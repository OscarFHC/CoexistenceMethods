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46C3931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0"/>
      <w:r w:rsidRPr="00B0403D">
        <w:rPr>
          <w:rFonts w:ascii="Times New Roman" w:hAnsi="Times New Roman" w:cs="Times New Roman"/>
          <w:sz w:val="24"/>
          <w:szCs w:val="24"/>
        </w:rPr>
        <w:t>Introduction</w:t>
      </w:r>
      <w:commentRangeEnd w:id="0"/>
      <w:r w:rsidR="00C6492E" w:rsidRPr="00B0403D">
        <w:rPr>
          <w:rStyle w:val="CommentReference"/>
          <w:rFonts w:ascii="Times New Roman" w:hAnsi="Times New Roman" w:cs="Times New Roman"/>
          <w:sz w:val="24"/>
          <w:szCs w:val="24"/>
        </w:rPr>
        <w:commentReference w:id="0"/>
      </w:r>
      <w:r w:rsidRPr="00B0403D">
        <w:rPr>
          <w:rFonts w:ascii="Times New Roman" w:hAnsi="Times New Roman" w:cs="Times New Roman"/>
          <w:sz w:val="24"/>
          <w:szCs w:val="24"/>
        </w:rPr>
        <w:t xml:space="preserve">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C39BFD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79A134AF" w14:textId="2FF8C631"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w:t>
      </w:r>
      <w:commentRangeStart w:id="1"/>
      <w:r w:rsidR="00794E37" w:rsidRPr="00B0403D">
        <w:rPr>
          <w:rFonts w:ascii="Times New Roman" w:hAnsi="Times New Roman" w:cs="Times New Roman"/>
          <w:b/>
          <w:sz w:val="24"/>
          <w:szCs w:val="24"/>
        </w:rPr>
        <w:t>model</w:t>
      </w:r>
      <w:commentRangeEnd w:id="1"/>
      <w:r w:rsidR="009E0D39">
        <w:rPr>
          <w:rStyle w:val="CommentReference"/>
        </w:rPr>
        <w:commentReference w:id="1"/>
      </w:r>
      <w:r w:rsidR="00794E37" w:rsidRPr="00B0403D">
        <w:rPr>
          <w:rFonts w:ascii="Times New Roman" w:hAnsi="Times New Roman" w:cs="Times New Roman"/>
          <w:b/>
          <w:sz w:val="24"/>
          <w:szCs w:val="24"/>
        </w:rPr>
        <w:t xml:space="preserve"> </w:t>
      </w:r>
    </w:p>
    <w:p w14:paraId="386F1948" w14:textId="6300F74A"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77777777" w:rsidR="00AA1D9C" w:rsidRPr="00AA1D9C" w:rsidRDefault="002B3371"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4704E636" w14:textId="77777777"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2200854E" w14:textId="77777777"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0906B318" w14:textId="77777777" w:rsidR="00794E37" w:rsidRPr="00B0403D" w:rsidRDefault="00794E37" w:rsidP="00B0403D">
      <w:pPr>
        <w:pStyle w:val="Normal1"/>
        <w:spacing w:line="360" w:lineRule="auto"/>
        <w:ind w:left="1440"/>
        <w:rPr>
          <w:rFonts w:ascii="Times New Roman" w:hAnsi="Times New Roman" w:cs="Times New Roman"/>
          <w:sz w:val="24"/>
          <w:szCs w:val="24"/>
        </w:rPr>
      </w:pP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77777777"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77777777"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1B1A431A"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77777777"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77777777" w:rsidR="00222AD6" w:rsidRPr="00B0403D" w:rsidRDefault="002B3371"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262CF971" w14:textId="77777777"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6D59040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0AFCCE13" w14:textId="77777777"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7A6BAC" w14:textId="77777777" w:rsidR="004F6B56" w:rsidRPr="00B0403D" w:rsidRDefault="004F6B56" w:rsidP="00B0403D">
      <w:pPr>
        <w:pStyle w:val="Normal1"/>
        <w:spacing w:line="360" w:lineRule="auto"/>
        <w:rPr>
          <w:rFonts w:ascii="Times New Roman" w:hAnsi="Times New Roman" w:cs="Times New Roman"/>
          <w:sz w:val="24"/>
          <w:szCs w:val="24"/>
        </w:rPr>
      </w:pPr>
    </w:p>
    <w:p w14:paraId="368164E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D07B27B"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w:t>
      </w:r>
      <w:r w:rsidRPr="00B0403D">
        <w:rPr>
          <w:rFonts w:ascii="Times New Roman" w:hAnsi="Times New Roman" w:cs="Times New Roman"/>
          <w:sz w:val="24"/>
          <w:szCs w:val="24"/>
        </w:rPr>
        <w:lastRenderedPageBreak/>
        <w:t xml:space="preserve">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4B56C8A3"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5B5BF8A5"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725EAD34" w14:textId="77777777" w:rsidR="00CE29AE" w:rsidRDefault="002B3371"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352786DF" w14:textId="77777777"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Pr="00B0403D">
        <w:rPr>
          <w:rFonts w:ascii="Times New Roman" w:hAnsi="Times New Roman" w:cs="Times New Roman"/>
          <w:sz w:val="24"/>
          <w:szCs w:val="24"/>
        </w:rPr>
        <w:lastRenderedPageBreak/>
        <w:t>To calculate the negative frequency dependency (NFD) metrics, we take derivative of equation 6 in terms of Ni/B.</w:t>
      </w:r>
    </w:p>
    <w:p w14:paraId="486DF0E7"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3CBFAA3B" w14:textId="77777777"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1FF26AE2" w14:textId="77777777" w:rsidR="005B0147" w:rsidRDefault="00794E37" w:rsidP="005B0147">
      <w:pPr>
        <w:pStyle w:val="Normal1"/>
        <w:numPr>
          <w:ilvl w:val="1"/>
          <w:numId w:val="1"/>
        </w:numPr>
        <w:spacing w:line="360" w:lineRule="auto"/>
        <w:rPr>
          <w:rFonts w:ascii="Times New Roman" w:hAnsi="Times New Roman" w:cs="Times New Roman"/>
          <w:b/>
          <w:sz w:val="24"/>
          <w:szCs w:val="24"/>
        </w:rPr>
      </w:pPr>
      <w:r w:rsidRPr="00E95056">
        <w:rPr>
          <w:rFonts w:ascii="Times New Roman" w:hAnsi="Times New Roman" w:cs="Times New Roman"/>
          <w:b/>
          <w:sz w:val="24"/>
          <w:szCs w:val="24"/>
        </w:rPr>
        <w:t>MacArthur’s consumer resource model</w:t>
      </w:r>
    </w:p>
    <w:p w14:paraId="31FB2496" w14:textId="77777777"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0AB76916" w14:textId="77777777" w:rsidR="005B0147" w:rsidRDefault="002B3371"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39471542" w14:textId="77777777" w:rsidR="005B0147" w:rsidRDefault="002B3371"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77075B84"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w:t>
      </w:r>
      <w:r w:rsidRPr="00B0403D">
        <w:rPr>
          <w:rFonts w:ascii="Times New Roman" w:hAnsi="Times New Roman" w:cs="Times New Roman"/>
          <w:sz w:val="24"/>
          <w:szCs w:val="24"/>
        </w:rPr>
        <w:lastRenderedPageBreak/>
        <w:t xml:space="preserve">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704ECF49" w14:textId="77777777"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1A7318EF" w14:textId="77777777"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4C905494" w14:textId="77777777" w:rsidR="004F6B56" w:rsidRPr="00B0403D" w:rsidRDefault="004F6B56" w:rsidP="00B0403D">
      <w:pPr>
        <w:pStyle w:val="Normal1"/>
        <w:spacing w:line="360" w:lineRule="auto"/>
        <w:rPr>
          <w:rFonts w:ascii="Times New Roman" w:hAnsi="Times New Roman" w:cs="Times New Roman"/>
          <w:sz w:val="24"/>
          <w:szCs w:val="24"/>
        </w:rPr>
      </w:pPr>
    </w:p>
    <w:p w14:paraId="58097DBE"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commentRangeStart w:id="2"/>
      <w:r w:rsidRPr="00B0403D">
        <w:rPr>
          <w:rFonts w:ascii="Times New Roman" w:hAnsi="Times New Roman" w:cs="Times New Roman"/>
          <w:b/>
          <w:sz w:val="24"/>
          <w:szCs w:val="24"/>
        </w:rPr>
        <w:t>Tilman’s resource ratio consumer resource model</w:t>
      </w:r>
      <w:commentRangeEnd w:id="2"/>
      <w:r w:rsidR="00BC23F1">
        <w:rPr>
          <w:rStyle w:val="CommentReference"/>
        </w:rPr>
        <w:commentReference w:id="2"/>
      </w:r>
    </w:p>
    <w:p w14:paraId="7F29C2E7" w14:textId="77777777" w:rsidR="00351A06" w:rsidRDefault="00507DFC" w:rsidP="00B76E7F">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w:t>
      </w:r>
      <w:r w:rsidRPr="00B0403D">
        <w:rPr>
          <w:rFonts w:ascii="Times New Roman" w:hAnsi="Times New Roman" w:cs="Times New Roman"/>
          <w:sz w:val="24"/>
          <w:szCs w:val="24"/>
        </w:rPr>
        <w:lastRenderedPageBreak/>
        <w:t xml:space="preserve">the following Lokta-Volterra form (equation 11 to 14), so that one can decipher the parameters impacting species’ per capita growth rate. According to Letten et al. the inter- and intra-specific competition coefficients can be expressed as following, </w:t>
      </w:r>
    </w:p>
    <w:p w14:paraId="002712CE" w14:textId="77777777" w:rsidR="00D3751B" w:rsidRDefault="002B3371"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77777777" w:rsidR="00D3751B" w:rsidRPr="00D3751B" w:rsidRDefault="002B3371"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77777777" w:rsidR="00D3751B" w:rsidRPr="00D3751B" w:rsidRDefault="002B3371"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77777777" w:rsidR="00D3751B" w:rsidRDefault="002B3371"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1BC8EA5B" w14:textId="77777777" w:rsidR="00507DFC" w:rsidRPr="00D3751B"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05D36F3E"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lastRenderedPageBreak/>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31B08A50" w14:textId="77777777" w:rsidR="004044A2" w:rsidRPr="00B0403D" w:rsidDel="00E43EC9" w:rsidRDefault="00794E37" w:rsidP="000F21BA">
      <w:pPr>
        <w:pStyle w:val="Normal1"/>
        <w:numPr>
          <w:ilvl w:val="2"/>
          <w:numId w:val="1"/>
        </w:numPr>
        <w:spacing w:line="360" w:lineRule="auto"/>
        <w:ind w:left="1800"/>
        <w:rPr>
          <w:del w:id="3" w:author="Godwin, Casey" w:date="2018-08-09T07:30:00Z"/>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ins w:id="4" w:author="Godwin, Casey" w:date="2018-08-09T07:30:00Z">
        <w:r w:rsidR="00E43EC9">
          <w:rPr>
            <w:rFonts w:ascii="Times New Roman" w:hAnsi="Times New Roman" w:cs="Times New Roman"/>
            <w:sz w:val="24"/>
            <w:szCs w:val="24"/>
          </w:rPr>
          <w:t xml:space="preserve"> [Q1]</w:t>
        </w:r>
      </w:ins>
      <w:r w:rsidRPr="00B0403D">
        <w:rPr>
          <w:rFonts w:ascii="Times New Roman" w:hAnsi="Times New Roman" w:cs="Times New Roman"/>
          <w:sz w:val="24"/>
          <w:szCs w:val="24"/>
        </w:rPr>
        <w:t xml:space="preserve">. </w:t>
      </w:r>
    </w:p>
    <w:p w14:paraId="5CB6EBB6" w14:textId="77777777"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ins w:id="5" w:author="Godwin, Casey" w:date="2018-08-09T07:30:00Z">
        <w:r w:rsidR="00E43EC9">
          <w:rPr>
            <w:rFonts w:ascii="Times New Roman" w:hAnsi="Times New Roman" w:cs="Times New Roman"/>
            <w:sz w:val="24"/>
            <w:szCs w:val="24"/>
          </w:rPr>
          <w:t xml:space="preserve"> (highlighted in red)</w:t>
        </w:r>
      </w:ins>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ins w:id="6" w:author="Godwin, Casey" w:date="2018-08-09T07:30:00Z">
        <w:r w:rsidR="00E43EC9">
          <w:rPr>
            <w:rFonts w:ascii="Times New Roman" w:hAnsi="Times New Roman" w:cs="Times New Roman"/>
            <w:sz w:val="24"/>
            <w:szCs w:val="24"/>
          </w:rPr>
          <w:t xml:space="preserve"> (highlighted in blue).</w:t>
        </w:r>
      </w:ins>
      <w:ins w:id="7" w:author="OSCAR Chang" w:date="2018-08-08T12:19:00Z">
        <w:del w:id="8" w:author="Godwin, Casey" w:date="2018-08-09T07:30:00Z">
          <w:r w:rsidR="00A07639" w:rsidRPr="00E43EC9" w:rsidDel="00E43EC9">
            <w:rPr>
              <w:rFonts w:ascii="Times New Roman" w:hAnsi="Times New Roman" w:cs="Times New Roman"/>
              <w:sz w:val="24"/>
              <w:szCs w:val="24"/>
            </w:rPr>
            <w:delText xml:space="preserve"> [Q1]</w:delText>
          </w:r>
        </w:del>
      </w:ins>
      <w:del w:id="9" w:author="Godwin, Casey" w:date="2018-08-09T07:30:00Z">
        <w:r w:rsidRPr="00E43EC9" w:rsidDel="00E43EC9">
          <w:rPr>
            <w:rFonts w:ascii="Times New Roman" w:hAnsi="Times New Roman" w:cs="Times New Roman"/>
            <w:sz w:val="24"/>
            <w:szCs w:val="24"/>
          </w:rPr>
          <w:delText>.</w:delText>
        </w:r>
      </w:del>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77777777" w:rsidR="00277918" w:rsidRDefault="00A07639" w:rsidP="00B90B60">
      <w:pPr>
        <w:pStyle w:val="Normal1"/>
        <w:numPr>
          <w:ilvl w:val="2"/>
          <w:numId w:val="1"/>
        </w:numPr>
        <w:spacing w:line="360" w:lineRule="auto"/>
        <w:ind w:left="1800"/>
        <w:rPr>
          <w:ins w:id="10" w:author="Godwin, Casey" w:date="2018-08-09T07:36:00Z"/>
          <w:rFonts w:ascii="Times New Roman" w:hAnsi="Times New Roman" w:cs="Times New Roman"/>
          <w:sz w:val="24"/>
          <w:szCs w:val="24"/>
        </w:rPr>
      </w:pPr>
      <w:ins w:id="11" w:author="OSCAR Chang" w:date="2018-08-08T12:19:00Z">
        <w:del w:id="12" w:author="Godwin, Casey" w:date="2018-08-09T07:00:00Z">
          <w:r w:rsidRPr="00B90B60" w:rsidDel="00BC23F1">
            <w:rPr>
              <w:rFonts w:ascii="Times New Roman" w:hAnsi="Times New Roman" w:cs="Times New Roman"/>
              <w:sz w:val="24"/>
              <w:szCs w:val="24"/>
            </w:rPr>
            <w:delText>[Commonness o</w:delText>
          </w:r>
        </w:del>
        <w:del w:id="13" w:author="Godwin, Casey" w:date="2018-08-09T06:59:00Z">
          <w:r w:rsidRPr="00B90B60" w:rsidDel="00BC23F1">
            <w:rPr>
              <w:rFonts w:ascii="Times New Roman" w:hAnsi="Times New Roman" w:cs="Times New Roman"/>
              <w:sz w:val="24"/>
              <w:szCs w:val="24"/>
            </w:rPr>
            <w:delText xml:space="preserve">f the 3 </w:delText>
          </w:r>
        </w:del>
      </w:ins>
      <w:ins w:id="14" w:author="OSCAR Chang" w:date="2018-08-08T12:20:00Z">
        <w:del w:id="15" w:author="Godwin, Casey" w:date="2018-08-09T06:59:00Z">
          <w:r w:rsidRPr="00B90B60" w:rsidDel="00BC23F1">
            <w:rPr>
              <w:rFonts w:ascii="Times New Roman" w:hAnsi="Times New Roman" w:cs="Times New Roman"/>
              <w:sz w:val="24"/>
              <w:szCs w:val="24"/>
            </w:rPr>
            <w:delText>phenomenological</w:delText>
          </w:r>
        </w:del>
      </w:ins>
      <w:ins w:id="16" w:author="OSCAR Chang" w:date="2018-08-08T12:19:00Z">
        <w:del w:id="17" w:author="Godwin, Casey" w:date="2018-08-09T06:59:00Z">
          <w:r w:rsidRPr="00B90B60" w:rsidDel="00BC23F1">
            <w:rPr>
              <w:rFonts w:ascii="Times New Roman" w:hAnsi="Times New Roman" w:cs="Times New Roman"/>
              <w:sz w:val="24"/>
              <w:szCs w:val="24"/>
            </w:rPr>
            <w:delText xml:space="preserve"> methods] </w:delText>
          </w:r>
        </w:del>
      </w:ins>
      <w:ins w:id="18" w:author="OSCAR Chang" w:date="2018-08-01T15:40:00Z">
        <w:r w:rsidR="002B309B" w:rsidRPr="00B90B60">
          <w:rPr>
            <w:rFonts w:ascii="Times New Roman" w:hAnsi="Times New Roman" w:cs="Times New Roman"/>
            <w:sz w:val="24"/>
            <w:szCs w:val="24"/>
          </w:rPr>
          <w:t xml:space="preserve">The three </w:t>
        </w:r>
      </w:ins>
      <w:ins w:id="19" w:author="OSCAR Chang" w:date="2018-08-01T15:41:00Z">
        <w:r w:rsidR="002B309B" w:rsidRPr="00B90B60">
          <w:rPr>
            <w:rFonts w:ascii="Times New Roman" w:hAnsi="Times New Roman" w:cs="Times New Roman"/>
            <w:sz w:val="24"/>
            <w:szCs w:val="24"/>
          </w:rPr>
          <w:t>phenomenological methods highlighted in red</w:t>
        </w:r>
      </w:ins>
      <w:ins w:id="20" w:author="OSCAR Chang" w:date="2018-08-01T15:40:00Z">
        <w:r w:rsidR="002B309B" w:rsidRPr="00B90B60">
          <w:rPr>
            <w:rFonts w:ascii="Times New Roman" w:hAnsi="Times New Roman" w:cs="Times New Roman"/>
            <w:sz w:val="24"/>
            <w:szCs w:val="24"/>
          </w:rPr>
          <w:t xml:space="preserve"> are </w:t>
        </w:r>
        <w:del w:id="21" w:author="Godwin, Casey" w:date="2018-08-09T06:58:00Z">
          <w:r w:rsidR="002B309B" w:rsidRPr="00B90B60" w:rsidDel="00BC23F1">
            <w:rPr>
              <w:rFonts w:ascii="Times New Roman" w:hAnsi="Times New Roman" w:cs="Times New Roman"/>
              <w:sz w:val="24"/>
              <w:szCs w:val="24"/>
            </w:rPr>
            <w:delText xml:space="preserve">also </w:delText>
          </w:r>
        </w:del>
        <w:r w:rsidR="002B309B" w:rsidRPr="00B90B60">
          <w:rPr>
            <w:rFonts w:ascii="Times New Roman" w:hAnsi="Times New Roman" w:cs="Times New Roman"/>
            <w:sz w:val="24"/>
            <w:szCs w:val="24"/>
          </w:rPr>
          <w:t xml:space="preserve">similar in that </w:t>
        </w:r>
      </w:ins>
      <w:ins w:id="22" w:author="Godwin, Casey" w:date="2018-08-09T06:58:00Z">
        <w:r w:rsidR="00BC23F1">
          <w:rPr>
            <w:rFonts w:ascii="Times New Roman" w:hAnsi="Times New Roman" w:cs="Times New Roman"/>
            <w:sz w:val="24"/>
            <w:szCs w:val="24"/>
          </w:rPr>
          <w:t xml:space="preserve">an empiricist </w:t>
        </w:r>
      </w:ins>
      <w:ins w:id="23" w:author="OSCAR Chang" w:date="2018-08-08T13:08:00Z">
        <w:del w:id="24" w:author="Godwin, Casey" w:date="2018-08-09T06:59:00Z">
          <w:r w:rsidR="00277918" w:rsidDel="00BC23F1">
            <w:rPr>
              <w:rFonts w:ascii="Times New Roman" w:hAnsi="Times New Roman" w:cs="Times New Roman"/>
              <w:sz w:val="24"/>
              <w:szCs w:val="24"/>
            </w:rPr>
            <w:delText xml:space="preserve">one </w:delText>
          </w:r>
        </w:del>
        <w:r w:rsidR="00277918">
          <w:rPr>
            <w:rFonts w:ascii="Times New Roman" w:hAnsi="Times New Roman" w:cs="Times New Roman"/>
            <w:sz w:val="24"/>
            <w:szCs w:val="24"/>
          </w:rPr>
          <w:t xml:space="preserve">does not </w:t>
        </w:r>
      </w:ins>
      <w:ins w:id="25" w:author="Godwin, Casey" w:date="2018-08-09T06:59:00Z">
        <w:r w:rsidR="00BC23F1">
          <w:rPr>
            <w:rFonts w:ascii="Times New Roman" w:hAnsi="Times New Roman" w:cs="Times New Roman"/>
            <w:sz w:val="24"/>
            <w:szCs w:val="24"/>
          </w:rPr>
          <w:t xml:space="preserve">need </w:t>
        </w:r>
      </w:ins>
      <w:ins w:id="26" w:author="OSCAR Chang" w:date="2018-08-08T13:08:00Z">
        <w:del w:id="27" w:author="Godwin, Casey" w:date="2018-08-09T06:59:00Z">
          <w:r w:rsidR="00277918" w:rsidDel="00BC23F1">
            <w:rPr>
              <w:rFonts w:ascii="Times New Roman" w:hAnsi="Times New Roman" w:cs="Times New Roman"/>
              <w:sz w:val="24"/>
              <w:szCs w:val="24"/>
            </w:rPr>
            <w:delText>explicitly</w:delText>
          </w:r>
        </w:del>
      </w:ins>
      <w:ins w:id="28" w:author="Godwin, Casey" w:date="2018-08-09T06:59:00Z">
        <w:r w:rsidR="00BC23F1">
          <w:rPr>
            <w:rFonts w:ascii="Times New Roman" w:hAnsi="Times New Roman" w:cs="Times New Roman"/>
            <w:sz w:val="24"/>
            <w:szCs w:val="24"/>
          </w:rPr>
          <w:t>to</w:t>
        </w:r>
      </w:ins>
      <w:ins w:id="29" w:author="OSCAR Chang" w:date="2018-08-08T13:08:00Z">
        <w:r w:rsidR="00277918">
          <w:rPr>
            <w:rFonts w:ascii="Times New Roman" w:hAnsi="Times New Roman" w:cs="Times New Roman"/>
            <w:sz w:val="24"/>
            <w:szCs w:val="24"/>
          </w:rPr>
          <w:t xml:space="preserve"> know </w:t>
        </w:r>
      </w:ins>
      <w:ins w:id="30" w:author="Godwin, Casey" w:date="2018-08-09T06:59:00Z">
        <w:r w:rsidR="00BC23F1">
          <w:rPr>
            <w:rFonts w:ascii="Times New Roman" w:hAnsi="Times New Roman" w:cs="Times New Roman"/>
            <w:sz w:val="24"/>
            <w:szCs w:val="24"/>
          </w:rPr>
          <w:t xml:space="preserve">which mechanisms regulate population dynamics, whether the species are competing for a resource, or </w:t>
        </w:r>
      </w:ins>
      <w:ins w:id="31" w:author="OSCAR Chang" w:date="2018-08-08T13:12:00Z">
        <w:r w:rsidR="00277918">
          <w:rPr>
            <w:rFonts w:ascii="Times New Roman" w:hAnsi="Times New Roman" w:cs="Times New Roman"/>
            <w:sz w:val="24"/>
            <w:szCs w:val="24"/>
          </w:rPr>
          <w:t>what type of</w:t>
        </w:r>
      </w:ins>
      <w:ins w:id="32" w:author="OSCAR Chang" w:date="2018-08-08T13:08:00Z">
        <w:r w:rsidR="00277918">
          <w:rPr>
            <w:rFonts w:ascii="Times New Roman" w:hAnsi="Times New Roman" w:cs="Times New Roman"/>
            <w:sz w:val="24"/>
            <w:szCs w:val="24"/>
          </w:rPr>
          <w:t xml:space="preserve"> resource</w:t>
        </w:r>
      </w:ins>
      <w:ins w:id="33" w:author="OSCAR Chang" w:date="2018-08-08T13:12:00Z">
        <w:r w:rsidR="00277918">
          <w:rPr>
            <w:rFonts w:ascii="Times New Roman" w:hAnsi="Times New Roman" w:cs="Times New Roman"/>
            <w:sz w:val="24"/>
            <w:szCs w:val="24"/>
          </w:rPr>
          <w:t xml:space="preserve"> (biotic or abiotic)</w:t>
        </w:r>
      </w:ins>
      <w:ins w:id="34" w:author="OSCAR Chang" w:date="2018-08-08T13:08:00Z">
        <w:r w:rsidR="00277918">
          <w:rPr>
            <w:rFonts w:ascii="Times New Roman" w:hAnsi="Times New Roman" w:cs="Times New Roman"/>
            <w:sz w:val="24"/>
            <w:szCs w:val="24"/>
          </w:rPr>
          <w:t xml:space="preserve"> </w:t>
        </w:r>
      </w:ins>
      <w:ins w:id="35" w:author="OSCAR Chang" w:date="2018-08-08T13:12:00Z">
        <w:r w:rsidR="00277918">
          <w:rPr>
            <w:rFonts w:ascii="Times New Roman" w:hAnsi="Times New Roman" w:cs="Times New Roman"/>
            <w:sz w:val="24"/>
            <w:szCs w:val="24"/>
          </w:rPr>
          <w:t xml:space="preserve">the </w:t>
        </w:r>
      </w:ins>
      <w:ins w:id="36" w:author="OSCAR Chang" w:date="2018-08-08T13:08:00Z">
        <w:r w:rsidR="00277918">
          <w:rPr>
            <w:rFonts w:ascii="Times New Roman" w:hAnsi="Times New Roman" w:cs="Times New Roman"/>
            <w:sz w:val="24"/>
            <w:szCs w:val="24"/>
          </w:rPr>
          <w:t>species are compet</w:t>
        </w:r>
      </w:ins>
      <w:ins w:id="37" w:author="OSCAR Chang" w:date="2018-08-08T13:09:00Z">
        <w:r w:rsidR="00277918">
          <w:rPr>
            <w:rFonts w:ascii="Times New Roman" w:hAnsi="Times New Roman" w:cs="Times New Roman"/>
            <w:sz w:val="24"/>
            <w:szCs w:val="24"/>
          </w:rPr>
          <w:t xml:space="preserve">ing for </w:t>
        </w:r>
        <w:commentRangeStart w:id="38"/>
        <w:del w:id="39" w:author="Godwin, Casey" w:date="2018-08-09T07:35:00Z">
          <w:r w:rsidR="00277918" w:rsidDel="00E43EC9">
            <w:rPr>
              <w:rFonts w:ascii="Times New Roman" w:hAnsi="Times New Roman" w:cs="Times New Roman"/>
              <w:sz w:val="24"/>
              <w:szCs w:val="24"/>
            </w:rPr>
            <w:delText>[</w:delText>
          </w:r>
          <w:commentRangeStart w:id="40"/>
          <w:r w:rsidR="00277918" w:rsidDel="00E43EC9">
            <w:rPr>
              <w:rFonts w:ascii="Times New Roman" w:hAnsi="Times New Roman" w:cs="Times New Roman"/>
              <w:sz w:val="24"/>
              <w:szCs w:val="24"/>
            </w:rPr>
            <w:delText>Q6</w:delText>
          </w:r>
        </w:del>
      </w:ins>
      <w:commentRangeEnd w:id="40"/>
      <w:ins w:id="41" w:author="OSCAR Chang" w:date="2018-08-08T13:12:00Z">
        <w:r w:rsidR="00277918">
          <w:rPr>
            <w:rStyle w:val="CommentReference"/>
          </w:rPr>
          <w:commentReference w:id="40"/>
        </w:r>
        <w:r w:rsidR="00277918">
          <w:rPr>
            <w:rFonts w:ascii="Times New Roman" w:hAnsi="Times New Roman" w:cs="Times New Roman"/>
            <w:sz w:val="24"/>
            <w:szCs w:val="24"/>
          </w:rPr>
          <w:t xml:space="preserve">. </w:t>
        </w:r>
      </w:ins>
      <w:commentRangeEnd w:id="38"/>
      <w:r w:rsidR="00E43EC9">
        <w:rPr>
          <w:rStyle w:val="CommentReference"/>
        </w:rPr>
        <w:commentReference w:id="38"/>
      </w:r>
    </w:p>
    <w:p w14:paraId="0D847138" w14:textId="77777777" w:rsidR="00E43EC9" w:rsidRDefault="00E43EC9" w:rsidP="00B90B60">
      <w:pPr>
        <w:pStyle w:val="Normal1"/>
        <w:numPr>
          <w:ilvl w:val="2"/>
          <w:numId w:val="1"/>
        </w:numPr>
        <w:spacing w:line="360" w:lineRule="auto"/>
        <w:ind w:left="1800"/>
        <w:rPr>
          <w:rFonts w:ascii="Times New Roman" w:hAnsi="Times New Roman" w:cs="Times New Roman"/>
          <w:sz w:val="24"/>
          <w:szCs w:val="24"/>
        </w:rPr>
      </w:pPr>
      <w:ins w:id="42" w:author="Godwin, Casey" w:date="2018-08-09T07:36:00Z">
        <w:r>
          <w:rPr>
            <w:rFonts w:ascii="Times New Roman" w:hAnsi="Times New Roman" w:cs="Times New Roman"/>
            <w:sz w:val="24"/>
            <w:szCs w:val="24"/>
          </w:rPr>
          <w:t>One of the most consequential decisions among these methods is whether the data will come from manipulative experiments or observations from an un-manipulated system. All three phenomenologi</w:t>
        </w:r>
      </w:ins>
      <w:ins w:id="43" w:author="Godwin, Casey" w:date="2018-08-09T07:37:00Z">
        <w:r>
          <w:rPr>
            <w:rFonts w:ascii="Times New Roman" w:hAnsi="Times New Roman" w:cs="Times New Roman"/>
            <w:sz w:val="24"/>
            <w:szCs w:val="24"/>
          </w:rPr>
          <w:t xml:space="preserve">cal methods will work for manipulative experiments, but only the NFD method has been applied to observational data in order to predict coexistence. </w:t>
        </w:r>
      </w:ins>
      <w:ins w:id="44" w:author="Godwin, Casey" w:date="2018-08-09T07:41:00Z">
        <w:r w:rsidR="00570EEB">
          <w:rPr>
            <w:rFonts w:ascii="Times New Roman" w:hAnsi="Times New Roman" w:cs="Times New Roman"/>
            <w:sz w:val="24"/>
            <w:szCs w:val="24"/>
          </w:rPr>
          <w:t xml:space="preserve">This determinant is </w:t>
        </w:r>
        <w:r w:rsidR="00570EEB">
          <w:rPr>
            <w:rFonts w:ascii="Times New Roman" w:hAnsi="Times New Roman" w:cs="Times New Roman"/>
            <w:sz w:val="24"/>
            <w:szCs w:val="24"/>
          </w:rPr>
          <w:lastRenderedPageBreak/>
          <w:t xml:space="preserve">particularly important </w:t>
        </w:r>
      </w:ins>
      <w:moveToRangeStart w:id="45" w:author="Godwin, Casey" w:date="2018-08-09T07:40:00Z" w:name="move521563781"/>
      <w:moveTo w:id="46" w:author="Godwin, Casey" w:date="2018-08-09T07:40:00Z">
        <w:del w:id="47" w:author="Godwin, Casey" w:date="2018-08-09T07:41:00Z">
          <w:r w:rsidR="00570EEB" w:rsidRPr="00371339" w:rsidDel="00570EEB">
            <w:rPr>
              <w:rFonts w:ascii="Times New Roman" w:hAnsi="Times New Roman" w:cs="Times New Roman"/>
              <w:sz w:val="24"/>
              <w:szCs w:val="24"/>
            </w:rPr>
            <w:delText>Another important difference among the phenomenological methods is that the Lotka-Volterra and negative frequency dependence methods can be applied to observational datasets or</w:delText>
          </w:r>
        </w:del>
      </w:moveTo>
      <w:ins w:id="48" w:author="Godwin, Casey" w:date="2018-08-09T07:41:00Z">
        <w:r w:rsidR="00570EEB">
          <w:rPr>
            <w:rFonts w:ascii="Times New Roman" w:hAnsi="Times New Roman" w:cs="Times New Roman"/>
            <w:sz w:val="24"/>
            <w:szCs w:val="24"/>
          </w:rPr>
          <w:t>for</w:t>
        </w:r>
      </w:ins>
      <w:moveTo w:id="49" w:author="Godwin, Casey" w:date="2018-08-09T07:40:00Z">
        <w:r w:rsidR="00570EEB" w:rsidRPr="00371339">
          <w:rPr>
            <w:rFonts w:ascii="Times New Roman" w:hAnsi="Times New Roman" w:cs="Times New Roman"/>
            <w:sz w:val="24"/>
            <w:szCs w:val="24"/>
          </w:rPr>
          <w:t xml:space="preserve"> study systems where manipulation is not feasible</w:t>
        </w:r>
      </w:moveTo>
      <w:ins w:id="50" w:author="Godwin, Casey" w:date="2018-08-09T07:41:00Z">
        <w:r w:rsidR="00570EEB">
          <w:rPr>
            <w:rFonts w:ascii="Times New Roman" w:hAnsi="Times New Roman" w:cs="Times New Roman"/>
            <w:sz w:val="24"/>
            <w:szCs w:val="24"/>
          </w:rPr>
          <w:t xml:space="preserve"> (e.g. </w:t>
        </w:r>
      </w:ins>
      <w:moveTo w:id="51" w:author="Godwin, Casey" w:date="2018-08-09T07:40:00Z">
        <w:del w:id="52" w:author="Godwin, Casey" w:date="2018-08-09T07:41:00Z">
          <w:r w:rsidR="00570EEB" w:rsidRPr="00371339" w:rsidDel="00570EEB">
            <w:rPr>
              <w:rFonts w:ascii="Times New Roman" w:hAnsi="Times New Roman" w:cs="Times New Roman"/>
              <w:sz w:val="24"/>
              <w:szCs w:val="24"/>
            </w:rPr>
            <w:delText>. These two methods are also particularly well-suited for</w:delText>
          </w:r>
        </w:del>
        <w:del w:id="53" w:author="Godwin, Casey" w:date="2018-08-09T07:42:00Z">
          <w:r w:rsidR="00570EEB" w:rsidRPr="00371339" w:rsidDel="00570EEB">
            <w:rPr>
              <w:rFonts w:ascii="Times New Roman" w:hAnsi="Times New Roman" w:cs="Times New Roman"/>
              <w:sz w:val="24"/>
              <w:szCs w:val="24"/>
            </w:rPr>
            <w:delText xml:space="preserve"> </w:delText>
          </w:r>
        </w:del>
        <w:r w:rsidR="00570EEB" w:rsidRPr="00371339">
          <w:rPr>
            <w:rFonts w:ascii="Times New Roman" w:hAnsi="Times New Roman" w:cs="Times New Roman"/>
            <w:sz w:val="24"/>
            <w:szCs w:val="24"/>
          </w:rPr>
          <w:t xml:space="preserve">long-lived </w:t>
        </w:r>
        <w:del w:id="54" w:author="Godwin, Casey" w:date="2018-08-09T07:42:00Z">
          <w:r w:rsidR="00570EEB" w:rsidRPr="00371339" w:rsidDel="00570EEB">
            <w:rPr>
              <w:rFonts w:ascii="Times New Roman" w:hAnsi="Times New Roman" w:cs="Times New Roman"/>
              <w:sz w:val="24"/>
              <w:szCs w:val="24"/>
            </w:rPr>
            <w:delText>organisms</w:delText>
          </w:r>
        </w:del>
        <w:del w:id="55" w:author="Godwin, Casey" w:date="2018-08-09T07:41:00Z">
          <w:r w:rsidR="00570EEB" w:rsidRPr="00371339" w:rsidDel="00570EEB">
            <w:rPr>
              <w:rFonts w:ascii="Times New Roman" w:hAnsi="Times New Roman" w:cs="Times New Roman"/>
              <w:sz w:val="24"/>
              <w:szCs w:val="24"/>
            </w:rPr>
            <w:delText xml:space="preserve"> where manipulative experiments are not feasible</w:delText>
          </w:r>
        </w:del>
        <w:del w:id="56" w:author="Godwin, Casey" w:date="2018-08-09T07:42:00Z">
          <w:r w:rsidR="00570EEB" w:rsidRPr="00371339" w:rsidDel="00570EEB">
            <w:rPr>
              <w:rFonts w:ascii="Times New Roman" w:hAnsi="Times New Roman" w:cs="Times New Roman"/>
              <w:sz w:val="24"/>
              <w:szCs w:val="24"/>
            </w:rPr>
            <w:delText>.</w:delText>
          </w:r>
        </w:del>
      </w:moveTo>
      <w:moveToRangeEnd w:id="45"/>
      <w:ins w:id="57" w:author="Godwin, Casey" w:date="2018-08-09T07:42:00Z">
        <w:r w:rsidR="00570EEB">
          <w:rPr>
            <w:rFonts w:ascii="Times New Roman" w:hAnsi="Times New Roman" w:cs="Times New Roman"/>
            <w:sz w:val="24"/>
            <w:szCs w:val="24"/>
          </w:rPr>
          <w:t>species, protected habitats).</w:t>
        </w:r>
      </w:ins>
    </w:p>
    <w:p w14:paraId="2CF83BD3" w14:textId="77777777" w:rsidR="00570EEB" w:rsidRDefault="00E43EC9" w:rsidP="00E43EC9">
      <w:pPr>
        <w:pStyle w:val="Normal1"/>
        <w:numPr>
          <w:ilvl w:val="2"/>
          <w:numId w:val="1"/>
        </w:numPr>
        <w:spacing w:line="360" w:lineRule="auto"/>
        <w:ind w:left="1800"/>
        <w:rPr>
          <w:ins w:id="58" w:author="Godwin, Casey" w:date="2018-08-09T07:43:00Z"/>
          <w:rFonts w:ascii="Times New Roman" w:hAnsi="Times New Roman" w:cs="Times New Roman"/>
          <w:sz w:val="24"/>
          <w:szCs w:val="24"/>
        </w:rPr>
      </w:pPr>
      <w:ins w:id="59" w:author="Godwin, Casey" w:date="2018-08-09T07:38:00Z">
        <w:r>
          <w:rPr>
            <w:rFonts w:ascii="Times New Roman" w:hAnsi="Times New Roman" w:cs="Times New Roman"/>
            <w:sz w:val="24"/>
            <w:szCs w:val="24"/>
          </w:rPr>
          <w:t xml:space="preserve">Another bifurcation </w:t>
        </w:r>
      </w:ins>
      <w:del w:id="60" w:author="Godwin, Casey" w:date="2018-08-09T07:38:00Z">
        <w:r w:rsidR="00371339" w:rsidRPr="00371339" w:rsidDel="00E43EC9">
          <w:rPr>
            <w:rFonts w:ascii="Times New Roman" w:hAnsi="Times New Roman" w:cs="Times New Roman"/>
            <w:sz w:val="24"/>
            <w:szCs w:val="24"/>
          </w:rPr>
          <w:delText xml:space="preserve">Among </w:delText>
        </w:r>
      </w:del>
      <w:ins w:id="61" w:author="Godwin, Casey" w:date="2018-08-09T07:38:00Z">
        <w:r>
          <w:rPr>
            <w:rFonts w:ascii="Times New Roman" w:hAnsi="Times New Roman" w:cs="Times New Roman"/>
            <w:sz w:val="24"/>
            <w:szCs w:val="24"/>
          </w:rPr>
          <w:t>a</w:t>
        </w:r>
        <w:r w:rsidRPr="00371339">
          <w:rPr>
            <w:rFonts w:ascii="Times New Roman" w:hAnsi="Times New Roman" w:cs="Times New Roman"/>
            <w:sz w:val="24"/>
            <w:szCs w:val="24"/>
          </w:rPr>
          <w:t xml:space="preserve">mong </w:t>
        </w:r>
      </w:ins>
      <w:r w:rsidR="00371339" w:rsidRPr="00371339">
        <w:rPr>
          <w:rFonts w:ascii="Times New Roman" w:hAnsi="Times New Roman" w:cs="Times New Roman"/>
          <w:sz w:val="24"/>
          <w:szCs w:val="24"/>
        </w:rPr>
        <w:t>the three phenomenological methods</w:t>
      </w:r>
      <w:ins w:id="62" w:author="Godwin, Casey" w:date="2018-08-09T07:38:00Z">
        <w:r>
          <w:rPr>
            <w:rFonts w:ascii="Times New Roman" w:hAnsi="Times New Roman" w:cs="Times New Roman"/>
            <w:sz w:val="24"/>
            <w:szCs w:val="24"/>
          </w:rPr>
          <w:t xml:space="preserve"> is whether the method requires data measured in monocultures</w:t>
        </w:r>
      </w:ins>
      <w:ins w:id="63" w:author="Godwin, Casey" w:date="2018-08-09T07:39:00Z">
        <w:r>
          <w:rPr>
            <w:rFonts w:ascii="Times New Roman" w:hAnsi="Times New Roman" w:cs="Times New Roman"/>
            <w:sz w:val="24"/>
            <w:szCs w:val="24"/>
          </w:rPr>
          <w:t xml:space="preserve"> [Q3]</w:t>
        </w:r>
      </w:ins>
      <w:ins w:id="64" w:author="Godwin, Casey" w:date="2018-08-09T07:38:00Z">
        <w:r>
          <w:rPr>
            <w:rFonts w:ascii="Times New Roman" w:hAnsi="Times New Roman" w:cs="Times New Roman"/>
            <w:sz w:val="24"/>
            <w:szCs w:val="24"/>
          </w:rPr>
          <w:t xml:space="preserve">. </w:t>
        </w:r>
      </w:ins>
      <w:ins w:id="65" w:author="Godwin, Casey" w:date="2018-08-09T07:39:00Z">
        <w:r>
          <w:rPr>
            <w:rFonts w:ascii="Times New Roman" w:hAnsi="Times New Roman" w:cs="Times New Roman"/>
            <w:sz w:val="24"/>
            <w:szCs w:val="24"/>
          </w:rPr>
          <w:t>T</w:t>
        </w:r>
      </w:ins>
      <w:del w:id="66" w:author="Godwin, Casey" w:date="2018-08-09T07:39:00Z">
        <w:r w:rsidR="00371339" w:rsidRPr="00371339" w:rsidDel="00E43EC9">
          <w:rPr>
            <w:rFonts w:ascii="Times New Roman" w:hAnsi="Times New Roman" w:cs="Times New Roman"/>
            <w:sz w:val="24"/>
            <w:szCs w:val="24"/>
          </w:rPr>
          <w:delText>, t</w:delText>
        </w:r>
      </w:del>
      <w:r w:rsidR="00371339" w:rsidRPr="00371339">
        <w:rPr>
          <w:rFonts w:ascii="Times New Roman" w:hAnsi="Times New Roman" w:cs="Times New Roman"/>
          <w:sz w:val="24"/>
          <w:szCs w:val="24"/>
        </w:rPr>
        <w:t>he negative frequency dependence method is distinct because it is does not require monocultures</w:t>
      </w:r>
      <w:ins w:id="67" w:author="OSCAR Chang" w:date="2018-08-08T13:18:00Z">
        <w:del w:id="68" w:author="Godwin, Casey" w:date="2018-08-09T07:39:00Z">
          <w:r w:rsidR="00371339" w:rsidRPr="00371339" w:rsidDel="00E43EC9">
            <w:rPr>
              <w:rFonts w:ascii="Times New Roman" w:hAnsi="Times New Roman" w:cs="Times New Roman"/>
              <w:sz w:val="24"/>
              <w:szCs w:val="24"/>
            </w:rPr>
            <w:delText xml:space="preserve"> [Q3]</w:delText>
          </w:r>
        </w:del>
      </w:ins>
      <w:r w:rsidR="00371339" w:rsidRPr="00371339">
        <w:rPr>
          <w:rFonts w:ascii="Times New Roman" w:hAnsi="Times New Roman" w:cs="Times New Roman"/>
          <w:sz w:val="24"/>
          <w:szCs w:val="24"/>
        </w:rPr>
        <w:t xml:space="preserve">.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w:t>
      </w:r>
      <w:ins w:id="69" w:author="OSCAR Chang" w:date="2018-08-08T13:17:00Z">
        <w:r w:rsidR="00371339" w:rsidRPr="00371339">
          <w:rPr>
            <w:rFonts w:ascii="Times New Roman" w:hAnsi="Times New Roman" w:cs="Times New Roman"/>
            <w:sz w:val="24"/>
            <w:szCs w:val="24"/>
          </w:rPr>
          <w:t xml:space="preserve"> [Q4]</w:t>
        </w:r>
      </w:ins>
      <w:ins w:id="70" w:author="Godwin, Casey" w:date="2018-08-09T07:39:00Z">
        <w:r w:rsidR="00570EEB">
          <w:rPr>
            <w:rFonts w:ascii="Times New Roman" w:hAnsi="Times New Roman" w:cs="Times New Roman"/>
            <w:sz w:val="24"/>
            <w:szCs w:val="24"/>
          </w:rPr>
          <w:t>, either to measure steady-state abundance (i.e. carry capacity) or as a resident population for invasion experiments</w:t>
        </w:r>
      </w:ins>
      <w:r w:rsidR="00371339" w:rsidRPr="00371339">
        <w:rPr>
          <w:rFonts w:ascii="Times New Roman" w:hAnsi="Times New Roman" w:cs="Times New Roman"/>
          <w:sz w:val="24"/>
          <w:szCs w:val="24"/>
        </w:rPr>
        <w:t xml:space="preserve">. </w:t>
      </w:r>
    </w:p>
    <w:p w14:paraId="4A1BD642" w14:textId="77777777" w:rsidR="00371339" w:rsidRPr="006E69F1" w:rsidDel="00371339" w:rsidRDefault="00570EEB" w:rsidP="00371339">
      <w:pPr>
        <w:pStyle w:val="Normal1"/>
        <w:numPr>
          <w:ilvl w:val="2"/>
          <w:numId w:val="1"/>
        </w:numPr>
        <w:spacing w:line="360" w:lineRule="auto"/>
        <w:ind w:left="1800"/>
        <w:rPr>
          <w:del w:id="71" w:author="OSCAR Chang" w:date="2018-08-08T13:18:00Z"/>
          <w:rFonts w:ascii="Times New Roman" w:hAnsi="Times New Roman" w:cs="Times New Roman"/>
          <w:sz w:val="24"/>
          <w:szCs w:val="24"/>
        </w:rPr>
      </w:pPr>
      <w:ins w:id="72" w:author="Godwin, Casey" w:date="2018-08-09T07:43:00Z">
        <w:r>
          <w:rPr>
            <w:rFonts w:ascii="Times New Roman" w:hAnsi="Times New Roman" w:cs="Times New Roman"/>
            <w:sz w:val="24"/>
            <w:szCs w:val="24"/>
          </w:rPr>
          <w:t xml:space="preserve">The final determinant among the phenomenological methods is </w:t>
        </w:r>
      </w:ins>
      <w:moveFromRangeStart w:id="73" w:author="Godwin, Casey" w:date="2018-08-09T07:40:00Z" w:name="move521563781"/>
      <w:moveFrom w:id="74" w:author="Godwin, Casey" w:date="2018-08-09T07:40:00Z">
        <w:r w:rsidR="00371339" w:rsidRPr="00371339" w:rsidDel="00570EEB">
          <w:rPr>
            <w:rFonts w:ascii="Times New Roman" w:hAnsi="Times New Roman" w:cs="Times New Roman"/>
            <w:sz w:val="24"/>
            <w:szCs w:val="24"/>
          </w:rPr>
          <w:t xml:space="preserve">Another important difference among the phenomenological methods is that the Lotka-Volterra and negative frequency dependence methods can be applied to observational datasets or study systems where manipulation is not feasible. These two methods are also particularly well-suited for long-lived organisms where manipulative experiments are not feasible. </w:t>
        </w:r>
      </w:moveFrom>
      <w:moveFromRangeEnd w:id="73"/>
    </w:p>
    <w:p w14:paraId="28F77C31" w14:textId="77777777" w:rsidR="006E69F1" w:rsidRDefault="00277918">
      <w:pPr>
        <w:pStyle w:val="Normal1"/>
        <w:numPr>
          <w:ilvl w:val="2"/>
          <w:numId w:val="1"/>
        </w:numPr>
        <w:spacing w:line="360" w:lineRule="auto"/>
        <w:ind w:left="1800"/>
        <w:rPr>
          <w:rFonts w:ascii="Times New Roman" w:hAnsi="Times New Roman" w:cs="Times New Roman"/>
          <w:sz w:val="24"/>
          <w:szCs w:val="24"/>
        </w:rPr>
        <w:pPrChange w:id="75" w:author="Godwin, Casey" w:date="2018-08-09T07:46:00Z">
          <w:pPr>
            <w:pStyle w:val="Normal1"/>
            <w:numPr>
              <w:ilvl w:val="2"/>
              <w:numId w:val="1"/>
            </w:numPr>
            <w:spacing w:line="360" w:lineRule="auto"/>
            <w:ind w:left="2160" w:hanging="360"/>
          </w:pPr>
        </w:pPrChange>
      </w:pPr>
      <w:ins w:id="76" w:author="OSCAR Chang" w:date="2018-08-08T13:14:00Z">
        <w:del w:id="77" w:author="Godwin, Casey" w:date="2018-08-09T07:43:00Z">
          <w:r w:rsidDel="00570EEB">
            <w:rPr>
              <w:rFonts w:ascii="Times New Roman" w:hAnsi="Times New Roman" w:cs="Times New Roman"/>
              <w:sz w:val="24"/>
              <w:szCs w:val="24"/>
            </w:rPr>
            <w:delText xml:space="preserve">In terms of </w:delText>
          </w:r>
        </w:del>
        <w:r>
          <w:rPr>
            <w:rFonts w:ascii="Times New Roman" w:hAnsi="Times New Roman" w:cs="Times New Roman"/>
            <w:sz w:val="24"/>
            <w:szCs w:val="24"/>
          </w:rPr>
          <w:t xml:space="preserve">whether </w:t>
        </w:r>
      </w:ins>
      <w:ins w:id="78" w:author="OSCAR Chang" w:date="2018-08-08T13:15:00Z">
        <w:r w:rsidR="00371339">
          <w:rPr>
            <w:rFonts w:ascii="Times New Roman" w:hAnsi="Times New Roman" w:cs="Times New Roman"/>
            <w:sz w:val="24"/>
            <w:szCs w:val="24"/>
          </w:rPr>
          <w:t xml:space="preserve">the method can be generalized to </w:t>
        </w:r>
      </w:ins>
      <w:ins w:id="79" w:author="OSCAR Chang" w:date="2018-08-08T13:16:00Z">
        <w:r w:rsidR="00371339">
          <w:rPr>
            <w:rFonts w:ascii="Times New Roman" w:hAnsi="Times New Roman" w:cs="Times New Roman"/>
            <w:sz w:val="24"/>
            <w:szCs w:val="24"/>
          </w:rPr>
          <w:t>predicting coexistence among multiple species [Q5]</w:t>
        </w:r>
      </w:ins>
      <w:ins w:id="80" w:author="Godwin, Casey" w:date="2018-08-09T07:43:00Z">
        <w:r w:rsidR="00570EEB">
          <w:rPr>
            <w:rFonts w:ascii="Times New Roman" w:hAnsi="Times New Roman" w:cs="Times New Roman"/>
            <w:sz w:val="24"/>
            <w:szCs w:val="24"/>
          </w:rPr>
          <w:t>.</w:t>
        </w:r>
      </w:ins>
      <w:ins w:id="81" w:author="OSCAR Chang" w:date="2018-08-08T12:45:00Z">
        <w:r w:rsidR="0061165B" w:rsidRPr="00B90B60">
          <w:rPr>
            <w:rFonts w:ascii="Times New Roman" w:hAnsi="Times New Roman" w:cs="Times New Roman"/>
            <w:sz w:val="24"/>
            <w:szCs w:val="24"/>
          </w:rPr>
          <w:t xml:space="preserve"> </w:t>
        </w:r>
      </w:ins>
      <w:ins w:id="82" w:author="OSCAR Chang" w:date="2018-08-08T12:51:00Z">
        <w:r w:rsidR="0061165B" w:rsidRPr="00B90B60">
          <w:rPr>
            <w:rFonts w:ascii="Times New Roman" w:hAnsi="Times New Roman" w:cs="Times New Roman"/>
            <w:sz w:val="24"/>
            <w:szCs w:val="24"/>
          </w:rPr>
          <w:t xml:space="preserve">Theoretically, when </w:t>
        </w:r>
      </w:ins>
      <w:ins w:id="83" w:author="OSCAR Chang" w:date="2018-08-08T12:45:00Z">
        <w:r w:rsidR="0061165B" w:rsidRPr="00B90B60">
          <w:rPr>
            <w:rFonts w:ascii="Times New Roman" w:hAnsi="Times New Roman" w:cs="Times New Roman"/>
            <w:sz w:val="24"/>
            <w:szCs w:val="24"/>
          </w:rPr>
          <w:t>pr</w:t>
        </w:r>
      </w:ins>
      <w:del w:id="84" w:author="OSCAR Chang" w:date="2018-08-08T12:45:00Z">
        <w:r w:rsidR="0061165B" w:rsidRPr="00B90B60" w:rsidDel="00570EEB">
          <w:rPr>
            <w:rFonts w:ascii="Times New Roman" w:hAnsi="Times New Roman" w:cs="Times New Roman"/>
            <w:sz w:val="24"/>
            <w:szCs w:val="24"/>
          </w:rPr>
          <w:delText>e</w:delText>
        </w:r>
      </w:del>
      <w:ins w:id="85" w:author="Godwin, Casey" w:date="2018-08-09T07:43:00Z">
        <w:r w:rsidR="0061165B" w:rsidRPr="00B90B60">
          <w:rPr>
            <w:rFonts w:ascii="Times New Roman" w:hAnsi="Times New Roman" w:cs="Times New Roman"/>
            <w:sz w:val="24"/>
            <w:szCs w:val="24"/>
          </w:rPr>
          <w:t>d</w:t>
        </w:r>
      </w:ins>
      <w:ins w:id="86" w:author="OSCAR Chang" w:date="2018-08-08T12:45:00Z">
        <w:r w:rsidR="0061165B" w:rsidRPr="00B90B60">
          <w:rPr>
            <w:rFonts w:ascii="Times New Roman" w:hAnsi="Times New Roman" w:cs="Times New Roman"/>
            <w:sz w:val="24"/>
            <w:szCs w:val="24"/>
          </w:rPr>
          <w:t xml:space="preserve">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ins>
      <w:ins w:id="87" w:author="Godwin, Casey" w:date="2018-08-09T07:45:00Z">
        <w:r w:rsidR="00570EEB">
          <w:rPr>
            <w:rFonts w:ascii="Times New Roman" w:hAnsi="Times New Roman" w:cs="Times New Roman"/>
            <w:sz w:val="24"/>
            <w:szCs w:val="24"/>
          </w:rPr>
          <w:t>model</w:t>
        </w:r>
      </w:ins>
      <w:ins w:id="88" w:author="OSCAR Chang" w:date="2018-08-08T12:46:00Z">
        <w:del w:id="89" w:author="Godwin, Casey" w:date="2018-08-09T07:45:00Z">
          <w:r w:rsidR="0061165B" w:rsidRPr="00B90B60" w:rsidDel="00570EEB">
            <w:rPr>
              <w:rFonts w:ascii="Times New Roman" w:hAnsi="Times New Roman" w:cs="Times New Roman"/>
              <w:sz w:val="24"/>
              <w:szCs w:val="24"/>
            </w:rPr>
            <w:delText>method</w:delText>
          </w:r>
        </w:del>
      </w:ins>
      <w:ins w:id="90" w:author="OSCAR Chang" w:date="2018-08-08T12:45:00Z">
        <w:r w:rsidR="0061165B" w:rsidRPr="00B90B60">
          <w:rPr>
            <w:rFonts w:ascii="Times New Roman" w:hAnsi="Times New Roman" w:cs="Times New Roman"/>
            <w:sz w:val="24"/>
            <w:szCs w:val="24"/>
          </w:rPr>
          <w:t xml:space="preserve"> can consider other species individually</w:t>
        </w:r>
        <w:del w:id="91" w:author="Godwin, Casey" w:date="2018-08-09T07:45:00Z">
          <w:r w:rsidR="0061165B" w:rsidRPr="00B90B60" w:rsidDel="00570EEB">
            <w:rPr>
              <w:rFonts w:ascii="Times New Roman" w:hAnsi="Times New Roman" w:cs="Times New Roman"/>
              <w:sz w:val="24"/>
              <w:szCs w:val="24"/>
            </w:rPr>
            <w:delText xml:space="preserve"> </w:delText>
          </w:r>
        </w:del>
      </w:ins>
      <w:ins w:id="92" w:author="OSCAR Chang" w:date="2018-08-08T12:46:00Z">
        <w:del w:id="93" w:author="Godwin, Casey" w:date="2018-08-09T07:45:00Z">
          <w:r w:rsidR="0061165B" w:rsidRPr="00B90B60" w:rsidDel="00570EEB">
            <w:rPr>
              <w:rFonts w:ascii="Times New Roman" w:hAnsi="Times New Roman" w:cs="Times New Roman"/>
              <w:sz w:val="24"/>
              <w:szCs w:val="24"/>
            </w:rPr>
            <w:delText>in the model</w:delText>
          </w:r>
        </w:del>
        <w:r w:rsidR="0061165B" w:rsidRPr="00B90B60">
          <w:rPr>
            <w:rFonts w:ascii="Times New Roman" w:hAnsi="Times New Roman" w:cs="Times New Roman"/>
            <w:sz w:val="24"/>
            <w:szCs w:val="24"/>
          </w:rPr>
          <w:t xml:space="preserve">, while the sensitivity and negative frequency dependency methods </w:t>
        </w:r>
      </w:ins>
      <w:ins w:id="94" w:author="Godwin, Casey" w:date="2018-08-09T07:44:00Z">
        <w:r w:rsidR="00570EEB">
          <w:rPr>
            <w:rFonts w:ascii="Times New Roman" w:hAnsi="Times New Roman" w:cs="Times New Roman"/>
            <w:sz w:val="24"/>
            <w:szCs w:val="24"/>
          </w:rPr>
          <w:t>require that the other species are considered in aggregate</w:t>
        </w:r>
      </w:ins>
      <w:ins w:id="95" w:author="OSCAR Chang" w:date="2018-08-08T12:47:00Z">
        <w:del w:id="96" w:author="Godwin, Casey" w:date="2018-08-09T07:44:00Z">
          <w:r w:rsidR="0061165B" w:rsidRPr="00277918" w:rsidDel="00570EEB">
            <w:rPr>
              <w:rFonts w:ascii="Times New Roman" w:hAnsi="Times New Roman" w:cs="Times New Roman"/>
              <w:sz w:val="24"/>
              <w:szCs w:val="24"/>
            </w:rPr>
            <w:delText xml:space="preserve">can only take </w:delText>
          </w:r>
        </w:del>
      </w:ins>
      <w:ins w:id="97" w:author="OSCAR Chang" w:date="2018-08-08T12:49:00Z">
        <w:del w:id="98" w:author="Godwin, Casey" w:date="2018-08-09T07:44:00Z">
          <w:r w:rsidR="0061165B" w:rsidRPr="00277918" w:rsidDel="00570EEB">
            <w:rPr>
              <w:rFonts w:ascii="Times New Roman" w:hAnsi="Times New Roman" w:cs="Times New Roman"/>
              <w:sz w:val="24"/>
              <w:szCs w:val="24"/>
            </w:rPr>
            <w:delText>view the other species as an entity</w:delText>
          </w:r>
        </w:del>
      </w:ins>
      <w:ins w:id="99" w:author="OSCAR Chang" w:date="2018-08-08T12:50:00Z">
        <w:r w:rsidR="0061165B" w:rsidRPr="00277918">
          <w:rPr>
            <w:rFonts w:ascii="Times New Roman" w:hAnsi="Times New Roman" w:cs="Times New Roman"/>
            <w:sz w:val="24"/>
            <w:szCs w:val="24"/>
          </w:rPr>
          <w:t xml:space="preserve">. </w:t>
        </w:r>
      </w:ins>
      <w:ins w:id="100" w:author="Godwin, Casey" w:date="2018-08-09T07:45:00Z">
        <w:r w:rsidR="00570EEB">
          <w:rPr>
            <w:rFonts w:ascii="Times New Roman" w:hAnsi="Times New Roman" w:cs="Times New Roman"/>
            <w:sz w:val="24"/>
            <w:szCs w:val="24"/>
          </w:rPr>
          <w:t>In other words, knowing pairwise interaction coefficients for all species allows</w:t>
        </w:r>
      </w:ins>
      <w:ins w:id="101" w:author="Godwin, Casey" w:date="2018-08-09T07:46:00Z">
        <w:r w:rsidR="00570EEB">
          <w:rPr>
            <w:rFonts w:ascii="Times New Roman" w:hAnsi="Times New Roman" w:cs="Times New Roman"/>
            <w:sz w:val="24"/>
            <w:szCs w:val="24"/>
          </w:rPr>
          <w:t xml:space="preserve"> prediction for</w:t>
        </w:r>
      </w:ins>
      <w:ins w:id="102" w:author="Godwin, Casey" w:date="2018-08-09T07:45:00Z">
        <w:r w:rsidR="00570EEB">
          <w:rPr>
            <w:rFonts w:ascii="Times New Roman" w:hAnsi="Times New Roman" w:cs="Times New Roman"/>
            <w:sz w:val="24"/>
            <w:szCs w:val="24"/>
          </w:rPr>
          <w:t xml:space="preserve"> one-versus-many </w:t>
        </w:r>
      </w:ins>
      <w:ins w:id="103" w:author="Godwin, Casey" w:date="2018-08-09T07:46:00Z">
        <w:r w:rsidR="00570EEB">
          <w:rPr>
            <w:rFonts w:ascii="Times New Roman" w:hAnsi="Times New Roman" w:cs="Times New Roman"/>
            <w:sz w:val="24"/>
            <w:szCs w:val="24"/>
          </w:rPr>
          <w:t xml:space="preserve">in the </w:t>
        </w:r>
        <w:proofErr w:type="spellStart"/>
        <w:r w:rsidR="00570EEB">
          <w:rPr>
            <w:rFonts w:ascii="Times New Roman" w:hAnsi="Times New Roman" w:cs="Times New Roman"/>
            <w:sz w:val="24"/>
            <w:szCs w:val="24"/>
          </w:rPr>
          <w:t>Lotka</w:t>
        </w:r>
        <w:proofErr w:type="spellEnd"/>
        <w:r w:rsidR="00570EEB">
          <w:rPr>
            <w:rFonts w:ascii="Times New Roman" w:hAnsi="Times New Roman" w:cs="Times New Roman"/>
            <w:sz w:val="24"/>
            <w:szCs w:val="24"/>
          </w:rPr>
          <w:t xml:space="preserve">-Volterra method, whereas the </w:t>
        </w:r>
      </w:ins>
      <w:ins w:id="104" w:author="OSCAR Chang" w:date="2018-08-08T12:51:00Z">
        <w:del w:id="105" w:author="Godwin, Casey" w:date="2018-08-09T07:46:00Z">
          <w:r w:rsidR="0061165B" w:rsidRPr="00277918" w:rsidDel="00570EEB">
            <w:rPr>
              <w:rFonts w:ascii="Times New Roman" w:hAnsi="Times New Roman" w:cs="Times New Roman"/>
              <w:sz w:val="24"/>
              <w:szCs w:val="24"/>
            </w:rPr>
            <w:delText xml:space="preserve">The </w:delText>
          </w:r>
        </w:del>
        <w:r w:rsidR="0061165B" w:rsidRPr="00277918">
          <w:rPr>
            <w:rFonts w:ascii="Times New Roman" w:hAnsi="Times New Roman" w:cs="Times New Roman"/>
            <w:sz w:val="24"/>
            <w:szCs w:val="24"/>
          </w:rPr>
          <w:t>sensitivity and</w:t>
        </w:r>
        <w:del w:id="106" w:author="Godwin, Casey" w:date="2018-08-09T07:46:00Z">
          <w:r w:rsidR="0061165B" w:rsidRPr="00277918" w:rsidDel="00570EEB">
            <w:rPr>
              <w:rFonts w:ascii="Times New Roman" w:hAnsi="Times New Roman" w:cs="Times New Roman"/>
              <w:sz w:val="24"/>
              <w:szCs w:val="24"/>
            </w:rPr>
            <w:delText xml:space="preserve"> the</w:delText>
          </w:r>
        </w:del>
        <w:r w:rsidR="0061165B" w:rsidRPr="00277918">
          <w:rPr>
            <w:rFonts w:ascii="Times New Roman" w:hAnsi="Times New Roman" w:cs="Times New Roman"/>
            <w:sz w:val="24"/>
            <w:szCs w:val="24"/>
          </w:rPr>
          <w:t xml:space="preserve"> negative frequency dependency method</w:t>
        </w:r>
      </w:ins>
      <w:ins w:id="107" w:author="Godwin, Casey" w:date="2018-08-09T07:46:00Z">
        <w:r w:rsidR="00570EEB">
          <w:rPr>
            <w:rFonts w:ascii="Times New Roman" w:hAnsi="Times New Roman" w:cs="Times New Roman"/>
            <w:sz w:val="24"/>
            <w:szCs w:val="24"/>
          </w:rPr>
          <w:t>s</w:t>
        </w:r>
      </w:ins>
      <w:ins w:id="108" w:author="OSCAR Chang" w:date="2018-08-08T12:51:00Z">
        <w:r w:rsidR="0061165B" w:rsidRPr="00277918">
          <w:rPr>
            <w:rFonts w:ascii="Times New Roman" w:hAnsi="Times New Roman" w:cs="Times New Roman"/>
            <w:sz w:val="24"/>
            <w:szCs w:val="24"/>
          </w:rPr>
          <w:t xml:space="preserve"> </w:t>
        </w:r>
      </w:ins>
      <w:ins w:id="109" w:author="Godwin, Casey" w:date="2018-08-09T07:46:00Z">
        <w:r w:rsidR="00570EEB">
          <w:rPr>
            <w:rFonts w:ascii="Times New Roman" w:hAnsi="Times New Roman" w:cs="Times New Roman"/>
            <w:sz w:val="24"/>
            <w:szCs w:val="24"/>
          </w:rPr>
          <w:t xml:space="preserve">would require experimentation </w:t>
        </w:r>
      </w:ins>
      <w:ins w:id="110" w:author="Godwin, Casey" w:date="2018-08-09T07:47:00Z">
        <w:r w:rsidR="00570EEB">
          <w:rPr>
            <w:rFonts w:ascii="Times New Roman" w:hAnsi="Times New Roman" w:cs="Times New Roman"/>
            <w:sz w:val="24"/>
            <w:szCs w:val="24"/>
          </w:rPr>
          <w:t xml:space="preserve">for each case of one-versus-many. </w:t>
        </w:r>
      </w:ins>
      <w:ins w:id="111" w:author="Godwin, Casey" w:date="2018-08-09T07:49:00Z">
        <w:r w:rsidR="00570EEB">
          <w:rPr>
            <w:rFonts w:ascii="Times New Roman" w:hAnsi="Times New Roman" w:cs="Times New Roman"/>
            <w:sz w:val="24"/>
            <w:szCs w:val="24"/>
          </w:rPr>
          <w:t>W</w:t>
        </w:r>
      </w:ins>
      <w:ins w:id="112" w:author="Godwin, Casey" w:date="2018-08-09T07:47:00Z">
        <w:r w:rsidR="00570EEB">
          <w:rPr>
            <w:rFonts w:ascii="Times New Roman" w:hAnsi="Times New Roman" w:cs="Times New Roman"/>
            <w:sz w:val="24"/>
            <w:szCs w:val="24"/>
          </w:rPr>
          <w:t xml:space="preserve">hen using any of these </w:t>
        </w:r>
        <w:proofErr w:type="spellStart"/>
        <w:r w:rsidR="00570EEB">
          <w:rPr>
            <w:rFonts w:ascii="Times New Roman" w:hAnsi="Times New Roman" w:cs="Times New Roman"/>
            <w:sz w:val="24"/>
            <w:szCs w:val="24"/>
          </w:rPr>
          <w:t>phenomenoligical</w:t>
        </w:r>
        <w:proofErr w:type="spellEnd"/>
        <w:r w:rsidR="00570EEB">
          <w:rPr>
            <w:rFonts w:ascii="Times New Roman" w:hAnsi="Times New Roman" w:cs="Times New Roman"/>
            <w:sz w:val="24"/>
            <w:szCs w:val="24"/>
          </w:rPr>
          <w:t xml:space="preserve"> methods for more than two species at a time, </w:t>
        </w:r>
      </w:ins>
      <w:ins w:id="113" w:author="OSCAR Chang" w:date="2018-08-08T12:51:00Z">
        <w:del w:id="114" w:author="Godwin, Casey" w:date="2018-08-09T07:47:00Z">
          <w:r w:rsidR="0061165B" w:rsidRPr="00277918" w:rsidDel="00570EEB">
            <w:rPr>
              <w:rFonts w:ascii="Times New Roman" w:hAnsi="Times New Roman" w:cs="Times New Roman"/>
              <w:sz w:val="24"/>
              <w:szCs w:val="24"/>
            </w:rPr>
            <w:delText xml:space="preserve">are more restricted to two species competition but could at most be generalized into </w:delText>
          </w:r>
          <w:r w:rsidR="0061165B" w:rsidRPr="00277918" w:rsidDel="00570EEB">
            <w:rPr>
              <w:rFonts w:ascii="Times New Roman" w:hAnsi="Times New Roman" w:cs="Times New Roman"/>
              <w:sz w:val="24"/>
              <w:szCs w:val="24"/>
            </w:rPr>
            <w:lastRenderedPageBreak/>
            <w:delText xml:space="preserve">one-to-many species competition with some assumption. </w:delText>
          </w:r>
        </w:del>
        <w:del w:id="115" w:author="Godwin, Casey" w:date="2018-08-09T07:48:00Z">
          <w:r w:rsidR="0061165B" w:rsidRPr="00277918" w:rsidDel="00570EEB">
            <w:rPr>
              <w:rFonts w:ascii="Times New Roman" w:hAnsi="Times New Roman" w:cs="Times New Roman"/>
              <w:sz w:val="24"/>
              <w:szCs w:val="24"/>
            </w:rPr>
            <w:delText>When predicting whether the focal species can coexist with multiple species consortia,</w:delText>
          </w:r>
        </w:del>
        <w:r w:rsidR="0061165B" w:rsidRPr="00277918">
          <w:rPr>
            <w:rFonts w:ascii="Times New Roman" w:hAnsi="Times New Roman" w:cs="Times New Roman"/>
            <w:sz w:val="24"/>
            <w:szCs w:val="24"/>
          </w:rPr>
          <w:t xml:space="preserve"> </w:t>
        </w:r>
        <w:del w:id="116" w:author="Godwin, Casey" w:date="2018-08-09T07:48:00Z">
          <w:r w:rsidR="0061165B" w:rsidRPr="00277918" w:rsidDel="00570EEB">
            <w:rPr>
              <w:rFonts w:ascii="Times New Roman" w:hAnsi="Times New Roman" w:cs="Times New Roman"/>
              <w:sz w:val="24"/>
              <w:szCs w:val="24"/>
            </w:rPr>
            <w:delText>one</w:delText>
          </w:r>
        </w:del>
      </w:ins>
      <w:ins w:id="117" w:author="Godwin, Casey" w:date="2018-08-09T07:48:00Z">
        <w:r w:rsidR="00570EEB">
          <w:rPr>
            <w:rFonts w:ascii="Times New Roman" w:hAnsi="Times New Roman" w:cs="Times New Roman"/>
            <w:sz w:val="24"/>
            <w:szCs w:val="24"/>
          </w:rPr>
          <w:t>an empiricist</w:t>
        </w:r>
      </w:ins>
      <w:ins w:id="118" w:author="OSCAR Chang" w:date="2018-08-08T12:51:00Z">
        <w:r w:rsidR="0061165B" w:rsidRPr="00277918">
          <w:rPr>
            <w:rFonts w:ascii="Times New Roman" w:hAnsi="Times New Roman" w:cs="Times New Roman"/>
            <w:sz w:val="24"/>
            <w:szCs w:val="24"/>
          </w:rPr>
          <w:t xml:space="preserve"> would need to assume that the multiple species consortia remain stably coexisting </w:t>
        </w:r>
        <w:commentRangeStart w:id="119"/>
        <w:r w:rsidR="0061165B" w:rsidRPr="00277918">
          <w:rPr>
            <w:rFonts w:ascii="Times New Roman" w:hAnsi="Times New Roman" w:cs="Times New Roman"/>
            <w:sz w:val="24"/>
            <w:szCs w:val="24"/>
          </w:rPr>
          <w:t>with or without the</w:t>
        </w:r>
      </w:ins>
      <w:commentRangeEnd w:id="119"/>
      <w:r w:rsidR="00570EEB">
        <w:rPr>
          <w:rStyle w:val="CommentReference"/>
        </w:rPr>
        <w:commentReference w:id="119"/>
      </w:r>
      <w:ins w:id="120" w:author="OSCAR Chang" w:date="2018-08-08T12:51:00Z">
        <w:r w:rsidR="0061165B" w:rsidRPr="00277918">
          <w:rPr>
            <w:rFonts w:ascii="Times New Roman" w:hAnsi="Times New Roman" w:cs="Times New Roman"/>
            <w:sz w:val="24"/>
            <w:szCs w:val="24"/>
          </w:rPr>
          <w:t xml:space="preserve"> presence of the focal species.</w:t>
        </w:r>
      </w:ins>
      <w:ins w:id="121" w:author="OSCAR Chang" w:date="2018-08-08T12:52:00Z">
        <w:r w:rsidR="0061165B" w:rsidRPr="00277918">
          <w:rPr>
            <w:rFonts w:ascii="Times New Roman" w:hAnsi="Times New Roman" w:cs="Times New Roman"/>
            <w:sz w:val="24"/>
            <w:szCs w:val="24"/>
          </w:rPr>
          <w:t xml:space="preserve"> However, none of these three methods can deal with intransitive competition, where</w:t>
        </w:r>
      </w:ins>
      <w:ins w:id="122" w:author="OSCAR Chang" w:date="2018-08-08T12:53:00Z">
        <w:r w:rsidR="0061165B" w:rsidRPr="00371339">
          <w:rPr>
            <w:rFonts w:ascii="Times New Roman" w:hAnsi="Times New Roman" w:cs="Times New Roman"/>
            <w:sz w:val="24"/>
            <w:szCs w:val="24"/>
          </w:rPr>
          <w:t xml:space="preserve"> competition among species</w:t>
        </w:r>
      </w:ins>
      <w:ins w:id="123" w:author="Godwin, Casey" w:date="2018-08-09T07:49:00Z">
        <w:r w:rsidR="00570EEB">
          <w:rPr>
            <w:rFonts w:ascii="Times New Roman" w:hAnsi="Times New Roman" w:cs="Times New Roman"/>
            <w:sz w:val="24"/>
            <w:szCs w:val="24"/>
          </w:rPr>
          <w:t xml:space="preserve"> can be</w:t>
        </w:r>
      </w:ins>
      <w:ins w:id="124" w:author="OSCAR Chang" w:date="2018-08-08T12:53:00Z">
        <w:del w:id="125" w:author="Godwin, Casey" w:date="2018-08-09T07:49:00Z">
          <w:r w:rsidR="0061165B" w:rsidRPr="00371339" w:rsidDel="00570EEB">
            <w:rPr>
              <w:rFonts w:ascii="Times New Roman" w:hAnsi="Times New Roman" w:cs="Times New Roman"/>
              <w:sz w:val="24"/>
              <w:szCs w:val="24"/>
            </w:rPr>
            <w:delText xml:space="preserve"> are</w:delText>
          </w:r>
        </w:del>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ins>
      <w:ins w:id="126" w:author="OSCAR Chang" w:date="2018-08-08T12:41:00Z">
        <w:del w:id="127" w:author="Godwin, Casey" w:date="2018-08-09T07:49:00Z">
          <w:r w:rsidR="000357A8" w:rsidRPr="00B90B60" w:rsidDel="00570EEB">
            <w:rPr>
              <w:rFonts w:ascii="Times New Roman" w:hAnsi="Times New Roman" w:cs="Times New Roman"/>
              <w:sz w:val="24"/>
              <w:szCs w:val="24"/>
            </w:rPr>
            <w:delText xml:space="preserve">Empirically, </w:delText>
          </w:r>
        </w:del>
      </w:ins>
      <w:ins w:id="128" w:author="OSCAR Chang" w:date="2018-08-08T12:53:00Z">
        <w:del w:id="129" w:author="Godwin, Casey" w:date="2018-08-09T07:49:00Z">
          <w:r w:rsidR="00B90B60" w:rsidDel="00570EEB">
            <w:rPr>
              <w:rFonts w:ascii="Times New Roman" w:hAnsi="Times New Roman" w:cs="Times New Roman"/>
              <w:sz w:val="24"/>
              <w:szCs w:val="24"/>
            </w:rPr>
            <w:delText xml:space="preserve">for all three methods, </w:delText>
          </w:r>
        </w:del>
      </w:ins>
      <w:ins w:id="130" w:author="OSCAR Chang" w:date="2018-08-08T12:41:00Z">
        <w:del w:id="131" w:author="Godwin, Casey" w:date="2018-08-09T07:49:00Z">
          <w:r w:rsidR="000357A8" w:rsidRPr="00B90B60" w:rsidDel="00570EEB">
            <w:rPr>
              <w:rFonts w:ascii="Times New Roman" w:hAnsi="Times New Roman" w:cs="Times New Roman"/>
              <w:sz w:val="24"/>
              <w:szCs w:val="24"/>
            </w:rPr>
            <w:delText>one can conduct experiments for each pair of species, but this pairwise experimentation cannot gu</w:delText>
          </w:r>
        </w:del>
      </w:ins>
      <w:ins w:id="132" w:author="OSCAR Chang" w:date="2018-08-08T12:54:00Z">
        <w:del w:id="133" w:author="Godwin, Casey" w:date="2018-08-09T07:49:00Z">
          <w:r w:rsidR="00B90B60" w:rsidDel="00570EEB">
            <w:rPr>
              <w:rFonts w:ascii="Times New Roman" w:hAnsi="Times New Roman" w:cs="Times New Roman"/>
              <w:sz w:val="24"/>
              <w:szCs w:val="24"/>
            </w:rPr>
            <w:delText>a</w:delText>
          </w:r>
        </w:del>
      </w:ins>
      <w:ins w:id="134" w:author="OSCAR Chang" w:date="2018-08-08T12:41:00Z">
        <w:del w:id="135" w:author="Godwin, Casey" w:date="2018-08-09T07:49:00Z">
          <w:r w:rsidR="000357A8" w:rsidRPr="00B90B60" w:rsidDel="00570EEB">
            <w:rPr>
              <w:rFonts w:ascii="Times New Roman" w:hAnsi="Times New Roman" w:cs="Times New Roman"/>
              <w:sz w:val="24"/>
              <w:szCs w:val="24"/>
            </w:rPr>
            <w:delText>rantee coexistence of many species</w:delText>
          </w:r>
        </w:del>
      </w:ins>
      <w:ins w:id="136" w:author="OSCAR Chang" w:date="2018-08-08T12:54:00Z">
        <w:del w:id="137" w:author="Godwin, Casey" w:date="2018-08-09T07:49:00Z">
          <w:r w:rsidR="00B90B60" w:rsidDel="00570EEB">
            <w:rPr>
              <w:rFonts w:ascii="Times New Roman" w:hAnsi="Times New Roman" w:cs="Times New Roman"/>
              <w:sz w:val="24"/>
              <w:szCs w:val="24"/>
            </w:rPr>
            <w:delText xml:space="preserve"> due to the intransitive competition issue</w:delText>
          </w:r>
        </w:del>
      </w:ins>
      <w:ins w:id="138" w:author="OSCAR Chang" w:date="2018-08-08T12:41:00Z">
        <w:del w:id="139" w:author="Godwin, Casey" w:date="2018-08-09T07:49:00Z">
          <w:r w:rsidR="000357A8" w:rsidRPr="00B90B60" w:rsidDel="00570EEB">
            <w:rPr>
              <w:rFonts w:ascii="Times New Roman" w:hAnsi="Times New Roman" w:cs="Times New Roman"/>
              <w:sz w:val="24"/>
              <w:szCs w:val="24"/>
            </w:rPr>
            <w:delText xml:space="preserve">. </w:delText>
          </w:r>
        </w:del>
      </w:ins>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77777777"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ins w:id="140" w:author="Godwin, Casey" w:date="2018-08-09T07:49:00Z">
        <w:r w:rsidR="00016F51">
          <w:rPr>
            <w:rFonts w:ascii="Times New Roman" w:hAnsi="Times New Roman" w:cs="Times New Roman"/>
            <w:sz w:val="24"/>
            <w:szCs w:val="24"/>
          </w:rPr>
          <w:t xml:space="preserve">and governed by a </w:t>
        </w:r>
      </w:ins>
      <w:ins w:id="141" w:author="Godwin, Casey" w:date="2018-08-09T07:50:00Z">
        <w:r w:rsidR="00016F51">
          <w:rPr>
            <w:rFonts w:ascii="Times New Roman" w:hAnsi="Times New Roman" w:cs="Times New Roman"/>
            <w:sz w:val="24"/>
            <w:szCs w:val="24"/>
          </w:rPr>
          <w:t>constant</w:t>
        </w:r>
      </w:ins>
      <w:ins w:id="142" w:author="Godwin, Casey" w:date="2018-08-09T07:49:00Z">
        <w:r w:rsidR="00016F51">
          <w:rPr>
            <w:rFonts w:ascii="Times New Roman" w:hAnsi="Times New Roman" w:cs="Times New Roman"/>
            <w:sz w:val="24"/>
            <w:szCs w:val="24"/>
          </w:rPr>
          <w:t xml:space="preserve"> rate of supply </w:t>
        </w:r>
      </w:ins>
      <w:r w:rsidRPr="00B0403D">
        <w:rPr>
          <w:rFonts w:ascii="Times New Roman" w:hAnsi="Times New Roman" w:cs="Times New Roman"/>
          <w:sz w:val="24"/>
          <w:szCs w:val="24"/>
        </w:rPr>
        <w:t xml:space="preserve">(e.g. inorganic nutrients consumed by plants) or biotic and has its own population dynamics. </w:t>
      </w:r>
    </w:p>
    <w:p w14:paraId="657E7FB2" w14:textId="77777777" w:rsidR="004044A2" w:rsidDel="00016F51" w:rsidRDefault="00144BB6" w:rsidP="00144BB6">
      <w:pPr>
        <w:pStyle w:val="Normal1"/>
        <w:numPr>
          <w:ilvl w:val="2"/>
          <w:numId w:val="1"/>
        </w:numPr>
        <w:spacing w:line="360" w:lineRule="auto"/>
        <w:ind w:left="1800"/>
        <w:rPr>
          <w:del w:id="143" w:author="Godwin, Casey" w:date="2018-08-09T07:51:00Z"/>
          <w:rFonts w:ascii="Times New Roman" w:hAnsi="Times New Roman" w:cs="Times New Roman"/>
          <w:sz w:val="24"/>
          <w:szCs w:val="24"/>
        </w:rPr>
      </w:pPr>
      <w:del w:id="144" w:author="Godwin, Casey" w:date="2018-08-09T07:51:00Z">
        <w:r w:rsidRPr="00B0403D" w:rsidDel="00016F51">
          <w:rPr>
            <w:rFonts w:ascii="Times New Roman" w:hAnsi="Times New Roman" w:cs="Times New Roman"/>
            <w:sz w:val="24"/>
            <w:szCs w:val="24"/>
          </w:rPr>
          <w:delText>While th</w:delText>
        </w:r>
        <w:r w:rsidDel="00016F51">
          <w:rPr>
            <w:rFonts w:ascii="Times New Roman" w:hAnsi="Times New Roman" w:cs="Times New Roman"/>
            <w:sz w:val="24"/>
            <w:szCs w:val="24"/>
          </w:rPr>
          <w:delText>e consumer-resource model methods</w:delText>
        </w:r>
        <w:r w:rsidRPr="00B0403D" w:rsidDel="00016F51">
          <w:rPr>
            <w:rFonts w:ascii="Times New Roman" w:hAnsi="Times New Roman" w:cs="Times New Roman"/>
            <w:sz w:val="24"/>
            <w:szCs w:val="24"/>
          </w:rPr>
          <w:delText xml:space="preserve"> ha</w:delText>
        </w:r>
        <w:r w:rsidDel="00016F51">
          <w:rPr>
            <w:rFonts w:ascii="Times New Roman" w:hAnsi="Times New Roman" w:cs="Times New Roman"/>
            <w:sz w:val="24"/>
            <w:szCs w:val="24"/>
          </w:rPr>
          <w:delText>ve</w:delText>
        </w:r>
        <w:r w:rsidRPr="00B0403D" w:rsidDel="00016F51">
          <w:rPr>
            <w:rFonts w:ascii="Times New Roman" w:hAnsi="Times New Roman" w:cs="Times New Roman"/>
            <w:sz w:val="24"/>
            <w:szCs w:val="24"/>
          </w:rPr>
          <w:delText xml:space="preserve"> certain advantages, these </w:delText>
        </w:r>
        <w:r w:rsidDel="00016F51">
          <w:rPr>
            <w:rFonts w:ascii="Times New Roman" w:hAnsi="Times New Roman" w:cs="Times New Roman"/>
            <w:sz w:val="24"/>
            <w:szCs w:val="24"/>
          </w:rPr>
          <w:delText>methods</w:delText>
        </w:r>
        <w:r w:rsidRPr="00B0403D" w:rsidDel="00016F51">
          <w:rPr>
            <w:rFonts w:ascii="Times New Roman" w:hAnsi="Times New Roman" w:cs="Times New Roman"/>
            <w:sz w:val="24"/>
            <w:szCs w:val="24"/>
          </w:rPr>
          <w:delText xml:space="preserve"> can only be applied in a limited subset of cases where th</w:delText>
        </w:r>
        <w:r w:rsidDel="00016F51">
          <w:rPr>
            <w:rFonts w:ascii="Times New Roman" w:hAnsi="Times New Roman" w:cs="Times New Roman"/>
            <w:sz w:val="24"/>
            <w:szCs w:val="24"/>
          </w:rPr>
          <w:delText>e</w:delText>
        </w:r>
        <w:r w:rsidRPr="00B0403D" w:rsidDel="00016F51">
          <w:rPr>
            <w:rFonts w:ascii="Times New Roman" w:hAnsi="Times New Roman" w:cs="Times New Roman"/>
            <w:sz w:val="24"/>
            <w:szCs w:val="24"/>
          </w:rPr>
          <w:delText xml:space="preserve"> assumption</w:delText>
        </w:r>
        <w:r w:rsidDel="00016F51">
          <w:rPr>
            <w:rFonts w:ascii="Times New Roman" w:hAnsi="Times New Roman" w:cs="Times New Roman"/>
            <w:sz w:val="24"/>
            <w:szCs w:val="24"/>
          </w:rPr>
          <w:delText>s</w:delText>
        </w:r>
        <w:r w:rsidRPr="00B0403D" w:rsidDel="00016F51">
          <w:rPr>
            <w:rFonts w:ascii="Times New Roman" w:hAnsi="Times New Roman" w:cs="Times New Roman"/>
            <w:sz w:val="24"/>
            <w:szCs w:val="24"/>
          </w:rPr>
          <w:delText xml:space="preserve"> </w:delText>
        </w:r>
        <w:r w:rsidDel="00016F51">
          <w:rPr>
            <w:rFonts w:ascii="Times New Roman" w:hAnsi="Times New Roman" w:cs="Times New Roman"/>
            <w:sz w:val="24"/>
            <w:szCs w:val="24"/>
          </w:rPr>
          <w:delText>are</w:delText>
        </w:r>
        <w:r w:rsidRPr="00B0403D" w:rsidDel="00016F51">
          <w:rPr>
            <w:rFonts w:ascii="Times New Roman" w:hAnsi="Times New Roman" w:cs="Times New Roman"/>
            <w:sz w:val="24"/>
            <w:szCs w:val="24"/>
          </w:rPr>
          <w:delText xml:space="preserve"> justified.</w:delText>
        </w:r>
      </w:del>
    </w:p>
    <w:p w14:paraId="40F5B02C" w14:textId="77777777" w:rsidR="00A656E9" w:rsidRDefault="00A656E9" w:rsidP="00144BB6">
      <w:pPr>
        <w:pStyle w:val="Normal1"/>
        <w:numPr>
          <w:ilvl w:val="2"/>
          <w:numId w:val="1"/>
        </w:numPr>
        <w:spacing w:line="360" w:lineRule="auto"/>
        <w:ind w:left="1800"/>
        <w:rPr>
          <w:ins w:id="145" w:author="Godwin, Casey" w:date="2018-08-09T07:51:00Z"/>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ins w:id="146" w:author="Godwin, Casey" w:date="2018-08-09T07:51:00Z"/>
          <w:rFonts w:ascii="Times New Roman" w:hAnsi="Times New Roman" w:cs="Times New Roman"/>
          <w:sz w:val="24"/>
          <w:szCs w:val="24"/>
        </w:rPr>
      </w:pPr>
      <w:ins w:id="147" w:author="Godwin, Casey" w:date="2018-08-09T07:51:00Z">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ins>
    </w:p>
    <w:p w14:paraId="0794B06F" w14:textId="77777777" w:rsidR="00016F51" w:rsidRPr="00B0403D" w:rsidRDefault="00016F51">
      <w:pPr>
        <w:pStyle w:val="Normal1"/>
        <w:spacing w:line="360" w:lineRule="auto"/>
        <w:ind w:left="1440"/>
        <w:rPr>
          <w:rFonts w:ascii="Times New Roman" w:hAnsi="Times New Roman" w:cs="Times New Roman"/>
          <w:sz w:val="24"/>
          <w:szCs w:val="24"/>
        </w:rPr>
        <w:pPrChange w:id="148" w:author="Godwin, Casey" w:date="2018-08-09T07:51:00Z">
          <w:pPr>
            <w:pStyle w:val="Normal1"/>
            <w:numPr>
              <w:ilvl w:val="2"/>
              <w:numId w:val="1"/>
            </w:numPr>
            <w:spacing w:line="360" w:lineRule="auto"/>
            <w:ind w:left="1800" w:hanging="360"/>
          </w:pPr>
        </w:pPrChange>
      </w:pPr>
    </w:p>
    <w:p w14:paraId="6E41352A" w14:textId="77777777"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‘Information About Study System’</w:t>
      </w:r>
      <w:ins w:id="149" w:author="Godwin, Casey" w:date="2018-08-09T07:54:00Z">
        <w:r w:rsidR="00016F51">
          <w:rPr>
            <w:rFonts w:ascii="Times New Roman" w:hAnsi="Times New Roman" w:cs="Times New Roman"/>
            <w:sz w:val="24"/>
            <w:szCs w:val="24"/>
          </w:rPr>
          <w:t xml:space="preserve"> in Table 1</w:t>
        </w:r>
      </w:ins>
      <w:r w:rsidRPr="00B0403D">
        <w:rPr>
          <w:rFonts w:ascii="Times New Roman" w:hAnsi="Times New Roman" w:cs="Times New Roman"/>
          <w:sz w:val="24"/>
          <w:szCs w:val="24"/>
        </w:rPr>
        <w:t xml:space="preserve">, an empiricist should be able to identify the method that is most appropriate. </w:t>
      </w:r>
      <w:del w:id="150" w:author="Godwin, Casey" w:date="2018-08-09T07:56:00Z">
        <w:r w:rsidRPr="00B0403D" w:rsidDel="00016F51">
          <w:rPr>
            <w:rFonts w:ascii="Times New Roman" w:hAnsi="Times New Roman" w:cs="Times New Roman"/>
            <w:sz w:val="24"/>
            <w:szCs w:val="24"/>
          </w:rPr>
          <w:delText xml:space="preserve">In the </w:delText>
        </w:r>
      </w:del>
      <w:del w:id="151" w:author="Godwin, Casey" w:date="2018-08-09T07:54:00Z">
        <w:r w:rsidRPr="00B0403D" w:rsidDel="00016F51">
          <w:rPr>
            <w:rFonts w:ascii="Times New Roman" w:hAnsi="Times New Roman" w:cs="Times New Roman"/>
            <w:sz w:val="24"/>
            <w:szCs w:val="24"/>
          </w:rPr>
          <w:delText xml:space="preserve">section </w:delText>
        </w:r>
      </w:del>
      <w:del w:id="152" w:author="Godwin, Casey" w:date="2018-08-09T07:56:00Z">
        <w:r w:rsidRPr="00B0403D" w:rsidDel="00016F51">
          <w:rPr>
            <w:rFonts w:ascii="Times New Roman" w:hAnsi="Times New Roman" w:cs="Times New Roman"/>
            <w:sz w:val="24"/>
            <w:szCs w:val="24"/>
          </w:rPr>
          <w:delText xml:space="preserve">‘Method’ we direct the reader to 1) the foundational paper that describes the </w:delText>
        </w:r>
        <w:r w:rsidRPr="00B0403D" w:rsidDel="00016F51">
          <w:rPr>
            <w:rFonts w:ascii="Times New Roman" w:hAnsi="Times New Roman" w:cs="Times New Roman"/>
            <w:sz w:val="24"/>
            <w:szCs w:val="24"/>
          </w:rPr>
          <w:lastRenderedPageBreak/>
          <w:delText>underlying model for population dynamics, 2) the theoretical paper that relates the model to Modern Coexistence Theory and Chesson’s Inequality, and 3) an example of an empirical study that employed the method in the context of modern coexistence theory.</w:delText>
        </w:r>
      </w:del>
      <w:del w:id="153" w:author="Godwin, Casey" w:date="2018-08-09T07:54:00Z">
        <w:r w:rsidRPr="00B0403D" w:rsidDel="00016F51">
          <w:rPr>
            <w:rFonts w:ascii="Times New Roman" w:hAnsi="Times New Roman" w:cs="Times New Roman"/>
            <w:sz w:val="24"/>
            <w:szCs w:val="24"/>
          </w:rPr>
          <w:delText xml:space="preserve"> </w:delText>
        </w:r>
      </w:del>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ins w:id="154" w:author="Godwin, Casey" w:date="2018-08-09T07:56:00Z">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ins>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w:t>
      </w:r>
      <w:commentRangeStart w:id="155"/>
      <w:commentRangeStart w:id="156"/>
      <w:r w:rsidRPr="00B0403D">
        <w:rPr>
          <w:rFonts w:ascii="Times New Roman" w:hAnsi="Times New Roman" w:cs="Times New Roman"/>
          <w:sz w:val="24"/>
          <w:szCs w:val="24"/>
        </w:rPr>
        <w:t>the sensitivity and NFD methods require two or more co-cultures</w:t>
      </w:r>
      <w:commentRangeEnd w:id="155"/>
      <w:r w:rsidR="00A4438F">
        <w:rPr>
          <w:rStyle w:val="CommentReference"/>
        </w:rPr>
        <w:commentReference w:id="155"/>
      </w:r>
      <w:commentRangeEnd w:id="156"/>
      <w:r w:rsidR="009E6952">
        <w:rPr>
          <w:rStyle w:val="CommentReference"/>
        </w:rPr>
        <w:commentReference w:id="156"/>
      </w:r>
      <w:r w:rsidRPr="00B0403D">
        <w:rPr>
          <w:rFonts w:ascii="Times New Roman" w:hAnsi="Times New Roman" w:cs="Times New Roman"/>
          <w:sz w:val="24"/>
          <w:szCs w:val="24"/>
        </w:rPr>
        <w:t xml:space="preserve">.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w:t>
      </w:r>
      <w:r w:rsidRPr="00B0403D">
        <w:rPr>
          <w:rFonts w:ascii="Times New Roman" w:hAnsi="Times New Roman" w:cs="Times New Roman"/>
          <w:sz w:val="24"/>
          <w:szCs w:val="24"/>
        </w:rPr>
        <w:lastRenderedPageBreak/>
        <w:t xml:space="preserve">Oscar demonstrated). However, the NFD method can work for long-lived species using a space for time substitution. </w:t>
      </w:r>
    </w:p>
    <w:p w14:paraId="5C6BC6F9"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 xml:space="preserve">these empirical methods for evaluating </w:t>
      </w:r>
      <w:commentRangeStart w:id="157"/>
      <w:commentRangeStart w:id="158"/>
      <w:r w:rsidR="000F21BA" w:rsidRPr="00B0403D">
        <w:rPr>
          <w:rFonts w:ascii="Times New Roman" w:hAnsi="Times New Roman" w:cs="Times New Roman"/>
          <w:sz w:val="24"/>
          <w:szCs w:val="24"/>
        </w:rPr>
        <w:t>MCT</w:t>
      </w:r>
      <w:commentRangeEnd w:id="157"/>
      <w:r w:rsidR="000F21BA" w:rsidRPr="00B0403D">
        <w:rPr>
          <w:rStyle w:val="CommentReference"/>
          <w:rFonts w:ascii="Times New Roman" w:hAnsi="Times New Roman" w:cs="Times New Roman"/>
          <w:sz w:val="24"/>
          <w:szCs w:val="24"/>
        </w:rPr>
        <w:commentReference w:id="157"/>
      </w:r>
      <w:commentRangeEnd w:id="158"/>
      <w:r w:rsidR="000D1B82">
        <w:rPr>
          <w:rFonts w:ascii="Times New Roman" w:hAnsi="Times New Roman" w:cs="Times New Roman"/>
          <w:sz w:val="24"/>
          <w:szCs w:val="24"/>
        </w:rPr>
        <w:t xml:space="preserve"> in a given study system</w:t>
      </w:r>
      <w:r w:rsidR="000F21BA">
        <w:rPr>
          <w:rStyle w:val="CommentReference"/>
        </w:rPr>
        <w:commentReference w:id="158"/>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Caution 2: Need to empirically demonstrate equivalence of the methods. </w:t>
      </w:r>
    </w:p>
    <w:p w14:paraId="2F6A6DC5" w14:textId="77777777"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77777777"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ins w:id="159" w:author="Godwin, Casey" w:date="2018-08-09T08:03:00Z">
        <w:r w:rsidR="00543372">
          <w:rPr>
            <w:rFonts w:ascii="Times New Roman" w:hAnsi="Times New Roman" w:cs="Times New Roman"/>
            <w:sz w:val="24"/>
            <w:szCs w:val="24"/>
          </w:rPr>
          <w:t xml:space="preserve">For example, </w:t>
        </w:r>
      </w:ins>
      <w:del w:id="160" w:author="Godwin, Casey" w:date="2018-08-09T08:04:00Z">
        <w:r w:rsidR="009B721E" w:rsidDel="00543372">
          <w:rPr>
            <w:rFonts w:ascii="Times New Roman" w:hAnsi="Times New Roman" w:cs="Times New Roman"/>
            <w:sz w:val="24"/>
            <w:szCs w:val="24"/>
          </w:rPr>
          <w:delText xml:space="preserve">If </w:delText>
        </w:r>
      </w:del>
      <w:ins w:id="161" w:author="Godwin, Casey" w:date="2018-08-09T08:04:00Z">
        <w:r w:rsidR="00543372">
          <w:rPr>
            <w:rFonts w:ascii="Times New Roman" w:hAnsi="Times New Roman" w:cs="Times New Roman"/>
            <w:sz w:val="24"/>
            <w:szCs w:val="24"/>
          </w:rPr>
          <w:t xml:space="preserve">if </w:t>
        </w:r>
      </w:ins>
      <w:r w:rsidR="009B721E">
        <w:rPr>
          <w:rFonts w:ascii="Times New Roman" w:hAnsi="Times New Roman" w:cs="Times New Roman"/>
          <w:sz w:val="24"/>
          <w:szCs w:val="24"/>
        </w:rPr>
        <w:t xml:space="preserve">species </w:t>
      </w:r>
      <w:ins w:id="162" w:author="Godwin, Casey" w:date="2018-08-09T08:04:00Z">
        <w:r w:rsidR="00543372">
          <w:rPr>
            <w:rFonts w:ascii="Times New Roman" w:hAnsi="Times New Roman" w:cs="Times New Roman"/>
            <w:sz w:val="24"/>
            <w:szCs w:val="24"/>
          </w:rPr>
          <w:t>we</w:t>
        </w:r>
      </w:ins>
      <w:del w:id="163" w:author="Godwin, Casey" w:date="2018-08-09T08:04:00Z">
        <w:r w:rsidR="009B721E" w:rsidDel="00543372">
          <w:rPr>
            <w:rFonts w:ascii="Times New Roman" w:hAnsi="Times New Roman" w:cs="Times New Roman"/>
            <w:sz w:val="24"/>
            <w:szCs w:val="24"/>
          </w:rPr>
          <w:delText>a</w:delText>
        </w:r>
      </w:del>
      <w:r w:rsidR="009B721E">
        <w:rPr>
          <w:rFonts w:ascii="Times New Roman" w:hAnsi="Times New Roman" w:cs="Times New Roman"/>
          <w:sz w:val="24"/>
          <w:szCs w:val="24"/>
        </w:rPr>
        <w:t>re limited by resources (e.g. nutrients</w:t>
      </w:r>
      <w:del w:id="164" w:author="Godwin, Casey" w:date="2018-08-09T08:04:00Z">
        <w:r w:rsidR="009B721E" w:rsidDel="00543372">
          <w:rPr>
            <w:rFonts w:ascii="Times New Roman" w:hAnsi="Times New Roman" w:cs="Times New Roman"/>
            <w:sz w:val="24"/>
            <w:szCs w:val="24"/>
          </w:rPr>
          <w:delText xml:space="preserve"> or nesting sites</w:delText>
        </w:r>
      </w:del>
      <w:r w:rsidR="009B721E">
        <w:rPr>
          <w:rFonts w:ascii="Times New Roman" w:hAnsi="Times New Roman" w:cs="Times New Roman"/>
          <w:sz w:val="24"/>
          <w:szCs w:val="24"/>
        </w:rPr>
        <w:t xml:space="preserve">), </w:t>
      </w:r>
      <w:del w:id="165" w:author="Godwin, Casey" w:date="2018-08-09T08:04:00Z">
        <w:r w:rsidR="009B721E" w:rsidDel="00543372">
          <w:rPr>
            <w:rFonts w:ascii="Times New Roman" w:hAnsi="Times New Roman" w:cs="Times New Roman"/>
            <w:sz w:val="24"/>
            <w:szCs w:val="24"/>
          </w:rPr>
          <w:delText xml:space="preserve">there is typically </w:delText>
        </w:r>
      </w:del>
      <w:r w:rsidR="009B721E">
        <w:rPr>
          <w:rFonts w:ascii="Times New Roman" w:hAnsi="Times New Roman" w:cs="Times New Roman"/>
          <w:sz w:val="24"/>
          <w:szCs w:val="24"/>
        </w:rPr>
        <w:t>a positive saturating relationship between the availability of resources and per-capita growth rate</w:t>
      </w:r>
      <w:ins w:id="166" w:author="Godwin, Casey" w:date="2018-08-09T08:04:00Z">
        <w:r w:rsidR="00543372">
          <w:rPr>
            <w:rFonts w:ascii="Times New Roman" w:hAnsi="Times New Roman" w:cs="Times New Roman"/>
            <w:sz w:val="24"/>
            <w:szCs w:val="24"/>
          </w:rPr>
          <w:t xml:space="preserve"> mean</w:t>
        </w:r>
      </w:ins>
      <w:ins w:id="167" w:author="Godwin, Casey" w:date="2018-08-09T08:05:00Z">
        <w:r w:rsidR="00543372">
          <w:rPr>
            <w:rFonts w:ascii="Times New Roman" w:hAnsi="Times New Roman" w:cs="Times New Roman"/>
            <w:sz w:val="24"/>
            <w:szCs w:val="24"/>
          </w:rPr>
          <w:t>s</w:t>
        </w:r>
      </w:ins>
      <w:ins w:id="168" w:author="Godwin, Casey" w:date="2018-08-09T08:04:00Z">
        <w:r w:rsidR="00543372">
          <w:rPr>
            <w:rFonts w:ascii="Times New Roman" w:hAnsi="Times New Roman" w:cs="Times New Roman"/>
            <w:sz w:val="24"/>
            <w:szCs w:val="24"/>
          </w:rPr>
          <w:t xml:space="preserve"> that density-dependence is weak at low population sizes and stronger at higher population </w:t>
        </w:r>
      </w:ins>
      <w:ins w:id="169" w:author="Godwin, Casey" w:date="2018-08-09T08:05:00Z">
        <w:r w:rsidR="00543372">
          <w:rPr>
            <w:rFonts w:ascii="Times New Roman" w:hAnsi="Times New Roman" w:cs="Times New Roman"/>
            <w:sz w:val="24"/>
            <w:szCs w:val="24"/>
          </w:rPr>
          <w:t>densities</w:t>
        </w:r>
      </w:ins>
      <w:r w:rsidR="009B721E">
        <w:rPr>
          <w:rFonts w:ascii="Times New Roman" w:hAnsi="Times New Roman" w:cs="Times New Roman"/>
          <w:sz w:val="24"/>
          <w:szCs w:val="24"/>
        </w:rPr>
        <w:t xml:space="preserve">. </w:t>
      </w:r>
      <w:ins w:id="170" w:author="Godwin, Casey" w:date="2018-08-09T08:05:00Z">
        <w:r w:rsidR="00543372">
          <w:rPr>
            <w:rFonts w:ascii="Times New Roman" w:hAnsi="Times New Roman" w:cs="Times New Roman"/>
            <w:sz w:val="24"/>
            <w:szCs w:val="24"/>
          </w:rPr>
          <w:t>Thus</w:t>
        </w:r>
      </w:ins>
      <w:commentRangeStart w:id="171"/>
      <w:commentRangeStart w:id="172"/>
      <w:del w:id="173" w:author="Godwin, Casey" w:date="2018-08-09T08:05:00Z">
        <w:r w:rsidR="009B721E" w:rsidDel="00543372">
          <w:rPr>
            <w:rFonts w:ascii="Times New Roman" w:hAnsi="Times New Roman" w:cs="Times New Roman"/>
            <w:sz w:val="24"/>
            <w:szCs w:val="24"/>
          </w:rPr>
          <w:delText>When this is the case</w:delText>
        </w:r>
      </w:del>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low population densities and very high if measured at population densities approaching the steady-state biomass</w:t>
      </w:r>
      <w:commentRangeEnd w:id="171"/>
      <w:r w:rsidR="00FF20A3">
        <w:rPr>
          <w:rStyle w:val="CommentReference"/>
        </w:rPr>
        <w:commentReference w:id="171"/>
      </w:r>
      <w:commentRangeEnd w:id="172"/>
      <w:r w:rsidR="00016F51">
        <w:rPr>
          <w:rStyle w:val="CommentReference"/>
        </w:rPr>
        <w:commentReference w:id="172"/>
      </w:r>
      <w:r w:rsidR="00A96538">
        <w:rPr>
          <w:rFonts w:ascii="Times New Roman" w:hAnsi="Times New Roman" w:cs="Times New Roman"/>
          <w:sz w:val="24"/>
          <w:szCs w:val="24"/>
        </w:rPr>
        <w:t xml:space="preserve">.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77777777"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lastRenderedPageBreak/>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ins w:id="175" w:author="Godwin, Casey" w:date="2018-08-09T08:16:00Z">
        <w:r w:rsidR="00DC535B">
          <w:rPr>
            <w:rFonts w:ascii="Times New Roman" w:hAnsi="Times New Roman" w:cs="Times New Roman"/>
            <w:sz w:val="24"/>
            <w:szCs w:val="24"/>
          </w:rPr>
          <w:t xml:space="preserve">are known to </w:t>
        </w:r>
      </w:ins>
      <w:del w:id="176" w:author="Godwin, Casey" w:date="2018-08-09T08:16:00Z">
        <w:r w:rsidR="00803600" w:rsidDel="00DC535B">
          <w:rPr>
            <w:rFonts w:ascii="Times New Roman" w:hAnsi="Times New Roman" w:cs="Times New Roman"/>
            <w:sz w:val="24"/>
            <w:szCs w:val="24"/>
          </w:rPr>
          <w:delText xml:space="preserve">should </w:delText>
        </w:r>
      </w:del>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177"/>
      <w:r w:rsidR="00D20E7A">
        <w:rPr>
          <w:rFonts w:ascii="Times New Roman" w:hAnsi="Times New Roman" w:cs="Times New Roman"/>
          <w:sz w:val="24"/>
          <w:szCs w:val="24"/>
        </w:rPr>
        <w:t>conditions</w:t>
      </w:r>
      <w:commentRangeEnd w:id="177"/>
      <w:r w:rsidR="00DC535B">
        <w:rPr>
          <w:rStyle w:val="CommentReference"/>
        </w:rPr>
        <w:commentReference w:id="177"/>
      </w:r>
      <w:r w:rsidR="00D20E7A">
        <w:rPr>
          <w:rFonts w:ascii="Times New Roman" w:hAnsi="Times New Roman" w:cs="Times New Roman"/>
          <w:sz w:val="24"/>
          <w:szCs w:val="24"/>
        </w:rPr>
        <w:t xml:space="preserve">. If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that either</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2C995E2" w14:textId="77777777" w:rsidR="00F34BB5" w:rsidRDefault="00803600"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4550E">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2A87CA8E" w14:textId="77777777" w:rsidR="005C49C8" w:rsidRDefault="00F34BB5" w:rsidP="007E2CE1">
      <w:pPr>
        <w:pStyle w:val="Normal1"/>
        <w:spacing w:line="360" w:lineRule="auto"/>
        <w:ind w:left="2880"/>
        <w:rPr>
          <w:rFonts w:ascii="Times New Roman" w:hAnsi="Times New Roman" w:cs="Times New Roman"/>
          <w:sz w:val="24"/>
          <w:szCs w:val="24"/>
        </w:rPr>
      </w:pPr>
      <w:r>
        <w:rPr>
          <w:rFonts w:ascii="Times New Roman" w:hAnsi="Times New Roman" w:cs="Times New Roman"/>
          <w:sz w:val="24"/>
          <w:szCs w:val="24"/>
        </w:rPr>
        <w:t xml:space="preserve">Or </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7777777"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3783DB9B" w14:textId="77777777" w:rsidR="00F246A4" w:rsidRDefault="00F246A4" w:rsidP="007E2CE1">
      <w:pPr>
        <w:pStyle w:val="Normal1"/>
        <w:numPr>
          <w:ilvl w:val="2"/>
          <w:numId w:val="1"/>
        </w:numPr>
        <w:spacing w:line="360" w:lineRule="auto"/>
        <w:rPr>
          <w:ins w:id="178" w:author="OSCAR Chang" w:date="2018-08-08T16:35:00Z"/>
          <w:rFonts w:ascii="Times New Roman" w:hAnsi="Times New Roman" w:cs="Times New Roman"/>
          <w:sz w:val="24"/>
          <w:szCs w:val="24"/>
        </w:rPr>
      </w:pPr>
      <w:r>
        <w:rPr>
          <w:rFonts w:ascii="Times New Roman" w:hAnsi="Times New Roman" w:cs="Times New Roman"/>
          <w:sz w:val="24"/>
          <w:szCs w:val="24"/>
        </w:rPr>
        <w:t>Another limitation to the applicability of consumer-resource models is that they assume a constant density-independe</w:t>
      </w:r>
      <w:r w:rsidR="00D0738E">
        <w:rPr>
          <w:rFonts w:ascii="Times New Roman" w:hAnsi="Times New Roman" w:cs="Times New Roman"/>
          <w:sz w:val="24"/>
          <w:szCs w:val="24"/>
        </w:rPr>
        <w:t>nt</w:t>
      </w:r>
      <w:r>
        <w:rPr>
          <w:rFonts w:ascii="Times New Roman" w:hAnsi="Times New Roman" w:cs="Times New Roman"/>
          <w:sz w:val="24"/>
          <w:szCs w:val="24"/>
        </w:rPr>
        <w:t xml:space="preserve"> mortality rate (a dilution rate). </w:t>
      </w:r>
      <w:r w:rsidR="00D0738E">
        <w:rPr>
          <w:rFonts w:ascii="Times New Roman" w:hAnsi="Times New Roman" w:cs="Times New Roman"/>
          <w:sz w:val="24"/>
          <w:szCs w:val="24"/>
        </w:rPr>
        <w:t>While theoretical papers have shown that the predictions from MCT are insensitive to fluctuating environments [REFERENCE],</w:t>
      </w:r>
      <w:commentRangeStart w:id="179"/>
      <w:r w:rsidR="00D0738E">
        <w:rPr>
          <w:rFonts w:ascii="Times New Roman" w:hAnsi="Times New Roman" w:cs="Times New Roman"/>
          <w:sz w:val="24"/>
          <w:szCs w:val="24"/>
        </w:rPr>
        <w:t xml:space="preserve"> it is unclear </w:t>
      </w:r>
      <w:r w:rsidR="00D0738E">
        <w:rPr>
          <w:rFonts w:ascii="Times New Roman" w:hAnsi="Times New Roman" w:cs="Times New Roman"/>
          <w:sz w:val="24"/>
          <w:szCs w:val="24"/>
        </w:rPr>
        <w:lastRenderedPageBreak/>
        <w:t xml:space="preserve">whether the estimates of ND and RFD, which are based on steady-state equilibrium condiditons, are applicable to fluctuating environments. </w:t>
      </w:r>
      <w:commentRangeEnd w:id="179"/>
      <w:r w:rsidR="00DC535B">
        <w:rPr>
          <w:rStyle w:val="CommentReference"/>
        </w:rPr>
        <w:commentReference w:id="179"/>
      </w:r>
    </w:p>
    <w:p w14:paraId="588C9A28" w14:textId="77777777" w:rsidR="0061153E" w:rsidRPr="0061153E" w:rsidRDefault="00543372">
      <w:pPr>
        <w:pStyle w:val="Normal1"/>
        <w:numPr>
          <w:ilvl w:val="2"/>
          <w:numId w:val="1"/>
        </w:numPr>
        <w:spacing w:line="360" w:lineRule="auto"/>
        <w:rPr>
          <w:rFonts w:ascii="Times New Roman" w:hAnsi="Times New Roman" w:cs="Times New Roman"/>
          <w:sz w:val="24"/>
          <w:szCs w:val="24"/>
        </w:rPr>
      </w:pPr>
      <w:ins w:id="180" w:author="Godwin, Casey" w:date="2018-08-09T08:10:00Z">
        <w:r>
          <w:rPr>
            <w:rFonts w:ascii="Times New Roman" w:hAnsi="Times New Roman" w:cs="Times New Roman"/>
            <w:sz w:val="24"/>
            <w:szCs w:val="24"/>
          </w:rPr>
          <w:t>Outside of</w:t>
        </w:r>
      </w:ins>
      <w:ins w:id="181" w:author="Godwin, Casey" w:date="2018-08-09T08:08:00Z">
        <w:r>
          <w:rPr>
            <w:rFonts w:ascii="Times New Roman" w:hAnsi="Times New Roman" w:cs="Times New Roman"/>
            <w:sz w:val="24"/>
            <w:szCs w:val="24"/>
          </w:rPr>
          <w:t xml:space="preserve"> abstract experiments, </w:t>
        </w:r>
      </w:ins>
      <w:ins w:id="182" w:author="OSCAR Chang" w:date="2018-08-08T16:36:00Z">
        <w:del w:id="183" w:author="Godwin, Casey" w:date="2018-08-09T08:08:00Z">
          <w:r w:rsidR="0061153E" w:rsidDel="00543372">
            <w:rPr>
              <w:rFonts w:ascii="Times New Roman" w:hAnsi="Times New Roman" w:cs="Times New Roman"/>
              <w:sz w:val="24"/>
              <w:szCs w:val="24"/>
            </w:rPr>
            <w:delText>I</w:delText>
          </w:r>
        </w:del>
      </w:ins>
      <w:ins w:id="184" w:author="Godwin, Casey" w:date="2018-08-09T08:08:00Z">
        <w:r>
          <w:rPr>
            <w:rFonts w:ascii="Times New Roman" w:hAnsi="Times New Roman" w:cs="Times New Roman"/>
            <w:sz w:val="24"/>
            <w:szCs w:val="24"/>
          </w:rPr>
          <w:t>i</w:t>
        </w:r>
      </w:ins>
      <w:ins w:id="185" w:author="OSCAR Chang" w:date="2018-08-08T16:36:00Z">
        <w:r w:rsidR="0061153E">
          <w:rPr>
            <w:rFonts w:ascii="Times New Roman" w:hAnsi="Times New Roman" w:cs="Times New Roman"/>
            <w:sz w:val="24"/>
            <w:szCs w:val="24"/>
          </w:rPr>
          <w:t xml:space="preserve">t is hard to know for sure </w:t>
        </w:r>
        <w:del w:id="186" w:author="Godwin, Casey" w:date="2018-08-09T08:08:00Z">
          <w:r w:rsidR="0061153E" w:rsidDel="00543372">
            <w:rPr>
              <w:rFonts w:ascii="Times New Roman" w:hAnsi="Times New Roman" w:cs="Times New Roman"/>
              <w:sz w:val="24"/>
              <w:szCs w:val="24"/>
            </w:rPr>
            <w:delText>what are the</w:delText>
          </w:r>
        </w:del>
      </w:ins>
      <w:ins w:id="187" w:author="Godwin, Casey" w:date="2018-08-09T08:08:00Z">
        <w:r>
          <w:rPr>
            <w:rFonts w:ascii="Times New Roman" w:hAnsi="Times New Roman" w:cs="Times New Roman"/>
            <w:sz w:val="24"/>
            <w:szCs w:val="24"/>
          </w:rPr>
          <w:t>which</w:t>
        </w:r>
      </w:ins>
      <w:ins w:id="188" w:author="OSCAR Chang" w:date="2018-08-08T16:36:00Z">
        <w:r w:rsidR="0061153E">
          <w:rPr>
            <w:rFonts w:ascii="Times New Roman" w:hAnsi="Times New Roman" w:cs="Times New Roman"/>
            <w:sz w:val="24"/>
            <w:szCs w:val="24"/>
          </w:rPr>
          <w:t xml:space="preserve"> </w:t>
        </w:r>
        <w:del w:id="189" w:author="Godwin, Casey" w:date="2018-08-09T08:08:00Z">
          <w:r w:rsidR="0061153E" w:rsidDel="00543372">
            <w:rPr>
              <w:rFonts w:ascii="Times New Roman" w:hAnsi="Times New Roman" w:cs="Times New Roman"/>
              <w:sz w:val="24"/>
              <w:szCs w:val="24"/>
            </w:rPr>
            <w:delText xml:space="preserve">most important </w:delText>
          </w:r>
        </w:del>
        <w:r w:rsidR="0061153E">
          <w:rPr>
            <w:rFonts w:ascii="Times New Roman" w:hAnsi="Times New Roman" w:cs="Times New Roman"/>
            <w:sz w:val="24"/>
            <w:szCs w:val="24"/>
          </w:rPr>
          <w:t>resources</w:t>
        </w:r>
      </w:ins>
      <w:ins w:id="190" w:author="Godwin, Casey" w:date="2018-08-09T08:08:00Z">
        <w:r>
          <w:rPr>
            <w:rFonts w:ascii="Times New Roman" w:hAnsi="Times New Roman" w:cs="Times New Roman"/>
            <w:sz w:val="24"/>
            <w:szCs w:val="24"/>
          </w:rPr>
          <w:t xml:space="preserve"> or factors govern population dynamics</w:t>
        </w:r>
      </w:ins>
      <w:ins w:id="191" w:author="OSCAR Chang" w:date="2018-08-08T16:36:00Z">
        <w:r w:rsidR="0061153E">
          <w:rPr>
            <w:rFonts w:ascii="Times New Roman" w:hAnsi="Times New Roman" w:cs="Times New Roman"/>
            <w:sz w:val="24"/>
            <w:szCs w:val="24"/>
          </w:rPr>
          <w:t xml:space="preserve">. </w:t>
        </w:r>
      </w:ins>
      <w:ins w:id="192" w:author="Godwin, Casey" w:date="2018-08-09T08:09:00Z">
        <w:r>
          <w:rPr>
            <w:rFonts w:ascii="Times New Roman" w:hAnsi="Times New Roman" w:cs="Times New Roman"/>
            <w:sz w:val="24"/>
            <w:szCs w:val="24"/>
          </w:rPr>
          <w:t xml:space="preserve">While these experiments are useful for isolating the </w:t>
        </w:r>
        <w:r w:rsidRPr="00543372">
          <w:rPr>
            <w:rFonts w:ascii="Times New Roman" w:hAnsi="Times New Roman" w:cs="Times New Roman"/>
            <w:i/>
            <w:sz w:val="24"/>
            <w:szCs w:val="24"/>
            <w:rPrChange w:id="193" w:author="Godwin, Casey" w:date="2018-08-09T08:10:00Z">
              <w:rPr>
                <w:rFonts w:ascii="Times New Roman" w:hAnsi="Times New Roman" w:cs="Times New Roman"/>
                <w:sz w:val="24"/>
                <w:szCs w:val="24"/>
              </w:rPr>
            </w:rPrChange>
          </w:rPr>
          <w:t>mechanism</w:t>
        </w:r>
        <w:r>
          <w:rPr>
            <w:rFonts w:ascii="Times New Roman" w:hAnsi="Times New Roman" w:cs="Times New Roman"/>
            <w:sz w:val="24"/>
            <w:szCs w:val="24"/>
          </w:rPr>
          <w:t xml:space="preserve"> of competition, </w:t>
        </w:r>
      </w:ins>
      <w:ins w:id="194" w:author="Godwin, Casey" w:date="2018-08-09T08:10:00Z">
        <w:r>
          <w:rPr>
            <w:rFonts w:ascii="Times New Roman" w:hAnsi="Times New Roman" w:cs="Times New Roman"/>
            <w:sz w:val="24"/>
            <w:szCs w:val="24"/>
          </w:rPr>
          <w:t>they</w:t>
        </w:r>
      </w:ins>
      <w:ins w:id="195" w:author="Godwin, Casey" w:date="2018-08-09T08:09:00Z">
        <w:r>
          <w:rPr>
            <w:rFonts w:ascii="Times New Roman" w:hAnsi="Times New Roman" w:cs="Times New Roman"/>
            <w:sz w:val="24"/>
            <w:szCs w:val="24"/>
          </w:rPr>
          <w:t xml:space="preserve"> </w:t>
        </w:r>
      </w:ins>
      <w:ins w:id="196" w:author="OSCAR Chang" w:date="2018-08-08T16:36:00Z">
        <w:del w:id="197" w:author="Godwin, Casey" w:date="2018-08-09T08:09:00Z">
          <w:r w:rsidR="0061153E" w:rsidDel="00543372">
            <w:rPr>
              <w:rFonts w:ascii="Times New Roman" w:hAnsi="Times New Roman" w:cs="Times New Roman"/>
              <w:sz w:val="24"/>
              <w:szCs w:val="24"/>
            </w:rPr>
            <w:delText>Although for some system, e.g. green algae, limiting resource</w:delText>
          </w:r>
        </w:del>
      </w:ins>
      <w:ins w:id="198" w:author="OSCAR Chang" w:date="2018-08-08T16:37:00Z">
        <w:del w:id="199" w:author="Godwin, Casey" w:date="2018-08-09T08:09:00Z">
          <w:r w:rsidR="0061153E" w:rsidDel="00543372">
            <w:rPr>
              <w:rFonts w:ascii="Times New Roman" w:hAnsi="Times New Roman" w:cs="Times New Roman"/>
              <w:sz w:val="24"/>
              <w:szCs w:val="24"/>
            </w:rPr>
            <w:delText>s are well known [</w:delText>
          </w:r>
          <w:r w:rsidR="0061153E" w:rsidDel="00543372">
            <w:rPr>
              <w:rFonts w:ascii="Times New Roman" w:hAnsi="Times New Roman" w:cs="Times New Roman" w:hint="eastAsia"/>
              <w:sz w:val="24"/>
              <w:szCs w:val="24"/>
              <w:lang w:eastAsia="zh-TW"/>
            </w:rPr>
            <w:delText>REF</w:delText>
          </w:r>
          <w:r w:rsidR="0061153E" w:rsidDel="00543372">
            <w:rPr>
              <w:rFonts w:ascii="Times New Roman" w:hAnsi="Times New Roman" w:cs="Times New Roman"/>
              <w:sz w:val="24"/>
              <w:szCs w:val="24"/>
            </w:rPr>
            <w:delText>]</w:delText>
          </w:r>
          <w:r w:rsidR="0061153E" w:rsidDel="00543372">
            <w:rPr>
              <w:rFonts w:ascii="Times New Roman" w:hAnsi="Times New Roman" w:cs="Times New Roman" w:hint="eastAsia"/>
              <w:sz w:val="24"/>
              <w:szCs w:val="24"/>
              <w:lang w:eastAsia="zh-TW"/>
            </w:rPr>
            <w:delText>,</w:delText>
          </w:r>
          <w:r w:rsidR="0061153E" w:rsidDel="00543372">
            <w:rPr>
              <w:rFonts w:ascii="Times New Roman" w:hAnsi="Times New Roman" w:cs="Times New Roman"/>
              <w:sz w:val="24"/>
              <w:szCs w:val="24"/>
              <w:lang w:eastAsia="zh-TW"/>
            </w:rPr>
            <w:delText xml:space="preserve"> system other than those well-studied systems are not clear as to the important limiting resources</w:delText>
          </w:r>
        </w:del>
      </w:ins>
      <w:ins w:id="200" w:author="OSCAR Chang" w:date="2018-08-08T16:38:00Z">
        <w:del w:id="201" w:author="Godwin, Casey" w:date="2018-08-09T08:09:00Z">
          <w:r w:rsidR="0061153E" w:rsidDel="00543372">
            <w:rPr>
              <w:rFonts w:ascii="Times New Roman" w:hAnsi="Times New Roman" w:cs="Times New Roman"/>
              <w:sz w:val="24"/>
              <w:szCs w:val="24"/>
              <w:lang w:eastAsia="zh-TW"/>
            </w:rPr>
            <w:delText>. This would require one to know the</w:delText>
          </w:r>
        </w:del>
      </w:ins>
      <w:ins w:id="202" w:author="Godwin, Casey" w:date="2018-08-09T08:09:00Z">
        <w:r>
          <w:rPr>
            <w:rFonts w:ascii="Times New Roman" w:hAnsi="Times New Roman" w:cs="Times New Roman"/>
            <w:sz w:val="24"/>
            <w:szCs w:val="24"/>
          </w:rPr>
          <w:t>require detailed knowledge about</w:t>
        </w:r>
      </w:ins>
      <w:ins w:id="203" w:author="OSCAR Chang" w:date="2018-08-08T16:38:00Z">
        <w:r w:rsidR="0061153E">
          <w:rPr>
            <w:rFonts w:ascii="Times New Roman" w:hAnsi="Times New Roman" w:cs="Times New Roman"/>
            <w:sz w:val="24"/>
            <w:szCs w:val="24"/>
            <w:lang w:eastAsia="zh-TW"/>
          </w:rPr>
          <w:t xml:space="preserve"> natural history of the organisms</w:t>
        </w:r>
      </w:ins>
      <w:ins w:id="204" w:author="Godwin, Casey" w:date="2018-08-09T08:09:00Z">
        <w:r>
          <w:rPr>
            <w:rFonts w:ascii="Times New Roman" w:hAnsi="Times New Roman" w:cs="Times New Roman"/>
            <w:sz w:val="24"/>
            <w:szCs w:val="24"/>
            <w:lang w:eastAsia="zh-TW"/>
          </w:rPr>
          <w:t>,</w:t>
        </w:r>
      </w:ins>
      <w:ins w:id="205" w:author="Godwin, Casey" w:date="2018-08-09T08:10:00Z">
        <w:r>
          <w:rPr>
            <w:rFonts w:ascii="Times New Roman" w:hAnsi="Times New Roman" w:cs="Times New Roman"/>
            <w:sz w:val="24"/>
            <w:szCs w:val="24"/>
            <w:lang w:eastAsia="zh-TW"/>
          </w:rPr>
          <w:t xml:space="preserve"> which </w:t>
        </w:r>
      </w:ins>
      <w:ins w:id="206" w:author="Godwin, Casey" w:date="2018-08-09T08:11:00Z">
        <w:r>
          <w:rPr>
            <w:rFonts w:ascii="Times New Roman" w:hAnsi="Times New Roman" w:cs="Times New Roman"/>
            <w:sz w:val="24"/>
            <w:szCs w:val="24"/>
            <w:lang w:eastAsia="zh-TW"/>
          </w:rPr>
          <w:t>in many cases is unknown</w:t>
        </w:r>
      </w:ins>
      <w:ins w:id="207" w:author="OSCAR Chang" w:date="2018-08-08T16:38:00Z">
        <w:del w:id="208" w:author="Godwin, Casey" w:date="2018-08-09T08:10:00Z">
          <w:r w:rsidR="0061153E" w:rsidDel="00543372">
            <w:rPr>
              <w:rFonts w:ascii="Times New Roman" w:hAnsi="Times New Roman" w:cs="Times New Roman"/>
              <w:sz w:val="24"/>
              <w:szCs w:val="24"/>
              <w:lang w:eastAsia="zh-TW"/>
            </w:rPr>
            <w:delText xml:space="preserve"> and thus would hinder the experimentation</w:delText>
          </w:r>
        </w:del>
        <w:r w:rsidR="0061153E">
          <w:rPr>
            <w:rFonts w:ascii="Times New Roman" w:hAnsi="Times New Roman" w:cs="Times New Roman"/>
            <w:sz w:val="24"/>
            <w:szCs w:val="24"/>
            <w:lang w:eastAsia="zh-TW"/>
          </w:rPr>
          <w:t>.</w:t>
        </w:r>
        <w:r w:rsidR="0061153E" w:rsidRPr="0061153E">
          <w:rPr>
            <w:rFonts w:ascii="Times New Roman" w:hAnsi="Times New Roman" w:cs="Times New Roman"/>
            <w:sz w:val="24"/>
            <w:szCs w:val="24"/>
            <w:lang w:eastAsia="zh-TW"/>
          </w:rPr>
          <w:t xml:space="preserve"> </w:t>
        </w:r>
      </w:ins>
    </w:p>
    <w:p w14:paraId="2502C9FF" w14:textId="77777777" w:rsidR="004204E8" w:rsidRDefault="004204E8" w:rsidP="004204E8">
      <w:pPr>
        <w:pStyle w:val="Normal1"/>
        <w:numPr>
          <w:ilvl w:val="1"/>
          <w:numId w:val="1"/>
        </w:numPr>
        <w:spacing w:line="360" w:lineRule="auto"/>
        <w:rPr>
          <w:ins w:id="209" w:author="OSCAR Chang" w:date="2018-08-08T16:24:00Z"/>
          <w:rFonts w:ascii="Times New Roman" w:hAnsi="Times New Roman" w:cs="Times New Roman"/>
          <w:sz w:val="24"/>
          <w:szCs w:val="24"/>
        </w:rPr>
      </w:pPr>
      <w:ins w:id="210" w:author="OSCAR Chang" w:date="2018-08-08T16:24:00Z">
        <w:r>
          <w:rPr>
            <w:rFonts w:ascii="Times New Roman" w:hAnsi="Times New Roman" w:cs="Times New Roman"/>
            <w:sz w:val="24"/>
            <w:szCs w:val="24"/>
          </w:rPr>
          <w:t>Caution 4: Chesson’s inequality for predicting coexistence is only applicable to two-species system.</w:t>
        </w:r>
      </w:ins>
    </w:p>
    <w:p w14:paraId="770C10D4" w14:textId="77777777" w:rsidR="004204E8" w:rsidRPr="005B757E" w:rsidRDefault="004204E8" w:rsidP="0061153E">
      <w:pPr>
        <w:pStyle w:val="Normal1"/>
        <w:numPr>
          <w:ilvl w:val="2"/>
          <w:numId w:val="1"/>
        </w:numPr>
        <w:spacing w:line="360" w:lineRule="auto"/>
        <w:rPr>
          <w:ins w:id="211" w:author="OSCAR Chang" w:date="2018-08-08T16:24:00Z"/>
          <w:rFonts w:ascii="Times New Roman" w:hAnsi="Times New Roman" w:cs="Times New Roman"/>
          <w:sz w:val="24"/>
          <w:szCs w:val="24"/>
        </w:rPr>
      </w:pPr>
      <w:ins w:id="212" w:author="OSCAR Chang" w:date="2018-08-08T16:24:00Z">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del w:id="213" w:author="Godwin, Casey" w:date="2018-08-09T08:11:00Z">
          <w:r w:rsidRPr="0061153E" w:rsidDel="00DC535B">
            <w:rPr>
              <w:rFonts w:ascii="Times New Roman" w:hAnsi="Times New Roman" w:cs="Times New Roman"/>
              <w:sz w:val="24"/>
              <w:szCs w:val="24"/>
            </w:rPr>
            <w:delText>framework</w:delText>
          </w:r>
        </w:del>
      </w:ins>
      <w:ins w:id="214" w:author="Godwin, Casey" w:date="2018-08-09T08:11:00Z">
        <w:r w:rsidR="00DC535B">
          <w:rPr>
            <w:rFonts w:ascii="Times New Roman" w:hAnsi="Times New Roman" w:cs="Times New Roman"/>
            <w:sz w:val="24"/>
            <w:szCs w:val="24"/>
          </w:rPr>
          <w:t>framework,</w:t>
        </w:r>
      </w:ins>
      <w:ins w:id="215" w:author="OSCAR Chang" w:date="2018-08-08T16:24:00Z">
        <w:r w:rsidRPr="0061153E">
          <w:rPr>
            <w:rFonts w:ascii="Times New Roman" w:hAnsi="Times New Roman" w:cs="Times New Roman"/>
            <w:sz w:val="24"/>
            <w:szCs w:val="24"/>
          </w:rPr>
          <w:t xml:space="preserve"> and </w:t>
        </w:r>
        <w:del w:id="216" w:author="Godwin, Casey" w:date="2018-08-09T08:11:00Z">
          <w:r w:rsidRPr="0061153E" w:rsidDel="00DC535B">
            <w:rPr>
              <w:rFonts w:ascii="Times New Roman" w:hAnsi="Times New Roman" w:cs="Times New Roman"/>
              <w:sz w:val="24"/>
              <w:szCs w:val="24"/>
            </w:rPr>
            <w:delText xml:space="preserve">thus </w:delText>
          </w:r>
        </w:del>
        <w:r w:rsidRPr="0061153E">
          <w:rPr>
            <w:rFonts w:ascii="Times New Roman" w:hAnsi="Times New Roman" w:cs="Times New Roman"/>
            <w:sz w:val="24"/>
            <w:szCs w:val="24"/>
          </w:rPr>
          <w:t xml:space="preserve">the methods </w:t>
        </w:r>
      </w:ins>
      <w:ins w:id="217" w:author="Godwin, Casey" w:date="2018-08-09T08:11:00Z">
        <w:r w:rsidR="00DC535B">
          <w:rPr>
            <w:rFonts w:ascii="Times New Roman" w:hAnsi="Times New Roman" w:cs="Times New Roman"/>
            <w:sz w:val="24"/>
            <w:szCs w:val="24"/>
          </w:rPr>
          <w:t xml:space="preserve">derived from it, </w:t>
        </w:r>
      </w:ins>
      <w:ins w:id="218" w:author="OSCAR Chang" w:date="2018-08-08T16:24:00Z">
        <w:del w:id="219" w:author="Godwin, Casey" w:date="2018-08-09T08:12:00Z">
          <w:r w:rsidRPr="0061153E" w:rsidDel="00DC535B">
            <w:rPr>
              <w:rFonts w:ascii="Times New Roman" w:hAnsi="Times New Roman" w:cs="Times New Roman"/>
              <w:sz w:val="24"/>
              <w:szCs w:val="24"/>
            </w:rPr>
            <w:delText>that are discussed here were best to be used in</w:delText>
          </w:r>
        </w:del>
      </w:ins>
      <w:ins w:id="220" w:author="Godwin, Casey" w:date="2018-08-09T08:12:00Z">
        <w:r w:rsidR="00DC535B">
          <w:rPr>
            <w:rFonts w:ascii="Times New Roman" w:hAnsi="Times New Roman" w:cs="Times New Roman"/>
            <w:sz w:val="24"/>
            <w:szCs w:val="24"/>
          </w:rPr>
          <w:t>are designed</w:t>
        </w:r>
      </w:ins>
      <w:ins w:id="221" w:author="OSCAR Chang" w:date="2018-08-08T16:24:00Z">
        <w:r w:rsidRPr="0061153E">
          <w:rPr>
            <w:rFonts w:ascii="Times New Roman" w:hAnsi="Times New Roman" w:cs="Times New Roman"/>
            <w:sz w:val="24"/>
            <w:szCs w:val="24"/>
          </w:rPr>
          <w:t xml:space="preserve"> </w:t>
        </w:r>
        <w:del w:id="222" w:author="Godwin, Casey" w:date="2018-08-09T08:12:00Z">
          <w:r w:rsidRPr="0061153E" w:rsidDel="00DC535B">
            <w:rPr>
              <w:rFonts w:ascii="Times New Roman" w:hAnsi="Times New Roman" w:cs="Times New Roman"/>
              <w:sz w:val="24"/>
              <w:szCs w:val="24"/>
            </w:rPr>
            <w:delText>two species conditi</w:delText>
          </w:r>
        </w:del>
      </w:ins>
      <w:ins w:id="223" w:author="OSCAR Chang" w:date="2018-08-08T16:25:00Z">
        <w:del w:id="224" w:author="Godwin, Casey" w:date="2018-08-09T08:12:00Z">
          <w:r w:rsidRPr="0061153E" w:rsidDel="00DC535B">
            <w:rPr>
              <w:rFonts w:ascii="Times New Roman" w:hAnsi="Times New Roman" w:cs="Times New Roman"/>
              <w:sz w:val="24"/>
              <w:szCs w:val="24"/>
            </w:rPr>
            <w:delText>on</w:delText>
          </w:r>
        </w:del>
      </w:ins>
      <w:ins w:id="225" w:author="Godwin, Casey" w:date="2018-08-09T08:12:00Z">
        <w:r w:rsidR="00DC535B">
          <w:rPr>
            <w:rFonts w:ascii="Times New Roman" w:hAnsi="Times New Roman" w:cs="Times New Roman"/>
            <w:sz w:val="24"/>
            <w:szCs w:val="24"/>
          </w:rPr>
          <w:t>to predict coexistence among pairs of species</w:t>
        </w:r>
      </w:ins>
      <w:ins w:id="226" w:author="OSCAR Chang" w:date="2018-08-08T16:25:00Z">
        <w:r w:rsidRPr="0061153E">
          <w:rPr>
            <w:rFonts w:ascii="Times New Roman" w:hAnsi="Times New Roman" w:cs="Times New Roman"/>
            <w:sz w:val="24"/>
            <w:szCs w:val="24"/>
          </w:rPr>
          <w:t xml:space="preserve">. This ND/RFD framework </w:t>
        </w:r>
        <w:del w:id="227" w:author="Godwin, Casey" w:date="2018-08-09T08:13:00Z">
          <w:r w:rsidRPr="0061153E" w:rsidDel="00DC535B">
            <w:rPr>
              <w:rFonts w:ascii="Times New Roman" w:hAnsi="Times New Roman" w:cs="Times New Roman"/>
              <w:sz w:val="24"/>
              <w:szCs w:val="24"/>
            </w:rPr>
            <w:delText>and th</w:delText>
          </w:r>
        </w:del>
      </w:ins>
      <w:ins w:id="228" w:author="OSCAR Chang" w:date="2018-08-08T16:26:00Z">
        <w:del w:id="229" w:author="Godwin, Casey" w:date="2018-08-09T08:13:00Z">
          <w:r w:rsidRPr="0061153E" w:rsidDel="00DC535B">
            <w:rPr>
              <w:rFonts w:ascii="Times New Roman" w:hAnsi="Times New Roman" w:cs="Times New Roman"/>
              <w:sz w:val="24"/>
              <w:szCs w:val="24"/>
            </w:rPr>
            <w:delText xml:space="preserve">e ensuing inequality for predicting coexistence </w:delText>
          </w:r>
        </w:del>
        <w:r w:rsidRPr="0061153E">
          <w:rPr>
            <w:rFonts w:ascii="Times New Roman" w:hAnsi="Times New Roman" w:cs="Times New Roman"/>
            <w:sz w:val="24"/>
            <w:szCs w:val="24"/>
          </w:rPr>
          <w:t xml:space="preserve">has not </w:t>
        </w:r>
        <w:del w:id="230" w:author="Godwin, Casey" w:date="2018-08-09T08:13:00Z">
          <w:r w:rsidRPr="0061153E" w:rsidDel="00DC535B">
            <w:rPr>
              <w:rFonts w:ascii="Times New Roman" w:hAnsi="Times New Roman" w:cs="Times New Roman"/>
              <w:sz w:val="24"/>
              <w:szCs w:val="24"/>
            </w:rPr>
            <w:delText>yet ready to be</w:delText>
          </w:r>
        </w:del>
      </w:ins>
      <w:ins w:id="231" w:author="Godwin, Casey" w:date="2018-08-09T08:13:00Z">
        <w:r w:rsidR="00DC535B">
          <w:rPr>
            <w:rFonts w:ascii="Times New Roman" w:hAnsi="Times New Roman" w:cs="Times New Roman"/>
            <w:sz w:val="24"/>
            <w:szCs w:val="24"/>
          </w:rPr>
          <w:t>been</w:t>
        </w:r>
      </w:ins>
      <w:ins w:id="232" w:author="OSCAR Chang" w:date="2018-08-08T16:26:00Z">
        <w:r w:rsidRPr="0061153E">
          <w:rPr>
            <w:rFonts w:ascii="Times New Roman" w:hAnsi="Times New Roman" w:cs="Times New Roman"/>
            <w:sz w:val="24"/>
            <w:szCs w:val="24"/>
          </w:rPr>
          <w:t xml:space="preserve"> generalized </w:t>
        </w:r>
        <w:del w:id="233" w:author="Godwin, Casey" w:date="2018-08-09T08:13:00Z">
          <w:r w:rsidRPr="0061153E" w:rsidDel="00DC535B">
            <w:rPr>
              <w:rFonts w:ascii="Times New Roman" w:hAnsi="Times New Roman" w:cs="Times New Roman"/>
              <w:sz w:val="24"/>
              <w:szCs w:val="24"/>
            </w:rPr>
            <w:delText>in</w:delText>
          </w:r>
        </w:del>
        <w:r w:rsidRPr="0061153E">
          <w:rPr>
            <w:rFonts w:ascii="Times New Roman" w:hAnsi="Times New Roman" w:cs="Times New Roman"/>
            <w:sz w:val="24"/>
            <w:szCs w:val="24"/>
          </w:rPr>
          <w:t xml:space="preserve">to multi-species </w:t>
        </w:r>
        <w:del w:id="234" w:author="Godwin, Casey" w:date="2018-08-09T08:13:00Z">
          <w:r w:rsidRPr="0061153E" w:rsidDel="00DC535B">
            <w:rPr>
              <w:rFonts w:ascii="Times New Roman" w:hAnsi="Times New Roman" w:cs="Times New Roman"/>
              <w:sz w:val="24"/>
              <w:szCs w:val="24"/>
            </w:rPr>
            <w:delText>condition</w:delText>
          </w:r>
        </w:del>
      </w:ins>
      <w:ins w:id="235" w:author="Godwin, Casey" w:date="2018-08-09T08:13:00Z">
        <w:r w:rsidR="00DC535B">
          <w:rPr>
            <w:rFonts w:ascii="Times New Roman" w:hAnsi="Times New Roman" w:cs="Times New Roman"/>
            <w:sz w:val="24"/>
            <w:szCs w:val="24"/>
          </w:rPr>
          <w:t>communities (but see Carroll et al 2011)</w:t>
        </w:r>
      </w:ins>
      <w:ins w:id="236" w:author="OSCAR Chang" w:date="2018-08-08T16:26:00Z">
        <w:r w:rsidRPr="0061153E">
          <w:rPr>
            <w:rFonts w:ascii="Times New Roman" w:hAnsi="Times New Roman" w:cs="Times New Roman"/>
            <w:sz w:val="24"/>
            <w:szCs w:val="24"/>
          </w:rPr>
          <w:t>. For e</w:t>
        </w:r>
      </w:ins>
      <w:ins w:id="237" w:author="OSCAR Chang" w:date="2018-08-08T16:27:00Z">
        <w:r w:rsidRPr="0061153E">
          <w:rPr>
            <w:rFonts w:ascii="Times New Roman" w:hAnsi="Times New Roman" w:cs="Times New Roman"/>
            <w:sz w:val="24"/>
            <w:szCs w:val="24"/>
          </w:rPr>
          <w:t xml:space="preserve">xample, the ND between three species is not as straightforward as the ND between </w:t>
        </w:r>
        <w:del w:id="238" w:author="Godwin, Casey" w:date="2018-08-09T08:13:00Z">
          <w:r w:rsidRPr="0061153E" w:rsidDel="00DC535B">
            <w:rPr>
              <w:rFonts w:ascii="Times New Roman" w:hAnsi="Times New Roman" w:cs="Times New Roman"/>
              <w:sz w:val="24"/>
              <w:szCs w:val="24"/>
            </w:rPr>
            <w:delText xml:space="preserve">just </w:delText>
          </w:r>
        </w:del>
        <w:r w:rsidRPr="0061153E">
          <w:rPr>
            <w:rFonts w:ascii="Times New Roman" w:hAnsi="Times New Roman" w:cs="Times New Roman"/>
            <w:sz w:val="24"/>
            <w:szCs w:val="24"/>
          </w:rPr>
          <w:t xml:space="preserve">two species. </w:t>
        </w:r>
        <w:del w:id="239" w:author="Godwin, Casey" w:date="2018-08-09T08:13:00Z">
          <w:r w:rsidRPr="0061153E" w:rsidDel="00DC535B">
            <w:rPr>
              <w:rFonts w:ascii="Times New Roman" w:hAnsi="Times New Roman" w:cs="Times New Roman"/>
              <w:sz w:val="24"/>
              <w:szCs w:val="24"/>
            </w:rPr>
            <w:delText>At most</w:delText>
          </w:r>
        </w:del>
      </w:ins>
      <w:ins w:id="240" w:author="Godwin, Casey" w:date="2018-08-09T08:13:00Z">
        <w:r w:rsidR="00DC535B">
          <w:rPr>
            <w:rFonts w:ascii="Times New Roman" w:hAnsi="Times New Roman" w:cs="Times New Roman"/>
            <w:sz w:val="24"/>
            <w:szCs w:val="24"/>
          </w:rPr>
          <w:t>In terms of experimentation</w:t>
        </w:r>
      </w:ins>
      <w:ins w:id="241" w:author="OSCAR Chang" w:date="2018-08-08T16:27:00Z">
        <w:r w:rsidRPr="0061153E">
          <w:rPr>
            <w:rFonts w:ascii="Times New Roman" w:hAnsi="Times New Roman" w:cs="Times New Roman"/>
            <w:sz w:val="24"/>
            <w:szCs w:val="24"/>
          </w:rPr>
          <w:t>, the sen</w:t>
        </w:r>
      </w:ins>
      <w:ins w:id="242" w:author="OSCAR Chang" w:date="2018-08-08T16:28:00Z">
        <w:r w:rsidRPr="0061153E">
          <w:rPr>
            <w:rFonts w:ascii="Times New Roman" w:hAnsi="Times New Roman" w:cs="Times New Roman"/>
            <w:sz w:val="24"/>
            <w:szCs w:val="24"/>
          </w:rPr>
          <w:t xml:space="preserve">sitivity and the negative frequency dependency method can be used in one-to-many </w:t>
        </w:r>
      </w:ins>
      <w:ins w:id="243" w:author="Godwin, Casey" w:date="2018-08-09T08:14:00Z">
        <w:r w:rsidR="00DC535B">
          <w:rPr>
            <w:rFonts w:ascii="Times New Roman" w:hAnsi="Times New Roman" w:cs="Times New Roman"/>
            <w:sz w:val="24"/>
            <w:szCs w:val="24"/>
          </w:rPr>
          <w:t>species contexts, provided</w:t>
        </w:r>
      </w:ins>
      <w:ins w:id="244" w:author="OSCAR Chang" w:date="2018-08-08T16:28:00Z">
        <w:del w:id="245" w:author="Godwin, Casey" w:date="2018-08-09T08:14:00Z">
          <w:r w:rsidRPr="0061153E" w:rsidDel="00DC535B">
            <w:rPr>
              <w:rFonts w:ascii="Times New Roman" w:hAnsi="Times New Roman" w:cs="Times New Roman"/>
              <w:sz w:val="24"/>
              <w:szCs w:val="24"/>
            </w:rPr>
            <w:delText>species condition</w:delText>
          </w:r>
        </w:del>
        <w:r w:rsidRPr="0061153E">
          <w:rPr>
            <w:rFonts w:ascii="Times New Roman" w:hAnsi="Times New Roman" w:cs="Times New Roman"/>
            <w:sz w:val="24"/>
            <w:szCs w:val="24"/>
          </w:rPr>
          <w:t xml:space="preserve"> </w:t>
        </w:r>
        <w:del w:id="246" w:author="Godwin, Casey" w:date="2018-08-09T08:14:00Z">
          <w:r w:rsidRPr="0061153E" w:rsidDel="00DC535B">
            <w:rPr>
              <w:rFonts w:ascii="Times New Roman" w:hAnsi="Times New Roman" w:cs="Times New Roman"/>
              <w:sz w:val="24"/>
              <w:szCs w:val="24"/>
            </w:rPr>
            <w:delText xml:space="preserve">with </w:delText>
          </w:r>
        </w:del>
        <w:r w:rsidRPr="0061153E">
          <w:rPr>
            <w:rFonts w:ascii="Times New Roman" w:hAnsi="Times New Roman" w:cs="Times New Roman"/>
            <w:sz w:val="24"/>
            <w:szCs w:val="24"/>
          </w:rPr>
          <w:t xml:space="preserve">some assumptions </w:t>
        </w:r>
        <w:del w:id="247" w:author="Godwin, Casey" w:date="2018-08-09T08:14:00Z">
          <w:r w:rsidRPr="0061153E" w:rsidDel="00DC535B">
            <w:rPr>
              <w:rFonts w:ascii="Times New Roman" w:hAnsi="Times New Roman" w:cs="Times New Roman"/>
              <w:sz w:val="24"/>
              <w:szCs w:val="24"/>
            </w:rPr>
            <w:delText xml:space="preserve">that the multiple species </w:delText>
          </w:r>
        </w:del>
      </w:ins>
      <w:ins w:id="248" w:author="OSCAR Chang" w:date="2018-08-08T16:29:00Z">
        <w:del w:id="249" w:author="Godwin, Casey" w:date="2018-08-09T08:14:00Z">
          <w:r w:rsidRPr="0061153E" w:rsidDel="00DC535B">
            <w:rPr>
              <w:rFonts w:ascii="Times New Roman" w:hAnsi="Times New Roman" w:cs="Times New Roman"/>
              <w:sz w:val="24"/>
              <w:szCs w:val="24"/>
            </w:rPr>
            <w:delText>consortia can stably coexist with and without the presence of the focal species</w:delText>
          </w:r>
        </w:del>
      </w:ins>
      <w:ins w:id="250" w:author="Godwin, Casey" w:date="2018-08-09T08:14:00Z">
        <w:r w:rsidR="00DC535B">
          <w:rPr>
            <w:rFonts w:ascii="Times New Roman" w:hAnsi="Times New Roman" w:cs="Times New Roman"/>
            <w:sz w:val="24"/>
            <w:szCs w:val="24"/>
          </w:rPr>
          <w:t>discussed previously</w:t>
        </w:r>
      </w:ins>
      <w:ins w:id="251" w:author="OSCAR Chang" w:date="2018-08-08T16:29:00Z">
        <w:r w:rsidRPr="0061153E">
          <w:rPr>
            <w:rFonts w:ascii="Times New Roman" w:hAnsi="Times New Roman" w:cs="Times New Roman"/>
            <w:sz w:val="24"/>
            <w:szCs w:val="24"/>
          </w:rPr>
          <w:t xml:space="preserve">. </w:t>
        </w:r>
      </w:ins>
      <w:ins w:id="252" w:author="Godwin, Casey" w:date="2018-08-09T08:14:00Z">
        <w:r w:rsidR="00DC535B">
          <w:rPr>
            <w:rFonts w:ascii="Times New Roman" w:hAnsi="Times New Roman" w:cs="Times New Roman"/>
            <w:sz w:val="24"/>
            <w:szCs w:val="24"/>
          </w:rPr>
          <w:t>Importantly, this emphasis on pairwise interactions and experimentation</w:t>
        </w:r>
      </w:ins>
      <w:ins w:id="253" w:author="OSCAR Chang" w:date="2018-08-08T16:33:00Z">
        <w:del w:id="254" w:author="Godwin, Casey" w:date="2018-08-09T08:15:00Z">
          <w:r w:rsidR="005B757E" w:rsidRPr="0061153E" w:rsidDel="00DC535B">
            <w:rPr>
              <w:rFonts w:ascii="Times New Roman" w:hAnsi="Times New Roman" w:cs="Times New Roman"/>
              <w:sz w:val="24"/>
              <w:szCs w:val="24"/>
            </w:rPr>
            <w:delText>Due to the fact that modern coexistence theory is developed for two-species condition</w:delText>
          </w:r>
        </w:del>
      </w:ins>
      <w:ins w:id="255" w:author="Godwin, Casey" w:date="2018-08-09T08:15:00Z">
        <w:r w:rsidR="00DC535B">
          <w:rPr>
            <w:rFonts w:ascii="Times New Roman" w:hAnsi="Times New Roman" w:cs="Times New Roman"/>
            <w:sz w:val="24"/>
            <w:szCs w:val="24"/>
          </w:rPr>
          <w:t xml:space="preserve"> means that</w:t>
        </w:r>
      </w:ins>
      <w:ins w:id="256" w:author="OSCAR Chang" w:date="2018-08-08T16:33:00Z">
        <w:del w:id="257" w:author="Godwin, Casey" w:date="2018-08-09T08:15:00Z">
          <w:r w:rsidR="005B757E" w:rsidRPr="0061153E" w:rsidDel="00DC535B">
            <w:rPr>
              <w:rFonts w:ascii="Times New Roman" w:hAnsi="Times New Roman" w:cs="Times New Roman"/>
              <w:sz w:val="24"/>
              <w:szCs w:val="24"/>
            </w:rPr>
            <w:delText>,</w:delText>
          </w:r>
        </w:del>
        <w:r w:rsidR="005B757E" w:rsidRPr="0061153E">
          <w:rPr>
            <w:rFonts w:ascii="Times New Roman" w:hAnsi="Times New Roman" w:cs="Times New Roman"/>
            <w:sz w:val="24"/>
            <w:szCs w:val="24"/>
          </w:rPr>
          <w:t xml:space="preserve"> </w:t>
        </w:r>
        <w:del w:id="258" w:author="Godwin, Casey" w:date="2018-08-09T08:15:00Z">
          <w:r w:rsidR="005B757E" w:rsidDel="00DC535B">
            <w:rPr>
              <w:rFonts w:ascii="Times New Roman" w:hAnsi="Times New Roman" w:cs="Times New Roman"/>
              <w:sz w:val="24"/>
              <w:szCs w:val="24"/>
            </w:rPr>
            <w:delText>t</w:delText>
          </w:r>
        </w:del>
      </w:ins>
      <w:ins w:id="259" w:author="OSCAR Chang" w:date="2018-08-08T16:29:00Z">
        <w:del w:id="260" w:author="Godwin, Casey" w:date="2018-08-09T08:15:00Z">
          <w:r w:rsidRPr="005B757E" w:rsidDel="00DC535B">
            <w:rPr>
              <w:rFonts w:ascii="Times New Roman" w:hAnsi="Times New Roman" w:cs="Times New Roman"/>
              <w:sz w:val="24"/>
              <w:szCs w:val="24"/>
            </w:rPr>
            <w:delText xml:space="preserve">he </w:delText>
          </w:r>
        </w:del>
        <w:r w:rsidRPr="005B757E">
          <w:rPr>
            <w:rFonts w:ascii="Times New Roman" w:hAnsi="Times New Roman" w:cs="Times New Roman"/>
            <w:sz w:val="24"/>
            <w:szCs w:val="24"/>
          </w:rPr>
          <w:t xml:space="preserve">intransitive </w:t>
        </w:r>
        <w:del w:id="261" w:author="Godwin, Casey" w:date="2018-08-09T08:15:00Z">
          <w:r w:rsidRPr="005B757E" w:rsidDel="00DC535B">
            <w:rPr>
              <w:rFonts w:ascii="Times New Roman" w:hAnsi="Times New Roman" w:cs="Times New Roman"/>
              <w:sz w:val="24"/>
              <w:szCs w:val="24"/>
            </w:rPr>
            <w:delText>competition</w:delText>
          </w:r>
        </w:del>
      </w:ins>
      <w:ins w:id="262" w:author="OSCAR Chang" w:date="2018-08-08T16:30:00Z">
        <w:del w:id="263" w:author="Godwin, Casey" w:date="2018-08-09T08:15:00Z">
          <w:r w:rsidRPr="005B757E" w:rsidDel="00DC535B">
            <w:rPr>
              <w:rFonts w:ascii="Times New Roman" w:hAnsi="Times New Roman" w:cs="Times New Roman"/>
              <w:sz w:val="24"/>
              <w:szCs w:val="24"/>
            </w:rPr>
            <w:delText xml:space="preserve"> </w:delText>
          </w:r>
        </w:del>
      </w:ins>
      <w:ins w:id="264" w:author="OSCAR Chang" w:date="2018-08-08T16:31:00Z">
        <w:del w:id="265" w:author="Godwin, Casey" w:date="2018-08-09T08:15:00Z">
          <w:r w:rsidRPr="005B757E" w:rsidDel="00DC535B">
            <w:rPr>
              <w:rFonts w:ascii="Times New Roman" w:hAnsi="Times New Roman" w:cs="Times New Roman"/>
              <w:sz w:val="24"/>
              <w:szCs w:val="24"/>
            </w:rPr>
            <w:delText>cannot be</w:delText>
          </w:r>
        </w:del>
      </w:ins>
      <w:ins w:id="266" w:author="Godwin, Casey" w:date="2018-08-09T08:15:00Z">
        <w:r w:rsidR="00DC535B">
          <w:rPr>
            <w:rFonts w:ascii="Times New Roman" w:hAnsi="Times New Roman" w:cs="Times New Roman"/>
            <w:sz w:val="24"/>
            <w:szCs w:val="24"/>
          </w:rPr>
          <w:t>competitive interactions, if present, are unaccounted for</w:t>
        </w:r>
      </w:ins>
      <w:ins w:id="267" w:author="OSCAR Chang" w:date="2018-08-08T16:33:00Z">
        <w:del w:id="268" w:author="Godwin, Casey" w:date="2018-08-09T08:15:00Z">
          <w:r w:rsidR="005B757E" w:rsidDel="00DC535B">
            <w:rPr>
              <w:rFonts w:ascii="Times New Roman" w:hAnsi="Times New Roman" w:cs="Times New Roman"/>
              <w:sz w:val="24"/>
              <w:szCs w:val="24"/>
            </w:rPr>
            <w:delText xml:space="preserve"> properly</w:delText>
          </w:r>
        </w:del>
      </w:ins>
      <w:ins w:id="269" w:author="OSCAR Chang" w:date="2018-08-08T16:31:00Z">
        <w:del w:id="270" w:author="Godwin, Casey" w:date="2018-08-09T08:15:00Z">
          <w:r w:rsidRPr="005B757E" w:rsidDel="00DC535B">
            <w:rPr>
              <w:rFonts w:ascii="Times New Roman" w:hAnsi="Times New Roman" w:cs="Times New Roman"/>
              <w:sz w:val="24"/>
              <w:szCs w:val="24"/>
            </w:rPr>
            <w:delText xml:space="preserve"> accounted for</w:delText>
          </w:r>
        </w:del>
      </w:ins>
      <w:ins w:id="271" w:author="OSCAR Chang" w:date="2018-08-08T16:33:00Z">
        <w:r w:rsidR="005B757E">
          <w:rPr>
            <w:rFonts w:ascii="Times New Roman" w:hAnsi="Times New Roman" w:cs="Times New Roman"/>
            <w:sz w:val="24"/>
            <w:szCs w:val="24"/>
          </w:rPr>
          <w:t xml:space="preserve">. </w:t>
        </w:r>
      </w:ins>
    </w:p>
    <w:p w14:paraId="24EE8303"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6D24D670" w14:textId="77777777" w:rsidR="004044A2" w:rsidRPr="00B0403D" w:rsidDel="00DC535B" w:rsidRDefault="00794E37" w:rsidP="00B0403D">
      <w:pPr>
        <w:pStyle w:val="Normal1"/>
        <w:numPr>
          <w:ilvl w:val="1"/>
          <w:numId w:val="1"/>
        </w:numPr>
        <w:spacing w:line="360" w:lineRule="auto"/>
        <w:rPr>
          <w:del w:id="272" w:author="Godwin, Casey" w:date="2018-08-09T08:16:00Z"/>
          <w:rFonts w:ascii="Times New Roman" w:hAnsi="Times New Roman" w:cs="Times New Roman"/>
          <w:sz w:val="24"/>
          <w:szCs w:val="24"/>
        </w:rPr>
      </w:pPr>
      <w:del w:id="273" w:author="Godwin, Casey" w:date="2018-08-09T08:16:00Z">
        <w:r w:rsidRPr="00B0403D" w:rsidDel="00DC535B">
          <w:rPr>
            <w:rFonts w:ascii="Times New Roman" w:hAnsi="Times New Roman" w:cs="Times New Roman"/>
            <w:sz w:val="24"/>
            <w:szCs w:val="24"/>
          </w:rPr>
          <w:delText>Need to compare these methods experimentally</w:delText>
        </w:r>
      </w:del>
    </w:p>
    <w:p w14:paraId="39438A6A" w14:textId="77777777" w:rsidR="004044A2" w:rsidRPr="00B0403D" w:rsidDel="00DC535B" w:rsidRDefault="002F2925" w:rsidP="00B0403D">
      <w:pPr>
        <w:pStyle w:val="Normal1"/>
        <w:numPr>
          <w:ilvl w:val="2"/>
          <w:numId w:val="1"/>
        </w:numPr>
        <w:spacing w:line="360" w:lineRule="auto"/>
        <w:rPr>
          <w:del w:id="274" w:author="Godwin, Casey" w:date="2018-08-09T08:16:00Z"/>
          <w:rFonts w:ascii="Times New Roman" w:hAnsi="Times New Roman" w:cs="Times New Roman"/>
          <w:sz w:val="24"/>
          <w:szCs w:val="24"/>
        </w:rPr>
      </w:pPr>
      <w:del w:id="275" w:author="Godwin, Casey" w:date="2018-08-09T08:16:00Z">
        <w:r w:rsidRPr="00B0403D" w:rsidDel="00DC535B">
          <w:rPr>
            <w:rFonts w:ascii="Times New Roman" w:hAnsi="Times New Roman" w:cs="Times New Roman"/>
            <w:sz w:val="24"/>
            <w:szCs w:val="24"/>
          </w:rPr>
          <w:lastRenderedPageBreak/>
          <w:delText>We presently lack any</w:delText>
        </w:r>
        <w:r w:rsidR="00794E37" w:rsidRPr="00B0403D" w:rsidDel="00DC535B">
          <w:rPr>
            <w:rFonts w:ascii="Times New Roman" w:hAnsi="Times New Roman" w:cs="Times New Roman"/>
            <w:sz w:val="24"/>
            <w:szCs w:val="24"/>
          </w:rPr>
          <w:delText xml:space="preserve"> studies that have parameterized a CRM and then separately applied any of the phenomenological methods</w:delText>
        </w:r>
        <w:r w:rsidRPr="00B0403D" w:rsidDel="00DC535B">
          <w:rPr>
            <w:rFonts w:ascii="Times New Roman" w:hAnsi="Times New Roman" w:cs="Times New Roman"/>
            <w:sz w:val="24"/>
            <w:szCs w:val="24"/>
          </w:rPr>
          <w:delText xml:space="preserve"> to competition experiments. </w:delText>
        </w:r>
      </w:del>
    </w:p>
    <w:p w14:paraId="6F21C492"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7D7EFA7D" w14:textId="77777777" w:rsidR="004044A2" w:rsidRPr="00B0403D" w:rsidDel="00DC535B" w:rsidRDefault="00794E37">
      <w:pPr>
        <w:pStyle w:val="Normal1"/>
        <w:numPr>
          <w:ilvl w:val="0"/>
          <w:numId w:val="1"/>
        </w:numPr>
        <w:spacing w:line="360" w:lineRule="auto"/>
        <w:ind w:left="0"/>
        <w:rPr>
          <w:del w:id="276" w:author="Godwin, Casey" w:date="2018-08-09T08:21:00Z"/>
          <w:rFonts w:ascii="Times New Roman" w:hAnsi="Times New Roman" w:cs="Times New Roman"/>
          <w:sz w:val="24"/>
          <w:szCs w:val="24"/>
        </w:rPr>
        <w:pPrChange w:id="277" w:author="Godwin, Casey" w:date="2018-08-09T08:21:00Z">
          <w:pPr>
            <w:pStyle w:val="Normal1"/>
            <w:numPr>
              <w:numId w:val="1"/>
            </w:numPr>
            <w:spacing w:line="360" w:lineRule="auto"/>
            <w:ind w:left="360" w:hanging="360"/>
          </w:pPr>
        </w:pPrChange>
      </w:pPr>
      <w:del w:id="278" w:author="Godwin, Casey" w:date="2018-08-09T08:21:00Z">
        <w:r w:rsidRPr="00B0403D" w:rsidDel="00DC535B">
          <w:rPr>
            <w:rFonts w:ascii="Times New Roman" w:hAnsi="Times New Roman" w:cs="Times New Roman"/>
            <w:sz w:val="24"/>
            <w:szCs w:val="24"/>
          </w:rPr>
          <w:delText>Odds and Ends (To be incorporated elsewhere or abandoned)</w:delText>
        </w:r>
      </w:del>
    </w:p>
    <w:p w14:paraId="0B5C8B85" w14:textId="77777777" w:rsidR="004044A2" w:rsidRPr="00B0403D" w:rsidDel="00DC535B" w:rsidRDefault="00794E37">
      <w:pPr>
        <w:pStyle w:val="Normal1"/>
        <w:numPr>
          <w:ilvl w:val="1"/>
          <w:numId w:val="1"/>
        </w:numPr>
        <w:spacing w:line="360" w:lineRule="auto"/>
        <w:ind w:left="0"/>
        <w:rPr>
          <w:del w:id="279" w:author="Godwin, Casey" w:date="2018-08-09T08:21:00Z"/>
          <w:rFonts w:ascii="Times New Roman" w:hAnsi="Times New Roman" w:cs="Times New Roman"/>
          <w:sz w:val="24"/>
          <w:szCs w:val="24"/>
        </w:rPr>
        <w:pPrChange w:id="280" w:author="Godwin, Casey" w:date="2018-08-09T08:21:00Z">
          <w:pPr>
            <w:pStyle w:val="Normal1"/>
            <w:numPr>
              <w:ilvl w:val="1"/>
              <w:numId w:val="1"/>
            </w:numPr>
            <w:spacing w:line="360" w:lineRule="auto"/>
            <w:ind w:left="720" w:hanging="360"/>
          </w:pPr>
        </w:pPrChange>
      </w:pPr>
      <w:del w:id="281" w:author="Godwin, Casey" w:date="2018-08-09T08:21:00Z">
        <w:r w:rsidRPr="00B0403D" w:rsidDel="00DC535B">
          <w:rPr>
            <w:rFonts w:ascii="Times New Roman" w:hAnsi="Times New Roman" w:cs="Times New Roman"/>
            <w:sz w:val="24"/>
            <w:szCs w:val="24"/>
          </w:rPr>
          <w:delText xml:space="preserve">Some of these methods are better suited for different ecological systems. For example the MacArthur CRM is specific to consumers, whereas the Tilman CRM actually describes primary producers or decomposers. Separately, a long-standing criticism of the CRMs is that they work in chemostat-like systems are are better suited for microbes than say grasslands or forests. </w:delText>
        </w:r>
      </w:del>
    </w:p>
    <w:p w14:paraId="78611566" w14:textId="77777777" w:rsidR="004044A2" w:rsidRPr="00B0403D" w:rsidDel="00DC535B" w:rsidRDefault="00794E37">
      <w:pPr>
        <w:pStyle w:val="Normal1"/>
        <w:numPr>
          <w:ilvl w:val="1"/>
          <w:numId w:val="1"/>
        </w:numPr>
        <w:spacing w:line="360" w:lineRule="auto"/>
        <w:ind w:left="0"/>
        <w:rPr>
          <w:del w:id="282" w:author="Godwin, Casey" w:date="2018-08-09T08:21:00Z"/>
          <w:rFonts w:ascii="Times New Roman" w:hAnsi="Times New Roman" w:cs="Times New Roman"/>
          <w:sz w:val="24"/>
          <w:szCs w:val="24"/>
        </w:rPr>
        <w:pPrChange w:id="283" w:author="Godwin, Casey" w:date="2018-08-09T08:21:00Z">
          <w:pPr>
            <w:pStyle w:val="Normal1"/>
            <w:numPr>
              <w:ilvl w:val="1"/>
              <w:numId w:val="1"/>
            </w:numPr>
            <w:spacing w:line="360" w:lineRule="auto"/>
            <w:ind w:left="720" w:hanging="360"/>
          </w:pPr>
        </w:pPrChange>
      </w:pPr>
      <w:del w:id="284" w:author="Godwin, Casey" w:date="2018-08-09T08:21:00Z">
        <w:r w:rsidRPr="00B0403D" w:rsidDel="00DC535B">
          <w:rPr>
            <w:rFonts w:ascii="Times New Roman" w:hAnsi="Times New Roman" w:cs="Times New Roman"/>
            <w:sz w:val="24"/>
            <w:szCs w:val="24"/>
          </w:rPr>
          <w:delText>Oscar has shown how it is possible to use a single co-culture time series to obtain both inter- and intra-specific terms of the Lotka-Volterra model. This could be useful because it minimizes the number of experiments that must be performed, but</w:delText>
        </w:r>
      </w:del>
    </w:p>
    <w:p w14:paraId="3F7EF113" w14:textId="77777777" w:rsidR="004044A2" w:rsidRPr="00B0403D" w:rsidRDefault="004044A2">
      <w:pPr>
        <w:pStyle w:val="Normal1"/>
        <w:spacing w:line="360" w:lineRule="auto"/>
        <w:contextualSpacing w:val="0"/>
        <w:rPr>
          <w:rFonts w:ascii="Times New Roman" w:hAnsi="Times New Roman" w:cs="Times New Roman"/>
          <w:sz w:val="24"/>
          <w:szCs w:val="24"/>
        </w:rPr>
        <w:pPrChange w:id="285" w:author="Godwin, Casey" w:date="2018-08-09T08:21:00Z">
          <w:pPr>
            <w:pStyle w:val="Normal1"/>
            <w:spacing w:line="360" w:lineRule="auto"/>
            <w:ind w:left="720"/>
            <w:contextualSpacing w:val="0"/>
          </w:pPr>
        </w:pPrChange>
      </w:pPr>
    </w:p>
    <w:p w14:paraId="03F34C09"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Tables</w:t>
      </w:r>
    </w:p>
    <w:p w14:paraId="27B8987D" w14:textId="77777777" w:rsidR="004044A2" w:rsidRPr="00B0403D" w:rsidRDefault="004044A2" w:rsidP="00B0403D">
      <w:pPr>
        <w:pStyle w:val="Normal1"/>
        <w:spacing w:line="360" w:lineRule="auto"/>
        <w:rPr>
          <w:rFonts w:ascii="Times New Roman" w:hAnsi="Times New Roman" w:cs="Times New Roman"/>
          <w:sz w:val="24"/>
          <w:szCs w:val="24"/>
        </w:rPr>
      </w:pPr>
    </w:p>
    <w:p w14:paraId="6FBEB51F"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2374B92"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77777777"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2CD05E32" w14:textId="77777777"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021FE1C" wp14:editId="731E5CDF">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4211981F"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3805B587"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4E11D4D5" w14:textId="77777777" w:rsidR="004044A2" w:rsidRPr="00B0403D" w:rsidRDefault="004044A2" w:rsidP="00B0403D">
      <w:pPr>
        <w:pStyle w:val="Normal1"/>
        <w:spacing w:line="360" w:lineRule="auto"/>
        <w:rPr>
          <w:rFonts w:ascii="Times New Roman" w:hAnsi="Times New Roman" w:cs="Times New Roman"/>
          <w:sz w:val="24"/>
          <w:szCs w:val="24"/>
        </w:rPr>
      </w:pPr>
    </w:p>
    <w:p w14:paraId="1D1ED296"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8C7B01" wp14:editId="0857BE6B">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42818ADA"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EB8962C" w14:textId="77777777" w:rsidR="00107107" w:rsidRPr="00B0403D" w:rsidRDefault="00107107" w:rsidP="00B0403D">
      <w:pPr>
        <w:spacing w:line="360" w:lineRule="auto"/>
        <w:rPr>
          <w:rFonts w:ascii="Times New Roman" w:hAnsi="Times New Roman" w:cs="Times New Roman"/>
          <w:sz w:val="24"/>
          <w:szCs w:val="24"/>
        </w:rPr>
      </w:pPr>
    </w:p>
    <w:p w14:paraId="0A66130B"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2930B550" wp14:editId="4CA87882">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08F5469F" w14:textId="77777777" w:rsidR="00107107" w:rsidRPr="00B0403D" w:rsidRDefault="00107107" w:rsidP="00B0403D">
      <w:pPr>
        <w:spacing w:line="360" w:lineRule="auto"/>
        <w:rPr>
          <w:rFonts w:ascii="Times New Roman" w:hAnsi="Times New Roman" w:cs="Times New Roman"/>
          <w:sz w:val="24"/>
          <w:szCs w:val="24"/>
        </w:rPr>
      </w:pPr>
    </w:p>
    <w:p w14:paraId="44A2E90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7777777" w:rsidR="00107107" w:rsidRPr="00B0403D" w:rsidRDefault="00107107" w:rsidP="00B0403D">
      <w:pPr>
        <w:spacing w:line="360" w:lineRule="auto"/>
        <w:rPr>
          <w:rFonts w:ascii="Times New Roman" w:hAnsi="Times New Roman" w:cs="Times New Roman"/>
          <w:sz w:val="24"/>
          <w:szCs w:val="24"/>
        </w:rPr>
      </w:pPr>
      <w:commentRangeStart w:id="286"/>
      <w:r w:rsidRPr="00B0403D">
        <w:rPr>
          <w:rFonts w:ascii="Times New Roman" w:hAnsi="Times New Roman" w:cs="Times New Roman"/>
          <w:noProof/>
          <w:sz w:val="24"/>
          <w:szCs w:val="24"/>
          <w:lang w:val="en-US"/>
        </w:rPr>
        <w:lastRenderedPageBreak/>
        <w:drawing>
          <wp:inline distT="0" distB="0" distL="0" distR="0" wp14:anchorId="7623E0C6" wp14:editId="59730C0E">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commentRangeEnd w:id="286"/>
      <w:r w:rsidR="003E1E8D">
        <w:rPr>
          <w:rStyle w:val="CommentReference"/>
        </w:rPr>
        <w:commentReference w:id="286"/>
      </w:r>
      <w:r w:rsidRPr="00B0403D">
        <w:rPr>
          <w:rFonts w:ascii="Times New Roman" w:hAnsi="Times New Roman" w:cs="Times New Roman"/>
          <w:sz w:val="24"/>
          <w:szCs w:val="24"/>
        </w:rPr>
        <w:t xml:space="preserve"> </w:t>
      </w:r>
    </w:p>
    <w:p w14:paraId="60A39CBD" w14:textId="77777777"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sey Godwin" w:date="2018-07-31T06:59:00Z" w:initials="cMg">
    <w:p w14:paraId="4A3B836B" w14:textId="77777777" w:rsidR="002B3371" w:rsidRDefault="002B3371">
      <w:pPr>
        <w:pStyle w:val="CommentText"/>
      </w:pPr>
      <w:r>
        <w:rPr>
          <w:rStyle w:val="CommentReference"/>
        </w:rPr>
        <w:annotationRef/>
      </w:r>
      <w:r>
        <w:t xml:space="preserve">I’d be happy to help fill in this section once we agree on how it should be outlined. </w:t>
      </w:r>
    </w:p>
  </w:comment>
  <w:comment w:id="1" w:author="Godwin, Casey" w:date="2018-08-09T06:46:00Z" w:initials="GC">
    <w:p w14:paraId="682D8BD7" w14:textId="77777777" w:rsidR="002B3371" w:rsidRDefault="002B3371">
      <w:pPr>
        <w:pStyle w:val="CommentText"/>
      </w:pPr>
      <w:r>
        <w:rPr>
          <w:rStyle w:val="CommentReference"/>
        </w:rPr>
        <w:annotationRef/>
      </w:r>
      <w:r>
        <w:t>Do we need to define what is a model and what is a method? I see the model as the set of assumptions and equations that govern population dynamics, but the method is the empirical approach, assumptions, and calculations that are used to predict coexistence. Does this distinction make sense?</w:t>
      </w:r>
    </w:p>
  </w:comment>
  <w:comment w:id="2" w:author="Godwin, Casey" w:date="2018-08-09T06:52:00Z" w:initials="GC">
    <w:p w14:paraId="365AAD7E" w14:textId="77777777" w:rsidR="002B3371" w:rsidRDefault="002B3371">
      <w:pPr>
        <w:pStyle w:val="CommentText"/>
      </w:pPr>
      <w:r>
        <w:rPr>
          <w:rStyle w:val="CommentReference"/>
        </w:rPr>
        <w:annotationRef/>
      </w:r>
      <w:r>
        <w:t xml:space="preserve">I have been thinking that this should not be called “Tilman’s CRM” for our paper. While the R-star part is credited to him because he formalized it (but was not the first to write about it), the CRM itself is not Tilman’s model. I think it would be more appropriate to call it Tilman’s R* CRM since the resource ratio part is not related to what </w:t>
      </w:r>
      <w:proofErr w:type="spellStart"/>
      <w:r>
        <w:t>Letten</w:t>
      </w:r>
      <w:proofErr w:type="spellEnd"/>
      <w:r>
        <w:t xml:space="preserve"> et al did to get ND and RFD, but the R-star concept is.  </w:t>
      </w:r>
    </w:p>
  </w:comment>
  <w:comment w:id="40" w:author="OSCAR Chang" w:date="2018-08-08T13:12:00Z" w:initials="OC">
    <w:p w14:paraId="4FBE9450" w14:textId="77777777" w:rsidR="002B3371" w:rsidRDefault="002B3371">
      <w:pPr>
        <w:pStyle w:val="CommentText"/>
      </w:pPr>
      <w:r>
        <w:rPr>
          <w:rStyle w:val="CommentReference"/>
        </w:rPr>
        <w:annotationRef/>
      </w:r>
      <w:r>
        <w:t xml:space="preserve">I think in LV </w:t>
      </w:r>
      <w:proofErr w:type="gramStart"/>
      <w:r>
        <w:t>model,</w:t>
      </w:r>
      <w:proofErr w:type="gramEnd"/>
      <w:r>
        <w:t xml:space="preserve"> the resource is not necessarily biotic. In fact, the classic LV competition model does not have resource dynamics. </w:t>
      </w:r>
    </w:p>
  </w:comment>
  <w:comment w:id="38" w:author="Godwin, Casey" w:date="2018-08-09T07:31:00Z" w:initials="GC">
    <w:p w14:paraId="5D4C9D39" w14:textId="77777777" w:rsidR="002B3371" w:rsidRDefault="002B3371">
      <w:pPr>
        <w:pStyle w:val="CommentText"/>
      </w:pPr>
      <w:r>
        <w:rPr>
          <w:rStyle w:val="CommentReference"/>
        </w:rPr>
        <w:annotationRef/>
      </w:r>
      <w:r>
        <w:t xml:space="preserve">Indeed, in the LV model there are no resources. However, if there were, then the fact that the LV model assumes a constant per-capita impact of density dependence implies that if there were a resource, it would be abiotic and probably akin to space limitation. The reason that we entered ‘not specified or biotic’ is because there are adaptations of the CRM (like MacArthur’s) that model the population dynamics of a prey species, thus the resource can be biotic. I am unaware of any version of the LV model that explicitly assumes an abiotic resource. </w:t>
      </w:r>
    </w:p>
  </w:comment>
  <w:comment w:id="119" w:author="Godwin, Casey" w:date="2018-08-09T07:48:00Z" w:initials="GC">
    <w:p w14:paraId="5F387D94" w14:textId="77777777" w:rsidR="002B3371" w:rsidRDefault="002B3371">
      <w:pPr>
        <w:pStyle w:val="CommentText"/>
      </w:pPr>
      <w:r>
        <w:rPr>
          <w:rStyle w:val="CommentReference"/>
        </w:rPr>
        <w:annotationRef/>
      </w:r>
      <w:r>
        <w:t>With or without? I would have said that this is required for without the focal species….</w:t>
      </w:r>
    </w:p>
  </w:comment>
  <w:comment w:id="155" w:author="OSCAR Chang" w:date="2018-08-01T16:22:00Z" w:initials="OC">
    <w:p w14:paraId="153689DC" w14:textId="77777777" w:rsidR="002B3371" w:rsidRDefault="002B3371">
      <w:pPr>
        <w:pStyle w:val="CommentText"/>
      </w:pPr>
      <w:r>
        <w:rPr>
          <w:rStyle w:val="CommentReference"/>
        </w:rPr>
        <w:annotationRef/>
      </w:r>
      <w:r>
        <w:t xml:space="preserve">I can’t think of </w:t>
      </w:r>
      <w:proofErr w:type="gramStart"/>
      <w:r>
        <w:t>a</w:t>
      </w:r>
      <w:proofErr w:type="gramEnd"/>
      <w:r>
        <w:t xml:space="preserve"> experiment (not observation) to measure NFD. </w:t>
      </w:r>
    </w:p>
  </w:comment>
  <w:comment w:id="156" w:author="Casey Godwin" w:date="2018-08-06T13:44:00Z" w:initials="cMg">
    <w:p w14:paraId="68537065" w14:textId="77777777" w:rsidR="002B3371" w:rsidRDefault="002B3371">
      <w:pPr>
        <w:pStyle w:val="CommentText"/>
      </w:pPr>
      <w:r>
        <w:rPr>
          <w:rStyle w:val="CommentReference"/>
        </w:rPr>
        <w:annotationRef/>
      </w:r>
      <w:r>
        <w:t xml:space="preserve">I think you would make admixtures of the two species, scaled to their monoculture densities, then measure short-term change in population sizes. Levine’s alternative is to change density of one species experimentally while holding the other constant. You have shown that this is problematic however. </w:t>
      </w:r>
    </w:p>
  </w:comment>
  <w:comment w:id="157" w:author="Casey Godwin" w:date="2018-08-06T14:14:00Z" w:initials="cMg">
    <w:p w14:paraId="640BCABA" w14:textId="77777777" w:rsidR="002B3371" w:rsidRDefault="002B3371" w:rsidP="000F21BA">
      <w:pPr>
        <w:pStyle w:val="CommentText"/>
      </w:pPr>
      <w:r>
        <w:rPr>
          <w:rStyle w:val="CommentReference"/>
        </w:rPr>
        <w:annotationRef/>
      </w:r>
      <w:r>
        <w:t xml:space="preserve">Please add references for any other papers you can think of that did this. </w:t>
      </w:r>
    </w:p>
  </w:comment>
  <w:comment w:id="158" w:author="OSCAR Chang" w:date="2018-08-06T14:14:00Z" w:initials="OC">
    <w:p w14:paraId="336D1AF6" w14:textId="77777777" w:rsidR="002B3371" w:rsidRDefault="002B3371" w:rsidP="000F21BA">
      <w:pPr>
        <w:pStyle w:val="CommentText"/>
      </w:pPr>
      <w:r>
        <w:rPr>
          <w:rStyle w:val="CommentReference"/>
        </w:rPr>
        <w:annotationRef/>
      </w:r>
      <w:r>
        <w:t xml:space="preserve">Not on the top of my head now but I will review papers citing MacArthur’s 1972 paper to see if I can discover something. </w:t>
      </w:r>
    </w:p>
  </w:comment>
  <w:comment w:id="171" w:author="OSCAR Chang" w:date="2018-08-08T15:45:00Z" w:initials="OC">
    <w:p w14:paraId="7BB01D97" w14:textId="77777777" w:rsidR="002B3371" w:rsidRDefault="002B3371">
      <w:pPr>
        <w:pStyle w:val="CommentText"/>
      </w:pPr>
      <w:r>
        <w:rPr>
          <w:rStyle w:val="CommentReference"/>
        </w:rPr>
        <w:annotationRef/>
      </w:r>
      <w:bookmarkStart w:id="174" w:name="_GoBack"/>
      <w:r>
        <w:t>I’m confused how resource would affect the intra- and inter specific competition interaction</w:t>
      </w:r>
      <w:bookmarkEnd w:id="174"/>
    </w:p>
  </w:comment>
  <w:comment w:id="172" w:author="Godwin, Casey" w:date="2018-08-09T07:58:00Z" w:initials="GC">
    <w:p w14:paraId="2E6C1BF9" w14:textId="77777777" w:rsidR="002B3371" w:rsidRDefault="002B3371">
      <w:pPr>
        <w:pStyle w:val="CommentText"/>
      </w:pPr>
      <w:r>
        <w:rPr>
          <w:rStyle w:val="CommentReference"/>
        </w:rPr>
        <w:annotationRef/>
      </w:r>
      <w:r>
        <w:t xml:space="preserve">I should have clarified. In the CRMs, the growth rate of the consumer is a positive, saturating response to resource availability. Thus, at low population sizes of the consumer, density-dependence may be undetectable since the availability of resources is saturating. Does the revised text make this </w:t>
      </w:r>
      <w:proofErr w:type="gramStart"/>
      <w:r>
        <w:t>more clear</w:t>
      </w:r>
      <w:proofErr w:type="gramEnd"/>
      <w:r>
        <w:t xml:space="preserve">??? I am saying that the linear relationship between per-capita growth rate and population size (e.g. LV, logistic) is not biologically representative. </w:t>
      </w:r>
    </w:p>
  </w:comment>
  <w:comment w:id="177" w:author="Godwin, Casey" w:date="2018-08-09T08:17:00Z" w:initials="GC">
    <w:p w14:paraId="0479EB83" w14:textId="77777777" w:rsidR="002B3371" w:rsidRDefault="002B3371">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w:t>
      </w:r>
      <w:proofErr w:type="spellStart"/>
      <w:r>
        <w:t>Letten’s</w:t>
      </w:r>
      <w:proofErr w:type="spellEnd"/>
      <w:r>
        <w:t xml:space="preserve"> method, numerical solution for the equilibrium condition, and numerical simulation for the sensitivity method </w:t>
      </w:r>
      <w:proofErr w:type="gramStart"/>
      <w:r>
        <w:t>are in agreement</w:t>
      </w:r>
      <w:proofErr w:type="gramEnd"/>
      <w:r>
        <w:t xml:space="preserve"> when surplus storage is changed.  </w:t>
      </w:r>
    </w:p>
  </w:comment>
  <w:comment w:id="179" w:author="Godwin, Casey" w:date="2018-08-09T08:11:00Z" w:initials="GC">
    <w:p w14:paraId="544CC214" w14:textId="77777777" w:rsidR="002B3371" w:rsidRDefault="002B3371">
      <w:pPr>
        <w:pStyle w:val="CommentText"/>
      </w:pPr>
      <w:r>
        <w:rPr>
          <w:rStyle w:val="CommentReference"/>
        </w:rPr>
        <w:annotationRef/>
      </w:r>
      <w:r>
        <w:t>Is this true?</w:t>
      </w:r>
    </w:p>
  </w:comment>
  <w:comment w:id="286" w:author="Casey Godwin" w:date="2018-08-06T13:48:00Z" w:initials="cMg">
    <w:p w14:paraId="1FBE49AA" w14:textId="77777777" w:rsidR="002B3371" w:rsidRDefault="002B3371">
      <w:pPr>
        <w:pStyle w:val="CommentText"/>
      </w:pPr>
      <w:r>
        <w:rPr>
          <w:rStyle w:val="CommentReference"/>
        </w:rPr>
        <w:annotationRef/>
      </w:r>
      <w:r>
        <w:t xml:space="preserve">I think that the labelling here is misleading or incorrect. The estimates of K are made independently of D and correspond to ½ of ri. The dshed lines showing how R* is obtained should all be at the same vertival value for each species, and do not correspond to K. Please let me know if this does not make sense and I will provide a hand-drawn version.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3B836B" w15:done="0"/>
  <w15:commentEx w15:paraId="682D8BD7" w15:done="0"/>
  <w15:commentEx w15:paraId="365AAD7E" w15:done="0"/>
  <w15:commentEx w15:paraId="4FBE9450" w15:done="0"/>
  <w15:commentEx w15:paraId="5D4C9D39" w15:done="0"/>
  <w15:commentEx w15:paraId="5F387D94" w15:done="0"/>
  <w15:commentEx w15:paraId="153689DC" w15:done="0"/>
  <w15:commentEx w15:paraId="68537065" w15:done="0"/>
  <w15:commentEx w15:paraId="640BCABA" w15:done="0"/>
  <w15:commentEx w15:paraId="336D1AF6" w15:done="0"/>
  <w15:commentEx w15:paraId="7BB01D97" w15:done="0"/>
  <w15:commentEx w15:paraId="2E6C1BF9" w15:done="0"/>
  <w15:commentEx w15:paraId="0479EB83" w15:done="0"/>
  <w15:commentEx w15:paraId="544CC214" w15:done="0"/>
  <w15:commentEx w15:paraId="1FBE49A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3B836B" w16cid:durableId="1F16F910"/>
  <w16cid:commentId w16cid:paraId="682D8BD7" w16cid:durableId="1F16F911"/>
  <w16cid:commentId w16cid:paraId="365AAD7E" w16cid:durableId="1F16F912"/>
  <w16cid:commentId w16cid:paraId="4FBE9450" w16cid:durableId="1F16F913"/>
  <w16cid:commentId w16cid:paraId="5D4C9D39" w16cid:durableId="1F16F914"/>
  <w16cid:commentId w16cid:paraId="5F387D94" w16cid:durableId="1F16F915"/>
  <w16cid:commentId w16cid:paraId="153689DC" w16cid:durableId="1F16F916"/>
  <w16cid:commentId w16cid:paraId="68537065" w16cid:durableId="1F16F917"/>
  <w16cid:commentId w16cid:paraId="640BCABA" w16cid:durableId="1F16F918"/>
  <w16cid:commentId w16cid:paraId="336D1AF6" w16cid:durableId="1F16F919"/>
  <w16cid:commentId w16cid:paraId="7BB01D97" w16cid:durableId="1F16F91A"/>
  <w16cid:commentId w16cid:paraId="2E6C1BF9" w16cid:durableId="1F16F91B"/>
  <w16cid:commentId w16cid:paraId="0479EB83" w16cid:durableId="1F16F91C"/>
  <w16cid:commentId w16cid:paraId="544CC214" w16cid:durableId="1F16F91D"/>
  <w16cid:commentId w16cid:paraId="1FBE49AA" w16cid:durableId="1F16F9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A5E28" w14:textId="77777777" w:rsidR="00725D3C" w:rsidRDefault="00725D3C" w:rsidP="00EF42D4">
      <w:pPr>
        <w:spacing w:line="240" w:lineRule="auto"/>
      </w:pPr>
      <w:r>
        <w:separator/>
      </w:r>
    </w:p>
  </w:endnote>
  <w:endnote w:type="continuationSeparator" w:id="0">
    <w:p w14:paraId="37250B98" w14:textId="77777777" w:rsidR="00725D3C" w:rsidRDefault="00725D3C"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C52AE" w14:textId="77777777" w:rsidR="00725D3C" w:rsidRDefault="00725D3C" w:rsidP="00EF42D4">
      <w:pPr>
        <w:spacing w:line="240" w:lineRule="auto"/>
      </w:pPr>
      <w:r>
        <w:separator/>
      </w:r>
    </w:p>
  </w:footnote>
  <w:footnote w:type="continuationSeparator" w:id="0">
    <w:p w14:paraId="7507FC16" w14:textId="77777777" w:rsidR="00725D3C" w:rsidRDefault="00725D3C"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6F51"/>
    <w:rsid w:val="000357A8"/>
    <w:rsid w:val="000677FA"/>
    <w:rsid w:val="000C2981"/>
    <w:rsid w:val="000D1B82"/>
    <w:rsid w:val="000F21BA"/>
    <w:rsid w:val="00107107"/>
    <w:rsid w:val="00144BB6"/>
    <w:rsid w:val="00176B97"/>
    <w:rsid w:val="001B56F2"/>
    <w:rsid w:val="001C16F8"/>
    <w:rsid w:val="001C2812"/>
    <w:rsid w:val="001E1092"/>
    <w:rsid w:val="001F4B16"/>
    <w:rsid w:val="001F6144"/>
    <w:rsid w:val="00205033"/>
    <w:rsid w:val="00222AD6"/>
    <w:rsid w:val="00262248"/>
    <w:rsid w:val="00277918"/>
    <w:rsid w:val="00290D67"/>
    <w:rsid w:val="002B309B"/>
    <w:rsid w:val="002B3371"/>
    <w:rsid w:val="002F2925"/>
    <w:rsid w:val="00301BB0"/>
    <w:rsid w:val="00303135"/>
    <w:rsid w:val="0030436C"/>
    <w:rsid w:val="00307DBE"/>
    <w:rsid w:val="003236B8"/>
    <w:rsid w:val="00351A06"/>
    <w:rsid w:val="00371339"/>
    <w:rsid w:val="003E1E8D"/>
    <w:rsid w:val="003E3CE9"/>
    <w:rsid w:val="004044A2"/>
    <w:rsid w:val="00411B9B"/>
    <w:rsid w:val="00412E32"/>
    <w:rsid w:val="004204E8"/>
    <w:rsid w:val="004960EB"/>
    <w:rsid w:val="004A7794"/>
    <w:rsid w:val="004B260E"/>
    <w:rsid w:val="004F6B56"/>
    <w:rsid w:val="0050474B"/>
    <w:rsid w:val="00506AF9"/>
    <w:rsid w:val="00507DFC"/>
    <w:rsid w:val="00543372"/>
    <w:rsid w:val="005505D8"/>
    <w:rsid w:val="00570EEB"/>
    <w:rsid w:val="0057587E"/>
    <w:rsid w:val="00582F46"/>
    <w:rsid w:val="005A5909"/>
    <w:rsid w:val="005B0147"/>
    <w:rsid w:val="005B6D56"/>
    <w:rsid w:val="005B757E"/>
    <w:rsid w:val="005C1D36"/>
    <w:rsid w:val="005C49C8"/>
    <w:rsid w:val="005D5244"/>
    <w:rsid w:val="0061153E"/>
    <w:rsid w:val="0061165B"/>
    <w:rsid w:val="006521F0"/>
    <w:rsid w:val="006746D5"/>
    <w:rsid w:val="006E69F1"/>
    <w:rsid w:val="0070393F"/>
    <w:rsid w:val="00725D3C"/>
    <w:rsid w:val="00737B71"/>
    <w:rsid w:val="0076155A"/>
    <w:rsid w:val="0077598A"/>
    <w:rsid w:val="00794E37"/>
    <w:rsid w:val="007A561A"/>
    <w:rsid w:val="007C083B"/>
    <w:rsid w:val="007D2365"/>
    <w:rsid w:val="007E2CE1"/>
    <w:rsid w:val="007F2691"/>
    <w:rsid w:val="00803600"/>
    <w:rsid w:val="008109E5"/>
    <w:rsid w:val="00824BB4"/>
    <w:rsid w:val="00857924"/>
    <w:rsid w:val="0086054F"/>
    <w:rsid w:val="008643A1"/>
    <w:rsid w:val="00873754"/>
    <w:rsid w:val="008A1B23"/>
    <w:rsid w:val="008F0F14"/>
    <w:rsid w:val="008F5F30"/>
    <w:rsid w:val="00900E3F"/>
    <w:rsid w:val="00910192"/>
    <w:rsid w:val="0092330A"/>
    <w:rsid w:val="0094303A"/>
    <w:rsid w:val="009B721E"/>
    <w:rsid w:val="009C62C1"/>
    <w:rsid w:val="009E0D39"/>
    <w:rsid w:val="009E2CCD"/>
    <w:rsid w:val="009E5FED"/>
    <w:rsid w:val="009E6952"/>
    <w:rsid w:val="009F29C6"/>
    <w:rsid w:val="009F328C"/>
    <w:rsid w:val="00A07639"/>
    <w:rsid w:val="00A43FB1"/>
    <w:rsid w:val="00A4438F"/>
    <w:rsid w:val="00A60FE8"/>
    <w:rsid w:val="00A62853"/>
    <w:rsid w:val="00A656E9"/>
    <w:rsid w:val="00A66529"/>
    <w:rsid w:val="00A96538"/>
    <w:rsid w:val="00AA1D9C"/>
    <w:rsid w:val="00AE2061"/>
    <w:rsid w:val="00AE60AE"/>
    <w:rsid w:val="00B0403D"/>
    <w:rsid w:val="00B1163F"/>
    <w:rsid w:val="00B1291C"/>
    <w:rsid w:val="00B24FC3"/>
    <w:rsid w:val="00B3508F"/>
    <w:rsid w:val="00B51AF7"/>
    <w:rsid w:val="00B52C74"/>
    <w:rsid w:val="00B76E7F"/>
    <w:rsid w:val="00B90B60"/>
    <w:rsid w:val="00BB2EB2"/>
    <w:rsid w:val="00BC23F1"/>
    <w:rsid w:val="00BD3A7B"/>
    <w:rsid w:val="00C23696"/>
    <w:rsid w:val="00C4550E"/>
    <w:rsid w:val="00C6492E"/>
    <w:rsid w:val="00C903A3"/>
    <w:rsid w:val="00CA55C7"/>
    <w:rsid w:val="00CC4294"/>
    <w:rsid w:val="00CE29AE"/>
    <w:rsid w:val="00D0738E"/>
    <w:rsid w:val="00D07EFB"/>
    <w:rsid w:val="00D13915"/>
    <w:rsid w:val="00D2074B"/>
    <w:rsid w:val="00D20E7A"/>
    <w:rsid w:val="00D3751B"/>
    <w:rsid w:val="00D526F1"/>
    <w:rsid w:val="00DC535B"/>
    <w:rsid w:val="00E10F6B"/>
    <w:rsid w:val="00E152D2"/>
    <w:rsid w:val="00E43EC9"/>
    <w:rsid w:val="00E4489E"/>
    <w:rsid w:val="00E71F1A"/>
    <w:rsid w:val="00E8424A"/>
    <w:rsid w:val="00E95056"/>
    <w:rsid w:val="00EA0D10"/>
    <w:rsid w:val="00EB2889"/>
    <w:rsid w:val="00EC2AEA"/>
    <w:rsid w:val="00EF2766"/>
    <w:rsid w:val="00EF42D4"/>
    <w:rsid w:val="00F246A4"/>
    <w:rsid w:val="00F34BB5"/>
    <w:rsid w:val="00FE1382"/>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FEB85-E9C9-4EAA-BD9F-749ADA594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23</Pages>
  <Words>5817</Words>
  <Characters>33160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3</cp:revision>
  <dcterms:created xsi:type="dcterms:W3CDTF">2018-08-09T22:43:00Z</dcterms:created>
  <dcterms:modified xsi:type="dcterms:W3CDTF">2018-08-10T00:14:00Z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