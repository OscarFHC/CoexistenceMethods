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8EEB40" w14:textId="77777777" w:rsidR="00412528" w:rsidRPr="00402473" w:rsidRDefault="00412528" w:rsidP="00C1590A">
      <w:pPr>
        <w:spacing w:line="360" w:lineRule="auto"/>
        <w:rPr>
          <w:rFonts w:ascii="Times New Roman" w:hAnsi="Times New Roman" w:cs="Times New Roman"/>
          <w:b/>
          <w:bCs/>
          <w:sz w:val="24"/>
          <w:szCs w:val="24"/>
        </w:rPr>
      </w:pPr>
      <w:bookmarkStart w:id="0" w:name="_Hlk529832126"/>
      <w:bookmarkEnd w:id="0"/>
      <w:r w:rsidRPr="00412528">
        <w:rPr>
          <w:rFonts w:ascii="Times New Roman" w:hAnsi="Times New Roman" w:cs="Times New Roman"/>
          <w:b/>
          <w:bCs/>
          <w:sz w:val="24"/>
          <w:szCs w:val="24"/>
        </w:rPr>
        <w:t>An Empiricist’s Guide To Modern Coexistence Theory</w:t>
      </w:r>
    </w:p>
    <w:p w14:paraId="0DE3B352"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Feng-Hsun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736305B0" w14:textId="77777777" w:rsidR="00412528" w:rsidRPr="00402473" w:rsidRDefault="00412528" w:rsidP="00C1590A">
      <w:pPr>
        <w:adjustRightInd w:val="0"/>
        <w:spacing w:line="360" w:lineRule="auto"/>
        <w:jc w:val="both"/>
        <w:rPr>
          <w:rFonts w:ascii="Times New Roman" w:hAnsi="Times New Roman" w:cs="Times New Roman"/>
          <w:bCs/>
          <w:sz w:val="24"/>
          <w:szCs w:val="24"/>
          <w:vertAlign w:val="superscript"/>
          <w:lang w:bidi="en-US"/>
        </w:rPr>
      </w:pPr>
    </w:p>
    <w:p w14:paraId="38DE13EB" w14:textId="77777777" w:rsidR="00412528"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AAEF643"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652A44A6"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vertAlign w:val="superscript"/>
          <w:lang w:bidi="en-US"/>
        </w:rPr>
      </w:pPr>
    </w:p>
    <w:p w14:paraId="21988C1E"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74441F61"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Feng-Hsun Chang</w:t>
      </w:r>
    </w:p>
    <w:p w14:paraId="7474CD30" w14:textId="77777777" w:rsidR="00412528" w:rsidRPr="00402473" w:rsidRDefault="00CA338A"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University of Michigan</w:t>
      </w:r>
      <w:r w:rsidR="00412528" w:rsidRPr="00402473">
        <w:rPr>
          <w:rFonts w:ascii="Times New Roman" w:hAnsi="Times New Roman" w:cs="Times New Roman"/>
          <w:bCs/>
          <w:sz w:val="24"/>
          <w:szCs w:val="24"/>
          <w:lang w:bidi="en-US"/>
        </w:rPr>
        <w:t>, 1040 Dana, Ann Arbor, Michigan, 48105, USA</w:t>
      </w:r>
    </w:p>
    <w:p w14:paraId="3FF09B81" w14:textId="77777777" w:rsidR="00412528" w:rsidRPr="00402473" w:rsidRDefault="00412528" w:rsidP="00C1590A">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0C8A8174" w14:textId="77777777" w:rsidR="00412528" w:rsidRPr="003B2FEB" w:rsidRDefault="00412528" w:rsidP="00C1590A">
      <w:pPr>
        <w:autoSpaceDE w:val="0"/>
        <w:autoSpaceDN w:val="0"/>
        <w:adjustRightInd w:val="0"/>
        <w:spacing w:line="360" w:lineRule="auto"/>
        <w:jc w:val="both"/>
        <w:rPr>
          <w:rFonts w:ascii="Times New Roman" w:hAnsi="Times New Roman"/>
          <w:sz w:val="24"/>
          <w:szCs w:val="24"/>
          <w:lang w:bidi="en-US"/>
        </w:rPr>
      </w:pPr>
    </w:p>
    <w:p w14:paraId="3894ED99"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446BD1BC"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7759FA40"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51E26B1A" w14:textId="77777777" w:rsidR="00412528" w:rsidRPr="00B0403D" w:rsidRDefault="00412528" w:rsidP="00C1590A">
      <w:pPr>
        <w:pStyle w:val="Normal1"/>
        <w:spacing w:line="360" w:lineRule="auto"/>
        <w:rPr>
          <w:rFonts w:ascii="Times New Roman" w:hAnsi="Times New Roman" w:cs="Times New Roman"/>
          <w:sz w:val="24"/>
          <w:szCs w:val="24"/>
        </w:rPr>
      </w:pPr>
    </w:p>
    <w:p w14:paraId="7633960A" w14:textId="77777777" w:rsidR="004044A2" w:rsidRDefault="004044A2" w:rsidP="00C1590A">
      <w:pPr>
        <w:pStyle w:val="Normal1"/>
        <w:spacing w:line="360" w:lineRule="auto"/>
        <w:rPr>
          <w:rFonts w:ascii="Times New Roman" w:hAnsi="Times New Roman" w:cs="Times New Roman"/>
          <w:sz w:val="24"/>
          <w:szCs w:val="24"/>
        </w:rPr>
      </w:pPr>
    </w:p>
    <w:p w14:paraId="340FF66B" w14:textId="77777777" w:rsidR="00412528" w:rsidRDefault="00412528" w:rsidP="00C1590A">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636D3937" w14:textId="77777777" w:rsidR="00BA5CE2" w:rsidRDefault="00BA5CE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7038E4B8" w14:textId="77777777" w:rsidR="00E7771D" w:rsidRPr="00CA437A" w:rsidDel="00950054" w:rsidRDefault="0051418D" w:rsidP="00C1590A">
      <w:pPr>
        <w:pStyle w:val="Normal1"/>
        <w:spacing w:line="360" w:lineRule="auto"/>
        <w:ind w:firstLine="720"/>
        <w:rPr>
          <w:del w:id="1" w:author="Godwin, Casey" w:date="2018-12-03T16:27:00Z"/>
          <w:rFonts w:ascii="Times New Roman" w:hAnsi="Times New Roman" w:cs="Times New Roman"/>
          <w:sz w:val="24"/>
          <w:szCs w:val="24"/>
          <w:highlight w:val="yellow"/>
          <w:rPrChange w:id="2" w:author="Godwin, Casey" w:date="2018-12-04T11:30:00Z">
            <w:rPr>
              <w:del w:id="3" w:author="Godwin, Casey" w:date="2018-12-03T16:27:00Z"/>
              <w:rFonts w:ascii="Times New Roman" w:hAnsi="Times New Roman" w:cs="Times New Roman"/>
              <w:sz w:val="24"/>
              <w:szCs w:val="24"/>
            </w:rPr>
          </w:rPrChange>
        </w:rPr>
      </w:pPr>
      <w:r>
        <w:rPr>
          <w:rFonts w:ascii="Times New Roman" w:hAnsi="Times New Roman" w:cs="Times New Roman"/>
          <w:sz w:val="24"/>
          <w:szCs w:val="24"/>
        </w:rPr>
        <w:t>Under the modern coexistence theory</w:t>
      </w:r>
      <w:r w:rsidR="006E4637">
        <w:rPr>
          <w:rFonts w:ascii="Times New Roman" w:hAnsi="Times New Roman" w:cs="Times New Roman"/>
          <w:sz w:val="24"/>
          <w:szCs w:val="24"/>
        </w:rPr>
        <w:t xml:space="preserve"> developed by Peter Chesson</w:t>
      </w:r>
      <w:r>
        <w:rPr>
          <w:rFonts w:ascii="Times New Roman" w:hAnsi="Times New Roman" w:cs="Times New Roman"/>
          <w:sz w:val="24"/>
          <w:szCs w:val="24"/>
        </w:rPr>
        <w:t xml:space="preserve">, </w:t>
      </w:r>
      <w:r w:rsidR="00FA1A3B">
        <w:rPr>
          <w:rFonts w:ascii="Times New Roman" w:hAnsi="Times New Roman" w:cs="Times New Roman"/>
          <w:sz w:val="24"/>
          <w:szCs w:val="24"/>
        </w:rPr>
        <w:t xml:space="preserve">species coexist </w:t>
      </w:r>
      <w:ins w:id="4" w:author="Godwin, Casey" w:date="2018-12-03T16:24:00Z">
        <w:r w:rsidR="00950054">
          <w:rPr>
            <w:rFonts w:ascii="Times New Roman" w:hAnsi="Times New Roman" w:cs="Times New Roman"/>
            <w:sz w:val="24"/>
            <w:szCs w:val="24"/>
          </w:rPr>
          <w:t xml:space="preserve">according to the balance of </w:t>
        </w:r>
      </w:ins>
      <w:del w:id="5" w:author="Godwin, Casey" w:date="2018-12-03T16:24:00Z">
        <w:r w:rsidR="00FA1A3B" w:rsidDel="00950054">
          <w:rPr>
            <w:rFonts w:ascii="Times New Roman" w:hAnsi="Times New Roman" w:cs="Times New Roman"/>
            <w:sz w:val="24"/>
            <w:szCs w:val="24"/>
          </w:rPr>
          <w:delText xml:space="preserve">via </w:delText>
        </w:r>
        <w:r w:rsidDel="00950054">
          <w:rPr>
            <w:rFonts w:ascii="Times New Roman" w:hAnsi="Times New Roman" w:cs="Times New Roman"/>
            <w:sz w:val="24"/>
            <w:szCs w:val="24"/>
          </w:rPr>
          <w:delText xml:space="preserve">the </w:delText>
        </w:r>
      </w:del>
      <w:del w:id="6" w:author="Godwin, Casey" w:date="2018-12-03T16:26:00Z">
        <w:r w:rsidDel="00950054">
          <w:rPr>
            <w:rFonts w:ascii="Times New Roman" w:hAnsi="Times New Roman" w:cs="Times New Roman"/>
            <w:sz w:val="24"/>
            <w:szCs w:val="24"/>
          </w:rPr>
          <w:delText xml:space="preserve">so-called </w:delText>
        </w:r>
      </w:del>
      <w:r w:rsidR="00FA1A3B" w:rsidRPr="00DE4F2C">
        <w:rPr>
          <w:rFonts w:ascii="Times New Roman" w:hAnsi="Times New Roman" w:cs="Times New Roman"/>
          <w:sz w:val="24"/>
          <w:szCs w:val="24"/>
        </w:rPr>
        <w:t xml:space="preserve">stabilizing </w:t>
      </w:r>
      <w:del w:id="7" w:author="Godwin, Casey" w:date="2018-12-03T16:24:00Z">
        <w:r w:rsidR="00FA1A3B" w:rsidRPr="00DE4F2C" w:rsidDel="00950054">
          <w:rPr>
            <w:rFonts w:ascii="Times New Roman" w:hAnsi="Times New Roman" w:cs="Times New Roman"/>
            <w:sz w:val="24"/>
            <w:szCs w:val="24"/>
          </w:rPr>
          <w:delText>and equalizing</w:delText>
        </w:r>
        <w:r w:rsidDel="00950054">
          <w:rPr>
            <w:rFonts w:ascii="Times New Roman" w:hAnsi="Times New Roman" w:cs="Times New Roman"/>
            <w:sz w:val="24"/>
            <w:szCs w:val="24"/>
          </w:rPr>
          <w:delText xml:space="preserve"> forces. The s</w:delText>
        </w:r>
        <w:r w:rsidRPr="00DE4F2C" w:rsidDel="00950054">
          <w:rPr>
            <w:rFonts w:ascii="Times New Roman" w:hAnsi="Times New Roman" w:cs="Times New Roman"/>
            <w:sz w:val="24"/>
            <w:szCs w:val="24"/>
          </w:rPr>
          <w:delText>tabilizing</w:delText>
        </w:r>
      </w:del>
      <w:del w:id="8" w:author="Godwin, Casey" w:date="2018-12-03T16:25:00Z">
        <w:r w:rsidRPr="00DE4F2C" w:rsidDel="00950054">
          <w:rPr>
            <w:rFonts w:ascii="Times New Roman" w:hAnsi="Times New Roman" w:cs="Times New Roman"/>
            <w:sz w:val="24"/>
            <w:szCs w:val="24"/>
          </w:rPr>
          <w:delText xml:space="preserve"> </w:delText>
        </w:r>
      </w:del>
      <w:r w:rsidRPr="00DE4F2C">
        <w:rPr>
          <w:rFonts w:ascii="Times New Roman" w:hAnsi="Times New Roman" w:cs="Times New Roman"/>
          <w:sz w:val="24"/>
          <w:szCs w:val="24"/>
        </w:rPr>
        <w:t>forces</w:t>
      </w:r>
      <w:ins w:id="9" w:author="Godwin, Casey" w:date="2018-12-03T16:26:00Z">
        <w:r w:rsidR="00950054">
          <w:rPr>
            <w:rFonts w:ascii="Times New Roman" w:hAnsi="Times New Roman" w:cs="Times New Roman"/>
            <w:sz w:val="24"/>
            <w:szCs w:val="24"/>
          </w:rPr>
          <w:t xml:space="preserve">, </w:t>
        </w:r>
      </w:ins>
      <w:ins w:id="10" w:author="Godwin, Casey" w:date="2018-12-03T16:24:00Z">
        <w:r w:rsidR="00950054">
          <w:rPr>
            <w:rFonts w:ascii="Times New Roman" w:hAnsi="Times New Roman" w:cs="Times New Roman"/>
            <w:sz w:val="24"/>
            <w:szCs w:val="24"/>
          </w:rPr>
          <w:t xml:space="preserve"> that</w:t>
        </w:r>
      </w:ins>
      <w:r w:rsidRPr="00DE4F2C">
        <w:rPr>
          <w:rFonts w:ascii="Times New Roman" w:hAnsi="Times New Roman" w:cs="Times New Roman"/>
          <w:sz w:val="24"/>
          <w:szCs w:val="24"/>
        </w:rPr>
        <w:t xml:space="preserve"> represent various forms of niche differentiation (ND)</w:t>
      </w:r>
      <w:ins w:id="11" w:author="Godwin, Casey" w:date="2018-12-03T16:25:00Z">
        <w:r w:rsidR="00950054">
          <w:rPr>
            <w:rFonts w:ascii="Times New Roman" w:hAnsi="Times New Roman" w:cs="Times New Roman"/>
            <w:sz w:val="24"/>
            <w:szCs w:val="24"/>
          </w:rPr>
          <w:t>,</w:t>
        </w:r>
      </w:ins>
      <w:ins w:id="12" w:author="Godwin, Casey" w:date="2018-12-03T16:24:00Z">
        <w:r w:rsidR="00950054">
          <w:rPr>
            <w:rFonts w:ascii="Times New Roman" w:hAnsi="Times New Roman" w:cs="Times New Roman"/>
            <w:sz w:val="24"/>
            <w:szCs w:val="24"/>
          </w:rPr>
          <w:t xml:space="preserve"> and</w:t>
        </w:r>
      </w:ins>
      <w:del w:id="13" w:author="Godwin, Casey" w:date="2018-12-03T16:24:00Z">
        <w:r w:rsidRPr="00DE4F2C" w:rsidDel="00950054">
          <w:rPr>
            <w:rFonts w:ascii="Times New Roman" w:hAnsi="Times New Roman" w:cs="Times New Roman"/>
            <w:sz w:val="24"/>
            <w:szCs w:val="24"/>
          </w:rPr>
          <w:delText>,</w:delText>
        </w:r>
      </w:del>
      <w:r>
        <w:rPr>
          <w:rFonts w:ascii="Times New Roman" w:hAnsi="Times New Roman" w:cs="Times New Roman"/>
          <w:sz w:val="24"/>
          <w:szCs w:val="24"/>
        </w:rPr>
        <w:t xml:space="preserve"> </w:t>
      </w:r>
      <w:del w:id="14" w:author="Godwin, Casey" w:date="2018-12-03T16:24:00Z">
        <w:r w:rsidDel="00950054">
          <w:rPr>
            <w:rFonts w:ascii="Times New Roman" w:hAnsi="Times New Roman" w:cs="Times New Roman"/>
            <w:sz w:val="24"/>
            <w:szCs w:val="24"/>
          </w:rPr>
          <w:delText xml:space="preserve">while the </w:delText>
        </w:r>
      </w:del>
      <w:r>
        <w:rPr>
          <w:rFonts w:ascii="Times New Roman" w:hAnsi="Times New Roman" w:cs="Times New Roman"/>
          <w:sz w:val="24"/>
          <w:szCs w:val="24"/>
        </w:rPr>
        <w:t>equalizing forces</w:t>
      </w:r>
      <w:del w:id="15" w:author="Godwin, Casey" w:date="2018-12-03T16:31:00Z">
        <w:r w:rsidDel="00E37246">
          <w:rPr>
            <w:rFonts w:ascii="Times New Roman" w:hAnsi="Times New Roman" w:cs="Times New Roman"/>
            <w:sz w:val="24"/>
            <w:szCs w:val="24"/>
          </w:rPr>
          <w:delText xml:space="preserve"> </w:delText>
        </w:r>
      </w:del>
      <w:ins w:id="16" w:author="Godwin, Casey" w:date="2018-12-03T16:26:00Z">
        <w:r w:rsidR="00950054">
          <w:rPr>
            <w:rFonts w:ascii="Times New Roman" w:hAnsi="Times New Roman" w:cs="Times New Roman"/>
            <w:sz w:val="24"/>
            <w:szCs w:val="24"/>
          </w:rPr>
          <w:t>,</w:t>
        </w:r>
      </w:ins>
      <w:ins w:id="17" w:author="Godwin, Casey" w:date="2018-12-03T16:25:00Z">
        <w:r w:rsidR="00950054">
          <w:rPr>
            <w:rFonts w:ascii="Times New Roman" w:hAnsi="Times New Roman" w:cs="Times New Roman"/>
            <w:sz w:val="24"/>
            <w:szCs w:val="24"/>
          </w:rPr>
          <w:t xml:space="preserve"> </w:t>
        </w:r>
      </w:ins>
      <w:ins w:id="18" w:author="Godwin, Casey" w:date="2018-12-03T16:26:00Z">
        <w:r w:rsidR="00950054">
          <w:rPr>
            <w:rFonts w:ascii="Times New Roman" w:hAnsi="Times New Roman" w:cs="Times New Roman"/>
            <w:sz w:val="24"/>
            <w:szCs w:val="24"/>
          </w:rPr>
          <w:t>which</w:t>
        </w:r>
      </w:ins>
      <w:ins w:id="19" w:author="Godwin, Casey" w:date="2018-12-03T16:24:00Z">
        <w:r w:rsidR="00950054">
          <w:rPr>
            <w:rFonts w:ascii="Times New Roman" w:hAnsi="Times New Roman" w:cs="Times New Roman"/>
            <w:sz w:val="24"/>
            <w:szCs w:val="24"/>
          </w:rPr>
          <w:t xml:space="preserve"> </w:t>
        </w:r>
      </w:ins>
      <w:r w:rsidRPr="00DE4F2C">
        <w:rPr>
          <w:rFonts w:ascii="Times New Roman" w:hAnsi="Times New Roman" w:cs="Times New Roman"/>
          <w:sz w:val="24"/>
          <w:szCs w:val="24"/>
        </w:rPr>
        <w:t>minimize</w:t>
      </w:r>
      <w:r>
        <w:rPr>
          <w:rFonts w:ascii="Times New Roman" w:hAnsi="Times New Roman" w:cs="Times New Roman"/>
          <w:sz w:val="24"/>
          <w:szCs w:val="24"/>
        </w:rPr>
        <w:t xml:space="preserve"> the competitive hierarchy </w:t>
      </w:r>
      <w:del w:id="20" w:author="Godwin, Casey" w:date="2018-12-03T16:25:00Z">
        <w:r w:rsidDel="00950054">
          <w:rPr>
            <w:rFonts w:ascii="Times New Roman" w:hAnsi="Times New Roman" w:cs="Times New Roman"/>
            <w:sz w:val="24"/>
            <w:szCs w:val="24"/>
          </w:rPr>
          <w:delText xml:space="preserve">difference </w:delText>
        </w:r>
      </w:del>
      <w:r>
        <w:rPr>
          <w:rFonts w:ascii="Times New Roman" w:hAnsi="Times New Roman" w:cs="Times New Roman"/>
          <w:sz w:val="24"/>
          <w:szCs w:val="24"/>
        </w:rPr>
        <w:t>among species</w:t>
      </w:r>
      <w:ins w:id="21" w:author="Godwin, Casey" w:date="2018-12-03T16:31:00Z">
        <w:r w:rsidR="00E37246">
          <w:rPr>
            <w:rFonts w:ascii="Times New Roman" w:hAnsi="Times New Roman" w:cs="Times New Roman"/>
            <w:sz w:val="24"/>
            <w:szCs w:val="24"/>
          </w:rPr>
          <w:t xml:space="preserve"> or </w:t>
        </w:r>
        <w:r w:rsidR="00E37246" w:rsidRPr="00DE4F2C">
          <w:rPr>
            <w:rFonts w:ascii="Times New Roman" w:hAnsi="Times New Roman" w:cs="Times New Roman"/>
            <w:sz w:val="24"/>
            <w:szCs w:val="24"/>
          </w:rPr>
          <w:t>relative fitness differences (RFD)</w:t>
        </w:r>
      </w:ins>
      <w:del w:id="22" w:author="Godwin, Casey" w:date="2018-12-03T16:25:00Z">
        <w:r w:rsidDel="00950054">
          <w:rPr>
            <w:rFonts w:ascii="Times New Roman" w:hAnsi="Times New Roman" w:cs="Times New Roman"/>
            <w:sz w:val="24"/>
            <w:szCs w:val="24"/>
          </w:rPr>
          <w:delText xml:space="preserve">, which is </w:delText>
        </w:r>
        <w:r w:rsidRPr="00DE4F2C" w:rsidDel="00950054">
          <w:rPr>
            <w:rFonts w:ascii="Times New Roman" w:hAnsi="Times New Roman" w:cs="Times New Roman"/>
            <w:sz w:val="24"/>
            <w:szCs w:val="24"/>
          </w:rPr>
          <w:delText>refer to as relative fitness differences (RFD)</w:delText>
        </w:r>
      </w:del>
      <w:r>
        <w:rPr>
          <w:rFonts w:ascii="Times New Roman" w:hAnsi="Times New Roman" w:cs="Times New Roman"/>
          <w:sz w:val="24"/>
          <w:szCs w:val="24"/>
        </w:rPr>
        <w:t xml:space="preserve">. Since this </w:t>
      </w:r>
      <w:r w:rsidR="00F72BD3">
        <w:rPr>
          <w:rFonts w:ascii="Times New Roman" w:hAnsi="Times New Roman" w:cs="Times New Roman"/>
          <w:sz w:val="24"/>
          <w:szCs w:val="24"/>
        </w:rPr>
        <w:t xml:space="preserve">general framework of species coexistence </w:t>
      </w:r>
      <w:del w:id="23" w:author="Godwin, Casey" w:date="2018-12-03T16:21:00Z">
        <w:r w:rsidDel="00950054">
          <w:rPr>
            <w:rFonts w:ascii="Times New Roman" w:hAnsi="Times New Roman" w:cs="Times New Roman"/>
            <w:sz w:val="24"/>
            <w:szCs w:val="24"/>
          </w:rPr>
          <w:delText>has been</w:delText>
        </w:r>
      </w:del>
      <w:ins w:id="24" w:author="Godwin, Casey" w:date="2018-12-03T16:21:00Z">
        <w:r w:rsidR="00950054">
          <w:rPr>
            <w:rFonts w:ascii="Times New Roman" w:hAnsi="Times New Roman" w:cs="Times New Roman"/>
            <w:sz w:val="24"/>
            <w:szCs w:val="24"/>
          </w:rPr>
          <w:t>was firs</w:t>
        </w:r>
      </w:ins>
      <w:ins w:id="25" w:author="Godwin, Casey" w:date="2018-12-03T16:22:00Z">
        <w:r w:rsidR="00950054">
          <w:rPr>
            <w:rFonts w:ascii="Times New Roman" w:hAnsi="Times New Roman" w:cs="Times New Roman"/>
            <w:sz w:val="24"/>
            <w:szCs w:val="24"/>
          </w:rPr>
          <w:t>t</w:t>
        </w:r>
      </w:ins>
      <w:r w:rsidR="00F72BD3">
        <w:rPr>
          <w:rFonts w:ascii="Times New Roman" w:hAnsi="Times New Roman" w:cs="Times New Roman"/>
          <w:sz w:val="24"/>
          <w:szCs w:val="24"/>
        </w:rPr>
        <w:t xml:space="preserve"> established</w:t>
      </w:r>
      <w:r>
        <w:rPr>
          <w:rFonts w:ascii="Times New Roman" w:hAnsi="Times New Roman" w:cs="Times New Roman"/>
          <w:sz w:val="24"/>
          <w:szCs w:val="24"/>
        </w:rPr>
        <w:t>, several empirical methods have been proposed to measure the</w:t>
      </w:r>
      <w:r w:rsidR="00F72BD3">
        <w:rPr>
          <w:rFonts w:ascii="Times New Roman" w:hAnsi="Times New Roman" w:cs="Times New Roman"/>
          <w:sz w:val="24"/>
          <w:szCs w:val="24"/>
        </w:rPr>
        <w:t xml:space="preserve"> niche and relative fitness differences</w:t>
      </w:r>
      <w:r>
        <w:rPr>
          <w:rFonts w:ascii="Times New Roman" w:hAnsi="Times New Roman" w:cs="Times New Roman"/>
          <w:sz w:val="24"/>
          <w:szCs w:val="24"/>
        </w:rPr>
        <w:t xml:space="preserve">. </w:t>
      </w:r>
      <w:r w:rsidR="00E7771D">
        <w:rPr>
          <w:rFonts w:ascii="Times New Roman" w:hAnsi="Times New Roman" w:cs="Times New Roman"/>
          <w:sz w:val="24"/>
          <w:szCs w:val="24"/>
        </w:rPr>
        <w:t xml:space="preserve">However, it is unknown whether these empirical approaches or methods are comparable and compatible since they were derived from different models of species interactions and, to date, have not been explicitly compared in terms of their utility and prediction. </w:t>
      </w:r>
      <w:r>
        <w:rPr>
          <w:rFonts w:ascii="Times New Roman" w:hAnsi="Times New Roman" w:cs="Times New Roman"/>
          <w:sz w:val="24"/>
          <w:szCs w:val="24"/>
        </w:rPr>
        <w:t>These methods include negative frequency dependenc</w:t>
      </w:r>
      <w:r w:rsidR="00E7771D">
        <w:rPr>
          <w:rFonts w:ascii="Times New Roman" w:hAnsi="Times New Roman" w:cs="Times New Roman"/>
          <w:sz w:val="24"/>
          <w:szCs w:val="24"/>
        </w:rPr>
        <w:t>e</w:t>
      </w:r>
      <w:r>
        <w:rPr>
          <w:rFonts w:ascii="Times New Roman" w:hAnsi="Times New Roman" w:cs="Times New Roman"/>
          <w:sz w:val="24"/>
          <w:szCs w:val="24"/>
        </w:rPr>
        <w:t>, sensitivi</w:t>
      </w:r>
      <w:r w:rsidR="00E7771D">
        <w:rPr>
          <w:rFonts w:ascii="Times New Roman" w:hAnsi="Times New Roman" w:cs="Times New Roman"/>
          <w:sz w:val="24"/>
          <w:szCs w:val="24"/>
        </w:rPr>
        <w:t>ty to invasion</w:t>
      </w:r>
      <w:r>
        <w:rPr>
          <w:rFonts w:ascii="Times New Roman" w:hAnsi="Times New Roman" w:cs="Times New Roman"/>
          <w:sz w:val="24"/>
          <w:szCs w:val="24"/>
        </w:rPr>
        <w:t xml:space="preserve">, fitting </w:t>
      </w:r>
      <w:ins w:id="26" w:author="Godwin, Casey" w:date="2018-12-03T16:22:00Z">
        <w:r w:rsidR="00950054">
          <w:rPr>
            <w:rFonts w:ascii="Times New Roman" w:hAnsi="Times New Roman" w:cs="Times New Roman"/>
            <w:sz w:val="24"/>
            <w:szCs w:val="24"/>
          </w:rPr>
          <w:t xml:space="preserve">the </w:t>
        </w:r>
      </w:ins>
      <w:r>
        <w:rPr>
          <w:rFonts w:ascii="Times New Roman" w:hAnsi="Times New Roman" w:cs="Times New Roman"/>
          <w:sz w:val="24"/>
          <w:szCs w:val="24"/>
        </w:rPr>
        <w:t>Lotka-Volterra model</w:t>
      </w:r>
      <w:r w:rsidR="00E7771D">
        <w:rPr>
          <w:rFonts w:ascii="Times New Roman" w:hAnsi="Times New Roman" w:cs="Times New Roman"/>
          <w:sz w:val="24"/>
          <w:szCs w:val="24"/>
        </w:rPr>
        <w:t xml:space="preserve"> to time series</w:t>
      </w:r>
      <w:r>
        <w:rPr>
          <w:rFonts w:ascii="Times New Roman" w:hAnsi="Times New Roman" w:cs="Times New Roman"/>
          <w:sz w:val="24"/>
          <w:szCs w:val="24"/>
        </w:rPr>
        <w:t>, MacArthur’s consumer</w:t>
      </w:r>
      <w:r w:rsidR="006E4637">
        <w:rPr>
          <w:rFonts w:ascii="Times New Roman" w:hAnsi="Times New Roman" w:cs="Times New Roman"/>
          <w:sz w:val="24"/>
          <w:szCs w:val="24"/>
        </w:rPr>
        <w:t>-resource</w:t>
      </w:r>
      <w:r>
        <w:rPr>
          <w:rFonts w:ascii="Times New Roman" w:hAnsi="Times New Roman" w:cs="Times New Roman"/>
          <w:sz w:val="24"/>
          <w:szCs w:val="24"/>
        </w:rPr>
        <w:t xml:space="preserve"> model</w:t>
      </w:r>
      <w:r w:rsidR="00E7771D">
        <w:rPr>
          <w:rFonts w:ascii="Times New Roman" w:hAnsi="Times New Roman" w:cs="Times New Roman"/>
          <w:sz w:val="24"/>
          <w:szCs w:val="24"/>
        </w:rPr>
        <w:t xml:space="preserve">, and a derivation </w:t>
      </w:r>
      <w:r>
        <w:rPr>
          <w:rFonts w:ascii="Times New Roman" w:hAnsi="Times New Roman" w:cs="Times New Roman"/>
          <w:sz w:val="24"/>
          <w:szCs w:val="24"/>
        </w:rPr>
        <w:t>o</w:t>
      </w:r>
      <w:r w:rsidR="00E7771D">
        <w:rPr>
          <w:rFonts w:ascii="Times New Roman" w:hAnsi="Times New Roman" w:cs="Times New Roman"/>
          <w:sz w:val="24"/>
          <w:szCs w:val="24"/>
        </w:rPr>
        <w:t>f</w:t>
      </w:r>
      <w:r>
        <w:rPr>
          <w:rFonts w:ascii="Times New Roman" w:hAnsi="Times New Roman" w:cs="Times New Roman"/>
          <w:sz w:val="24"/>
          <w:szCs w:val="24"/>
        </w:rPr>
        <w:t xml:space="preserve"> Tilman’s </w:t>
      </w:r>
      <w:r w:rsidR="006E4637">
        <w:rPr>
          <w:rFonts w:ascii="Times New Roman" w:hAnsi="Times New Roman" w:cs="Times New Roman"/>
          <w:sz w:val="24"/>
          <w:szCs w:val="24"/>
        </w:rPr>
        <w:t>resource ratio</w:t>
      </w:r>
      <w:r>
        <w:rPr>
          <w:rFonts w:ascii="Times New Roman" w:hAnsi="Times New Roman" w:cs="Times New Roman"/>
          <w:sz w:val="24"/>
          <w:szCs w:val="24"/>
        </w:rPr>
        <w:t xml:space="preserve"> consumer</w:t>
      </w:r>
      <w:r w:rsidR="00E7771D">
        <w:rPr>
          <w:rFonts w:ascii="Times New Roman" w:hAnsi="Times New Roman" w:cs="Times New Roman"/>
          <w:sz w:val="24"/>
          <w:szCs w:val="24"/>
        </w:rPr>
        <w:t>-resource</w:t>
      </w:r>
      <w:r>
        <w:rPr>
          <w:rFonts w:ascii="Times New Roman" w:hAnsi="Times New Roman" w:cs="Times New Roman"/>
          <w:sz w:val="24"/>
          <w:szCs w:val="24"/>
        </w:rPr>
        <w:t xml:space="preserve"> model</w:t>
      </w:r>
      <w:r w:rsidR="006E4637">
        <w:rPr>
          <w:rFonts w:ascii="Times New Roman" w:hAnsi="Times New Roman" w:cs="Times New Roman"/>
          <w:sz w:val="24"/>
          <w:szCs w:val="24"/>
        </w:rPr>
        <w:t xml:space="preserve">. </w:t>
      </w:r>
      <w:r w:rsidR="00E7771D">
        <w:rPr>
          <w:rFonts w:ascii="Times New Roman" w:hAnsi="Times New Roman" w:cs="Times New Roman"/>
          <w:sz w:val="24"/>
          <w:szCs w:val="24"/>
        </w:rPr>
        <w:t>W</w:t>
      </w:r>
      <w:r w:rsidR="00987613">
        <w:rPr>
          <w:rFonts w:ascii="Times New Roman" w:hAnsi="Times New Roman" w:cs="Times New Roman"/>
          <w:sz w:val="24"/>
          <w:szCs w:val="24"/>
        </w:rPr>
        <w:t>e</w:t>
      </w:r>
      <w:r w:rsidR="00010ED7">
        <w:rPr>
          <w:rFonts w:ascii="Times New Roman" w:hAnsi="Times New Roman" w:cs="Times New Roman"/>
          <w:sz w:val="24"/>
          <w:szCs w:val="24"/>
        </w:rPr>
        <w:t xml:space="preserve"> compare</w:t>
      </w:r>
      <w:r w:rsidR="00E7771D">
        <w:rPr>
          <w:rFonts w:ascii="Times New Roman" w:hAnsi="Times New Roman" w:cs="Times New Roman"/>
          <w:sz w:val="24"/>
          <w:szCs w:val="24"/>
        </w:rPr>
        <w:t>d</w:t>
      </w:r>
      <w:r w:rsidR="00010ED7">
        <w:rPr>
          <w:rFonts w:ascii="Times New Roman" w:hAnsi="Times New Roman" w:cs="Times New Roman"/>
          <w:sz w:val="24"/>
          <w:szCs w:val="24"/>
        </w:rPr>
        <w:t xml:space="preserve"> </w:t>
      </w:r>
      <w:r w:rsidR="00987613">
        <w:rPr>
          <w:rFonts w:ascii="Times New Roman" w:hAnsi="Times New Roman" w:cs="Times New Roman"/>
          <w:sz w:val="24"/>
          <w:szCs w:val="24"/>
        </w:rPr>
        <w:t>the theoretical background of each method</w:t>
      </w:r>
      <w:r w:rsidR="004E4F0B">
        <w:rPr>
          <w:rFonts w:ascii="Times New Roman" w:hAnsi="Times New Roman" w:cs="Times New Roman"/>
          <w:sz w:val="24"/>
          <w:szCs w:val="24"/>
        </w:rPr>
        <w:t xml:space="preserve"> </w:t>
      </w:r>
      <w:r w:rsidR="00010ED7">
        <w:rPr>
          <w:rFonts w:ascii="Times New Roman" w:hAnsi="Times New Roman" w:cs="Times New Roman"/>
          <w:sz w:val="24"/>
          <w:szCs w:val="24"/>
        </w:rPr>
        <w:t xml:space="preserve">to see if these empirical </w:t>
      </w:r>
      <w:r w:rsidR="00E7771D">
        <w:rPr>
          <w:rFonts w:ascii="Times New Roman" w:hAnsi="Times New Roman" w:cs="Times New Roman"/>
          <w:sz w:val="24"/>
          <w:szCs w:val="24"/>
        </w:rPr>
        <w:t xml:space="preserve">approaches </w:t>
      </w:r>
      <w:r w:rsidR="00010ED7" w:rsidRPr="00CA437A">
        <w:rPr>
          <w:rFonts w:ascii="Times New Roman" w:hAnsi="Times New Roman" w:cs="Times New Roman"/>
          <w:sz w:val="24"/>
          <w:szCs w:val="24"/>
          <w:highlight w:val="yellow"/>
          <w:rPrChange w:id="27" w:author="Godwin, Casey" w:date="2018-12-04T11:30:00Z">
            <w:rPr>
              <w:rFonts w:ascii="Times New Roman" w:hAnsi="Times New Roman" w:cs="Times New Roman"/>
              <w:sz w:val="24"/>
              <w:szCs w:val="24"/>
            </w:rPr>
          </w:rPrChange>
        </w:rPr>
        <w:t xml:space="preserve">give </w:t>
      </w:r>
      <w:r w:rsidR="004E4F0B" w:rsidRPr="00CA437A">
        <w:rPr>
          <w:rFonts w:ascii="Times New Roman" w:hAnsi="Times New Roman" w:cs="Times New Roman"/>
          <w:sz w:val="24"/>
          <w:szCs w:val="24"/>
          <w:highlight w:val="yellow"/>
          <w:rPrChange w:id="28" w:author="Godwin, Casey" w:date="2018-12-04T11:30:00Z">
            <w:rPr>
              <w:rFonts w:ascii="Times New Roman" w:hAnsi="Times New Roman" w:cs="Times New Roman"/>
              <w:sz w:val="24"/>
              <w:szCs w:val="24"/>
            </w:rPr>
          </w:rPrChange>
        </w:rPr>
        <w:t>identical estimates of ND and RFD</w:t>
      </w:r>
      <w:r w:rsidR="00E7771D" w:rsidRPr="00CA437A">
        <w:rPr>
          <w:rFonts w:ascii="Times New Roman" w:hAnsi="Times New Roman" w:cs="Times New Roman"/>
          <w:sz w:val="24"/>
          <w:szCs w:val="24"/>
          <w:highlight w:val="yellow"/>
          <w:rPrChange w:id="29" w:author="Godwin, Casey" w:date="2018-12-04T11:30:00Z">
            <w:rPr>
              <w:rFonts w:ascii="Times New Roman" w:hAnsi="Times New Roman" w:cs="Times New Roman"/>
              <w:sz w:val="24"/>
              <w:szCs w:val="24"/>
            </w:rPr>
          </w:rPrChange>
        </w:rPr>
        <w:t xml:space="preserve"> and the same </w:t>
      </w:r>
      <w:r w:rsidR="004E4F0B" w:rsidRPr="00CA437A">
        <w:rPr>
          <w:rFonts w:ascii="Times New Roman" w:hAnsi="Times New Roman" w:cs="Times New Roman"/>
          <w:sz w:val="24"/>
          <w:szCs w:val="24"/>
          <w:highlight w:val="yellow"/>
          <w:rPrChange w:id="30" w:author="Godwin, Casey" w:date="2018-12-04T11:30:00Z">
            <w:rPr>
              <w:rFonts w:ascii="Times New Roman" w:hAnsi="Times New Roman" w:cs="Times New Roman"/>
              <w:sz w:val="24"/>
              <w:szCs w:val="24"/>
            </w:rPr>
          </w:rPrChange>
        </w:rPr>
        <w:t xml:space="preserve">predictions </w:t>
      </w:r>
      <w:r w:rsidR="00E7771D" w:rsidRPr="00CA437A">
        <w:rPr>
          <w:rFonts w:ascii="Times New Roman" w:hAnsi="Times New Roman" w:cs="Times New Roman"/>
          <w:sz w:val="24"/>
          <w:szCs w:val="24"/>
          <w:highlight w:val="yellow"/>
          <w:rPrChange w:id="31" w:author="Godwin, Casey" w:date="2018-12-04T11:30:00Z">
            <w:rPr>
              <w:rFonts w:ascii="Times New Roman" w:hAnsi="Times New Roman" w:cs="Times New Roman"/>
              <w:sz w:val="24"/>
              <w:szCs w:val="24"/>
            </w:rPr>
          </w:rPrChange>
        </w:rPr>
        <w:t>about</w:t>
      </w:r>
      <w:r w:rsidR="004E4F0B" w:rsidRPr="00CA437A">
        <w:rPr>
          <w:rFonts w:ascii="Times New Roman" w:hAnsi="Times New Roman" w:cs="Times New Roman"/>
          <w:sz w:val="24"/>
          <w:szCs w:val="24"/>
          <w:highlight w:val="yellow"/>
          <w:rPrChange w:id="32" w:author="Godwin, Casey" w:date="2018-12-04T11:30:00Z">
            <w:rPr>
              <w:rFonts w:ascii="Times New Roman" w:hAnsi="Times New Roman" w:cs="Times New Roman"/>
              <w:sz w:val="24"/>
              <w:szCs w:val="24"/>
            </w:rPr>
          </w:rPrChange>
        </w:rPr>
        <w:t xml:space="preserve"> species coexistence. </w:t>
      </w:r>
    </w:p>
    <w:p w14:paraId="51AB5CB5" w14:textId="77777777" w:rsidR="00F72BD3" w:rsidRPr="006E4637" w:rsidRDefault="00E7771D">
      <w:pPr>
        <w:pStyle w:val="Normal1"/>
        <w:spacing w:line="360" w:lineRule="auto"/>
        <w:ind w:firstLine="720"/>
        <w:rPr>
          <w:rFonts w:ascii="Times New Roman" w:hAnsi="Times New Roman" w:cs="Times New Roman"/>
          <w:sz w:val="24"/>
          <w:szCs w:val="24"/>
        </w:rPr>
        <w:pPrChange w:id="33" w:author="Godwin, Casey" w:date="2018-12-03T16:27:00Z">
          <w:pPr>
            <w:pStyle w:val="Normal1"/>
            <w:spacing w:line="360" w:lineRule="auto"/>
          </w:pPr>
        </w:pPrChange>
      </w:pPr>
      <w:r w:rsidRPr="00CA437A">
        <w:rPr>
          <w:rFonts w:ascii="Times New Roman" w:hAnsi="Times New Roman" w:cs="Times New Roman"/>
          <w:sz w:val="24"/>
          <w:szCs w:val="24"/>
          <w:highlight w:val="yellow"/>
          <w:rPrChange w:id="34" w:author="Godwin, Casey" w:date="2018-12-04T11:30:00Z">
            <w:rPr>
              <w:rFonts w:ascii="Times New Roman" w:hAnsi="Times New Roman" w:cs="Times New Roman"/>
              <w:sz w:val="24"/>
              <w:szCs w:val="24"/>
            </w:rPr>
          </w:rPrChange>
        </w:rPr>
        <w:t xml:space="preserve">While all of the methods have the potential to </w:t>
      </w:r>
      <w:commentRangeStart w:id="35"/>
      <w:r w:rsidRPr="00CA437A">
        <w:rPr>
          <w:rFonts w:ascii="Times New Roman" w:hAnsi="Times New Roman" w:cs="Times New Roman"/>
          <w:sz w:val="24"/>
          <w:szCs w:val="24"/>
          <w:highlight w:val="yellow"/>
          <w:rPrChange w:id="36" w:author="Godwin, Casey" w:date="2018-12-04T11:30:00Z">
            <w:rPr>
              <w:rFonts w:ascii="Times New Roman" w:hAnsi="Times New Roman" w:cs="Times New Roman"/>
              <w:sz w:val="24"/>
              <w:szCs w:val="24"/>
            </w:rPr>
          </w:rPrChange>
        </w:rPr>
        <w:t>correctly</w:t>
      </w:r>
      <w:commentRangeEnd w:id="35"/>
      <w:r w:rsidR="00CA437A">
        <w:rPr>
          <w:rStyle w:val="CommentReference"/>
        </w:rPr>
        <w:commentReference w:id="35"/>
      </w:r>
      <w:r>
        <w:rPr>
          <w:rFonts w:ascii="Times New Roman" w:hAnsi="Times New Roman" w:cs="Times New Roman"/>
          <w:sz w:val="24"/>
          <w:szCs w:val="24"/>
        </w:rPr>
        <w:t xml:space="preserve"> predict species coexistence, some of the methods have major drawbacks that are relevant for empirical work.</w:t>
      </w:r>
      <w:r w:rsidR="004E4F0B">
        <w:rPr>
          <w:rFonts w:ascii="Times New Roman" w:hAnsi="Times New Roman" w:cs="Times New Roman"/>
          <w:sz w:val="24"/>
          <w:szCs w:val="24"/>
        </w:rPr>
        <w:t xml:space="preserve"> We then offer some guidance for empiricists to determine </w:t>
      </w:r>
      <w:r w:rsidR="004E4F0B" w:rsidRPr="00B0403D">
        <w:rPr>
          <w:rFonts w:ascii="Times New Roman" w:hAnsi="Times New Roman" w:cs="Times New Roman"/>
          <w:sz w:val="24"/>
          <w:szCs w:val="24"/>
        </w:rPr>
        <w:t>which method(s) are most appropriate for their study system, experimental approach, and goals</w:t>
      </w:r>
      <w:r w:rsidR="004E4F0B">
        <w:rPr>
          <w:rFonts w:ascii="Times New Roman" w:hAnsi="Times New Roman" w:cs="Times New Roman"/>
          <w:sz w:val="24"/>
          <w:szCs w:val="24"/>
        </w:rPr>
        <w:t xml:space="preserve">. </w:t>
      </w:r>
      <w:del w:id="37" w:author="Godwin, Casey" w:date="2018-12-03T16:28:00Z">
        <w:r w:rsidR="004E4F0B" w:rsidDel="00950054">
          <w:rPr>
            <w:rFonts w:ascii="Times New Roman" w:hAnsi="Times New Roman" w:cs="Times New Roman" w:hint="eastAsia"/>
            <w:sz w:val="24"/>
            <w:szCs w:val="24"/>
            <w:lang w:eastAsia="zh-TW"/>
          </w:rPr>
          <w:delText>F</w:delText>
        </w:r>
        <w:r w:rsidR="004E4F0B" w:rsidDel="00950054">
          <w:rPr>
            <w:rFonts w:ascii="Times New Roman" w:hAnsi="Times New Roman" w:cs="Times New Roman"/>
            <w:sz w:val="24"/>
            <w:szCs w:val="24"/>
            <w:lang w:eastAsia="zh-TW"/>
          </w:rPr>
          <w:delText xml:space="preserve">inally, we list some cautions when using these methods. </w:delText>
        </w:r>
      </w:del>
    </w:p>
    <w:p w14:paraId="36105AF4" w14:textId="77777777" w:rsidR="00BA5CE2" w:rsidRDefault="00BA5CE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2C7E1C42" w14:textId="77777777" w:rsidR="004044A2" w:rsidRPr="004E6E9D" w:rsidRDefault="00BA1AEB" w:rsidP="00C1590A">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7D0ECCBD" w14:textId="77777777" w:rsidR="00DC1C4F" w:rsidRPr="00DE4F2C" w:rsidRDefault="00DC1C4F" w:rsidP="00C1590A">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has been assumed that niche differentiation among species is the sole biological mechanism that can offset the negative impacts of interspecific competition and prevent competitive exclusion</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 </w:instrText>
      </w:r>
      <w:r w:rsidRPr="00226F29">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EN.CITE.DATA </w:instrText>
      </w:r>
      <w:r w:rsidRPr="00226F29">
        <w:rPr>
          <w:rFonts w:ascii="Times New Roman" w:hAnsi="Times New Roman" w:cs="Times New Roman"/>
          <w:sz w:val="24"/>
          <w:szCs w:val="24"/>
        </w:rPr>
      </w:r>
      <w:r w:rsidRPr="00226F29">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Pr="00FA6582">
        <w:rPr>
          <w:rFonts w:ascii="Times New Roman" w:hAnsi="Times New Roman" w:cs="Times New Roman"/>
          <w:noProof/>
          <w:sz w:val="24"/>
          <w:szCs w:val="24"/>
        </w:rPr>
        <w:t>(Volterra 1926, Gause 1934, May and Macarthur 1972, Abrams 1990, Chesson 1991, Leibold 1995, Chase and Leibold 2003, Tilman 2004)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This idea dates at least to 1928 when Volterra</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&lt;EndNote&gt;&lt;Cite&gt;&lt;Author&gt;Volterra&lt;/Author&gt;&lt;Year&gt;1926&lt;/Year&gt;&lt;RecNum&gt;6481&lt;/RecNum&gt;&lt;DisplayText&gt;(Volterra 1926)&lt;/DisplayText&gt;&lt;record&gt;&lt;rec-number&gt;6481&lt;/rec-number&gt;&lt;foreign-keys&gt;&lt;key app="EN" db-id="5x0z2evrjt2tvdefdrmved2kr5z5apftstrd" timestamp="1477072661"&gt;6481&lt;/key&gt;&lt;key app="ENWeb" db-id=""&gt;0&lt;/key&gt;&lt;/foreign-keys&gt;&lt;ref-type name="Journal Article"&gt;17&lt;/ref-type&gt;&lt;contributors&gt;&lt;authors&gt;&lt;author&gt;Volterra, V.&lt;/author&gt;&lt;/authors&gt;&lt;/contributors&gt;&lt;titles&gt;&lt;title&gt;Fluctuations in the abundance of a species considered mathematically&lt;/title&gt;&lt;secondary-title&gt;Nature&lt;/secondary-title&gt;&lt;alt-title&gt;Nature&lt;/alt-title&gt;&lt;/titles&gt;&lt;periodical&gt;&lt;full-title&gt;Nature&lt;/full-title&gt;&lt;/periodical&gt;&lt;alt-periodical&gt;&lt;full-title&gt;Nature&lt;/full-title&gt;&lt;/alt-periodical&gt;&lt;pages&gt;558-560&lt;/pages&gt;&lt;volume&gt;118&lt;/volume&gt;&lt;dates&gt;&lt;year&gt;1926&lt;/year&gt;&lt;pub-dates&gt;&lt;date&gt;Jul-Dec&lt;/date&gt;&lt;/pub-dates&gt;&lt;/dates&gt;&lt;isbn&gt;0028-0836&lt;/isbn&gt;&lt;accession-num&gt;WOS:000188314100280&lt;/accession-num&gt;&lt;work-type&gt;Article&lt;/work-type&gt;&lt;urls&gt;&lt;related-urls&gt;&lt;url&gt;&amp;lt;Go to ISI&amp;gt;://WOS:000188314100280&lt;/url&gt;&lt;/related-urls&gt;&lt;/urls&gt;&lt;electronic-resource-num&gt;10.1038/118558a0&lt;/electronic-resource-num&gt;&lt;language&gt;English&lt;/language&gt;&lt;/record&gt;&lt;/Cite&gt;&lt;/EndNote&gt;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(Volterra 1926)</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introduced a dynamic model of competition that became the foundation for the competitive exclusion principle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&lt;EndNote&gt;&lt;Cite&gt;&lt;Author&gt;Gause&lt;/Author&gt;&lt;Year&gt;1934&lt;/Year&gt;&lt;RecNum&gt;2377&lt;/RecNum&gt;&lt;DisplayText&gt;(Gause 1934)&lt;/DisplayText&gt;&lt;record&gt;&lt;rec-number&gt;2377&lt;/rec-number&gt;&lt;foreign-keys&gt;&lt;key app="EN" db-id="5x0z2evrjt2tvdefdrmved2kr5z5apftstrd" timestamp="1477072659"&gt;2377&lt;/key&gt;&lt;key app="ENWeb" db-id=""&gt;0&lt;/key&gt;&lt;/foreign-keys&gt;&lt;ref-type name="Book"&gt;6&lt;/ref-type&gt;&lt;contributors&gt;&lt;authors&gt;&lt;author&gt;Gause, G.F.&lt;/author&gt;&lt;/authors&gt;&lt;/contributors&gt;&lt;titles&gt;&lt;title&gt;The Struggle for Existence&lt;/title&gt;&lt;/titles&gt;&lt;dates&gt;&lt;year&gt;1934&lt;/year&gt;&lt;/dates&gt;&lt;pub-location&gt;Baltimore&lt;/pub-location&gt;&lt;publisher&gt;Williams and Wilkins&lt;/publisher&gt;&lt;urls&gt;&lt;/urls&gt;&lt;/record&gt;&lt;/Cite&gt;&lt;/EndNote&gt;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(Gause 1934)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Pr>
          <w:rFonts w:ascii="Times New Roman" w:hAnsi="Times New Roman" w:cs="Times New Roman"/>
          <w:sz w:val="24"/>
          <w:szCs w:val="24"/>
        </w:rPr>
        <w:t>are limited by</w:t>
      </w:r>
      <w:r w:rsidRPr="00DE4F2C">
        <w:rPr>
          <w:rFonts w:ascii="Times New Roman" w:hAnsi="Times New Roman" w:cs="Times New Roman"/>
          <w:sz w:val="24"/>
          <w:szCs w:val="24"/>
        </w:rPr>
        <w:t xml:space="preserve"> different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at the same location and time, or if they partition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in space or time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(Rescigno and Richards 1965, Macarthur and Levins 1967, Macarthur 1970, Abrams 1986, Leibold 1995)</w:t>
      </w:r>
      <w:r w:rsidRPr="00DE4F2C">
        <w:rPr>
          <w:rFonts w:ascii="Times New Roman" w:hAnsi="Times New Roman" w:cs="Times New Roman"/>
          <w:sz w:val="24"/>
          <w:szCs w:val="24"/>
        </w:rPr>
        <w:fldChar w:fldCharType="end"/>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3BD17AC7" w14:textId="77777777" w:rsidR="00DC1C4F" w:rsidRPr="00DE4F2C" w:rsidRDefault="00DC1C4F" w:rsidP="00C1590A">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&lt;EndNote&gt;&lt;Cite&gt;&lt;Author&gt;Hubbell&lt;/Author&gt;&lt;Year&gt;2001&lt;/Year&gt;&lt;RecNum&gt;1855&lt;/RecNum&gt;&lt;DisplayText&gt;(Hubbell 2001)&lt;/DisplayText&gt;&lt;record&gt;&lt;rec-number&gt;1855&lt;/rec-number&gt;&lt;foreign-keys&gt;&lt;key app="EN" db-id="5x0z2evrjt2tvdefdrmved2kr5z5apftstrd" timestamp="1477072660"&gt;1855&lt;/key&gt;&lt;key app="ENWeb" db-id=""&gt;0&lt;/key&gt;&lt;/foreign-keys&gt;&lt;ref-type name="Book"&gt;6&lt;/ref-type&gt;&lt;contributors&gt;&lt;authors&gt;&lt;author&gt;Hubbell, Stephen P.&lt;/author&gt;&lt;/authors&gt;&lt;/contributors&gt;&lt;titles&gt;&lt;title&gt;The Unified Neutral Theory of Biodiversity and Biogeography&lt;/title&gt;&lt;secondary-title&gt;Monographs in population biology ; 32&lt;/secondary-title&gt;&lt;/titles&gt;&lt;pages&gt;xiv, 375&lt;/pages&gt;&lt;keywords&gt;&lt;keyword&gt;Biological diversity.&lt;/keyword&gt;&lt;keyword&gt;Biogeography.&lt;/keyword&gt;&lt;/keywords&gt;&lt;dates&gt;&lt;year&gt;2001&lt;/year&gt;&lt;/dates&gt;&lt;pub-location&gt;Princeton, N.J.&lt;/pub-location&gt;&lt;publisher&gt;Princeton University Press&lt;/publisher&gt;&lt;isbn&gt;0691021295 (cloth alk. paper)&amp;#xD;0691021287 (pbk. alk. paper)&lt;/isbn&gt;&lt;call-num&gt;QH541.15.B56 H83 2001&amp;#xD;578/.09&lt;/call-num&gt;&lt;urls&gt;&lt;/urls&gt;&lt;/record&gt;&lt;/Cite&gt;&lt;/EndNote&gt;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(Hubbell 2001)</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which argued that patterns of biodiversity in nature can be explained by a relatively simple model that does not invoke niche differences among species. According to Hubbell’s theory, species coexist not because they are different, but because their demographic parameters are identical</w:t>
      </w:r>
      <w:r>
        <w:rPr>
          <w:rFonts w:ascii="Times New Roman" w:hAnsi="Times New Roman" w:cs="Times New Roman"/>
          <w:sz w:val="24"/>
          <w:szCs w:val="24"/>
        </w:rPr>
        <w:t>, or nearly so, such that</w:t>
      </w:r>
      <w:r w:rsidRPr="00DE4F2C">
        <w:rPr>
          <w:rFonts w:ascii="Times New Roman" w:hAnsi="Times New Roman" w:cs="Times New Roman"/>
          <w:sz w:val="24"/>
          <w:szCs w:val="24"/>
        </w:rPr>
        <w:t xml:space="preserve"> the consequences of their interactions are 'neutral' (i.e. </w:t>
      </w:r>
      <w:r>
        <w:rPr>
          <w:rFonts w:ascii="Times New Roman" w:hAnsi="Times New Roman" w:cs="Times New Roman"/>
          <w:sz w:val="24"/>
          <w:szCs w:val="24"/>
        </w:rPr>
        <w:t xml:space="preserve">essentially </w:t>
      </w:r>
      <w:r w:rsidRPr="00DE4F2C">
        <w:rPr>
          <w:rFonts w:ascii="Times New Roman" w:hAnsi="Times New Roman" w:cs="Times New Roman"/>
          <w:sz w:val="24"/>
          <w:szCs w:val="24"/>
        </w:rPr>
        <w:t xml:space="preserve">equal among all species). As such, Hubbell argued that the biodiversity we observe in nature can be explained by a series of stochastic events that give some populations the chance opportunity to rise to dominance while others exhibit random walks to extinction. </w:t>
      </w:r>
    </w:p>
    <w:p w14:paraId="6E5FF18B" w14:textId="77777777" w:rsidR="00A959B9" w:rsidRDefault="00DC1C4F"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Pr="00DE4F2C">
        <w:rPr>
          <w:rFonts w:ascii="Times New Roman" w:hAnsi="Times New Roman" w:cs="Times New Roman"/>
          <w:sz w:val="24"/>
          <w:szCs w:val="24"/>
        </w:rPr>
        <w:t xml:space="preserve"> Hubbell was developing </w:t>
      </w:r>
      <w:r>
        <w:rPr>
          <w:rFonts w:ascii="Times New Roman" w:hAnsi="Times New Roman" w:cs="Times New Roman"/>
          <w:sz w:val="24"/>
          <w:szCs w:val="24"/>
        </w:rPr>
        <w:t xml:space="preserve">his </w:t>
      </w:r>
      <w:r w:rsidRPr="00DE4F2C">
        <w:rPr>
          <w:rFonts w:ascii="Times New Roman" w:hAnsi="Times New Roman" w:cs="Times New Roman"/>
          <w:sz w:val="24"/>
          <w:szCs w:val="24"/>
        </w:rPr>
        <w:t>neutral theory, Chesson</w:t>
      </w:r>
      <w:r>
        <w:rPr>
          <w:rFonts w:ascii="Times New Roman" w:hAnsi="Times New Roman" w:cs="Times New Roman"/>
          <w:sz w:val="24"/>
          <w:szCs w:val="24"/>
        </w:rPr>
        <w:t xml:space="preserve"> </w:t>
      </w:r>
      <w:r w:rsidR="00A74252">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A74252">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w:t>
      </w:r>
      <w:r w:rsidR="00A74252">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was completing a ground-breaking synthesis of coexistence </w:t>
      </w:r>
      <w:r w:rsidR="001C5F53">
        <w:rPr>
          <w:rFonts w:ascii="Times New Roman" w:hAnsi="Times New Roman" w:cs="Times New Roman"/>
          <w:sz w:val="24"/>
          <w:szCs w:val="24"/>
        </w:rPr>
        <w:t>framework</w:t>
      </w:r>
      <w:r w:rsidRPr="00DE4F2C">
        <w:rPr>
          <w:rFonts w:ascii="Times New Roman" w:hAnsi="Times New Roman" w:cs="Times New Roman"/>
          <w:sz w:val="24"/>
          <w:szCs w:val="24"/>
        </w:rPr>
        <w:t xml:space="preserve"> that would ultimately provide a road map for how to integrate </w:t>
      </w:r>
      <w:r>
        <w:rPr>
          <w:rFonts w:ascii="Times New Roman" w:hAnsi="Times New Roman" w:cs="Times New Roman"/>
          <w:sz w:val="24"/>
          <w:szCs w:val="24"/>
        </w:rPr>
        <w:t xml:space="preserve">the </w:t>
      </w:r>
      <w:r w:rsidRPr="00DE4F2C">
        <w:rPr>
          <w:rFonts w:ascii="Times New Roman" w:hAnsi="Times New Roman" w:cs="Times New Roman"/>
          <w:sz w:val="24"/>
          <w:szCs w:val="24"/>
        </w:rPr>
        <w:t>niche and neutral perspectives on biodiversity.</w:t>
      </w:r>
      <w:r w:rsidR="00E37F14">
        <w:rPr>
          <w:rFonts w:ascii="Times New Roman" w:hAnsi="Times New Roman" w:cs="Times New Roman"/>
          <w:sz w:val="24"/>
          <w:szCs w:val="24"/>
          <w:lang w:eastAsia="zh-TW"/>
        </w:rPr>
        <w:t xml:space="preserve"> Chesson</w:t>
      </w:r>
      <w:r w:rsidR="00A74252">
        <w:rPr>
          <w:rFonts w:ascii="Times New Roman" w:hAnsi="Times New Roman" w:cs="Times New Roman"/>
          <w:sz w:val="24"/>
          <w:szCs w:val="24"/>
          <w:lang w:eastAsia="zh-TW"/>
        </w:rPr>
        <w:t xml:space="preserve">’s </w:t>
      </w:r>
      <w:r w:rsidR="00A74252" w:rsidRPr="00DE4F2C">
        <w:rPr>
          <w:rFonts w:ascii="Times New Roman" w:hAnsi="Times New Roman" w:cs="Times New Roman"/>
          <w:sz w:val="24"/>
          <w:szCs w:val="24"/>
        </w:rPr>
        <w:t>coexistence</w:t>
      </w:r>
      <w:r w:rsidR="001C5F53">
        <w:rPr>
          <w:rFonts w:ascii="Times New Roman" w:hAnsi="Times New Roman" w:cs="Times New Roman"/>
          <w:sz w:val="24"/>
          <w:szCs w:val="24"/>
        </w:rPr>
        <w:t xml:space="preserve"> framework</w:t>
      </w:r>
      <w:r w:rsidR="0049185E">
        <w:rPr>
          <w:rFonts w:ascii="Times New Roman" w:hAnsi="Times New Roman" w:cs="Times New Roman"/>
          <w:sz w:val="24"/>
          <w:szCs w:val="24"/>
        </w:rPr>
        <w:t xml:space="preserve"> is built on his insight to the </w:t>
      </w:r>
      <w:r w:rsidR="0049185E">
        <w:rPr>
          <w:rFonts w:ascii="Times New Roman" w:hAnsi="Times New Roman" w:cs="Times New Roman"/>
          <w:sz w:val="24"/>
          <w:szCs w:val="24"/>
          <w:lang w:eastAsia="zh-TW"/>
        </w:rPr>
        <w:t xml:space="preserve">invisibility criterion, i.e. whether a species can have positive growth rate when invading resident species from rare </w:t>
      </w:r>
      <w:r w:rsidR="0049185E">
        <w:rPr>
          <w:rFonts w:ascii="Times New Roman" w:hAnsi="Times New Roman" w:cs="Times New Roman"/>
          <w:sz w:val="24"/>
          <w:szCs w:val="24"/>
          <w:lang w:eastAsia="zh-TW"/>
        </w:rPr>
        <w:fldChar w:fldCharType="begin" w:fldLock="1"/>
      </w:r>
      <w:r w:rsidR="001612BE">
        <w:rPr>
          <w:rFonts w:ascii="Times New Roman" w:hAnsi="Times New Roman" w:cs="Times New Roman"/>
          <w:sz w:val="24"/>
          <w:szCs w:val="24"/>
          <w:lang w:eastAsia="zh-TW"/>
        </w:rPr>
        <w:instrText>ADDIN CSL_CITATION {"citationItems":[{"id":"ITEM-1","itemData":{"DOI":"https://doi.org/10.1006/tpbi.1994.1013","ISSN":"0040-5809","abstract":"A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plants.","author":[{"dropping-particle":"","family":"Chesson","given":"Peter","non-dropping-particle":"","parse-names":false,"suffix":""}],"container-title":"Theoretical Population Biology","id":"ITEM-1","issue":"3","issued":{"date-parts":[["1994"]]},"page":"227-276","title":"Multispecies Competition in Variable Environments","type":"article-journal","volume":"45"},"uris":["http://www.mendeley.com/documents/?uuid=67a03f53-9249-4994-af04-84ae4c37a999"]},{"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1994, 2000)","plainTextFormattedCitation":"(Chesson 1994, 2000)","previouslyFormattedCitation":"(Chesson 1994, 2000)"},"properties":{"noteIndex":0},"schema":"https://github.com/citation-style-language/schema/raw/master/csl-citation.json"}</w:instrText>
      </w:r>
      <w:r w:rsidR="0049185E">
        <w:rPr>
          <w:rFonts w:ascii="Times New Roman" w:hAnsi="Times New Roman" w:cs="Times New Roman"/>
          <w:sz w:val="24"/>
          <w:szCs w:val="24"/>
          <w:lang w:eastAsia="zh-TW"/>
        </w:rPr>
        <w:fldChar w:fldCharType="separate"/>
      </w:r>
      <w:r w:rsidR="00654900" w:rsidRPr="00654900">
        <w:rPr>
          <w:rFonts w:ascii="Times New Roman" w:hAnsi="Times New Roman" w:cs="Times New Roman"/>
          <w:noProof/>
          <w:sz w:val="24"/>
          <w:szCs w:val="24"/>
          <w:lang w:eastAsia="zh-TW"/>
        </w:rPr>
        <w:t>(Chesson 1994, 2000)</w:t>
      </w:r>
      <w:r w:rsidR="0049185E">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 Chesson argues that, theoretically, species’ invasion growth rate can be decomposed into two general terms representing fluctuation independent and fluctuation dependent mechanisms</w:t>
      </w:r>
      <w:r w:rsidR="008C4CF5">
        <w:rPr>
          <w:rFonts w:ascii="Times New Roman" w:hAnsi="Times New Roman" w:cs="Times New Roman"/>
          <w:sz w:val="24"/>
          <w:szCs w:val="24"/>
          <w:lang w:eastAsia="zh-TW"/>
        </w:rPr>
        <w:t xml:space="preserve"> </w:t>
      </w:r>
      <w:r w:rsidR="008C4CF5">
        <w:rPr>
          <w:rFonts w:ascii="Times New Roman" w:hAnsi="Times New Roman" w:cs="Times New Roman"/>
          <w:sz w:val="24"/>
          <w:szCs w:val="24"/>
          <w:lang w:eastAsia="zh-TW"/>
        </w:rPr>
        <w:lastRenderedPageBreak/>
        <w:fldChar w:fldCharType="begin" w:fldLock="1"/>
      </w:r>
      <w:r w:rsidR="001612BE">
        <w:rPr>
          <w:rFonts w:ascii="Times New Roman" w:hAnsi="Times New Roman" w:cs="Times New Roman"/>
          <w:sz w:val="24"/>
          <w:szCs w:val="24"/>
          <w:lang w:eastAsia="zh-TW"/>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diversity","type":"article-journal","volume":"31"},"uris":["http://www.mendeley.com/documents/?uuid=3d7ffd7b-0c30-443b-9167-5c89b4815856"]},{"id":"ITEM-2","itemData":{"DOI":"10.1016/S0040-5809(03)00095-9","ISSN":"0040-5809","abstract":"Temporal fluctuations in recruitment are involved in two distinct coexistence mechanisms, the storage effect and relative nonlinearity of competition, which may act simultaneously to stabilize species coexistence. It is shown that comparisons of recruitment variation between species at high versus low densities can test whether these mechanisms are responsible for stable coexistence. Moreover, under certain circumstances, these comparisons can measure the total coexistence stabilizing effect of the mechanism. These comparisons are clearest for the situation of an invader (a species perturbed to low density) in the presence of its competitors, termed residents. Then average invader–resident differences in the variances of log recruitment, potentially weighted by adult survival rates and species’ sensitivities to competition, are proportional to the overall stabilizing effect of the storage effect and relative nonlinearity of competition. Less effective comparisons are available for species naturally at high and low densities or with substantial mean differences in average fitness. These developments lead also to a technique of partitioning the long-term low-density growth rate of a species into community average measures of stabilizing mechanisms, deviations from these measures, and other factors. The community average measure is argued as most appropriate for understanding the ability of a coexistence mechanism to stabilize coexistence. Individual species’ deviations from the community average indicate the ways in a which a coexistence mechanism may affect average fitness differences between species either enhancing or diminishing the ability of a given set of species to coexist, depending on other factors. This approach provides a general new tool for analyzing species coexistence.","author":[{"dropping-particle":"","family":"Chesson","given":"Peter","non-dropping-particle":"","parse-names":false,"suffix":""}],"container-title":"Theoretical Population Biology","id":"ITEM-2","issue":"3","issued":{"date-parts":[["2003","11","1"]]},"page":"345-357","publisher":"Academic Press","title":"Quantifying and testing coexistence mechanisms arising from recruitment fluctuations","type":"article-journal","volume":"64"},"uris":["http://www.mendeley.com/documents/?uuid=48b3d9a6-bdd1-3000-9c95-1e742d9dd7f2"]}],"mendeley":{"formattedCitation":"(Chesson 2000, 2003)","plainTextFormattedCitation":"(Chesson 2000, 2003)","previouslyFormattedCitation":"(Chesson 2000, 2003)"},"properties":{"noteIndex":0},"schema":"https://github.com/citation-style-language/schema/raw/master/csl-citation.json"}</w:instrText>
      </w:r>
      <w:r w:rsidR="008C4CF5">
        <w:rPr>
          <w:rFonts w:ascii="Times New Roman" w:hAnsi="Times New Roman" w:cs="Times New Roman"/>
          <w:sz w:val="24"/>
          <w:szCs w:val="24"/>
          <w:lang w:eastAsia="zh-TW"/>
        </w:rPr>
        <w:fldChar w:fldCharType="separate"/>
      </w:r>
      <w:r w:rsidR="00654900" w:rsidRPr="00654900">
        <w:rPr>
          <w:rFonts w:ascii="Times New Roman" w:hAnsi="Times New Roman" w:cs="Times New Roman"/>
          <w:noProof/>
          <w:sz w:val="24"/>
          <w:szCs w:val="24"/>
          <w:lang w:eastAsia="zh-TW"/>
        </w:rPr>
        <w:t>(Chesson 2000, 2003)</w:t>
      </w:r>
      <w:r w:rsidR="008C4CF5">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w:t>
      </w:r>
      <w:r w:rsidR="008C4CF5">
        <w:rPr>
          <w:rFonts w:ascii="Times New Roman" w:hAnsi="Times New Roman" w:cs="Times New Roman"/>
          <w:sz w:val="24"/>
          <w:szCs w:val="24"/>
          <w:lang w:eastAsia="zh-TW"/>
        </w:rPr>
        <w:t xml:space="preserve"> </w:t>
      </w:r>
      <w:r w:rsidR="0049185E">
        <w:rPr>
          <w:rFonts w:ascii="Times New Roman" w:hAnsi="Times New Roman" w:cs="Times New Roman"/>
          <w:sz w:val="24"/>
          <w:szCs w:val="24"/>
          <w:lang w:eastAsia="zh-TW"/>
        </w:rPr>
        <w:t xml:space="preserve">Fluctuation independent mechanisms are those </w:t>
      </w:r>
      <w:r w:rsidR="008C4CF5">
        <w:rPr>
          <w:rFonts w:ascii="Times New Roman" w:hAnsi="Times New Roman" w:cs="Times New Roman"/>
          <w:sz w:val="24"/>
          <w:szCs w:val="24"/>
          <w:lang w:eastAsia="zh-TW"/>
        </w:rPr>
        <w:t>that</w:t>
      </w:r>
      <w:r w:rsidR="0049185E">
        <w:rPr>
          <w:rFonts w:ascii="Times New Roman" w:hAnsi="Times New Roman" w:cs="Times New Roman"/>
          <w:sz w:val="24"/>
          <w:szCs w:val="24"/>
          <w:lang w:eastAsia="zh-TW"/>
        </w:rPr>
        <w:t xml:space="preserve"> do not require </w:t>
      </w:r>
      <w:r w:rsidR="0049185E">
        <w:rPr>
          <w:rFonts w:ascii="Times New Roman" w:hAnsi="Times New Roman" w:cs="Times New Roman"/>
          <w:sz w:val="24"/>
          <w:szCs w:val="24"/>
        </w:rPr>
        <w:t>fluctuations in population densities or environmental factors in order to facilitate coexistence</w:t>
      </w:r>
      <w:r w:rsidR="008C4CF5">
        <w:rPr>
          <w:rFonts w:ascii="Times New Roman" w:hAnsi="Times New Roman" w:cs="Times New Roman"/>
          <w:sz w:val="24"/>
          <w:szCs w:val="24"/>
        </w:rPr>
        <w:t>. On the other hand, fluctuation dependent mechanisms occur through species’ differential responses to the variance of environmental factors, i.e. relative nonlinearities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0D7820">
        <w:rPr>
          <w:rFonts w:ascii="Times New Roman" w:hAnsi="Times New Roman" w:cs="Times New Roman"/>
          <w:sz w:val="24"/>
          <w:szCs w:val="24"/>
        </w:rPr>
        <w:instrText>ADDIN CSL_CITATION {"citationItems":[{"id":"ITEM-1","itemData":{"DOI":"10.1073/pnas.1801846115","author":[{"dropping-particle":"","family":"Letten","given":"Andrew D","non-dropping-particle":"","parse-names":false,"suffix":""},{"dropping-particle":"","family":"Dhami","given":"Manpreet K","non-dropping-particle":"","parse-names":false,"suffix":""},{"dropping-particle":"","family":"Ke","given":"Po-ju","non-dropping-particle":"","parse-names":false,"suffix":""},{"dropping-particle":"","family":"Fukami","given":"Tadashi","non-dropping-particle":"","parse-names":false,"suffix":""}],"id":"ITEM-1","issue":"26","issued":{"date-parts":[["2018"]]},"page":"6745-6750","title":"Species coexistence through simultaneous fluctuation-dependent mechanisms","type":"article-journal","volume":"115"},"uris":["http://www.mendeley.com/documents/?uuid=f634757f-343d-4f9b-9e21-eebd6b61789c"]}],"mendeley":{"formattedCitation":"(Letten et al. 2018)","manualFormatting":"(e.g. Letten et al. 2018)","plainTextFormattedCitation":"(Letten et al. 2018)","previouslyFormattedCitation":"(Letten et al. 2018)"},"properties":{"noteIndex":0},"schema":"https://github.com/citation-style-language/schema/raw/master/csl-citation.json"}</w:instrText>
      </w:r>
      <w:r w:rsidR="000D7820">
        <w:rPr>
          <w:rFonts w:ascii="Times New Roman" w:hAnsi="Times New Roman" w:cs="Times New Roman"/>
          <w:sz w:val="24"/>
          <w:szCs w:val="24"/>
        </w:rPr>
        <w:fldChar w:fldCharType="separate"/>
      </w:r>
      <w:r w:rsidR="000D7820" w:rsidRPr="000D7820">
        <w:rPr>
          <w:rFonts w:ascii="Times New Roman" w:hAnsi="Times New Roman" w:cs="Times New Roman"/>
          <w:noProof/>
          <w:sz w:val="24"/>
          <w:szCs w:val="24"/>
        </w:rPr>
        <w:t>(</w:t>
      </w:r>
      <w:r w:rsidR="000D7820">
        <w:rPr>
          <w:rFonts w:ascii="Times New Roman" w:hAnsi="Times New Roman" w:cs="Times New Roman"/>
          <w:noProof/>
          <w:sz w:val="24"/>
          <w:szCs w:val="24"/>
        </w:rPr>
        <w:t xml:space="preserve">e.g. </w:t>
      </w:r>
      <w:r w:rsidR="000D7820" w:rsidRPr="000D7820">
        <w:rPr>
          <w:rFonts w:ascii="Times New Roman" w:hAnsi="Times New Roman" w:cs="Times New Roman"/>
          <w:noProof/>
          <w:sz w:val="24"/>
          <w:szCs w:val="24"/>
        </w:rPr>
        <w:t>Letten et al. 2018)</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or operate through the covariance between environment and species’ interactions, i.e. storage effects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{"citationItems":[{"id":"ITEM-1","itemData":{"DOI":"10.1007/s12080-016-0314-z","ISSN":"1874-1746","abstract":"The question of species coexistence has been central to ecology since its founding. Ever-present environmental variation may be one answer to that question. Previous models have demonstrated that species can exploit this variation to coexist with competitors by having different environmental responses (the storage effect). When traits governing species' environmental response can evolve, however, coexistence is not assured. In this study, we use a continuous time, two-season model to determine the evolutionary outcome of competing species evolving in their seasonal performance trait. We extend the competitive exclusion principle to show that the storage effect can allow no more than N species to coexist on N discrete seasons with no relative nonlinearity. We find a broad region of parameter space where coexistence is evolutionarily stable. The size of this region depends on the period of fluctuations relative to the individual lifespan. Relatively long period fluctuations yield a large coexistence region, but as the period decreases, the region narrows and disappears asymptotically. Finally, we cast our adaptive dynamics technique in terms of Chesson's concept of equalizing and stabilizing mechanisms to demonstrate that the breakdown in coexistence at short periods is due to loss of the stabilizing covariance between the environment and competition.","author":[{"dropping-particle":"","family":"Miller","given":"Elizabeth T","non-dropping-particle":"","parse-names":false,"suffix":""},{"dropping-particle":"","family":"Klausmeier","given":"Christopher A","non-dropping-particle":"","parse-names":false,"suffix":""}],"container-title":"Theoretical Ecology","id":"ITEM-1","issue":"1","issued":{"date-parts":[["2017","3"]]},"page":"91-103","title":"Evolutionary stability of coexistence due to the storage effect in a two-season model","type":"article-journal","volume":"10"},"uris":["http://www.mendeley.com/documents/?uuid=37c2f5a6-2c39-4bd5-8fac-365632b853c4"]}],"mendeley":{"formattedCitation":"(Miller andKlausmeier 2017)","plainTextFormattedCitation":"(Miller andKlausmeier 2017)","previouslyFormattedCitation":"(Miller andKlausmeier 2017)"},"properties":{"noteIndex":0},"schema":"https://github.com/citation-style-language/schema/raw/master/csl-citation.json"}</w:instrText>
      </w:r>
      <w:r w:rsidR="000D7820">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(Miller andKlausmeier 2017)</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xml:space="preserve">. </w:t>
      </w:r>
    </w:p>
    <w:p w14:paraId="71C245BF" w14:textId="77777777" w:rsidR="00DC1C4F" w:rsidRPr="00DE4F2C" w:rsidRDefault="00A959B9"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The </w:t>
      </w:r>
      <w:r w:rsidR="001C5F53">
        <w:rPr>
          <w:rFonts w:ascii="Times New Roman" w:hAnsi="Times New Roman" w:cs="Times New Roman"/>
          <w:sz w:val="24"/>
          <w:szCs w:val="24"/>
          <w:lang w:eastAsia="zh-TW"/>
        </w:rPr>
        <w:t>f</w:t>
      </w:r>
      <w:r>
        <w:rPr>
          <w:rFonts w:ascii="Times New Roman" w:hAnsi="Times New Roman" w:cs="Times New Roman"/>
          <w:sz w:val="24"/>
          <w:szCs w:val="24"/>
          <w:lang w:eastAsia="zh-TW"/>
        </w:rPr>
        <w:t>luctuation independent mechanisms</w:t>
      </w:r>
      <w:r w:rsidR="000D7820">
        <w:rPr>
          <w:rFonts w:ascii="Times New Roman" w:hAnsi="Times New Roman" w:cs="Times New Roman"/>
          <w:sz w:val="24"/>
          <w:szCs w:val="24"/>
          <w:lang w:eastAsia="zh-TW"/>
        </w:rPr>
        <w:t xml:space="preserve"> </w:t>
      </w:r>
      <w:r w:rsidR="001C5F53">
        <w:rPr>
          <w:rFonts w:ascii="Times New Roman" w:hAnsi="Times New Roman" w:cs="Times New Roman"/>
          <w:sz w:val="24"/>
          <w:szCs w:val="24"/>
          <w:lang w:eastAsia="zh-TW"/>
        </w:rPr>
        <w:t xml:space="preserve">in Chesson’s coexistence framework </w:t>
      </w:r>
      <w:r w:rsidR="001C5F53">
        <w:rPr>
          <w:rFonts w:ascii="Times New Roman" w:hAnsi="Times New Roman" w:cs="Times New Roman"/>
          <w:sz w:val="24"/>
          <w:szCs w:val="24"/>
        </w:rPr>
        <w:t xml:space="preserve">include two forces, </w:t>
      </w:r>
      <w:r w:rsidR="001C5F53" w:rsidRPr="00DE4F2C">
        <w:rPr>
          <w:rFonts w:ascii="Times New Roman" w:hAnsi="Times New Roman" w:cs="Times New Roman"/>
          <w:sz w:val="24"/>
          <w:szCs w:val="24"/>
        </w:rPr>
        <w:t>which he called stabilizing and equalizing</w:t>
      </w:r>
      <w:r w:rsidR="001C5F53">
        <w:rPr>
          <w:rFonts w:ascii="Times New Roman" w:hAnsi="Times New Roman" w:cs="Times New Roman"/>
          <w:sz w:val="24"/>
          <w:szCs w:val="24"/>
        </w:rPr>
        <w:t xml:space="preserve">. </w:t>
      </w:r>
      <w:r w:rsidR="00DC1C4F" w:rsidRPr="00DE4F2C">
        <w:rPr>
          <w:rFonts w:ascii="Times New Roman" w:hAnsi="Times New Roman" w:cs="Times New Roman"/>
          <w:sz w:val="24"/>
          <w:szCs w:val="24"/>
        </w:rPr>
        <w:t>Stabilizing forces represent various forms of niche differen</w:t>
      </w:r>
      <w:r w:rsidR="00693E29">
        <w:rPr>
          <w:rFonts w:ascii="Times New Roman" w:hAnsi="Times New Roman" w:cs="Times New Roman"/>
          <w:sz w:val="24"/>
          <w:szCs w:val="24"/>
        </w:rPr>
        <w:t>ce</w:t>
      </w:r>
      <w:r w:rsidR="00DC1C4F" w:rsidRPr="00DE4F2C">
        <w:rPr>
          <w:rFonts w:ascii="Times New Roman" w:hAnsi="Times New Roman" w:cs="Times New Roman"/>
          <w:sz w:val="24"/>
          <w:szCs w:val="24"/>
        </w:rPr>
        <w:t xml:space="preserve"> (ND)</w:t>
      </w:r>
      <w:r w:rsidR="00DC1C4F">
        <w:rPr>
          <w:rFonts w:ascii="Times New Roman" w:hAnsi="Times New Roman" w:cs="Times New Roman"/>
          <w:sz w:val="24"/>
          <w:szCs w:val="24"/>
        </w:rPr>
        <w:t xml:space="preserve"> among a pair of species</w:t>
      </w:r>
      <w:r w:rsidR="00DC1C4F" w:rsidRPr="00DE4F2C">
        <w:rPr>
          <w:rFonts w:ascii="Times New Roman" w:hAnsi="Times New Roman" w:cs="Times New Roman"/>
          <w:sz w:val="24"/>
          <w:szCs w:val="24"/>
        </w:rPr>
        <w:t>, all of which cause species to limit their own growth more strongly than they limit the growth of other species (intra &gt; interspecific competition). This can occur when species partition limit</w:t>
      </w:r>
      <w:r w:rsidR="00DC1C4F">
        <w:rPr>
          <w:rFonts w:ascii="Times New Roman" w:hAnsi="Times New Roman" w:cs="Times New Roman"/>
          <w:sz w:val="24"/>
          <w:szCs w:val="24"/>
        </w:rPr>
        <w:t>ing</w:t>
      </w:r>
      <w:r w:rsidR="00DC1C4F"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sidR="00DC1C4F">
        <w:rPr>
          <w:rFonts w:ascii="Times New Roman" w:hAnsi="Times New Roman" w:cs="Times New Roman"/>
          <w:sz w:val="24"/>
          <w:szCs w:val="24"/>
        </w:rPr>
        <w:t xml:space="preserve"> </w:t>
      </w:r>
      <w:r w:rsidR="00DC1C4F"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DC1C4F">
        <w:rPr>
          <w:rFonts w:ascii="Times New Roman" w:hAnsi="Times New Roman" w:cs="Times New Roman"/>
          <w:sz w:val="24"/>
          <w:szCs w:val="24"/>
        </w:rPr>
        <w:instrText xml:space="preserve"> ADDIN EN.CITE </w:instrText>
      </w:r>
      <w:r w:rsidR="00DC1C4F">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DC1C4F">
        <w:rPr>
          <w:rFonts w:ascii="Times New Roman" w:hAnsi="Times New Roman" w:cs="Times New Roman"/>
          <w:sz w:val="24"/>
          <w:szCs w:val="24"/>
        </w:rPr>
        <w:instrText xml:space="preserve"> ADDIN EN.CITE.DATA </w:instrText>
      </w:r>
      <w:r w:rsidR="00DC1C4F">
        <w:rPr>
          <w:rFonts w:ascii="Times New Roman" w:hAnsi="Times New Roman" w:cs="Times New Roman"/>
          <w:sz w:val="24"/>
          <w:szCs w:val="24"/>
        </w:rPr>
      </w:r>
      <w:r w:rsidR="00DC1C4F">
        <w:rPr>
          <w:rFonts w:ascii="Times New Roman" w:hAnsi="Times New Roman" w:cs="Times New Roman"/>
          <w:sz w:val="24"/>
          <w:szCs w:val="24"/>
        </w:rPr>
        <w:fldChar w:fldCharType="end"/>
      </w:r>
      <w:r w:rsidR="00DC1C4F" w:rsidRPr="00DE4F2C">
        <w:rPr>
          <w:rFonts w:ascii="Times New Roman" w:hAnsi="Times New Roman" w:cs="Times New Roman"/>
          <w:sz w:val="24"/>
          <w:szCs w:val="24"/>
        </w:rPr>
      </w:r>
      <w:r w:rsidR="00DC1C4F" w:rsidRPr="00DE4F2C">
        <w:rPr>
          <w:rFonts w:ascii="Times New Roman" w:hAnsi="Times New Roman" w:cs="Times New Roman"/>
          <w:sz w:val="24"/>
          <w:szCs w:val="24"/>
        </w:rPr>
        <w:fldChar w:fldCharType="separate"/>
      </w:r>
      <w:r w:rsidR="00DC1C4F">
        <w:rPr>
          <w:rFonts w:ascii="Times New Roman" w:hAnsi="Times New Roman" w:cs="Times New Roman"/>
          <w:noProof/>
          <w:sz w:val="24"/>
          <w:szCs w:val="24"/>
        </w:rPr>
        <w:t>(Adler et al. 2007, Levine and HilleRisLambers 2009, HilleRisLambers et al. 2012, Turnbull et al. 2013)</w:t>
      </w:r>
      <w:r w:rsidR="00DC1C4F" w:rsidRPr="00DE4F2C">
        <w:rPr>
          <w:rFonts w:ascii="Times New Roman" w:hAnsi="Times New Roman" w:cs="Times New Roman"/>
          <w:sz w:val="24"/>
          <w:szCs w:val="24"/>
        </w:rPr>
        <w:fldChar w:fldCharType="end"/>
      </w:r>
      <w:r w:rsidR="00DC1C4F" w:rsidRPr="00DE4F2C">
        <w:rPr>
          <w:rFonts w:ascii="Times New Roman" w:hAnsi="Times New Roman" w:cs="Times New Roman"/>
          <w:sz w:val="24"/>
          <w:szCs w:val="24"/>
        </w:rPr>
        <w:t>. Chesson's definition of a ‘fitness difference’ is not the same as that used by evolutionary biologists, as he was referring to differences in competitive abilities among species, not fitness differences among individuals. RFDs set up competitive hierarchies among species</w:t>
      </w:r>
      <w:r w:rsidR="00693E29">
        <w:rPr>
          <w:rFonts w:ascii="Times New Roman" w:hAnsi="Times New Roman" w:cs="Times New Roman"/>
          <w:sz w:val="24"/>
          <w:szCs w:val="24"/>
        </w:rPr>
        <w:t xml:space="preserve"> when ND is </w:t>
      </w:r>
      <w:r w:rsidR="00392461">
        <w:rPr>
          <w:rFonts w:ascii="Times New Roman" w:hAnsi="Times New Roman" w:cs="Times New Roman"/>
          <w:sz w:val="24"/>
          <w:szCs w:val="24"/>
        </w:rPr>
        <w:t>absen</w:t>
      </w:r>
      <w:r w:rsidR="001E5768">
        <w:rPr>
          <w:rFonts w:ascii="Times New Roman" w:hAnsi="Times New Roman" w:cs="Times New Roman"/>
          <w:sz w:val="24"/>
          <w:szCs w:val="24"/>
        </w:rPr>
        <w:t>t</w:t>
      </w:r>
      <w:r w:rsidR="00DC1C4F" w:rsidRPr="00DE4F2C">
        <w:rPr>
          <w:rFonts w:ascii="Times New Roman" w:hAnsi="Times New Roman" w:cs="Times New Roman"/>
          <w:sz w:val="24"/>
          <w:szCs w:val="24"/>
        </w:rPr>
        <w:t>, and are the result of inherent variation in biological traits such as minimum resource or consumer requirements (</w:t>
      </w:r>
      <w:r w:rsidR="00DC1C4F">
        <w:rPr>
          <w:rFonts w:ascii="Times New Roman" w:hAnsi="Times New Roman" w:cs="Times New Roman"/>
          <w:sz w:val="24"/>
          <w:szCs w:val="24"/>
        </w:rPr>
        <w:t xml:space="preserve">e.g. </w:t>
      </w:r>
      <w:r w:rsidR="00DC1C4F" w:rsidRPr="00DE4F2C">
        <w:rPr>
          <w:rFonts w:ascii="Times New Roman" w:hAnsi="Times New Roman" w:cs="Times New Roman"/>
          <w:sz w:val="24"/>
          <w:szCs w:val="24"/>
        </w:rPr>
        <w:t>R*/P*’s</w:t>
      </w:r>
      <w:r w:rsidR="00DC1C4F">
        <w:rPr>
          <w:rFonts w:ascii="Times New Roman" w:hAnsi="Times New Roman" w:cs="Times New Roman"/>
          <w:sz w:val="24"/>
          <w:szCs w:val="24"/>
        </w:rPr>
        <w:t>; Tilman 1982</w:t>
      </w:r>
      <w:r w:rsidR="00DC1C4F" w:rsidRPr="00DE4F2C">
        <w:rPr>
          <w:rFonts w:ascii="Times New Roman" w:hAnsi="Times New Roman" w:cs="Times New Roman"/>
          <w:sz w:val="24"/>
          <w:szCs w:val="24"/>
        </w:rPr>
        <w:t>), differential resistance to consumers, or differences in growth rates</w:t>
      </w:r>
      <w:r w:rsidR="00DC1C4F">
        <w:rPr>
          <w:rFonts w:ascii="Times New Roman" w:hAnsi="Times New Roman" w:cs="Times New Roman"/>
          <w:sz w:val="24"/>
          <w:szCs w:val="24"/>
        </w:rPr>
        <w:t xml:space="preserve"> </w:t>
      </w:r>
      <w:r w:rsidR="00DC1C4F"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DC1C4F" w:rsidRPr="00B47C79">
        <w:rPr>
          <w:rFonts w:ascii="Times New Roman" w:hAnsi="Times New Roman" w:cs="Times New Roman"/>
          <w:sz w:val="24"/>
          <w:szCs w:val="24"/>
        </w:rPr>
        <w:instrText xml:space="preserve"> ADDIN EN.CITE </w:instrText>
      </w:r>
      <w:r w:rsidR="00DC1C4F" w:rsidRPr="00B47C79">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DC1C4F" w:rsidRPr="00B47C79">
        <w:rPr>
          <w:rFonts w:ascii="Times New Roman" w:hAnsi="Times New Roman" w:cs="Times New Roman"/>
          <w:sz w:val="24"/>
          <w:szCs w:val="24"/>
        </w:rPr>
        <w:instrText xml:space="preserve"> ADDIN EN.CITE.DATA </w:instrText>
      </w:r>
      <w:r w:rsidR="00DC1C4F" w:rsidRPr="00B47C79">
        <w:rPr>
          <w:rFonts w:ascii="Times New Roman" w:hAnsi="Times New Roman" w:cs="Times New Roman"/>
          <w:sz w:val="24"/>
          <w:szCs w:val="24"/>
        </w:rPr>
      </w:r>
      <w:r w:rsidR="00DC1C4F" w:rsidRPr="00B47C79">
        <w:rPr>
          <w:rFonts w:ascii="Times New Roman" w:hAnsi="Times New Roman" w:cs="Times New Roman"/>
          <w:sz w:val="24"/>
          <w:szCs w:val="24"/>
        </w:rPr>
        <w:fldChar w:fldCharType="end"/>
      </w:r>
      <w:r w:rsidR="00DC1C4F" w:rsidRPr="00DE4F2C">
        <w:rPr>
          <w:rFonts w:ascii="Times New Roman" w:hAnsi="Times New Roman" w:cs="Times New Roman"/>
          <w:sz w:val="24"/>
          <w:szCs w:val="24"/>
        </w:rPr>
      </w:r>
      <w:r w:rsidR="00DC1C4F" w:rsidRPr="00DE4F2C">
        <w:rPr>
          <w:rFonts w:ascii="Times New Roman" w:hAnsi="Times New Roman" w:cs="Times New Roman"/>
          <w:sz w:val="24"/>
          <w:szCs w:val="24"/>
        </w:rPr>
        <w:fldChar w:fldCharType="separate"/>
      </w:r>
      <w:r w:rsidR="00DC1C4F">
        <w:rPr>
          <w:rFonts w:ascii="Times New Roman" w:hAnsi="Times New Roman" w:cs="Times New Roman"/>
          <w:noProof/>
          <w:sz w:val="24"/>
          <w:szCs w:val="24"/>
        </w:rPr>
        <w:t>(Adler et al. 2007, Levine and HilleRisLambers 2009, HilleRisLambers et al. 2012)</w:t>
      </w:r>
      <w:r w:rsidR="00DC1C4F" w:rsidRPr="00DE4F2C">
        <w:rPr>
          <w:rFonts w:ascii="Times New Roman" w:hAnsi="Times New Roman" w:cs="Times New Roman"/>
          <w:sz w:val="24"/>
          <w:szCs w:val="24"/>
        </w:rPr>
        <w:fldChar w:fldCharType="end"/>
      </w:r>
      <w:r w:rsidR="00DC1C4F" w:rsidRPr="00DE4F2C">
        <w:rPr>
          <w:rFonts w:ascii="Times New Roman" w:hAnsi="Times New Roman" w:cs="Times New Roman"/>
          <w:sz w:val="24"/>
          <w:szCs w:val="24"/>
        </w:rPr>
        <w:t xml:space="preserve">. RFDs represent differences in competitive abilities that persist irrespective of how much ND there are among species.  </w:t>
      </w:r>
    </w:p>
    <w:p w14:paraId="44FAB216" w14:textId="77777777" w:rsidR="00DC1C4F" w:rsidRDefault="0013550E"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When environmental fluctuation is negligible</w:t>
      </w:r>
      <w:r w:rsidR="00DC1C4F" w:rsidRPr="00DE4F2C">
        <w:rPr>
          <w:rFonts w:ascii="Times New Roman" w:hAnsi="Times New Roman" w:cs="Times New Roman"/>
          <w:sz w:val="24"/>
          <w:szCs w:val="24"/>
        </w:rPr>
        <w:t xml:space="preserve">, Chesson showed it is the balance of these two forces – RFDs that establish competitive hierarchies, and NDs that prevent competitive exclusion – that ultimately determine whether species maintain </w:t>
      </w:r>
      <w:r w:rsidR="00E37246">
        <w:rPr>
          <w:rFonts w:ascii="Times New Roman" w:hAnsi="Times New Roman" w:cs="Times New Roman"/>
          <w:sz w:val="24"/>
          <w:szCs w:val="24"/>
        </w:rPr>
        <w:t>non-negative</w:t>
      </w:r>
      <w:r w:rsidR="00DC1C4F" w:rsidRPr="00DE4F2C">
        <w:rPr>
          <w:rFonts w:ascii="Times New Roman" w:hAnsi="Times New Roman" w:cs="Times New Roman"/>
          <w:sz w:val="24"/>
          <w:szCs w:val="24"/>
        </w:rPr>
        <w:t xml:space="preserve"> long-term growth rates in competitive communities</w:t>
      </w:r>
      <w:r w:rsidR="00DC1C4F">
        <w:rPr>
          <w:rFonts w:ascii="Times New Roman" w:hAnsi="Times New Roman" w:cs="Times New Roman"/>
          <w:sz w:val="24"/>
          <w:szCs w:val="24"/>
        </w:rPr>
        <w:t xml:space="preserve"> </w:t>
      </w:r>
      <w:r w:rsidR="00DC1C4F" w:rsidRPr="00DE4F2C">
        <w:rPr>
          <w:rFonts w:ascii="Times New Roman" w:hAnsi="Times New Roman" w:cs="Times New Roman"/>
          <w:sz w:val="24"/>
          <w:szCs w:val="24"/>
        </w:rPr>
        <w:fldChar w:fldCharType="begin"/>
      </w:r>
      <w:r w:rsidR="00DC1C4F">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DC1C4F" w:rsidRPr="00DE4F2C">
        <w:rPr>
          <w:rFonts w:ascii="Times New Roman" w:hAnsi="Times New Roman" w:cs="Times New Roman"/>
          <w:sz w:val="24"/>
          <w:szCs w:val="24"/>
        </w:rPr>
        <w:fldChar w:fldCharType="separate"/>
      </w:r>
      <w:r w:rsidR="00DC1C4F">
        <w:rPr>
          <w:rFonts w:ascii="Times New Roman" w:hAnsi="Times New Roman" w:cs="Times New Roman"/>
          <w:noProof/>
          <w:sz w:val="24"/>
          <w:szCs w:val="24"/>
        </w:rPr>
        <w:t>(Chesson 2000)</w:t>
      </w:r>
      <w:r w:rsidR="00DC1C4F" w:rsidRPr="00DE4F2C">
        <w:rPr>
          <w:rFonts w:ascii="Times New Roman" w:hAnsi="Times New Roman" w:cs="Times New Roman"/>
          <w:sz w:val="24"/>
          <w:szCs w:val="24"/>
        </w:rPr>
        <w:fldChar w:fldCharType="end"/>
      </w:r>
      <w:r w:rsidR="00DC1C4F" w:rsidRPr="00DE4F2C">
        <w:rPr>
          <w:rFonts w:ascii="Times New Roman" w:hAnsi="Times New Roman" w:cs="Times New Roman"/>
          <w:sz w:val="24"/>
          <w:szCs w:val="24"/>
        </w:rPr>
        <w:t>. 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a random walk to extinction</w:t>
      </w:r>
      <w:r w:rsidR="00DC1C4F">
        <w:rPr>
          <w:rFonts w:ascii="Times New Roman" w:hAnsi="Times New Roman" w:cs="Times New Roman"/>
          <w:sz w:val="24"/>
          <w:szCs w:val="24"/>
        </w:rPr>
        <w:t xml:space="preserve"> </w:t>
      </w:r>
      <w:r w:rsidR="00DC1C4F" w:rsidRPr="00DE4F2C">
        <w:rPr>
          <w:rFonts w:ascii="Times New Roman" w:hAnsi="Times New Roman" w:cs="Times New Roman"/>
          <w:sz w:val="24"/>
          <w:szCs w:val="24"/>
        </w:rPr>
        <w:fldChar w:fldCharType="begin"/>
      </w:r>
      <w:r w:rsidR="00DC1C4F">
        <w:rPr>
          <w:rFonts w:ascii="Times New Roman" w:hAnsi="Times New Roman" w:cs="Times New Roman"/>
          <w:sz w:val="24"/>
          <w:szCs w:val="24"/>
        </w:rPr>
        <w:instrText xml:space="preserve"> ADDIN EN.CITE &lt;EndNote&gt;&lt;Cite&gt;&lt;Author&gt;Adler&lt;/Author&gt;&lt;Year&gt;2007&lt;/Year&gt;&lt;RecNum&gt;3049&lt;/RecNum&gt;&lt;DisplayText&gt;(Adler et al. 2007)&lt;/DisplayText&gt;&lt;record&gt;&lt;rec-number&gt;3049&lt;/rec-number&gt;&lt;foreign-keys&gt;&lt;key app="EN" db-id="5x0z2evrjt2tvdefdrmved2kr5z5apftstrd" timestamp="1477072659"&gt;3049&lt;/key&gt;&lt;key app="ENWeb" db-id=""&gt;0&lt;/key&gt;&lt;/foreign-keys&gt;&lt;ref-type name="Journal Article"&gt;17&lt;/ref-type&gt;&lt;contributors&gt;&lt;authors&gt;&lt;author&gt;Adler, P. B.&lt;/author&gt;&lt;author&gt;HilleRisLambers, J.&lt;/author&gt;&lt;author&gt;Levine, J. M.&lt;/author&gt;&lt;/authors&gt;&lt;/contributors&gt;&lt;titles&gt;&lt;title&gt;A niche for neutrality&lt;/title&gt;&lt;secondary-title&gt;Ecology Letters&lt;/secondary-title&gt;&lt;/titles&gt;&lt;periodical&gt;&lt;full-title&gt;Ecology Letters&lt;/full-title&gt;&lt;/periodical&gt;&lt;pages&gt;95-104&lt;/pages&gt;&lt;volume&gt;10&lt;/volume&gt;&lt;number&gt;2&lt;/number&gt;&lt;dates&gt;&lt;year&gt;2007&lt;/year&gt;&lt;pub-dates&gt;&lt;date&gt;Feb&lt;/date&gt;&lt;/pub-dates&gt;&lt;/dates&gt;&lt;isbn&gt;1461-023X&lt;/isbn&gt;&lt;accession-num&gt;ISI:000243754000001&lt;/accession-num&gt;&lt;urls&gt;&lt;related-urls&gt;&lt;url&gt;&amp;lt;Go to ISI&amp;gt;://000243754000001&lt;/url&gt;&lt;/related-urls&gt;&lt;/urls&gt;&lt;/record&gt;&lt;/Cite&gt;&lt;/EndNote&gt;</w:instrText>
      </w:r>
      <w:r w:rsidR="00DC1C4F" w:rsidRPr="00DE4F2C">
        <w:rPr>
          <w:rFonts w:ascii="Times New Roman" w:hAnsi="Times New Roman" w:cs="Times New Roman"/>
          <w:sz w:val="24"/>
          <w:szCs w:val="24"/>
        </w:rPr>
        <w:fldChar w:fldCharType="separate"/>
      </w:r>
      <w:r w:rsidR="00DC1C4F">
        <w:rPr>
          <w:rFonts w:ascii="Times New Roman" w:hAnsi="Times New Roman" w:cs="Times New Roman"/>
          <w:noProof/>
          <w:sz w:val="24"/>
          <w:szCs w:val="24"/>
        </w:rPr>
        <w:t>(Adler et al. 2007)</w:t>
      </w:r>
      <w:r w:rsidR="00DC1C4F" w:rsidRPr="00DE4F2C">
        <w:rPr>
          <w:rFonts w:ascii="Times New Roman" w:hAnsi="Times New Roman" w:cs="Times New Roman"/>
          <w:sz w:val="24"/>
          <w:szCs w:val="24"/>
        </w:rPr>
        <w:fldChar w:fldCharType="end"/>
      </w:r>
      <w:r w:rsidR="00DC1C4F" w:rsidRPr="00DE4F2C">
        <w:rPr>
          <w:rFonts w:ascii="Times New Roman" w:hAnsi="Times New Roman" w:cs="Times New Roman"/>
          <w:sz w:val="24"/>
          <w:szCs w:val="24"/>
        </w:rPr>
        <w:t xml:space="preserve">. Thus, Chesson’s </w:t>
      </w:r>
      <w:r w:rsidR="00DC1C4F">
        <w:rPr>
          <w:rFonts w:ascii="Times New Roman" w:hAnsi="Times New Roman" w:cs="Times New Roman"/>
          <w:sz w:val="24"/>
          <w:szCs w:val="24"/>
        </w:rPr>
        <w:t>inequality provides a general framework for predicting species coexistence</w:t>
      </w:r>
      <w:r w:rsidR="00DC1C4F" w:rsidRPr="00DE4F2C">
        <w:rPr>
          <w:rFonts w:ascii="Times New Roman" w:hAnsi="Times New Roman" w:cs="Times New Roman"/>
          <w:sz w:val="24"/>
          <w:szCs w:val="24"/>
        </w:rPr>
        <w:t>.</w:t>
      </w:r>
    </w:p>
    <w:p w14:paraId="608EE004" w14:textId="77777777" w:rsidR="003752B7" w:rsidRDefault="00200D57"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lastRenderedPageBreak/>
        <w:t xml:space="preserve">As </w:t>
      </w:r>
      <w:r w:rsidR="00DC1C4F" w:rsidRPr="000B5960">
        <w:rPr>
          <w:rFonts w:ascii="Times New Roman" w:hAnsi="Times New Roman" w:cs="Times New Roman"/>
          <w:sz w:val="24"/>
          <w:szCs w:val="24"/>
        </w:rPr>
        <w:t>Chesson</w:t>
      </w:r>
      <w:r w:rsidR="00DC1C4F">
        <w:rPr>
          <w:rFonts w:ascii="Times New Roman" w:hAnsi="Times New Roman" w:cs="Times New Roman"/>
          <w:sz w:val="24"/>
          <w:szCs w:val="24"/>
        </w:rPr>
        <w:t xml:space="preserve">’s general framework of species coexistence </w:t>
      </w:r>
      <w:r w:rsidR="003C339C">
        <w:rPr>
          <w:rFonts w:ascii="Times New Roman" w:hAnsi="Times New Roman" w:cs="Times New Roman"/>
          <w:sz w:val="24"/>
          <w:szCs w:val="24"/>
        </w:rPr>
        <w:t xml:space="preserve">becomes more mature </w:t>
      </w:r>
      <w:r w:rsidR="00781257">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Monographs","id":"ITEM-2","issue":"3","issued":{"date-parts":[["2018"]]},"page":"277-303","publisher":"Wiley Online Library","title":"Chesson's coexistence theory","type":"article-journal","volume":"88"},"uris":["http://www.mendeley.com/documents/?uuid=bc85d94b-6367-4bd6-8a44-e98851238d98"]}],"mendeley":{"formattedCitation":"(Chesson 2000, Barabás et al. 2018)","plainTextFormattedCitation":"(Chesson 2000, Barabás et al. 2018)","previouslyFormattedCitation":"(Chesson 2000, Barabás et al. 2018)"},"properties":{"noteIndex":0},"schema":"https://github.com/citation-style-language/schema/raw/master/csl-citation.json"}</w:instrText>
      </w:r>
      <w:r w:rsidR="00781257">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 Barabás et al. 2018)</w:t>
      </w:r>
      <w:r w:rsidR="00781257">
        <w:rPr>
          <w:rFonts w:ascii="Times New Roman" w:hAnsi="Times New Roman" w:cs="Times New Roman"/>
          <w:sz w:val="24"/>
          <w:szCs w:val="24"/>
        </w:rPr>
        <w:fldChar w:fldCharType="end"/>
      </w:r>
      <w:r w:rsidR="00DC1C4F" w:rsidRPr="000B5960">
        <w:rPr>
          <w:rFonts w:ascii="Times New Roman" w:hAnsi="Times New Roman" w:cs="Times New Roman"/>
          <w:sz w:val="24"/>
          <w:szCs w:val="24"/>
        </w:rPr>
        <w:fldChar w:fldCharType="begin"/>
      </w:r>
      <w:r w:rsidR="00DC1C4F">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DC1C4F" w:rsidRPr="000B5960">
        <w:rPr>
          <w:rFonts w:ascii="Times New Roman" w:hAnsi="Times New Roman" w:cs="Times New Roman"/>
          <w:sz w:val="24"/>
          <w:szCs w:val="24"/>
        </w:rPr>
        <w:fldChar w:fldCharType="end"/>
      </w:r>
      <w:r w:rsidR="00DC1C4F">
        <w:rPr>
          <w:rFonts w:ascii="Times New Roman" w:hAnsi="Times New Roman" w:cs="Times New Roman"/>
          <w:sz w:val="24"/>
          <w:szCs w:val="24"/>
        </w:rPr>
        <w:t>, attention in ecology has turned towards the empirical measurement of niche and relative fitness differences.</w:t>
      </w:r>
      <w:r w:rsidR="003C339C">
        <w:rPr>
          <w:rFonts w:ascii="Times New Roman" w:hAnsi="Times New Roman" w:cs="Times New Roman"/>
          <w:sz w:val="24"/>
          <w:szCs w:val="24"/>
        </w:rPr>
        <w:t xml:space="preserve"> </w:t>
      </w:r>
      <w:r w:rsidR="00DC1C4F" w:rsidRPr="00CA338A">
        <w:rPr>
          <w:rFonts w:ascii="Times New Roman" w:hAnsi="Times New Roman" w:cs="Times New Roman"/>
          <w:sz w:val="24"/>
          <w:szCs w:val="24"/>
        </w:rPr>
        <w:t>A</w:t>
      </w:r>
      <w:r w:rsidR="00086502">
        <w:rPr>
          <w:rFonts w:ascii="Times New Roman" w:hAnsi="Times New Roman" w:cs="Times New Roman"/>
          <w:sz w:val="24"/>
          <w:szCs w:val="24"/>
        </w:rPr>
        <w:t>t the same time,</w:t>
      </w:r>
      <w:r w:rsidR="00DC1C4F" w:rsidRPr="00CA338A">
        <w:rPr>
          <w:rFonts w:ascii="Times New Roman" w:hAnsi="Times New Roman" w:cs="Times New Roman"/>
          <w:sz w:val="24"/>
          <w:szCs w:val="24"/>
        </w:rPr>
        <w:t xml:space="preserve"> the number of different </w:t>
      </w:r>
      <w:r w:rsidR="00086502">
        <w:rPr>
          <w:rFonts w:ascii="Times New Roman" w:hAnsi="Times New Roman" w:cs="Times New Roman"/>
          <w:sz w:val="24"/>
          <w:szCs w:val="24"/>
        </w:rPr>
        <w:t xml:space="preserve">empirical </w:t>
      </w:r>
      <w:r w:rsidR="00DC1C4F" w:rsidRPr="00CA338A">
        <w:rPr>
          <w:rFonts w:ascii="Times New Roman" w:hAnsi="Times New Roman" w:cs="Times New Roman"/>
          <w:sz w:val="24"/>
          <w:szCs w:val="24"/>
        </w:rPr>
        <w:t xml:space="preserve">approaches </w:t>
      </w:r>
      <w:r w:rsidR="00E37246">
        <w:rPr>
          <w:rFonts w:ascii="Times New Roman" w:hAnsi="Times New Roman" w:cs="Times New Roman"/>
          <w:sz w:val="24"/>
          <w:szCs w:val="24"/>
        </w:rPr>
        <w:t xml:space="preserve">proposed </w:t>
      </w:r>
      <w:r w:rsidR="00086502">
        <w:rPr>
          <w:rFonts w:ascii="Times New Roman" w:hAnsi="Times New Roman" w:cs="Times New Roman"/>
          <w:sz w:val="24"/>
          <w:szCs w:val="24"/>
        </w:rPr>
        <w:t>for</w:t>
      </w:r>
      <w:r w:rsidR="00DC1C4F" w:rsidRPr="00CA338A">
        <w:rPr>
          <w:rFonts w:ascii="Times New Roman" w:hAnsi="Times New Roman" w:cs="Times New Roman"/>
          <w:sz w:val="24"/>
          <w:szCs w:val="24"/>
        </w:rPr>
        <w:t xml:space="preserve"> measuring ND and RFD ha</w:t>
      </w:r>
      <w:r w:rsidR="00086502">
        <w:rPr>
          <w:rFonts w:ascii="Times New Roman" w:hAnsi="Times New Roman" w:cs="Times New Roman"/>
          <w:sz w:val="24"/>
          <w:szCs w:val="24"/>
        </w:rPr>
        <w:t>s</w:t>
      </w:r>
      <w:r w:rsidR="00DC1C4F" w:rsidRPr="00CA338A">
        <w:rPr>
          <w:rFonts w:ascii="Times New Roman" w:hAnsi="Times New Roman" w:cs="Times New Roman"/>
          <w:sz w:val="24"/>
          <w:szCs w:val="24"/>
        </w:rPr>
        <w:t xml:space="preserve"> </w:t>
      </w:r>
      <w:r w:rsidR="00086502">
        <w:rPr>
          <w:rFonts w:ascii="Times New Roman" w:hAnsi="Times New Roman" w:cs="Times New Roman"/>
          <w:sz w:val="24"/>
          <w:szCs w:val="24"/>
        </w:rPr>
        <w:t>grown. These methods</w:t>
      </w:r>
      <w:r w:rsidR="00DC1C4F" w:rsidRPr="00CA338A">
        <w:rPr>
          <w:rFonts w:ascii="Times New Roman" w:hAnsi="Times New Roman" w:cs="Times New Roman"/>
          <w:sz w:val="24"/>
          <w:szCs w:val="24"/>
        </w:rPr>
        <w:t xml:space="preserve"> make differ</w:t>
      </w:r>
      <w:r w:rsidR="00086502">
        <w:rPr>
          <w:rFonts w:ascii="Times New Roman" w:hAnsi="Times New Roman" w:cs="Times New Roman"/>
          <w:sz w:val="24"/>
          <w:szCs w:val="24"/>
        </w:rPr>
        <w:t>ent</w:t>
      </w:r>
      <w:r w:rsidR="00DC1C4F" w:rsidRPr="00CA338A">
        <w:rPr>
          <w:rFonts w:ascii="Times New Roman" w:hAnsi="Times New Roman" w:cs="Times New Roman"/>
          <w:sz w:val="24"/>
          <w:szCs w:val="24"/>
        </w:rPr>
        <w:t xml:space="preserve"> assumptions</w:t>
      </w:r>
      <w:r w:rsidR="00E37246">
        <w:rPr>
          <w:rFonts w:ascii="Times New Roman" w:hAnsi="Times New Roman" w:cs="Times New Roman"/>
          <w:sz w:val="24"/>
          <w:szCs w:val="24"/>
        </w:rPr>
        <w:t xml:space="preserve"> and use different experimental designs</w:t>
      </w:r>
      <w:r w:rsidR="00DC1C4F" w:rsidRPr="00CA338A">
        <w:rPr>
          <w:rFonts w:ascii="Times New Roman" w:hAnsi="Times New Roman" w:cs="Times New Roman"/>
          <w:sz w:val="24"/>
          <w:szCs w:val="24"/>
        </w:rPr>
        <w:t xml:space="preserve">, and </w:t>
      </w:r>
      <w:r w:rsidR="00E37246">
        <w:rPr>
          <w:rFonts w:ascii="Times New Roman" w:hAnsi="Times New Roman" w:cs="Times New Roman"/>
          <w:sz w:val="24"/>
          <w:szCs w:val="24"/>
        </w:rPr>
        <w:t>a</w:t>
      </w:r>
      <w:r w:rsidR="00DC1C4F" w:rsidRPr="00CA338A">
        <w:rPr>
          <w:rFonts w:ascii="Times New Roman" w:hAnsi="Times New Roman" w:cs="Times New Roman"/>
          <w:sz w:val="24"/>
          <w:szCs w:val="24"/>
        </w:rPr>
        <w:t>s a result, there is potential for confusion to occur if</w:t>
      </w:r>
      <w:r w:rsidR="00086502">
        <w:rPr>
          <w:rFonts w:ascii="Times New Roman" w:hAnsi="Times New Roman" w:cs="Times New Roman"/>
          <w:sz w:val="24"/>
          <w:szCs w:val="24"/>
        </w:rPr>
        <w:t xml:space="preserve"> different methods yield different predictions. Moreover, it is likely that </w:t>
      </w:r>
      <w:r w:rsidR="00DC1C4F" w:rsidRPr="00CA338A">
        <w:rPr>
          <w:rFonts w:ascii="Times New Roman" w:hAnsi="Times New Roman" w:cs="Times New Roman"/>
          <w:sz w:val="24"/>
          <w:szCs w:val="24"/>
        </w:rPr>
        <w:t xml:space="preserve">at </w:t>
      </w:r>
      <w:r w:rsidR="00086502">
        <w:rPr>
          <w:rFonts w:ascii="Times New Roman" w:hAnsi="Times New Roman" w:cs="Times New Roman"/>
          <w:sz w:val="24"/>
          <w:szCs w:val="24"/>
        </w:rPr>
        <w:t>some</w:t>
      </w:r>
      <w:r w:rsidR="00086502" w:rsidRPr="00CA338A">
        <w:rPr>
          <w:rFonts w:ascii="Times New Roman" w:hAnsi="Times New Roman" w:cs="Times New Roman"/>
          <w:sz w:val="24"/>
          <w:szCs w:val="24"/>
        </w:rPr>
        <w:t xml:space="preserve"> </w:t>
      </w:r>
      <w:r w:rsidR="00DC1C4F" w:rsidRPr="00CA338A">
        <w:rPr>
          <w:rFonts w:ascii="Times New Roman" w:hAnsi="Times New Roman" w:cs="Times New Roman"/>
          <w:sz w:val="24"/>
          <w:szCs w:val="24"/>
        </w:rPr>
        <w:t xml:space="preserve">point in the future, researchers </w:t>
      </w:r>
      <w:r w:rsidR="00086502">
        <w:rPr>
          <w:rFonts w:ascii="Times New Roman" w:hAnsi="Times New Roman" w:cs="Times New Roman"/>
          <w:sz w:val="24"/>
          <w:szCs w:val="24"/>
        </w:rPr>
        <w:t xml:space="preserve">will </w:t>
      </w:r>
      <w:r w:rsidR="00DC1C4F" w:rsidRPr="00CA338A">
        <w:rPr>
          <w:rFonts w:ascii="Times New Roman" w:hAnsi="Times New Roman" w:cs="Times New Roman"/>
          <w:sz w:val="24"/>
          <w:szCs w:val="24"/>
        </w:rPr>
        <w:t xml:space="preserve">begin to synthesize </w:t>
      </w:r>
      <w:r w:rsidR="00086502">
        <w:rPr>
          <w:rFonts w:ascii="Times New Roman" w:hAnsi="Times New Roman" w:cs="Times New Roman"/>
          <w:sz w:val="24"/>
          <w:szCs w:val="24"/>
        </w:rPr>
        <w:t>data on</w:t>
      </w:r>
      <w:r w:rsidR="00DC1C4F" w:rsidRPr="00CA338A">
        <w:rPr>
          <w:rFonts w:ascii="Times New Roman" w:hAnsi="Times New Roman" w:cs="Times New Roman"/>
          <w:sz w:val="24"/>
          <w:szCs w:val="24"/>
        </w:rPr>
        <w:t xml:space="preserve"> the contributions of ND and RFD to species coexistence among different groups of organisms. </w:t>
      </w:r>
      <w:r w:rsidR="00E37246">
        <w:rPr>
          <w:rFonts w:ascii="Times New Roman" w:hAnsi="Times New Roman" w:cs="Times New Roman"/>
          <w:sz w:val="24"/>
          <w:szCs w:val="24"/>
        </w:rPr>
        <w:t xml:space="preserve">Without first determining whether these methods are theoretically comparable, such synthesis could lead to incorrect conclusions. </w:t>
      </w:r>
      <w:r w:rsidR="00DC1C4F" w:rsidRPr="00CA338A">
        <w:rPr>
          <w:rFonts w:ascii="Times New Roman" w:hAnsi="Times New Roman" w:cs="Times New Roman"/>
          <w:sz w:val="24"/>
          <w:szCs w:val="24"/>
        </w:rPr>
        <w:t>To help circumvent these future problems, we have written this paper to provide a summary and comparison of the different methods</w:t>
      </w:r>
      <w:r w:rsidR="00DC1C4F">
        <w:rPr>
          <w:rFonts w:ascii="Times New Roman" w:hAnsi="Times New Roman" w:cs="Times New Roman"/>
          <w:sz w:val="24"/>
          <w:szCs w:val="24"/>
        </w:rPr>
        <w:t xml:space="preserve"> that have been used to measure ND and RFD, and to compare how each method makes predictions regarding species coexistence. </w:t>
      </w:r>
    </w:p>
    <w:p w14:paraId="6434D41D" w14:textId="77777777" w:rsidR="00123814" w:rsidRDefault="00086502"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In part 1 we </w:t>
      </w:r>
      <w:r w:rsidR="00DC1C4F">
        <w:rPr>
          <w:rFonts w:ascii="Times New Roman" w:hAnsi="Times New Roman" w:cs="Times New Roman"/>
          <w:sz w:val="24"/>
          <w:szCs w:val="24"/>
        </w:rPr>
        <w:t>describ</w:t>
      </w:r>
      <w:r>
        <w:rPr>
          <w:rFonts w:ascii="Times New Roman" w:hAnsi="Times New Roman" w:cs="Times New Roman"/>
          <w:sz w:val="24"/>
          <w:szCs w:val="24"/>
        </w:rPr>
        <w:t>e</w:t>
      </w:r>
      <w:r w:rsidR="00DC1C4F">
        <w:rPr>
          <w:rFonts w:ascii="Times New Roman" w:hAnsi="Times New Roman" w:cs="Times New Roman"/>
          <w:sz w:val="24"/>
          <w:szCs w:val="24"/>
        </w:rPr>
        <w:t xml:space="preserve"> five </w:t>
      </w:r>
      <w:r w:rsidR="00742E7D">
        <w:rPr>
          <w:rFonts w:ascii="Times New Roman" w:hAnsi="Times New Roman" w:cs="Times New Roman"/>
          <w:sz w:val="24"/>
          <w:szCs w:val="24"/>
        </w:rPr>
        <w:t>proposed</w:t>
      </w:r>
      <w:r w:rsidR="00DC1C4F">
        <w:rPr>
          <w:rFonts w:ascii="Times New Roman" w:hAnsi="Times New Roman" w:cs="Times New Roman"/>
          <w:sz w:val="24"/>
          <w:szCs w:val="24"/>
        </w:rPr>
        <w:t xml:space="preserve"> empirical methods, going through the theore</w:t>
      </w:r>
      <w:r w:rsidR="007F68D8">
        <w:rPr>
          <w:rFonts w:ascii="Times New Roman" w:hAnsi="Times New Roman" w:cs="Times New Roman"/>
          <w:sz w:val="24"/>
          <w:szCs w:val="24"/>
        </w:rPr>
        <w:t xml:space="preserve">tical background of </w:t>
      </w:r>
      <w:r w:rsidR="007F2E86">
        <w:rPr>
          <w:rFonts w:ascii="Times New Roman" w:hAnsi="Times New Roman" w:cs="Times New Roman"/>
          <w:sz w:val="24"/>
          <w:szCs w:val="24"/>
        </w:rPr>
        <w:t>each</w:t>
      </w:r>
      <w:r w:rsidR="007F68D8">
        <w:rPr>
          <w:rFonts w:ascii="Times New Roman" w:hAnsi="Times New Roman" w:cs="Times New Roman"/>
          <w:sz w:val="24"/>
          <w:szCs w:val="24"/>
        </w:rPr>
        <w:t xml:space="preserve"> method as well as the measurements </w:t>
      </w:r>
      <w:r w:rsidR="00DC1C4F">
        <w:rPr>
          <w:rFonts w:ascii="Times New Roman" w:hAnsi="Times New Roman" w:cs="Times New Roman"/>
          <w:sz w:val="24"/>
          <w:szCs w:val="24"/>
        </w:rPr>
        <w:t>typically used to quantify</w:t>
      </w:r>
      <w:r w:rsidR="00293936">
        <w:rPr>
          <w:rFonts w:ascii="Times New Roman" w:hAnsi="Times New Roman" w:cs="Times New Roman"/>
          <w:sz w:val="24"/>
          <w:szCs w:val="24"/>
        </w:rPr>
        <w:t xml:space="preserve"> fluctuation independent mechanisms, </w:t>
      </w:r>
      <w:r w:rsidR="00DC1C4F">
        <w:rPr>
          <w:rFonts w:ascii="Times New Roman" w:hAnsi="Times New Roman" w:cs="Times New Roman"/>
          <w:sz w:val="24"/>
          <w:szCs w:val="24"/>
        </w:rPr>
        <w:t>ND and RFD</w:t>
      </w:r>
      <w:r w:rsidR="007F68D8">
        <w:rPr>
          <w:rFonts w:ascii="Times New Roman" w:hAnsi="Times New Roman" w:cs="Times New Roman"/>
          <w:sz w:val="24"/>
          <w:szCs w:val="24"/>
        </w:rPr>
        <w:t>. We end the Part 1 by comparing</w:t>
      </w:r>
      <w:r>
        <w:rPr>
          <w:rFonts w:ascii="Times New Roman" w:hAnsi="Times New Roman" w:cs="Times New Roman"/>
          <w:sz w:val="24"/>
          <w:szCs w:val="24"/>
        </w:rPr>
        <w:t xml:space="preserve"> the methods in terms of their algebraic equivalence and ability to correctly predict species coexistence. In Part 2</w:t>
      </w:r>
      <w:r w:rsidR="003C339C">
        <w:rPr>
          <w:rFonts w:ascii="Times New Roman" w:hAnsi="Times New Roman" w:cs="Times New Roman"/>
          <w:sz w:val="24"/>
          <w:szCs w:val="24"/>
        </w:rPr>
        <w:t xml:space="preserve"> w</w:t>
      </w:r>
      <w:r w:rsidR="00DC1C4F">
        <w:rPr>
          <w:rFonts w:ascii="Times New Roman" w:hAnsi="Times New Roman" w:cs="Times New Roman"/>
          <w:sz w:val="24"/>
          <w:szCs w:val="24"/>
        </w:rPr>
        <w:t xml:space="preserve">e summarize when, why, and how each method should be used, and provide the equivalent of a decision-tree that will help empiricists </w:t>
      </w:r>
      <w:r w:rsidR="007F2E86">
        <w:rPr>
          <w:rFonts w:ascii="Times New Roman" w:hAnsi="Times New Roman" w:cs="Times New Roman"/>
          <w:sz w:val="24"/>
          <w:szCs w:val="24"/>
        </w:rPr>
        <w:t xml:space="preserve">select the most appropriate method for their study and </w:t>
      </w:r>
      <w:r w:rsidR="00DC1C4F">
        <w:rPr>
          <w:rFonts w:ascii="Times New Roman" w:hAnsi="Times New Roman" w:cs="Times New Roman"/>
          <w:sz w:val="24"/>
          <w:szCs w:val="24"/>
        </w:rPr>
        <w:t xml:space="preserve">understand the </w:t>
      </w:r>
      <w:r w:rsidR="007F2E86">
        <w:rPr>
          <w:rFonts w:ascii="Times New Roman" w:hAnsi="Times New Roman" w:cs="Times New Roman"/>
          <w:sz w:val="24"/>
          <w:szCs w:val="24"/>
        </w:rPr>
        <w:t>limitations of</w:t>
      </w:r>
      <w:r w:rsidR="00DC1C4F">
        <w:rPr>
          <w:rFonts w:ascii="Times New Roman" w:hAnsi="Times New Roman" w:cs="Times New Roman"/>
          <w:sz w:val="24"/>
          <w:szCs w:val="24"/>
        </w:rPr>
        <w:t xml:space="preserve"> experiments to measure ND and RFD. </w:t>
      </w:r>
      <w:r>
        <w:rPr>
          <w:rFonts w:ascii="Times New Roman" w:hAnsi="Times New Roman" w:cs="Times New Roman"/>
          <w:sz w:val="24"/>
          <w:szCs w:val="24"/>
        </w:rPr>
        <w:t>In</w:t>
      </w:r>
      <w:r w:rsidR="00DC1C4F">
        <w:rPr>
          <w:rFonts w:ascii="Times New Roman" w:hAnsi="Times New Roman" w:cs="Times New Roman"/>
          <w:sz w:val="24"/>
          <w:szCs w:val="24"/>
        </w:rPr>
        <w:t xml:space="preserve"> </w:t>
      </w:r>
      <w:r>
        <w:rPr>
          <w:rFonts w:ascii="Times New Roman" w:hAnsi="Times New Roman" w:cs="Times New Roman"/>
          <w:sz w:val="24"/>
          <w:szCs w:val="24"/>
        </w:rPr>
        <w:t>p</w:t>
      </w:r>
      <w:r w:rsidR="00DC1C4F">
        <w:rPr>
          <w:rFonts w:ascii="Times New Roman" w:hAnsi="Times New Roman" w:cs="Times New Roman"/>
          <w:sz w:val="24"/>
          <w:szCs w:val="24"/>
        </w:rPr>
        <w:t xml:space="preserve">art 3, we provide some warnings </w:t>
      </w:r>
      <w:r w:rsidR="007F2E86">
        <w:rPr>
          <w:rFonts w:ascii="Times New Roman" w:hAnsi="Times New Roman" w:cs="Times New Roman"/>
          <w:sz w:val="24"/>
          <w:szCs w:val="24"/>
        </w:rPr>
        <w:t>for</w:t>
      </w:r>
      <w:r w:rsidR="00DC1C4F">
        <w:rPr>
          <w:rFonts w:ascii="Times New Roman" w:hAnsi="Times New Roman" w:cs="Times New Roman"/>
          <w:sz w:val="24"/>
          <w:szCs w:val="24"/>
        </w:rPr>
        <w:t xml:space="preserve"> empiricists that will help prevent future confusion and miscalculations, and some suggestions that will help maximize the success of this exciting new field of coexistence theory.</w:t>
      </w:r>
      <w:r w:rsidR="00B47C79" w:rsidDel="00B47C79">
        <w:rPr>
          <w:rFonts w:ascii="Times New Roman" w:hAnsi="Times New Roman" w:cs="Times New Roman"/>
          <w:sz w:val="24"/>
          <w:szCs w:val="24"/>
        </w:rPr>
        <w:t xml:space="preserve"> </w:t>
      </w:r>
    </w:p>
    <w:p w14:paraId="59BA547E" w14:textId="77777777" w:rsidR="00123814" w:rsidRPr="00B0403D" w:rsidRDefault="00123814" w:rsidP="00C1590A">
      <w:pPr>
        <w:pStyle w:val="Normal1"/>
        <w:spacing w:line="360" w:lineRule="auto"/>
        <w:ind w:left="1440"/>
        <w:rPr>
          <w:rFonts w:ascii="Times New Roman" w:hAnsi="Times New Roman" w:cs="Times New Roman"/>
          <w:sz w:val="24"/>
          <w:szCs w:val="24"/>
        </w:rPr>
      </w:pPr>
    </w:p>
    <w:p w14:paraId="5C485E8E" w14:textId="77777777" w:rsidR="004044A2" w:rsidRPr="004E6E9D" w:rsidRDefault="008754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empirical methods</w:t>
      </w:r>
    </w:p>
    <w:p w14:paraId="5F60664B" w14:textId="77777777" w:rsidR="00B6315B" w:rsidRDefault="000D1DA3"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hint="eastAsia"/>
          <w:sz w:val="24"/>
          <w:szCs w:val="24"/>
          <w:lang w:eastAsia="zh-TW"/>
        </w:rPr>
        <w:t>Th</w:t>
      </w:r>
      <w:r>
        <w:rPr>
          <w:rFonts w:ascii="Times New Roman" w:hAnsi="Times New Roman" w:cs="Times New Roman"/>
          <w:sz w:val="24"/>
          <w:szCs w:val="24"/>
          <w:lang w:eastAsia="zh-TW"/>
        </w:rPr>
        <w:t xml:space="preserve">e five empirical methods we reviewed here </w:t>
      </w:r>
      <w:r w:rsidR="005E42AA">
        <w:rPr>
          <w:rFonts w:ascii="Times New Roman" w:hAnsi="Times New Roman" w:cs="Times New Roman"/>
          <w:sz w:val="24"/>
          <w:szCs w:val="24"/>
          <w:lang w:eastAsia="zh-TW"/>
        </w:rPr>
        <w:t xml:space="preserve">are </w:t>
      </w:r>
      <w:r w:rsidR="00B35C97">
        <w:rPr>
          <w:rFonts w:ascii="Times New Roman" w:hAnsi="Times New Roman" w:cs="Times New Roman"/>
          <w:sz w:val="24"/>
          <w:szCs w:val="24"/>
          <w:lang w:eastAsia="zh-TW"/>
        </w:rPr>
        <w:t>proposed</w:t>
      </w:r>
      <w:r w:rsidR="005E42AA">
        <w:rPr>
          <w:rFonts w:ascii="Times New Roman" w:hAnsi="Times New Roman" w:cs="Times New Roman"/>
          <w:sz w:val="24"/>
          <w:szCs w:val="24"/>
          <w:lang w:eastAsia="zh-TW"/>
        </w:rPr>
        <w:t xml:space="preserve"> to </w:t>
      </w:r>
      <w:r w:rsidR="00B35C97">
        <w:rPr>
          <w:rFonts w:ascii="Times New Roman" w:hAnsi="Times New Roman" w:cs="Times New Roman"/>
          <w:sz w:val="24"/>
          <w:szCs w:val="24"/>
          <w:lang w:eastAsia="zh-TW"/>
        </w:rPr>
        <w:t>quantify</w:t>
      </w:r>
      <w:r w:rsidR="005E42AA">
        <w:rPr>
          <w:rFonts w:ascii="Times New Roman" w:hAnsi="Times New Roman" w:cs="Times New Roman"/>
          <w:sz w:val="24"/>
          <w:szCs w:val="24"/>
          <w:lang w:eastAsia="zh-TW"/>
        </w:rPr>
        <w:t xml:space="preserve"> only fluctuation independent mechanisms – ND and RFD – for assessing mutual invasibility criterion for species coexistence. The mutual invasibility</w:t>
      </w:r>
      <w:r w:rsidR="005E42AA">
        <w:rPr>
          <w:rFonts w:ascii="Times New Roman" w:hAnsi="Times New Roman" w:cs="Times New Roman"/>
          <w:sz w:val="24"/>
          <w:szCs w:val="24"/>
        </w:rPr>
        <w:t xml:space="preserve"> criterion states that </w:t>
      </w:r>
      <w:r w:rsidR="005E42AA">
        <w:rPr>
          <w:rFonts w:ascii="Times New Roman" w:hAnsi="Times New Roman" w:cs="Times New Roman"/>
          <w:sz w:val="24"/>
          <w:szCs w:val="24"/>
          <w:lang w:eastAsia="zh-TW"/>
        </w:rPr>
        <w:t>f</w:t>
      </w:r>
      <w:r w:rsidR="005E42AA" w:rsidRPr="00B0403D">
        <w:rPr>
          <w:rFonts w:ascii="Times New Roman" w:hAnsi="Times New Roman" w:cs="Times New Roman"/>
          <w:sz w:val="24"/>
          <w:szCs w:val="24"/>
        </w:rPr>
        <w:t xml:space="preserve">or any two species (e.g. </w:t>
      </w:r>
      <w:r w:rsidR="005E42AA" w:rsidRPr="009F29C6">
        <w:rPr>
          <w:rFonts w:ascii="Times New Roman" w:hAnsi="Times New Roman" w:cs="Times New Roman"/>
          <w:i/>
          <w:sz w:val="24"/>
          <w:szCs w:val="24"/>
        </w:rPr>
        <w:t>i</w:t>
      </w:r>
      <w:r w:rsidR="005E42AA" w:rsidRPr="00B0403D">
        <w:rPr>
          <w:rFonts w:ascii="Times New Roman" w:hAnsi="Times New Roman" w:cs="Times New Roman"/>
          <w:sz w:val="24"/>
          <w:szCs w:val="24"/>
        </w:rPr>
        <w:t xml:space="preserve"> and </w:t>
      </w:r>
      <w:r w:rsidR="005E42AA" w:rsidRPr="009F29C6">
        <w:rPr>
          <w:rFonts w:ascii="Times New Roman" w:hAnsi="Times New Roman" w:cs="Times New Roman"/>
          <w:i/>
          <w:sz w:val="24"/>
          <w:szCs w:val="24"/>
        </w:rPr>
        <w:t>j</w:t>
      </w:r>
      <w:r w:rsidR="005E42AA" w:rsidRPr="00B0403D">
        <w:rPr>
          <w:rFonts w:ascii="Times New Roman" w:hAnsi="Times New Roman" w:cs="Times New Roman"/>
          <w:sz w:val="24"/>
          <w:szCs w:val="24"/>
        </w:rPr>
        <w:t>) to stably coexist</w:t>
      </w:r>
      <w:r w:rsidR="005E42AA">
        <w:rPr>
          <w:rFonts w:ascii="Times New Roman" w:hAnsi="Times New Roman" w:cs="Times New Roman"/>
          <w:sz w:val="24"/>
          <w:szCs w:val="24"/>
        </w:rPr>
        <w:t>, each of them must be able to invade a steady-state population of the other species.</w:t>
      </w:r>
      <w:r w:rsidR="00243C4F">
        <w:rPr>
          <w:rFonts w:ascii="Times New Roman" w:hAnsi="Times New Roman" w:cs="Times New Roman"/>
          <w:sz w:val="24"/>
          <w:szCs w:val="24"/>
        </w:rPr>
        <w:t xml:space="preserve"> </w:t>
      </w:r>
      <w:r w:rsidR="003B415B">
        <w:rPr>
          <w:rFonts w:ascii="Times New Roman" w:hAnsi="Times New Roman" w:cs="Times New Roman"/>
          <w:sz w:val="24"/>
          <w:szCs w:val="24"/>
        </w:rPr>
        <w:t>Using</w:t>
      </w:r>
      <w:r w:rsidR="005E42AA">
        <w:rPr>
          <w:rFonts w:ascii="Times New Roman" w:hAnsi="Times New Roman" w:cs="Times New Roman"/>
          <w:sz w:val="24"/>
          <w:szCs w:val="24"/>
        </w:rPr>
        <w:t xml:space="preserve"> only ND and RFD</w:t>
      </w:r>
      <w:r w:rsidR="003B415B">
        <w:rPr>
          <w:rFonts w:ascii="Times New Roman" w:hAnsi="Times New Roman" w:cs="Times New Roman"/>
          <w:sz w:val="24"/>
          <w:szCs w:val="24"/>
        </w:rPr>
        <w:t xml:space="preserve"> to assess mutual invasibility criterion premises on </w:t>
      </w:r>
      <w:r w:rsidR="003B415B">
        <w:rPr>
          <w:rFonts w:ascii="Times New Roman" w:hAnsi="Times New Roman" w:cs="Times New Roman" w:hint="eastAsia"/>
          <w:sz w:val="24"/>
          <w:szCs w:val="24"/>
          <w:lang w:eastAsia="zh-TW"/>
        </w:rPr>
        <w:t>(1)</w:t>
      </w:r>
      <w:r w:rsidR="00733D46">
        <w:rPr>
          <w:rFonts w:ascii="Times New Roman" w:hAnsi="Times New Roman" w:cs="Times New Roman"/>
          <w:sz w:val="24"/>
          <w:szCs w:val="24"/>
        </w:rPr>
        <w:t xml:space="preserve"> negligible </w:t>
      </w:r>
      <w:r w:rsidR="005906A1">
        <w:rPr>
          <w:rFonts w:ascii="Times New Roman" w:hAnsi="Times New Roman" w:cs="Times New Roman"/>
          <w:sz w:val="24"/>
          <w:szCs w:val="24"/>
        </w:rPr>
        <w:t>e</w:t>
      </w:r>
      <w:r w:rsidR="003B415B">
        <w:rPr>
          <w:rFonts w:ascii="Times New Roman" w:hAnsi="Times New Roman" w:cs="Times New Roman"/>
          <w:sz w:val="24"/>
          <w:szCs w:val="24"/>
        </w:rPr>
        <w:t xml:space="preserve">nvironmental fluctuations </w:t>
      </w:r>
      <w:r w:rsidR="00293936">
        <w:rPr>
          <w:rFonts w:ascii="Times New Roman" w:hAnsi="Times New Roman" w:cs="Times New Roman"/>
          <w:sz w:val="24"/>
          <w:szCs w:val="24"/>
        </w:rPr>
        <w:t xml:space="preserve">so that </w:t>
      </w:r>
      <w:r w:rsidR="003B415B">
        <w:rPr>
          <w:rFonts w:ascii="Times New Roman" w:hAnsi="Times New Roman" w:cs="Times New Roman"/>
          <w:sz w:val="24"/>
          <w:szCs w:val="24"/>
        </w:rPr>
        <w:t xml:space="preserve">(2) linear approximation of </w:t>
      </w:r>
      <w:r w:rsidR="00B35C97">
        <w:rPr>
          <w:rFonts w:ascii="Times New Roman" w:hAnsi="Times New Roman" w:cs="Times New Roman"/>
          <w:sz w:val="24"/>
          <w:szCs w:val="24"/>
        </w:rPr>
        <w:t>species interactions</w:t>
      </w:r>
      <w:r w:rsidR="00293936">
        <w:rPr>
          <w:rFonts w:ascii="Times New Roman" w:hAnsi="Times New Roman" w:cs="Times New Roman"/>
          <w:sz w:val="24"/>
          <w:szCs w:val="24"/>
        </w:rPr>
        <w:t xml:space="preserve"> is accurate enough</w:t>
      </w:r>
      <w:r w:rsidR="00B35C97">
        <w:rPr>
          <w:rFonts w:ascii="Times New Roman" w:hAnsi="Times New Roman" w:cs="Times New Roman"/>
          <w:sz w:val="24"/>
          <w:szCs w:val="24"/>
        </w:rPr>
        <w:t xml:space="preserve"> </w:t>
      </w:r>
      <w:r w:rsidR="00183762">
        <w:rPr>
          <w:rFonts w:ascii="Times New Roman" w:hAnsi="Times New Roman" w:cs="Times New Roman"/>
          <w:sz w:val="24"/>
          <w:szCs w:val="24"/>
        </w:rPr>
        <w:fldChar w:fldCharType="begin" w:fldLock="1"/>
      </w:r>
      <w:r w:rsidR="00AC69FB">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sidR="00183762">
        <w:rPr>
          <w:rFonts w:ascii="Times New Roman" w:hAnsi="Times New Roman" w:cs="Times New Roman"/>
          <w:sz w:val="24"/>
          <w:szCs w:val="24"/>
        </w:rPr>
        <w:fldChar w:fldCharType="separate"/>
      </w:r>
      <w:r w:rsidR="00183762" w:rsidRPr="00183762">
        <w:rPr>
          <w:rFonts w:ascii="Times New Roman" w:hAnsi="Times New Roman" w:cs="Times New Roman"/>
          <w:noProof/>
          <w:sz w:val="24"/>
          <w:szCs w:val="24"/>
        </w:rPr>
        <w:t>(Barabás et al. 2018)</w:t>
      </w:r>
      <w:r w:rsidR="00183762">
        <w:rPr>
          <w:rFonts w:ascii="Times New Roman" w:hAnsi="Times New Roman" w:cs="Times New Roman"/>
          <w:sz w:val="24"/>
          <w:szCs w:val="24"/>
        </w:rPr>
        <w:fldChar w:fldCharType="end"/>
      </w:r>
      <w:r w:rsidR="005906A1">
        <w:rPr>
          <w:rFonts w:ascii="Times New Roman" w:hAnsi="Times New Roman" w:cs="Times New Roman"/>
          <w:sz w:val="24"/>
          <w:szCs w:val="24"/>
        </w:rPr>
        <w:t xml:space="preserve">. </w:t>
      </w:r>
      <w:r w:rsidR="00AC69FB">
        <w:rPr>
          <w:rFonts w:ascii="Times New Roman" w:hAnsi="Times New Roman" w:cs="Times New Roman"/>
          <w:sz w:val="24"/>
          <w:szCs w:val="24"/>
        </w:rPr>
        <w:t>For example,</w:t>
      </w:r>
      <w:r w:rsidR="00290499">
        <w:rPr>
          <w:rFonts w:ascii="Times New Roman" w:hAnsi="Times New Roman" w:cs="Times New Roman"/>
          <w:sz w:val="24"/>
          <w:szCs w:val="24"/>
        </w:rPr>
        <w:t xml:space="preserve"> one popular definition of ND and RFD known to empiricists is </w:t>
      </w:r>
      <w:r w:rsidR="00027919">
        <w:rPr>
          <w:rFonts w:ascii="Times New Roman" w:hAnsi="Times New Roman" w:cs="Times New Roman"/>
          <w:sz w:val="24"/>
          <w:szCs w:val="24"/>
        </w:rPr>
        <w:t>derived by Chesson by</w:t>
      </w:r>
      <w:r w:rsidR="00290499">
        <w:rPr>
          <w:rFonts w:ascii="Times New Roman" w:hAnsi="Times New Roman" w:cs="Times New Roman"/>
          <w:sz w:val="24"/>
          <w:szCs w:val="24"/>
        </w:rPr>
        <w:t xml:space="preserve"> </w:t>
      </w:r>
      <w:r w:rsidR="00AC69FB">
        <w:rPr>
          <w:rFonts w:ascii="Times New Roman" w:hAnsi="Times New Roman" w:cs="Times New Roman"/>
          <w:sz w:val="24"/>
          <w:szCs w:val="24"/>
        </w:rPr>
        <w:t xml:space="preserve">linearly </w:t>
      </w:r>
      <w:r w:rsidR="00290499">
        <w:rPr>
          <w:rFonts w:ascii="Times New Roman" w:hAnsi="Times New Roman" w:cs="Times New Roman"/>
          <w:sz w:val="24"/>
          <w:szCs w:val="24"/>
        </w:rPr>
        <w:t>approximating</w:t>
      </w:r>
      <w:r w:rsidR="00AC69FB">
        <w:rPr>
          <w:rFonts w:ascii="Times New Roman" w:hAnsi="Times New Roman" w:cs="Times New Roman"/>
          <w:sz w:val="24"/>
          <w:szCs w:val="24"/>
        </w:rPr>
        <w:t xml:space="preserve"> the MacArthur’s consumer resource </w:t>
      </w:r>
      <w:r w:rsidR="00AC69FB">
        <w:rPr>
          <w:rFonts w:ascii="Times New Roman" w:hAnsi="Times New Roman" w:cs="Times New Roman"/>
          <w:sz w:val="24"/>
          <w:szCs w:val="24"/>
        </w:rPr>
        <w:lastRenderedPageBreak/>
        <w:t>model with the classic Lotka-Volterra model</w:t>
      </w:r>
      <w:r w:rsidR="003B415B">
        <w:rPr>
          <w:rFonts w:ascii="Times New Roman" w:hAnsi="Times New Roman" w:cs="Times New Roman"/>
          <w:sz w:val="24"/>
          <w:szCs w:val="24"/>
        </w:rPr>
        <w:t xml:space="preserve"> </w:t>
      </w:r>
      <w:r w:rsidR="00AC69FB">
        <w:rPr>
          <w:rFonts w:ascii="Times New Roman" w:hAnsi="Times New Roman" w:cs="Times New Roman"/>
          <w:sz w:val="24"/>
          <w:szCs w:val="24"/>
        </w:rPr>
        <w:fldChar w:fldCharType="begin" w:fldLock="1"/>
      </w:r>
      <w:r w:rsidR="00454E54">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sidR="00AC69FB">
        <w:rPr>
          <w:rFonts w:ascii="Times New Roman" w:hAnsi="Times New Roman" w:cs="Times New Roman"/>
          <w:sz w:val="24"/>
          <w:szCs w:val="24"/>
        </w:rPr>
        <w:fldChar w:fldCharType="separate"/>
      </w:r>
      <w:r w:rsidR="00AC69FB" w:rsidRPr="00AC69FB">
        <w:rPr>
          <w:rFonts w:ascii="Times New Roman" w:hAnsi="Times New Roman" w:cs="Times New Roman"/>
          <w:noProof/>
          <w:sz w:val="24"/>
          <w:szCs w:val="24"/>
        </w:rPr>
        <w:t>(Chesson 1990)</w:t>
      </w:r>
      <w:r w:rsidR="00AC69FB">
        <w:rPr>
          <w:rFonts w:ascii="Times New Roman" w:hAnsi="Times New Roman" w:cs="Times New Roman"/>
          <w:sz w:val="24"/>
          <w:szCs w:val="24"/>
        </w:rPr>
        <w:fldChar w:fldCharType="end"/>
      </w:r>
      <w:r w:rsidR="00AC69FB">
        <w:rPr>
          <w:rFonts w:ascii="Times New Roman" w:hAnsi="Times New Roman" w:cs="Times New Roman"/>
          <w:sz w:val="24"/>
          <w:szCs w:val="24"/>
        </w:rPr>
        <w:t>. Specifically, Chesson applies the timescale separation technique and reorganize</w:t>
      </w:r>
      <w:r w:rsidR="00733D46">
        <w:rPr>
          <w:rFonts w:ascii="Times New Roman" w:hAnsi="Times New Roman" w:cs="Times New Roman"/>
          <w:sz w:val="24"/>
          <w:szCs w:val="24"/>
        </w:rPr>
        <w:t>s</w:t>
      </w:r>
      <w:r w:rsidR="00AC69FB">
        <w:rPr>
          <w:rFonts w:ascii="Times New Roman" w:hAnsi="Times New Roman" w:cs="Times New Roman"/>
          <w:sz w:val="24"/>
          <w:szCs w:val="24"/>
        </w:rPr>
        <w:t xml:space="preserve"> MacArthur’s consumer resource model into a Lotka-Volterra form</w:t>
      </w:r>
      <w:r w:rsidR="00733D46">
        <w:rPr>
          <w:rFonts w:ascii="Times New Roman" w:hAnsi="Times New Roman" w:cs="Times New Roman"/>
          <w:sz w:val="24"/>
          <w:szCs w:val="24"/>
        </w:rPr>
        <w:t xml:space="preserve">, which means approximate species interactions with linear intra- and inter-specification competition coefficients. By doing so, Chesson found that </w:t>
      </w:r>
      <w:r w:rsidR="00733D46" w:rsidRPr="00B0403D">
        <w:rPr>
          <w:rFonts w:ascii="Times New Roman" w:hAnsi="Times New Roman" w:cs="Times New Roman"/>
          <w:sz w:val="24"/>
          <w:szCs w:val="24"/>
        </w:rPr>
        <w:t>how similar two competing species are in terms of resource</w:t>
      </w:r>
      <w:r w:rsidR="00733D46">
        <w:rPr>
          <w:rFonts w:ascii="Times New Roman" w:hAnsi="Times New Roman" w:cs="Times New Roman"/>
          <w:sz w:val="24"/>
          <w:szCs w:val="24"/>
        </w:rPr>
        <w:t xml:space="preserve"> use, i.e. </w:t>
      </w:r>
      <w:r w:rsidR="00733D46" w:rsidRPr="00B0403D">
        <w:rPr>
          <w:rFonts w:ascii="Times New Roman" w:hAnsi="Times New Roman" w:cs="Times New Roman"/>
          <w:sz w:val="24"/>
          <w:szCs w:val="24"/>
        </w:rPr>
        <w:t>the</w:t>
      </w:r>
      <w:r w:rsidR="00733D46">
        <w:rPr>
          <w:rFonts w:ascii="Times New Roman" w:hAnsi="Times New Roman" w:cs="Times New Roman"/>
          <w:sz w:val="24"/>
          <w:szCs w:val="24"/>
        </w:rPr>
        <w:t xml:space="preserve"> </w:t>
      </w:r>
      <w:r w:rsidR="00733D46" w:rsidRPr="00B0403D">
        <w:rPr>
          <w:rFonts w:ascii="Times New Roman" w:hAnsi="Times New Roman" w:cs="Times New Roman"/>
          <w:sz w:val="24"/>
          <w:szCs w:val="24"/>
        </w:rPr>
        <w:t>niche overlap (</w:t>
      </w:r>
      <w:r w:rsidR="00733D46" w:rsidRPr="005B0147">
        <w:rPr>
          <w:rFonts w:ascii="Times New Roman" w:hAnsi="Times New Roman" w:cs="Times New Roman"/>
          <w:i/>
          <w:sz w:val="24"/>
          <w:szCs w:val="24"/>
        </w:rPr>
        <w:t>ρ</w:t>
      </w:r>
      <w:r w:rsidR="00733D46" w:rsidRPr="00B0403D">
        <w:rPr>
          <w:rFonts w:ascii="Times New Roman" w:hAnsi="Times New Roman" w:cs="Times New Roman"/>
          <w:sz w:val="24"/>
          <w:szCs w:val="24"/>
        </w:rPr>
        <w:t>)</w:t>
      </w:r>
      <w:r w:rsidR="00733D46">
        <w:rPr>
          <w:rFonts w:ascii="Times New Roman" w:hAnsi="Times New Roman" w:cs="Times New Roman"/>
          <w:sz w:val="24"/>
          <w:szCs w:val="24"/>
        </w:rPr>
        <w:t>, can be described as</w:t>
      </w:r>
      <w:r w:rsidR="00733D46" w:rsidRPr="00B0403D">
        <w:rPr>
          <w:rFonts w:ascii="Times New Roman" w:hAnsi="Times New Roman" w:cs="Times New Roman"/>
          <w:sz w:val="24"/>
          <w:szCs w:val="24"/>
        </w:rPr>
        <w:t xml:space="preserve">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733D46">
        <w:rPr>
          <w:rFonts w:ascii="Times New Roman" w:hAnsi="Times New Roman" w:cs="Times New Roman"/>
          <w:sz w:val="24"/>
          <w:szCs w:val="24"/>
        </w:rPr>
        <w:t xml:space="preserve">, so </w:t>
      </w:r>
      <w:r w:rsidR="003B415B">
        <w:rPr>
          <w:rFonts w:ascii="Times New Roman" w:hAnsi="Times New Roman" w:cs="Times New Roman"/>
          <w:sz w:val="24"/>
          <w:szCs w:val="24"/>
        </w:rPr>
        <w:t>that niche difference (</w:t>
      </w:r>
      <w:r w:rsidR="00733D46">
        <w:rPr>
          <w:rFonts w:ascii="Times New Roman" w:hAnsi="Times New Roman" w:cs="Times New Roman"/>
          <w:sz w:val="24"/>
          <w:szCs w:val="24"/>
        </w:rPr>
        <w:t>ND</w:t>
      </w:r>
      <w:r w:rsidR="003B415B">
        <w:rPr>
          <w:rFonts w:ascii="Times New Roman" w:hAnsi="Times New Roman" w:cs="Times New Roman"/>
          <w:sz w:val="24"/>
          <w:szCs w:val="24"/>
        </w:rPr>
        <w:t>)</w:t>
      </w:r>
      <w:r w:rsidR="00733D46">
        <w:rPr>
          <w:rFonts w:ascii="Times New Roman" w:hAnsi="Times New Roman" w:cs="Times New Roman"/>
          <w:sz w:val="24"/>
          <w:szCs w:val="24"/>
        </w:rPr>
        <w:t xml:space="preserve"> is defined as </w:t>
      </w:r>
      <w:r w:rsidR="00733D46" w:rsidRPr="00B0403D">
        <w:rPr>
          <w:rFonts w:ascii="Times New Roman" w:hAnsi="Times New Roman" w:cs="Times New Roman"/>
          <w:sz w:val="24"/>
          <w:szCs w:val="24"/>
        </w:rPr>
        <w:t xml:space="preserve">1 </w:t>
      </w:r>
      <w:r w:rsidR="00733D46">
        <w:rPr>
          <w:rFonts w:ascii="Times New Roman" w:hAnsi="Times New Roman" w:cs="Times New Roman"/>
          <w:sz w:val="24"/>
          <w:szCs w:val="24"/>
        </w:rPr>
        <w:t>–</w:t>
      </w:r>
      <w:r w:rsidR="00733D46" w:rsidRPr="00B0403D">
        <w:rPr>
          <w:rFonts w:ascii="Times New Roman" w:hAnsi="Times New Roman" w:cs="Times New Roman"/>
          <w:sz w:val="24"/>
          <w:szCs w:val="24"/>
        </w:rPr>
        <w:t xml:space="preserve"> </w:t>
      </w:r>
      <w:r w:rsidR="00733D46" w:rsidRPr="005B0147">
        <w:rPr>
          <w:rFonts w:ascii="Times New Roman" w:hAnsi="Times New Roman" w:cs="Times New Roman"/>
          <w:i/>
          <w:sz w:val="24"/>
          <w:szCs w:val="24"/>
        </w:rPr>
        <w:t>ρ</w:t>
      </w:r>
      <w:r w:rsidR="00733D46" w:rsidRPr="00183762">
        <w:rPr>
          <w:rFonts w:ascii="Times New Roman" w:hAnsi="Times New Roman" w:cs="Times New Roman"/>
          <w:sz w:val="24"/>
          <w:szCs w:val="24"/>
        </w:rPr>
        <w:t xml:space="preserve"> = 1-</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733D46">
        <w:rPr>
          <w:rFonts w:ascii="Times New Roman" w:hAnsi="Times New Roman" w:cs="Times New Roman"/>
          <w:sz w:val="24"/>
          <w:szCs w:val="24"/>
        </w:rPr>
        <w:t xml:space="preserve">. </w:t>
      </w:r>
      <w:r w:rsidR="003B415B" w:rsidRPr="00B0403D">
        <w:rPr>
          <w:rFonts w:ascii="Times New Roman" w:hAnsi="Times New Roman" w:cs="Times New Roman"/>
          <w:sz w:val="24"/>
          <w:szCs w:val="24"/>
        </w:rPr>
        <w:t xml:space="preserve">Chesson </w:t>
      </w:r>
      <w:r w:rsidR="003B415B">
        <w:rPr>
          <w:rFonts w:ascii="Times New Roman" w:hAnsi="Times New Roman" w:cs="Times New Roman"/>
          <w:sz w:val="24"/>
          <w:szCs w:val="24"/>
        </w:rPr>
        <w:t xml:space="preserve">then defines the </w:t>
      </w:r>
      <w:r w:rsidR="003B415B" w:rsidRPr="00B0403D">
        <w:rPr>
          <w:rFonts w:ascii="Times New Roman" w:hAnsi="Times New Roman" w:cs="Times New Roman"/>
          <w:sz w:val="24"/>
          <w:szCs w:val="24"/>
        </w:rPr>
        <w:t xml:space="preserve">relative fitness difference </w:t>
      </w:r>
      <w:r w:rsidR="003B415B">
        <w:rPr>
          <w:rFonts w:ascii="Times New Roman" w:hAnsi="Times New Roman" w:cs="Times New Roman"/>
          <w:sz w:val="24"/>
          <w:szCs w:val="24"/>
        </w:rPr>
        <w:t>(RFD)</w:t>
      </w:r>
      <w:r w:rsidR="003E1084">
        <w:rPr>
          <w:rFonts w:ascii="Times New Roman" w:hAnsi="Times New Roman" w:cs="Times New Roman"/>
          <w:sz w:val="24"/>
          <w:szCs w:val="24"/>
        </w:rPr>
        <w:t xml:space="preserve"> of species </w:t>
      </w:r>
      <w:r w:rsidR="003E1084" w:rsidRPr="003E1084">
        <w:rPr>
          <w:rFonts w:ascii="Times New Roman" w:hAnsi="Times New Roman" w:cs="Times New Roman"/>
          <w:i/>
          <w:sz w:val="24"/>
          <w:szCs w:val="24"/>
        </w:rPr>
        <w:t>j</w:t>
      </w:r>
      <w:r w:rsidR="003E1084">
        <w:rPr>
          <w:rFonts w:ascii="Times New Roman" w:hAnsi="Times New Roman" w:cs="Times New Roman"/>
          <w:sz w:val="24"/>
          <w:szCs w:val="24"/>
        </w:rPr>
        <w:t xml:space="preserve"> over species </w:t>
      </w:r>
      <w:r w:rsidR="003E1084" w:rsidRPr="003E1084">
        <w:rPr>
          <w:rFonts w:ascii="Times New Roman" w:hAnsi="Times New Roman" w:cs="Times New Roman"/>
          <w:i/>
          <w:sz w:val="24"/>
          <w:szCs w:val="24"/>
        </w:rPr>
        <w:t>i</w:t>
      </w:r>
      <w:r w:rsidR="003B415B">
        <w:rPr>
          <w:rFonts w:ascii="Times New Roman" w:hAnsi="Times New Roman" w:cs="Times New Roman"/>
          <w:sz w:val="24"/>
          <w:szCs w:val="24"/>
        </w:rPr>
        <w:t xml:space="preserve"> as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3B415B" w:rsidRPr="00B0403D">
        <w:rPr>
          <w:rFonts w:ascii="Times New Roman" w:hAnsi="Times New Roman" w:cs="Times New Roman"/>
          <w:sz w:val="24"/>
          <w:szCs w:val="24"/>
        </w:rPr>
        <w:t xml:space="preserve"> </w:t>
      </w:r>
      <w:r w:rsidR="003B415B">
        <w:rPr>
          <w:rFonts w:ascii="Times New Roman" w:hAnsi="Times New Roman" w:cs="Times New Roman"/>
          <w:sz w:val="24"/>
          <w:szCs w:val="24"/>
        </w:rPr>
        <w:t>, which quantifies the competitive hierarchy among competing species when</w:t>
      </w:r>
      <w:r w:rsidR="003B415B" w:rsidRPr="00B76E7F">
        <w:rPr>
          <w:rFonts w:ascii="Times New Roman" w:hAnsi="Times New Roman" w:cs="Times New Roman"/>
          <w:sz w:val="24"/>
          <w:szCs w:val="24"/>
        </w:rPr>
        <w:t xml:space="preserve"> they overlap</w:t>
      </w:r>
      <w:r w:rsidR="003B415B" w:rsidRPr="00D47192">
        <w:rPr>
          <w:rFonts w:ascii="Times New Roman" w:hAnsi="Times New Roman" w:cs="Times New Roman"/>
          <w:sz w:val="24"/>
          <w:szCs w:val="24"/>
        </w:rPr>
        <w:t xml:space="preserve"> </w:t>
      </w:r>
      <w:r w:rsidR="003B415B" w:rsidRPr="00B76E7F">
        <w:rPr>
          <w:rFonts w:ascii="Times New Roman" w:hAnsi="Times New Roman" w:cs="Times New Roman"/>
          <w:sz w:val="24"/>
          <w:szCs w:val="24"/>
        </w:rPr>
        <w:t xml:space="preserve">completely </w:t>
      </w:r>
      <w:r w:rsidR="003B415B">
        <w:rPr>
          <w:rFonts w:ascii="Times New Roman" w:hAnsi="Times New Roman" w:cs="Times New Roman"/>
          <w:sz w:val="24"/>
          <w:szCs w:val="24"/>
        </w:rPr>
        <w:t>in</w:t>
      </w:r>
      <w:r w:rsidR="003B415B" w:rsidRPr="00B76E7F">
        <w:rPr>
          <w:rFonts w:ascii="Times New Roman" w:hAnsi="Times New Roman" w:cs="Times New Roman"/>
          <w:sz w:val="24"/>
          <w:szCs w:val="24"/>
        </w:rPr>
        <w:t xml:space="preserve"> resource use</w:t>
      </w:r>
      <w:r w:rsidR="003B415B">
        <w:rPr>
          <w:rFonts w:ascii="Times New Roman" w:hAnsi="Times New Roman" w:cs="Times New Roman"/>
          <w:sz w:val="24"/>
          <w:szCs w:val="24"/>
        </w:rPr>
        <w:t xml:space="preserve"> – that is, when ND is zero</w:t>
      </w:r>
      <w:r w:rsidR="003B415B" w:rsidRPr="00B76E7F">
        <w:rPr>
          <w:rFonts w:ascii="Times New Roman" w:hAnsi="Times New Roman" w:cs="Times New Roman"/>
          <w:sz w:val="24"/>
          <w:szCs w:val="24"/>
        </w:rPr>
        <w:t>.</w:t>
      </w:r>
      <w:r w:rsidR="003B415B">
        <w:rPr>
          <w:rFonts w:ascii="Times New Roman" w:hAnsi="Times New Roman" w:cs="Times New Roman"/>
          <w:sz w:val="24"/>
          <w:szCs w:val="24"/>
        </w:rPr>
        <w:t xml:space="preserve"> </w:t>
      </w:r>
      <w:r w:rsidR="000A11DD">
        <w:rPr>
          <w:rFonts w:ascii="Times New Roman" w:hAnsi="Times New Roman" w:cs="Times New Roman" w:hint="eastAsia"/>
          <w:sz w:val="24"/>
          <w:szCs w:val="24"/>
          <w:lang w:eastAsia="zh-TW"/>
        </w:rPr>
        <w:t>W</w:t>
      </w:r>
      <w:r w:rsidR="000A11DD">
        <w:rPr>
          <w:rFonts w:ascii="Times New Roman" w:hAnsi="Times New Roman" w:cs="Times New Roman"/>
          <w:sz w:val="24"/>
          <w:szCs w:val="24"/>
        </w:rPr>
        <w:t xml:space="preserve">ith the definitions of ND and RFD, Chesson went on to express the mutual invasibility in terms of ND and RFD. For the mutual invasibility to be satisfied in the Lotka-Volterra model, </w:t>
      </w:r>
      <w:r w:rsidR="000A11DD" w:rsidRPr="00B0403D">
        <w:rPr>
          <w:rFonts w:ascii="Times New Roman" w:hAnsi="Times New Roman" w:cs="Times New Roman"/>
          <w:sz w:val="24"/>
          <w:szCs w:val="24"/>
        </w:rPr>
        <w:t xml:space="preserve">intra-specific competition of species </w:t>
      </w:r>
      <w:r w:rsidR="000A11DD" w:rsidRPr="00B76E7F">
        <w:rPr>
          <w:rFonts w:ascii="Times New Roman" w:hAnsi="Times New Roman" w:cs="Times New Roman"/>
          <w:i/>
          <w:sz w:val="24"/>
          <w:szCs w:val="24"/>
        </w:rPr>
        <w:t>j</w:t>
      </w:r>
      <w:r w:rsidR="000A11DD" w:rsidRPr="00B0403D">
        <w:rPr>
          <w:rFonts w:ascii="Times New Roman" w:hAnsi="Times New Roman" w:cs="Times New Roman"/>
          <w:sz w:val="24"/>
          <w:szCs w:val="24"/>
        </w:rPr>
        <w:t xml:space="preserve"> </w:t>
      </w:r>
      <w:r w:rsidR="000A11DD">
        <w:rPr>
          <w:rFonts w:ascii="Times New Roman" w:hAnsi="Times New Roman" w:cs="Times New Roman"/>
          <w:sz w:val="24"/>
          <w:szCs w:val="24"/>
        </w:rPr>
        <w:t xml:space="preserve">must be </w:t>
      </w:r>
      <w:r w:rsidR="000A11DD" w:rsidRPr="00B0403D">
        <w:rPr>
          <w:rFonts w:ascii="Times New Roman" w:hAnsi="Times New Roman" w:cs="Times New Roman"/>
          <w:sz w:val="24"/>
          <w:szCs w:val="24"/>
        </w:rPr>
        <w:t xml:space="preserve">greater than inter-specific competition of species </w:t>
      </w:r>
      <w:r w:rsidR="000A11DD">
        <w:rPr>
          <w:rFonts w:ascii="Times New Roman" w:hAnsi="Times New Roman" w:cs="Times New Roman"/>
          <w:i/>
          <w:sz w:val="24"/>
          <w:szCs w:val="24"/>
        </w:rPr>
        <w:t>i</w:t>
      </w:r>
      <w:r w:rsidR="000A11DD" w:rsidRPr="00B76E7F">
        <w:rPr>
          <w:rFonts w:ascii="Times New Roman" w:hAnsi="Times New Roman" w:cs="Times New Roman"/>
          <w:sz w:val="24"/>
          <w:szCs w:val="24"/>
        </w:rPr>
        <w:t xml:space="preserve"> </w:t>
      </w:r>
      <w:r w:rsidR="000A11DD">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sidR="000A11DD">
        <w:rPr>
          <w:rFonts w:ascii="Times New Roman" w:hAnsi="Times New Roman" w:cs="Times New Roman"/>
          <w:sz w:val="24"/>
          <w:szCs w:val="24"/>
        </w:rPr>
        <w:t xml:space="preserve">), which means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&lt;1</m:t>
        </m:r>
      </m:oMath>
      <w:r w:rsidR="000A11DD">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000A11DD">
        <w:rPr>
          <w:rFonts w:ascii="Times New Roman" w:hAnsi="Times New Roman" w:cs="Times New Roman"/>
          <w:sz w:val="24"/>
          <w:szCs w:val="24"/>
        </w:rPr>
        <w:t xml:space="preserve"> is also the </w:t>
      </w:r>
      <w:r w:rsidR="00B6315B" w:rsidRPr="00B0403D">
        <w:rPr>
          <w:rFonts w:ascii="Times New Roman" w:hAnsi="Times New Roman" w:cs="Times New Roman"/>
          <w:sz w:val="24"/>
          <w:szCs w:val="24"/>
        </w:rPr>
        <w:t>product of</w:t>
      </w:r>
      <w:r w:rsidR="00B6315B">
        <w:rPr>
          <w:rFonts w:ascii="Times New Roman" w:hAnsi="Times New Roman" w:cs="Times New Roman"/>
          <w:sz w:val="24"/>
          <w:szCs w:val="24"/>
        </w:rPr>
        <w:t xml:space="preserve"> </w:t>
      </w:r>
      <w:r w:rsidR="00B6315B" w:rsidRPr="00B76E7F">
        <w:rPr>
          <w:rFonts w:ascii="Times New Roman" w:hAnsi="Times New Roman" w:cs="Times New Roman"/>
          <w:i/>
          <w:sz w:val="24"/>
          <w:szCs w:val="24"/>
        </w:rPr>
        <w:t>ρ</w:t>
      </w:r>
      <w:r w:rsidR="00B6315B" w:rsidRPr="00B0403D">
        <w:rPr>
          <w:rFonts w:ascii="Times New Roman" w:hAnsi="Times New Roman" w:cs="Times New Roman"/>
          <w:sz w:val="24"/>
          <w:szCs w:val="24"/>
        </w:rPr>
        <w:t xml:space="preserve"> </w:t>
      </w:r>
      <w:r w:rsidR="000A11DD">
        <w:rPr>
          <w:rFonts w:ascii="Times New Roman" w:hAnsi="Times New Roman" w:cs="Times New Roman"/>
          <w:sz w:val="24"/>
          <w:szCs w:val="24"/>
        </w:rPr>
        <w:t>(</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0A11DD">
        <w:rPr>
          <w:rFonts w:ascii="Times New Roman" w:hAnsi="Times New Roman" w:cs="Times New Roman"/>
          <w:sz w:val="24"/>
          <w:szCs w:val="24"/>
        </w:rPr>
        <w:t xml:space="preserve">) </w:t>
      </w:r>
      <w:r w:rsidR="00B6315B" w:rsidRPr="00B0403D">
        <w:rPr>
          <w:rFonts w:ascii="Times New Roman" w:hAnsi="Times New Roman" w:cs="Times New Roman"/>
          <w:sz w:val="24"/>
          <w:szCs w:val="24"/>
        </w:rPr>
        <w:t>and RFD</w:t>
      </w:r>
      <w:r w:rsidR="000A11DD">
        <w:rPr>
          <w:rFonts w:ascii="Times New Roman" w:hAnsi="Times New Roman" w:cs="Times New Roman"/>
          <w:sz w:val="24"/>
          <w:szCs w:val="24"/>
        </w:rPr>
        <w:t xml:space="preserve">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0A11DD">
        <w:rPr>
          <w:rFonts w:ascii="Times New Roman" w:hAnsi="Times New Roman" w:cs="Times New Roman"/>
          <w:sz w:val="24"/>
          <w:szCs w:val="24"/>
        </w:rPr>
        <w:t>)</w:t>
      </w:r>
      <w:r w:rsidR="003E1084">
        <w:rPr>
          <w:rFonts w:ascii="Times New Roman" w:hAnsi="Times New Roman" w:cs="Times New Roman"/>
          <w:sz w:val="24"/>
          <w:szCs w:val="24"/>
        </w:rPr>
        <w:t xml:space="preserve">, so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sidR="003E1084">
        <w:rPr>
          <w:rFonts w:ascii="Times New Roman" w:hAnsi="Times New Roman" w:cs="Times New Roman"/>
          <w:sz w:val="24"/>
          <w:szCs w:val="24"/>
        </w:rPr>
        <w:t xml:space="preserve"> and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3E1084">
        <w:rPr>
          <w:rFonts w:ascii="Times New Roman" w:hAnsi="Times New Roman" w:cs="Times New Roman"/>
          <w:sz w:val="24"/>
          <w:szCs w:val="24"/>
        </w:rPr>
        <w:t xml:space="preserve">. </w:t>
      </w:r>
      <w:r w:rsidR="00B6315B">
        <w:rPr>
          <w:rFonts w:ascii="Times New Roman" w:hAnsi="Times New Roman" w:cs="Times New Roman"/>
          <w:sz w:val="24"/>
          <w:szCs w:val="24"/>
        </w:rPr>
        <w:t xml:space="preserve">Similarly, </w:t>
      </w:r>
      <w:r w:rsidR="00B6315B" w:rsidRPr="00B76E7F">
        <w:rPr>
          <w:rFonts w:ascii="Times New Roman" w:hAnsi="Times New Roman" w:cs="Times New Roman"/>
          <w:sz w:val="24"/>
          <w:szCs w:val="24"/>
        </w:rPr>
        <w:t>when intra-specific competition of species</w:t>
      </w:r>
      <w:r w:rsidR="00B6315B">
        <w:rPr>
          <w:rFonts w:ascii="Times New Roman" w:hAnsi="Times New Roman" w:cs="Times New Roman"/>
          <w:sz w:val="24"/>
          <w:szCs w:val="24"/>
        </w:rPr>
        <w:t xml:space="preserve"> </w:t>
      </w:r>
      <w:r w:rsidR="00B6315B" w:rsidRPr="00B76E7F">
        <w:rPr>
          <w:rFonts w:ascii="Times New Roman" w:hAnsi="Times New Roman" w:cs="Times New Roman"/>
          <w:i/>
          <w:sz w:val="24"/>
          <w:szCs w:val="24"/>
        </w:rPr>
        <w:t>i</w:t>
      </w:r>
      <w:r w:rsidR="00B6315B" w:rsidRPr="00B76E7F">
        <w:rPr>
          <w:rFonts w:ascii="Times New Roman" w:hAnsi="Times New Roman" w:cs="Times New Roman"/>
          <w:sz w:val="24"/>
          <w:szCs w:val="24"/>
        </w:rPr>
        <w:t xml:space="preserve"> is greater than inter-specific competition of species </w:t>
      </w:r>
      <w:r w:rsidR="00B6315B" w:rsidRPr="00B76E7F">
        <w:rPr>
          <w:rFonts w:ascii="Times New Roman" w:hAnsi="Times New Roman" w:cs="Times New Roman"/>
          <w:i/>
          <w:sz w:val="24"/>
          <w:szCs w:val="24"/>
        </w:rPr>
        <w:t>j</w:t>
      </w:r>
      <w:r w:rsidR="00B6315B">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B6315B">
        <w:rPr>
          <w:rFonts w:ascii="Times New Roman" w:hAnsi="Times New Roman" w:cs="Times New Roman"/>
          <w:sz w:val="24"/>
          <w:szCs w:val="24"/>
        </w:rPr>
        <w:t>)</w:t>
      </w:r>
      <w:r w:rsidR="00B6315B" w:rsidRPr="00B76E7F">
        <w:rPr>
          <w:rFonts w:ascii="Times New Roman" w:hAnsi="Times New Roman" w:cs="Times New Roman"/>
          <w:sz w:val="24"/>
          <w:szCs w:val="24"/>
        </w:rPr>
        <w:t>,</w:t>
      </w:r>
      <w:r w:rsidR="00B6315B">
        <w:rPr>
          <w:rFonts w:ascii="Times New Roman" w:hAnsi="Times New Roman" w:cs="Times New Roman"/>
          <w:sz w:val="24"/>
          <w:szCs w:val="24"/>
        </w:rPr>
        <w:t xml:space="preserve">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6315B">
        <w:rPr>
          <w:rFonts w:ascii="Times New Roman" w:hAnsi="Times New Roman" w:cs="Times New Roman"/>
          <w:sz w:val="24"/>
          <w:szCs w:val="24"/>
        </w:rPr>
        <w:t xml:space="preserve">. </w:t>
      </w:r>
      <w:r w:rsidR="003E1084">
        <w:rPr>
          <w:rFonts w:ascii="Times New Roman" w:hAnsi="Times New Roman" w:cs="Times New Roman"/>
          <w:sz w:val="24"/>
          <w:szCs w:val="24"/>
        </w:rPr>
        <w:t>The</w:t>
      </w:r>
      <w:r w:rsidR="00B6315B" w:rsidRPr="00B76E7F">
        <w:rPr>
          <w:rFonts w:ascii="Times New Roman" w:hAnsi="Times New Roman" w:cs="Times New Roman"/>
          <w:sz w:val="24"/>
          <w:szCs w:val="24"/>
        </w:rPr>
        <w:t xml:space="preserve"> mutual invasibility criteri</w:t>
      </w:r>
      <w:r w:rsidR="003E1084">
        <w:rPr>
          <w:rFonts w:ascii="Times New Roman" w:hAnsi="Times New Roman" w:cs="Times New Roman"/>
          <w:sz w:val="24"/>
          <w:szCs w:val="24"/>
        </w:rPr>
        <w:t>on</w:t>
      </w:r>
      <w:r w:rsidR="00B6315B" w:rsidRPr="00B76E7F">
        <w:rPr>
          <w:rFonts w:ascii="Times New Roman" w:hAnsi="Times New Roman" w:cs="Times New Roman"/>
          <w:sz w:val="24"/>
          <w:szCs w:val="24"/>
        </w:rPr>
        <w:t xml:space="preserve"> for stable coexistence can </w:t>
      </w:r>
      <w:r w:rsidR="003E1084">
        <w:rPr>
          <w:rFonts w:ascii="Times New Roman" w:hAnsi="Times New Roman" w:cs="Times New Roman"/>
          <w:sz w:val="24"/>
          <w:szCs w:val="24"/>
        </w:rPr>
        <w:t xml:space="preserve">finally </w:t>
      </w:r>
      <w:r w:rsidR="00B6315B" w:rsidRPr="00B76E7F">
        <w:rPr>
          <w:rFonts w:ascii="Times New Roman" w:hAnsi="Times New Roman" w:cs="Times New Roman"/>
          <w:sz w:val="24"/>
          <w:szCs w:val="24"/>
        </w:rPr>
        <w:t xml:space="preserve">be </w:t>
      </w:r>
      <w:r w:rsidR="00B6315B">
        <w:rPr>
          <w:rFonts w:ascii="Times New Roman" w:hAnsi="Times New Roman" w:cs="Times New Roman"/>
          <w:sz w:val="24"/>
          <w:szCs w:val="24"/>
        </w:rPr>
        <w:t xml:space="preserve">expressed in terms of ND and RFD using </w:t>
      </w:r>
      <w:r w:rsidR="009A4B7F">
        <w:rPr>
          <w:rFonts w:ascii="Times New Roman" w:hAnsi="Times New Roman" w:cs="Times New Roman"/>
          <w:sz w:val="24"/>
          <w:szCs w:val="24"/>
        </w:rPr>
        <w:t>Equation 1</w:t>
      </w:r>
      <w:r w:rsidR="00B6315B" w:rsidRPr="00B76E7F">
        <w:rPr>
          <w:rFonts w:ascii="Times New Roman" w:hAnsi="Times New Roman" w:cs="Times New Roman"/>
          <w:sz w:val="24"/>
          <w:szCs w:val="24"/>
        </w:rPr>
        <w:t>.</w:t>
      </w:r>
    </w:p>
    <w:p w14:paraId="10413CFE" w14:textId="77777777" w:rsidR="00B6315B" w:rsidRDefault="00B6315B" w:rsidP="00C1590A">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31CD8569" w14:textId="77777777" w:rsidR="005C6399" w:rsidRPr="0029101D" w:rsidRDefault="000D5CCA"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lang w:eastAsia="zh-TW"/>
        </w:rPr>
        <w:t xml:space="preserve">We now introduce how each of the following empirical methods are being used to </w:t>
      </w:r>
      <w:r w:rsidR="003C59E3" w:rsidRPr="00796098">
        <w:rPr>
          <w:rFonts w:ascii="Times New Roman" w:hAnsi="Times New Roman" w:cs="Times New Roman"/>
          <w:sz w:val="24"/>
          <w:szCs w:val="24"/>
        </w:rPr>
        <w:t xml:space="preserve">predict mutual invasibility </w:t>
      </w:r>
      <w:r w:rsidR="00FE21F6" w:rsidRPr="00796098">
        <w:rPr>
          <w:rFonts w:ascii="Times New Roman" w:hAnsi="Times New Roman" w:cs="Times New Roman"/>
          <w:sz w:val="24"/>
          <w:szCs w:val="24"/>
        </w:rPr>
        <w:t>among pairs of species</w:t>
      </w:r>
      <w:r>
        <w:rPr>
          <w:rFonts w:ascii="Times New Roman" w:hAnsi="Times New Roman" w:cs="Times New Roman"/>
          <w:sz w:val="24"/>
          <w:szCs w:val="24"/>
        </w:rPr>
        <w:t xml:space="preserve">. First, we describe the underlying rationale of each method. For the methods that do not assume a specific population growth model, we </w:t>
      </w:r>
      <w:r w:rsidR="00FF2EF7">
        <w:rPr>
          <w:rFonts w:ascii="Times New Roman" w:hAnsi="Times New Roman" w:cs="Times New Roman"/>
          <w:sz w:val="24"/>
          <w:szCs w:val="24"/>
        </w:rPr>
        <w:t xml:space="preserve">assume a Lotka-Volterra model, which does not include environmental fluctuation and linearly </w:t>
      </w:r>
      <w:r w:rsidR="00CA0DC3">
        <w:rPr>
          <w:rFonts w:ascii="Times New Roman" w:hAnsi="Times New Roman" w:cs="Times New Roman"/>
          <w:sz w:val="24"/>
          <w:szCs w:val="24"/>
        </w:rPr>
        <w:t>approximates</w:t>
      </w:r>
      <w:r w:rsidR="00FF2EF7">
        <w:rPr>
          <w:rFonts w:ascii="Times New Roman" w:hAnsi="Times New Roman" w:cs="Times New Roman"/>
          <w:sz w:val="24"/>
          <w:szCs w:val="24"/>
        </w:rPr>
        <w:t xml:space="preserve"> species interaction. For the methods based on specific models, we linearly approximated it as Chesson did. We then show </w:t>
      </w:r>
      <w:r w:rsidR="00796098" w:rsidRPr="00796098">
        <w:rPr>
          <w:rFonts w:ascii="Times New Roman" w:hAnsi="Times New Roman" w:cs="Times New Roman"/>
          <w:sz w:val="24"/>
          <w:szCs w:val="24"/>
        </w:rPr>
        <w:t xml:space="preserve">how </w:t>
      </w:r>
      <w:r w:rsidR="00796098" w:rsidRPr="00796098">
        <w:rPr>
          <w:rFonts w:ascii="Times New Roman" w:hAnsi="Times New Roman" w:cs="Times New Roman"/>
          <w:sz w:val="24"/>
          <w:szCs w:val="24"/>
          <w:lang w:eastAsia="zh-TW"/>
        </w:rPr>
        <w:t>competition</w:t>
      </w:r>
      <w:r w:rsidR="00796098">
        <w:rPr>
          <w:rFonts w:ascii="Times New Roman" w:hAnsi="Times New Roman" w:cs="Times New Roman"/>
          <w:sz w:val="24"/>
          <w:szCs w:val="24"/>
          <w:lang w:eastAsia="zh-TW"/>
        </w:rPr>
        <w:t xml:space="preserve"> coefficients (</w:t>
      </w:r>
      <w:r w:rsidR="00796098" w:rsidRPr="005B0147">
        <w:rPr>
          <w:rFonts w:ascii="Times New Roman" w:hAnsi="Times New Roman" w:cs="Times New Roman"/>
          <w:i/>
          <w:sz w:val="24"/>
          <w:szCs w:val="24"/>
        </w:rPr>
        <w:t>α</w:t>
      </w:r>
      <w:r w:rsidR="00796098" w:rsidRPr="00DF153E">
        <w:rPr>
          <w:rFonts w:ascii="Times New Roman" w:hAnsi="Times New Roman" w:cs="Times New Roman"/>
          <w:sz w:val="24"/>
          <w:szCs w:val="24"/>
        </w:rPr>
        <w:t>)</w:t>
      </w:r>
      <w:r w:rsidR="00796098">
        <w:rPr>
          <w:rFonts w:ascii="Times New Roman" w:hAnsi="Times New Roman" w:cs="Times New Roman"/>
          <w:sz w:val="24"/>
          <w:szCs w:val="24"/>
        </w:rPr>
        <w:t xml:space="preserve"> </w:t>
      </w:r>
      <w:r w:rsidR="00E7259D">
        <w:rPr>
          <w:rFonts w:ascii="Times New Roman" w:hAnsi="Times New Roman" w:cs="Times New Roman"/>
          <w:sz w:val="24"/>
          <w:szCs w:val="24"/>
        </w:rPr>
        <w:t xml:space="preserve">can be calculated </w:t>
      </w:r>
      <w:r w:rsidR="00796098">
        <w:rPr>
          <w:rFonts w:ascii="Times New Roman" w:hAnsi="Times New Roman" w:cs="Times New Roman"/>
          <w:sz w:val="24"/>
          <w:szCs w:val="24"/>
        </w:rPr>
        <w:t xml:space="preserve">in </w:t>
      </w:r>
      <w:r w:rsidR="00FF2EF7">
        <w:rPr>
          <w:rFonts w:ascii="Times New Roman" w:hAnsi="Times New Roman" w:cs="Times New Roman"/>
          <w:sz w:val="24"/>
          <w:szCs w:val="24"/>
        </w:rPr>
        <w:t xml:space="preserve">each method </w:t>
      </w:r>
      <w:r w:rsidR="003C59E3">
        <w:rPr>
          <w:rFonts w:ascii="Times New Roman" w:hAnsi="Times New Roman" w:cs="Times New Roman"/>
          <w:sz w:val="24"/>
          <w:szCs w:val="24"/>
        </w:rPr>
        <w:t>to derive</w:t>
      </w:r>
      <w:r w:rsidR="005C6399">
        <w:rPr>
          <w:rFonts w:ascii="Times New Roman" w:hAnsi="Times New Roman" w:cs="Times New Roman"/>
          <w:sz w:val="24"/>
          <w:szCs w:val="24"/>
        </w:rPr>
        <w:t xml:space="preserve"> ND</w:t>
      </w:r>
      <w:r w:rsidR="003C59E3">
        <w:rPr>
          <w:rFonts w:ascii="Times New Roman" w:hAnsi="Times New Roman" w:cs="Times New Roman"/>
          <w:sz w:val="24"/>
          <w:szCs w:val="24"/>
        </w:rPr>
        <w:t xml:space="preserve"> and</w:t>
      </w:r>
      <w:r w:rsidR="005C6399">
        <w:rPr>
          <w:rFonts w:ascii="Times New Roman" w:hAnsi="Times New Roman" w:cs="Times New Roman"/>
          <w:sz w:val="24"/>
          <w:szCs w:val="24"/>
        </w:rPr>
        <w:t xml:space="preserve"> RFD </w:t>
      </w:r>
      <w:r w:rsidR="003C59E3">
        <w:rPr>
          <w:rFonts w:ascii="Times New Roman" w:hAnsi="Times New Roman" w:cs="Times New Roman"/>
          <w:sz w:val="24"/>
          <w:szCs w:val="24"/>
        </w:rPr>
        <w:t xml:space="preserve">for </w:t>
      </w:r>
      <w:r w:rsidR="00FC0C4F">
        <w:rPr>
          <w:rFonts w:ascii="Times New Roman" w:hAnsi="Times New Roman" w:cs="Times New Roman"/>
          <w:sz w:val="24"/>
          <w:szCs w:val="24"/>
        </w:rPr>
        <w:t>assess</w:t>
      </w:r>
      <w:r w:rsidR="00416398">
        <w:rPr>
          <w:rFonts w:ascii="Times New Roman" w:hAnsi="Times New Roman" w:cs="Times New Roman"/>
          <w:sz w:val="24"/>
          <w:szCs w:val="24"/>
        </w:rPr>
        <w:t>ing</w:t>
      </w:r>
      <w:r w:rsidR="003C59E3">
        <w:rPr>
          <w:rFonts w:ascii="Times New Roman" w:hAnsi="Times New Roman" w:cs="Times New Roman"/>
          <w:sz w:val="24"/>
          <w:szCs w:val="24"/>
        </w:rPr>
        <w:t xml:space="preserve"> </w:t>
      </w:r>
      <w:r w:rsidR="005C6399">
        <w:rPr>
          <w:rFonts w:ascii="Times New Roman" w:hAnsi="Times New Roman" w:cs="Times New Roman"/>
          <w:sz w:val="24"/>
          <w:szCs w:val="24"/>
        </w:rPr>
        <w:t xml:space="preserve">Chesson’s </w:t>
      </w:r>
      <w:r w:rsidR="005C6399" w:rsidRPr="00B76E7F">
        <w:rPr>
          <w:rFonts w:ascii="Times New Roman" w:hAnsi="Times New Roman" w:cs="Times New Roman"/>
          <w:sz w:val="24"/>
          <w:szCs w:val="24"/>
        </w:rPr>
        <w:t>inequality</w:t>
      </w:r>
      <w:r w:rsidR="005C6399">
        <w:rPr>
          <w:rFonts w:ascii="Times New Roman" w:hAnsi="Times New Roman" w:cs="Times New Roman"/>
          <w:sz w:val="24"/>
          <w:szCs w:val="24"/>
        </w:rPr>
        <w:t xml:space="preserve"> </w:t>
      </w:r>
      <w:r w:rsidR="005C6399">
        <w:rPr>
          <w:rFonts w:ascii="Times New Roman" w:hAnsi="Times New Roman" w:cs="Times New Roman" w:hint="eastAsia"/>
          <w:sz w:val="24"/>
          <w:szCs w:val="24"/>
          <w:lang w:eastAsia="zh-TW"/>
        </w:rPr>
        <w:t>(</w:t>
      </w:r>
      <w:r w:rsidR="00E7259D">
        <w:rPr>
          <w:rFonts w:ascii="Times New Roman" w:hAnsi="Times New Roman" w:cs="Times New Roman"/>
          <w:sz w:val="24"/>
          <w:szCs w:val="24"/>
        </w:rPr>
        <w:t>equation</w:t>
      </w:r>
      <w:r w:rsidR="005C6399">
        <w:rPr>
          <w:rFonts w:ascii="Times New Roman" w:hAnsi="Times New Roman" w:cs="Times New Roman"/>
          <w:sz w:val="24"/>
          <w:szCs w:val="24"/>
        </w:rPr>
        <w:t xml:space="preserve"> 1).</w:t>
      </w:r>
      <w:r w:rsidR="00796098">
        <w:rPr>
          <w:rFonts w:ascii="Times New Roman" w:hAnsi="Times New Roman" w:cs="Times New Roman"/>
          <w:sz w:val="24"/>
          <w:szCs w:val="24"/>
        </w:rPr>
        <w:t xml:space="preserve"> </w:t>
      </w:r>
      <w:r w:rsidR="00635A60">
        <w:rPr>
          <w:rFonts w:ascii="Times New Roman" w:hAnsi="Times New Roman" w:cs="Times New Roman"/>
          <w:sz w:val="24"/>
          <w:szCs w:val="24"/>
        </w:rPr>
        <w:t>We</w:t>
      </w:r>
      <w:r w:rsidR="00796098">
        <w:rPr>
          <w:rFonts w:ascii="Times New Roman" w:hAnsi="Times New Roman" w:cs="Times New Roman"/>
          <w:sz w:val="24"/>
          <w:szCs w:val="24"/>
        </w:rPr>
        <w:t xml:space="preserve"> explain </w:t>
      </w:r>
      <w:r w:rsidR="009A4B7F">
        <w:rPr>
          <w:rFonts w:ascii="Times New Roman" w:hAnsi="Times New Roman" w:cs="Times New Roman"/>
          <w:sz w:val="24"/>
          <w:szCs w:val="24"/>
        </w:rPr>
        <w:t xml:space="preserve">the </w:t>
      </w:r>
      <w:r w:rsidR="00796098">
        <w:rPr>
          <w:rFonts w:ascii="Times New Roman" w:hAnsi="Times New Roman" w:cs="Times New Roman"/>
          <w:sz w:val="24"/>
          <w:szCs w:val="24"/>
        </w:rPr>
        <w:t>experime</w:t>
      </w:r>
      <w:r w:rsidR="00942E98">
        <w:rPr>
          <w:rFonts w:ascii="Times New Roman" w:hAnsi="Times New Roman" w:cs="Times New Roman"/>
          <w:sz w:val="24"/>
          <w:szCs w:val="24"/>
        </w:rPr>
        <w:t xml:space="preserve">nt </w:t>
      </w:r>
      <w:r w:rsidR="009A4B7F">
        <w:rPr>
          <w:rFonts w:ascii="Times New Roman" w:hAnsi="Times New Roman" w:cs="Times New Roman"/>
          <w:sz w:val="24"/>
          <w:szCs w:val="24"/>
        </w:rPr>
        <w:t>required</w:t>
      </w:r>
      <w:r w:rsidR="00942E98">
        <w:rPr>
          <w:rFonts w:ascii="Times New Roman" w:hAnsi="Times New Roman" w:cs="Times New Roman"/>
          <w:sz w:val="24"/>
          <w:szCs w:val="24"/>
        </w:rPr>
        <w:t xml:space="preserve"> for each method and </w:t>
      </w:r>
      <w:r w:rsidR="00796098">
        <w:rPr>
          <w:rFonts w:ascii="Times New Roman" w:hAnsi="Times New Roman" w:cs="Times New Roman"/>
          <w:sz w:val="24"/>
          <w:szCs w:val="24"/>
        </w:rPr>
        <w:t>end ea</w:t>
      </w:r>
      <w:r w:rsidR="00F71118">
        <w:rPr>
          <w:rFonts w:ascii="Times New Roman" w:hAnsi="Times New Roman" w:cs="Times New Roman"/>
          <w:sz w:val="24"/>
          <w:szCs w:val="24"/>
        </w:rPr>
        <w:t xml:space="preserve">ch method section with </w:t>
      </w:r>
      <w:r w:rsidR="00416398">
        <w:rPr>
          <w:rFonts w:ascii="Times New Roman" w:hAnsi="Times New Roman" w:cs="Times New Roman"/>
          <w:sz w:val="24"/>
          <w:szCs w:val="24"/>
        </w:rPr>
        <w:t xml:space="preserve">the </w:t>
      </w:r>
      <w:r w:rsidR="00613B94">
        <w:rPr>
          <w:rFonts w:ascii="Times New Roman" w:hAnsi="Times New Roman" w:cs="Times New Roman"/>
          <w:sz w:val="24"/>
          <w:szCs w:val="24"/>
        </w:rPr>
        <w:t xml:space="preserve">limitations of each method. </w:t>
      </w:r>
      <w:r w:rsidR="00635A60">
        <w:rPr>
          <w:rFonts w:ascii="Times New Roman" w:hAnsi="Times New Roman" w:cs="Times New Roman"/>
          <w:sz w:val="24"/>
          <w:szCs w:val="24"/>
        </w:rPr>
        <w:t>In the end of this part</w:t>
      </w:r>
      <w:r w:rsidR="00942E98">
        <w:rPr>
          <w:rFonts w:ascii="Times New Roman" w:hAnsi="Times New Roman" w:cs="Times New Roman"/>
          <w:sz w:val="24"/>
          <w:szCs w:val="24"/>
        </w:rPr>
        <w:t xml:space="preserve">, we conclude this part by comparing these </w:t>
      </w:r>
      <w:r w:rsidR="00942E98">
        <w:rPr>
          <w:rFonts w:ascii="Times New Roman" w:hAnsi="Times New Roman" w:cs="Times New Roman"/>
          <w:sz w:val="24"/>
          <w:szCs w:val="24"/>
        </w:rPr>
        <w:lastRenderedPageBreak/>
        <w:t>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in terms of whether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yield qualitatively the same prediction for coexistence based on the mutual invasibility criteria.</w:t>
      </w:r>
    </w:p>
    <w:p w14:paraId="3483DC45" w14:textId="77777777" w:rsidR="00DD3906" w:rsidRPr="00715006" w:rsidRDefault="001F4F32" w:rsidP="00C1590A">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41A615B6" w14:textId="77777777" w:rsidR="00FC0C4F" w:rsidRPr="00FC0C4F" w:rsidRDefault="00FC0C4F" w:rsidP="00C1590A">
      <w:pPr>
        <w:pStyle w:val="Normal1"/>
        <w:spacing w:line="360" w:lineRule="auto"/>
        <w:ind w:firstLine="360"/>
        <w:rPr>
          <w:rFonts w:ascii="Times New Roman" w:hAnsi="Times New Roman" w:cs="Times New Roman"/>
          <w:i/>
          <w:sz w:val="24"/>
          <w:szCs w:val="24"/>
        </w:rPr>
      </w:pPr>
      <w:r w:rsidRPr="00FC0C4F">
        <w:rPr>
          <w:rFonts w:ascii="Times New Roman" w:hAnsi="Times New Roman" w:cs="Times New Roman"/>
          <w:i/>
          <w:sz w:val="24"/>
          <w:szCs w:val="24"/>
        </w:rPr>
        <w:t xml:space="preserve">1.1 Theoretical background </w:t>
      </w:r>
    </w:p>
    <w:p w14:paraId="1B9BCE5F" w14:textId="77777777" w:rsidR="00454E54" w:rsidRDefault="00676AE7"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first </w:t>
      </w:r>
      <w:r w:rsidR="00820840">
        <w:rPr>
          <w:rFonts w:ascii="Times New Roman" w:hAnsi="Times New Roman" w:cs="Times New Roman"/>
          <w:sz w:val="24"/>
          <w:szCs w:val="24"/>
        </w:rPr>
        <w:t>reviewed</w:t>
      </w:r>
      <w:r>
        <w:rPr>
          <w:rFonts w:ascii="Times New Roman" w:hAnsi="Times New Roman" w:cs="Times New Roman"/>
          <w:sz w:val="24"/>
          <w:szCs w:val="24"/>
        </w:rPr>
        <w:t xml:space="preserve"> method to measure ND and RFD is </w:t>
      </w:r>
      <w:r w:rsidR="00441445">
        <w:rPr>
          <w:rFonts w:ascii="Times New Roman" w:hAnsi="Times New Roman" w:cs="Times New Roman"/>
          <w:sz w:val="24"/>
          <w:szCs w:val="24"/>
        </w:rPr>
        <w:t xml:space="preserve">the </w:t>
      </w:r>
      <w:r>
        <w:rPr>
          <w:rFonts w:ascii="Times New Roman" w:hAnsi="Times New Roman" w:cs="Times New Roman"/>
          <w:sz w:val="24"/>
          <w:szCs w:val="24"/>
        </w:rPr>
        <w:t xml:space="preserve">negative frequency dependence </w:t>
      </w:r>
      <w:r w:rsidR="00441445">
        <w:rPr>
          <w:rFonts w:ascii="Times New Roman" w:hAnsi="Times New Roman" w:cs="Times New Roman"/>
          <w:sz w:val="24"/>
          <w:szCs w:val="24"/>
        </w:rPr>
        <w:t xml:space="preserve">method </w:t>
      </w:r>
      <w:r w:rsidR="00992ECB">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andHilleRisLambers 2009)","plainTextFormattedCitation":"(Adler et al. 2007, Levine andHilleRisLambers 2009)","previouslyFormattedCitation":"(Adler et al. 2007, Levine andHilleRisLambers 2009)"},"properties":{"noteIndex":0},"schema":"https://github.com/citation-style-language/schema/raw/master/csl-citation.json"}</w:instrText>
      </w:r>
      <w:r w:rsidR="00992ECB">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(Adler et al. 2007, Levine andHilleRisLambers 2009)</w:t>
      </w:r>
      <w:r w:rsidR="00992ECB">
        <w:rPr>
          <w:rFonts w:ascii="Times New Roman" w:hAnsi="Times New Roman" w:cs="Times New Roman"/>
          <w:sz w:val="24"/>
          <w:szCs w:val="24"/>
        </w:rPr>
        <w:fldChar w:fldCharType="end"/>
      </w:r>
      <w:r w:rsidR="00992ECB">
        <w:rPr>
          <w:rFonts w:ascii="Times New Roman" w:hAnsi="Times New Roman" w:cs="Times New Roman"/>
          <w:sz w:val="24"/>
          <w:szCs w:val="24"/>
        </w:rPr>
        <w:t xml:space="preserve">. </w:t>
      </w:r>
      <w:r>
        <w:rPr>
          <w:rFonts w:ascii="Times New Roman" w:hAnsi="Times New Roman" w:cs="Times New Roman"/>
          <w:sz w:val="24"/>
          <w:szCs w:val="24"/>
        </w:rPr>
        <w:t>Negative frequency dependence</w:t>
      </w:r>
      <w:r w:rsidR="00820840">
        <w:rPr>
          <w:rFonts w:ascii="Times New Roman" w:hAnsi="Times New Roman" w:cs="Times New Roman"/>
          <w:sz w:val="24"/>
          <w:szCs w:val="24"/>
        </w:rPr>
        <w:t xml:space="preserve"> </w:t>
      </w:r>
      <w:r w:rsidR="00454E54">
        <w:rPr>
          <w:rFonts w:ascii="Times New Roman" w:hAnsi="Times New Roman" w:cs="Times New Roman"/>
          <w:sz w:val="24"/>
          <w:szCs w:val="24"/>
        </w:rPr>
        <w:t xml:space="preserve">method </w:t>
      </w:r>
      <w:r w:rsidR="00820840">
        <w:rPr>
          <w:rFonts w:ascii="Times New Roman" w:hAnsi="Times New Roman" w:cs="Times New Roman"/>
          <w:sz w:val="24"/>
          <w:szCs w:val="24"/>
        </w:rPr>
        <w:t xml:space="preserve">does not assume species to follow any specific growth model but to </w:t>
      </w:r>
      <w:r>
        <w:rPr>
          <w:rFonts w:ascii="Times New Roman" w:hAnsi="Times New Roman" w:cs="Times New Roman"/>
          <w:sz w:val="24"/>
          <w:szCs w:val="24"/>
        </w:rPr>
        <w:t>quantifies the relationship between a species’ frequency in a community (individuals of species 1 / total individuals of all species) and its growth rate</w:t>
      </w:r>
      <w:r w:rsidR="0075494D">
        <w:rPr>
          <w:rFonts w:ascii="Times New Roman" w:hAnsi="Times New Roman" w:cs="Times New Roman"/>
          <w:sz w:val="24"/>
          <w:szCs w:val="24"/>
        </w:rPr>
        <w:t xml:space="preserve">. </w:t>
      </w:r>
      <w:r w:rsidR="00454E54">
        <w:rPr>
          <w:rFonts w:ascii="Times New Roman" w:hAnsi="Times New Roman" w:cs="Times New Roman"/>
          <w:sz w:val="24"/>
          <w:szCs w:val="24"/>
        </w:rPr>
        <w:t xml:space="preserve">The dependency of species’ growth rate on its relative frequency is then used to </w:t>
      </w:r>
      <w:r>
        <w:rPr>
          <w:rFonts w:ascii="Times New Roman" w:hAnsi="Times New Roman" w:cs="Times New Roman"/>
          <w:sz w:val="24"/>
          <w:szCs w:val="24"/>
        </w:rPr>
        <w:t xml:space="preserve">predict whether both species will have positive growth rates when </w:t>
      </w:r>
      <w:r w:rsidR="00737466">
        <w:rPr>
          <w:rFonts w:ascii="Times New Roman" w:hAnsi="Times New Roman" w:cs="Times New Roman"/>
          <w:sz w:val="24"/>
          <w:szCs w:val="24"/>
        </w:rPr>
        <w:t xml:space="preserve">being </w:t>
      </w:r>
      <w:r>
        <w:rPr>
          <w:rFonts w:ascii="Times New Roman" w:hAnsi="Times New Roman" w:cs="Times New Roman"/>
          <w:sz w:val="24"/>
          <w:szCs w:val="24"/>
        </w:rPr>
        <w:t>rare in a community</w:t>
      </w:r>
      <w:r w:rsidR="00737466">
        <w:rPr>
          <w:rFonts w:ascii="Times New Roman" w:hAnsi="Times New Roman" w:cs="Times New Roman"/>
          <w:sz w:val="24"/>
          <w:szCs w:val="24"/>
        </w:rPr>
        <w:t xml:space="preserve"> – the mutual </w:t>
      </w:r>
      <w:r w:rsidR="00441445">
        <w:rPr>
          <w:rFonts w:ascii="Times New Roman" w:hAnsi="Times New Roman" w:cs="Times New Roman"/>
          <w:sz w:val="24"/>
          <w:szCs w:val="24"/>
        </w:rPr>
        <w:t>invasibility criterion</w:t>
      </w:r>
      <w:r>
        <w:rPr>
          <w:rFonts w:ascii="Times New Roman" w:hAnsi="Times New Roman" w:cs="Times New Roman"/>
          <w:sz w:val="24"/>
          <w:szCs w:val="24"/>
        </w:rPr>
        <w:t xml:space="preserve">. </w:t>
      </w:r>
    </w:p>
    <w:p w14:paraId="4348D187" w14:textId="77777777" w:rsidR="00992ECB" w:rsidRDefault="00441445" w:rsidP="00C30928">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rational of the negative frequency dependence method </w:t>
      </w:r>
      <w:r w:rsidR="00454E54">
        <w:rPr>
          <w:rFonts w:ascii="Times New Roman" w:hAnsi="Times New Roman" w:cs="Times New Roman"/>
          <w:sz w:val="24"/>
          <w:szCs w:val="24"/>
        </w:rPr>
        <w:t xml:space="preserve">critically relies on a </w:t>
      </w:r>
      <w:r w:rsidR="00AA2993">
        <w:rPr>
          <w:rFonts w:ascii="Times New Roman" w:hAnsi="Times New Roman" w:cs="Times New Roman"/>
          <w:sz w:val="24"/>
          <w:szCs w:val="24"/>
        </w:rPr>
        <w:t xml:space="preserve">key assumption that </w:t>
      </w:r>
      <w:r w:rsidR="00454E54">
        <w:rPr>
          <w:rFonts w:ascii="Times New Roman" w:hAnsi="Times New Roman" w:cs="Times New Roman"/>
          <w:sz w:val="24"/>
          <w:szCs w:val="24"/>
        </w:rPr>
        <w:t>the</w:t>
      </w:r>
      <w:r w:rsidR="00AA2993">
        <w:rPr>
          <w:rFonts w:ascii="Times New Roman" w:hAnsi="Times New Roman" w:cs="Times New Roman"/>
          <w:sz w:val="24"/>
          <w:szCs w:val="24"/>
        </w:rPr>
        <w:t xml:space="preserve"> community must be saturated with respect to density or biomass</w:t>
      </w:r>
      <w:r w:rsidR="00454E54">
        <w:rPr>
          <w:rFonts w:ascii="Times New Roman" w:hAnsi="Times New Roman" w:cs="Times New Roman"/>
          <w:sz w:val="24"/>
          <w:szCs w:val="24"/>
        </w:rPr>
        <w:t xml:space="preserve"> </w:t>
      </w:r>
      <w:r w:rsidR="00454E54">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454E54">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(Adler et al. 2007)</w:t>
      </w:r>
      <w:r w:rsidR="00454E54">
        <w:rPr>
          <w:rFonts w:ascii="Times New Roman" w:hAnsi="Times New Roman" w:cs="Times New Roman"/>
          <w:sz w:val="24"/>
          <w:szCs w:val="24"/>
        </w:rPr>
        <w:fldChar w:fldCharType="end"/>
      </w:r>
      <w:r w:rsidR="00454E54">
        <w:rPr>
          <w:rFonts w:ascii="Times New Roman" w:hAnsi="Times New Roman" w:cs="Times New Roman"/>
          <w:sz w:val="24"/>
          <w:szCs w:val="24"/>
        </w:rPr>
        <w:t xml:space="preserve">. When the community is assumed to be saturated, </w:t>
      </w:r>
      <w:r w:rsidR="00AA2993">
        <w:rPr>
          <w:rFonts w:ascii="Times New Roman" w:hAnsi="Times New Roman" w:cs="Times New Roman"/>
          <w:sz w:val="24"/>
          <w:szCs w:val="24"/>
        </w:rPr>
        <w:t xml:space="preserve">all the resources or niches are being occupied by either the focal species </w:t>
      </w:r>
      <w:r w:rsidR="00AA2993" w:rsidRPr="006C451A">
        <w:rPr>
          <w:rFonts w:ascii="Times New Roman" w:hAnsi="Times New Roman" w:cs="Times New Roman"/>
          <w:i/>
          <w:sz w:val="24"/>
          <w:szCs w:val="24"/>
        </w:rPr>
        <w:t>i</w:t>
      </w:r>
      <w:r w:rsidR="00AA2993">
        <w:rPr>
          <w:rFonts w:ascii="Times New Roman" w:hAnsi="Times New Roman" w:cs="Times New Roman"/>
          <w:sz w:val="24"/>
          <w:szCs w:val="24"/>
        </w:rPr>
        <w:t xml:space="preserve"> or its competitor </w:t>
      </w:r>
      <w:r w:rsidR="00AA2993" w:rsidRPr="006C451A">
        <w:rPr>
          <w:rFonts w:ascii="Times New Roman" w:hAnsi="Times New Roman" w:cs="Times New Roman"/>
          <w:i/>
          <w:sz w:val="24"/>
          <w:szCs w:val="24"/>
        </w:rPr>
        <w:t>j</w:t>
      </w:r>
      <w:r w:rsidR="00AA2993">
        <w:rPr>
          <w:rFonts w:ascii="Times New Roman" w:hAnsi="Times New Roman" w:cs="Times New Roman"/>
          <w:sz w:val="24"/>
          <w:szCs w:val="24"/>
        </w:rPr>
        <w:t xml:space="preserve">. Under this assumption, </w:t>
      </w:r>
      <w:r w:rsidR="00D97616">
        <w:rPr>
          <w:rFonts w:ascii="Times New Roman" w:hAnsi="Times New Roman" w:cs="Times New Roman"/>
          <w:sz w:val="24"/>
          <w:szCs w:val="24"/>
        </w:rPr>
        <w:t>increasing</w:t>
      </w:r>
      <w:r>
        <w:rPr>
          <w:rFonts w:ascii="Times New Roman" w:hAnsi="Times New Roman" w:cs="Times New Roman"/>
          <w:sz w:val="24"/>
          <w:szCs w:val="24"/>
        </w:rPr>
        <w:t xml:space="preserve"> the frequency of focal species </w:t>
      </w:r>
      <w:r w:rsidRPr="00B105BA">
        <w:rPr>
          <w:rFonts w:ascii="Times New Roman" w:hAnsi="Times New Roman" w:cs="Times New Roman"/>
          <w:i/>
          <w:sz w:val="24"/>
          <w:szCs w:val="24"/>
        </w:rPr>
        <w:t>i</w:t>
      </w:r>
      <w:r w:rsidR="00D97616">
        <w:rPr>
          <w:rFonts w:ascii="Times New Roman" w:hAnsi="Times New Roman" w:cs="Times New Roman"/>
          <w:sz w:val="24"/>
          <w:szCs w:val="24"/>
        </w:rPr>
        <w:t xml:space="preserve">, means species </w:t>
      </w:r>
      <w:r w:rsidR="00D97616" w:rsidRPr="00D97616">
        <w:rPr>
          <w:rFonts w:ascii="Times New Roman" w:hAnsi="Times New Roman" w:cs="Times New Roman"/>
          <w:i/>
          <w:sz w:val="24"/>
          <w:szCs w:val="24"/>
        </w:rPr>
        <w:t>i</w:t>
      </w:r>
      <w:r w:rsidR="00D97616">
        <w:rPr>
          <w:rFonts w:ascii="Times New Roman" w:hAnsi="Times New Roman" w:cs="Times New Roman"/>
          <w:sz w:val="24"/>
          <w:szCs w:val="24"/>
        </w:rPr>
        <w:t xml:space="preserve"> will compete with its own kind for resources and thus </w:t>
      </w:r>
      <w:r>
        <w:rPr>
          <w:rFonts w:ascii="Times New Roman" w:hAnsi="Times New Roman" w:cs="Times New Roman"/>
          <w:sz w:val="24"/>
          <w:szCs w:val="24"/>
        </w:rPr>
        <w:t xml:space="preserve">experience </w:t>
      </w:r>
      <w:r w:rsidR="00D97616">
        <w:rPr>
          <w:rFonts w:ascii="Times New Roman" w:hAnsi="Times New Roman" w:cs="Times New Roman"/>
          <w:sz w:val="24"/>
          <w:szCs w:val="24"/>
        </w:rPr>
        <w:t>more</w:t>
      </w:r>
      <w:r>
        <w:rPr>
          <w:rFonts w:ascii="Times New Roman" w:hAnsi="Times New Roman" w:cs="Times New Roman"/>
          <w:sz w:val="24"/>
          <w:szCs w:val="24"/>
        </w:rPr>
        <w:t xml:space="preserve"> intra-</w:t>
      </w:r>
      <w:r w:rsidR="00D97616">
        <w:rPr>
          <w:rFonts w:ascii="Times New Roman" w:hAnsi="Times New Roman" w:cs="Times New Roman"/>
          <w:sz w:val="24"/>
          <w:szCs w:val="24"/>
          <w:lang w:eastAsia="zh-TW"/>
        </w:rPr>
        <w:t xml:space="preserve"> than </w:t>
      </w:r>
      <w:r>
        <w:rPr>
          <w:rFonts w:ascii="Times New Roman" w:hAnsi="Times New Roman" w:cs="Times New Roman"/>
          <w:sz w:val="24"/>
          <w:szCs w:val="24"/>
        </w:rPr>
        <w:t xml:space="preserve">inter-specific competition. </w:t>
      </w:r>
      <w:r w:rsidR="00D97616">
        <w:rPr>
          <w:rFonts w:ascii="Times New Roman" w:hAnsi="Times New Roman" w:cs="Times New Roman"/>
          <w:sz w:val="24"/>
          <w:szCs w:val="24"/>
        </w:rPr>
        <w:t xml:space="preserve">Therefore, </w:t>
      </w:r>
      <w:r w:rsidR="00693E29">
        <w:rPr>
          <w:rFonts w:ascii="Times New Roman" w:hAnsi="Times New Roman" w:cs="Times New Roman"/>
          <w:sz w:val="24"/>
          <w:szCs w:val="24"/>
        </w:rPr>
        <w:t xml:space="preserve">if </w:t>
      </w:r>
      <w:r w:rsidR="00D97616">
        <w:rPr>
          <w:rFonts w:ascii="Times New Roman" w:hAnsi="Times New Roman" w:cs="Times New Roman"/>
          <w:sz w:val="24"/>
          <w:szCs w:val="24"/>
        </w:rPr>
        <w:t>intra-specific competition is greater than inter-specific competition, the dependency of species’ growth rate on its relative frequency should be negative</w:t>
      </w:r>
      <w:r w:rsidR="005A522E">
        <w:rPr>
          <w:rFonts w:ascii="Times New Roman" w:hAnsi="Times New Roman" w:cs="Times New Roman"/>
          <w:sz w:val="24"/>
          <w:szCs w:val="24"/>
        </w:rPr>
        <w:t>, i.e. the NFD slope should be nagative</w:t>
      </w:r>
      <w:r w:rsidR="00D97616">
        <w:rPr>
          <w:rFonts w:ascii="Times New Roman" w:hAnsi="Times New Roman" w:cs="Times New Roman"/>
          <w:sz w:val="24"/>
          <w:szCs w:val="24"/>
        </w:rPr>
        <w:t xml:space="preserve">. </w:t>
      </w:r>
      <w:r w:rsidR="009E57E9">
        <w:rPr>
          <w:rFonts w:ascii="Times New Roman" w:hAnsi="Times New Roman" w:cs="Times New Roman"/>
          <w:sz w:val="24"/>
          <w:szCs w:val="24"/>
        </w:rPr>
        <w:t xml:space="preserve">More negative </w:t>
      </w:r>
      <w:r w:rsidR="0089275E">
        <w:rPr>
          <w:rFonts w:ascii="Times New Roman" w:hAnsi="Times New Roman" w:cs="Times New Roman"/>
          <w:sz w:val="24"/>
          <w:szCs w:val="24"/>
        </w:rPr>
        <w:t>NFD slope</w:t>
      </w:r>
      <w:r w:rsidR="00C1590A">
        <w:rPr>
          <w:rFonts w:ascii="Times New Roman" w:hAnsi="Times New Roman" w:cs="Times New Roman"/>
          <w:sz w:val="24"/>
          <w:szCs w:val="24"/>
        </w:rPr>
        <w:t xml:space="preserve"> </w:t>
      </w:r>
      <w:r w:rsidR="009E57E9">
        <w:rPr>
          <w:rFonts w:ascii="Times New Roman" w:hAnsi="Times New Roman" w:cs="Times New Roman"/>
          <w:sz w:val="24"/>
          <w:szCs w:val="24"/>
        </w:rPr>
        <w:t xml:space="preserve">represents larger </w:t>
      </w:r>
      <w:r w:rsidR="00C1590A">
        <w:rPr>
          <w:rFonts w:ascii="Times New Roman" w:hAnsi="Times New Roman" w:cs="Times New Roman"/>
          <w:sz w:val="24"/>
          <w:szCs w:val="24"/>
        </w:rPr>
        <w:t>degree of stabilization, i.e. niche difference</w:t>
      </w:r>
      <w:r w:rsidR="009E57E9">
        <w:rPr>
          <w:rFonts w:ascii="Times New Roman" w:hAnsi="Times New Roman" w:cs="Times New Roman"/>
          <w:sz w:val="24"/>
          <w:szCs w:val="24"/>
        </w:rPr>
        <w:t xml:space="preserve"> </w:t>
      </w:r>
      <w:r w:rsidR="00C1590A">
        <w:rPr>
          <w:rFonts w:ascii="Times New Roman" w:hAnsi="Times New Roman" w:cs="Times New Roman"/>
          <w:sz w:val="24"/>
          <w:szCs w:val="24"/>
        </w:rPr>
        <w:fldChar w:fldCharType="begin" w:fldLock="1"/>
      </w:r>
      <w:r w:rsidR="00276BC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2007)","manualFormatting":"(ND; Adler et al. 2007)","plainTextFormattedCitation":"(Adler et al. 2007)","previouslyFormattedCitation":"(Adler et al. 2007)"},"properties":{"noteIndex":0},"schema":"https://github.com/citation-style-language/schema/raw/master/csl-citation.json"}</w:instrText>
      </w:r>
      <w:r w:rsidR="00C1590A">
        <w:rPr>
          <w:rFonts w:ascii="Times New Roman" w:hAnsi="Times New Roman" w:cs="Times New Roman"/>
          <w:sz w:val="24"/>
          <w:szCs w:val="24"/>
        </w:rPr>
        <w:fldChar w:fldCharType="separate"/>
      </w:r>
      <w:r w:rsidR="00C1590A" w:rsidRPr="00C1590A">
        <w:rPr>
          <w:rFonts w:ascii="Times New Roman" w:hAnsi="Times New Roman" w:cs="Times New Roman"/>
          <w:noProof/>
          <w:sz w:val="24"/>
          <w:szCs w:val="24"/>
        </w:rPr>
        <w:t>(</w:t>
      </w:r>
      <w:r w:rsidR="009E57E9">
        <w:rPr>
          <w:rFonts w:ascii="Times New Roman" w:hAnsi="Times New Roman" w:cs="Times New Roman"/>
          <w:noProof/>
          <w:sz w:val="24"/>
          <w:szCs w:val="24"/>
        </w:rPr>
        <w:t xml:space="preserve">ND; </w:t>
      </w:r>
      <w:r w:rsidR="00C1590A" w:rsidRPr="00C1590A">
        <w:rPr>
          <w:rFonts w:ascii="Times New Roman" w:hAnsi="Times New Roman" w:cs="Times New Roman"/>
          <w:noProof/>
          <w:sz w:val="24"/>
          <w:szCs w:val="24"/>
        </w:rPr>
        <w:t>Adler et al. 2007)</w:t>
      </w:r>
      <w:r w:rsidR="00C1590A">
        <w:rPr>
          <w:rFonts w:ascii="Times New Roman" w:hAnsi="Times New Roman" w:cs="Times New Roman"/>
          <w:sz w:val="24"/>
          <w:szCs w:val="24"/>
        </w:rPr>
        <w:fldChar w:fldCharType="end"/>
      </w:r>
      <w:r w:rsidR="00C1590A">
        <w:rPr>
          <w:rFonts w:ascii="Times New Roman" w:hAnsi="Times New Roman" w:cs="Times New Roman"/>
          <w:sz w:val="24"/>
          <w:szCs w:val="24"/>
        </w:rPr>
        <w:t>. In addition,</w:t>
      </w:r>
      <w:r w:rsidR="00693E29">
        <w:rPr>
          <w:rFonts w:ascii="Times New Roman" w:hAnsi="Times New Roman" w:cs="Times New Roman"/>
          <w:sz w:val="24"/>
          <w:szCs w:val="24"/>
        </w:rPr>
        <w:t xml:space="preserve"> </w:t>
      </w:r>
      <w:r w:rsidR="00351AD9">
        <w:rPr>
          <w:rFonts w:ascii="Times New Roman" w:hAnsi="Times New Roman" w:cs="Times New Roman"/>
          <w:sz w:val="24"/>
          <w:szCs w:val="24"/>
        </w:rPr>
        <w:t xml:space="preserve">Adler et al. 2007 </w:t>
      </w:r>
      <w:r w:rsidR="000E79EB">
        <w:rPr>
          <w:rFonts w:ascii="Times New Roman" w:hAnsi="Times New Roman" w:cs="Times New Roman"/>
          <w:sz w:val="24"/>
          <w:szCs w:val="24"/>
        </w:rPr>
        <w:t>argue</w:t>
      </w:r>
      <w:r w:rsidR="00351AD9">
        <w:rPr>
          <w:rFonts w:ascii="Times New Roman" w:hAnsi="Times New Roman" w:cs="Times New Roman"/>
          <w:sz w:val="24"/>
          <w:szCs w:val="24"/>
        </w:rPr>
        <w:t xml:space="preserve"> that </w:t>
      </w:r>
      <w:r w:rsidR="00C74947">
        <w:rPr>
          <w:rFonts w:ascii="Times New Roman" w:hAnsi="Times New Roman" w:cs="Times New Roman"/>
          <w:sz w:val="24"/>
          <w:szCs w:val="24"/>
        </w:rPr>
        <w:t xml:space="preserve">when a species’ frequency approaches zero, </w:t>
      </w:r>
      <w:r w:rsidR="00351AD9" w:rsidRPr="00C1590A">
        <w:rPr>
          <w:rFonts w:ascii="Times New Roman" w:hAnsi="Times New Roman" w:cs="Times New Roman"/>
          <w:sz w:val="24"/>
          <w:szCs w:val="24"/>
        </w:rPr>
        <w:t xml:space="preserve">difference between </w:t>
      </w:r>
      <w:r w:rsidR="00351AD9">
        <w:rPr>
          <w:rFonts w:ascii="Times New Roman" w:hAnsi="Times New Roman" w:cs="Times New Roman"/>
          <w:sz w:val="24"/>
          <w:szCs w:val="24"/>
        </w:rPr>
        <w:t>species’ growth rate</w:t>
      </w:r>
      <w:r w:rsidR="00C74947">
        <w:rPr>
          <w:rFonts w:ascii="Times New Roman" w:hAnsi="Times New Roman" w:cs="Times New Roman"/>
          <w:sz w:val="24"/>
          <w:szCs w:val="24"/>
        </w:rPr>
        <w:t xml:space="preserve"> and zero</w:t>
      </w:r>
      <w:r w:rsidR="0089275E">
        <w:rPr>
          <w:rFonts w:ascii="Times New Roman" w:hAnsi="Times New Roman" w:cs="Times New Roman"/>
          <w:sz w:val="24"/>
          <w:szCs w:val="24"/>
        </w:rPr>
        <w:t>, i.e. the NFD intercept,</w:t>
      </w:r>
      <w:r w:rsidR="00351AD9">
        <w:rPr>
          <w:rFonts w:ascii="Times New Roman" w:hAnsi="Times New Roman" w:cs="Times New Roman"/>
          <w:sz w:val="24"/>
          <w:szCs w:val="24"/>
        </w:rPr>
        <w:t xml:space="preserve"> can be used to quantify </w:t>
      </w:r>
      <w:r w:rsidR="00C1590A">
        <w:rPr>
          <w:rFonts w:ascii="Times New Roman" w:hAnsi="Times New Roman" w:cs="Times New Roman"/>
          <w:sz w:val="24"/>
          <w:szCs w:val="24"/>
        </w:rPr>
        <w:t>the relative fitness difference</w:t>
      </w:r>
      <w:r w:rsidR="00351AD9">
        <w:rPr>
          <w:rFonts w:ascii="Times New Roman" w:hAnsi="Times New Roman" w:cs="Times New Roman"/>
          <w:sz w:val="24"/>
          <w:szCs w:val="24"/>
        </w:rPr>
        <w:t xml:space="preserve"> </w:t>
      </w:r>
      <w:r w:rsidR="00351AD9">
        <w:rPr>
          <w:rFonts w:ascii="Times New Roman" w:hAnsi="Times New Roman" w:cs="Times New Roman"/>
          <w:sz w:val="24"/>
          <w:szCs w:val="24"/>
        </w:rPr>
        <w:fldChar w:fldCharType="begin" w:fldLock="1"/>
      </w:r>
      <w:r w:rsidR="00276BC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2007)","manualFormatting":"(RFD; Figure 1 in Adler et al. 2007)","plainTextFormattedCitation":"(Adler et al. 2007)","previouslyFormattedCitation":"(Adler et al. 2007)"},"properties":{"noteIndex":0},"schema":"https://github.com/citation-style-language/schema/raw/master/csl-citation.json"}</w:instrText>
      </w:r>
      <w:r w:rsidR="00351AD9">
        <w:rPr>
          <w:rFonts w:ascii="Times New Roman" w:hAnsi="Times New Roman" w:cs="Times New Roman"/>
          <w:sz w:val="24"/>
          <w:szCs w:val="24"/>
        </w:rPr>
        <w:fldChar w:fldCharType="separate"/>
      </w:r>
      <w:r w:rsidR="00351AD9" w:rsidRPr="00C1590A">
        <w:rPr>
          <w:rFonts w:ascii="Times New Roman" w:hAnsi="Times New Roman" w:cs="Times New Roman"/>
          <w:noProof/>
          <w:sz w:val="24"/>
          <w:szCs w:val="24"/>
        </w:rPr>
        <w:t>(</w:t>
      </w:r>
      <w:r w:rsidR="00C74947">
        <w:rPr>
          <w:rFonts w:ascii="Times New Roman" w:hAnsi="Times New Roman" w:cs="Times New Roman"/>
          <w:noProof/>
          <w:sz w:val="24"/>
          <w:szCs w:val="24"/>
        </w:rPr>
        <w:t xml:space="preserve">RFD; </w:t>
      </w:r>
      <w:r w:rsidR="00351AD9">
        <w:rPr>
          <w:rFonts w:ascii="Times New Roman" w:hAnsi="Times New Roman" w:cs="Times New Roman" w:hint="eastAsia"/>
          <w:noProof/>
          <w:sz w:val="24"/>
          <w:szCs w:val="24"/>
          <w:lang w:eastAsia="zh-TW"/>
        </w:rPr>
        <w:t>Fi</w:t>
      </w:r>
      <w:r w:rsidR="00351AD9">
        <w:rPr>
          <w:rFonts w:ascii="Times New Roman" w:hAnsi="Times New Roman" w:cs="Times New Roman"/>
          <w:noProof/>
          <w:sz w:val="24"/>
          <w:szCs w:val="24"/>
          <w:lang w:eastAsia="zh-TW"/>
        </w:rPr>
        <w:t xml:space="preserve">gure 1 in </w:t>
      </w:r>
      <w:r w:rsidR="00351AD9" w:rsidRPr="00C1590A">
        <w:rPr>
          <w:rFonts w:ascii="Times New Roman" w:hAnsi="Times New Roman" w:cs="Times New Roman"/>
          <w:noProof/>
          <w:sz w:val="24"/>
          <w:szCs w:val="24"/>
        </w:rPr>
        <w:t>Adler et al. 2007)</w:t>
      </w:r>
      <w:r w:rsidR="00351AD9">
        <w:rPr>
          <w:rFonts w:ascii="Times New Roman" w:hAnsi="Times New Roman" w:cs="Times New Roman"/>
          <w:sz w:val="24"/>
          <w:szCs w:val="24"/>
        </w:rPr>
        <w:fldChar w:fldCharType="end"/>
      </w:r>
      <w:r w:rsidR="00693E29">
        <w:rPr>
          <w:rFonts w:ascii="Times New Roman" w:hAnsi="Times New Roman" w:cs="Times New Roman"/>
          <w:sz w:val="24"/>
          <w:szCs w:val="24"/>
        </w:rPr>
        <w:t xml:space="preserve">. </w:t>
      </w:r>
      <w:r w:rsidR="000418B3">
        <w:rPr>
          <w:rFonts w:ascii="Times New Roman" w:hAnsi="Times New Roman" w:cs="Times New Roman"/>
          <w:sz w:val="24"/>
          <w:szCs w:val="24"/>
        </w:rPr>
        <w:t xml:space="preserve">The </w:t>
      </w:r>
      <w:r w:rsidR="000418B3">
        <w:rPr>
          <w:rFonts w:ascii="Times New Roman" w:hAnsi="Times New Roman" w:cs="Times New Roman" w:hint="eastAsia"/>
          <w:sz w:val="24"/>
          <w:szCs w:val="24"/>
          <w:lang w:eastAsia="zh-TW"/>
        </w:rPr>
        <w:t>NFD m</w:t>
      </w:r>
      <w:r w:rsidR="000418B3">
        <w:rPr>
          <w:rFonts w:ascii="Times New Roman" w:hAnsi="Times New Roman" w:cs="Times New Roman"/>
          <w:sz w:val="24"/>
          <w:szCs w:val="24"/>
          <w:lang w:eastAsia="zh-TW"/>
        </w:rPr>
        <w:t xml:space="preserve">ethod thus </w:t>
      </w:r>
      <w:r w:rsidR="000418B3">
        <w:rPr>
          <w:rFonts w:ascii="Times New Roman" w:hAnsi="Times New Roman" w:cs="Times New Roman"/>
          <w:sz w:val="24"/>
          <w:szCs w:val="24"/>
        </w:rPr>
        <w:t>does not require estimating any specific coefficients</w:t>
      </w:r>
      <w:r w:rsidR="001A3D1A">
        <w:rPr>
          <w:rFonts w:ascii="Times New Roman" w:hAnsi="Times New Roman" w:cs="Times New Roman"/>
          <w:sz w:val="24"/>
          <w:szCs w:val="24"/>
        </w:rPr>
        <w:t xml:space="preserve"> to predict coexistence. </w:t>
      </w:r>
      <w:r w:rsidR="000418B3">
        <w:rPr>
          <w:rFonts w:ascii="Times New Roman" w:hAnsi="Times New Roman" w:cs="Times New Roman"/>
          <w:sz w:val="24"/>
          <w:szCs w:val="24"/>
        </w:rPr>
        <w:t>As long as the relationship between a species’ frequency and its growth rate is linear, knowing the slope</w:t>
      </w:r>
      <w:r w:rsidR="0089275E">
        <w:rPr>
          <w:rFonts w:ascii="Times New Roman" w:hAnsi="Times New Roman" w:cs="Times New Roman"/>
          <w:sz w:val="24"/>
          <w:szCs w:val="24"/>
        </w:rPr>
        <w:t xml:space="preserve"> </w:t>
      </w:r>
      <w:r w:rsidR="000418B3">
        <w:rPr>
          <w:rFonts w:ascii="Times New Roman" w:hAnsi="Times New Roman" w:cs="Times New Roman"/>
          <w:sz w:val="24"/>
          <w:szCs w:val="24"/>
        </w:rPr>
        <w:t>of that relationshi</w:t>
      </w:r>
      <w:r w:rsidR="00DD3F4B">
        <w:rPr>
          <w:rFonts w:ascii="Times New Roman" w:hAnsi="Times New Roman" w:cs="Times New Roman"/>
          <w:sz w:val="24"/>
          <w:szCs w:val="24"/>
        </w:rPr>
        <w:t>p</w:t>
      </w:r>
      <w:r w:rsidR="000418B3">
        <w:rPr>
          <w:rFonts w:ascii="Times New Roman" w:hAnsi="Times New Roman" w:cs="Times New Roman"/>
          <w:sz w:val="24"/>
          <w:szCs w:val="24"/>
        </w:rPr>
        <w:t xml:space="preserve"> and the growth rate at any intermediate frequency could allow an empiricist to extrapolate and predict the </w:t>
      </w:r>
      <w:r w:rsidR="0089275E">
        <w:rPr>
          <w:rFonts w:ascii="Times New Roman" w:hAnsi="Times New Roman" w:cs="Times New Roman"/>
          <w:sz w:val="24"/>
          <w:szCs w:val="24"/>
        </w:rPr>
        <w:t>intercept of the relationship</w:t>
      </w:r>
      <w:r w:rsidR="00DD3F4B">
        <w:rPr>
          <w:rFonts w:ascii="Times New Roman" w:hAnsi="Times New Roman" w:cs="Times New Roman"/>
          <w:sz w:val="24"/>
          <w:szCs w:val="24"/>
        </w:rPr>
        <w:t xml:space="preserve"> </w:t>
      </w:r>
      <w:r w:rsidR="000418B3">
        <w:rPr>
          <w:rFonts w:ascii="Times New Roman" w:hAnsi="Times New Roman" w:cs="Times New Roman"/>
          <w:sz w:val="24"/>
          <w:szCs w:val="24"/>
        </w:rPr>
        <w:t>and determine whether both species are mutually invasible.</w:t>
      </w:r>
      <w:r w:rsidR="00DD3F4B">
        <w:rPr>
          <w:rFonts w:ascii="Times New Roman" w:hAnsi="Times New Roman" w:cs="Times New Roman"/>
          <w:sz w:val="24"/>
          <w:szCs w:val="24"/>
        </w:rPr>
        <w:t xml:space="preserve"> </w:t>
      </w:r>
      <w:r w:rsidR="0089275E">
        <w:rPr>
          <w:rFonts w:ascii="Times New Roman" w:hAnsi="Times New Roman" w:cs="Times New Roman"/>
          <w:sz w:val="24"/>
          <w:szCs w:val="24"/>
        </w:rPr>
        <w:t>When two</w:t>
      </w:r>
      <w:r w:rsidR="009E57E9">
        <w:rPr>
          <w:rFonts w:ascii="Times New Roman" w:hAnsi="Times New Roman" w:cs="Times New Roman"/>
          <w:sz w:val="24"/>
          <w:szCs w:val="24"/>
        </w:rPr>
        <w:t xml:space="preserve"> species have negative </w:t>
      </w:r>
      <w:r w:rsidR="0089275E">
        <w:rPr>
          <w:rFonts w:ascii="Times New Roman" w:hAnsi="Times New Roman" w:cs="Times New Roman"/>
          <w:sz w:val="24"/>
          <w:szCs w:val="24"/>
        </w:rPr>
        <w:t>NFD slope</w:t>
      </w:r>
      <w:r w:rsidR="00C74947">
        <w:rPr>
          <w:rFonts w:ascii="Times New Roman" w:hAnsi="Times New Roman" w:cs="Times New Roman"/>
          <w:sz w:val="24"/>
          <w:szCs w:val="24"/>
        </w:rPr>
        <w:t xml:space="preserve"> and </w:t>
      </w:r>
      <w:r w:rsidR="009E57E9">
        <w:rPr>
          <w:rFonts w:ascii="Times New Roman" w:hAnsi="Times New Roman" w:cs="Times New Roman"/>
          <w:sz w:val="24"/>
          <w:szCs w:val="24"/>
        </w:rPr>
        <w:t>positive</w:t>
      </w:r>
      <w:r w:rsidR="0089275E">
        <w:rPr>
          <w:rFonts w:ascii="Times New Roman" w:hAnsi="Times New Roman" w:cs="Times New Roman"/>
          <w:sz w:val="24"/>
          <w:szCs w:val="24"/>
        </w:rPr>
        <w:t xml:space="preserve"> NFD intercept, they can stably coexist. </w:t>
      </w:r>
    </w:p>
    <w:p w14:paraId="5B9AF8AA" w14:textId="77777777" w:rsidR="00FC0C4F" w:rsidRDefault="00222289"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63427CAE" w14:textId="77777777" w:rsidR="00207FE2" w:rsidRPr="00416398" w:rsidRDefault="00207FE2"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NFD method is attractive for empirical work in that it can be used to assess whether species can coexist without assuming any underlying population growth model. Frequency </w:t>
      </w:r>
      <w:r>
        <w:rPr>
          <w:rFonts w:ascii="Times New Roman" w:hAnsi="Times New Roman" w:cs="Times New Roman"/>
          <w:sz w:val="24"/>
          <w:szCs w:val="24"/>
        </w:rPr>
        <w:lastRenderedPageBreak/>
        <w:t xml:space="preserve">dependence of a species can be obtained by plotting the per capita growth rate versus the corresponding relative frequency. Several empirical studies have used the NFD method to assess whether species can coexist by assuming a linear frequency dependence (e.g. </w:t>
      </w:r>
      <w:r>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diversity.","type":"article-journal","volume":"461"},"uris":["http://www.mendeley.com/documents/?uuid=5bf28082-137f-4752-96fc-49d141cfecf6"]},{"id":"ITEM-2","itemData":{"DOI":"10.1890/13-1157.1","ISBN":"0012-9658","ISSN":"00129658","PMID":"24804456","abstract":"Ecologists have identified a growing number of functional traits that promote invasion. However, whether trait differences between exotic and native species promote invasion success by enhancing niche differences or giving invaders competitive advantages is poorly understood. We explored the mechanisms by which phenology determines invasion success in a California annual plant community by quantifying how the seasonal timing of growth relates to niche differences that stabilize coexistence, and the competitive ability differences that drive dominance and exclusion. We parameterized models of community dynamics from experimentally assembled annual communities in which exotic plants displayed earlier, coincident, or later phenology than native residents. Using recent theoretical advances from the coexistence literature, we found that differences in phenology promote stabilizing niche differences between exotic and native species. However, phenology was more strongly related to competitive ability differences, allowing later invaders to outcompete earlier native competitors and native residents to outcompete earlier invaders in field experiments. Few of these insights could be inferred by comparing the competitive outcomes across invaders, highlighting the need to quantify niche and competitive ability differences when disentangling how species differences drive invasion success.","author":[{"dropping-particle":"","family":"Godoy","given":"Oscar","non-dropping-particle":"","parse-names":false,"suffix":""},{"dropping-particle":"","family":"Levine","given":"Jonathan M.","non-dropping-particle":"","parse-names":false,"suffix":""}],"container-title":"Ecology","id":"ITEM-2","issue":"3","issued":{"date-parts":[["2014"]]},"page":"726-736","title":"Phenology effects on invasion success: Insights from coupling field experiments to coexistence theory","type":"article-journal","volume":"95"},"uris":["http://www.mendeley.com/documents/?uuid=e4ae5317-374b-4eab-b37c-8d25c45e0eae"]}],"mendeley":{"formattedCitation":"(Levine andHilleRisLambers 2009, Godoy andLevine 2014)","manualFormatting":"Levine andHilleRisLambers 2009, Godoy andLevine 2014)","plainTextFormattedCitation":"(Levine andHilleRisLambers 2009, Godoy andLevine 2014)","previouslyFormattedCitation":"(Levine andHilleRisLambers 2009, Godoy andLevine 2014)"},"properties":{"noteIndex":0},"schema":"https://github.com/citation-style-language/schema/raw/master/csl-citation.json"}</w:instrText>
      </w:r>
      <w:r>
        <w:rPr>
          <w:rFonts w:ascii="Times New Roman" w:hAnsi="Times New Roman" w:cs="Times New Roman"/>
          <w:sz w:val="24"/>
          <w:szCs w:val="24"/>
        </w:rPr>
        <w:fldChar w:fldCharType="separate"/>
      </w:r>
      <w:r w:rsidRPr="00D82922">
        <w:rPr>
          <w:rFonts w:ascii="Times New Roman" w:hAnsi="Times New Roman" w:cs="Times New Roman"/>
          <w:noProof/>
          <w:sz w:val="24"/>
          <w:szCs w:val="24"/>
        </w:rPr>
        <w:t>Levine andHilleRisLambers 2009, Godoy andLevine 2014)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4C6D4F">
        <w:rPr>
          <w:rFonts w:ascii="Times New Roman" w:hAnsi="Times New Roman" w:cs="Times New Roman"/>
          <w:sz w:val="24"/>
          <w:szCs w:val="24"/>
        </w:rPr>
        <w:t xml:space="preserve">For example, one experimental approach that is particular to annual plants is to seed a plot with varying densities of the two species and then use seed production and survival as a surrogate for per capita growth rates between years. </w:t>
      </w:r>
      <w:r>
        <w:rPr>
          <w:rFonts w:ascii="Times New Roman" w:hAnsi="Times New Roman" w:cs="Times New Roman"/>
          <w:sz w:val="24"/>
          <w:szCs w:val="24"/>
        </w:rPr>
        <w:t xml:space="preserve">In addition, theoretically, frequency dependency can be constructed by observational data as long as the per capita growth rate and the relative frequency of the species can be estimated, and the community is assumed to be saturated with respect to biomass.  </w:t>
      </w:r>
    </w:p>
    <w:p w14:paraId="08B600C5" w14:textId="77777777" w:rsidR="00416398" w:rsidRPr="00FC0C4F" w:rsidRDefault="00222289"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49484C13" w14:textId="77777777" w:rsidR="00992ECB" w:rsidRDefault="00D82922"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aspects of the NFD method, w</w:t>
      </w:r>
      <w:r w:rsidR="00FC0C4F">
        <w:rPr>
          <w:rFonts w:ascii="Times New Roman" w:hAnsi="Times New Roman" w:cs="Times New Roman"/>
          <w:sz w:val="24"/>
          <w:szCs w:val="24"/>
        </w:rPr>
        <w:t xml:space="preserve">e argue that </w:t>
      </w:r>
      <w:r w:rsidR="002A3D2F">
        <w:rPr>
          <w:rFonts w:ascii="Times New Roman" w:hAnsi="Times New Roman" w:cs="Times New Roman"/>
          <w:sz w:val="24"/>
          <w:szCs w:val="24"/>
        </w:rPr>
        <w:t xml:space="preserve">the </w:t>
      </w:r>
      <w:r w:rsidR="00FC0C4F">
        <w:rPr>
          <w:rFonts w:ascii="Times New Roman" w:hAnsi="Times New Roman" w:cs="Times New Roman"/>
          <w:sz w:val="24"/>
          <w:szCs w:val="24"/>
        </w:rPr>
        <w:t>NFD slope</w:t>
      </w:r>
      <w:r w:rsidR="006A09C1">
        <w:rPr>
          <w:rFonts w:ascii="Times New Roman" w:hAnsi="Times New Roman" w:cs="Times New Roman" w:hint="eastAsia"/>
          <w:sz w:val="24"/>
          <w:szCs w:val="24"/>
          <w:lang w:eastAsia="zh-TW"/>
        </w:rPr>
        <w:t xml:space="preserve"> (</w:t>
      </w:r>
      <w:r w:rsidR="006A09C1">
        <w:rPr>
          <w:rFonts w:ascii="Times New Roman" w:hAnsi="Times New Roman" w:cs="Times New Roman"/>
          <w:sz w:val="24"/>
          <w:szCs w:val="24"/>
        </w:rPr>
        <w:t>the magnitude of frequency dependence</w:t>
      </w:r>
      <w:r w:rsidR="002A3D2F">
        <w:rPr>
          <w:rFonts w:ascii="Times New Roman" w:hAnsi="Times New Roman" w:cs="Times New Roman"/>
          <w:sz w:val="24"/>
          <w:szCs w:val="24"/>
        </w:rPr>
        <w:t xml:space="preserve">) </w:t>
      </w:r>
      <w:r w:rsidR="006A09C1">
        <w:rPr>
          <w:rFonts w:ascii="Times New Roman" w:hAnsi="Times New Roman" w:cs="Times New Roman"/>
          <w:sz w:val="24"/>
          <w:szCs w:val="24"/>
        </w:rPr>
        <w:t>and NFD intercept</w:t>
      </w:r>
      <w:r w:rsidR="006A09C1">
        <w:rPr>
          <w:rFonts w:ascii="Times New Roman" w:hAnsi="Times New Roman" w:cs="Times New Roman" w:hint="eastAsia"/>
          <w:sz w:val="24"/>
          <w:szCs w:val="24"/>
          <w:lang w:eastAsia="zh-TW"/>
        </w:rPr>
        <w:t xml:space="preserve"> (s</w:t>
      </w:r>
      <w:r w:rsidR="006A09C1">
        <w:rPr>
          <w:rFonts w:ascii="Times New Roman" w:hAnsi="Times New Roman" w:cs="Times New Roman"/>
          <w:sz w:val="24"/>
          <w:szCs w:val="24"/>
          <w:lang w:eastAsia="zh-TW"/>
        </w:rPr>
        <w:t>pecies’ growth rate when at rare)</w:t>
      </w:r>
      <w:r w:rsidR="006A09C1">
        <w:rPr>
          <w:rFonts w:ascii="Times New Roman" w:hAnsi="Times New Roman" w:cs="Times New Roman"/>
          <w:sz w:val="24"/>
          <w:szCs w:val="24"/>
        </w:rPr>
        <w:t xml:space="preserve"> </w:t>
      </w:r>
      <w:r w:rsidR="002A3D2F">
        <w:rPr>
          <w:rFonts w:ascii="Times New Roman" w:hAnsi="Times New Roman" w:cs="Times New Roman"/>
          <w:sz w:val="24"/>
          <w:szCs w:val="24"/>
        </w:rPr>
        <w:t xml:space="preserve">cannot </w:t>
      </w:r>
      <w:r w:rsidR="00FC0C4F">
        <w:rPr>
          <w:rFonts w:ascii="Times New Roman" w:hAnsi="Times New Roman" w:cs="Times New Roman"/>
          <w:sz w:val="24"/>
          <w:szCs w:val="24"/>
        </w:rPr>
        <w:t>be used to</w:t>
      </w:r>
      <w:r w:rsidR="00F450D8">
        <w:rPr>
          <w:rFonts w:ascii="Times New Roman" w:hAnsi="Times New Roman" w:cs="Times New Roman"/>
          <w:sz w:val="24"/>
          <w:szCs w:val="24"/>
        </w:rPr>
        <w:t xml:space="preserve"> accurately </w:t>
      </w:r>
      <w:r w:rsidR="00FC0C4F">
        <w:rPr>
          <w:rFonts w:ascii="Times New Roman" w:hAnsi="Times New Roman" w:cs="Times New Roman"/>
          <w:sz w:val="24"/>
          <w:szCs w:val="24"/>
        </w:rPr>
        <w:t xml:space="preserve">assess Chesson’s </w:t>
      </w:r>
      <w:r w:rsidR="00FC0C4F" w:rsidRPr="00B76E7F">
        <w:rPr>
          <w:rFonts w:ascii="Times New Roman" w:hAnsi="Times New Roman" w:cs="Times New Roman"/>
          <w:sz w:val="24"/>
          <w:szCs w:val="24"/>
        </w:rPr>
        <w:t>inequality</w:t>
      </w:r>
      <w:r w:rsidR="00FC0C4F">
        <w:rPr>
          <w:rFonts w:ascii="Times New Roman" w:hAnsi="Times New Roman" w:cs="Times New Roman"/>
          <w:sz w:val="24"/>
          <w:szCs w:val="24"/>
        </w:rPr>
        <w:t xml:space="preserve"> </w:t>
      </w:r>
      <w:r w:rsidR="00FC0C4F">
        <w:rPr>
          <w:rFonts w:ascii="Times New Roman" w:hAnsi="Times New Roman" w:cs="Times New Roman" w:hint="eastAsia"/>
          <w:sz w:val="24"/>
          <w:szCs w:val="24"/>
          <w:lang w:eastAsia="zh-TW"/>
        </w:rPr>
        <w:t>(</w:t>
      </w:r>
      <w:r w:rsidR="00FC0C4F">
        <w:rPr>
          <w:rFonts w:ascii="Times New Roman" w:hAnsi="Times New Roman" w:cs="Times New Roman"/>
          <w:sz w:val="24"/>
          <w:szCs w:val="24"/>
        </w:rPr>
        <w:t xml:space="preserve">eqn. 1) for </w:t>
      </w:r>
      <w:r w:rsidR="002A3D2F">
        <w:rPr>
          <w:rFonts w:ascii="Times New Roman" w:hAnsi="Times New Roman" w:cs="Times New Roman"/>
          <w:sz w:val="24"/>
          <w:szCs w:val="24"/>
        </w:rPr>
        <w:t xml:space="preserve">predicting </w:t>
      </w:r>
      <w:r w:rsidR="00FC0C4F">
        <w:rPr>
          <w:rFonts w:ascii="Times New Roman" w:hAnsi="Times New Roman" w:cs="Times New Roman"/>
          <w:sz w:val="24"/>
          <w:szCs w:val="24"/>
        </w:rPr>
        <w:t>species coexistence</w:t>
      </w:r>
      <w:r w:rsidR="002A3D2F">
        <w:rPr>
          <w:rFonts w:ascii="Times New Roman" w:hAnsi="Times New Roman" w:cs="Times New Roman"/>
          <w:sz w:val="24"/>
          <w:szCs w:val="24"/>
        </w:rPr>
        <w:t xml:space="preserve">. First, when the frequency dependence is linear, </w:t>
      </w:r>
      <w:r w:rsidR="00992ECB" w:rsidRPr="00B0403D">
        <w:rPr>
          <w:rFonts w:ascii="Times New Roman" w:hAnsi="Times New Roman" w:cs="Times New Roman"/>
          <w:sz w:val="24"/>
          <w:szCs w:val="24"/>
        </w:rPr>
        <w:t xml:space="preserve">the </w:t>
      </w:r>
      <w:r w:rsidR="002A3D2F">
        <w:rPr>
          <w:rFonts w:ascii="Times New Roman" w:hAnsi="Times New Roman" w:cs="Times New Roman"/>
          <w:sz w:val="24"/>
          <w:szCs w:val="24"/>
        </w:rPr>
        <w:t>NFD slope</w:t>
      </w:r>
      <w:r w:rsidR="0089275E">
        <w:rPr>
          <w:rFonts w:ascii="Times New Roman" w:hAnsi="Times New Roman" w:cs="Times New Roman"/>
          <w:sz w:val="24"/>
          <w:szCs w:val="24"/>
        </w:rPr>
        <w:t xml:space="preserve"> and intercept</w:t>
      </w:r>
      <w:r w:rsidR="002A3D2F">
        <w:rPr>
          <w:rFonts w:ascii="Times New Roman" w:hAnsi="Times New Roman" w:cs="Times New Roman"/>
          <w:sz w:val="24"/>
          <w:szCs w:val="24"/>
        </w:rPr>
        <w:t xml:space="preserve"> </w:t>
      </w:r>
      <w:r w:rsidR="0089275E">
        <w:rPr>
          <w:rFonts w:ascii="Times New Roman" w:hAnsi="Times New Roman" w:cs="Times New Roman"/>
          <w:sz w:val="24"/>
          <w:szCs w:val="24"/>
        </w:rPr>
        <w:t xml:space="preserve">is affected by not only intra- and inter-specific competition coefficients but also subject to the value that the community biomass is assumed to be. </w:t>
      </w:r>
      <w:r w:rsidR="00992ECB">
        <w:rPr>
          <w:rFonts w:ascii="Times New Roman" w:hAnsi="Times New Roman" w:cs="Times New Roman"/>
          <w:sz w:val="24"/>
          <w:szCs w:val="24"/>
        </w:rPr>
        <w:t>As a result, the slope of NFD cannot be used to determine ND and RFD</w:t>
      </w:r>
      <w:r w:rsidR="002A3D2F">
        <w:rPr>
          <w:rFonts w:ascii="Times New Roman" w:hAnsi="Times New Roman" w:cs="Times New Roman"/>
          <w:sz w:val="24"/>
          <w:szCs w:val="24"/>
        </w:rPr>
        <w:t xml:space="preserve"> for assessing Chesson’s inequality</w:t>
      </w:r>
      <w:r w:rsidR="00992ECB">
        <w:rPr>
          <w:rFonts w:ascii="Times New Roman" w:hAnsi="Times New Roman" w:cs="Times New Roman"/>
          <w:sz w:val="24"/>
          <w:szCs w:val="24"/>
        </w:rPr>
        <w:t>. Second, while</w:t>
      </w:r>
      <w:r w:rsidR="00992ECB" w:rsidRPr="006E6139">
        <w:rPr>
          <w:rFonts w:ascii="Times New Roman" w:hAnsi="Times New Roman" w:cs="Times New Roman"/>
          <w:sz w:val="24"/>
          <w:szCs w:val="24"/>
        </w:rPr>
        <w:t xml:space="preserve"> th</w:t>
      </w:r>
      <w:r w:rsidR="00992ECB">
        <w:rPr>
          <w:rFonts w:ascii="Times New Roman" w:hAnsi="Times New Roman" w:cs="Times New Roman"/>
          <w:sz w:val="24"/>
          <w:szCs w:val="24"/>
        </w:rPr>
        <w:t>e NFD</w:t>
      </w:r>
      <w:r w:rsidR="00992ECB" w:rsidRPr="006E6139">
        <w:rPr>
          <w:rFonts w:ascii="Times New Roman" w:hAnsi="Times New Roman" w:cs="Times New Roman"/>
          <w:sz w:val="24"/>
          <w:szCs w:val="24"/>
        </w:rPr>
        <w:t xml:space="preserve"> method is consistent with Chesson’s </w:t>
      </w:r>
      <w:r w:rsidR="00992ECB">
        <w:rPr>
          <w:rFonts w:ascii="Times New Roman" w:hAnsi="Times New Roman" w:cs="Times New Roman"/>
          <w:sz w:val="24"/>
          <w:szCs w:val="24"/>
        </w:rPr>
        <w:t xml:space="preserve">coexistence </w:t>
      </w:r>
      <w:r w:rsidR="00992ECB" w:rsidRPr="006E6139">
        <w:rPr>
          <w:rFonts w:ascii="Times New Roman" w:hAnsi="Times New Roman" w:cs="Times New Roman"/>
          <w:sz w:val="24"/>
          <w:szCs w:val="24"/>
        </w:rPr>
        <w:t>requirement that coexisting species are mutually invasible, we argue that the assumption that NFD is constant across frequencies</w:t>
      </w:r>
      <w:r w:rsidR="00992ECB">
        <w:rPr>
          <w:rFonts w:ascii="Times New Roman" w:hAnsi="Times New Roman" w:cs="Times New Roman"/>
          <w:sz w:val="24"/>
          <w:szCs w:val="24"/>
        </w:rPr>
        <w:t xml:space="preserve"> (constant NFD slope)</w:t>
      </w:r>
      <w:r w:rsidR="00992ECB" w:rsidRPr="006E6139">
        <w:rPr>
          <w:rFonts w:ascii="Times New Roman" w:hAnsi="Times New Roman" w:cs="Times New Roman"/>
          <w:sz w:val="24"/>
          <w:szCs w:val="24"/>
        </w:rPr>
        <w:t xml:space="preserve"> is problematic in practice. </w:t>
      </w:r>
    </w:p>
    <w:p w14:paraId="759B4BD1" w14:textId="77777777" w:rsidR="00992ECB" w:rsidRDefault="006A09C1" w:rsidP="008A0330">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We attempt to derive the NFD slope and intercept from </w:t>
      </w:r>
      <w:r w:rsidR="00664288">
        <w:rPr>
          <w:rFonts w:ascii="Times New Roman" w:hAnsi="Times New Roman" w:cs="Times New Roman"/>
          <w:sz w:val="24"/>
          <w:szCs w:val="24"/>
        </w:rPr>
        <w:t>a two species</w:t>
      </w:r>
      <w:r>
        <w:rPr>
          <w:rFonts w:ascii="Times New Roman" w:hAnsi="Times New Roman" w:cs="Times New Roman"/>
          <w:sz w:val="24"/>
          <w:szCs w:val="24"/>
        </w:rPr>
        <w:t xml:space="preserve"> Lotka-Volterra </w:t>
      </w:r>
      <w:r w:rsidR="00664288">
        <w:rPr>
          <w:rFonts w:ascii="Times New Roman" w:hAnsi="Times New Roman" w:cs="Times New Roman"/>
          <w:sz w:val="24"/>
          <w:szCs w:val="24"/>
        </w:rPr>
        <w:t xml:space="preserve">competition </w:t>
      </w:r>
      <w:r>
        <w:rPr>
          <w:rFonts w:ascii="Times New Roman" w:hAnsi="Times New Roman" w:cs="Times New Roman"/>
          <w:sz w:val="24"/>
          <w:szCs w:val="24"/>
        </w:rPr>
        <w:t>model</w:t>
      </w:r>
      <w:r w:rsidR="00664288">
        <w:rPr>
          <w:rFonts w:ascii="Times New Roman" w:hAnsi="Times New Roman" w:cs="Times New Roman"/>
          <w:sz w:val="24"/>
          <w:szCs w:val="24"/>
        </w:rPr>
        <w:t xml:space="preserve">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664288">
        <w:rPr>
          <w:rFonts w:ascii="Times New Roman" w:hAnsi="Times New Roman" w:cs="Times New Roman"/>
          <w:sz w:val="24"/>
          <w:szCs w:val="24"/>
        </w:rPr>
        <w:t xml:space="preserve">), where </w:t>
      </w:r>
      <w:r w:rsidR="00664288" w:rsidRPr="00664288">
        <w:rPr>
          <w:rFonts w:ascii="Times New Roman" w:hAnsi="Times New Roman" w:cs="Times New Roman"/>
          <w:i/>
          <w:sz w:val="24"/>
          <w:szCs w:val="24"/>
        </w:rPr>
        <w:t>N</w:t>
      </w:r>
      <w:r w:rsidR="00664288" w:rsidRPr="00664288">
        <w:rPr>
          <w:rFonts w:ascii="Times New Roman" w:hAnsi="Times New Roman" w:cs="Times New Roman"/>
          <w:i/>
          <w:sz w:val="24"/>
          <w:szCs w:val="24"/>
          <w:vertAlign w:val="subscript"/>
        </w:rPr>
        <w:t>i</w:t>
      </w:r>
      <w:r w:rsidR="00664288">
        <w:rPr>
          <w:rFonts w:ascii="Times New Roman" w:hAnsi="Times New Roman" w:cs="Times New Roman"/>
          <w:sz w:val="24"/>
          <w:szCs w:val="24"/>
        </w:rPr>
        <w:t xml:space="preserve"> is scaled on its carrying capacity but does not means</w:t>
      </w:r>
      <w:r w:rsidR="0034356A">
        <w:rPr>
          <w:rFonts w:ascii="Times New Roman" w:hAnsi="Times New Roman" w:cs="Times New Roman"/>
          <w:sz w:val="24"/>
          <w:szCs w:val="24"/>
        </w:rPr>
        <w:t xml:space="preserve"> two species </w:t>
      </w:r>
      <w:r w:rsidR="00664288">
        <w:rPr>
          <w:rFonts w:ascii="Times New Roman" w:hAnsi="Times New Roman" w:cs="Times New Roman"/>
          <w:sz w:val="24"/>
          <w:szCs w:val="24"/>
        </w:rPr>
        <w:t>have</w:t>
      </w:r>
      <w:r w:rsidR="0034356A">
        <w:rPr>
          <w:rFonts w:ascii="Times New Roman" w:hAnsi="Times New Roman" w:cs="Times New Roman"/>
          <w:sz w:val="24"/>
          <w:szCs w:val="24"/>
        </w:rPr>
        <w:t xml:space="preserve"> the</w:t>
      </w:r>
      <w:r w:rsidR="00664288">
        <w:rPr>
          <w:rFonts w:ascii="Times New Roman" w:hAnsi="Times New Roman" w:cs="Times New Roman"/>
          <w:sz w:val="24"/>
          <w:szCs w:val="24"/>
        </w:rPr>
        <w:t xml:space="preserve"> same carrying capacity</w:t>
      </w:r>
      <w:r>
        <w:rPr>
          <w:rFonts w:ascii="Times New Roman" w:hAnsi="Times New Roman" w:cs="Times New Roman"/>
          <w:sz w:val="24"/>
          <w:szCs w:val="24"/>
        </w:rPr>
        <w:t xml:space="preserve">. In a Lotka-Volterra model, there is no variable representing species’ frequency, so that we have to </w:t>
      </w:r>
      <w:r w:rsidR="00DC5134">
        <w:rPr>
          <w:rFonts w:ascii="Times New Roman" w:hAnsi="Times New Roman" w:cs="Times New Roman"/>
          <w:sz w:val="24"/>
          <w:szCs w:val="24"/>
        </w:rPr>
        <w:t>assum</w:t>
      </w:r>
      <w:r>
        <w:rPr>
          <w:rFonts w:ascii="Times New Roman" w:hAnsi="Times New Roman" w:cs="Times New Roman"/>
          <w:sz w:val="24"/>
          <w:szCs w:val="24"/>
        </w:rPr>
        <w:t>e a fixed</w:t>
      </w:r>
      <w:r w:rsidR="00DC5134">
        <w:rPr>
          <w:rFonts w:ascii="Times New Roman" w:hAnsi="Times New Roman" w:cs="Times New Roman"/>
          <w:sz w:val="24"/>
          <w:szCs w:val="24"/>
        </w:rPr>
        <w:t xml:space="preserve"> community density</w:t>
      </w:r>
      <w:r>
        <w:rPr>
          <w:rFonts w:ascii="Times New Roman" w:hAnsi="Times New Roman" w:cs="Times New Roman"/>
          <w:sz w:val="24"/>
          <w:szCs w:val="24"/>
        </w:rPr>
        <w:t xml:space="preserve">, </w:t>
      </w:r>
      <w:r w:rsidRPr="006A09C1">
        <w:rPr>
          <w:rFonts w:ascii="Times New Roman" w:hAnsi="Times New Roman" w:cs="Times New Roman"/>
          <w:i/>
          <w:sz w:val="24"/>
          <w:szCs w:val="24"/>
        </w:rPr>
        <w:t>B</w:t>
      </w:r>
      <w:r>
        <w:rPr>
          <w:rFonts w:ascii="Times New Roman" w:hAnsi="Times New Roman" w:cs="Times New Roman"/>
          <w:sz w:val="24"/>
          <w:szCs w:val="24"/>
        </w:rPr>
        <w:t xml:space="preserve">. This assumption also satisfies the assumption of the NFD method that the community is always saturated. </w:t>
      </w:r>
      <w:r w:rsidR="0034356A">
        <w:rPr>
          <w:rFonts w:ascii="Times New Roman" w:hAnsi="Times New Roman" w:cs="Times New Roman"/>
          <w:sz w:val="24"/>
          <w:szCs w:val="24"/>
        </w:rPr>
        <w:t>F</w:t>
      </w:r>
      <w:r>
        <w:rPr>
          <w:rFonts w:ascii="Times New Roman" w:hAnsi="Times New Roman" w:cs="Times New Roman"/>
          <w:sz w:val="24"/>
          <w:szCs w:val="24"/>
        </w:rPr>
        <w:t xml:space="preserve">ixing the </w:t>
      </w:r>
      <w:r w:rsidR="00992ECB" w:rsidRPr="00B0403D">
        <w:rPr>
          <w:rFonts w:ascii="Times New Roman" w:hAnsi="Times New Roman" w:cs="Times New Roman"/>
          <w:sz w:val="24"/>
          <w:szCs w:val="24"/>
        </w:rPr>
        <w:t xml:space="preserve">community density </w:t>
      </w:r>
      <w:r>
        <w:rPr>
          <w:rFonts w:ascii="Times New Roman" w:hAnsi="Times New Roman" w:cs="Times New Roman"/>
          <w:sz w:val="24"/>
          <w:szCs w:val="24"/>
        </w:rPr>
        <w:t>makes the</w:t>
      </w:r>
      <w:r w:rsidR="00992ECB">
        <w:rPr>
          <w:rFonts w:ascii="Times New Roman" w:hAnsi="Times New Roman" w:cs="Times New Roman"/>
          <w:sz w:val="24"/>
          <w:szCs w:val="24"/>
        </w:rPr>
        <w:t xml:space="preserve"> density dependency, </w:t>
      </w:r>
      <w:r w:rsidR="00992ECB" w:rsidRPr="00D07EFB">
        <w:rPr>
          <w:rFonts w:ascii="Times New Roman" w:hAnsi="Times New Roman" w:cs="Times New Roman"/>
          <w:i/>
          <w:sz w:val="24"/>
          <w:szCs w:val="24"/>
        </w:rPr>
        <w:t>α</w:t>
      </w:r>
      <w:r w:rsidR="00992ECB" w:rsidRPr="00D07EFB">
        <w:rPr>
          <w:rFonts w:ascii="Times New Roman" w:hAnsi="Times New Roman" w:cs="Times New Roman"/>
          <w:i/>
          <w:sz w:val="24"/>
          <w:szCs w:val="24"/>
          <w:vertAlign w:val="subscript"/>
        </w:rPr>
        <w:t>ij</w:t>
      </w:r>
      <w:r w:rsidR="00992ECB">
        <w:rPr>
          <w:rFonts w:ascii="Times New Roman" w:hAnsi="Times New Roman" w:cs="Times New Roman"/>
          <w:sz w:val="24"/>
          <w:szCs w:val="24"/>
        </w:rPr>
        <w:t xml:space="preserve">, is </w:t>
      </w:r>
      <w:r w:rsidR="00992ECB" w:rsidRPr="00B0403D">
        <w:rPr>
          <w:rFonts w:ascii="Times New Roman" w:hAnsi="Times New Roman" w:cs="Times New Roman"/>
          <w:sz w:val="24"/>
          <w:szCs w:val="24"/>
        </w:rPr>
        <w:t xml:space="preserve">equivalent to </w:t>
      </w:r>
      <w:r w:rsidR="00F43404">
        <w:rPr>
          <w:rFonts w:ascii="Times New Roman" w:hAnsi="Times New Roman" w:cs="Times New Roman"/>
          <w:sz w:val="24"/>
          <w:szCs w:val="24"/>
        </w:rPr>
        <w:t>frequency</w:t>
      </w:r>
      <w:r w:rsidR="00992ECB" w:rsidRPr="00B0403D">
        <w:rPr>
          <w:rFonts w:ascii="Times New Roman" w:hAnsi="Times New Roman" w:cs="Times New Roman"/>
          <w:sz w:val="24"/>
          <w:szCs w:val="24"/>
        </w:rPr>
        <w:t xml:space="preserve"> dependency</w:t>
      </w:r>
      <w:r w:rsidR="00992ECB">
        <w:rPr>
          <w:rFonts w:ascii="Times New Roman" w:hAnsi="Times New Roman" w:cs="Times New Roman"/>
          <w:sz w:val="24"/>
          <w:szCs w:val="24"/>
        </w:rPr>
        <w:t xml:space="preserve"> </w:t>
      </w:r>
      <w:r w:rsidR="00992ECB">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992ECB">
        <w:rPr>
          <w:rFonts w:ascii="Times New Roman" w:hAnsi="Times New Roman" w:cs="Times New Roman"/>
          <w:sz w:val="24"/>
          <w:szCs w:val="24"/>
        </w:rPr>
        <w:fldChar w:fldCharType="separate"/>
      </w:r>
      <w:r w:rsidR="00992ECB" w:rsidRPr="001C2A2C">
        <w:rPr>
          <w:rFonts w:ascii="Times New Roman" w:hAnsi="Times New Roman" w:cs="Times New Roman"/>
          <w:noProof/>
          <w:sz w:val="24"/>
          <w:szCs w:val="24"/>
        </w:rPr>
        <w:t>(Adler et al. 2007)</w:t>
      </w:r>
      <w:r w:rsidR="00992ECB">
        <w:rPr>
          <w:rFonts w:ascii="Times New Roman" w:hAnsi="Times New Roman" w:cs="Times New Roman"/>
          <w:sz w:val="24"/>
          <w:szCs w:val="24"/>
        </w:rPr>
        <w:fldChar w:fldCharType="end"/>
      </w:r>
      <w:r w:rsidR="0034356A">
        <w:rPr>
          <w:rFonts w:ascii="Times New Roman" w:hAnsi="Times New Roman" w:cs="Times New Roman"/>
          <w:sz w:val="24"/>
          <w:szCs w:val="24"/>
        </w:rPr>
        <w:t xml:space="preserve">, and makes species’ frequency can be calculated by </w:t>
      </w:r>
      <w:r w:rsidR="0034356A" w:rsidRPr="0034356A">
        <w:rPr>
          <w:rFonts w:ascii="Times New Roman" w:hAnsi="Times New Roman" w:cs="Times New Roman"/>
          <w:i/>
          <w:sz w:val="24"/>
          <w:szCs w:val="24"/>
        </w:rPr>
        <w:t>N</w:t>
      </w:r>
      <w:r w:rsidR="0034356A" w:rsidRPr="0034356A">
        <w:rPr>
          <w:rFonts w:ascii="Times New Roman" w:hAnsi="Times New Roman" w:cs="Times New Roman"/>
          <w:i/>
          <w:sz w:val="24"/>
          <w:szCs w:val="24"/>
          <w:vertAlign w:val="subscript"/>
        </w:rPr>
        <w:t>i</w:t>
      </w:r>
      <w:r w:rsidR="0034356A">
        <w:rPr>
          <w:rFonts w:ascii="Times New Roman" w:hAnsi="Times New Roman" w:cs="Times New Roman"/>
          <w:sz w:val="24"/>
          <w:szCs w:val="24"/>
        </w:rPr>
        <w:t>/</w:t>
      </w:r>
      <w:r w:rsidR="0034356A" w:rsidRPr="0034356A">
        <w:rPr>
          <w:rFonts w:ascii="Times New Roman" w:hAnsi="Times New Roman" w:cs="Times New Roman"/>
          <w:i/>
          <w:sz w:val="24"/>
          <w:szCs w:val="24"/>
        </w:rPr>
        <w:t>B</w:t>
      </w:r>
      <w:r w:rsidR="00992ECB" w:rsidRPr="00B0403D">
        <w:rPr>
          <w:rFonts w:ascii="Times New Roman" w:hAnsi="Times New Roman" w:cs="Times New Roman"/>
          <w:sz w:val="24"/>
          <w:szCs w:val="24"/>
        </w:rPr>
        <w:t xml:space="preserve">. </w:t>
      </w:r>
      <w:r w:rsidR="0034356A">
        <w:rPr>
          <w:rFonts w:ascii="Times New Roman" w:hAnsi="Times New Roman" w:cs="Times New Roman"/>
          <w:sz w:val="24"/>
          <w:szCs w:val="24"/>
        </w:rPr>
        <w:t>T</w:t>
      </w:r>
      <w:r w:rsidR="00992ECB" w:rsidRPr="00B0403D">
        <w:rPr>
          <w:rFonts w:ascii="Times New Roman" w:hAnsi="Times New Roman" w:cs="Times New Roman"/>
          <w:sz w:val="24"/>
          <w:szCs w:val="24"/>
        </w:rPr>
        <w:t>he</w:t>
      </w:r>
      <w:r w:rsidR="00B4260E">
        <w:rPr>
          <w:rFonts w:ascii="Times New Roman" w:hAnsi="Times New Roman" w:cs="Times New Roman"/>
          <w:sz w:val="24"/>
          <w:szCs w:val="24"/>
        </w:rPr>
        <w:t xml:space="preserve"> two-species</w:t>
      </w:r>
      <w:r w:rsidR="00992ECB" w:rsidRPr="00B0403D">
        <w:rPr>
          <w:rFonts w:ascii="Times New Roman" w:hAnsi="Times New Roman" w:cs="Times New Roman"/>
          <w:sz w:val="24"/>
          <w:szCs w:val="24"/>
        </w:rPr>
        <w:t xml:space="preserve"> Lotka-Volterra competition model can </w:t>
      </w:r>
      <w:r w:rsidR="0034356A">
        <w:rPr>
          <w:rFonts w:ascii="Times New Roman" w:hAnsi="Times New Roman" w:cs="Times New Roman"/>
          <w:sz w:val="24"/>
          <w:szCs w:val="24"/>
        </w:rPr>
        <w:t xml:space="preserve">then </w:t>
      </w:r>
      <w:r w:rsidR="00992ECB" w:rsidRPr="00B0403D">
        <w:rPr>
          <w:rFonts w:ascii="Times New Roman" w:hAnsi="Times New Roman" w:cs="Times New Roman"/>
          <w:sz w:val="24"/>
          <w:szCs w:val="24"/>
        </w:rPr>
        <w:t>be rewritten as followed.</w:t>
      </w:r>
    </w:p>
    <w:p w14:paraId="61B885BD" w14:textId="77777777" w:rsidR="00992ECB" w:rsidRDefault="004022B4" w:rsidP="00C1590A">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e>
        </m:d>
      </m:oMath>
      <w:r w:rsidR="00992ECB">
        <w:rPr>
          <w:rFonts w:ascii="Times New Roman" w:hAnsi="Times New Roman" w:cs="Times New Roman"/>
          <w:sz w:val="24"/>
          <w:szCs w:val="24"/>
        </w:rPr>
        <w:tab/>
        <w:t>(2)</w:t>
      </w:r>
    </w:p>
    <w:p w14:paraId="7EEF8464" w14:textId="77777777" w:rsidR="0034356A" w:rsidRDefault="002F4910" w:rsidP="00C1590A">
      <w:pPr>
        <w:pStyle w:val="Normal1"/>
        <w:spacing w:line="360" w:lineRule="auto"/>
        <w:rPr>
          <w:rFonts w:ascii="Times New Roman" w:hAnsi="Times New Roman" w:cs="Times New Roman"/>
          <w:sz w:val="24"/>
          <w:szCs w:val="24"/>
        </w:rPr>
      </w:pPr>
      <w:r>
        <w:rPr>
          <w:rFonts w:ascii="Times New Roman" w:hAnsi="Times New Roman" w:cs="Times New Roman"/>
          <w:sz w:val="24"/>
          <w:szCs w:val="24"/>
        </w:rPr>
        <w:lastRenderedPageBreak/>
        <w:t>, where</w:t>
      </w:r>
      <w:r w:rsidR="00B84601">
        <w:rPr>
          <w:rFonts w:ascii="Times New Roman" w:hAnsi="Times New Roman" w:cs="Times New Roman"/>
          <w:sz w:val="24"/>
          <w:szCs w:val="24"/>
        </w:rPr>
        <w:t xml:space="preserve"> </w:t>
      </w:r>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the fixed community density and one unit decrease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i</w:t>
      </w:r>
      <w:r w:rsidR="00992ECB" w:rsidRPr="00B0403D">
        <w:rPr>
          <w:rFonts w:ascii="Times New Roman" w:hAnsi="Times New Roman" w:cs="Times New Roman"/>
          <w:sz w:val="24"/>
          <w:szCs w:val="24"/>
        </w:rPr>
        <w:t xml:space="preserve"> will lead to one unit increase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j</w:t>
      </w:r>
      <w:r w:rsidR="00992ECB" w:rsidRPr="00B0403D">
        <w:rPr>
          <w:rFonts w:ascii="Times New Roman" w:hAnsi="Times New Roman" w:cs="Times New Roman"/>
          <w:sz w:val="24"/>
          <w:szCs w:val="24"/>
        </w:rPr>
        <w:t xml:space="preserve">. Note that this </w:t>
      </w:r>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an arbitrarily defined constant describing </w:t>
      </w:r>
      <w:r w:rsidR="0034356A">
        <w:rPr>
          <w:rFonts w:ascii="Times New Roman" w:hAnsi="Times New Roman" w:cs="Times New Roman"/>
          <w:sz w:val="24"/>
          <w:szCs w:val="24"/>
        </w:rPr>
        <w:t>the</w:t>
      </w:r>
      <w:r w:rsidR="00992ECB" w:rsidRPr="00B0403D">
        <w:rPr>
          <w:rFonts w:ascii="Times New Roman" w:hAnsi="Times New Roman" w:cs="Times New Roman"/>
          <w:sz w:val="24"/>
          <w:szCs w:val="24"/>
        </w:rPr>
        <w:t xml:space="preserve"> </w:t>
      </w:r>
      <w:r w:rsidR="0034356A">
        <w:rPr>
          <w:rFonts w:ascii="Times New Roman" w:hAnsi="Times New Roman" w:cs="Times New Roman"/>
          <w:sz w:val="24"/>
          <w:szCs w:val="24"/>
        </w:rPr>
        <w:t xml:space="preserve">equilibrium </w:t>
      </w:r>
      <w:r w:rsidR="00992ECB" w:rsidRPr="00B0403D">
        <w:rPr>
          <w:rFonts w:ascii="Times New Roman" w:hAnsi="Times New Roman" w:cs="Times New Roman"/>
          <w:sz w:val="24"/>
          <w:szCs w:val="24"/>
        </w:rPr>
        <w:t xml:space="preserve">community density </w:t>
      </w:r>
      <w:r w:rsidR="0034356A">
        <w:rPr>
          <w:rFonts w:ascii="Times New Roman" w:hAnsi="Times New Roman" w:cs="Times New Roman"/>
          <w:sz w:val="24"/>
          <w:szCs w:val="24"/>
        </w:rPr>
        <w:t xml:space="preserve">at any given density of </w:t>
      </w:r>
      <w:r w:rsidR="0034356A" w:rsidRPr="0034356A">
        <w:rPr>
          <w:rFonts w:ascii="Times New Roman" w:hAnsi="Times New Roman" w:cs="Times New Roman"/>
          <w:i/>
          <w:sz w:val="24"/>
          <w:szCs w:val="24"/>
        </w:rPr>
        <w:t>N</w:t>
      </w:r>
      <w:r w:rsidR="0034356A" w:rsidRPr="0034356A">
        <w:rPr>
          <w:rFonts w:ascii="Times New Roman" w:hAnsi="Times New Roman" w:cs="Times New Roman"/>
          <w:i/>
          <w:sz w:val="24"/>
          <w:szCs w:val="24"/>
          <w:vertAlign w:val="subscript"/>
        </w:rPr>
        <w:t>i</w:t>
      </w:r>
      <w:r w:rsidR="0034356A">
        <w:rPr>
          <w:rFonts w:ascii="Times New Roman" w:hAnsi="Times New Roman" w:cs="Times New Roman"/>
          <w:sz w:val="24"/>
          <w:szCs w:val="24"/>
        </w:rPr>
        <w:t>.</w:t>
      </w:r>
      <w:r w:rsidR="00992ECB" w:rsidRPr="00B0403D">
        <w:rPr>
          <w:rFonts w:ascii="Times New Roman" w:hAnsi="Times New Roman" w:cs="Times New Roman"/>
          <w:sz w:val="24"/>
          <w:szCs w:val="24"/>
        </w:rPr>
        <w:t xml:space="preserve"> </w:t>
      </w:r>
    </w:p>
    <w:p w14:paraId="45B6DD46" w14:textId="77777777" w:rsidR="00BB5886" w:rsidRDefault="0034356A" w:rsidP="008A0330">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calculate the NFD intercept, we can replace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 xml:space="preserve"> with 0 because NFD intercept of species </w:t>
      </w:r>
      <w:r w:rsidRPr="0034356A">
        <w:rPr>
          <w:rFonts w:ascii="Times New Roman" w:hAnsi="Times New Roman" w:cs="Times New Roman"/>
          <w:i/>
          <w:sz w:val="24"/>
          <w:szCs w:val="24"/>
        </w:rPr>
        <w:t>i</w:t>
      </w:r>
      <w:r>
        <w:rPr>
          <w:rFonts w:ascii="Times New Roman" w:hAnsi="Times New Roman" w:cs="Times New Roman"/>
          <w:sz w:val="24"/>
          <w:szCs w:val="24"/>
        </w:rPr>
        <w:t xml:space="preserve"> is the species’ growth rate when at the frequency of zero and the other species is at steady state. </w:t>
      </w:r>
      <w:r w:rsidR="00BB5886">
        <w:rPr>
          <w:rFonts w:ascii="Times New Roman" w:hAnsi="Times New Roman" w:cs="Times New Roman"/>
          <w:sz w:val="24"/>
          <w:szCs w:val="24"/>
        </w:rPr>
        <w:t xml:space="preserve">Therefore, the NFD intercept can be calculated as follow. </w:t>
      </w:r>
    </w:p>
    <w:p w14:paraId="1353A478" w14:textId="77777777" w:rsidR="00BB5886" w:rsidRDefault="00BB5886" w:rsidP="00BB5886">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intercept</m:t>
        </m:r>
        <m:r>
          <m:rPr>
            <m:sty m:val="p"/>
          </m:rPr>
          <w:rPr>
            <w:rFonts w:ascii="Cambria Math" w:hAnsi="Cambria Math" w:cs="Times New Roman" w:hint="eastAsia"/>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Bα</m:t>
                </m:r>
              </m:e>
              <m:sub>
                <m:r>
                  <w:rPr>
                    <w:rFonts w:ascii="Cambria Math" w:hAnsi="Cambria Math" w:cs="Times New Roman"/>
                    <w:sz w:val="24"/>
                    <w:szCs w:val="24"/>
                  </w:rPr>
                  <m:t>ij</m:t>
                </m:r>
              </m:sub>
            </m:sSub>
          </m:e>
        </m:d>
      </m:oMath>
      <w:r>
        <w:rPr>
          <w:rFonts w:ascii="Times New Roman" w:hAnsi="Times New Roman" w:cs="Times New Roman"/>
          <w:sz w:val="24"/>
          <w:szCs w:val="24"/>
        </w:rPr>
        <w:tab/>
        <w:t>(3)</w:t>
      </w:r>
    </w:p>
    <w:p w14:paraId="0AD94180" w14:textId="77777777" w:rsidR="008A0330" w:rsidRDefault="00BB5886" w:rsidP="008A0330">
      <w:pPr>
        <w:pStyle w:val="Normal1"/>
        <w:spacing w:line="360" w:lineRule="auto"/>
        <w:rPr>
          <w:rFonts w:ascii="Times New Roman" w:hAnsi="Times New Roman" w:cs="Times New Roman"/>
          <w:sz w:val="24"/>
          <w:szCs w:val="24"/>
          <w:lang w:eastAsia="zh-TW"/>
        </w:rPr>
      </w:pPr>
      <w:r>
        <w:rPr>
          <w:rFonts w:ascii="Times New Roman" w:hAnsi="Times New Roman" w:cs="Times New Roman"/>
          <w:sz w:val="24"/>
          <w:szCs w:val="24"/>
        </w:rPr>
        <w:t xml:space="preserve">The </w:t>
      </w:r>
      <w:r w:rsidRPr="00BB5886">
        <w:rPr>
          <w:rFonts w:ascii="Times New Roman" w:hAnsi="Times New Roman" w:cs="Times New Roman"/>
          <w:i/>
          <w:sz w:val="24"/>
          <w:szCs w:val="24"/>
        </w:rPr>
        <w:t>B</w:t>
      </w:r>
      <w:r>
        <w:rPr>
          <w:rFonts w:ascii="Times New Roman" w:hAnsi="Times New Roman" w:cs="Times New Roman"/>
          <w:sz w:val="24"/>
          <w:szCs w:val="24"/>
        </w:rPr>
        <w:t xml:space="preserve"> in equation 3 becomes the carrying capacity of species </w:t>
      </w:r>
      <w:r w:rsidRPr="00BB5886">
        <w:rPr>
          <w:rFonts w:ascii="Times New Roman" w:hAnsi="Times New Roman" w:cs="Times New Roman"/>
          <w:i/>
          <w:sz w:val="24"/>
          <w:szCs w:val="24"/>
        </w:rPr>
        <w:t>j</w:t>
      </w:r>
      <w:r>
        <w:rPr>
          <w:rFonts w:ascii="Times New Roman" w:hAnsi="Times New Roman" w:cs="Times New Roman"/>
          <w:sz w:val="24"/>
          <w:szCs w:val="24"/>
        </w:rPr>
        <w:t xml:space="preserve">. Equation 3 </w:t>
      </w:r>
      <w:r>
        <w:rPr>
          <w:rFonts w:ascii="Times New Roman" w:hAnsi="Times New Roman" w:cs="Times New Roman" w:hint="eastAsia"/>
          <w:sz w:val="24"/>
          <w:szCs w:val="24"/>
          <w:lang w:eastAsia="zh-TW"/>
        </w:rPr>
        <w:t>s</w:t>
      </w:r>
      <w:r>
        <w:rPr>
          <w:rFonts w:ascii="Times New Roman" w:hAnsi="Times New Roman" w:cs="Times New Roman"/>
          <w:sz w:val="24"/>
          <w:szCs w:val="24"/>
          <w:lang w:eastAsia="zh-TW"/>
        </w:rPr>
        <w:t xml:space="preserve">hows that species’ per capita growth rate when approaching a frequency of zero is determined by not only </w:t>
      </w:r>
      <w:r w:rsidR="008A0330">
        <w:rPr>
          <w:rFonts w:ascii="Times New Roman" w:hAnsi="Times New Roman" w:cs="Times New Roman"/>
          <w:sz w:val="24"/>
          <w:szCs w:val="24"/>
          <w:lang w:eastAsia="zh-TW"/>
        </w:rPr>
        <w:t>its</w:t>
      </w:r>
      <w:r>
        <w:rPr>
          <w:rFonts w:ascii="Times New Roman" w:hAnsi="Times New Roman" w:cs="Times New Roman"/>
          <w:sz w:val="24"/>
          <w:szCs w:val="24"/>
          <w:lang w:eastAsia="zh-TW"/>
        </w:rPr>
        <w:t xml:space="preserve"> own intrinsic</w:t>
      </w:r>
      <w:r w:rsidR="008A0330">
        <w:rPr>
          <w:rFonts w:ascii="Times New Roman" w:hAnsi="Times New Roman" w:cs="Times New Roman"/>
          <w:sz w:val="24"/>
          <w:szCs w:val="24"/>
          <w:lang w:eastAsia="zh-TW"/>
        </w:rPr>
        <w:t xml:space="preserve"> per capita</w:t>
      </w:r>
      <w:r>
        <w:rPr>
          <w:rFonts w:ascii="Times New Roman" w:hAnsi="Times New Roman" w:cs="Times New Roman"/>
          <w:sz w:val="24"/>
          <w:szCs w:val="24"/>
          <w:lang w:eastAsia="zh-TW"/>
        </w:rPr>
        <w:t xml:space="preserve"> growth rate (</w:t>
      </w:r>
      <w:r w:rsidRPr="008A0330">
        <w:rPr>
          <w:rFonts w:ascii="Times New Roman" w:hAnsi="Times New Roman" w:cs="Times New Roman"/>
          <w:i/>
          <w:sz w:val="24"/>
          <w:szCs w:val="24"/>
          <w:lang w:eastAsia="zh-TW"/>
        </w:rPr>
        <w:t>r</w:t>
      </w:r>
      <w:r w:rsidRPr="008A0330">
        <w:rPr>
          <w:rFonts w:ascii="Times New Roman" w:hAnsi="Times New Roman" w:cs="Times New Roman"/>
          <w:i/>
          <w:sz w:val="24"/>
          <w:szCs w:val="24"/>
          <w:vertAlign w:val="subscript"/>
          <w:lang w:eastAsia="zh-TW"/>
        </w:rPr>
        <w:t>i</w:t>
      </w:r>
      <w:r>
        <w:rPr>
          <w:rFonts w:ascii="Times New Roman" w:hAnsi="Times New Roman" w:cs="Times New Roman"/>
          <w:sz w:val="24"/>
          <w:szCs w:val="24"/>
          <w:lang w:eastAsia="zh-TW"/>
        </w:rPr>
        <w:t xml:space="preserve">) but also </w:t>
      </w:r>
      <w:r w:rsidR="008A0330">
        <w:rPr>
          <w:rFonts w:ascii="Times New Roman" w:hAnsi="Times New Roman" w:cs="Times New Roman"/>
          <w:sz w:val="24"/>
          <w:szCs w:val="24"/>
          <w:lang w:eastAsia="zh-TW"/>
        </w:rPr>
        <w:t xml:space="preserve">the inter-specific competition coefficient </w:t>
      </w:r>
      <w:r w:rsidR="008A0330" w:rsidRPr="00B0403D">
        <w:rPr>
          <w:rFonts w:ascii="Times New Roman" w:hAnsi="Times New Roman" w:cs="Times New Roman"/>
          <w:sz w:val="24"/>
          <w:szCs w:val="24"/>
        </w:rPr>
        <w:t>(</w:t>
      </w:r>
      <w:r w:rsidR="008A0330" w:rsidRPr="00CE29AE">
        <w:rPr>
          <w:rFonts w:ascii="Times New Roman" w:hAnsi="Times New Roman" w:cs="Times New Roman"/>
          <w:i/>
          <w:sz w:val="24"/>
          <w:szCs w:val="24"/>
        </w:rPr>
        <w:t>α</w:t>
      </w:r>
      <w:r w:rsidR="008A0330" w:rsidRPr="00CE29AE">
        <w:rPr>
          <w:rFonts w:ascii="Times New Roman" w:hAnsi="Times New Roman" w:cs="Times New Roman"/>
          <w:i/>
          <w:sz w:val="24"/>
          <w:szCs w:val="24"/>
          <w:vertAlign w:val="subscript"/>
        </w:rPr>
        <w:t>ij</w:t>
      </w:r>
      <w:r w:rsidR="008A0330" w:rsidRPr="00B0403D">
        <w:rPr>
          <w:rFonts w:ascii="Times New Roman" w:hAnsi="Times New Roman" w:cs="Times New Roman"/>
          <w:sz w:val="24"/>
          <w:szCs w:val="24"/>
        </w:rPr>
        <w:t>)</w:t>
      </w:r>
      <w:r w:rsidR="008A0330">
        <w:rPr>
          <w:rFonts w:ascii="Times New Roman" w:hAnsi="Times New Roman" w:cs="Times New Roman"/>
          <w:sz w:val="24"/>
          <w:szCs w:val="24"/>
        </w:rPr>
        <w:t xml:space="preserve"> </w:t>
      </w:r>
      <w:r w:rsidR="008A0330">
        <w:rPr>
          <w:rFonts w:ascii="Times New Roman" w:hAnsi="Times New Roman" w:cs="Times New Roman"/>
          <w:sz w:val="24"/>
          <w:szCs w:val="24"/>
          <w:lang w:eastAsia="zh-TW"/>
        </w:rPr>
        <w:t xml:space="preserve">and species </w:t>
      </w:r>
      <w:r w:rsidR="008A0330" w:rsidRPr="008A0330">
        <w:rPr>
          <w:rFonts w:ascii="Times New Roman" w:hAnsi="Times New Roman" w:cs="Times New Roman"/>
          <w:i/>
          <w:sz w:val="24"/>
          <w:szCs w:val="24"/>
          <w:lang w:eastAsia="zh-TW"/>
        </w:rPr>
        <w:t>j</w:t>
      </w:r>
      <w:r w:rsidR="008A0330">
        <w:rPr>
          <w:rFonts w:ascii="Times New Roman" w:hAnsi="Times New Roman" w:cs="Times New Roman"/>
          <w:sz w:val="24"/>
          <w:szCs w:val="24"/>
          <w:lang w:eastAsia="zh-TW"/>
        </w:rPr>
        <w:t>’s carrying capacity. When a species has higher intrinsic per capita growth rate (</w:t>
      </w:r>
      <w:r w:rsidR="008A0330" w:rsidRPr="008A0330">
        <w:rPr>
          <w:rFonts w:ascii="Times New Roman" w:hAnsi="Times New Roman" w:cs="Times New Roman"/>
          <w:i/>
          <w:sz w:val="24"/>
          <w:szCs w:val="24"/>
          <w:lang w:eastAsia="zh-TW"/>
        </w:rPr>
        <w:t>r</w:t>
      </w:r>
      <w:r w:rsidR="008A0330" w:rsidRPr="008A0330">
        <w:rPr>
          <w:rFonts w:ascii="Times New Roman" w:hAnsi="Times New Roman" w:cs="Times New Roman"/>
          <w:i/>
          <w:sz w:val="24"/>
          <w:szCs w:val="24"/>
          <w:vertAlign w:val="subscript"/>
          <w:lang w:eastAsia="zh-TW"/>
        </w:rPr>
        <w:t>i</w:t>
      </w:r>
      <w:r w:rsidR="008A0330">
        <w:rPr>
          <w:rFonts w:ascii="Times New Roman" w:hAnsi="Times New Roman" w:cs="Times New Roman"/>
          <w:sz w:val="24"/>
          <w:szCs w:val="24"/>
          <w:lang w:eastAsia="zh-TW"/>
        </w:rPr>
        <w:t xml:space="preserve">) or its competitor has lower carrying capacity, a species should have higher </w:t>
      </w:r>
      <w:r w:rsidR="00D1306A">
        <w:rPr>
          <w:rFonts w:ascii="Times New Roman" w:hAnsi="Times New Roman" w:cs="Times New Roman"/>
          <w:sz w:val="24"/>
          <w:szCs w:val="24"/>
          <w:lang w:eastAsia="zh-TW"/>
        </w:rPr>
        <w:t xml:space="preserve">NFD intercept </w:t>
      </w:r>
      <w:r w:rsidR="00D1306A" w:rsidRPr="00B0403D">
        <w:rPr>
          <w:rFonts w:ascii="Times New Roman" w:hAnsi="Times New Roman" w:cs="Times New Roman"/>
          <w:sz w:val="24"/>
          <w:szCs w:val="24"/>
        </w:rPr>
        <w:t xml:space="preserve">(Fig. </w:t>
      </w:r>
      <w:r w:rsidR="00D1306A">
        <w:rPr>
          <w:rFonts w:ascii="Times New Roman" w:hAnsi="Times New Roman" w:cs="Times New Roman"/>
          <w:sz w:val="24"/>
          <w:szCs w:val="24"/>
        </w:rPr>
        <w:t>1</w:t>
      </w:r>
      <w:r w:rsidR="00D1306A" w:rsidRPr="00B0403D">
        <w:rPr>
          <w:rFonts w:ascii="Times New Roman" w:hAnsi="Times New Roman" w:cs="Times New Roman"/>
          <w:sz w:val="24"/>
          <w:szCs w:val="24"/>
        </w:rPr>
        <w:t>).</w:t>
      </w:r>
      <w:r w:rsidR="00D1306A">
        <w:rPr>
          <w:rFonts w:ascii="Times New Roman" w:hAnsi="Times New Roman" w:cs="Times New Roman"/>
          <w:sz w:val="24"/>
          <w:szCs w:val="24"/>
          <w:lang w:eastAsia="zh-TW"/>
        </w:rPr>
        <w:t xml:space="preserve"> </w:t>
      </w:r>
    </w:p>
    <w:p w14:paraId="4BB27DED" w14:textId="77777777" w:rsidR="00992ECB" w:rsidRPr="00BB5886" w:rsidRDefault="00992ECB" w:rsidP="008A0330">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calculate the </w:t>
      </w:r>
      <w:r w:rsidR="00BB5886">
        <w:rPr>
          <w:rFonts w:ascii="Times New Roman" w:hAnsi="Times New Roman" w:cs="Times New Roman"/>
          <w:sz w:val="24"/>
          <w:szCs w:val="24"/>
        </w:rPr>
        <w:t>NFD slope</w:t>
      </w:r>
      <w:r w:rsidRPr="00B0403D">
        <w:rPr>
          <w:rFonts w:ascii="Times New Roman" w:hAnsi="Times New Roman" w:cs="Times New Roman"/>
          <w:sz w:val="24"/>
          <w:szCs w:val="24"/>
        </w:rPr>
        <w:t xml:space="preserve">, we take derivative of equation </w:t>
      </w:r>
      <w:r w:rsidR="00F43404">
        <w:rPr>
          <w:rFonts w:ascii="Times New Roman" w:hAnsi="Times New Roman" w:cs="Times New Roman"/>
          <w:sz w:val="24"/>
          <w:szCs w:val="24"/>
        </w:rPr>
        <w:t>2</w:t>
      </w:r>
      <w:r w:rsidRPr="00B0403D">
        <w:rPr>
          <w:rFonts w:ascii="Times New Roman" w:hAnsi="Times New Roman" w:cs="Times New Roman"/>
          <w:sz w:val="24"/>
          <w:szCs w:val="24"/>
        </w:rPr>
        <w:t xml:space="preserve"> </w:t>
      </w:r>
      <w:r w:rsidR="00B84601">
        <w:rPr>
          <w:rFonts w:ascii="Times New Roman" w:hAnsi="Times New Roman" w:cs="Times New Roman"/>
          <w:sz w:val="24"/>
          <w:szCs w:val="24"/>
        </w:rPr>
        <w:t xml:space="preserve">with respect to </w:t>
      </w:r>
      <w:r w:rsidRPr="001F41ED">
        <w:rPr>
          <w:rFonts w:ascii="Times New Roman" w:hAnsi="Times New Roman" w:cs="Times New Roman"/>
          <w:i/>
          <w:sz w:val="24"/>
          <w:szCs w:val="24"/>
        </w:rPr>
        <w:t>Ni/B</w:t>
      </w:r>
      <w:r w:rsidR="00B84601">
        <w:rPr>
          <w:rFonts w:ascii="Times New Roman" w:hAnsi="Times New Roman" w:cs="Times New Roman"/>
          <w:sz w:val="24"/>
          <w:szCs w:val="24"/>
        </w:rPr>
        <w:t>:</w:t>
      </w:r>
    </w:p>
    <w:p w14:paraId="1995D04E" w14:textId="77777777" w:rsidR="00992ECB" w:rsidRDefault="00992ECB" w:rsidP="00C1590A">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w:t>
      </w:r>
      <w:r w:rsidR="008A0330">
        <w:rPr>
          <w:rFonts w:ascii="Times New Roman" w:hAnsi="Times New Roman" w:cs="Times New Roman"/>
          <w:sz w:val="24"/>
          <w:szCs w:val="24"/>
        </w:rPr>
        <w:t>4</w:t>
      </w:r>
      <w:r>
        <w:rPr>
          <w:rFonts w:ascii="Times New Roman" w:hAnsi="Times New Roman" w:cs="Times New Roman"/>
          <w:sz w:val="24"/>
          <w:szCs w:val="24"/>
        </w:rPr>
        <w:t>)</w:t>
      </w:r>
    </w:p>
    <w:p w14:paraId="236506B2" w14:textId="77777777" w:rsidR="00276BC9" w:rsidRDefault="00B84601" w:rsidP="00276BC9">
      <w:pPr>
        <w:pStyle w:val="Normal1"/>
        <w:spacing w:line="360" w:lineRule="auto"/>
        <w:rPr>
          <w:rFonts w:ascii="Times New Roman" w:hAnsi="Times New Roman" w:cs="Times New Roman"/>
          <w:sz w:val="24"/>
          <w:szCs w:val="24"/>
        </w:rPr>
      </w:pPr>
      <w:r>
        <w:rPr>
          <w:rFonts w:ascii="Times New Roman" w:hAnsi="Times New Roman" w:cs="Times New Roman"/>
          <w:sz w:val="24"/>
          <w:szCs w:val="24"/>
        </w:rPr>
        <w:t>E</w:t>
      </w:r>
      <w:r w:rsidRPr="00B0403D">
        <w:rPr>
          <w:rFonts w:ascii="Times New Roman" w:hAnsi="Times New Roman" w:cs="Times New Roman"/>
          <w:sz w:val="24"/>
          <w:szCs w:val="24"/>
        </w:rPr>
        <w:t xml:space="preserve">quation </w:t>
      </w:r>
      <w:r w:rsidR="008A0330">
        <w:rPr>
          <w:rFonts w:ascii="Times New Roman" w:hAnsi="Times New Roman" w:cs="Times New Roman"/>
          <w:sz w:val="24"/>
          <w:szCs w:val="24"/>
        </w:rPr>
        <w:t>4</w:t>
      </w:r>
      <w:r w:rsidRPr="00B0403D">
        <w:rPr>
          <w:rFonts w:ascii="Times New Roman" w:hAnsi="Times New Roman" w:cs="Times New Roman"/>
          <w:sz w:val="24"/>
          <w:szCs w:val="24"/>
        </w:rPr>
        <w:t xml:space="preserve"> describe</w:t>
      </w:r>
      <w:r>
        <w:rPr>
          <w:rFonts w:ascii="Times New Roman" w:hAnsi="Times New Roman" w:cs="Times New Roman"/>
          <w:sz w:val="24"/>
          <w:szCs w:val="24"/>
        </w:rPr>
        <w:t>s</w:t>
      </w:r>
      <w:r w:rsidRPr="00B0403D">
        <w:rPr>
          <w:rFonts w:ascii="Times New Roman" w:hAnsi="Times New Roman" w:cs="Times New Roman"/>
          <w:sz w:val="24"/>
          <w:szCs w:val="24"/>
        </w:rPr>
        <w:t xml:space="preserv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D1306A">
        <w:rPr>
          <w:rFonts w:ascii="Times New Roman" w:hAnsi="Times New Roman" w:cs="Times New Roman"/>
          <w:sz w:val="24"/>
          <w:szCs w:val="24"/>
        </w:rPr>
        <w:t>per capita growth</w:t>
      </w:r>
      <w:r w:rsidRPr="00B0403D">
        <w:rPr>
          <w:rFonts w:ascii="Times New Roman" w:hAnsi="Times New Roman" w:cs="Times New Roman"/>
          <w:sz w:val="24"/>
          <w:szCs w:val="24"/>
        </w:rPr>
        <w:t xml:space="preserve"> rate with respect to the change of its own frequency in a</w:t>
      </w:r>
      <w:r>
        <w:rPr>
          <w:rFonts w:ascii="Times New Roman" w:hAnsi="Times New Roman" w:cs="Times New Roman"/>
          <w:sz w:val="24"/>
          <w:szCs w:val="24"/>
        </w:rPr>
        <w:t xml:space="preserve"> two species</w:t>
      </w:r>
      <w:r w:rsidRPr="00B0403D">
        <w:rPr>
          <w:rFonts w:ascii="Times New Roman" w:hAnsi="Times New Roman" w:cs="Times New Roman"/>
          <w:sz w:val="24"/>
          <w:szCs w:val="24"/>
        </w:rPr>
        <w:t xml:space="preserve"> community </w:t>
      </w:r>
      <w:r w:rsidR="00992ECB" w:rsidRPr="00B0403D">
        <w:rPr>
          <w:rFonts w:ascii="Times New Roman" w:hAnsi="Times New Roman" w:cs="Times New Roman"/>
          <w:sz w:val="24"/>
          <w:szCs w:val="24"/>
        </w:rPr>
        <w:t xml:space="preserve">(Fig. </w:t>
      </w:r>
      <w:r w:rsidR="00992ECB">
        <w:rPr>
          <w:rFonts w:ascii="Times New Roman" w:hAnsi="Times New Roman" w:cs="Times New Roman"/>
          <w:sz w:val="24"/>
          <w:szCs w:val="24"/>
        </w:rPr>
        <w:t>1</w:t>
      </w:r>
      <w:r w:rsidR="00992ECB" w:rsidRPr="00B0403D">
        <w:rPr>
          <w:rFonts w:ascii="Times New Roman" w:hAnsi="Times New Roman" w:cs="Times New Roman"/>
          <w:sz w:val="24"/>
          <w:szCs w:val="24"/>
        </w:rPr>
        <w:t xml:space="preserve">). From equation </w:t>
      </w:r>
      <w:r w:rsidR="008A0330">
        <w:rPr>
          <w:rFonts w:ascii="Times New Roman" w:hAnsi="Times New Roman" w:cs="Times New Roman"/>
          <w:sz w:val="24"/>
          <w:szCs w:val="24"/>
        </w:rPr>
        <w:t>4,</w:t>
      </w:r>
      <w:r w:rsidR="00992ECB" w:rsidRPr="00B0403D">
        <w:rPr>
          <w:rFonts w:ascii="Times New Roman" w:hAnsi="Times New Roman" w:cs="Times New Roman"/>
          <w:sz w:val="24"/>
          <w:szCs w:val="24"/>
        </w:rPr>
        <w:t xml:space="preserve"> </w:t>
      </w:r>
      <w:r>
        <w:rPr>
          <w:rFonts w:ascii="Times New Roman" w:hAnsi="Times New Roman" w:cs="Times New Roman"/>
          <w:sz w:val="24"/>
          <w:szCs w:val="24"/>
        </w:rPr>
        <w:t>the slope of</w:t>
      </w:r>
      <w:r w:rsidR="00992ECB" w:rsidRPr="00B0403D">
        <w:rPr>
          <w:rFonts w:ascii="Times New Roman" w:hAnsi="Times New Roman" w:cs="Times New Roman"/>
          <w:sz w:val="24"/>
          <w:szCs w:val="24"/>
        </w:rPr>
        <w:t xml:space="preserve"> NFD depends on a combination of</w:t>
      </w:r>
      <w:r w:rsidR="0064191A">
        <w:rPr>
          <w:rFonts w:ascii="Times New Roman" w:hAnsi="Times New Roman" w:cs="Times New Roman"/>
          <w:sz w:val="24"/>
          <w:szCs w:val="24"/>
        </w:rPr>
        <w:t xml:space="preserve"> </w:t>
      </w:r>
      <w:r w:rsidR="0064191A" w:rsidRPr="00B0403D">
        <w:rPr>
          <w:rFonts w:ascii="Times New Roman" w:hAnsi="Times New Roman" w:cs="Times New Roman"/>
          <w:sz w:val="24"/>
          <w:szCs w:val="24"/>
        </w:rPr>
        <w:t>the fixed community density (</w:t>
      </w:r>
      <w:r w:rsidR="0064191A" w:rsidRPr="00CE29AE">
        <w:rPr>
          <w:rFonts w:ascii="Times New Roman" w:hAnsi="Times New Roman" w:cs="Times New Roman"/>
          <w:i/>
          <w:sz w:val="24"/>
          <w:szCs w:val="24"/>
        </w:rPr>
        <w:t>B</w:t>
      </w:r>
      <w:r w:rsidR="0064191A">
        <w:rPr>
          <w:rFonts w:ascii="Times New Roman" w:hAnsi="Times New Roman" w:cs="Times New Roman"/>
          <w:sz w:val="24"/>
          <w:szCs w:val="24"/>
        </w:rPr>
        <w:t xml:space="preserve">), </w:t>
      </w:r>
      <w:r w:rsidR="00D1306A">
        <w:rPr>
          <w:rFonts w:ascii="Times New Roman" w:hAnsi="Times New Roman" w:cs="Times New Roman"/>
          <w:sz w:val="24"/>
          <w:szCs w:val="24"/>
        </w:rPr>
        <w:t xml:space="preserve">intrinsic </w:t>
      </w:r>
      <w:r w:rsidR="00992ECB" w:rsidRPr="00D1306A">
        <w:rPr>
          <w:rFonts w:ascii="Times New Roman" w:hAnsi="Times New Roman" w:cs="Times New Roman"/>
          <w:sz w:val="24"/>
          <w:szCs w:val="24"/>
        </w:rPr>
        <w:t>per capita</w:t>
      </w:r>
      <w:r w:rsidR="00992ECB" w:rsidRPr="00B0403D">
        <w:rPr>
          <w:rFonts w:ascii="Times New Roman" w:hAnsi="Times New Roman" w:cs="Times New Roman"/>
          <w:sz w:val="24"/>
          <w:szCs w:val="24"/>
        </w:rPr>
        <w:t xml:space="preserve"> growth rate (</w:t>
      </w:r>
      <w:r w:rsidR="00992ECB" w:rsidRPr="00CE29AE">
        <w:rPr>
          <w:rFonts w:ascii="Times New Roman" w:hAnsi="Times New Roman" w:cs="Times New Roman"/>
          <w:i/>
          <w:sz w:val="24"/>
          <w:szCs w:val="24"/>
        </w:rPr>
        <w:t>r</w:t>
      </w:r>
      <w:r w:rsidR="00992ECB" w:rsidRPr="00CE29AE">
        <w:rPr>
          <w:rFonts w:ascii="Times New Roman" w:hAnsi="Times New Roman" w:cs="Times New Roman"/>
          <w:i/>
          <w:sz w:val="24"/>
          <w:szCs w:val="24"/>
          <w:vertAlign w:val="subscript"/>
        </w:rPr>
        <w:t>i</w:t>
      </w:r>
      <w:r w:rsidR="00992ECB" w:rsidRPr="00B0403D">
        <w:rPr>
          <w:rFonts w:ascii="Times New Roman" w:hAnsi="Times New Roman" w:cs="Times New Roman"/>
          <w:sz w:val="24"/>
          <w:szCs w:val="24"/>
        </w:rPr>
        <w:t>)</w:t>
      </w:r>
      <w:r w:rsidR="0064191A">
        <w:rPr>
          <w:rFonts w:ascii="Times New Roman" w:hAnsi="Times New Roman" w:cs="Times New Roman"/>
          <w:sz w:val="24"/>
          <w:szCs w:val="24"/>
        </w:rPr>
        <w:t xml:space="preserve"> as well as </w:t>
      </w:r>
      <w:r w:rsidR="00992ECB" w:rsidRPr="00B0403D">
        <w:rPr>
          <w:rFonts w:ascii="Times New Roman" w:hAnsi="Times New Roman" w:cs="Times New Roman"/>
          <w:sz w:val="24"/>
          <w:szCs w:val="24"/>
        </w:rPr>
        <w:t>the intra- and inter-specific competition coefficients.</w:t>
      </w:r>
      <w:r>
        <w:rPr>
          <w:rFonts w:ascii="Times New Roman" w:hAnsi="Times New Roman" w:cs="Times New Roman"/>
          <w:sz w:val="24"/>
          <w:szCs w:val="24"/>
        </w:rPr>
        <w:t xml:space="preserve"> </w:t>
      </w:r>
      <w:r w:rsidR="00D1306A">
        <w:rPr>
          <w:rFonts w:ascii="Times New Roman" w:hAnsi="Times New Roman" w:cs="Times New Roman"/>
          <w:sz w:val="24"/>
          <w:szCs w:val="24"/>
        </w:rPr>
        <w:t xml:space="preserve">Equation 4 shows that </w:t>
      </w:r>
      <w:r>
        <w:rPr>
          <w:rFonts w:ascii="Times New Roman" w:hAnsi="Times New Roman" w:cs="Times New Roman"/>
          <w:sz w:val="24"/>
          <w:szCs w:val="24"/>
        </w:rPr>
        <w:t xml:space="preserve">the </w:t>
      </w:r>
      <w:r w:rsidR="008A0330">
        <w:rPr>
          <w:rFonts w:ascii="Times New Roman" w:hAnsi="Times New Roman" w:cs="Times New Roman"/>
          <w:sz w:val="24"/>
          <w:szCs w:val="24"/>
        </w:rPr>
        <w:t xml:space="preserve">NFD </w:t>
      </w:r>
      <w:r>
        <w:rPr>
          <w:rFonts w:ascii="Times New Roman" w:hAnsi="Times New Roman" w:cs="Times New Roman"/>
          <w:sz w:val="24"/>
          <w:szCs w:val="24"/>
        </w:rPr>
        <w:t xml:space="preserve">slope </w:t>
      </w:r>
      <w:r w:rsidR="00992ECB" w:rsidRPr="00B0403D">
        <w:rPr>
          <w:rFonts w:ascii="Times New Roman" w:hAnsi="Times New Roman" w:cs="Times New Roman"/>
          <w:sz w:val="24"/>
          <w:szCs w:val="24"/>
        </w:rPr>
        <w:t xml:space="preserve">is negative </w:t>
      </w:r>
      <w:r>
        <w:rPr>
          <w:rFonts w:ascii="Times New Roman" w:hAnsi="Times New Roman" w:cs="Times New Roman"/>
          <w:sz w:val="24"/>
          <w:szCs w:val="24"/>
        </w:rPr>
        <w:t>so</w:t>
      </w:r>
      <w:r w:rsidR="00992ECB" w:rsidRPr="00B0403D">
        <w:rPr>
          <w:rFonts w:ascii="Times New Roman" w:hAnsi="Times New Roman" w:cs="Times New Roman"/>
          <w:sz w:val="24"/>
          <w:szCs w:val="24"/>
        </w:rPr>
        <w:t xml:space="preserve"> long as the intra-specific competition</w:t>
      </w:r>
      <w:r>
        <w:rPr>
          <w:rFonts w:ascii="Times New Roman" w:hAnsi="Times New Roman" w:cs="Times New Roman"/>
          <w:sz w:val="24"/>
          <w:szCs w:val="24"/>
        </w:rPr>
        <w:t xml:space="preserve"> coefficient</w:t>
      </w:r>
      <w:r w:rsidR="00992ECB" w:rsidRPr="00B0403D">
        <w:rPr>
          <w:rFonts w:ascii="Times New Roman" w:hAnsi="Times New Roman" w:cs="Times New Roman"/>
          <w:sz w:val="24"/>
          <w:szCs w:val="24"/>
        </w:rPr>
        <w:t xml:space="preserve"> (</w:t>
      </w:r>
      <w:r w:rsidR="00992ECB" w:rsidRPr="00CE29AE">
        <w:rPr>
          <w:rFonts w:ascii="Times New Roman" w:hAnsi="Times New Roman" w:cs="Times New Roman"/>
          <w:i/>
          <w:sz w:val="24"/>
          <w:szCs w:val="24"/>
        </w:rPr>
        <w:t>α</w:t>
      </w:r>
      <w:r w:rsidR="00992ECB" w:rsidRPr="00CE29AE">
        <w:rPr>
          <w:rFonts w:ascii="Times New Roman" w:hAnsi="Times New Roman" w:cs="Times New Roman"/>
          <w:i/>
          <w:sz w:val="24"/>
          <w:szCs w:val="24"/>
          <w:vertAlign w:val="subscript"/>
        </w:rPr>
        <w:t>ii</w:t>
      </w:r>
      <w:r w:rsidR="00992ECB" w:rsidRPr="00B0403D">
        <w:rPr>
          <w:rFonts w:ascii="Times New Roman" w:hAnsi="Times New Roman" w:cs="Times New Roman"/>
          <w:sz w:val="24"/>
          <w:szCs w:val="24"/>
        </w:rPr>
        <w:t>) is greater than the inter-specific competition</w:t>
      </w:r>
      <w:r>
        <w:rPr>
          <w:rFonts w:ascii="Times New Roman" w:hAnsi="Times New Roman" w:cs="Times New Roman"/>
          <w:sz w:val="24"/>
          <w:szCs w:val="24"/>
        </w:rPr>
        <w:t xml:space="preserve"> coefficient</w:t>
      </w:r>
      <w:r w:rsidR="00992ECB" w:rsidRPr="00B0403D">
        <w:rPr>
          <w:rFonts w:ascii="Times New Roman" w:hAnsi="Times New Roman" w:cs="Times New Roman"/>
          <w:sz w:val="24"/>
          <w:szCs w:val="24"/>
        </w:rPr>
        <w:t xml:space="preserve"> (</w:t>
      </w:r>
      <w:r w:rsidR="00992ECB" w:rsidRPr="00CE29AE">
        <w:rPr>
          <w:rFonts w:ascii="Times New Roman" w:hAnsi="Times New Roman" w:cs="Times New Roman"/>
          <w:i/>
          <w:sz w:val="24"/>
          <w:szCs w:val="24"/>
        </w:rPr>
        <w:t>α</w:t>
      </w:r>
      <w:r w:rsidR="00992ECB" w:rsidRPr="00CE29AE">
        <w:rPr>
          <w:rFonts w:ascii="Times New Roman" w:hAnsi="Times New Roman" w:cs="Times New Roman"/>
          <w:i/>
          <w:sz w:val="24"/>
          <w:szCs w:val="24"/>
          <w:vertAlign w:val="subscript"/>
        </w:rPr>
        <w:t>ij</w:t>
      </w:r>
      <w:r w:rsidR="00992ECB" w:rsidRPr="00B0403D">
        <w:rPr>
          <w:rFonts w:ascii="Times New Roman" w:hAnsi="Times New Roman" w:cs="Times New Roman"/>
          <w:sz w:val="24"/>
          <w:szCs w:val="24"/>
        </w:rPr>
        <w:t>)</w:t>
      </w:r>
      <w:r w:rsidR="00BB5886">
        <w:rPr>
          <w:rFonts w:ascii="Times New Roman" w:hAnsi="Times New Roman" w:cs="Times New Roman" w:hint="eastAsia"/>
          <w:sz w:val="24"/>
          <w:szCs w:val="24"/>
          <w:lang w:eastAsia="zh-TW"/>
        </w:rPr>
        <w:t>.</w:t>
      </w:r>
      <w:r w:rsidR="00BB5886" w:rsidRPr="00B0403D">
        <w:rPr>
          <w:rFonts w:ascii="Times New Roman" w:hAnsi="Times New Roman" w:cs="Times New Roman"/>
          <w:sz w:val="24"/>
          <w:szCs w:val="24"/>
        </w:rPr>
        <w:t xml:space="preserve"> </w:t>
      </w:r>
      <w:r w:rsidR="00BB5886">
        <w:rPr>
          <w:rFonts w:ascii="Times New Roman" w:hAnsi="Times New Roman" w:cs="Times New Roman"/>
          <w:sz w:val="24"/>
          <w:szCs w:val="24"/>
        </w:rPr>
        <w:t>A</w:t>
      </w:r>
      <w:r w:rsidR="00992ECB" w:rsidRPr="00B0403D">
        <w:rPr>
          <w:rFonts w:ascii="Times New Roman" w:hAnsi="Times New Roman" w:cs="Times New Roman"/>
          <w:sz w:val="24"/>
          <w:szCs w:val="24"/>
        </w:rPr>
        <w:t xml:space="preserve">dditionally, higher </w:t>
      </w:r>
      <w:r w:rsidR="00D1306A" w:rsidRPr="00D1306A">
        <w:rPr>
          <w:rFonts w:ascii="Times New Roman" w:hAnsi="Times New Roman" w:cs="Times New Roman"/>
          <w:sz w:val="24"/>
          <w:szCs w:val="24"/>
        </w:rPr>
        <w:t xml:space="preserve">intrinsic </w:t>
      </w:r>
      <w:r w:rsidR="00992ECB" w:rsidRPr="00D1306A">
        <w:rPr>
          <w:rFonts w:ascii="Times New Roman" w:hAnsi="Times New Roman" w:cs="Times New Roman"/>
          <w:sz w:val="24"/>
          <w:szCs w:val="24"/>
        </w:rPr>
        <w:t>per capita growth</w:t>
      </w:r>
      <w:r w:rsidR="00992ECB" w:rsidRPr="00B0403D">
        <w:rPr>
          <w:rFonts w:ascii="Times New Roman" w:hAnsi="Times New Roman" w:cs="Times New Roman"/>
          <w:sz w:val="24"/>
          <w:szCs w:val="24"/>
        </w:rPr>
        <w:t xml:space="preserve"> rate of a species </w:t>
      </w:r>
      <w:r w:rsidR="00D1306A">
        <w:rPr>
          <w:rFonts w:ascii="Times New Roman" w:hAnsi="Times New Roman" w:cs="Times New Roman"/>
          <w:sz w:val="24"/>
          <w:szCs w:val="24"/>
        </w:rPr>
        <w:t>and/or</w:t>
      </w:r>
      <w:r w:rsidR="00992ECB" w:rsidRPr="00B0403D">
        <w:rPr>
          <w:rFonts w:ascii="Times New Roman" w:hAnsi="Times New Roman" w:cs="Times New Roman"/>
          <w:sz w:val="24"/>
          <w:szCs w:val="24"/>
        </w:rPr>
        <w:t xml:space="preserve"> higher community density (e.g. in the later more mature stage of the community) </w:t>
      </w:r>
      <w:r w:rsidR="00D1306A">
        <w:rPr>
          <w:rFonts w:ascii="Times New Roman" w:hAnsi="Times New Roman" w:cs="Times New Roman"/>
          <w:sz w:val="24"/>
          <w:szCs w:val="24"/>
        </w:rPr>
        <w:t xml:space="preserve">will </w:t>
      </w:r>
      <w:r w:rsidR="00992ECB" w:rsidRPr="00B0403D">
        <w:rPr>
          <w:rFonts w:ascii="Times New Roman" w:hAnsi="Times New Roman" w:cs="Times New Roman"/>
          <w:sz w:val="24"/>
          <w:szCs w:val="24"/>
        </w:rPr>
        <w:t>lead to</w:t>
      </w:r>
      <w:r>
        <w:rPr>
          <w:rFonts w:ascii="Times New Roman" w:hAnsi="Times New Roman" w:cs="Times New Roman"/>
          <w:sz w:val="24"/>
          <w:szCs w:val="24"/>
        </w:rPr>
        <w:t xml:space="preserve"> </w:t>
      </w:r>
      <w:r w:rsidR="00D1306A">
        <w:rPr>
          <w:rFonts w:ascii="Times New Roman" w:hAnsi="Times New Roman" w:cs="Times New Roman"/>
          <w:sz w:val="24"/>
          <w:szCs w:val="24"/>
        </w:rPr>
        <w:t>stronger</w:t>
      </w:r>
      <w:r>
        <w:rPr>
          <w:rFonts w:ascii="Times New Roman" w:hAnsi="Times New Roman" w:cs="Times New Roman"/>
          <w:sz w:val="24"/>
          <w:szCs w:val="24"/>
        </w:rPr>
        <w:t xml:space="preserve"> negative </w:t>
      </w:r>
      <w:r w:rsidR="00992ECB" w:rsidRPr="00B0403D">
        <w:rPr>
          <w:rFonts w:ascii="Times New Roman" w:hAnsi="Times New Roman" w:cs="Times New Roman"/>
          <w:sz w:val="24"/>
          <w:szCs w:val="24"/>
        </w:rPr>
        <w:t xml:space="preserve">frequency dependency (Fig. </w:t>
      </w:r>
      <w:r w:rsidR="00992ECB">
        <w:rPr>
          <w:rFonts w:ascii="Times New Roman" w:hAnsi="Times New Roman" w:cs="Times New Roman"/>
          <w:sz w:val="24"/>
          <w:szCs w:val="24"/>
        </w:rPr>
        <w:t>1</w:t>
      </w:r>
      <w:r w:rsidR="00992ECB" w:rsidRPr="00B0403D">
        <w:rPr>
          <w:rFonts w:ascii="Times New Roman" w:hAnsi="Times New Roman" w:cs="Times New Roman"/>
          <w:sz w:val="24"/>
          <w:szCs w:val="24"/>
        </w:rPr>
        <w:t xml:space="preserve">). </w:t>
      </w:r>
    </w:p>
    <w:p w14:paraId="75BEA3A4" w14:textId="77777777" w:rsidR="00992ECB" w:rsidRDefault="00276BC9" w:rsidP="00276BC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From equation 3 and 4, we argue that both NFD intercept and slope should be </w:t>
      </w:r>
      <w:r w:rsidR="00B8777A">
        <w:rPr>
          <w:rFonts w:ascii="Times New Roman" w:hAnsi="Times New Roman" w:cs="Times New Roman"/>
          <w:sz w:val="24"/>
          <w:szCs w:val="24"/>
        </w:rPr>
        <w:t>used</w:t>
      </w:r>
      <w:r w:rsidRPr="00B0403D">
        <w:rPr>
          <w:rFonts w:ascii="Times New Roman" w:hAnsi="Times New Roman" w:cs="Times New Roman"/>
          <w:sz w:val="24"/>
          <w:szCs w:val="24"/>
        </w:rPr>
        <w:t xml:space="preserve"> with caution</w:t>
      </w:r>
      <w:r>
        <w:rPr>
          <w:rFonts w:ascii="Times New Roman" w:hAnsi="Times New Roman" w:cs="Times New Roman"/>
          <w:sz w:val="24"/>
          <w:szCs w:val="24"/>
        </w:rPr>
        <w:t xml:space="preserve">. </w:t>
      </w:r>
      <w:r>
        <w:rPr>
          <w:rFonts w:ascii="Times New Roman" w:hAnsi="Times New Roman" w:cs="Times New Roman"/>
          <w:sz w:val="24"/>
          <w:szCs w:val="24"/>
          <w:lang w:eastAsia="zh-TW"/>
        </w:rPr>
        <w:t xml:space="preserve">Neither the difference nor the ratio of two species’ NFD intercept (equation 3) does yield the same </w:t>
      </w:r>
      <w:r>
        <w:rPr>
          <w:rFonts w:ascii="Times New Roman" w:hAnsi="Times New Roman" w:cs="Times New Roman"/>
          <w:sz w:val="24"/>
          <w:szCs w:val="24"/>
        </w:rPr>
        <w:t xml:space="preserve">calculation of relative fitness difference by Chesson </w:t>
      </w:r>
      <w:r>
        <w:rPr>
          <w:rFonts w:ascii="Times New Roman" w:hAnsi="Times New Roman" w:cs="Times New Roman"/>
          <w:sz w:val="24"/>
          <w:szCs w:val="24"/>
          <w:lang w:eastAsia="zh-TW"/>
        </w:rPr>
        <w:t>(</w:t>
      </w:r>
      <m:oMath>
        <m:r>
          <m:rPr>
            <m:sty m:val="p"/>
          </m:rPr>
          <w:rPr>
            <w:rFonts w:ascii="Cambria Math" w:hAnsi="Cambria Math" w:cs="Times New Roman"/>
            <w:sz w:val="24"/>
            <w:szCs w:val="24"/>
            <w:lang w:eastAsia="zh-TW"/>
          </w:rPr>
          <m:t>RFD=</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NFD slope (equation 4) is also not equivalent to the equation calculating niche difference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Pr>
          <w:rFonts w:ascii="Times New Roman" w:hAnsi="Times New Roman" w:cs="Times New Roman"/>
          <w:sz w:val="24"/>
          <w:szCs w:val="24"/>
        </w:rPr>
        <w:t>), a</w:t>
      </w:r>
      <w:r w:rsidR="00992ECB" w:rsidRPr="00B0403D">
        <w:rPr>
          <w:rFonts w:ascii="Times New Roman" w:hAnsi="Times New Roman" w:cs="Times New Roman"/>
          <w:sz w:val="24"/>
          <w:szCs w:val="24"/>
        </w:rPr>
        <w:t xml:space="preserve">lthough </w:t>
      </w:r>
      <w:r w:rsidR="004556F2">
        <w:rPr>
          <w:rFonts w:ascii="Times New Roman" w:hAnsi="Times New Roman" w:cs="Times New Roman"/>
          <w:sz w:val="24"/>
          <w:szCs w:val="24"/>
        </w:rPr>
        <w:t xml:space="preserve">the slope of </w:t>
      </w:r>
      <w:r w:rsidR="00992ECB" w:rsidRPr="00B0403D">
        <w:rPr>
          <w:rFonts w:ascii="Times New Roman" w:hAnsi="Times New Roman" w:cs="Times New Roman"/>
          <w:sz w:val="24"/>
          <w:szCs w:val="24"/>
        </w:rPr>
        <w:t xml:space="preserve">NFD has been used to </w:t>
      </w:r>
      <w:r w:rsidR="004556F2">
        <w:rPr>
          <w:rFonts w:ascii="Times New Roman" w:hAnsi="Times New Roman" w:cs="Times New Roman"/>
          <w:sz w:val="24"/>
          <w:szCs w:val="24"/>
        </w:rPr>
        <w:t xml:space="preserve">represent ND </w:t>
      </w:r>
      <w:r w:rsidR="00992ECB" w:rsidRPr="00B0403D">
        <w:rPr>
          <w:rFonts w:ascii="Times New Roman" w:hAnsi="Times New Roman" w:cs="Times New Roman"/>
          <w:sz w:val="24"/>
          <w:szCs w:val="24"/>
        </w:rPr>
        <w:t xml:space="preserve">for annual plant communities </w:t>
      </w:r>
      <w:r>
        <w:rPr>
          <w:rFonts w:ascii="Times New Roman" w:hAnsi="Times New Roman" w:cs="Times New Roman"/>
          <w:sz w:val="24"/>
          <w:szCs w:val="24"/>
        </w:rPr>
        <w:fldChar w:fldCharType="begin" w:fldLock="1"/>
      </w:r>
      <w:r w:rsidR="00654900">
        <w:rPr>
          <w:rFonts w:ascii="Times New Roman" w:hAnsi="Times New Roman" w:cs="Times New Roman"/>
          <w:sz w:val="24"/>
          <w:szCs w:val="24"/>
        </w:rPr>
        <w:instrText>ADDIN CSL_CITATION {"citationItems":[{"id":"ITEM-1","itemData":{"DOI":"10.1111/ele.12289","ISBN":"1461-0248","ISSN":"14610248","PMID":"24766326","abstract":"Recent hypotheses argue that phylogenetic relatedness should predict both the niche differences that stabilise coexistence and the average fitness differences that drive competitive dominance. These still largely untested predictions complicate Darwin's hypothesis that more closely related species less easily coexist, and challenge the use of community phylogenetic patterns to infer com-petition. We field parameterised models of competitor dynamics with pairs of 18 California annual plant species, and then related species' niche and fitness differences to their phylogenetic distance. Stabilising niche differences were unrelated to phylogenetic distance, while species' average fitness showed phylogenetic structure. This meant that more distant relatives had greater competitive asymmetry, which should favour the coexistence of close relatives. Nonetheless, coexistence proved unrelated to phylogeny, due in part to increasing variance in fitness differences with phylo-genetic distance, a previously overlooked property of such relationships. Together, these findings question the expectation that distant relatives should more readily coexist.","author":[{"dropping-particle":"","family":"Godoy","given":"Oscar","non-dropping-particle":"","parse-names":false,"suffix":""},{"dropping-particle":"","family":"Kraft","given":"Nathan J B","non-dropping-particle":"","parse-names":false,"suffix":""},{"dropping-particle":"","family":"Levine","given":"Jonathan M.","non-dropping-particle":"","parse-names":false,"suffix":""}],"container-title":"Ecology Letters","id":"ITEM-1","issue":"7","issued":{"date-parts":[["2014"]]},"page":"836-844","title":"Phylogenetic relatedness and the determinants of competitive outcomes","type":"article-journal","volume":"17"},"uris":["http://www.mendeley.com/documents/?uuid=95071008-3dd2-4aa8-ab39-b993a9082c37"]}],"mendeley":{"formattedCitation":"(Godoy et al. 2014)","manualFormatting":"(e.g. Godoy et al. 2014)","plainTextFormattedCitation":"(Godoy et al. 2014)","previouslyFormattedCitation":"(Godoy et al. 2014)"},"properties":{"noteIndex":0},"schema":"https://github.com/citation-style-language/schema/raw/master/csl-citation.json"}</w:instrText>
      </w:r>
      <w:r>
        <w:rPr>
          <w:rFonts w:ascii="Times New Roman" w:hAnsi="Times New Roman" w:cs="Times New Roman"/>
          <w:sz w:val="24"/>
          <w:szCs w:val="24"/>
        </w:rPr>
        <w:fldChar w:fldCharType="separate"/>
      </w:r>
      <w:r w:rsidRPr="00276BC9">
        <w:rPr>
          <w:rFonts w:ascii="Times New Roman" w:hAnsi="Times New Roman" w:cs="Times New Roman"/>
          <w:noProof/>
          <w:sz w:val="24"/>
          <w:szCs w:val="24"/>
        </w:rPr>
        <w:t>(</w:t>
      </w:r>
      <w:r>
        <w:rPr>
          <w:rFonts w:ascii="Times New Roman" w:hAnsi="Times New Roman" w:cs="Times New Roman"/>
          <w:noProof/>
          <w:sz w:val="24"/>
          <w:szCs w:val="24"/>
        </w:rPr>
        <w:t xml:space="preserve">e.g. </w:t>
      </w:r>
      <w:r w:rsidRPr="00276BC9">
        <w:rPr>
          <w:rFonts w:ascii="Times New Roman" w:hAnsi="Times New Roman" w:cs="Times New Roman"/>
          <w:noProof/>
          <w:sz w:val="24"/>
          <w:szCs w:val="24"/>
        </w:rPr>
        <w:t>Godoy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93471">
        <w:rPr>
          <w:rFonts w:ascii="Times New Roman" w:hAnsi="Times New Roman" w:cs="Times New Roman"/>
          <w:sz w:val="24"/>
          <w:szCs w:val="24"/>
        </w:rPr>
        <w:t xml:space="preserve">Thus, while the </w:t>
      </w:r>
      <w:r>
        <w:rPr>
          <w:rFonts w:ascii="Times New Roman" w:hAnsi="Times New Roman" w:cs="Times New Roman"/>
          <w:sz w:val="24"/>
          <w:szCs w:val="24"/>
        </w:rPr>
        <w:t xml:space="preserve">negative frequency dependency </w:t>
      </w:r>
      <w:r w:rsidR="00193471">
        <w:rPr>
          <w:rFonts w:ascii="Times New Roman" w:hAnsi="Times New Roman" w:cs="Times New Roman"/>
          <w:sz w:val="24"/>
          <w:szCs w:val="24"/>
        </w:rPr>
        <w:t xml:space="preserve">method </w:t>
      </w:r>
      <w:r w:rsidR="00193471">
        <w:rPr>
          <w:rFonts w:ascii="Times New Roman" w:hAnsi="Times New Roman" w:cs="Times New Roman"/>
          <w:sz w:val="24"/>
          <w:szCs w:val="24"/>
        </w:rPr>
        <w:lastRenderedPageBreak/>
        <w:t xml:space="preserve">can correctly predict mutual invasibility, the </w:t>
      </w:r>
      <w:r w:rsidR="002F4910">
        <w:rPr>
          <w:rFonts w:ascii="Times New Roman" w:hAnsi="Times New Roman" w:cs="Times New Roman"/>
          <w:sz w:val="24"/>
          <w:szCs w:val="24"/>
        </w:rPr>
        <w:t xml:space="preserve">NFD </w:t>
      </w:r>
      <w:r>
        <w:rPr>
          <w:rFonts w:ascii="Times New Roman" w:hAnsi="Times New Roman" w:cs="Times New Roman"/>
          <w:sz w:val="24"/>
          <w:szCs w:val="24"/>
        </w:rPr>
        <w:t xml:space="preserve">intercept and slope </w:t>
      </w:r>
      <w:r w:rsidR="00992ECB" w:rsidRPr="00B0403D">
        <w:rPr>
          <w:rFonts w:ascii="Times New Roman" w:hAnsi="Times New Roman" w:cs="Times New Roman"/>
          <w:sz w:val="24"/>
          <w:szCs w:val="24"/>
        </w:rPr>
        <w:t xml:space="preserve">should not be </w:t>
      </w:r>
      <w:r w:rsidR="00193471">
        <w:rPr>
          <w:rFonts w:ascii="Times New Roman" w:hAnsi="Times New Roman" w:cs="Times New Roman"/>
          <w:sz w:val="24"/>
          <w:szCs w:val="24"/>
        </w:rPr>
        <w:t>interpreted as</w:t>
      </w:r>
      <w:r w:rsidR="00992ECB" w:rsidRPr="00B0403D">
        <w:rPr>
          <w:rFonts w:ascii="Times New Roman" w:hAnsi="Times New Roman" w:cs="Times New Roman"/>
          <w:sz w:val="24"/>
          <w:szCs w:val="24"/>
        </w:rPr>
        <w:t xml:space="preserve"> </w:t>
      </w:r>
      <w:r>
        <w:rPr>
          <w:rFonts w:ascii="Times New Roman" w:hAnsi="Times New Roman" w:cs="Times New Roman"/>
          <w:sz w:val="24"/>
          <w:szCs w:val="24"/>
        </w:rPr>
        <w:t xml:space="preserve">RFD and </w:t>
      </w:r>
      <w:r w:rsidR="00992ECB" w:rsidRPr="00B0403D">
        <w:rPr>
          <w:rFonts w:ascii="Times New Roman" w:hAnsi="Times New Roman" w:cs="Times New Roman"/>
          <w:sz w:val="24"/>
          <w:szCs w:val="24"/>
        </w:rPr>
        <w:t xml:space="preserve">ND </w:t>
      </w:r>
      <w:r w:rsidR="00992ECB">
        <w:rPr>
          <w:rFonts w:ascii="Times New Roman" w:hAnsi="Times New Roman" w:cs="Times New Roman"/>
          <w:sz w:val="24"/>
          <w:szCs w:val="24"/>
        </w:rPr>
        <w:t>in order to</w:t>
      </w:r>
      <w:r w:rsidR="00992ECB" w:rsidRPr="00B0403D">
        <w:rPr>
          <w:rFonts w:ascii="Times New Roman" w:hAnsi="Times New Roman" w:cs="Times New Roman"/>
          <w:sz w:val="24"/>
          <w:szCs w:val="24"/>
        </w:rPr>
        <w:t xml:space="preserve"> </w:t>
      </w:r>
      <w:r w:rsidR="00193471">
        <w:rPr>
          <w:rFonts w:ascii="Times New Roman" w:hAnsi="Times New Roman" w:cs="Times New Roman"/>
          <w:sz w:val="24"/>
          <w:szCs w:val="24"/>
        </w:rPr>
        <w:t>evaluate Chesson’s inequality</w:t>
      </w:r>
      <w:r w:rsidR="00992ECB" w:rsidRPr="00B0403D">
        <w:rPr>
          <w:rFonts w:ascii="Times New Roman" w:hAnsi="Times New Roman" w:cs="Times New Roman"/>
          <w:sz w:val="24"/>
          <w:szCs w:val="24"/>
        </w:rPr>
        <w:t>.</w:t>
      </w:r>
    </w:p>
    <w:p w14:paraId="2D98C7A3" w14:textId="77777777" w:rsidR="003C4513" w:rsidRDefault="00613B94" w:rsidP="00C1590A">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The second issue associated with the NFD method is that species</w:t>
      </w:r>
      <w:r w:rsidR="00B676EB">
        <w:rPr>
          <w:rFonts w:ascii="Times New Roman" w:hAnsi="Times New Roman" w:cs="Times New Roman"/>
          <w:sz w:val="24"/>
          <w:szCs w:val="24"/>
        </w:rPr>
        <w:t>’</w:t>
      </w:r>
      <w:r>
        <w:rPr>
          <w:rFonts w:ascii="Times New Roman" w:hAnsi="Times New Roman" w:cs="Times New Roman"/>
          <w:sz w:val="24"/>
          <w:szCs w:val="24"/>
        </w:rPr>
        <w:t xml:space="preserve"> per capita growth rate </w:t>
      </w:r>
      <w:r w:rsidR="0064191A">
        <w:rPr>
          <w:rFonts w:ascii="Times New Roman" w:hAnsi="Times New Roman" w:cs="Times New Roman"/>
          <w:sz w:val="24"/>
          <w:szCs w:val="24"/>
        </w:rPr>
        <w:t>can be non-linearly dependent on</w:t>
      </w:r>
      <w:r>
        <w:rPr>
          <w:rFonts w:ascii="Times New Roman" w:hAnsi="Times New Roman" w:cs="Times New Roman"/>
          <w:sz w:val="24"/>
          <w:szCs w:val="24"/>
        </w:rPr>
        <w:t xml:space="preserve"> its frequency, i.e. </w:t>
      </w:r>
      <w:r w:rsidR="0064191A">
        <w:rPr>
          <w:rFonts w:ascii="Times New Roman" w:hAnsi="Times New Roman" w:cs="Times New Roman"/>
          <w:sz w:val="24"/>
          <w:szCs w:val="24"/>
        </w:rPr>
        <w:t xml:space="preserve">the </w:t>
      </w:r>
      <w:r>
        <w:rPr>
          <w:rFonts w:ascii="Times New Roman" w:hAnsi="Times New Roman" w:cs="Times New Roman"/>
          <w:sz w:val="24"/>
          <w:szCs w:val="24"/>
        </w:rPr>
        <w:t>NFD slope</w:t>
      </w:r>
      <w:r w:rsidR="0064191A">
        <w:rPr>
          <w:rFonts w:ascii="Times New Roman" w:hAnsi="Times New Roman" w:cs="Times New Roman"/>
          <w:sz w:val="24"/>
          <w:szCs w:val="24"/>
        </w:rPr>
        <w:t xml:space="preserve"> is not constant</w:t>
      </w:r>
      <w:r w:rsidR="0019762D">
        <w:rPr>
          <w:rFonts w:ascii="Times New Roman" w:hAnsi="Times New Roman" w:cs="Times New Roman"/>
          <w:sz w:val="24"/>
          <w:szCs w:val="24"/>
        </w:rPr>
        <w:t xml:space="preserve"> across frequencies even when total community biomass is </w:t>
      </w:r>
      <w:r w:rsidR="001C2583">
        <w:rPr>
          <w:rFonts w:ascii="Times New Roman" w:hAnsi="Times New Roman" w:cs="Times New Roman"/>
          <w:sz w:val="24"/>
          <w:szCs w:val="24"/>
        </w:rPr>
        <w:t>still saturated but not constant</w:t>
      </w:r>
      <w:r w:rsidR="0064191A">
        <w:rPr>
          <w:rFonts w:ascii="Times New Roman" w:hAnsi="Times New Roman" w:cs="Times New Roman"/>
          <w:sz w:val="24"/>
          <w:szCs w:val="24"/>
        </w:rPr>
        <w:t xml:space="preserve">. The non-linear frequency dependence </w:t>
      </w:r>
      <w:r>
        <w:rPr>
          <w:rFonts w:ascii="Times New Roman" w:hAnsi="Times New Roman" w:cs="Times New Roman"/>
          <w:sz w:val="24"/>
          <w:szCs w:val="24"/>
        </w:rPr>
        <w:t>can lead to incorrect predictions about species coexistence.</w:t>
      </w:r>
      <w:r w:rsidR="00FC0C4F">
        <w:rPr>
          <w:rFonts w:ascii="Times New Roman" w:hAnsi="Times New Roman" w:cs="Times New Roman"/>
          <w:sz w:val="24"/>
          <w:szCs w:val="24"/>
        </w:rPr>
        <w:t xml:space="preserve"> </w:t>
      </w:r>
      <w:r w:rsidR="0064191A">
        <w:rPr>
          <w:rFonts w:ascii="Times New Roman" w:hAnsi="Times New Roman" w:cs="Times New Roman"/>
          <w:sz w:val="24"/>
          <w:szCs w:val="24"/>
          <w:lang w:eastAsia="zh-TW"/>
        </w:rPr>
        <w:t xml:space="preserve">From equation </w:t>
      </w:r>
      <w:r w:rsidR="008558EA">
        <w:rPr>
          <w:rFonts w:ascii="Times New Roman" w:hAnsi="Times New Roman" w:cs="Times New Roman"/>
          <w:sz w:val="24"/>
          <w:szCs w:val="24"/>
          <w:lang w:eastAsia="zh-TW"/>
        </w:rPr>
        <w:t>4</w:t>
      </w:r>
      <w:r w:rsidR="0064191A">
        <w:rPr>
          <w:rFonts w:ascii="Times New Roman" w:hAnsi="Times New Roman" w:cs="Times New Roman"/>
          <w:sz w:val="24"/>
          <w:szCs w:val="24"/>
          <w:lang w:eastAsia="zh-TW"/>
        </w:rPr>
        <w:t>, we see that t</w:t>
      </w:r>
      <w:r w:rsidR="00FC0C4F">
        <w:rPr>
          <w:rFonts w:ascii="Times New Roman" w:hAnsi="Times New Roman" w:cs="Times New Roman"/>
          <w:sz w:val="24"/>
          <w:szCs w:val="24"/>
        </w:rPr>
        <w:t xml:space="preserve">he NFD slope is only constant when </w:t>
      </w:r>
      <w:r w:rsidR="002A3D2F">
        <w:rPr>
          <w:rFonts w:ascii="Times New Roman" w:hAnsi="Times New Roman" w:cs="Times New Roman"/>
          <w:sz w:val="24"/>
          <w:szCs w:val="24"/>
        </w:rPr>
        <w:t xml:space="preserve">(1) </w:t>
      </w:r>
      <w:r w:rsidR="002A3D2F">
        <w:rPr>
          <w:rFonts w:ascii="Times New Roman" w:hAnsi="Times New Roman" w:cs="Times New Roman" w:hint="eastAsia"/>
          <w:sz w:val="24"/>
          <w:szCs w:val="24"/>
          <w:lang w:eastAsia="zh-TW"/>
        </w:rPr>
        <w:t>t</w:t>
      </w:r>
      <w:r w:rsidR="002A3D2F">
        <w:rPr>
          <w:rFonts w:ascii="Times New Roman" w:hAnsi="Times New Roman" w:cs="Times New Roman"/>
          <w:sz w:val="24"/>
          <w:szCs w:val="24"/>
          <w:lang w:eastAsia="zh-TW"/>
        </w:rPr>
        <w:t xml:space="preserve">he community </w:t>
      </w:r>
      <w:r w:rsidR="00B8777A">
        <w:rPr>
          <w:rFonts w:ascii="Times New Roman" w:hAnsi="Times New Roman" w:cs="Times New Roman"/>
          <w:sz w:val="24"/>
          <w:szCs w:val="24"/>
          <w:lang w:eastAsia="zh-TW"/>
        </w:rPr>
        <w:t>density</w:t>
      </w:r>
      <w:r w:rsidR="0064191A">
        <w:rPr>
          <w:rFonts w:ascii="Times New Roman" w:hAnsi="Times New Roman" w:cs="Times New Roman"/>
          <w:sz w:val="24"/>
          <w:szCs w:val="24"/>
          <w:lang w:eastAsia="zh-TW"/>
        </w:rPr>
        <w:t xml:space="preserve"> (</w:t>
      </w:r>
      <w:r w:rsidR="0064191A" w:rsidRPr="0064191A">
        <w:rPr>
          <w:rFonts w:ascii="Times New Roman" w:hAnsi="Times New Roman" w:cs="Times New Roman"/>
          <w:i/>
          <w:sz w:val="24"/>
          <w:szCs w:val="24"/>
          <w:lang w:eastAsia="zh-TW"/>
        </w:rPr>
        <w:t>B</w:t>
      </w:r>
      <w:r w:rsidR="0064191A">
        <w:rPr>
          <w:rFonts w:ascii="Times New Roman" w:hAnsi="Times New Roman" w:cs="Times New Roman"/>
          <w:sz w:val="24"/>
          <w:szCs w:val="24"/>
          <w:lang w:eastAsia="zh-TW"/>
        </w:rPr>
        <w:t>)</w:t>
      </w:r>
      <w:r w:rsidR="002A3D2F">
        <w:rPr>
          <w:rFonts w:ascii="Times New Roman" w:hAnsi="Times New Roman" w:cs="Times New Roman"/>
          <w:sz w:val="24"/>
          <w:szCs w:val="24"/>
          <w:lang w:eastAsia="zh-TW"/>
        </w:rPr>
        <w:t xml:space="preserve"> is not only saturated but </w:t>
      </w:r>
      <w:r w:rsidR="002C38A5">
        <w:rPr>
          <w:rFonts w:ascii="Times New Roman" w:hAnsi="Times New Roman" w:cs="Times New Roman"/>
          <w:sz w:val="24"/>
          <w:szCs w:val="24"/>
          <w:lang w:eastAsia="zh-TW"/>
        </w:rPr>
        <w:t xml:space="preserve">is </w:t>
      </w:r>
      <w:r w:rsidR="00B676EB">
        <w:rPr>
          <w:rFonts w:ascii="Times New Roman" w:hAnsi="Times New Roman" w:cs="Times New Roman"/>
          <w:sz w:val="24"/>
          <w:szCs w:val="24"/>
          <w:lang w:eastAsia="zh-TW"/>
        </w:rPr>
        <w:t xml:space="preserve">always fixed regardless of the </w:t>
      </w:r>
      <w:r w:rsidR="002C38A5">
        <w:rPr>
          <w:rFonts w:ascii="Times New Roman" w:hAnsi="Times New Roman" w:cs="Times New Roman"/>
          <w:sz w:val="24"/>
          <w:szCs w:val="24"/>
          <w:lang w:eastAsia="zh-TW"/>
        </w:rPr>
        <w:t xml:space="preserve">species’ </w:t>
      </w:r>
      <w:r w:rsidR="002A3D2F">
        <w:rPr>
          <w:rFonts w:ascii="Times New Roman" w:hAnsi="Times New Roman" w:cs="Times New Roman"/>
          <w:sz w:val="24"/>
          <w:szCs w:val="24"/>
          <w:lang w:eastAsia="zh-TW"/>
        </w:rPr>
        <w:t xml:space="preserve">frequency, </w:t>
      </w:r>
      <w:r w:rsidR="002C38A5">
        <w:rPr>
          <w:rFonts w:ascii="Times New Roman" w:hAnsi="Times New Roman" w:cs="Times New Roman"/>
          <w:sz w:val="24"/>
          <w:szCs w:val="24"/>
          <w:lang w:eastAsia="zh-TW"/>
        </w:rPr>
        <w:t xml:space="preserve">and </w:t>
      </w:r>
      <w:r w:rsidR="002A3D2F">
        <w:rPr>
          <w:rFonts w:ascii="Times New Roman" w:hAnsi="Times New Roman" w:cs="Times New Roman"/>
          <w:sz w:val="24"/>
          <w:szCs w:val="24"/>
          <w:lang w:eastAsia="zh-TW"/>
        </w:rPr>
        <w:t xml:space="preserve">(2) </w:t>
      </w:r>
      <w:r w:rsidR="002C38A5">
        <w:rPr>
          <w:rFonts w:ascii="Times New Roman" w:hAnsi="Times New Roman" w:cs="Times New Roman"/>
          <w:sz w:val="24"/>
          <w:szCs w:val="24"/>
          <w:lang w:eastAsia="zh-TW"/>
        </w:rPr>
        <w:t xml:space="preserve">both intra- and inter-specific competition coefficients are also independent to species’ frequency change. </w:t>
      </w:r>
      <w:r w:rsidR="00B676EB">
        <w:rPr>
          <w:rFonts w:ascii="Times New Roman" w:hAnsi="Times New Roman" w:cs="Times New Roman"/>
          <w:sz w:val="24"/>
          <w:szCs w:val="24"/>
        </w:rPr>
        <w:t xml:space="preserve">When the community density </w:t>
      </w:r>
      <w:r w:rsidR="00B676EB" w:rsidRPr="00B0403D">
        <w:rPr>
          <w:rFonts w:ascii="Times New Roman" w:hAnsi="Times New Roman" w:cs="Times New Roman"/>
          <w:sz w:val="24"/>
          <w:szCs w:val="24"/>
        </w:rPr>
        <w:t>(</w:t>
      </w:r>
      <w:r w:rsidR="00B676EB" w:rsidRPr="00CE29AE">
        <w:rPr>
          <w:rFonts w:ascii="Times New Roman" w:hAnsi="Times New Roman" w:cs="Times New Roman"/>
          <w:i/>
          <w:sz w:val="24"/>
          <w:szCs w:val="24"/>
        </w:rPr>
        <w:t>B</w:t>
      </w:r>
      <w:r w:rsidR="00B676EB" w:rsidRPr="00B0403D">
        <w:rPr>
          <w:rFonts w:ascii="Times New Roman" w:hAnsi="Times New Roman" w:cs="Times New Roman"/>
          <w:sz w:val="24"/>
          <w:szCs w:val="24"/>
        </w:rPr>
        <w:t xml:space="preserve">) </w:t>
      </w:r>
      <w:r w:rsidR="00B676EB">
        <w:rPr>
          <w:rFonts w:ascii="Times New Roman" w:hAnsi="Times New Roman" w:cs="Times New Roman"/>
          <w:sz w:val="24"/>
          <w:szCs w:val="24"/>
        </w:rPr>
        <w:t>change</w:t>
      </w:r>
      <w:r w:rsidR="0019762D">
        <w:rPr>
          <w:rFonts w:ascii="Times New Roman" w:hAnsi="Times New Roman" w:cs="Times New Roman"/>
          <w:sz w:val="24"/>
          <w:szCs w:val="24"/>
        </w:rPr>
        <w:t>s</w:t>
      </w:r>
      <w:r w:rsidR="00B676EB">
        <w:rPr>
          <w:rFonts w:ascii="Times New Roman" w:hAnsi="Times New Roman" w:cs="Times New Roman"/>
          <w:sz w:val="24"/>
          <w:szCs w:val="24"/>
        </w:rPr>
        <w:t xml:space="preserve"> with species’ frequency, </w:t>
      </w:r>
      <w:r w:rsidR="003C4513">
        <w:rPr>
          <w:rFonts w:ascii="Times New Roman" w:hAnsi="Times New Roman" w:cs="Times New Roman"/>
          <w:sz w:val="24"/>
          <w:szCs w:val="24"/>
        </w:rPr>
        <w:t>which is very likely to occur in reality</w:t>
      </w:r>
      <w:r w:rsidR="0019762D">
        <w:rPr>
          <w:rFonts w:ascii="Times New Roman" w:hAnsi="Times New Roman" w:cs="Times New Roman"/>
          <w:sz w:val="24"/>
          <w:szCs w:val="24"/>
        </w:rPr>
        <w:t xml:space="preserve"> (e.g. </w:t>
      </w:r>
      <w:r w:rsidR="008558EA">
        <w:rPr>
          <w:rFonts w:ascii="Times New Roman" w:hAnsi="Times New Roman" w:cs="Times New Roman"/>
          <w:sz w:val="24"/>
          <w:szCs w:val="24"/>
        </w:rPr>
        <w:t xml:space="preserve">increase one individual of species </w:t>
      </w:r>
      <w:r w:rsidR="008558EA" w:rsidRPr="008558EA">
        <w:rPr>
          <w:rFonts w:ascii="Times New Roman" w:hAnsi="Times New Roman" w:cs="Times New Roman"/>
          <w:i/>
          <w:sz w:val="24"/>
          <w:szCs w:val="24"/>
        </w:rPr>
        <w:t>i</w:t>
      </w:r>
      <w:r w:rsidR="008558EA">
        <w:rPr>
          <w:rFonts w:ascii="Times New Roman" w:hAnsi="Times New Roman" w:cs="Times New Roman"/>
          <w:sz w:val="24"/>
          <w:szCs w:val="24"/>
        </w:rPr>
        <w:t xml:space="preserve"> does not necessarily decrease one individual of species </w:t>
      </w:r>
      <w:r w:rsidR="008558EA" w:rsidRPr="008558EA">
        <w:rPr>
          <w:rFonts w:ascii="Times New Roman" w:hAnsi="Times New Roman" w:cs="Times New Roman"/>
          <w:i/>
          <w:sz w:val="24"/>
          <w:szCs w:val="24"/>
        </w:rPr>
        <w:t>j</w:t>
      </w:r>
      <w:r w:rsidR="0019762D">
        <w:rPr>
          <w:rFonts w:ascii="Times New Roman" w:hAnsi="Times New Roman" w:cs="Times New Roman"/>
          <w:sz w:val="24"/>
          <w:szCs w:val="24"/>
        </w:rPr>
        <w:t>)</w:t>
      </w:r>
      <w:r w:rsidR="003C4513">
        <w:rPr>
          <w:rFonts w:ascii="Times New Roman" w:hAnsi="Times New Roman" w:cs="Times New Roman"/>
          <w:sz w:val="24"/>
          <w:szCs w:val="24"/>
        </w:rPr>
        <w:t xml:space="preserve">, the </w:t>
      </w:r>
      <w:r w:rsidR="00B676EB">
        <w:rPr>
          <w:rFonts w:ascii="Times New Roman" w:hAnsi="Times New Roman" w:cs="Times New Roman"/>
          <w:sz w:val="24"/>
          <w:szCs w:val="24"/>
          <w:lang w:eastAsia="zh-TW"/>
        </w:rPr>
        <w:t>NFD slope will not be constant</w:t>
      </w:r>
      <w:r w:rsidR="00DC5134">
        <w:rPr>
          <w:rFonts w:ascii="Times New Roman" w:hAnsi="Times New Roman" w:cs="Times New Roman"/>
          <w:sz w:val="24"/>
          <w:szCs w:val="24"/>
          <w:lang w:eastAsia="zh-TW"/>
        </w:rPr>
        <w:t xml:space="preserve"> (</w:t>
      </w:r>
      <w:r w:rsidR="00B4642D">
        <w:rPr>
          <w:rFonts w:ascii="Times New Roman" w:hAnsi="Times New Roman" w:cs="Times New Roman"/>
          <w:sz w:val="24"/>
          <w:szCs w:val="24"/>
          <w:lang w:eastAsia="zh-TW"/>
        </w:rPr>
        <w:t xml:space="preserve">left column in </w:t>
      </w:r>
      <w:r w:rsidR="00DC5134">
        <w:rPr>
          <w:rFonts w:ascii="Times New Roman" w:hAnsi="Times New Roman" w:cs="Times New Roman"/>
          <w:sz w:val="24"/>
          <w:szCs w:val="24"/>
          <w:lang w:eastAsia="zh-TW"/>
        </w:rPr>
        <w:t>Figure S1)</w:t>
      </w:r>
      <w:r w:rsidR="00B676EB">
        <w:rPr>
          <w:rFonts w:ascii="Times New Roman" w:hAnsi="Times New Roman" w:cs="Times New Roman"/>
          <w:sz w:val="24"/>
          <w:szCs w:val="24"/>
          <w:lang w:eastAsia="zh-TW"/>
        </w:rPr>
        <w:t xml:space="preserve">. </w:t>
      </w:r>
      <w:r w:rsidR="00B8777A">
        <w:rPr>
          <w:rFonts w:ascii="Times New Roman" w:hAnsi="Times New Roman" w:cs="Times New Roman"/>
          <w:sz w:val="24"/>
          <w:szCs w:val="24"/>
          <w:lang w:eastAsia="zh-TW"/>
        </w:rPr>
        <w:t xml:space="preserve">In addition, </w:t>
      </w:r>
      <w:r w:rsidR="00654900">
        <w:rPr>
          <w:rFonts w:ascii="Times New Roman" w:hAnsi="Times New Roman" w:cs="Times New Roman"/>
          <w:sz w:val="24"/>
          <w:szCs w:val="24"/>
          <w:lang w:eastAsia="zh-TW"/>
        </w:rPr>
        <w:t>for the NFD slope to be constant, both intra- and inter-specific interaction strength also need to be fixed as in the Lotka-Volterra model. W</w:t>
      </w:r>
      <w:r w:rsidR="00207FE2">
        <w:rPr>
          <w:rFonts w:ascii="Times New Roman" w:hAnsi="Times New Roman" w:cs="Times New Roman"/>
          <w:sz w:val="24"/>
          <w:szCs w:val="24"/>
          <w:lang w:eastAsia="zh-TW"/>
        </w:rPr>
        <w:t>hen this assumption is not met, frequency dependency can be non-linear. For example</w:t>
      </w:r>
      <w:r w:rsidR="00B4642D">
        <w:rPr>
          <w:rFonts w:ascii="Times New Roman" w:hAnsi="Times New Roman" w:cs="Times New Roman"/>
          <w:sz w:val="24"/>
          <w:szCs w:val="24"/>
          <w:lang w:eastAsia="zh-TW"/>
        </w:rPr>
        <w:t xml:space="preserve">, if the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B4642D">
        <w:rPr>
          <w:rFonts w:ascii="Times New Roman" w:hAnsi="Times New Roman" w:cs="Times New Roman"/>
          <w:sz w:val="24"/>
          <w:szCs w:val="24"/>
          <w:lang w:eastAsia="zh-TW"/>
        </w:rPr>
        <w:t xml:space="preserve"> is a function of species </w:t>
      </w:r>
      <w:r w:rsidR="007A1391">
        <w:rPr>
          <w:rFonts w:ascii="Times New Roman" w:hAnsi="Times New Roman" w:cs="Times New Roman"/>
          <w:i/>
          <w:sz w:val="24"/>
          <w:szCs w:val="24"/>
          <w:lang w:eastAsia="zh-TW"/>
        </w:rPr>
        <w:t>j</w:t>
      </w:r>
      <w:r w:rsidR="00B4642D">
        <w:rPr>
          <w:rFonts w:ascii="Times New Roman" w:hAnsi="Times New Roman" w:cs="Times New Roman"/>
          <w:sz w:val="24"/>
          <w:szCs w:val="24"/>
          <w:lang w:eastAsia="zh-TW"/>
        </w:rPr>
        <w:t>’s frequency</w:t>
      </w:r>
      <w:r w:rsidR="00867C65">
        <w:rPr>
          <w:rFonts w:ascii="Times New Roman" w:hAnsi="Times New Roman" w:cs="Times New Roman"/>
          <w:sz w:val="24"/>
          <w:szCs w:val="24"/>
          <w:lang w:eastAsia="zh-TW"/>
        </w:rPr>
        <w:t xml:space="preserve">, e.g.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ij</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ij</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B4642D">
        <w:rPr>
          <w:rFonts w:ascii="Times New Roman" w:hAnsi="Times New Roman" w:cs="Times New Roman"/>
          <w:sz w:val="24"/>
          <w:szCs w:val="24"/>
          <w:lang w:eastAsia="zh-TW"/>
        </w:rPr>
        <w:t xml:space="preserve">, the </w:t>
      </w:r>
      <w:r w:rsidR="00B4642D">
        <w:rPr>
          <w:rFonts w:ascii="Times New Roman" w:hAnsi="Times New Roman" w:cs="Times New Roman" w:hint="eastAsia"/>
          <w:sz w:val="24"/>
          <w:szCs w:val="24"/>
          <w:lang w:eastAsia="zh-TW"/>
        </w:rPr>
        <w:t>NFD s</w:t>
      </w:r>
      <w:r w:rsidR="00B4642D">
        <w:rPr>
          <w:rFonts w:ascii="Times New Roman" w:hAnsi="Times New Roman" w:cs="Times New Roman"/>
          <w:sz w:val="24"/>
          <w:szCs w:val="24"/>
          <w:lang w:eastAsia="zh-TW"/>
        </w:rPr>
        <w:t xml:space="preserve">lope will not be a constant so that frequency dependency will be non-linear (right column in Figure S1). </w:t>
      </w:r>
    </w:p>
    <w:p w14:paraId="592F71D5" w14:textId="77777777" w:rsidR="00992ECB" w:rsidRPr="00DD3906" w:rsidRDefault="00992ECB"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demonstrate </w:t>
      </w:r>
      <w:r w:rsidR="005546E3">
        <w:rPr>
          <w:rFonts w:ascii="Times New Roman" w:hAnsi="Times New Roman" w:cs="Times New Roman"/>
          <w:sz w:val="24"/>
          <w:szCs w:val="24"/>
        </w:rPr>
        <w:t>how</w:t>
      </w:r>
      <w:r>
        <w:rPr>
          <w:rFonts w:ascii="Times New Roman" w:hAnsi="Times New Roman" w:cs="Times New Roman"/>
          <w:sz w:val="24"/>
          <w:szCs w:val="24"/>
        </w:rPr>
        <w:t xml:space="preserve"> </w:t>
      </w:r>
      <w:r w:rsidR="005546E3">
        <w:rPr>
          <w:rFonts w:ascii="Times New Roman" w:hAnsi="Times New Roman" w:cs="Times New Roman"/>
          <w:sz w:val="24"/>
          <w:szCs w:val="24"/>
        </w:rPr>
        <w:t>non-linearity between a species’ frequency and its growth rate can lead to</w:t>
      </w:r>
      <w:r>
        <w:rPr>
          <w:rFonts w:ascii="Times New Roman" w:hAnsi="Times New Roman" w:cs="Times New Roman"/>
          <w:sz w:val="24"/>
          <w:szCs w:val="24"/>
        </w:rPr>
        <w:t xml:space="preserve"> incorrect prediction</w:t>
      </w:r>
      <w:r w:rsidR="005546E3">
        <w:rPr>
          <w:rFonts w:ascii="Times New Roman" w:hAnsi="Times New Roman" w:cs="Times New Roman"/>
          <w:sz w:val="24"/>
          <w:szCs w:val="24"/>
        </w:rPr>
        <w:t>s</w:t>
      </w:r>
      <w:r>
        <w:rPr>
          <w:rFonts w:ascii="Times New Roman" w:hAnsi="Times New Roman" w:cs="Times New Roman"/>
          <w:sz w:val="24"/>
          <w:szCs w:val="24"/>
        </w:rPr>
        <w:t xml:space="preserve"> </w:t>
      </w:r>
      <w:r w:rsidR="005546E3">
        <w:rPr>
          <w:rFonts w:ascii="Times New Roman" w:hAnsi="Times New Roman" w:cs="Times New Roman"/>
          <w:sz w:val="24"/>
          <w:szCs w:val="24"/>
        </w:rPr>
        <w:t xml:space="preserve">about </w:t>
      </w:r>
      <w:r>
        <w:rPr>
          <w:rFonts w:ascii="Times New Roman" w:hAnsi="Times New Roman" w:cs="Times New Roman"/>
          <w:sz w:val="24"/>
          <w:szCs w:val="24"/>
        </w:rPr>
        <w:t xml:space="preserve">species coexistence, we used a well-known two species consumer-resource model </w:t>
      </w:r>
      <w:r w:rsidR="0019762D">
        <w:rPr>
          <w:rFonts w:ascii="Times New Roman" w:hAnsi="Times New Roman" w:cs="Times New Roman"/>
          <w:sz w:val="24"/>
          <w:szCs w:val="24"/>
        </w:rPr>
        <w:t xml:space="preserve">to simulate competition experiments </w:t>
      </w:r>
      <w:r w:rsidR="002F4910">
        <w:rPr>
          <w:rFonts w:ascii="Times New Roman" w:hAnsi="Times New Roman" w:cs="Times New Roman"/>
          <w:sz w:val="24"/>
          <w:szCs w:val="24"/>
        </w:rPr>
        <w:fldChar w:fldCharType="begin" w:fldLock="1"/>
      </w:r>
      <w:r w:rsidR="0037083C">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sidR="002F4910">
        <w:rPr>
          <w:rFonts w:ascii="Times New Roman" w:hAnsi="Times New Roman" w:cs="Times New Roman"/>
          <w:sz w:val="24"/>
          <w:szCs w:val="24"/>
        </w:rPr>
        <w:fldChar w:fldCharType="separate"/>
      </w:r>
      <w:r w:rsidR="002F4910" w:rsidRPr="002F4910">
        <w:rPr>
          <w:rFonts w:ascii="Times New Roman" w:hAnsi="Times New Roman" w:cs="Times New Roman"/>
          <w:noProof/>
          <w:sz w:val="24"/>
          <w:szCs w:val="24"/>
        </w:rPr>
        <w:t>(Tilman 1977)</w:t>
      </w:r>
      <w:r w:rsidR="002F4910">
        <w:rPr>
          <w:rFonts w:ascii="Times New Roman" w:hAnsi="Times New Roman" w:cs="Times New Roman"/>
          <w:sz w:val="24"/>
          <w:szCs w:val="24"/>
        </w:rPr>
        <w:fldChar w:fldCharType="end"/>
      </w:r>
      <w:r w:rsidR="002F4910">
        <w:rPr>
          <w:rFonts w:ascii="Times New Roman" w:hAnsi="Times New Roman" w:cs="Times New Roman"/>
          <w:sz w:val="24"/>
          <w:szCs w:val="24"/>
        </w:rPr>
        <w:t xml:space="preserve">. </w:t>
      </w:r>
      <w:r w:rsidR="005546E3">
        <w:rPr>
          <w:rFonts w:ascii="Times New Roman" w:hAnsi="Times New Roman" w:cs="Times New Roman"/>
          <w:sz w:val="24"/>
          <w:szCs w:val="24"/>
        </w:rPr>
        <w:t xml:space="preserve">For </w:t>
      </w:r>
      <w:r w:rsidR="0019762D">
        <w:rPr>
          <w:rFonts w:ascii="Times New Roman" w:hAnsi="Times New Roman" w:cs="Times New Roman"/>
          <w:sz w:val="24"/>
          <w:szCs w:val="24"/>
        </w:rPr>
        <w:t>resource conditions</w:t>
      </w:r>
      <w:r w:rsidR="0019762D" w:rsidDel="0019762D">
        <w:rPr>
          <w:rFonts w:ascii="Times New Roman" w:hAnsi="Times New Roman" w:cs="Times New Roman"/>
          <w:sz w:val="24"/>
          <w:szCs w:val="24"/>
        </w:rPr>
        <w:t xml:space="preserve"> </w:t>
      </w:r>
      <w:r w:rsidR="0019762D">
        <w:rPr>
          <w:rFonts w:ascii="Times New Roman" w:hAnsi="Times New Roman" w:cs="Times New Roman"/>
          <w:sz w:val="24"/>
          <w:szCs w:val="24"/>
        </w:rPr>
        <w:t>where</w:t>
      </w:r>
      <w:r w:rsidR="005546E3">
        <w:rPr>
          <w:rFonts w:ascii="Times New Roman" w:hAnsi="Times New Roman" w:cs="Times New Roman"/>
          <w:sz w:val="24"/>
          <w:szCs w:val="24"/>
        </w:rPr>
        <w:t xml:space="preserve"> </w:t>
      </w:r>
      <w:r>
        <w:rPr>
          <w:rFonts w:ascii="Times New Roman" w:hAnsi="Times New Roman" w:cs="Times New Roman"/>
          <w:sz w:val="24"/>
          <w:szCs w:val="24"/>
        </w:rPr>
        <w:t xml:space="preserve">the species are known to </w:t>
      </w:r>
      <w:r w:rsidR="005546E3">
        <w:rPr>
          <w:rFonts w:ascii="Times New Roman" w:hAnsi="Times New Roman" w:cs="Times New Roman"/>
          <w:sz w:val="24"/>
          <w:szCs w:val="24"/>
        </w:rPr>
        <w:t xml:space="preserve">be mutually invasible and </w:t>
      </w:r>
      <w:r>
        <w:rPr>
          <w:rFonts w:ascii="Times New Roman" w:hAnsi="Times New Roman" w:cs="Times New Roman"/>
          <w:sz w:val="24"/>
          <w:szCs w:val="24"/>
        </w:rPr>
        <w:t>coexist</w:t>
      </w:r>
      <w:r w:rsidR="0019762D">
        <w:rPr>
          <w:rFonts w:ascii="Times New Roman" w:hAnsi="Times New Roman" w:cs="Times New Roman"/>
          <w:sz w:val="24"/>
          <w:szCs w:val="24"/>
        </w:rPr>
        <w:t>, we invaded each competitor into a steady-state population of the other species</w:t>
      </w:r>
      <w:r>
        <w:rPr>
          <w:rFonts w:ascii="Times New Roman" w:hAnsi="Times New Roman" w:cs="Times New Roman"/>
          <w:sz w:val="24"/>
          <w:szCs w:val="24"/>
        </w:rPr>
        <w:t xml:space="preserve"> (Figure S</w:t>
      </w:r>
      <w:r w:rsidR="00616D15">
        <w:rPr>
          <w:rFonts w:ascii="Times New Roman" w:hAnsi="Times New Roman" w:cs="Times New Roman"/>
          <w:sz w:val="24"/>
          <w:szCs w:val="24"/>
        </w:rPr>
        <w:t>2</w:t>
      </w:r>
      <w:r>
        <w:rPr>
          <w:rFonts w:ascii="Times New Roman" w:hAnsi="Times New Roman" w:cs="Times New Roman"/>
          <w:sz w:val="24"/>
          <w:szCs w:val="24"/>
        </w:rPr>
        <w:t>)</w:t>
      </w:r>
      <w:r w:rsidRPr="005629D3">
        <w:rPr>
          <w:rFonts w:ascii="Times New Roman" w:hAnsi="Times New Roman" w:cs="Times New Roman"/>
          <w:sz w:val="24"/>
          <w:szCs w:val="24"/>
        </w:rPr>
        <w:t>.</w:t>
      </w:r>
      <w:r>
        <w:rPr>
          <w:rFonts w:ascii="Times New Roman" w:hAnsi="Times New Roman" w:cs="Times New Roman"/>
          <w:sz w:val="24"/>
          <w:szCs w:val="24"/>
        </w:rPr>
        <w:t xml:space="preserve"> </w:t>
      </w:r>
      <w:r w:rsidR="005546E3">
        <w:rPr>
          <w:rFonts w:ascii="Times New Roman" w:hAnsi="Times New Roman" w:cs="Times New Roman"/>
          <w:sz w:val="24"/>
          <w:szCs w:val="24"/>
        </w:rPr>
        <w:t>We used these numerical simulations to examine three potential ways that an empiricist might implement NFD. 1) W</w:t>
      </w:r>
      <w:r>
        <w:rPr>
          <w:rFonts w:ascii="Times New Roman" w:hAnsi="Times New Roman" w:cs="Times New Roman"/>
          <w:sz w:val="24"/>
          <w:szCs w:val="24"/>
        </w:rPr>
        <w:t xml:space="preserve">hen frequency dependence is evaluated when each species is approaching a frequency of 1, the method fails to predict that both species have positive growth rates when rare and, thus, fails to predict coexistence. </w:t>
      </w:r>
      <w:r w:rsidR="005546E3">
        <w:rPr>
          <w:rFonts w:ascii="Times New Roman" w:hAnsi="Times New Roman" w:cs="Times New Roman"/>
          <w:sz w:val="24"/>
          <w:szCs w:val="24"/>
        </w:rPr>
        <w:t xml:space="preserve">2) </w:t>
      </w:r>
      <w:r>
        <w:rPr>
          <w:rFonts w:ascii="Times New Roman" w:hAnsi="Times New Roman" w:cs="Times New Roman"/>
          <w:sz w:val="24"/>
          <w:szCs w:val="24"/>
        </w:rPr>
        <w:t xml:space="preserve">When frequency dependence is evaluated when both species are at frequency of 0.5, the method fails to predict coexistence in most cases. </w:t>
      </w:r>
      <w:r w:rsidR="005546E3">
        <w:rPr>
          <w:rFonts w:ascii="Times New Roman" w:hAnsi="Times New Roman" w:cs="Times New Roman"/>
          <w:sz w:val="24"/>
          <w:szCs w:val="24"/>
        </w:rPr>
        <w:t xml:space="preserve">3) </w:t>
      </w:r>
      <w:r>
        <w:rPr>
          <w:rFonts w:ascii="Times New Roman" w:hAnsi="Times New Roman" w:cs="Times New Roman"/>
          <w:sz w:val="24"/>
          <w:szCs w:val="24"/>
        </w:rPr>
        <w:t>We found that NFD</w:t>
      </w:r>
      <w:r w:rsidR="000E65B9">
        <w:rPr>
          <w:rFonts w:ascii="Times New Roman" w:hAnsi="Times New Roman" w:cs="Times New Roman"/>
          <w:sz w:val="24"/>
          <w:szCs w:val="24"/>
        </w:rPr>
        <w:t xml:space="preserve"> consistently</w:t>
      </w:r>
      <w:r>
        <w:rPr>
          <w:rFonts w:ascii="Times New Roman" w:hAnsi="Times New Roman" w:cs="Times New Roman"/>
          <w:sz w:val="24"/>
          <w:szCs w:val="24"/>
        </w:rPr>
        <w:t xml:space="preserve"> led to correct predictions only when evaluated at frequency approaching zero for each species. </w:t>
      </w:r>
      <w:r w:rsidR="008A2DBA">
        <w:rPr>
          <w:rFonts w:ascii="Times New Roman" w:hAnsi="Times New Roman" w:cs="Times New Roman"/>
          <w:sz w:val="24"/>
          <w:szCs w:val="24"/>
        </w:rPr>
        <w:t>This finding means that for an empiricist to use the NFD method, they would need to either 1)</w:t>
      </w:r>
      <w:r w:rsidR="008A2DBA" w:rsidRPr="007C0630">
        <w:rPr>
          <w:rFonts w:ascii="Times New Roman" w:hAnsi="Times New Roman" w:cs="Times New Roman"/>
          <w:sz w:val="24"/>
          <w:szCs w:val="24"/>
        </w:rPr>
        <w:t xml:space="preserve"> </w:t>
      </w:r>
      <w:r w:rsidR="008A2DBA">
        <w:rPr>
          <w:rFonts w:ascii="Times New Roman" w:hAnsi="Times New Roman" w:cs="Times New Roman"/>
          <w:sz w:val="24"/>
          <w:szCs w:val="24"/>
        </w:rPr>
        <w:t xml:space="preserve">measure the growth rate of each species across the full range of frequencies to establish that the growth rate of each species is linearly related to its frequency or 2) evaluate the </w:t>
      </w:r>
      <w:r w:rsidR="008A2DBA">
        <w:rPr>
          <w:rFonts w:ascii="Times New Roman" w:hAnsi="Times New Roman" w:cs="Times New Roman"/>
          <w:sz w:val="24"/>
          <w:szCs w:val="24"/>
        </w:rPr>
        <w:lastRenderedPageBreak/>
        <w:t>growth rate of each species when rare (i.e. directly demonstrate mutual invasibility).</w:t>
      </w:r>
      <w:r>
        <w:rPr>
          <w:rFonts w:ascii="Times New Roman" w:hAnsi="Times New Roman" w:cs="Times New Roman"/>
          <w:sz w:val="24"/>
          <w:szCs w:val="24"/>
        </w:rPr>
        <w:t xml:space="preserve">While these simulations are by no means exhaustive with respect to the types of species interactions found throughout ecology, such non-linear frequency dependence patterns are likely when population dynamics are governed by non-linear relationships with either biotic (e.g. type II feeding response) or abiotic (e.g. temperature, nutrients) factors. </w:t>
      </w:r>
    </w:p>
    <w:p w14:paraId="0C2EEC5F" w14:textId="77777777" w:rsidR="00794E37" w:rsidRPr="00715006" w:rsidRDefault="00962F12" w:rsidP="00C1590A">
      <w:pPr>
        <w:pStyle w:val="Normal1"/>
        <w:numPr>
          <w:ilvl w:val="0"/>
          <w:numId w:val="9"/>
        </w:numPr>
        <w:spacing w:line="360" w:lineRule="auto"/>
        <w:ind w:left="360"/>
        <w:rPr>
          <w:rFonts w:ascii="Times New Roman" w:hAnsi="Times New Roman"/>
          <w:i/>
          <w:sz w:val="24"/>
        </w:rPr>
      </w:pPr>
      <w:r>
        <w:rPr>
          <w:rFonts w:ascii="Times New Roman" w:hAnsi="Times New Roman" w:cs="Times New Roman"/>
          <w:i/>
          <w:sz w:val="24"/>
          <w:szCs w:val="24"/>
        </w:rPr>
        <w:t>Parameterizing the</w:t>
      </w:r>
      <w:r w:rsidR="00794E37" w:rsidRPr="00715006">
        <w:rPr>
          <w:rFonts w:ascii="Times New Roman" w:hAnsi="Times New Roman"/>
          <w:i/>
          <w:sz w:val="24"/>
        </w:rPr>
        <w:t xml:space="preserve"> Lotka-Volterra </w:t>
      </w:r>
      <w:r w:rsidR="001F4F32" w:rsidRPr="001F4F32">
        <w:rPr>
          <w:rFonts w:ascii="Times New Roman" w:hAnsi="Times New Roman" w:cs="Times New Roman"/>
          <w:i/>
          <w:sz w:val="24"/>
          <w:szCs w:val="24"/>
        </w:rPr>
        <w:t>competition</w:t>
      </w:r>
      <w:r w:rsidR="00794E37" w:rsidRPr="00715006">
        <w:rPr>
          <w:rFonts w:ascii="Times New Roman" w:hAnsi="Times New Roman"/>
          <w:i/>
          <w:sz w:val="24"/>
        </w:rPr>
        <w:t xml:space="preserve"> </w:t>
      </w:r>
      <w:r>
        <w:rPr>
          <w:rFonts w:ascii="Times New Roman" w:hAnsi="Times New Roman"/>
          <w:i/>
          <w:sz w:val="24"/>
        </w:rPr>
        <w:t>model</w:t>
      </w:r>
    </w:p>
    <w:p w14:paraId="7F2EB2E1" w14:textId="77777777" w:rsidR="00222289" w:rsidRPr="00222289" w:rsidRDefault="00222289" w:rsidP="00C1590A">
      <w:pPr>
        <w:pStyle w:val="Normal1"/>
        <w:spacing w:line="360" w:lineRule="auto"/>
        <w:ind w:left="720" w:hanging="360"/>
        <w:rPr>
          <w:rFonts w:ascii="Times New Roman" w:hAnsi="Times New Roman" w:cs="Times New Roman"/>
          <w:i/>
          <w:sz w:val="24"/>
          <w:szCs w:val="24"/>
        </w:rPr>
      </w:pPr>
      <w:r w:rsidRPr="00222289">
        <w:rPr>
          <w:rFonts w:ascii="Times New Roman" w:hAnsi="Times New Roman" w:cs="Times New Roman"/>
          <w:i/>
          <w:sz w:val="24"/>
          <w:szCs w:val="24"/>
        </w:rPr>
        <w:t>2.1 Theoretical background</w:t>
      </w:r>
    </w:p>
    <w:p w14:paraId="3D914EAF" w14:textId="77777777" w:rsidR="00CE29AE" w:rsidRPr="00CE29AE" w:rsidRDefault="002F4910"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second empirical method to measure ND and RFD is based on parameterizing the Lotka-Volterra model with empirical data. </w:t>
      </w:r>
      <w:r w:rsidRPr="00B0403D">
        <w:rPr>
          <w:rFonts w:ascii="Times New Roman" w:hAnsi="Times New Roman" w:cs="Times New Roman"/>
          <w:sz w:val="24"/>
          <w:szCs w:val="24"/>
        </w:rPr>
        <w:t xml:space="preserve">In the classic Lotka-Volterra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i can be described by</w:t>
      </w:r>
      <w:r w:rsidR="00CE6193">
        <w:rPr>
          <w:rFonts w:ascii="Times New Roman" w:hAnsi="Times New Roman" w:cs="Times New Roman"/>
          <w:sz w:val="24"/>
          <w:szCs w:val="24"/>
        </w:rPr>
        <w:t xml:space="preserve"> equation </w:t>
      </w:r>
      <w:r w:rsidR="00865897">
        <w:rPr>
          <w:rFonts w:ascii="Times New Roman" w:hAnsi="Times New Roman" w:cs="Times New Roman"/>
          <w:sz w:val="24"/>
          <w:szCs w:val="24"/>
        </w:rPr>
        <w:t>5</w:t>
      </w:r>
      <w:r>
        <w:rPr>
          <w:rFonts w:ascii="Times New Roman" w:hAnsi="Times New Roman" w:cs="Times New Roman"/>
          <w:sz w:val="24"/>
          <w:szCs w:val="24"/>
        </w:rPr>
        <w:t xml:space="preserve">: </w:t>
      </w:r>
    </w:p>
    <w:p w14:paraId="0A846D9D" w14:textId="77777777" w:rsidR="00AA1D9C" w:rsidRPr="00AA1D9C" w:rsidRDefault="004022B4" w:rsidP="00C1590A">
      <w:pPr>
        <w:pStyle w:val="Normal1"/>
        <w:tabs>
          <w:tab w:val="left" w:pos="8820"/>
        </w:tabs>
        <w:spacing w:line="360" w:lineRule="auto"/>
        <w:ind w:left="360" w:hanging="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865897">
        <w:rPr>
          <w:rFonts w:ascii="Times New Roman" w:hAnsi="Times New Roman" w:cs="Times New Roman"/>
          <w:sz w:val="24"/>
          <w:szCs w:val="24"/>
        </w:rPr>
        <w:t>5</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156DD1F1" w14:textId="77777777" w:rsidR="00794E37" w:rsidRDefault="00865897" w:rsidP="00C1590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In equation 5,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Pr>
          <w:rFonts w:ascii="Times New Roman" w:hAnsi="Times New Roman" w:cs="Times New Roman"/>
          <w:sz w:val="24"/>
          <w:szCs w:val="24"/>
        </w:rPr>
        <w:t xml:space="preserv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794E37" w:rsidRPr="00B0403D">
        <w:rPr>
          <w:rFonts w:ascii="Times New Roman" w:hAnsi="Times New Roman" w:cs="Times New Roman"/>
          <w:i/>
          <w:sz w:val="24"/>
          <w:szCs w:val="24"/>
        </w:rPr>
        <w:t>N</w:t>
      </w:r>
      <w:r w:rsidR="00794E37" w:rsidRPr="00B0403D">
        <w:rPr>
          <w:rFonts w:ascii="Times New Roman" w:hAnsi="Times New Roman" w:cs="Times New Roman"/>
          <w:i/>
          <w:sz w:val="24"/>
          <w:szCs w:val="24"/>
          <w:vertAlign w:val="subscript"/>
        </w:rPr>
        <w:t>i</w:t>
      </w:r>
      <w:r w:rsidR="00746E00">
        <w:rPr>
          <w:rFonts w:ascii="Times New Roman" w:hAnsi="Times New Roman" w:cs="Times New Roman"/>
          <w:sz w:val="24"/>
          <w:szCs w:val="24"/>
        </w:rPr>
        <w:t>,</w:t>
      </w:r>
      <w:r w:rsidR="00794E37"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density of species </w:t>
      </w:r>
      <w:r w:rsidRPr="00865897">
        <w:rPr>
          <w:rFonts w:ascii="Times New Roman" w:hAnsi="Times New Roman" w:cs="Times New Roman"/>
          <w:i/>
          <w:sz w:val="24"/>
          <w:szCs w:val="24"/>
        </w:rPr>
        <w:t>i</w:t>
      </w:r>
      <w:r>
        <w:rPr>
          <w:rFonts w:ascii="Times New Roman" w:hAnsi="Times New Roman" w:cs="Times New Roman"/>
          <w:sz w:val="24"/>
          <w:szCs w:val="24"/>
        </w:rPr>
        <w:t xml:space="preserve"> scaled on its carrying capacity, </w:t>
      </w:r>
      <w:r w:rsidR="00794E37" w:rsidRPr="009F29C6">
        <w:rPr>
          <w:rFonts w:ascii="Times New Roman" w:hAnsi="Times New Roman" w:cs="Times New Roman"/>
          <w:i/>
          <w:sz w:val="24"/>
          <w:szCs w:val="24"/>
        </w:rPr>
        <w:t>r</w:t>
      </w:r>
      <w:r w:rsidR="00794E37" w:rsidRPr="009F29C6">
        <w:rPr>
          <w:rFonts w:ascii="Times New Roman" w:hAnsi="Times New Roman" w:cs="Times New Roman"/>
          <w:i/>
          <w:sz w:val="24"/>
          <w:szCs w:val="24"/>
          <w:vertAlign w:val="subscript"/>
        </w:rPr>
        <w:t>i</w:t>
      </w:r>
      <w:r w:rsidR="00794E37"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w:t>
      </w:r>
      <w:r w:rsidR="00794E37" w:rsidRPr="00B0403D">
        <w:rPr>
          <w:rFonts w:ascii="Times New Roman" w:hAnsi="Times New Roman" w:cs="Times New Roman"/>
          <w:sz w:val="24"/>
          <w:szCs w:val="24"/>
        </w:rPr>
        <w:t xml:space="preserve">intrinsic </w:t>
      </w:r>
      <w:r>
        <w:rPr>
          <w:rFonts w:ascii="Times New Roman" w:hAnsi="Times New Roman" w:cs="Times New Roman"/>
          <w:sz w:val="24"/>
          <w:szCs w:val="24"/>
        </w:rPr>
        <w:t xml:space="preserve">per capita </w:t>
      </w:r>
      <w:r w:rsidR="00794E37" w:rsidRPr="00B0403D">
        <w:rPr>
          <w:rFonts w:ascii="Times New Roman" w:hAnsi="Times New Roman" w:cs="Times New Roman"/>
          <w:sz w:val="24"/>
          <w:szCs w:val="24"/>
        </w:rPr>
        <w:t>growth rate. The</w:t>
      </w:r>
      <w:r w:rsidR="009F29C6">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The </w:t>
      </w:r>
      <w:r w:rsidR="00794E37" w:rsidRPr="009F29C6">
        <w:rPr>
          <w:rFonts w:ascii="Times New Roman" w:hAnsi="Times New Roman" w:cs="Times New Roman"/>
          <w:i/>
          <w:sz w:val="24"/>
          <w:szCs w:val="24"/>
        </w:rPr>
        <w:t>α</w:t>
      </w:r>
      <w:r w:rsidR="00794E37" w:rsidRPr="009F29C6">
        <w:rPr>
          <w:rFonts w:ascii="Times New Roman" w:hAnsi="Times New Roman" w:cs="Times New Roman"/>
          <w:i/>
          <w:sz w:val="24"/>
          <w:szCs w:val="24"/>
          <w:vertAlign w:val="subscript"/>
        </w:rPr>
        <w:t>ij</w:t>
      </w:r>
      <w:r w:rsidR="00794E37" w:rsidRPr="00B0403D">
        <w:rPr>
          <w:rFonts w:ascii="Times New Roman" w:hAnsi="Times New Roman" w:cs="Times New Roman"/>
          <w:sz w:val="24"/>
          <w:szCs w:val="24"/>
        </w:rPr>
        <w:t xml:space="preserve"> is the inter-specific competition coefficient, which describes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effect of species </w:t>
      </w:r>
      <w:r w:rsidR="00794E37" w:rsidRPr="009F29C6">
        <w:rPr>
          <w:rFonts w:ascii="Times New Roman" w:hAnsi="Times New Roman" w:cs="Times New Roman"/>
          <w:i/>
          <w:sz w:val="24"/>
          <w:szCs w:val="24"/>
        </w:rPr>
        <w:t>j</w:t>
      </w:r>
      <w:r w:rsidR="00794E37" w:rsidRPr="00B0403D">
        <w:rPr>
          <w:rFonts w:ascii="Times New Roman" w:hAnsi="Times New Roman" w:cs="Times New Roman"/>
          <w:sz w:val="24"/>
          <w:szCs w:val="24"/>
        </w:rPr>
        <w:t xml:space="preserve"> on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w:t>
      </w:r>
      <w:r w:rsidR="00794E37" w:rsidRPr="009F29C6">
        <w:rPr>
          <w:rFonts w:ascii="Times New Roman" w:hAnsi="Times New Roman" w:cs="Times New Roman"/>
          <w:i/>
          <w:sz w:val="24"/>
          <w:szCs w:val="24"/>
        </w:rPr>
        <w:t>i</w:t>
      </w:r>
      <w:r w:rsidR="00794E37" w:rsidRPr="00B0403D">
        <w:rPr>
          <w:rFonts w:ascii="Times New Roman" w:hAnsi="Times New Roman" w:cs="Times New Roman"/>
          <w:sz w:val="24"/>
          <w:szCs w:val="24"/>
        </w:rPr>
        <w:t xml:space="preserve">. </w:t>
      </w:r>
      <w:r w:rsidR="00CE6193">
        <w:rPr>
          <w:rFonts w:ascii="Times New Roman" w:hAnsi="Times New Roman" w:cs="Times New Roman"/>
          <w:sz w:val="24"/>
          <w:szCs w:val="24"/>
        </w:rPr>
        <w:t>To meet</w:t>
      </w:r>
      <w:r w:rsidR="00CE6193" w:rsidRPr="005349B2">
        <w:rPr>
          <w:rFonts w:ascii="Times New Roman" w:hAnsi="Times New Roman" w:cs="Times New Roman"/>
          <w:sz w:val="24"/>
          <w:szCs w:val="24"/>
        </w:rPr>
        <w:t xml:space="preserve"> </w:t>
      </w:r>
      <w:r w:rsidR="00CE6193" w:rsidRPr="00B0403D">
        <w:rPr>
          <w:rFonts w:ascii="Times New Roman" w:hAnsi="Times New Roman" w:cs="Times New Roman"/>
          <w:sz w:val="24"/>
          <w:szCs w:val="24"/>
        </w:rPr>
        <w:t xml:space="preserve">the mutual invasibility criteria </w:t>
      </w:r>
      <w:r w:rsidR="00CE6193">
        <w:rPr>
          <w:rFonts w:ascii="Times New Roman" w:hAnsi="Times New Roman" w:cs="Times New Roman"/>
          <w:sz w:val="24"/>
          <w:szCs w:val="24"/>
        </w:rPr>
        <w:t xml:space="preserve">for </w:t>
      </w:r>
      <w:r w:rsidR="00CE6193" w:rsidRPr="00B0403D">
        <w:rPr>
          <w:rFonts w:ascii="Times New Roman" w:hAnsi="Times New Roman" w:cs="Times New Roman"/>
          <w:sz w:val="24"/>
          <w:szCs w:val="24"/>
        </w:rPr>
        <w:t xml:space="preserve">any two species (e.g. </w:t>
      </w:r>
      <w:r w:rsidR="00CE6193" w:rsidRPr="009F29C6">
        <w:rPr>
          <w:rFonts w:ascii="Times New Roman" w:hAnsi="Times New Roman" w:cs="Times New Roman"/>
          <w:i/>
          <w:sz w:val="24"/>
          <w:szCs w:val="24"/>
        </w:rPr>
        <w:t>i</w:t>
      </w:r>
      <w:r w:rsidR="00CE6193" w:rsidRPr="00B0403D">
        <w:rPr>
          <w:rFonts w:ascii="Times New Roman" w:hAnsi="Times New Roman" w:cs="Times New Roman"/>
          <w:sz w:val="24"/>
          <w:szCs w:val="24"/>
        </w:rPr>
        <w:t xml:space="preserve"> and </w:t>
      </w:r>
      <w:r w:rsidR="00CE6193" w:rsidRPr="009F29C6">
        <w:rPr>
          <w:rFonts w:ascii="Times New Roman" w:hAnsi="Times New Roman" w:cs="Times New Roman"/>
          <w:i/>
          <w:sz w:val="24"/>
          <w:szCs w:val="24"/>
        </w:rPr>
        <w:t>j</w:t>
      </w:r>
      <w:r w:rsidR="00CE6193" w:rsidRPr="00B0403D">
        <w:rPr>
          <w:rFonts w:ascii="Times New Roman" w:hAnsi="Times New Roman" w:cs="Times New Roman"/>
          <w:sz w:val="24"/>
          <w:szCs w:val="24"/>
        </w:rPr>
        <w:t xml:space="preserve">) to stably </w:t>
      </w:r>
      <w:r w:rsidR="00654900" w:rsidRPr="00B0403D">
        <w:rPr>
          <w:rFonts w:ascii="Times New Roman" w:hAnsi="Times New Roman" w:cs="Times New Roman"/>
          <w:sz w:val="24"/>
          <w:szCs w:val="24"/>
        </w:rPr>
        <w:t>coexist</w:t>
      </w:r>
      <w:r w:rsidR="00654900" w:rsidDel="00CE6193">
        <w:rPr>
          <w:rFonts w:ascii="Times New Roman" w:hAnsi="Times New Roman" w:cs="Times New Roman"/>
          <w:sz w:val="24"/>
          <w:szCs w:val="24"/>
        </w:rPr>
        <w:t>,</w:t>
      </w:r>
      <w:r w:rsidR="00CE6193">
        <w:rPr>
          <w:rFonts w:ascii="Times New Roman" w:hAnsi="Times New Roman" w:cs="Times New Roman"/>
          <w:sz w:val="24"/>
          <w:szCs w:val="24"/>
        </w:rPr>
        <w:t xml:space="preserve"> t</w:t>
      </w:r>
      <w:r w:rsidR="005349B2">
        <w:rPr>
          <w:rFonts w:ascii="Times New Roman" w:hAnsi="Times New Roman" w:cs="Times New Roman"/>
          <w:sz w:val="24"/>
          <w:szCs w:val="24"/>
        </w:rPr>
        <w:t xml:space="preserve">he intra-specific competition coefficients must be greater than the inter-specific competition coefficients, </w:t>
      </w:r>
      <w:r w:rsidR="005349B2" w:rsidRPr="00B0403D">
        <w:rPr>
          <w:rFonts w:ascii="Times New Roman" w:hAnsi="Times New Roman" w:cs="Times New Roman"/>
          <w:sz w:val="24"/>
          <w:szCs w:val="24"/>
        </w:rPr>
        <w:t xml:space="preserve">i.e.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ii</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ij</w:t>
      </w:r>
      <w:r w:rsidR="005349B2" w:rsidRPr="00B0403D">
        <w:rPr>
          <w:rFonts w:ascii="Times New Roman" w:hAnsi="Times New Roman" w:cs="Times New Roman"/>
          <w:sz w:val="24"/>
          <w:szCs w:val="24"/>
        </w:rPr>
        <w:t xml:space="preserve"> and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jj</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ji</w:t>
      </w:r>
      <w:r w:rsidR="005349B2">
        <w:rPr>
          <w:rFonts w:ascii="Times New Roman" w:hAnsi="Times New Roman" w:cs="Times New Roman"/>
          <w:sz w:val="24"/>
          <w:szCs w:val="24"/>
        </w:rPr>
        <w:t>.</w:t>
      </w:r>
      <w:r w:rsidR="00D97F9C">
        <w:rPr>
          <w:rFonts w:ascii="Times New Roman" w:hAnsi="Times New Roman" w:cs="Times New Roman"/>
          <w:sz w:val="24"/>
          <w:szCs w:val="24"/>
        </w:rPr>
        <w:t xml:space="preserve"> After obtaining the intra- and inter-specific competition coefficients, ND and RFD can be calculated following Chesson’s definition, i.e.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oMath>
      <w:r w:rsidR="00D97F9C">
        <w:rPr>
          <w:rFonts w:ascii="Times New Roman" w:hAnsi="Times New Roman" w:cs="Times New Roman"/>
          <w:sz w:val="24"/>
          <w:szCs w:val="24"/>
        </w:rPr>
        <w:t xml:space="preserve"> and </w:t>
      </w:r>
      <m:oMath>
        <m:r>
          <m:rPr>
            <m:sty m:val="p"/>
          </m:rPr>
          <w:rPr>
            <w:rFonts w:ascii="Cambria Math" w:hAnsi="Cambria Math" w:cs="Times New Roman"/>
            <w:sz w:val="24"/>
            <w:szCs w:val="24"/>
          </w:rPr>
          <m:t>RFD=</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746E00">
        <w:rPr>
          <w:rFonts w:ascii="Times New Roman" w:hAnsi="Times New Roman" w:cs="Times New Roman"/>
          <w:sz w:val="24"/>
          <w:szCs w:val="24"/>
        </w:rPr>
        <w:t xml:space="preserve">, and access Chesson’s coexistence inequality. </w:t>
      </w:r>
    </w:p>
    <w:p w14:paraId="311BBCFB" w14:textId="77777777" w:rsidR="00D97F9C" w:rsidRPr="00D97F9C" w:rsidRDefault="00D97F9C"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102DA607" w14:textId="77777777" w:rsidR="00746E00" w:rsidRDefault="00794E37" w:rsidP="003E70E8">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w:t>
      </w:r>
      <w:r w:rsidR="003E70E8">
        <w:rPr>
          <w:rFonts w:ascii="Times New Roman" w:hAnsi="Times New Roman" w:cs="Times New Roman"/>
          <w:sz w:val="24"/>
          <w:szCs w:val="24"/>
        </w:rPr>
        <w:t>six</w:t>
      </w:r>
      <w:r w:rsidRPr="00B0403D">
        <w:rPr>
          <w:rFonts w:ascii="Times New Roman" w:hAnsi="Times New Roman" w:cs="Times New Roman"/>
          <w:sz w:val="24"/>
          <w:szCs w:val="24"/>
        </w:rPr>
        <w:t xml:space="preserve"> different parameters that are used in the Lotka-Volterra model: intrinsic </w:t>
      </w:r>
      <w:r w:rsidR="003E70E8">
        <w:rPr>
          <w:rFonts w:ascii="Times New Roman" w:hAnsi="Times New Roman" w:cs="Times New Roman"/>
          <w:sz w:val="24"/>
          <w:szCs w:val="24"/>
        </w:rPr>
        <w:t xml:space="preserve">per captica </w:t>
      </w:r>
      <w:r w:rsidRPr="00B0403D">
        <w:rPr>
          <w:rFonts w:ascii="Times New Roman" w:hAnsi="Times New Roman" w:cs="Times New Roman"/>
          <w:sz w:val="24"/>
          <w:szCs w:val="24"/>
        </w:rPr>
        <w:t>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In theory, this could be accomplished using maximum likelihood method from a single co-culture time-series dataset, where both species are introduced at low density and allowed to grow to steady-state. </w:t>
      </w:r>
      <w:r w:rsidR="00746E00">
        <w:rPr>
          <w:rFonts w:ascii="Times New Roman" w:hAnsi="Times New Roman" w:cs="Times New Roman"/>
          <w:sz w:val="24"/>
          <w:szCs w:val="24"/>
        </w:rPr>
        <w:t>However, i</w:t>
      </w:r>
      <w:r w:rsidR="00746E00" w:rsidRPr="00B0403D">
        <w:rPr>
          <w:rFonts w:ascii="Times New Roman" w:hAnsi="Times New Roman" w:cs="Times New Roman"/>
          <w:sz w:val="24"/>
          <w:szCs w:val="24"/>
        </w:rPr>
        <w:t xml:space="preserve">n practice, it is difficult to parameterize all </w:t>
      </w:r>
      <w:r w:rsidR="00746E00">
        <w:rPr>
          <w:rFonts w:ascii="Times New Roman" w:hAnsi="Times New Roman" w:cs="Times New Roman"/>
          <w:sz w:val="24"/>
          <w:szCs w:val="24"/>
        </w:rPr>
        <w:t>eight</w:t>
      </w:r>
      <w:r w:rsidR="00746E00" w:rsidRPr="00B0403D">
        <w:rPr>
          <w:rFonts w:ascii="Times New Roman" w:hAnsi="Times New Roman" w:cs="Times New Roman"/>
          <w:sz w:val="24"/>
          <w:szCs w:val="24"/>
        </w:rPr>
        <w:t xml:space="preserve"> variables from a single time-series. An alternative would be to use three</w:t>
      </w:r>
      <w:r w:rsidR="00746E00">
        <w:rPr>
          <w:rFonts w:ascii="Times New Roman" w:hAnsi="Times New Roman" w:cs="Times New Roman" w:hint="eastAsia"/>
          <w:sz w:val="24"/>
          <w:szCs w:val="24"/>
          <w:lang w:eastAsia="zh-TW"/>
        </w:rPr>
        <w:t xml:space="preserve"> </w:t>
      </w:r>
      <w:r w:rsidR="00746E00" w:rsidRPr="00B0403D">
        <w:rPr>
          <w:rFonts w:ascii="Times New Roman" w:hAnsi="Times New Roman" w:cs="Times New Roman"/>
          <w:sz w:val="24"/>
          <w:szCs w:val="24"/>
        </w:rPr>
        <w:t xml:space="preserve">datasets for each species pair: </w:t>
      </w:r>
      <w:r w:rsidR="002F4910">
        <w:rPr>
          <w:rFonts w:ascii="Times New Roman" w:hAnsi="Times New Roman" w:cs="Times New Roman"/>
          <w:sz w:val="24"/>
          <w:szCs w:val="24"/>
        </w:rPr>
        <w:t xml:space="preserve">a time-series of </w:t>
      </w:r>
      <w:r w:rsidR="002F4910" w:rsidRPr="00B0403D">
        <w:rPr>
          <w:rFonts w:ascii="Times New Roman" w:hAnsi="Times New Roman" w:cs="Times New Roman"/>
          <w:sz w:val="24"/>
          <w:szCs w:val="24"/>
        </w:rPr>
        <w:t xml:space="preserve">each species </w:t>
      </w:r>
      <w:r w:rsidR="002F4910">
        <w:rPr>
          <w:rFonts w:ascii="Times New Roman" w:hAnsi="Times New Roman" w:cs="Times New Roman"/>
          <w:sz w:val="24"/>
          <w:szCs w:val="24"/>
        </w:rPr>
        <w:t xml:space="preserve">grown alone </w:t>
      </w:r>
      <w:r w:rsidR="002F4910" w:rsidRPr="00B0403D">
        <w:rPr>
          <w:rFonts w:ascii="Times New Roman" w:hAnsi="Times New Roman" w:cs="Times New Roman"/>
          <w:sz w:val="24"/>
          <w:szCs w:val="24"/>
        </w:rPr>
        <w:t>as a monoculture</w:t>
      </w:r>
      <w:r w:rsidR="002F4910">
        <w:rPr>
          <w:rFonts w:ascii="Times New Roman" w:hAnsi="Times New Roman" w:cs="Times New Roman"/>
          <w:sz w:val="24"/>
          <w:szCs w:val="24"/>
        </w:rPr>
        <w:t>,</w:t>
      </w:r>
      <w:r w:rsidR="002F4910" w:rsidRPr="00B0403D">
        <w:rPr>
          <w:rFonts w:ascii="Times New Roman" w:hAnsi="Times New Roman" w:cs="Times New Roman"/>
          <w:sz w:val="24"/>
          <w:szCs w:val="24"/>
        </w:rPr>
        <w:t xml:space="preserve"> and one </w:t>
      </w:r>
      <w:r w:rsidR="002F4910">
        <w:rPr>
          <w:rFonts w:ascii="Times New Roman" w:hAnsi="Times New Roman" w:cs="Times New Roman"/>
          <w:sz w:val="24"/>
          <w:szCs w:val="24"/>
        </w:rPr>
        <w:t xml:space="preserve">time-series representing a </w:t>
      </w:r>
      <w:r w:rsidR="002F4910" w:rsidRPr="00B0403D">
        <w:rPr>
          <w:rFonts w:ascii="Times New Roman" w:hAnsi="Times New Roman" w:cs="Times New Roman"/>
          <w:sz w:val="24"/>
          <w:szCs w:val="24"/>
        </w:rPr>
        <w:t xml:space="preserve">co-culture of the </w:t>
      </w:r>
      <w:r w:rsidR="002F4910" w:rsidRPr="00B0403D">
        <w:rPr>
          <w:rFonts w:ascii="Times New Roman" w:hAnsi="Times New Roman" w:cs="Times New Roman"/>
          <w:sz w:val="24"/>
          <w:szCs w:val="24"/>
        </w:rPr>
        <w:lastRenderedPageBreak/>
        <w:t>two species</w:t>
      </w:r>
      <w:r w:rsidR="00746E00" w:rsidRPr="00B0403D">
        <w:rPr>
          <w:rFonts w:ascii="Times New Roman" w:hAnsi="Times New Roman" w:cs="Times New Roman"/>
          <w:sz w:val="24"/>
          <w:szCs w:val="24"/>
        </w:rPr>
        <w:t xml:space="preserve"> (Fig. </w:t>
      </w:r>
      <w:r w:rsidR="00746E00">
        <w:rPr>
          <w:rFonts w:ascii="Times New Roman" w:hAnsi="Times New Roman" w:cs="Times New Roman"/>
          <w:sz w:val="24"/>
          <w:szCs w:val="24"/>
        </w:rPr>
        <w:t>2</w:t>
      </w:r>
      <w:r w:rsidR="00746E00" w:rsidRPr="00B0403D">
        <w:rPr>
          <w:rFonts w:ascii="Times New Roman" w:hAnsi="Times New Roman" w:cs="Times New Roman"/>
          <w:sz w:val="24"/>
          <w:szCs w:val="24"/>
        </w:rPr>
        <w:t>).</w:t>
      </w:r>
      <w:r w:rsidR="003E70E8">
        <w:rPr>
          <w:rFonts w:ascii="Times New Roman" w:hAnsi="Times New Roman" w:cs="Times New Roman"/>
          <w:sz w:val="24"/>
          <w:szCs w:val="24"/>
        </w:rPr>
        <w:t xml:space="preserve"> Alternatively, </w:t>
      </w:r>
      <w:r w:rsidR="003E70E8" w:rsidRPr="003E70E8">
        <w:rPr>
          <w:rFonts w:ascii="Times New Roman" w:hAnsi="Times New Roman" w:cs="Times New Roman"/>
          <w:sz w:val="24"/>
          <w:szCs w:val="24"/>
        </w:rPr>
        <w:t>one</w:t>
      </w:r>
      <w:r w:rsidR="003E70E8">
        <w:rPr>
          <w:rFonts w:ascii="Times New Roman" w:hAnsi="Times New Roman" w:cs="Times New Roman"/>
          <w:sz w:val="24"/>
          <w:szCs w:val="24"/>
        </w:rPr>
        <w:t xml:space="preserve"> could manipulate the density of a species and measure the corresponding per capita growth rate to estimate intra-specific competition coefficients (</w:t>
      </w:r>
      <w:r w:rsidR="003E70E8" w:rsidRPr="00FE1382">
        <w:rPr>
          <w:rFonts w:ascii="Times New Roman" w:hAnsi="Times New Roman" w:cs="Times New Roman"/>
          <w:i/>
          <w:sz w:val="24"/>
          <w:szCs w:val="24"/>
        </w:rPr>
        <w:t>α</w:t>
      </w:r>
      <w:r w:rsidR="003E70E8" w:rsidRPr="00FE1382">
        <w:rPr>
          <w:rFonts w:ascii="Times New Roman" w:hAnsi="Times New Roman" w:cs="Times New Roman"/>
          <w:i/>
          <w:sz w:val="24"/>
          <w:szCs w:val="24"/>
          <w:vertAlign w:val="subscript"/>
        </w:rPr>
        <w:t>ii</w:t>
      </w:r>
      <w:r w:rsidR="003E70E8">
        <w:rPr>
          <w:rFonts w:ascii="Times New Roman" w:hAnsi="Times New Roman" w:cs="Times New Roman"/>
          <w:sz w:val="24"/>
          <w:szCs w:val="24"/>
        </w:rPr>
        <w:t xml:space="preserve">), and conduct </w:t>
      </w:r>
      <w:r w:rsidR="003E70E8" w:rsidRPr="003E70E8">
        <w:rPr>
          <w:rFonts w:ascii="Times New Roman" w:hAnsi="Times New Roman" w:cs="Times New Roman"/>
          <w:sz w:val="24"/>
          <w:szCs w:val="24"/>
        </w:rPr>
        <w:t>perform invasion experiments</w:t>
      </w:r>
      <w:r w:rsidR="003E70E8">
        <w:rPr>
          <w:rFonts w:ascii="Times New Roman" w:hAnsi="Times New Roman" w:cs="Times New Roman"/>
          <w:sz w:val="24"/>
          <w:szCs w:val="24"/>
        </w:rPr>
        <w:t xml:space="preserve"> to estimate inter-specific competition coefficients (</w:t>
      </w:r>
      <w:r w:rsidR="003E70E8" w:rsidRPr="00B8777A">
        <w:rPr>
          <w:rFonts w:ascii="Times New Roman" w:hAnsi="Times New Roman" w:cs="Times New Roman"/>
          <w:sz w:val="24"/>
          <w:szCs w:val="24"/>
        </w:rPr>
        <w:t>αij</w:t>
      </w:r>
      <w:r w:rsidR="003E70E8">
        <w:rPr>
          <w:rFonts w:ascii="Times New Roman" w:hAnsi="Times New Roman" w:cs="Times New Roman"/>
          <w:sz w:val="24"/>
          <w:szCs w:val="24"/>
        </w:rPr>
        <w:t xml:space="preserve">). By doing so, one could still calculate ND and RFD </w:t>
      </w:r>
      <w:r w:rsidR="003E70E8" w:rsidRPr="003E70E8">
        <w:rPr>
          <w:rFonts w:ascii="Times New Roman" w:hAnsi="Times New Roman" w:cs="Times New Roman"/>
          <w:sz w:val="24"/>
          <w:szCs w:val="24"/>
        </w:rPr>
        <w:t xml:space="preserve">without </w:t>
      </w:r>
      <w:r w:rsidR="003E70E8" w:rsidRPr="00B8777A">
        <w:rPr>
          <w:rFonts w:ascii="Times New Roman" w:hAnsi="Times New Roman" w:cs="Times New Roman"/>
          <w:sz w:val="24"/>
          <w:szCs w:val="24"/>
        </w:rPr>
        <w:t>a long time series initialized from low density of each species (as in Fig 2)</w:t>
      </w:r>
    </w:p>
    <w:p w14:paraId="424720E7" w14:textId="77777777" w:rsidR="00746E00" w:rsidRPr="00746E00" w:rsidRDefault="00746E00" w:rsidP="00C1590A">
      <w:pPr>
        <w:pStyle w:val="Normal1"/>
        <w:spacing w:line="360" w:lineRule="auto"/>
        <w:ind w:firstLine="360"/>
        <w:rPr>
          <w:rFonts w:ascii="Times New Roman" w:hAnsi="Times New Roman" w:cs="Times New Roman"/>
          <w:i/>
          <w:sz w:val="24"/>
          <w:szCs w:val="24"/>
        </w:rPr>
      </w:pPr>
      <w:r w:rsidRPr="00746E00">
        <w:rPr>
          <w:rFonts w:ascii="Times New Roman" w:hAnsi="Times New Roman" w:cs="Times New Roman"/>
          <w:i/>
          <w:sz w:val="24"/>
          <w:szCs w:val="24"/>
        </w:rPr>
        <w:t>2.3. Limitations</w:t>
      </w:r>
    </w:p>
    <w:p w14:paraId="3DC606E6" w14:textId="77777777" w:rsidR="001F4F32" w:rsidRPr="00992ECB" w:rsidRDefault="00B8777A"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Lotka-Volterra model is a first order approximation of species interactions. Therefore, o</w:t>
      </w:r>
      <w:r w:rsidR="00645900">
        <w:rPr>
          <w:rFonts w:ascii="Times New Roman" w:hAnsi="Times New Roman" w:cs="Times New Roman"/>
          <w:sz w:val="24"/>
          <w:szCs w:val="24"/>
        </w:rPr>
        <w:t>ne crucial limitation</w:t>
      </w:r>
      <w:r w:rsidR="00746E00">
        <w:rPr>
          <w:rFonts w:ascii="Times New Roman" w:hAnsi="Times New Roman" w:cs="Times New Roman"/>
          <w:sz w:val="24"/>
          <w:szCs w:val="24"/>
        </w:rPr>
        <w:t xml:space="preserve"> inherently associate</w:t>
      </w:r>
      <w:r w:rsidR="00645900">
        <w:rPr>
          <w:rFonts w:ascii="Times New Roman" w:hAnsi="Times New Roman" w:cs="Times New Roman"/>
          <w:sz w:val="24"/>
          <w:szCs w:val="24"/>
        </w:rPr>
        <w:t xml:space="preserve">d with the Lotka-Volterra </w:t>
      </w:r>
      <w:r w:rsidR="00C81335">
        <w:rPr>
          <w:rFonts w:ascii="Times New Roman" w:hAnsi="Times New Roman" w:cs="Times New Roman"/>
          <w:sz w:val="24"/>
          <w:szCs w:val="24"/>
        </w:rPr>
        <w:t xml:space="preserve">method </w:t>
      </w:r>
      <w:r w:rsidR="00645900">
        <w:rPr>
          <w:rFonts w:ascii="Times New Roman" w:hAnsi="Times New Roman" w:cs="Times New Roman"/>
          <w:sz w:val="24"/>
          <w:szCs w:val="24"/>
        </w:rPr>
        <w:t xml:space="preserve">is that </w:t>
      </w:r>
      <w:r w:rsidR="00C81335">
        <w:rPr>
          <w:rFonts w:ascii="Times New Roman" w:hAnsi="Times New Roman" w:cs="Times New Roman"/>
          <w:sz w:val="24"/>
          <w:szCs w:val="24"/>
        </w:rPr>
        <w:t xml:space="preserve">it assumes that </w:t>
      </w:r>
      <w:r w:rsidR="00645900">
        <w:rPr>
          <w:rFonts w:ascii="Times New Roman" w:hAnsi="Times New Roman" w:cs="Times New Roman"/>
          <w:sz w:val="24"/>
          <w:szCs w:val="24"/>
        </w:rPr>
        <w:t xml:space="preserve">the </w:t>
      </w:r>
      <w:r w:rsidR="00645900" w:rsidRPr="00B0403D">
        <w:rPr>
          <w:rFonts w:ascii="Times New Roman" w:hAnsi="Times New Roman" w:cs="Times New Roman"/>
          <w:sz w:val="24"/>
          <w:szCs w:val="24"/>
        </w:rPr>
        <w:t>intra- and inter-specific competition coefficient</w:t>
      </w:r>
      <w:r w:rsidR="00645900">
        <w:rPr>
          <w:rFonts w:ascii="Times New Roman" w:hAnsi="Times New Roman" w:cs="Times New Roman"/>
          <w:sz w:val="24"/>
          <w:szCs w:val="24"/>
        </w:rPr>
        <w:t>s are constant</w:t>
      </w:r>
      <w:r w:rsidR="00645900" w:rsidRPr="00645900">
        <w:rPr>
          <w:rFonts w:ascii="Times New Roman" w:hAnsi="Times New Roman" w:cs="Times New Roman"/>
          <w:sz w:val="24"/>
          <w:szCs w:val="24"/>
        </w:rPr>
        <w:t xml:space="preserve"> </w:t>
      </w:r>
      <w:r w:rsidR="00645900" w:rsidRPr="00B0403D">
        <w:rPr>
          <w:rFonts w:ascii="Times New Roman" w:hAnsi="Times New Roman" w:cs="Times New Roman"/>
          <w:sz w:val="24"/>
          <w:szCs w:val="24"/>
        </w:rPr>
        <w:t xml:space="preserve">with respect to population sizes and </w:t>
      </w:r>
      <w:r w:rsidR="00C81335">
        <w:rPr>
          <w:rFonts w:ascii="Times New Roman" w:hAnsi="Times New Roman" w:cs="Times New Roman"/>
          <w:sz w:val="24"/>
          <w:szCs w:val="24"/>
        </w:rPr>
        <w:t>relative frequencies</w:t>
      </w:r>
      <w:r w:rsidR="00645900">
        <w:rPr>
          <w:rFonts w:ascii="Times New Roman" w:hAnsi="Times New Roman" w:cs="Times New Roman"/>
          <w:sz w:val="24"/>
          <w:szCs w:val="24"/>
        </w:rPr>
        <w:t xml:space="preserve">. In other words, </w:t>
      </w:r>
      <w:r w:rsidR="00794E37" w:rsidRPr="00B0403D">
        <w:rPr>
          <w:rFonts w:ascii="Times New Roman" w:hAnsi="Times New Roman" w:cs="Times New Roman"/>
          <w:sz w:val="24"/>
          <w:szCs w:val="24"/>
        </w:rPr>
        <w:t>the</w:t>
      </w:r>
      <w:r w:rsidR="00F04515">
        <w:rPr>
          <w:rFonts w:ascii="Times New Roman" w:hAnsi="Times New Roman" w:cs="Times New Roman"/>
          <w:sz w:val="24"/>
          <w:szCs w:val="24"/>
        </w:rPr>
        <w:t xml:space="preserve"> species’</w:t>
      </w:r>
      <w:r w:rsidR="00794E37" w:rsidRPr="00B0403D">
        <w:rPr>
          <w:rFonts w:ascii="Times New Roman" w:hAnsi="Times New Roman" w:cs="Times New Roman"/>
          <w:sz w:val="24"/>
          <w:szCs w:val="24"/>
        </w:rPr>
        <w:t xml:space="preserve"> first individual and the last individual have the same </w:t>
      </w:r>
      <w:r w:rsidR="00794E37" w:rsidRPr="00FE1382">
        <w:rPr>
          <w:rFonts w:ascii="Times New Roman" w:hAnsi="Times New Roman" w:cs="Times New Roman"/>
          <w:i/>
          <w:sz w:val="24"/>
          <w:szCs w:val="24"/>
        </w:rPr>
        <w:t>per capita</w:t>
      </w:r>
      <w:r w:rsidR="00F04515">
        <w:rPr>
          <w:rFonts w:ascii="Times New Roman" w:hAnsi="Times New Roman" w:cs="Times New Roman"/>
          <w:sz w:val="24"/>
          <w:szCs w:val="24"/>
        </w:rPr>
        <w:t xml:space="preserve"> effect on the growth rates of its own kind or it</w:t>
      </w:r>
      <w:r w:rsidR="00C81335">
        <w:rPr>
          <w:rFonts w:ascii="Times New Roman" w:hAnsi="Times New Roman" w:cs="Times New Roman"/>
          <w:sz w:val="24"/>
          <w:szCs w:val="24"/>
        </w:rPr>
        <w:t>s</w:t>
      </w:r>
      <w:r w:rsidR="00F04515">
        <w:rPr>
          <w:rFonts w:ascii="Times New Roman" w:hAnsi="Times New Roman" w:cs="Times New Roman"/>
          <w:sz w:val="24"/>
          <w:szCs w:val="24"/>
        </w:rPr>
        <w:t xml:space="preserve"> competitor</w:t>
      </w:r>
      <w:r w:rsidR="00181F81">
        <w:rPr>
          <w:rFonts w:ascii="Times New Roman" w:hAnsi="Times New Roman" w:cs="Times New Roman"/>
          <w:sz w:val="24"/>
          <w:szCs w:val="24"/>
        </w:rPr>
        <w:t xml:space="preserve">. </w:t>
      </w:r>
      <w:r w:rsidR="00C81335">
        <w:rPr>
          <w:rFonts w:ascii="Times New Roman" w:hAnsi="Times New Roman" w:cs="Times New Roman"/>
          <w:sz w:val="24"/>
          <w:szCs w:val="24"/>
        </w:rPr>
        <w:t>T</w:t>
      </w:r>
      <w:r w:rsidR="00181F81">
        <w:rPr>
          <w:rFonts w:ascii="Times New Roman" w:hAnsi="Times New Roman" w:cs="Times New Roman"/>
          <w:sz w:val="24"/>
          <w:szCs w:val="24"/>
        </w:rPr>
        <w:t xml:space="preserve">his assumption has been shown to be very likely to </w:t>
      </w:r>
      <w:r w:rsidR="00181F81">
        <w:rPr>
          <w:rFonts w:ascii="Times New Roman" w:hAnsi="Times New Roman" w:cs="Times New Roman"/>
          <w:sz w:val="24"/>
          <w:szCs w:val="24"/>
        </w:rPr>
        <w:t>be violated</w:t>
      </w:r>
      <w:r w:rsidR="00A87B14">
        <w:rPr>
          <w:rFonts w:ascii="Times New Roman" w:hAnsi="Times New Roman" w:cs="Times New Roman"/>
          <w:sz w:val="24"/>
          <w:szCs w:val="24"/>
        </w:rPr>
        <w:t xml:space="preserve"> </w:t>
      </w:r>
      <w:r w:rsidR="00C81335">
        <w:rPr>
          <w:rFonts w:ascii="Times New Roman" w:hAnsi="Times New Roman" w:cs="Times New Roman"/>
          <w:sz w:val="24"/>
          <w:szCs w:val="24"/>
        </w:rPr>
        <w:t xml:space="preserve">in practice </w:t>
      </w:r>
      <w:r w:rsidR="00A87B14">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Approaches","type":"article-journal","volume":"116"},"uris":["http://www.mendeley.com/documents/?uuid=5a293241-b1d6-4233-adc0-9dbce95b121e","http://www.mendeley.com/documents/?uuid=77cb3e0e-cca8-421d-ae3a-fa5e822a8bba"]},{"id":"ITEM-2","itemData":{"ISSN":"00030147,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Naturalist","id":"ITEM-2","issue":"961","issued":{"date-parts":[["1974"]]},"page":"332-340","publisher":"[University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Spectra","type":"article-journal","volume":"108"},"uris":["http://www.mendeley.com/documents/?uuid=583d1d35-3b0c-4ae0-8ea4-82f6967cf9da","http://www.mendeley.com/documents/?uuid=318d2b56-902c-4ac3-a603-7ea7a3a00bea"]}],"mendeley":{"formattedCitation":"(Schoener 1974, Abrams 1980)","plainTextFormattedCitation":"(Schoener 1974, Abrams 1980)","previouslyFormattedCitation":"(Schoener 1974, Abrams 1980)"},"properties":{"noteIndex":0},"schema":"https://github.com/citation-style-language/schema/raw/master/csl-citation.json"}</w:instrText>
      </w:r>
      <w:r w:rsidR="00A87B14">
        <w:rPr>
          <w:rFonts w:ascii="Times New Roman" w:hAnsi="Times New Roman" w:cs="Times New Roman"/>
          <w:sz w:val="24"/>
          <w:szCs w:val="24"/>
        </w:rPr>
        <w:fldChar w:fldCharType="separate"/>
      </w:r>
      <w:r w:rsidR="00A87B14" w:rsidRPr="00A87B14">
        <w:rPr>
          <w:rFonts w:ascii="Times New Roman" w:hAnsi="Times New Roman" w:cs="Times New Roman"/>
          <w:noProof/>
          <w:sz w:val="24"/>
          <w:szCs w:val="24"/>
        </w:rPr>
        <w:t>(Schoener 1974, Abrams 1980)</w:t>
      </w:r>
      <w:r w:rsidR="00A87B14">
        <w:rPr>
          <w:rFonts w:ascii="Times New Roman" w:hAnsi="Times New Roman" w:cs="Times New Roman"/>
          <w:sz w:val="24"/>
          <w:szCs w:val="24"/>
        </w:rPr>
        <w:fldChar w:fldCharType="end"/>
      </w:r>
      <w:r w:rsidR="00F04515">
        <w:rPr>
          <w:rFonts w:ascii="Times New Roman" w:hAnsi="Times New Roman" w:cs="Times New Roman"/>
          <w:sz w:val="24"/>
          <w:szCs w:val="24"/>
        </w:rPr>
        <w:t>.</w:t>
      </w:r>
      <w:r w:rsidR="00C81335">
        <w:rPr>
          <w:rFonts w:ascii="Times New Roman" w:hAnsi="Times New Roman" w:cs="Times New Roman"/>
          <w:sz w:val="24"/>
          <w:szCs w:val="24"/>
        </w:rPr>
        <w:t xml:space="preserve"> However, so long as the competition coefficients were measured close to conditions for mutual invasibility, those parameter values should accurately predict coexistence. </w:t>
      </w:r>
    </w:p>
    <w:p w14:paraId="71037C3E" w14:textId="77777777" w:rsidR="00794E37" w:rsidRPr="00584734" w:rsidRDefault="00794E37" w:rsidP="00C1590A">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Sensitivity </w:t>
      </w:r>
      <w:r w:rsidR="00992ECB">
        <w:rPr>
          <w:rFonts w:ascii="Times New Roman" w:hAnsi="Times New Roman" w:cs="Times New Roman"/>
          <w:i/>
          <w:sz w:val="24"/>
          <w:szCs w:val="24"/>
        </w:rPr>
        <w:t>measurement in mutual invasibility experiments</w:t>
      </w:r>
    </w:p>
    <w:p w14:paraId="2DC25CCC" w14:textId="77777777" w:rsidR="00584734" w:rsidRDefault="00584734" w:rsidP="00C1590A">
      <w:pPr>
        <w:pStyle w:val="Normal1"/>
        <w:spacing w:line="360" w:lineRule="auto"/>
        <w:ind w:left="360"/>
        <w:rPr>
          <w:rFonts w:ascii="Times New Roman" w:hAnsi="Times New Roman"/>
          <w:i/>
          <w:sz w:val="24"/>
        </w:rPr>
      </w:pPr>
      <w:r>
        <w:rPr>
          <w:rFonts w:ascii="Times New Roman" w:hAnsi="Times New Roman"/>
          <w:i/>
          <w:sz w:val="24"/>
        </w:rPr>
        <w:t>3.1 Theoretical background</w:t>
      </w:r>
    </w:p>
    <w:p w14:paraId="146EC4C5" w14:textId="77777777" w:rsidR="004D642C" w:rsidRPr="004D642C" w:rsidRDefault="004D642C"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One other empirical method is </w:t>
      </w:r>
      <w:r w:rsidR="0037083C">
        <w:rPr>
          <w:rFonts w:ascii="Times New Roman" w:hAnsi="Times New Roman" w:cs="Times New Roman"/>
          <w:sz w:val="24"/>
          <w:szCs w:val="24"/>
        </w:rPr>
        <w:t xml:space="preserve">to </w:t>
      </w:r>
      <w:r>
        <w:rPr>
          <w:rFonts w:ascii="Times New Roman" w:hAnsi="Times New Roman" w:cs="Times New Roman"/>
          <w:sz w:val="24"/>
          <w:szCs w:val="24"/>
        </w:rPr>
        <w:t xml:space="preserve">conduct </w:t>
      </w:r>
      <w:r w:rsidR="0037083C">
        <w:rPr>
          <w:rFonts w:ascii="Times New Roman" w:hAnsi="Times New Roman" w:cs="Times New Roman"/>
          <w:sz w:val="24"/>
          <w:szCs w:val="24"/>
        </w:rPr>
        <w:t>mutual invasibility experiment that</w:t>
      </w:r>
      <w:r>
        <w:rPr>
          <w:rFonts w:ascii="Times New Roman" w:hAnsi="Times New Roman" w:cs="Times New Roman"/>
          <w:sz w:val="24"/>
          <w:szCs w:val="24"/>
        </w:rPr>
        <w:t xml:space="preserve"> evaluate whether </w:t>
      </w:r>
      <w:r w:rsidRPr="004D642C">
        <w:rPr>
          <w:rFonts w:ascii="Times New Roman" w:hAnsi="Times New Roman" w:cs="Times New Roman"/>
          <w:sz w:val="24"/>
          <w:szCs w:val="24"/>
        </w:rPr>
        <w:t xml:space="preserve">each species </w:t>
      </w:r>
      <w:r>
        <w:rPr>
          <w:rFonts w:ascii="Times New Roman" w:hAnsi="Times New Roman" w:cs="Times New Roman"/>
          <w:sz w:val="24"/>
          <w:szCs w:val="24"/>
        </w:rPr>
        <w:t>can</w:t>
      </w:r>
      <w:r w:rsidRPr="004D642C">
        <w:rPr>
          <w:rFonts w:ascii="Times New Roman" w:hAnsi="Times New Roman" w:cs="Times New Roman"/>
          <w:sz w:val="24"/>
          <w:szCs w:val="24"/>
        </w:rPr>
        <w:t xml:space="preserve"> invade a steady-state population of the other from rarity</w:t>
      </w:r>
      <w:r w:rsidR="00F16868">
        <w:rPr>
          <w:rFonts w:ascii="Times New Roman" w:hAnsi="Times New Roman" w:cs="Times New Roman"/>
          <w:sz w:val="24"/>
          <w:szCs w:val="24"/>
        </w:rPr>
        <w:t xml:space="preserve"> (Fig. 3). From </w:t>
      </w:r>
      <w:r w:rsidR="0037083C">
        <w:rPr>
          <w:rFonts w:ascii="Times New Roman" w:hAnsi="Times New Roman" w:cs="Times New Roman"/>
          <w:sz w:val="24"/>
          <w:szCs w:val="24"/>
        </w:rPr>
        <w:t>the mutual invasibility experiment, a</w:t>
      </w:r>
      <w:r w:rsidRPr="004D642C">
        <w:rPr>
          <w:rFonts w:ascii="Times New Roman" w:hAnsi="Times New Roman" w:cs="Times New Roman"/>
          <w:sz w:val="24"/>
          <w:szCs w:val="24"/>
        </w:rPr>
        <w:t xml:space="preserve"> species’ sensitivity (</w:t>
      </w:r>
      <w:r w:rsidRPr="0037083C">
        <w:rPr>
          <w:rFonts w:ascii="Times New Roman" w:hAnsi="Times New Roman" w:cs="Times New Roman"/>
          <w:i/>
          <w:sz w:val="24"/>
          <w:szCs w:val="24"/>
        </w:rPr>
        <w:t>S</w:t>
      </w:r>
      <w:r w:rsidRPr="0037083C">
        <w:rPr>
          <w:rFonts w:ascii="Times New Roman" w:hAnsi="Times New Roman" w:cs="Times New Roman"/>
          <w:i/>
          <w:sz w:val="24"/>
          <w:szCs w:val="24"/>
          <w:vertAlign w:val="subscript"/>
        </w:rPr>
        <w:t>i</w:t>
      </w:r>
      <w:r w:rsidRPr="004D642C">
        <w:rPr>
          <w:rFonts w:ascii="Times New Roman" w:hAnsi="Times New Roman" w:cs="Times New Roman"/>
          <w:sz w:val="24"/>
          <w:szCs w:val="24"/>
        </w:rPr>
        <w:t xml:space="preserve">) to competition is defined as the amount by which its per capita growth rate is reduced when invading </w:t>
      </w:r>
      <w:r w:rsidRPr="004D642C">
        <w:rPr>
          <w:rFonts w:ascii="Times New Roman" w:hAnsi="Times New Roman" w:cs="Times New Roman"/>
          <w:sz w:val="24"/>
          <w:szCs w:val="24"/>
        </w:rPr>
        <w:t>a steady-state population of a competitor (</w:t>
      </w:r>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0037083C">
        <w:rPr>
          <w:rFonts w:ascii="Times New Roman" w:hAnsi="Times New Roman" w:cs="Times New Roman"/>
          <w:i/>
          <w:sz w:val="24"/>
          <w:szCs w:val="24"/>
          <w:vertAlign w:val="subscript"/>
        </w:rPr>
        <w:t>j</w:t>
      </w:r>
      <w:r w:rsidRPr="004D642C">
        <w:rPr>
          <w:rFonts w:ascii="Times New Roman" w:hAnsi="Times New Roman" w:cs="Times New Roman"/>
          <w:sz w:val="24"/>
          <w:szCs w:val="24"/>
        </w:rPr>
        <w:t xml:space="preserve">) relative to the </w:t>
      </w:r>
      <w:r w:rsidR="00C81335">
        <w:rPr>
          <w:rFonts w:ascii="Times New Roman" w:hAnsi="Times New Roman" w:cs="Times New Roman"/>
          <w:sz w:val="24"/>
          <w:szCs w:val="24"/>
        </w:rPr>
        <w:t xml:space="preserve">growth </w:t>
      </w:r>
      <w:r w:rsidRPr="004D642C">
        <w:rPr>
          <w:rFonts w:ascii="Times New Roman" w:hAnsi="Times New Roman" w:cs="Times New Roman"/>
          <w:sz w:val="24"/>
          <w:szCs w:val="24"/>
        </w:rPr>
        <w:t>rate achieved during exponential growth in monoculture (</w:t>
      </w:r>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Pr="004D642C">
        <w:rPr>
          <w:rFonts w:ascii="Times New Roman" w:hAnsi="Times New Roman" w:cs="Times New Roman"/>
          <w:sz w:val="24"/>
          <w:szCs w:val="24"/>
        </w:rPr>
        <w:t>):</w:t>
      </w:r>
    </w:p>
    <w:p w14:paraId="787F780E" w14:textId="77777777" w:rsidR="00F16868" w:rsidRDefault="004022B4" w:rsidP="00C1590A">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37083C">
        <w:rPr>
          <w:rFonts w:ascii="Times New Roman" w:hAnsi="Times New Roman" w:cs="Times New Roman"/>
          <w:sz w:val="24"/>
          <w:szCs w:val="24"/>
        </w:rPr>
        <w:tab/>
        <w:t>(</w:t>
      </w:r>
      <w:r w:rsidR="009A1C04">
        <w:rPr>
          <w:rFonts w:ascii="Times New Roman" w:hAnsi="Times New Roman" w:cs="Times New Roman"/>
          <w:sz w:val="24"/>
          <w:szCs w:val="24"/>
        </w:rPr>
        <w:t>6</w:t>
      </w:r>
      <w:r w:rsidR="0037083C">
        <w:rPr>
          <w:rFonts w:ascii="Times New Roman" w:hAnsi="Times New Roman" w:cs="Times New Roman"/>
          <w:sz w:val="24"/>
          <w:szCs w:val="24"/>
        </w:rPr>
        <w:t>)</w:t>
      </w:r>
    </w:p>
    <w:p w14:paraId="4D2D9DA8" w14:textId="77777777" w:rsidR="004D642C" w:rsidRDefault="00F16868" w:rsidP="00C1590A">
      <w:pPr>
        <w:pStyle w:val="Normal1"/>
        <w:tabs>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 species’ sensitivity</w:t>
      </w:r>
      <w:r w:rsidR="0037083C">
        <w:rPr>
          <w:rFonts w:ascii="Times New Roman" w:hAnsi="Times New Roman" w:cs="Times New Roman"/>
          <w:sz w:val="24"/>
          <w:szCs w:val="24"/>
        </w:rPr>
        <w:t xml:space="preserve"> is jointly determined by the niche difference (ND) and the relative fitness difference (RFD) </w:t>
      </w:r>
      <w:r w:rsidR="0037083C">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2000, Adler et al. 2007)","plainTextFormattedCitation":"(Chesson 2000, Adler et al. 2007)","previouslyFormattedCitation":"(Chesson 2000, Adler et al. 2007)"},"properties":{"noteIndex":0},"schema":"https://github.com/citation-style-language/schema/raw/master/csl-citation.json"}</w:instrText>
      </w:r>
      <w:r w:rsidR="0037083C">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 Adler et al. 2007)</w:t>
      </w:r>
      <w:r w:rsidR="0037083C">
        <w:rPr>
          <w:rFonts w:ascii="Times New Roman" w:hAnsi="Times New Roman" w:cs="Times New Roman"/>
          <w:sz w:val="24"/>
          <w:szCs w:val="24"/>
        </w:rPr>
        <w:fldChar w:fldCharType="end"/>
      </w:r>
      <w:r w:rsidR="0037083C">
        <w:rPr>
          <w:rFonts w:ascii="Times New Roman" w:hAnsi="Times New Roman" w:cs="Times New Roman"/>
          <w:sz w:val="24"/>
          <w:szCs w:val="24"/>
        </w:rPr>
        <w:t xml:space="preserve">. </w:t>
      </w:r>
      <w:r w:rsidR="0037083C" w:rsidRPr="0037083C">
        <w:rPr>
          <w:rFonts w:ascii="Times New Roman" w:hAnsi="Times New Roman" w:cs="Times New Roman"/>
          <w:sz w:val="24"/>
          <w:szCs w:val="24"/>
        </w:rPr>
        <w:t xml:space="preserve">Specifically, greater </w:t>
      </w:r>
      <w:r w:rsidR="0037083C">
        <w:rPr>
          <w:rFonts w:ascii="Times New Roman" w:hAnsi="Times New Roman" w:cs="Times New Roman"/>
          <w:sz w:val="24"/>
          <w:szCs w:val="24"/>
        </w:rPr>
        <w:t xml:space="preserve">ND between </w:t>
      </w:r>
      <w:r>
        <w:rPr>
          <w:rFonts w:ascii="Times New Roman" w:hAnsi="Times New Roman" w:cs="Times New Roman"/>
          <w:sz w:val="24"/>
          <w:szCs w:val="24"/>
        </w:rPr>
        <w:t xml:space="preserve">the two species </w:t>
      </w:r>
      <w:r w:rsidR="0037083C" w:rsidRPr="0037083C">
        <w:rPr>
          <w:rFonts w:ascii="Times New Roman" w:hAnsi="Times New Roman" w:cs="Times New Roman"/>
          <w:sz w:val="24"/>
          <w:szCs w:val="24"/>
        </w:rPr>
        <w:t>reduces the sensitivity of both species’ to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while greater </w:t>
      </w:r>
      <w:r>
        <w:rPr>
          <w:rFonts w:ascii="Times New Roman" w:hAnsi="Times New Roman" w:cs="Times New Roman"/>
          <w:sz w:val="24"/>
          <w:szCs w:val="24"/>
        </w:rPr>
        <w:t xml:space="preserve">RFD </w:t>
      </w:r>
      <w:r w:rsidR="0037083C" w:rsidRPr="0037083C">
        <w:rPr>
          <w:rFonts w:ascii="Times New Roman" w:hAnsi="Times New Roman" w:cs="Times New Roman"/>
          <w:sz w:val="24"/>
          <w:szCs w:val="24"/>
        </w:rPr>
        <w:t>cause</w:t>
      </w:r>
      <w:r>
        <w:rPr>
          <w:rFonts w:ascii="Times New Roman" w:hAnsi="Times New Roman" w:cs="Times New Roman"/>
          <w:sz w:val="24"/>
          <w:szCs w:val="24"/>
        </w:rPr>
        <w:t>s</w:t>
      </w:r>
      <w:r w:rsidR="0037083C" w:rsidRPr="0037083C">
        <w:rPr>
          <w:rFonts w:ascii="Times New Roman" w:hAnsi="Times New Roman" w:cs="Times New Roman"/>
          <w:sz w:val="24"/>
          <w:szCs w:val="24"/>
        </w:rPr>
        <w:t xml:space="preserve"> species to be asymmetrically affected by competition such that one species’ sensitivity increases while the other’s decreases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781257">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t>
      </w:r>
      <w:r>
        <w:rPr>
          <w:rFonts w:ascii="Times New Roman" w:hAnsi="Times New Roman" w:cs="Times New Roman"/>
          <w:sz w:val="24"/>
          <w:szCs w:val="24"/>
        </w:rPr>
        <w:t xml:space="preserve">Further, </w:t>
      </w:r>
      <w:r w:rsidRPr="0037083C">
        <w:rPr>
          <w:rFonts w:ascii="Times New Roman" w:hAnsi="Times New Roman" w:cs="Times New Roman"/>
          <w:sz w:val="24"/>
          <w:szCs w:val="24"/>
        </w:rPr>
        <w:t xml:space="preserve">Carroll et al. (2011) </w:t>
      </w:r>
      <w:r w:rsidR="001237AF">
        <w:rPr>
          <w:rFonts w:ascii="Times New Roman" w:hAnsi="Times New Roman" w:cs="Times New Roman"/>
          <w:sz w:val="24"/>
          <w:szCs w:val="24"/>
        </w:rPr>
        <w:t xml:space="preserve">verbally </w:t>
      </w:r>
      <w:r>
        <w:rPr>
          <w:rFonts w:ascii="Times New Roman" w:hAnsi="Times New Roman" w:cs="Times New Roman"/>
          <w:sz w:val="24"/>
          <w:szCs w:val="24"/>
        </w:rPr>
        <w:t>defined the</w:t>
      </w:r>
      <w:r w:rsidRPr="0037083C">
        <w:rPr>
          <w:rFonts w:ascii="Times New Roman" w:hAnsi="Times New Roman" w:cs="Times New Roman"/>
          <w:sz w:val="24"/>
          <w:szCs w:val="24"/>
        </w:rPr>
        <w:t xml:space="preserve"> community-level </w:t>
      </w:r>
      <w:r>
        <w:rPr>
          <w:rFonts w:ascii="Times New Roman" w:hAnsi="Times New Roman" w:cs="Times New Roman"/>
          <w:sz w:val="24"/>
          <w:szCs w:val="24"/>
        </w:rPr>
        <w:t xml:space="preserve">ND to be </w:t>
      </w:r>
      <m:oMath>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Pr>
          <w:rFonts w:ascii="Times New Roman" w:hAnsi="Times New Roman" w:cs="Times New Roman"/>
          <w:sz w:val="24"/>
          <w:szCs w:val="24"/>
        </w:rPr>
        <w:t xml:space="preserve"> and RFD to be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654900">
        <w:rPr>
          <w:rFonts w:ascii="Times New Roman" w:hAnsi="Times New Roman" w:cs="Times New Roman"/>
          <w:sz w:val="24"/>
          <w:szCs w:val="24"/>
        </w:rPr>
        <w:t xml:space="preserve">, </w:t>
      </w:r>
      <w:r w:rsidR="0069681D">
        <w:rPr>
          <w:rFonts w:ascii="Times New Roman" w:hAnsi="Times New Roman" w:cs="Times New Roman"/>
          <w:sz w:val="24"/>
          <w:szCs w:val="24"/>
        </w:rPr>
        <w:t xml:space="preserve">where </w:t>
      </w:r>
      <w:r w:rsidR="0069681D" w:rsidRPr="00654900">
        <w:rPr>
          <w:rFonts w:ascii="Times New Roman" w:hAnsi="Times New Roman" w:cs="Times New Roman"/>
          <w:i/>
          <w:sz w:val="24"/>
          <w:szCs w:val="24"/>
        </w:rPr>
        <w:t>S</w:t>
      </w:r>
      <w:r w:rsidR="0069681D" w:rsidRPr="00654900">
        <w:rPr>
          <w:rFonts w:ascii="Times New Roman" w:hAnsi="Times New Roman" w:cs="Times New Roman"/>
          <w:i/>
          <w:sz w:val="24"/>
          <w:szCs w:val="24"/>
          <w:vertAlign w:val="subscript"/>
        </w:rPr>
        <w:t>i</w:t>
      </w:r>
      <w:r w:rsidR="0069681D">
        <w:rPr>
          <w:rFonts w:ascii="Times New Roman" w:hAnsi="Times New Roman" w:cs="Times New Roman"/>
          <w:sz w:val="24"/>
          <w:szCs w:val="24"/>
        </w:rPr>
        <w:t xml:space="preserve"> is the sensitivity of the species with the greater sensitivity. </w:t>
      </w:r>
      <w:r>
        <w:rPr>
          <w:rFonts w:ascii="Times New Roman" w:hAnsi="Times New Roman" w:cs="Times New Roman"/>
          <w:sz w:val="24"/>
          <w:szCs w:val="24"/>
        </w:rPr>
        <w:t xml:space="preserve"> </w:t>
      </w:r>
    </w:p>
    <w:p w14:paraId="6A061783" w14:textId="77777777" w:rsidR="00022B29" w:rsidRDefault="00022B29"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Here, we </w:t>
      </w:r>
      <w:r w:rsidR="00F16868">
        <w:rPr>
          <w:rFonts w:ascii="Times New Roman" w:hAnsi="Times New Roman" w:cs="Times New Roman"/>
          <w:sz w:val="24"/>
          <w:szCs w:val="24"/>
        </w:rPr>
        <w:t>argue that sensitivity (</w:t>
      </w:r>
      <w:r w:rsidR="00F16868" w:rsidRPr="00F16868">
        <w:rPr>
          <w:rFonts w:ascii="Times New Roman" w:hAnsi="Times New Roman" w:cs="Times New Roman"/>
          <w:i/>
          <w:sz w:val="24"/>
          <w:szCs w:val="24"/>
        </w:rPr>
        <w:t>S</w:t>
      </w:r>
      <w:r w:rsidR="00F16868" w:rsidRPr="00F16868">
        <w:rPr>
          <w:rFonts w:ascii="Times New Roman" w:hAnsi="Times New Roman" w:cs="Times New Roman"/>
          <w:i/>
          <w:sz w:val="24"/>
          <w:szCs w:val="24"/>
          <w:vertAlign w:val="subscript"/>
        </w:rPr>
        <w:t>i</w:t>
      </w:r>
      <w:r w:rsidR="00F16868">
        <w:rPr>
          <w:rFonts w:ascii="Times New Roman" w:hAnsi="Times New Roman" w:cs="Times New Roman"/>
          <w:sz w:val="24"/>
          <w:szCs w:val="24"/>
        </w:rPr>
        <w:t xml:space="preserve">) actually </w:t>
      </w:r>
      <w:r w:rsidR="000F056C">
        <w:rPr>
          <w:rFonts w:ascii="Times New Roman" w:hAnsi="Times New Roman" w:cs="Times New Roman"/>
          <w:sz w:val="24"/>
          <w:szCs w:val="24"/>
        </w:rPr>
        <w:t>describes</w:t>
      </w:r>
      <w:r w:rsidR="00F16868">
        <w:rPr>
          <w:rFonts w:ascii="Times New Roman" w:hAnsi="Times New Roman" w:cs="Times New Roman"/>
          <w:sz w:val="24"/>
          <w:szCs w:val="24"/>
        </w:rPr>
        <w:t xml:space="preserve"> the </w:t>
      </w:r>
      <w:r w:rsidR="000F056C">
        <w:rPr>
          <w:rFonts w:ascii="Times New Roman" w:hAnsi="Times New Roman" w:cs="Times New Roman"/>
          <w:sz w:val="24"/>
          <w:szCs w:val="24"/>
        </w:rPr>
        <w:t xml:space="preserve">impact entire competitor population </w:t>
      </w:r>
      <w:r w:rsidR="000F056C" w:rsidRPr="000F056C">
        <w:rPr>
          <w:rFonts w:ascii="Times New Roman" w:hAnsi="Times New Roman" w:cs="Times New Roman"/>
          <w:sz w:val="24"/>
          <w:szCs w:val="24"/>
        </w:rPr>
        <w:t>on the per capita growth</w:t>
      </w:r>
      <w:r w:rsidR="000F056C">
        <w:rPr>
          <w:rFonts w:ascii="Times New Roman" w:hAnsi="Times New Roman" w:cs="Times New Roman"/>
          <w:sz w:val="24"/>
          <w:szCs w:val="24"/>
        </w:rPr>
        <w:t xml:space="preserve"> rate of focal species </w:t>
      </w:r>
      <w:r w:rsidR="00C81335">
        <w:rPr>
          <w:rFonts w:ascii="Times New Roman" w:hAnsi="Times New Roman" w:cs="Times New Roman"/>
          <w:i/>
          <w:sz w:val="24"/>
          <w:szCs w:val="24"/>
        </w:rPr>
        <w:t>i</w:t>
      </w:r>
      <w:r w:rsidR="000F056C">
        <w:rPr>
          <w:rFonts w:ascii="Times New Roman" w:hAnsi="Times New Roman" w:cs="Times New Roman"/>
          <w:sz w:val="24"/>
          <w:szCs w:val="24"/>
        </w:rPr>
        <w:t>, but sensitivity (</w:t>
      </w:r>
      <w:r w:rsidR="000F056C" w:rsidRPr="00F16868">
        <w:rPr>
          <w:rFonts w:ascii="Times New Roman" w:hAnsi="Times New Roman" w:cs="Times New Roman"/>
          <w:i/>
          <w:sz w:val="24"/>
          <w:szCs w:val="24"/>
        </w:rPr>
        <w:t>S</w:t>
      </w:r>
      <w:r w:rsidR="000F056C" w:rsidRPr="00F16868">
        <w:rPr>
          <w:rFonts w:ascii="Times New Roman" w:hAnsi="Times New Roman" w:cs="Times New Roman"/>
          <w:i/>
          <w:sz w:val="24"/>
          <w:szCs w:val="24"/>
          <w:vertAlign w:val="subscript"/>
        </w:rPr>
        <w:t>i</w:t>
      </w:r>
      <w:r w:rsidR="000F056C">
        <w:rPr>
          <w:rFonts w:ascii="Times New Roman" w:hAnsi="Times New Roman" w:cs="Times New Roman"/>
          <w:sz w:val="24"/>
          <w:szCs w:val="24"/>
        </w:rPr>
        <w:t xml:space="preserve">) can still be directly used to calculate ND and RFD, and to assess Chesson’s inequality. </w:t>
      </w:r>
      <w:r w:rsidRPr="00B0403D">
        <w:rPr>
          <w:rFonts w:ascii="Times New Roman" w:hAnsi="Times New Roman" w:cs="Times New Roman"/>
          <w:sz w:val="24"/>
          <w:szCs w:val="24"/>
        </w:rPr>
        <w:t xml:space="preserve">To show that sensitivity is actually the population level impacts, not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Lotka-Volterra competition model (equation </w:t>
      </w:r>
      <w:r w:rsidR="00654900">
        <w:rPr>
          <w:rFonts w:ascii="Times New Roman" w:hAnsi="Times New Roman" w:cs="Times New Roman"/>
          <w:sz w:val="24"/>
          <w:szCs w:val="24"/>
        </w:rPr>
        <w:t>5</w:t>
      </w:r>
      <w:r w:rsidRPr="00B0403D">
        <w:rPr>
          <w:rFonts w:ascii="Times New Roman" w:hAnsi="Times New Roman" w:cs="Times New Roman"/>
          <w:sz w:val="24"/>
          <w:szCs w:val="24"/>
        </w:rPr>
        <w:t xml:space="preserve">).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sidR="009A1C04">
        <w:rPr>
          <w:rFonts w:ascii="Times New Roman" w:hAnsi="Times New Roman" w:cs="Times New Roman"/>
          <w:sz w:val="24"/>
          <w:szCs w:val="24"/>
        </w:rPr>
        <w:t xml:space="preserve">in equation 6 </w:t>
      </w:r>
      <w:r w:rsidR="000F056C">
        <w:rPr>
          <w:rFonts w:ascii="Times New Roman" w:hAnsi="Times New Roman" w:cs="Times New Roman"/>
          <w:sz w:val="24"/>
          <w:szCs w:val="24"/>
        </w:rPr>
        <w:t xml:space="preserve">is the maximum growth rate </w:t>
      </w:r>
      <w:r w:rsidR="000F056C" w:rsidRPr="004D642C">
        <w:rPr>
          <w:rFonts w:ascii="Times New Roman" w:hAnsi="Times New Roman" w:cs="Times New Roman"/>
          <w:sz w:val="24"/>
          <w:szCs w:val="24"/>
        </w:rPr>
        <w:t>in monoculture</w:t>
      </w:r>
      <w:r w:rsidR="000F056C">
        <w:rPr>
          <w:rFonts w:ascii="Times New Roman" w:hAnsi="Times New Roman" w:cs="Times New Roman"/>
          <w:sz w:val="24"/>
          <w:szCs w:val="24"/>
        </w:rPr>
        <w:t>, so it</w:t>
      </w:r>
      <w:r>
        <w:rPr>
          <w:rFonts w:ascii="Times New Roman" w:hAnsi="Times New Roman" w:cs="Times New Roman"/>
          <w:sz w:val="24"/>
          <w:szCs w:val="24"/>
        </w:rPr>
        <w:t xml:space="preserve"> </w:t>
      </w:r>
      <w:r w:rsidR="000F056C">
        <w:rPr>
          <w:rFonts w:ascii="Times New Roman" w:hAnsi="Times New Roman" w:cs="Times New Roman"/>
          <w:sz w:val="24"/>
          <w:szCs w:val="24"/>
        </w:rPr>
        <w:t>is</w:t>
      </w:r>
      <w:r w:rsidRPr="00B0403D">
        <w:rPr>
          <w:rFonts w:ascii="Times New Roman" w:hAnsi="Times New Roman" w:cs="Times New Roman"/>
          <w:sz w:val="24"/>
          <w:szCs w:val="24"/>
        </w:rPr>
        <w:t xml:space="preserve"> </w:t>
      </w:r>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r w:rsidR="000F056C">
        <w:rPr>
          <w:rFonts w:ascii="Times New Roman" w:hAnsi="Times New Roman" w:cs="Times New Roman"/>
          <w:sz w:val="24"/>
          <w:szCs w:val="24"/>
        </w:rPr>
        <w:t xml:space="preserve"> in equation 5.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w:t>
      </w:r>
      <w:r w:rsidR="000F056C">
        <w:rPr>
          <w:rFonts w:ascii="Times New Roman" w:hAnsi="Times New Roman" w:cs="Times New Roman"/>
          <w:sz w:val="24"/>
          <w:szCs w:val="24"/>
        </w:rPr>
        <w:t xml:space="preserve"> the invasion growth rate, so that we can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w:r w:rsidR="000F056C">
        <w:rPr>
          <w:rFonts w:ascii="Times New Roman" w:hAnsi="Times New Roman" w:cs="Times New Roman"/>
          <w:sz w:val="24"/>
          <w:szCs w:val="24"/>
        </w:rPr>
        <w:t xml:space="preserve"> with species </w:t>
      </w:r>
      <w:r w:rsidR="000F056C" w:rsidRPr="00A2065E">
        <w:rPr>
          <w:rFonts w:ascii="Times New Roman" w:hAnsi="Times New Roman" w:cs="Times New Roman"/>
          <w:i/>
          <w:sz w:val="24"/>
          <w:szCs w:val="24"/>
        </w:rPr>
        <w:t>j</w:t>
      </w:r>
      <w:r w:rsidR="000F056C">
        <w:rPr>
          <w:rFonts w:ascii="Times New Roman" w:hAnsi="Times New Roman" w:cs="Times New Roman"/>
          <w:sz w:val="24"/>
          <w:szCs w:val="24"/>
        </w:rPr>
        <w:t>’s carrying capacity,</w:t>
      </w:r>
      <w:r w:rsidR="00A2065E">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A2065E">
        <w:rPr>
          <w:rFonts w:ascii="Times New Roman" w:hAnsi="Times New Roman" w:cs="Times New Roman"/>
          <w:sz w:val="24"/>
          <w:szCs w:val="24"/>
        </w:rPr>
        <w:t xml:space="preserve">,  and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sidR="00A2065E">
        <w:rPr>
          <w:rFonts w:ascii="Times New Roman" w:hAnsi="Times New Roman" w:cs="Times New Roman"/>
          <w:sz w:val="24"/>
          <w:szCs w:val="24"/>
        </w:rPr>
        <w:t xml:space="preserve"> with 0, so that </w:t>
      </w:r>
      <w:r w:rsidR="000F05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r>
          <w:rPr>
            <w:rFonts w:ascii="Cambria Math" w:hAnsi="Times New Roman" w:cs="Times New Roman"/>
            <w:sz w:val="24"/>
            <w:szCs w:val="24"/>
            <w:vertAlign w:val="subscript"/>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Pr>
          <w:rFonts w:ascii="Times New Roman" w:hAnsi="Times New Roman" w:cs="Times New Roman"/>
          <w:sz w:val="24"/>
          <w:szCs w:val="24"/>
        </w:rPr>
        <w:t xml:space="preserve">. </w:t>
      </w:r>
      <w:r w:rsidR="00A2065E">
        <w:rPr>
          <w:rFonts w:ascii="Times New Roman" w:hAnsi="Times New Roman" w:cs="Times New Roman"/>
          <w:sz w:val="24"/>
          <w:szCs w:val="24"/>
        </w:rPr>
        <w:t>Therefore</w:t>
      </w:r>
      <w:r w:rsidRPr="00B0403D">
        <w:rPr>
          <w:rFonts w:ascii="Times New Roman" w:hAnsi="Times New Roman" w:cs="Times New Roman"/>
          <w:sz w:val="24"/>
          <w:szCs w:val="24"/>
        </w:rPr>
        <w:t>,</w:t>
      </w:r>
    </w:p>
    <w:p w14:paraId="06C0E27F" w14:textId="77777777" w:rsidR="00022B29" w:rsidRPr="00B0403D" w:rsidRDefault="004022B4" w:rsidP="00C1590A">
      <w:pPr>
        <w:pStyle w:val="Normal1"/>
        <w:tabs>
          <w:tab w:val="left" w:pos="873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022B29">
        <w:rPr>
          <w:rFonts w:ascii="Times New Roman" w:hAnsi="Times New Roman" w:cs="Times New Roman"/>
          <w:sz w:val="24"/>
          <w:szCs w:val="24"/>
        </w:rPr>
        <w:tab/>
        <w:t>(</w:t>
      </w:r>
      <w:r w:rsidR="009A1C04">
        <w:rPr>
          <w:rFonts w:ascii="Times New Roman" w:hAnsi="Times New Roman" w:cs="Times New Roman"/>
          <w:sz w:val="24"/>
          <w:szCs w:val="24"/>
        </w:rPr>
        <w:t>7</w:t>
      </w:r>
      <w:r w:rsidR="00022B29">
        <w:rPr>
          <w:rFonts w:ascii="Times New Roman" w:hAnsi="Times New Roman" w:cs="Times New Roman"/>
          <w:sz w:val="24"/>
          <w:szCs w:val="24"/>
        </w:rPr>
        <w:t>)</w:t>
      </w:r>
    </w:p>
    <w:p w14:paraId="30BDD6D0" w14:textId="77777777" w:rsidR="00A2065E" w:rsidRDefault="00022B29" w:rsidP="00C1590A">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9A1C04">
        <w:rPr>
          <w:rFonts w:ascii="Times New Roman" w:hAnsi="Times New Roman" w:cs="Times New Roman"/>
          <w:sz w:val="24"/>
          <w:szCs w:val="24"/>
        </w:rPr>
        <w:t>7</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w:t>
      </w:r>
      <w:r w:rsidR="009A1C04">
        <w:rPr>
          <w:rFonts w:ascii="Times New Roman" w:hAnsi="Times New Roman" w:cs="Times New Roman"/>
          <w:sz w:val="24"/>
          <w:szCs w:val="24"/>
        </w:rPr>
        <w:t xml:space="preserve"> “</w:t>
      </w:r>
      <w:r w:rsidR="009A1C04" w:rsidRPr="00301BB0">
        <w:rPr>
          <w:rFonts w:ascii="Times New Roman" w:hAnsi="Times New Roman" w:cs="Times New Roman"/>
          <w:i/>
          <w:sz w:val="24"/>
          <w:szCs w:val="24"/>
        </w:rPr>
        <w:t>per capita</w:t>
      </w:r>
      <w:r w:rsidR="009A1C04">
        <w:rPr>
          <w:rFonts w:ascii="Times New Roman" w:hAnsi="Times New Roman" w:cs="Times New Roman"/>
          <w:sz w:val="24"/>
          <w:szCs w:val="24"/>
        </w:rPr>
        <w:t>”</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This correction allows for measured sensitivity</w:t>
      </w:r>
      <w:r w:rsidR="00BB6F0D">
        <w:rPr>
          <w:rFonts w:ascii="Times New Roman" w:hAnsi="Times New Roman" w:cs="Times New Roman"/>
          <w:sz w:val="24"/>
          <w:szCs w:val="24"/>
        </w:rPr>
        <w:t xml:space="preserve"> </w:t>
      </w:r>
      <w:r w:rsidR="00BB6F0D" w:rsidRPr="00B0403D">
        <w:rPr>
          <w:rFonts w:ascii="Times New Roman" w:hAnsi="Times New Roman" w:cs="Times New Roman"/>
          <w:sz w:val="24"/>
          <w:szCs w:val="24"/>
        </w:rPr>
        <w:t>(</w:t>
      </w:r>
      <w:r w:rsidR="00BB6F0D" w:rsidRPr="00301BB0">
        <w:rPr>
          <w:rFonts w:ascii="Times New Roman" w:hAnsi="Times New Roman" w:cs="Times New Roman"/>
          <w:i/>
          <w:sz w:val="24"/>
          <w:szCs w:val="24"/>
        </w:rPr>
        <w:t>S</w:t>
      </w:r>
      <w:r w:rsidR="00BB6F0D" w:rsidRPr="00301BB0">
        <w:rPr>
          <w:rFonts w:ascii="Times New Roman" w:hAnsi="Times New Roman" w:cs="Times New Roman"/>
          <w:i/>
          <w:sz w:val="24"/>
          <w:szCs w:val="24"/>
          <w:vertAlign w:val="subscript"/>
        </w:rPr>
        <w:t>i</w:t>
      </w:r>
      <w:r w:rsidR="00BB6F0D"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Pr>
          <w:rFonts w:ascii="Times New Roman" w:hAnsi="Times New Roman" w:cs="Times New Roman"/>
          <w:sz w:val="24"/>
          <w:szCs w:val="24"/>
        </w:rPr>
        <w:t>)</w:t>
      </w:r>
      <w:r w:rsidR="00BB6F0D">
        <w:rPr>
          <w:rFonts w:ascii="Times New Roman" w:hAnsi="Times New Roman" w:cs="Times New Roman"/>
          <w:sz w:val="24"/>
          <w:szCs w:val="24"/>
        </w:rPr>
        <w:t xml:space="preserve">. </w:t>
      </w:r>
      <w:r w:rsidR="009A1C04">
        <w:rPr>
          <w:rFonts w:ascii="Times New Roman" w:hAnsi="Times New Roman" w:cs="Times New Roman"/>
          <w:sz w:val="24"/>
          <w:szCs w:val="24"/>
        </w:rPr>
        <w:t xml:space="preserve">In addition, </w:t>
      </w:r>
      <w:r w:rsidR="009A1C04" w:rsidRPr="00B0403D">
        <w:rPr>
          <w:rFonts w:ascii="Times New Roman" w:hAnsi="Times New Roman" w:cs="Times New Roman"/>
          <w:sz w:val="24"/>
          <w:szCs w:val="24"/>
        </w:rPr>
        <w:t>species’ density at the equilibrium (</w:t>
      </w:r>
      <w:r w:rsidR="009A1C04" w:rsidRPr="00301BB0">
        <w:rPr>
          <w:rFonts w:ascii="Times New Roman" w:hAnsi="Times New Roman" w:cs="Times New Roman" w:hint="eastAsia"/>
          <w:i/>
          <w:sz w:val="24"/>
          <w:szCs w:val="24"/>
          <w:lang w:eastAsia="zh-TW"/>
        </w:rPr>
        <w:t>N*</w:t>
      </w:r>
      <w:r w:rsidR="009A1C04" w:rsidRPr="00B0403D">
        <w:rPr>
          <w:rFonts w:ascii="Times New Roman" w:hAnsi="Times New Roman" w:cs="Times New Roman"/>
          <w:sz w:val="24"/>
          <w:szCs w:val="24"/>
        </w:rPr>
        <w:t>) is actually</w:t>
      </w:r>
      <w:r w:rsidR="009A1C0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009A1C04">
        <w:rPr>
          <w:rFonts w:ascii="Times New Roman" w:hAnsi="Times New Roman" w:cs="Times New Roman"/>
          <w:sz w:val="24"/>
          <w:szCs w:val="24"/>
        </w:rPr>
        <w:t xml:space="preserve">, so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009A1C04">
        <w:rPr>
          <w:rFonts w:ascii="Times New Roman" w:hAnsi="Times New Roman" w:cs="Times New Roman"/>
          <w:sz w:val="24"/>
          <w:szCs w:val="24"/>
        </w:rPr>
        <w:t>. T</w:t>
      </w:r>
      <w:r w:rsidR="00A2065E" w:rsidRPr="00B0403D">
        <w:rPr>
          <w:rFonts w:ascii="Times New Roman" w:hAnsi="Times New Roman" w:cs="Times New Roman"/>
          <w:sz w:val="24"/>
          <w:szCs w:val="24"/>
        </w:rPr>
        <w:t xml:space="preserve">he niche difference (ND) </w:t>
      </w:r>
      <w:r w:rsidR="009A1C04">
        <w:rPr>
          <w:rFonts w:ascii="Times New Roman" w:hAnsi="Times New Roman" w:cs="Times New Roman"/>
          <w:sz w:val="24"/>
          <w:szCs w:val="24"/>
        </w:rPr>
        <w:t xml:space="preserve">and relative fitness difference (RFD) can be calculated from the </w:t>
      </w:r>
      <w:r w:rsidR="009A1C04" w:rsidRPr="00B0403D">
        <w:rPr>
          <w:rFonts w:ascii="Times New Roman" w:hAnsi="Times New Roman" w:cs="Times New Roman"/>
          <w:sz w:val="24"/>
          <w:szCs w:val="24"/>
        </w:rPr>
        <w:t xml:space="preserve">sensitivity </w:t>
      </w:r>
      <w:r w:rsidR="009A1C04">
        <w:rPr>
          <w:rFonts w:ascii="Times New Roman" w:hAnsi="Times New Roman" w:cs="Times New Roman"/>
          <w:sz w:val="24"/>
          <w:szCs w:val="24"/>
        </w:rPr>
        <w:t xml:space="preserve">metric </w:t>
      </w:r>
      <w:r w:rsidR="009A1C04" w:rsidRPr="00B0403D">
        <w:rPr>
          <w:rFonts w:ascii="Times New Roman" w:hAnsi="Times New Roman" w:cs="Times New Roman"/>
          <w:sz w:val="24"/>
          <w:szCs w:val="24"/>
        </w:rPr>
        <w:t>(</w:t>
      </w:r>
      <w:r w:rsidR="009A1C04" w:rsidRPr="00301BB0">
        <w:rPr>
          <w:rFonts w:ascii="Times New Roman" w:hAnsi="Times New Roman" w:cs="Times New Roman"/>
          <w:i/>
          <w:sz w:val="24"/>
          <w:szCs w:val="24"/>
        </w:rPr>
        <w:t>S</w:t>
      </w:r>
      <w:r w:rsidR="009A1C04" w:rsidRPr="00301BB0">
        <w:rPr>
          <w:rFonts w:ascii="Times New Roman" w:hAnsi="Times New Roman" w:cs="Times New Roman"/>
          <w:i/>
          <w:sz w:val="24"/>
          <w:szCs w:val="24"/>
          <w:vertAlign w:val="subscript"/>
        </w:rPr>
        <w:t>i</w:t>
      </w:r>
      <w:r w:rsidR="009A1C04" w:rsidRPr="00B0403D">
        <w:rPr>
          <w:rFonts w:ascii="Times New Roman" w:hAnsi="Times New Roman" w:cs="Times New Roman"/>
          <w:sz w:val="24"/>
          <w:szCs w:val="24"/>
        </w:rPr>
        <w:t>)</w:t>
      </w:r>
      <w:r w:rsidR="009A1C04">
        <w:rPr>
          <w:rFonts w:ascii="Times New Roman" w:hAnsi="Times New Roman" w:cs="Times New Roman"/>
          <w:sz w:val="24"/>
          <w:szCs w:val="24"/>
        </w:rPr>
        <w:t xml:space="preserve"> because </w:t>
      </w:r>
      <m:oMath>
        <m:r>
          <m:rPr>
            <m:sty m:val="p"/>
          </m:rPr>
          <w:rPr>
            <w:rFonts w:ascii="Cambria Math" w:hAnsi="Cambria Math" w:cs="Times New Roman"/>
            <w:sz w:val="24"/>
            <w:szCs w:val="24"/>
          </w:rPr>
          <m:t>ND=</m:t>
        </m:r>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009A1C04">
        <w:rPr>
          <w:rFonts w:ascii="Times New Roman" w:hAnsi="Times New Roman" w:cs="Times New Roman"/>
          <w:i/>
          <w:sz w:val="24"/>
          <w:szCs w:val="24"/>
        </w:rPr>
        <w:t xml:space="preserve"> </w:t>
      </w:r>
      <w:r w:rsidR="009A1C04">
        <w:rPr>
          <w:rFonts w:ascii="Times New Roman" w:hAnsi="Times New Roman" w:cs="Times New Roman"/>
          <w:sz w:val="24"/>
          <w:szCs w:val="24"/>
        </w:rPr>
        <w:t xml:space="preserve"> and </w:t>
      </w:r>
      <w:r w:rsidR="001612BE">
        <w:rPr>
          <w:rFonts w:ascii="Times New Roman" w:hAnsi="Times New Roman" w:cs="Times New Roman"/>
          <w:sz w:val="24"/>
          <w:szCs w:val="24"/>
        </w:rPr>
        <w:t xml:space="preserve">RFD of species </w:t>
      </w:r>
      <w:r w:rsidR="001612BE" w:rsidRPr="003E1084">
        <w:rPr>
          <w:rFonts w:ascii="Times New Roman" w:hAnsi="Times New Roman" w:cs="Times New Roman"/>
          <w:i/>
          <w:sz w:val="24"/>
          <w:szCs w:val="24"/>
        </w:rPr>
        <w:t>j</w:t>
      </w:r>
      <w:r w:rsidR="001612BE">
        <w:rPr>
          <w:rFonts w:ascii="Times New Roman" w:hAnsi="Times New Roman" w:cs="Times New Roman"/>
          <w:sz w:val="24"/>
          <w:szCs w:val="24"/>
        </w:rPr>
        <w:t xml:space="preserve"> over species </w:t>
      </w:r>
      <w:r w:rsidR="001612BE" w:rsidRPr="003E1084">
        <w:rPr>
          <w:rFonts w:ascii="Times New Roman" w:hAnsi="Times New Roman" w:cs="Times New Roman"/>
          <w:i/>
          <w:sz w:val="24"/>
          <w:szCs w:val="24"/>
        </w:rPr>
        <w:t>i</w:t>
      </w:r>
      <w:r w:rsidR="001612BE" w:rsidRPr="001612BE">
        <w:rPr>
          <w:rFonts w:ascii="Times New Roman" w:hAnsi="Times New Roman" w:cs="Times New Roman"/>
          <w:sz w:val="24"/>
          <w:szCs w:val="24"/>
        </w:rPr>
        <w:t xml:space="preserve"> </w:t>
      </w:r>
      <w:r w:rsidR="001612BE">
        <w:rPr>
          <w:rFonts w:ascii="Times New Roman" w:hAnsi="Times New Roman" w:cs="Times New Roman"/>
          <w:sz w:val="24"/>
          <w:szCs w:val="24"/>
        </w:rPr>
        <w:t xml:space="preserve">is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1612BE">
        <w:rPr>
          <w:rFonts w:ascii="Times New Roman" w:hAnsi="Times New Roman" w:cs="Times New Roman"/>
          <w:sz w:val="24"/>
          <w:szCs w:val="24"/>
        </w:rPr>
        <w:t xml:space="preserve">. </w:t>
      </w:r>
    </w:p>
    <w:p w14:paraId="7DE6B7A2" w14:textId="77777777" w:rsidR="00A2065E" w:rsidRDefault="00A2065E" w:rsidP="00C1590A">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derive </w:t>
      </w:r>
      <w:r w:rsidR="00D3614E">
        <w:rPr>
          <w:rFonts w:ascii="Times New Roman" w:hAnsi="Times New Roman" w:cs="Times New Roman"/>
          <w:sz w:val="24"/>
          <w:szCs w:val="24"/>
        </w:rPr>
        <w:t>Chesson’s inequality for coexistence (equation 1)</w:t>
      </w:r>
      <w:r w:rsidRPr="00B0403D">
        <w:rPr>
          <w:rFonts w:ascii="Times New Roman" w:hAnsi="Times New Roman" w:cs="Times New Roman"/>
          <w:sz w:val="24"/>
          <w:szCs w:val="24"/>
        </w:rPr>
        <w:t xml:space="preserve"> using the sensitivity metric. From the Lotka-Volterra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to guarantee stable coexistence. Therefore, we can have the following deduction.</w:t>
      </w:r>
    </w:p>
    <w:p w14:paraId="171FCC66" w14:textId="77777777" w:rsidR="00A2065E" w:rsidRPr="00B0403D" w:rsidRDefault="004022B4" w:rsidP="00C1590A">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A2065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A2065E">
        <w:rPr>
          <w:rFonts w:ascii="Times New Roman" w:hAnsi="Times New Roman" w:cs="Times New Roman"/>
          <w:sz w:val="24"/>
          <w:szCs w:val="24"/>
        </w:rPr>
        <w:tab/>
        <w:t>(</w:t>
      </w:r>
      <w:r w:rsidR="001612BE">
        <w:rPr>
          <w:rFonts w:ascii="Times New Roman" w:hAnsi="Times New Roman" w:cs="Times New Roman"/>
          <w:sz w:val="24"/>
          <w:szCs w:val="24"/>
        </w:rPr>
        <w:t>8</w:t>
      </w:r>
      <w:r w:rsidR="00A2065E">
        <w:rPr>
          <w:rFonts w:ascii="Times New Roman" w:hAnsi="Times New Roman" w:cs="Times New Roman"/>
          <w:sz w:val="24"/>
          <w:szCs w:val="24"/>
        </w:rPr>
        <w:t>)</w:t>
      </w:r>
    </w:p>
    <w:p w14:paraId="39F112FD" w14:textId="77777777" w:rsidR="00A2065E" w:rsidRPr="00B0403D" w:rsidRDefault="004022B4" w:rsidP="00C1590A">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A2065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A2065E">
        <w:rPr>
          <w:rFonts w:ascii="Times New Roman" w:hAnsi="Times New Roman" w:cs="Times New Roman"/>
          <w:sz w:val="24"/>
          <w:szCs w:val="24"/>
        </w:rPr>
        <w:tab/>
        <w:t>(</w:t>
      </w:r>
      <w:r w:rsidR="001612BE">
        <w:rPr>
          <w:rFonts w:ascii="Times New Roman" w:hAnsi="Times New Roman" w:cs="Times New Roman"/>
          <w:sz w:val="24"/>
          <w:szCs w:val="24"/>
        </w:rPr>
        <w:t>9</w:t>
      </w:r>
      <w:r w:rsidR="00A2065E">
        <w:rPr>
          <w:rFonts w:ascii="Times New Roman" w:hAnsi="Times New Roman" w:cs="Times New Roman"/>
          <w:sz w:val="24"/>
          <w:szCs w:val="24"/>
        </w:rPr>
        <w:t>)</w:t>
      </w:r>
    </w:p>
    <w:p w14:paraId="707234A5" w14:textId="77777777" w:rsidR="00022B29" w:rsidRPr="00D3614E" w:rsidRDefault="00A2065E" w:rsidP="00C1590A">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1612BE">
        <w:rPr>
          <w:rFonts w:ascii="Times New Roman" w:hAnsi="Times New Roman" w:cs="Times New Roman"/>
          <w:sz w:val="24"/>
          <w:szCs w:val="24"/>
        </w:rPr>
        <w:t>8</w:t>
      </w:r>
      <w:r w:rsidRPr="00B0403D">
        <w:rPr>
          <w:rFonts w:ascii="Times New Roman" w:hAnsi="Times New Roman" w:cs="Times New Roman"/>
          <w:sz w:val="24"/>
          <w:szCs w:val="24"/>
        </w:rPr>
        <w:t xml:space="preserve"> and </w:t>
      </w:r>
      <w:r w:rsidR="001612BE">
        <w:rPr>
          <w:rFonts w:ascii="Times New Roman" w:hAnsi="Times New Roman" w:cs="Times New Roman"/>
          <w:sz w:val="24"/>
          <w:szCs w:val="24"/>
        </w:rPr>
        <w:t>9</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w:t>
      </w:r>
      <w:r w:rsidRPr="00B0403D">
        <w:rPr>
          <w:rFonts w:ascii="Times New Roman" w:hAnsi="Times New Roman" w:cs="Times New Roman"/>
          <w:sz w:val="24"/>
          <w:szCs w:val="24"/>
        </w:rPr>
        <w:lastRenderedPageBreak/>
        <w:t xml:space="preserve">framework. In brief,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not </w:t>
      </w:r>
      <w:r w:rsidR="0069776F">
        <w:rPr>
          <w:rFonts w:ascii="Times New Roman" w:hAnsi="Times New Roman" w:cs="Times New Roman"/>
          <w:sz w:val="24"/>
          <w:szCs w:val="24"/>
        </w:rPr>
        <w:t>directly equal</w:t>
      </w:r>
      <w:r w:rsidR="0069776F" w:rsidRPr="00B0403D">
        <w:rPr>
          <w:rFonts w:ascii="Times New Roman" w:hAnsi="Times New Roman" w:cs="Times New Roman"/>
          <w:sz w:val="24"/>
          <w:szCs w:val="24"/>
        </w:rPr>
        <w:t xml:space="preserve"> </w:t>
      </w:r>
      <w:r w:rsidRPr="00B0403D">
        <w:rPr>
          <w:rFonts w:ascii="Times New Roman" w:hAnsi="Times New Roman" w:cs="Times New Roman"/>
          <w:sz w:val="24"/>
          <w:szCs w:val="24"/>
        </w:rPr>
        <w:t>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mathematic attributes, it can be used to calculate ND and RFD </w:t>
      </w:r>
      <w:r>
        <w:rPr>
          <w:rFonts w:ascii="Times New Roman" w:hAnsi="Times New Roman" w:cs="Times New Roman"/>
          <w:sz w:val="24"/>
          <w:szCs w:val="24"/>
        </w:rPr>
        <w:t xml:space="preserve">and </w:t>
      </w:r>
      <w:r w:rsidR="0069776F">
        <w:rPr>
          <w:rFonts w:ascii="Times New Roman" w:hAnsi="Times New Roman" w:cs="Times New Roman"/>
          <w:sz w:val="24"/>
          <w:szCs w:val="24"/>
        </w:rPr>
        <w:t>correctly</w:t>
      </w:r>
      <w:r>
        <w:rPr>
          <w:rFonts w:ascii="Times New Roman" w:hAnsi="Times New Roman" w:cs="Times New Roman"/>
          <w:sz w:val="24"/>
          <w:szCs w:val="24"/>
        </w:rPr>
        <w:t xml:space="preserve"> predict coexistence</w:t>
      </w:r>
      <w:r w:rsidR="00022B29">
        <w:rPr>
          <w:rFonts w:ascii="Times New Roman" w:hAnsi="Times New Roman" w:cs="Times New Roman"/>
          <w:sz w:val="24"/>
          <w:szCs w:val="24"/>
        </w:rPr>
        <w:t>.</w:t>
      </w:r>
    </w:p>
    <w:p w14:paraId="685A9BBE" w14:textId="77777777" w:rsidR="00022B29" w:rsidRDefault="00022B29"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7715C753" w14:textId="77777777" w:rsidR="00022B29" w:rsidRPr="00022B29" w:rsidRDefault="00022B29"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sensitivity measurement is developed specifically for mutual invasibility experiments using small organisms that are relatively easy to manipulate, like green algae </w:t>
      </w:r>
      <w:r>
        <w:rPr>
          <w:rFonts w:ascii="Times New Roman" w:hAnsi="Times New Roman" w:cs="Times New Roman"/>
          <w:sz w:val="24"/>
          <w:szCs w:val="24"/>
        </w:rPr>
        <w:fldChar w:fldCharType="begin" w:fldLock="1"/>
      </w:r>
      <w:r w:rsidR="00131404">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001612BE" w:rsidRPr="001612BE">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Pr>
          <w:rFonts w:ascii="Times New Roman" w:hAnsi="Times New Roman" w:cs="Times New Roman"/>
          <w:sz w:val="24"/>
          <w:szCs w:val="24"/>
        </w:rPr>
        <w:t>. To do the mutual invasibility experiments, one would need to grow each species to its carrying capacity on its own and then invade the other species from rare. By doing so,</w:t>
      </w:r>
      <w:r w:rsidRPr="00B0403D">
        <w:rPr>
          <w:rFonts w:ascii="Times New Roman" w:hAnsi="Times New Roman" w:cs="Times New Roman"/>
          <w:sz w:val="24"/>
          <w:szCs w:val="24"/>
        </w:rPr>
        <w:t xml:space="preserve"> the </w:t>
      </w:r>
      <w:r w:rsidRPr="00B24FC3">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B24FC3">
        <w:rPr>
          <w:rFonts w:ascii="Times New Roman" w:hAnsi="Times New Roman" w:cs="Times New Roman"/>
          <w:i/>
          <w:sz w:val="24"/>
          <w:szCs w:val="24"/>
        </w:rPr>
        <w:t>i</w:t>
      </w:r>
      <w:r w:rsidRPr="00B0403D">
        <w:rPr>
          <w:rFonts w:ascii="Times New Roman" w:hAnsi="Times New Roman" w:cs="Times New Roman"/>
          <w:sz w:val="24"/>
          <w:szCs w:val="24"/>
        </w:rPr>
        <w:t xml:space="preserve"> when growing alone from rare</w:t>
      </w:r>
      <w:r>
        <w:rPr>
          <w:rFonts w:ascii="Times New Roman" w:hAnsi="Times New Roman" w:cs="Times New Roman"/>
          <w:sz w:val="24"/>
          <w:szCs w:val="24"/>
        </w:rPr>
        <w:t xml:space="preserve"> (</w:t>
      </w:r>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w:t>
      </w:r>
      <w:r w:rsidRPr="00022B29">
        <w:rPr>
          <w:rFonts w:ascii="Times New Roman" w:hAnsi="Times New Roman" w:cs="Times New Roman"/>
          <w:sz w:val="24"/>
          <w:szCs w:val="24"/>
        </w:rPr>
        <w:t>)</w:t>
      </w:r>
      <w:r w:rsidRPr="00B0403D">
        <w:rPr>
          <w:rFonts w:ascii="Times New Roman" w:hAnsi="Times New Roman" w:cs="Times New Roman"/>
          <w:sz w:val="24"/>
          <w:szCs w:val="24"/>
        </w:rPr>
        <w:t xml:space="preserve"> and the </w:t>
      </w:r>
      <w:r w:rsidRPr="00D163AA">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B24FC3">
        <w:rPr>
          <w:rFonts w:ascii="Times New Roman" w:hAnsi="Times New Roman" w:cs="Times New Roman"/>
          <w:i/>
          <w:sz w:val="24"/>
          <w:szCs w:val="24"/>
        </w:rPr>
        <w:t>i</w:t>
      </w:r>
      <w:r w:rsidRPr="00B0403D">
        <w:rPr>
          <w:rFonts w:ascii="Times New Roman" w:hAnsi="Times New Roman" w:cs="Times New Roman"/>
          <w:sz w:val="24"/>
          <w:szCs w:val="24"/>
        </w:rPr>
        <w:t xml:space="preserve"> when it</w:t>
      </w:r>
      <w:r>
        <w:rPr>
          <w:rFonts w:ascii="Times New Roman" w:hAnsi="Times New Roman" w:cs="Times New Roman"/>
          <w:sz w:val="24"/>
          <w:szCs w:val="24"/>
        </w:rPr>
        <w:t>s</w:t>
      </w:r>
      <w:r w:rsidRPr="00B0403D">
        <w:rPr>
          <w:rFonts w:ascii="Times New Roman" w:hAnsi="Times New Roman" w:cs="Times New Roman"/>
          <w:sz w:val="24"/>
          <w:szCs w:val="24"/>
        </w:rPr>
        <w:t xml:space="preserve"> competitor (species </w:t>
      </w:r>
      <w:r w:rsidRPr="00B24FC3">
        <w:rPr>
          <w:rFonts w:ascii="Times New Roman" w:hAnsi="Times New Roman" w:cs="Times New Roman"/>
          <w:i/>
          <w:sz w:val="24"/>
          <w:szCs w:val="24"/>
        </w:rPr>
        <w:t>j</w:t>
      </w:r>
      <w:r w:rsidRPr="00B0403D">
        <w:rPr>
          <w:rFonts w:ascii="Times New Roman" w:hAnsi="Times New Roman" w:cs="Times New Roman"/>
          <w:sz w:val="24"/>
          <w:szCs w:val="24"/>
        </w:rPr>
        <w:t>) is at its carrying capacity</w:t>
      </w:r>
      <w:r>
        <w:rPr>
          <w:rFonts w:ascii="Times New Roman" w:hAnsi="Times New Roman" w:cs="Times New Roman"/>
          <w:sz w:val="24"/>
          <w:szCs w:val="24"/>
        </w:rPr>
        <w:t xml:space="preserve"> (</w:t>
      </w:r>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ij</w:t>
      </w:r>
      <w:r>
        <w:rPr>
          <w:rFonts w:ascii="Times New Roman" w:hAnsi="Times New Roman" w:cs="Times New Roman"/>
          <w:sz w:val="24"/>
          <w:szCs w:val="24"/>
        </w:rPr>
        <w:t>) can be obtained</w:t>
      </w:r>
      <w:r w:rsidRPr="00B0403D">
        <w:rPr>
          <w:rFonts w:ascii="Times New Roman" w:hAnsi="Times New Roman" w:cs="Times New Roman"/>
          <w:sz w:val="24"/>
          <w:szCs w:val="24"/>
        </w:rPr>
        <w:t>.</w:t>
      </w:r>
      <w:r>
        <w:rPr>
          <w:rFonts w:ascii="Times New Roman" w:hAnsi="Times New Roman" w:cs="Times New Roman"/>
          <w:sz w:val="24"/>
          <w:szCs w:val="24"/>
        </w:rPr>
        <w:t xml:space="preserve"> Sensitivity metric (</w:t>
      </w:r>
      <w:r w:rsidRPr="00022B29">
        <w:rPr>
          <w:rFonts w:ascii="Times New Roman" w:hAnsi="Times New Roman" w:cs="Times New Roman"/>
          <w:i/>
          <w:sz w:val="24"/>
          <w:szCs w:val="24"/>
        </w:rPr>
        <w:t>S</w:t>
      </w:r>
      <w:r w:rsidRPr="00022B29">
        <w:rPr>
          <w:rFonts w:ascii="Times New Roman" w:hAnsi="Times New Roman" w:cs="Times New Roman"/>
          <w:i/>
          <w:sz w:val="24"/>
          <w:szCs w:val="24"/>
          <w:vertAlign w:val="subscript"/>
        </w:rPr>
        <w:t>i</w:t>
      </w:r>
      <w:r>
        <w:rPr>
          <w:rFonts w:ascii="Times New Roman" w:hAnsi="Times New Roman" w:cs="Times New Roman"/>
          <w:sz w:val="24"/>
          <w:szCs w:val="24"/>
        </w:rPr>
        <w:t xml:space="preserve">) can then be calculated by applying equation </w:t>
      </w:r>
      <w:r w:rsidR="001612BE">
        <w:rPr>
          <w:rFonts w:ascii="Times New Roman" w:hAnsi="Times New Roman" w:cs="Times New Roman"/>
          <w:sz w:val="24"/>
          <w:szCs w:val="24"/>
        </w:rPr>
        <w:t>6</w:t>
      </w:r>
      <w:r>
        <w:rPr>
          <w:rFonts w:ascii="Times New Roman" w:hAnsi="Times New Roman" w:cs="Times New Roman"/>
          <w:sz w:val="24"/>
          <w:szCs w:val="24"/>
        </w:rPr>
        <w:t>. Finally, following</w:t>
      </w:r>
      <w:r w:rsidR="00BB6F0D">
        <w:rPr>
          <w:rFonts w:ascii="Times New Roman" w:hAnsi="Times New Roman" w:cs="Times New Roman"/>
          <w:sz w:val="24"/>
          <w:szCs w:val="24"/>
        </w:rPr>
        <w:t xml:space="preserve"> the </w:t>
      </w:r>
      <w:r w:rsidR="001612BE">
        <w:rPr>
          <w:rFonts w:ascii="Times New Roman" w:hAnsi="Times New Roman" w:cs="Times New Roman"/>
          <w:sz w:val="24"/>
          <w:szCs w:val="24"/>
        </w:rPr>
        <w:t>above deduction</w:t>
      </w:r>
      <w:r w:rsidR="00BB6F0D">
        <w:rPr>
          <w:rFonts w:ascii="Times New Roman" w:hAnsi="Times New Roman" w:cs="Times New Roman"/>
          <w:sz w:val="24"/>
          <w:szCs w:val="24"/>
        </w:rPr>
        <w:t xml:space="preserve">, </w:t>
      </w:r>
      <w:r>
        <w:rPr>
          <w:rFonts w:ascii="Times New Roman" w:hAnsi="Times New Roman" w:cs="Times New Roman"/>
          <w:sz w:val="24"/>
          <w:szCs w:val="24"/>
        </w:rPr>
        <w:t>ND and RFD can also be calculated and</w:t>
      </w:r>
      <w:r w:rsidR="00BB6F0D">
        <w:rPr>
          <w:rFonts w:ascii="Times New Roman" w:hAnsi="Times New Roman" w:cs="Times New Roman"/>
          <w:sz w:val="24"/>
          <w:szCs w:val="24"/>
        </w:rPr>
        <w:t xml:space="preserve"> Chesson’s inequality (equation 1) can be assessed from the sensitivity metric (</w:t>
      </w:r>
      <w:r w:rsidR="00BB6F0D" w:rsidRPr="00022B29">
        <w:rPr>
          <w:rFonts w:ascii="Times New Roman" w:hAnsi="Times New Roman" w:cs="Times New Roman"/>
          <w:i/>
          <w:sz w:val="24"/>
          <w:szCs w:val="24"/>
        </w:rPr>
        <w:t>S</w:t>
      </w:r>
      <w:r w:rsidR="00BB6F0D" w:rsidRPr="00022B29">
        <w:rPr>
          <w:rFonts w:ascii="Times New Roman" w:hAnsi="Times New Roman" w:cs="Times New Roman"/>
          <w:i/>
          <w:sz w:val="24"/>
          <w:szCs w:val="24"/>
          <w:vertAlign w:val="subscript"/>
        </w:rPr>
        <w:t>i</w:t>
      </w:r>
      <w:r w:rsidR="00BB6F0D">
        <w:rPr>
          <w:rFonts w:ascii="Times New Roman" w:hAnsi="Times New Roman" w:cs="Times New Roman"/>
          <w:sz w:val="24"/>
          <w:szCs w:val="24"/>
        </w:rPr>
        <w:t>).</w:t>
      </w:r>
    </w:p>
    <w:p w14:paraId="198CAC4C" w14:textId="77777777" w:rsidR="00022B29" w:rsidRDefault="00022B29"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44BA9DE0" w14:textId="77777777" w:rsidR="00CD4EDE" w:rsidRPr="00B0403D" w:rsidRDefault="00234FEA" w:rsidP="00234FE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U</w:t>
      </w:r>
      <w:r w:rsidR="000B6B08">
        <w:rPr>
          <w:rFonts w:ascii="Times New Roman" w:hAnsi="Times New Roman" w:cs="Times New Roman"/>
          <w:sz w:val="24"/>
          <w:szCs w:val="24"/>
        </w:rPr>
        <w:t>sing the sensitivity metric (</w:t>
      </w:r>
      <w:r w:rsidR="000B6B08" w:rsidRPr="000B6B08">
        <w:rPr>
          <w:rFonts w:ascii="Times New Roman" w:hAnsi="Times New Roman" w:cs="Times New Roman"/>
          <w:i/>
          <w:sz w:val="24"/>
          <w:szCs w:val="24"/>
        </w:rPr>
        <w:t>S</w:t>
      </w:r>
      <w:r w:rsidR="000B6B08" w:rsidRPr="000B6B08">
        <w:rPr>
          <w:rFonts w:ascii="Times New Roman" w:hAnsi="Times New Roman" w:cs="Times New Roman"/>
          <w:i/>
          <w:sz w:val="24"/>
          <w:szCs w:val="24"/>
          <w:vertAlign w:val="subscript"/>
        </w:rPr>
        <w:t>i</w:t>
      </w:r>
      <w:r w:rsidR="000B6B08">
        <w:rPr>
          <w:rFonts w:ascii="Times New Roman" w:hAnsi="Times New Roman" w:cs="Times New Roman"/>
          <w:sz w:val="24"/>
          <w:szCs w:val="24"/>
        </w:rPr>
        <w:t>) to quantify the impact of one species on the other species</w:t>
      </w:r>
      <w:r>
        <w:rPr>
          <w:rFonts w:ascii="Times New Roman" w:hAnsi="Times New Roman" w:cs="Times New Roman"/>
          <w:sz w:val="24"/>
          <w:szCs w:val="24"/>
          <w:lang w:eastAsia="zh-TW"/>
        </w:rPr>
        <w:t xml:space="preserve"> might only be practical for organisms whose growth rate are easy to measure. </w:t>
      </w:r>
      <w:r w:rsidR="00607E45">
        <w:rPr>
          <w:rFonts w:ascii="Times New Roman" w:hAnsi="Times New Roman" w:cs="Times New Roman"/>
          <w:sz w:val="24"/>
          <w:szCs w:val="24"/>
        </w:rPr>
        <w:t xml:space="preserve">Measuring sensitivity metric requires one to perform mutual invasibility experiments. Such </w:t>
      </w:r>
      <w:r w:rsidR="00802B66">
        <w:rPr>
          <w:rFonts w:ascii="Times New Roman" w:hAnsi="Times New Roman" w:cs="Times New Roman"/>
          <w:sz w:val="24"/>
          <w:szCs w:val="24"/>
        </w:rPr>
        <w:t>experiments are hard to applied to organisms that requires large amount of efforts to measure their population growth rates, like perennial plan</w:t>
      </w:r>
      <w:r w:rsidR="00962F12">
        <w:rPr>
          <w:rFonts w:ascii="Times New Roman" w:hAnsi="Times New Roman" w:cs="Times New Roman"/>
          <w:sz w:val="24"/>
          <w:szCs w:val="24"/>
        </w:rPr>
        <w:t>ts or mammals.</w:t>
      </w:r>
    </w:p>
    <w:p w14:paraId="4647720B" w14:textId="77777777" w:rsidR="00962F12" w:rsidRDefault="00962F12" w:rsidP="00C1590A">
      <w:pPr>
        <w:pStyle w:val="Normal1"/>
        <w:numPr>
          <w:ilvl w:val="0"/>
          <w:numId w:val="9"/>
        </w:numPr>
        <w:spacing w:line="360" w:lineRule="auto"/>
        <w:ind w:left="360"/>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MacArthur’s consumer resource model</w:t>
      </w:r>
    </w:p>
    <w:p w14:paraId="3DEED767" w14:textId="77777777" w:rsidR="00962F12" w:rsidRDefault="00962F12" w:rsidP="00C1590A">
      <w:pPr>
        <w:pStyle w:val="Normal1"/>
        <w:spacing w:line="360" w:lineRule="auto"/>
        <w:ind w:left="360"/>
        <w:rPr>
          <w:rFonts w:ascii="Times New Roman" w:hAnsi="Times New Roman"/>
          <w:i/>
          <w:sz w:val="24"/>
        </w:rPr>
      </w:pPr>
      <w:r>
        <w:rPr>
          <w:rFonts w:ascii="Times New Roman" w:hAnsi="Times New Roman"/>
          <w:i/>
          <w:sz w:val="24"/>
        </w:rPr>
        <w:t>4.1 Theoretical background</w:t>
      </w:r>
    </w:p>
    <w:p w14:paraId="0ECA683B" w14:textId="77777777" w:rsidR="00D3614E" w:rsidRDefault="00962F12" w:rsidP="00C1590A">
      <w:pPr>
        <w:pStyle w:val="Normal1"/>
        <w:spacing w:line="360" w:lineRule="auto"/>
        <w:ind w:firstLine="360"/>
        <w:rPr>
          <w:rFonts w:ascii="Times New Roman" w:hAnsi="Times New Roman"/>
          <w:sz w:val="24"/>
        </w:rPr>
      </w:pPr>
      <w:r>
        <w:rPr>
          <w:rFonts w:ascii="Times New Roman" w:hAnsi="Times New Roman" w:cs="Times New Roman"/>
          <w:sz w:val="24"/>
          <w:szCs w:val="24"/>
        </w:rPr>
        <w:t xml:space="preserve">A more mechanistical </w:t>
      </w:r>
      <w:r w:rsidR="00FC6281">
        <w:rPr>
          <w:rFonts w:ascii="Times New Roman" w:hAnsi="Times New Roman" w:cs="Times New Roman" w:hint="eastAsia"/>
          <w:sz w:val="24"/>
          <w:szCs w:val="24"/>
          <w:lang w:eastAsia="zh-TW"/>
        </w:rPr>
        <w:t xml:space="preserve">fashion </w:t>
      </w:r>
      <w:r>
        <w:rPr>
          <w:rFonts w:ascii="Times New Roman" w:hAnsi="Times New Roman" w:cs="Times New Roman"/>
          <w:sz w:val="24"/>
          <w:szCs w:val="24"/>
        </w:rPr>
        <w:t xml:space="preserve">to measure ND and RFD and assess Chesson’s inequality is to parameterize </w:t>
      </w:r>
      <w:r w:rsidR="00D3614E" w:rsidRPr="00962F12">
        <w:rPr>
          <w:rFonts w:ascii="Times New Roman" w:hAnsi="Times New Roman"/>
          <w:sz w:val="24"/>
        </w:rPr>
        <w:t>MacArthur’s consumer resource model</w:t>
      </w:r>
      <w:r>
        <w:rPr>
          <w:rFonts w:ascii="Times New Roman" w:hAnsi="Times New Roman"/>
          <w:sz w:val="24"/>
        </w:rPr>
        <w:t xml:space="preserve">. </w:t>
      </w: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w:t>
      </w:r>
      <w:r w:rsidR="00D3614E">
        <w:rPr>
          <w:rFonts w:ascii="Times New Roman" w:hAnsi="Times New Roman" w:cs="Times New Roman"/>
          <w:sz w:val="24"/>
          <w:szCs w:val="24"/>
        </w:rPr>
        <w:t xml:space="preserve">a common model </w:t>
      </w:r>
      <w:r>
        <w:rPr>
          <w:rFonts w:ascii="Times New Roman" w:hAnsi="Times New Roman" w:cs="Times New Roman"/>
          <w:sz w:val="24"/>
          <w:szCs w:val="24"/>
        </w:rPr>
        <w:t xml:space="preserve">used to </w:t>
      </w:r>
      <w:r w:rsidRPr="005B0147">
        <w:rPr>
          <w:rFonts w:ascii="Times New Roman" w:hAnsi="Times New Roman" w:cs="Times New Roman"/>
          <w:sz w:val="24"/>
          <w:szCs w:val="24"/>
        </w:rPr>
        <w:t>describe how species compete for different prey resources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{"citationItems":[{"id":"ITEM-1","itemData":{"DOI":"10.1016/0040-5809(70)90039-0","ISSN":"0040-5809","author":[{"dropping-particle":"","family":"MacArthur","given":"Robert","non-dropping-particle":"","parse-names":false,"suffix":""}],"container-title":"Theoretical Population Biology","id":"ITEM-1","issue":"1","issued":{"date-parts":[["1970","5","1"]]},"page":"1-11","publisher":"Academic Press","title":"Species packing and competitive equilibrium for many species","type":"article-journal","volume":"1"},"uris":["http://www.mendeley.com/documents/?uuid=c3e8f7b3-7769-3c62-84ed-1c66fce3e6de"]},{"id":"ITEM-2","itemData":{"DOI":"10.1073/PNAS.64.4.1369","ISSN":"0027-8424","PMID":"16591810","abstract":"Species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species.","author":[{"dropping-particle":"","family":"MacArthur","given":"Robert","non-dropping-particle":"","parse-names":false,"suffix":""}],"container-title":"Proceedings of the National Academy of Sciences of the United States of America","id":"ITEM-2","issue":"4","issued":{"date-parts":[["1969","12","1"]]},"page":"1369-71","publisher":"National Academy of Sciences","title":"Species packing, and what competition minimizes.","type":"article-journal","volume":"64"},"uris":["http://www.mendeley.com/documents/?uuid=fe78089c-d9bb-3d25-b69b-1eaeb3810a68"]}],"mendeley":{"formattedCitation":"(MacArthur 1969, 1970)","plainTextFormattedCitation":"(MacArthur 1969, 1970)","previouslyFormattedCitation":"(MacArthur 1969, 1970)"},"properties":{"noteIndex":0},"schema":"https://github.com/citation-style-language/schema/raw/master/csl-citation.json"}</w:instrText>
      </w:r>
      <w:r>
        <w:rPr>
          <w:rFonts w:ascii="Times New Roman" w:hAnsi="Times New Roman" w:cs="Times New Roman"/>
          <w:sz w:val="24"/>
          <w:szCs w:val="24"/>
        </w:rPr>
        <w:fldChar w:fldCharType="separate"/>
      </w:r>
      <w:r w:rsidRPr="00D163AA">
        <w:rPr>
          <w:rFonts w:ascii="Times New Roman" w:hAnsi="Times New Roman" w:cs="Times New Roman"/>
          <w:noProof/>
          <w:sz w:val="24"/>
          <w:szCs w:val="24"/>
        </w:rPr>
        <w:t>(MacArthur 1969, 1970)</w:t>
      </w:r>
      <w:r>
        <w:rPr>
          <w:rFonts w:ascii="Times New Roman" w:hAnsi="Times New Roman" w:cs="Times New Roman"/>
          <w:sz w:val="24"/>
          <w:szCs w:val="24"/>
        </w:rPr>
        <w:fldChar w:fldCharType="end"/>
      </w:r>
      <w:r w:rsidRPr="005B0147">
        <w:rPr>
          <w:rFonts w:ascii="Times New Roman" w:hAnsi="Times New Roman" w:cs="Times New Roman"/>
          <w:sz w:val="24"/>
          <w:szCs w:val="24"/>
        </w:rPr>
        <w:t xml:space="preserve">. </w:t>
      </w:r>
      <w:r w:rsidR="004F41F4">
        <w:rPr>
          <w:rFonts w:ascii="Times New Roman" w:hAnsi="Times New Roman" w:cs="Times New Roman"/>
          <w:sz w:val="24"/>
          <w:szCs w:val="24"/>
        </w:rPr>
        <w:t>Chesson has shown that b</w:t>
      </w:r>
      <w:r w:rsidR="000B2A9D">
        <w:rPr>
          <w:rFonts w:ascii="Times New Roman" w:hAnsi="Times New Roman" w:cs="Times New Roman"/>
          <w:sz w:val="24"/>
          <w:szCs w:val="24"/>
        </w:rPr>
        <w:t xml:space="preserve">y </w:t>
      </w:r>
      <w:r w:rsidR="004F41F4">
        <w:rPr>
          <w:rFonts w:ascii="Times New Roman" w:hAnsi="Times New Roman" w:cs="Times New Roman"/>
          <w:sz w:val="24"/>
          <w:szCs w:val="24"/>
        </w:rPr>
        <w:t xml:space="preserve">applying </w:t>
      </w:r>
      <w:r w:rsidR="000B2A9D">
        <w:rPr>
          <w:rFonts w:ascii="Times New Roman" w:hAnsi="Times New Roman" w:cs="Times New Roman"/>
          <w:sz w:val="24"/>
          <w:szCs w:val="24"/>
        </w:rPr>
        <w:t xml:space="preserve">time scale separation </w:t>
      </w:r>
      <w:r w:rsidR="004F41F4">
        <w:rPr>
          <w:rFonts w:ascii="Times New Roman" w:hAnsi="Times New Roman" w:cs="Times New Roman"/>
          <w:sz w:val="24"/>
          <w:szCs w:val="24"/>
        </w:rPr>
        <w:t>technique</w:t>
      </w:r>
      <w:r w:rsidR="000B2A9D">
        <w:rPr>
          <w:rFonts w:ascii="Times New Roman" w:hAnsi="Times New Roman" w:cs="Times New Roman"/>
          <w:sz w:val="24"/>
          <w:szCs w:val="24"/>
        </w:rPr>
        <w:t xml:space="preserve">, </w:t>
      </w:r>
      <w:r w:rsidR="00D3614E" w:rsidRPr="00962F12">
        <w:rPr>
          <w:rFonts w:ascii="Times New Roman" w:hAnsi="Times New Roman"/>
          <w:sz w:val="24"/>
        </w:rPr>
        <w:t>MacArthur’s consumer resource model</w:t>
      </w:r>
      <w:r w:rsidR="00D3614E">
        <w:rPr>
          <w:rFonts w:ascii="Times New Roman" w:hAnsi="Times New Roman"/>
          <w:sz w:val="24"/>
        </w:rPr>
        <w:t xml:space="preserve"> can be written as the following equations.</w:t>
      </w:r>
    </w:p>
    <w:p w14:paraId="060D62CC" w14:textId="77777777" w:rsidR="00D3614E" w:rsidRDefault="004022B4"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l=1</m:t>
            </m:r>
          </m:sub>
          <m:sup>
            <m:r>
              <w:rPr>
                <w:rFonts w:ascii="Cambria Math" w:hAnsi="Cambria Math" w:cs="Times New Roman"/>
                <w:sz w:val="24"/>
                <w:szCs w:val="24"/>
              </w:rPr>
              <m:t>m</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w:rPr>
            <w:rFonts w:ascii="Cambria Math" w:hAnsi="Cambria Math" w:cs="Times New Roman"/>
            <w:sz w:val="24"/>
            <w:szCs w:val="24"/>
          </w:rPr>
          <m:t>)</m:t>
        </m:r>
      </m:oMath>
      <w:r w:rsidR="00D3614E">
        <w:rPr>
          <w:rFonts w:ascii="Times New Roman" w:hAnsi="Times New Roman" w:cs="Times New Roman"/>
          <w:sz w:val="24"/>
          <w:szCs w:val="24"/>
        </w:rPr>
        <w:tab/>
        <w:t>(</w:t>
      </w:r>
      <w:r w:rsidR="00D1164A">
        <w:rPr>
          <w:rFonts w:ascii="Times New Roman" w:hAnsi="Times New Roman" w:cs="Times New Roman"/>
          <w:sz w:val="24"/>
          <w:szCs w:val="24"/>
        </w:rPr>
        <w:t>10</w:t>
      </w:r>
      <w:r w:rsidR="00D3614E">
        <w:rPr>
          <w:rFonts w:ascii="Times New Roman" w:hAnsi="Times New Roman" w:cs="Times New Roman"/>
          <w:sz w:val="24"/>
          <w:szCs w:val="24"/>
        </w:rPr>
        <w:t>)</w:t>
      </w:r>
    </w:p>
    <w:p w14:paraId="4A93EAE6" w14:textId="77777777" w:rsidR="004C6F8A" w:rsidRDefault="004022B4"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den>
        </m:f>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4C6F8A">
        <w:rPr>
          <w:rFonts w:ascii="Times New Roman" w:hAnsi="Times New Roman" w:cs="Times New Roman"/>
          <w:sz w:val="24"/>
          <w:szCs w:val="24"/>
        </w:rPr>
        <w:tab/>
        <w:t>(</w:t>
      </w:r>
      <w:r w:rsidR="004B51FF">
        <w:rPr>
          <w:rFonts w:ascii="Times New Roman" w:hAnsi="Times New Roman" w:cs="Times New Roman"/>
          <w:sz w:val="24"/>
          <w:szCs w:val="24"/>
        </w:rPr>
        <w:t>1</w:t>
      </w:r>
      <w:r w:rsidR="00D1164A">
        <w:rPr>
          <w:rFonts w:ascii="Times New Roman" w:hAnsi="Times New Roman" w:cs="Times New Roman"/>
          <w:sz w:val="24"/>
          <w:szCs w:val="24"/>
        </w:rPr>
        <w:t>1</w:t>
      </w:r>
      <w:r w:rsidR="004C6F8A">
        <w:rPr>
          <w:rFonts w:ascii="Times New Roman" w:hAnsi="Times New Roman" w:cs="Times New Roman"/>
          <w:sz w:val="24"/>
          <w:szCs w:val="24"/>
        </w:rPr>
        <w:t>)</w:t>
      </w:r>
    </w:p>
    <w:p w14:paraId="27A75BA3" w14:textId="77777777" w:rsidR="00D3614E" w:rsidRPr="004C6F8A" w:rsidRDefault="004C6F8A" w:rsidP="00C1590A">
      <w:pPr>
        <w:pStyle w:val="Normal1"/>
        <w:spacing w:line="360" w:lineRule="auto"/>
        <w:rPr>
          <w:rFonts w:ascii="Times New Roman" w:hAnsi="Times New Roman"/>
          <w:sz w:val="24"/>
        </w:rPr>
      </w:pPr>
      <w:r>
        <w:rPr>
          <w:rFonts w:ascii="Times New Roman" w:hAnsi="Times New Roman"/>
          <w:sz w:val="24"/>
        </w:rPr>
        <w:t xml:space="preserve">, where </w:t>
      </w:r>
      <w:r w:rsidRPr="004C6F8A">
        <w:rPr>
          <w:rFonts w:ascii="Times New Roman" w:hAnsi="Times New Roman"/>
          <w:i/>
          <w:sz w:val="24"/>
        </w:rPr>
        <w:t>X</w:t>
      </w:r>
      <w:r w:rsidRPr="004C6F8A">
        <w:rPr>
          <w:rFonts w:ascii="Times New Roman" w:hAnsi="Times New Roman"/>
          <w:i/>
          <w:sz w:val="24"/>
          <w:vertAlign w:val="subscript"/>
        </w:rPr>
        <w:t>i</w:t>
      </w:r>
      <w:r>
        <w:rPr>
          <w:rFonts w:ascii="Times New Roman" w:hAnsi="Times New Roman"/>
          <w:sz w:val="24"/>
        </w:rPr>
        <w:t xml:space="preserve"> is population density of the focal species’, </w:t>
      </w:r>
      <w:r w:rsidRPr="004C6F8A">
        <w:rPr>
          <w:rFonts w:ascii="Times New Roman" w:hAnsi="Times New Roman"/>
          <w:i/>
          <w:sz w:val="24"/>
        </w:rPr>
        <w:t>R</w:t>
      </w:r>
      <w:r w:rsidRPr="004C6F8A">
        <w:rPr>
          <w:rFonts w:ascii="Times New Roman" w:hAnsi="Times New Roman"/>
          <w:i/>
          <w:sz w:val="24"/>
          <w:vertAlign w:val="subscript"/>
        </w:rPr>
        <w:t>i</w:t>
      </w:r>
      <w:r>
        <w:rPr>
          <w:rFonts w:ascii="Times New Roman" w:hAnsi="Times New Roman"/>
          <w:sz w:val="24"/>
        </w:rPr>
        <w:t xml:space="preserve"> is population density of the resource </w:t>
      </w:r>
      <w:r w:rsidRPr="004C6F8A">
        <w:rPr>
          <w:rFonts w:ascii="Times New Roman" w:hAnsi="Times New Roman"/>
          <w:i/>
          <w:sz w:val="24"/>
        </w:rPr>
        <w:t>l</w:t>
      </w:r>
      <w:r>
        <w:rPr>
          <w:rFonts w:ascii="Times New Roman" w:hAnsi="Times New Roman"/>
          <w:sz w:val="24"/>
        </w:rPr>
        <w:t xml:space="preserv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t>
      </w:r>
      <w:r>
        <w:rPr>
          <w:rFonts w:ascii="Times New Roman" w:hAnsi="Times New Roman" w:cs="Times New Roman"/>
          <w:sz w:val="24"/>
          <w:szCs w:val="24"/>
        </w:rPr>
        <w:t>is</w:t>
      </w:r>
      <w:r w:rsidRPr="00B0403D">
        <w:rPr>
          <w:rFonts w:ascii="Times New Roman" w:hAnsi="Times New Roman" w:cs="Times New Roman"/>
          <w:sz w:val="24"/>
          <w:szCs w:val="24"/>
        </w:rPr>
        <w:t xml:space="preserve"> the</w:t>
      </w:r>
      <w:r>
        <w:rPr>
          <w:rFonts w:ascii="Times New Roman" w:hAnsi="Times New Roman" w:cs="Times New Roman"/>
          <w:sz w:val="24"/>
          <w:szCs w:val="24"/>
        </w:rPr>
        <w:t xml:space="preserve"> per capita</w:t>
      </w:r>
      <w:r w:rsidRPr="00B0403D">
        <w:rPr>
          <w:rFonts w:ascii="Times New Roman" w:hAnsi="Times New Roman" w:cs="Times New Roman"/>
          <w:sz w:val="24"/>
          <w:szCs w:val="24"/>
        </w:rPr>
        <w:t xml:space="preserve"> consumption </w:t>
      </w:r>
      <w:r>
        <w:rPr>
          <w:rFonts w:ascii="Times New Roman" w:hAnsi="Times New Roman" w:cs="Times New Roman"/>
          <w:sz w:val="24"/>
          <w:szCs w:val="24"/>
        </w:rPr>
        <w:t xml:space="preserve">rate </w:t>
      </w:r>
      <w:r w:rsidRPr="00B0403D">
        <w:rPr>
          <w:rFonts w:ascii="Times New Roman" w:hAnsi="Times New Roman" w:cs="Times New Roman"/>
          <w:sz w:val="24"/>
          <w:szCs w:val="24"/>
        </w:rPr>
        <w:t xml:space="preserve">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w:t>
      </w:r>
      <w:r w:rsidRPr="00B0403D">
        <w:rPr>
          <w:rFonts w:ascii="Times New Roman" w:hAnsi="Times New Roman" w:cs="Times New Roman"/>
          <w:sz w:val="24"/>
          <w:szCs w:val="24"/>
        </w:rPr>
        <w:lastRenderedPageBreak/>
        <w:t xml:space="preserve">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w:t>
      </w:r>
      <w:r>
        <w:rPr>
          <w:rFonts w:ascii="Times New Roman" w:hAnsi="Times New Roman" w:cs="Times New Roman"/>
          <w:sz w:val="24"/>
          <w:szCs w:val="24"/>
        </w:rPr>
        <w:t xml:space="preserve">,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w:t>
      </w:r>
    </w:p>
    <w:p w14:paraId="5A734D23" w14:textId="77777777" w:rsidR="00962F12" w:rsidRDefault="00962F12" w:rsidP="00C1590A">
      <w:pPr>
        <w:pStyle w:val="Normal1"/>
        <w:spacing w:line="360" w:lineRule="auto"/>
        <w:ind w:firstLine="360"/>
        <w:rPr>
          <w:rFonts w:ascii="Times New Roman" w:hAnsi="Times New Roman" w:cs="Times New Roman"/>
          <w:sz w:val="24"/>
          <w:szCs w:val="24"/>
        </w:rPr>
      </w:pPr>
      <w:r w:rsidRPr="005B0147">
        <w:rPr>
          <w:rFonts w:ascii="Times New Roman" w:hAnsi="Times New Roman" w:cs="Times New Roman"/>
          <w:sz w:val="24"/>
          <w:szCs w:val="24"/>
        </w:rPr>
        <w:t xml:space="preserve">This model </w:t>
      </w:r>
      <w:r>
        <w:rPr>
          <w:rFonts w:ascii="Times New Roman" w:hAnsi="Times New Roman" w:cs="Times New Roman"/>
          <w:sz w:val="24"/>
          <w:szCs w:val="24"/>
        </w:rPr>
        <w:t>is</w:t>
      </w:r>
      <w:r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FC6281">
        <w:rPr>
          <w:rFonts w:ascii="Times New Roman" w:hAnsi="Times New Roman" w:cs="Times New Roman"/>
          <w:sz w:val="24"/>
          <w:szCs w:val="24"/>
        </w:rPr>
        <w:t xml:space="preserve"> Lo</w:t>
      </w:r>
      <w:r w:rsidRPr="005B0147">
        <w:rPr>
          <w:rFonts w:ascii="Times New Roman" w:hAnsi="Times New Roman" w:cs="Times New Roman"/>
          <w:sz w:val="24"/>
          <w:szCs w:val="24"/>
        </w:rPr>
        <w:t>t</w:t>
      </w:r>
      <w:r w:rsidR="00FC6281">
        <w:rPr>
          <w:rFonts w:ascii="Times New Roman" w:hAnsi="Times New Roman" w:cs="Times New Roman"/>
          <w:sz w:val="24"/>
          <w:szCs w:val="24"/>
        </w:rPr>
        <w:t>k</w:t>
      </w:r>
      <w:r w:rsidRPr="005B0147">
        <w:rPr>
          <w:rFonts w:ascii="Times New Roman" w:hAnsi="Times New Roman" w:cs="Times New Roman"/>
          <w:sz w:val="24"/>
          <w:szCs w:val="24"/>
        </w:rPr>
        <w:t>a-Volterra form to more closely understand the rather ph</w:t>
      </w:r>
      <w:r>
        <w:rPr>
          <w:rFonts w:ascii="Times New Roman" w:hAnsi="Times New Roman" w:cs="Times New Roman"/>
          <w:sz w:val="24"/>
          <w:szCs w:val="24"/>
        </w:rPr>
        <w:t>enomen</w:t>
      </w:r>
      <w:r w:rsidRPr="005B0147">
        <w:rPr>
          <w:rFonts w:ascii="Times New Roman" w:hAnsi="Times New Roman" w:cs="Times New Roman"/>
          <w:sz w:val="24"/>
          <w:szCs w:val="24"/>
        </w:rPr>
        <w:t>ological competition coefficients (</w:t>
      </w:r>
      <w:r w:rsidRPr="00D163AA">
        <w:rPr>
          <w:rFonts w:ascii="Times New Roman" w:hAnsi="Times New Roman" w:cs="Times New Roman"/>
          <w:i/>
          <w:sz w:val="24"/>
          <w:szCs w:val="24"/>
        </w:rPr>
        <w:t>α</w:t>
      </w:r>
      <w:r w:rsidRPr="005B0147">
        <w:rPr>
          <w:rFonts w:ascii="Times New Roman" w:hAnsi="Times New Roman" w:cs="Times New Roman"/>
          <w:sz w:val="24"/>
          <w:szCs w:val="24"/>
        </w:rPr>
        <w:t>) between competing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1990, 2000)</w:t>
      </w:r>
      <w:r>
        <w:rPr>
          <w:rFonts w:ascii="Times New Roman" w:hAnsi="Times New Roman" w:cs="Times New Roman"/>
          <w:sz w:val="24"/>
          <w:szCs w:val="24"/>
        </w:rPr>
        <w:fldChar w:fldCharType="end"/>
      </w:r>
      <w:r w:rsidRPr="005B0147">
        <w:rPr>
          <w:rFonts w:ascii="Times New Roman" w:hAnsi="Times New Roman" w:cs="Times New Roman"/>
          <w:sz w:val="24"/>
          <w:szCs w:val="24"/>
        </w:rPr>
        <w:t>. After the reorganization shown in</w:t>
      </w:r>
      <w:r w:rsidR="00A2051A">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Pr="005B0147">
        <w:rPr>
          <w:rFonts w:ascii="Times New Roman" w:hAnsi="Times New Roman" w:cs="Times New Roman"/>
          <w:sz w:val="24"/>
          <w:szCs w:val="24"/>
        </w:rPr>
        <w:t>, the following equation repres</w:t>
      </w:r>
      <w:r w:rsidR="00A2051A">
        <w:rPr>
          <w:rFonts w:ascii="Times New Roman" w:hAnsi="Times New Roman" w:cs="Times New Roman"/>
          <w:sz w:val="24"/>
          <w:szCs w:val="24"/>
        </w:rPr>
        <w:t>ent the linkage between the Lot</w:t>
      </w:r>
      <w:r w:rsidRPr="005B0147">
        <w:rPr>
          <w:rFonts w:ascii="Times New Roman" w:hAnsi="Times New Roman" w:cs="Times New Roman"/>
          <w:sz w:val="24"/>
          <w:szCs w:val="24"/>
        </w:rPr>
        <w:t>ka-Volterra model and the parameters of MacArthur’s consumer resource model.</w:t>
      </w:r>
    </w:p>
    <w:p w14:paraId="14631827" w14:textId="77777777" w:rsidR="00962F12" w:rsidRDefault="004022B4" w:rsidP="00C1590A">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962F12">
        <w:rPr>
          <w:rFonts w:ascii="Times New Roman" w:hAnsi="Times New Roman" w:cs="Times New Roman"/>
          <w:sz w:val="24"/>
          <w:szCs w:val="24"/>
        </w:rPr>
        <w:tab/>
        <w:t>(</w:t>
      </w:r>
      <w:r w:rsidR="004C6F8A">
        <w:rPr>
          <w:rFonts w:ascii="Times New Roman" w:hAnsi="Times New Roman" w:cs="Times New Roman"/>
          <w:sz w:val="24"/>
          <w:szCs w:val="24"/>
        </w:rPr>
        <w:t>1</w:t>
      </w:r>
      <w:r w:rsidR="00D1164A">
        <w:rPr>
          <w:rFonts w:ascii="Times New Roman" w:hAnsi="Times New Roman" w:cs="Times New Roman"/>
          <w:sz w:val="24"/>
          <w:szCs w:val="24"/>
        </w:rPr>
        <w:t>2</w:t>
      </w:r>
      <w:r w:rsidR="00962F12">
        <w:rPr>
          <w:rFonts w:ascii="Times New Roman" w:hAnsi="Times New Roman" w:cs="Times New Roman"/>
          <w:sz w:val="24"/>
          <w:szCs w:val="24"/>
        </w:rPr>
        <w:t>)</w:t>
      </w:r>
    </w:p>
    <w:p w14:paraId="38A23AE1" w14:textId="77777777" w:rsidR="00962F12" w:rsidRDefault="004022B4" w:rsidP="00C1590A">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962F12">
        <w:rPr>
          <w:rFonts w:ascii="Times New Roman" w:hAnsi="Times New Roman" w:cs="Times New Roman"/>
          <w:sz w:val="24"/>
          <w:szCs w:val="24"/>
        </w:rPr>
        <w:tab/>
        <w:t>(</w:t>
      </w:r>
      <w:r w:rsidR="00D3614E">
        <w:rPr>
          <w:rFonts w:ascii="Times New Roman" w:hAnsi="Times New Roman" w:cs="Times New Roman"/>
          <w:sz w:val="24"/>
          <w:szCs w:val="24"/>
        </w:rPr>
        <w:t>1</w:t>
      </w:r>
      <w:r w:rsidR="00D1164A">
        <w:rPr>
          <w:rFonts w:ascii="Times New Roman" w:hAnsi="Times New Roman" w:cs="Times New Roman"/>
          <w:sz w:val="24"/>
          <w:szCs w:val="24"/>
        </w:rPr>
        <w:t>3</w:t>
      </w:r>
      <w:r w:rsidR="00962F12">
        <w:rPr>
          <w:rFonts w:ascii="Times New Roman" w:hAnsi="Times New Roman" w:cs="Times New Roman"/>
          <w:sz w:val="24"/>
          <w:szCs w:val="24"/>
        </w:rPr>
        <w:t>)</w:t>
      </w:r>
    </w:p>
    <w:p w14:paraId="42B991BF" w14:textId="77777777" w:rsidR="00962F12" w:rsidRPr="00962F12" w:rsidRDefault="00962F12"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Left</w:t>
      </w:r>
      <w:r>
        <w:rPr>
          <w:rFonts w:ascii="Times New Roman" w:hAnsi="Times New Roman" w:cs="Times New Roman"/>
          <w:sz w:val="24"/>
          <w:szCs w:val="24"/>
        </w:rPr>
        <w:t>-</w:t>
      </w:r>
      <w:r w:rsidRPr="00B0403D">
        <w:rPr>
          <w:rFonts w:ascii="Times New Roman" w:hAnsi="Times New Roman" w:cs="Times New Roman"/>
          <w:sz w:val="24"/>
          <w:szCs w:val="24"/>
        </w:rPr>
        <w:t>hand side of equation</w:t>
      </w:r>
      <w:r w:rsidR="008B2B62">
        <w:rPr>
          <w:rFonts w:ascii="Times New Roman" w:hAnsi="Times New Roman" w:cs="Times New Roman"/>
          <w:sz w:val="24"/>
          <w:szCs w:val="24"/>
        </w:rPr>
        <w:t>s</w:t>
      </w:r>
      <w:r w:rsidRPr="00B0403D">
        <w:rPr>
          <w:rFonts w:ascii="Times New Roman" w:hAnsi="Times New Roman" w:cs="Times New Roman"/>
          <w:sz w:val="24"/>
          <w:szCs w:val="24"/>
        </w:rPr>
        <w:t xml:space="preserve"> </w:t>
      </w:r>
      <w:r w:rsidR="004C6F8A">
        <w:rPr>
          <w:rFonts w:ascii="Times New Roman" w:hAnsi="Times New Roman" w:cs="Times New Roman"/>
          <w:sz w:val="24"/>
          <w:szCs w:val="24"/>
        </w:rPr>
        <w:t>11</w:t>
      </w:r>
      <w:r w:rsidRPr="00B0403D">
        <w:rPr>
          <w:rFonts w:ascii="Times New Roman" w:hAnsi="Times New Roman" w:cs="Times New Roman"/>
          <w:sz w:val="24"/>
          <w:szCs w:val="24"/>
        </w:rPr>
        <w:t xml:space="preserve"> and </w:t>
      </w:r>
      <w:r w:rsidR="00D3614E">
        <w:rPr>
          <w:rFonts w:ascii="Times New Roman" w:hAnsi="Times New Roman" w:cs="Times New Roman"/>
          <w:sz w:val="24"/>
          <w:szCs w:val="24"/>
        </w:rPr>
        <w:t>1</w:t>
      </w:r>
      <w:r w:rsidR="004C6F8A">
        <w:rPr>
          <w:rFonts w:ascii="Times New Roman" w:hAnsi="Times New Roman" w:cs="Times New Roman"/>
          <w:sz w:val="24"/>
          <w:szCs w:val="24"/>
        </w:rPr>
        <w:t>2</w:t>
      </w:r>
      <w:r w:rsidRPr="00B0403D">
        <w:rPr>
          <w:rFonts w:ascii="Times New Roman" w:hAnsi="Times New Roman" w:cs="Times New Roman"/>
          <w:sz w:val="24"/>
          <w:szCs w:val="24"/>
        </w:rPr>
        <w:t xml:space="preserve"> consists of parameters in the Lotka-Volterra model, </w:t>
      </w:r>
      <w:r w:rsidR="004C6F8A">
        <w:rPr>
          <w:rFonts w:ascii="Times New Roman" w:hAnsi="Times New Roman" w:cs="Times New Roman"/>
          <w:sz w:val="24"/>
          <w:szCs w:val="24"/>
        </w:rPr>
        <w:t>where</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in the absence of resource limitation, which determines the winner of the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w:t>
      </w:r>
      <w:r>
        <w:rPr>
          <w:rFonts w:ascii="Times New Roman" w:hAnsi="Times New Roman" w:cs="Times New Roman"/>
          <w:sz w:val="24"/>
          <w:szCs w:val="24"/>
        </w:rPr>
        <w:fldChar w:fldCharType="end"/>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w:t>
      </w:r>
      <w:r w:rsidR="00A2051A">
        <w:rPr>
          <w:rFonts w:ascii="Times New Roman" w:hAnsi="Times New Roman" w:cs="Times New Roman"/>
          <w:sz w:val="24"/>
          <w:szCs w:val="24"/>
        </w:rPr>
        <w:t xml:space="preserve"> that describe how similar two species are with respective to using resou</w:t>
      </w:r>
      <w:r w:rsidR="00A2051A">
        <w:rPr>
          <w:rFonts w:ascii="Times New Roman" w:hAnsi="Times New Roman" w:cs="Times New Roman" w:hint="eastAsia"/>
          <w:sz w:val="24"/>
          <w:szCs w:val="24"/>
          <w:lang w:eastAsia="zh-TW"/>
        </w:rPr>
        <w:t>r</w:t>
      </w:r>
      <w:r w:rsidR="00A2051A">
        <w:rPr>
          <w:rFonts w:ascii="Times New Roman" w:hAnsi="Times New Roman" w:cs="Times New Roman"/>
          <w:sz w:val="24"/>
          <w:szCs w:val="24"/>
        </w:rPr>
        <w:t>ces (Fig. 4)</w:t>
      </w:r>
      <w:r w:rsidRPr="00B0403D">
        <w:rPr>
          <w:rFonts w:ascii="Times New Roman" w:hAnsi="Times New Roman" w:cs="Times New Roman"/>
          <w:sz w:val="24"/>
          <w:szCs w:val="24"/>
        </w:rPr>
        <w:t xml:space="preserve"> and relative fitness difference (RFD)</w:t>
      </w:r>
      <w:r w:rsidR="00A2051A">
        <w:rPr>
          <w:rFonts w:ascii="Times New Roman" w:hAnsi="Times New Roman" w:cs="Times New Roman"/>
          <w:sz w:val="24"/>
          <w:szCs w:val="24"/>
        </w:rPr>
        <w:t xml:space="preserve">. Finally, </w:t>
      </w:r>
      <w:r>
        <w:rPr>
          <w:rFonts w:ascii="Times New Roman" w:hAnsi="Times New Roman" w:cs="Times New Roman" w:hint="eastAsia"/>
          <w:sz w:val="24"/>
          <w:szCs w:val="24"/>
          <w:lang w:eastAsia="zh-TW"/>
        </w:rPr>
        <w:t>Ch</w:t>
      </w:r>
      <w:r>
        <w:rPr>
          <w:rFonts w:ascii="Times New Roman" w:hAnsi="Times New Roman" w:cs="Times New Roman"/>
          <w:sz w:val="24"/>
          <w:szCs w:val="24"/>
          <w:lang w:eastAsia="zh-TW"/>
        </w:rPr>
        <w:t>esson’s coexistence inequality</w:t>
      </w:r>
      <w:r w:rsidR="00A2051A">
        <w:rPr>
          <w:rFonts w:ascii="Times New Roman" w:hAnsi="Times New Roman" w:cs="Times New Roman"/>
          <w:sz w:val="24"/>
          <w:szCs w:val="24"/>
        </w:rPr>
        <w:t xml:space="preserve"> can be accessed when the parameters in </w:t>
      </w:r>
      <w:r w:rsidR="00A2051A" w:rsidRPr="00962F12">
        <w:rPr>
          <w:rFonts w:ascii="Times New Roman" w:hAnsi="Times New Roman"/>
          <w:sz w:val="24"/>
        </w:rPr>
        <w:t>MacArthur’s consumer resource model</w:t>
      </w:r>
      <w:r w:rsidR="00A2051A">
        <w:rPr>
          <w:rFonts w:ascii="Times New Roman" w:hAnsi="Times New Roman"/>
          <w:sz w:val="24"/>
        </w:rPr>
        <w:t xml:space="preserve"> is obtained.</w:t>
      </w:r>
    </w:p>
    <w:p w14:paraId="64191537" w14:textId="77777777" w:rsidR="00962F12" w:rsidRDefault="00962F12"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314FCE1A" w14:textId="77777777" w:rsidR="00D95871" w:rsidRPr="00D95871" w:rsidRDefault="00A8354D" w:rsidP="00C726FE">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045068">
        <w:rPr>
          <w:rFonts w:ascii="Times New Roman" w:hAnsi="Times New Roman"/>
          <w:sz w:val="24"/>
        </w:rPr>
        <w:t xml:space="preserve">theoretically </w:t>
      </w:r>
      <w:r>
        <w:rPr>
          <w:rFonts w:ascii="Times New Roman" w:hAnsi="Times New Roman"/>
          <w:sz w:val="24"/>
        </w:rPr>
        <w:t xml:space="preserve">requires </w:t>
      </w:r>
      <w:r w:rsidR="00C726FE">
        <w:rPr>
          <w:rFonts w:ascii="Times New Roman" w:hAnsi="Times New Roman"/>
          <w:sz w:val="24"/>
        </w:rPr>
        <w:t>feeding experiments in which each consumer species is grown across a gradient of resource species density (inset figure of Fig. 4). From the feeding experiments, the empiricist measures</w:t>
      </w:r>
      <w:r w:rsidR="003802C9">
        <w:rPr>
          <w:rFonts w:ascii="Times New Roman" w:hAnsi="Times New Roman"/>
          <w:sz w:val="24"/>
        </w:rPr>
        <w:t xml:space="preserve"> (1) </w:t>
      </w:r>
      <w:r w:rsidR="00C726FE">
        <w:rPr>
          <w:rFonts w:ascii="Times New Roman" w:hAnsi="Times New Roman"/>
          <w:sz w:val="24"/>
        </w:rPr>
        <w:t>t</w:t>
      </w:r>
      <w:r w:rsidR="00045068">
        <w:rPr>
          <w:rFonts w:ascii="Times New Roman" w:hAnsi="Times New Roman"/>
          <w:sz w:val="24"/>
        </w:rPr>
        <w:t>he per capita consumption of the focal species on all the required resource</w:t>
      </w:r>
      <w:r w:rsidR="00D1164A">
        <w:rPr>
          <w:rFonts w:ascii="Times New Roman" w:hAnsi="Times New Roman"/>
          <w:sz w:val="24"/>
        </w:rPr>
        <w:t xml:space="preserve"> species</w:t>
      </w:r>
      <w:r w:rsidR="00C726FE">
        <w:rPr>
          <w:rFonts w:ascii="Times New Roman" w:hAnsi="Times New Roman"/>
          <w:sz w:val="24"/>
        </w:rPr>
        <w:t xml:space="preserve"> and </w:t>
      </w:r>
      <w:r w:rsidR="003802C9">
        <w:rPr>
          <w:rFonts w:ascii="Times New Roman" w:hAnsi="Times New Roman"/>
          <w:sz w:val="24"/>
        </w:rPr>
        <w:t>(2) Conversion efficiency</w:t>
      </w:r>
      <w:r w:rsidR="00FC6281">
        <w:rPr>
          <w:rFonts w:ascii="Times New Roman" w:hAnsi="Times New Roman"/>
          <w:sz w:val="24"/>
        </w:rPr>
        <w:t xml:space="preserve"> from each resource</w:t>
      </w:r>
      <w:r w:rsidR="008B2B62">
        <w:rPr>
          <w:rFonts w:ascii="Times New Roman" w:hAnsi="Times New Roman"/>
          <w:sz w:val="24"/>
        </w:rPr>
        <w:t xml:space="preserve"> species</w:t>
      </w:r>
      <w:r w:rsidR="003802C9">
        <w:rPr>
          <w:rFonts w:ascii="Times New Roman" w:hAnsi="Times New Roman"/>
          <w:sz w:val="24"/>
        </w:rPr>
        <w:t xml:space="preserve"> to the focal </w:t>
      </w:r>
      <w:r w:rsidR="008B2B62">
        <w:rPr>
          <w:rFonts w:ascii="Times New Roman" w:hAnsi="Times New Roman"/>
          <w:sz w:val="24"/>
        </w:rPr>
        <w:t xml:space="preserve">consumer </w:t>
      </w:r>
      <w:r w:rsidR="003802C9">
        <w:rPr>
          <w:rFonts w:ascii="Times New Roman" w:hAnsi="Times New Roman"/>
          <w:sz w:val="24"/>
        </w:rPr>
        <w:t xml:space="preserve">species. </w:t>
      </w:r>
      <w:r w:rsidR="00C726FE">
        <w:rPr>
          <w:rFonts w:ascii="Times New Roman" w:hAnsi="Times New Roman"/>
          <w:sz w:val="24"/>
        </w:rPr>
        <w:t xml:space="preserve">Finally, </w:t>
      </w:r>
      <w:r w:rsidR="004049BD">
        <w:rPr>
          <w:rFonts w:ascii="Times New Roman" w:hAnsi="Times New Roman"/>
          <w:sz w:val="24"/>
        </w:rPr>
        <w:t>T</w:t>
      </w:r>
      <w:r w:rsidR="004049BD" w:rsidRPr="003802C9">
        <w:rPr>
          <w:rFonts w:ascii="Times New Roman" w:hAnsi="Times New Roman"/>
          <w:sz w:val="24"/>
        </w:rPr>
        <w:t xml:space="preserve">he </w:t>
      </w:r>
      <w:r w:rsidR="004049BD" w:rsidRPr="003802C9">
        <w:rPr>
          <w:rFonts w:ascii="Times New Roman" w:hAnsi="Times New Roman" w:cs="Times New Roman"/>
          <w:sz w:val="24"/>
          <w:szCs w:val="24"/>
        </w:rPr>
        <w:t>per capita</w:t>
      </w:r>
      <w:r w:rsidR="004049BD" w:rsidRPr="00B0403D">
        <w:rPr>
          <w:rFonts w:ascii="Times New Roman" w:hAnsi="Times New Roman" w:cs="Times New Roman"/>
          <w:sz w:val="24"/>
          <w:szCs w:val="24"/>
        </w:rPr>
        <w:t xml:space="preserve"> growth rate and carrying capacity </w:t>
      </w:r>
      <w:r w:rsidR="004049BD">
        <w:rPr>
          <w:rFonts w:ascii="Times New Roman" w:hAnsi="Times New Roman"/>
          <w:sz w:val="24"/>
        </w:rPr>
        <w:t xml:space="preserve">of </w:t>
      </w:r>
      <w:r w:rsidR="005F3C2E">
        <w:rPr>
          <w:rFonts w:ascii="Times New Roman" w:hAnsi="Times New Roman"/>
          <w:sz w:val="24"/>
        </w:rPr>
        <w:t>each</w:t>
      </w:r>
      <w:r w:rsidR="004049BD">
        <w:rPr>
          <w:rFonts w:ascii="Times New Roman" w:hAnsi="Times New Roman"/>
          <w:sz w:val="24"/>
        </w:rPr>
        <w:t xml:space="preserve"> resource </w:t>
      </w:r>
      <w:r w:rsidR="00FC6281">
        <w:rPr>
          <w:rFonts w:ascii="Times New Roman" w:hAnsi="Times New Roman"/>
          <w:sz w:val="24"/>
        </w:rPr>
        <w:t xml:space="preserve">also </w:t>
      </w:r>
      <w:r w:rsidR="005F3C2E">
        <w:rPr>
          <w:rFonts w:ascii="Times New Roman" w:hAnsi="Times New Roman"/>
          <w:sz w:val="24"/>
        </w:rPr>
        <w:t xml:space="preserve">need to </w:t>
      </w:r>
      <w:r w:rsidR="00FC6281">
        <w:rPr>
          <w:rFonts w:ascii="Times New Roman" w:hAnsi="Times New Roman"/>
          <w:sz w:val="24"/>
        </w:rPr>
        <w:t xml:space="preserve">be measured </w:t>
      </w:r>
      <w:r w:rsidR="005F3C2E">
        <w:rPr>
          <w:rFonts w:ascii="Times New Roman" w:hAnsi="Times New Roman"/>
          <w:sz w:val="24"/>
        </w:rPr>
        <w:t xml:space="preserve">in the absence </w:t>
      </w:r>
      <w:r w:rsidR="004049BD">
        <w:rPr>
          <w:rFonts w:ascii="Times New Roman" w:hAnsi="Times New Roman"/>
          <w:sz w:val="24"/>
        </w:rPr>
        <w:t xml:space="preserve">of </w:t>
      </w:r>
      <w:r w:rsidR="005F3C2E">
        <w:rPr>
          <w:rFonts w:ascii="Times New Roman" w:hAnsi="Times New Roman"/>
          <w:sz w:val="24"/>
        </w:rPr>
        <w:t xml:space="preserve">consumer </w:t>
      </w:r>
      <w:r w:rsidR="004049BD">
        <w:rPr>
          <w:rFonts w:ascii="Times New Roman" w:hAnsi="Times New Roman"/>
          <w:sz w:val="24"/>
        </w:rPr>
        <w:t xml:space="preserve">species. </w:t>
      </w:r>
    </w:p>
    <w:p w14:paraId="5DA27D3B" w14:textId="77777777" w:rsidR="00962F12" w:rsidRDefault="00962F12"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3DAB2CB5" w14:textId="77777777" w:rsidR="00962F12" w:rsidRPr="004049BD" w:rsidRDefault="004049BD" w:rsidP="00C1590A">
      <w:pPr>
        <w:pStyle w:val="Normal1"/>
        <w:spacing w:line="360" w:lineRule="auto"/>
        <w:ind w:firstLine="360"/>
        <w:rPr>
          <w:rFonts w:ascii="Times New Roman" w:hAnsi="Times New Roman"/>
          <w:sz w:val="24"/>
        </w:rPr>
      </w:pPr>
      <w:r>
        <w:rPr>
          <w:rFonts w:ascii="Times New Roman" w:hAnsi="Times New Roman"/>
          <w:sz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FC6295">
        <w:rPr>
          <w:rFonts w:ascii="Times New Roman" w:hAnsi="Times New Roman"/>
          <w:sz w:val="24"/>
        </w:rPr>
        <w:t>not only gives a more mechanistic</w:t>
      </w:r>
      <w:r w:rsidR="00251092">
        <w:rPr>
          <w:rFonts w:ascii="Times New Roman" w:hAnsi="Times New Roman"/>
          <w:sz w:val="24"/>
        </w:rPr>
        <w:t xml:space="preserve"> </w:t>
      </w:r>
      <w:r w:rsidR="00FC6295">
        <w:rPr>
          <w:rFonts w:ascii="Times New Roman" w:hAnsi="Times New Roman"/>
          <w:sz w:val="24"/>
        </w:rPr>
        <w:t>understanding of species’ competition but also allows one to predict coexistence for other new pairs of species. However, these desirable aspects come</w:t>
      </w:r>
      <w:r>
        <w:rPr>
          <w:rFonts w:ascii="Times New Roman" w:hAnsi="Times New Roman"/>
          <w:sz w:val="24"/>
        </w:rPr>
        <w:t xml:space="preserve"> with </w:t>
      </w:r>
      <w:r w:rsidR="006C2B31">
        <w:rPr>
          <w:rFonts w:ascii="Times New Roman" w:hAnsi="Times New Roman"/>
          <w:sz w:val="24"/>
        </w:rPr>
        <w:t xml:space="preserve">greater </w:t>
      </w:r>
      <w:r>
        <w:rPr>
          <w:rFonts w:ascii="Times New Roman" w:hAnsi="Times New Roman"/>
          <w:sz w:val="24"/>
        </w:rPr>
        <w:t xml:space="preserve">experimental </w:t>
      </w:r>
      <w:r w:rsidR="006C2B31">
        <w:rPr>
          <w:rFonts w:ascii="Times New Roman" w:hAnsi="Times New Roman"/>
          <w:sz w:val="24"/>
        </w:rPr>
        <w:t xml:space="preserve">effort </w:t>
      </w:r>
      <w:r>
        <w:rPr>
          <w:rFonts w:ascii="Times New Roman" w:hAnsi="Times New Roman"/>
          <w:sz w:val="24"/>
        </w:rPr>
        <w:t>compar</w:t>
      </w:r>
      <w:r w:rsidR="006C2B31">
        <w:rPr>
          <w:rFonts w:ascii="Times New Roman" w:hAnsi="Times New Roman"/>
          <w:sz w:val="24"/>
        </w:rPr>
        <w:t>ed</w:t>
      </w:r>
      <w:r>
        <w:rPr>
          <w:rFonts w:ascii="Times New Roman" w:hAnsi="Times New Roman"/>
          <w:sz w:val="24"/>
        </w:rPr>
        <w:t xml:space="preserve"> to other methods. </w:t>
      </w:r>
      <w:r w:rsidR="006C4DB7">
        <w:rPr>
          <w:rFonts w:ascii="Times New Roman" w:hAnsi="Times New Roman"/>
          <w:sz w:val="24"/>
        </w:rPr>
        <w:t>In particular, this method</w:t>
      </w:r>
      <w:r w:rsidR="00FC6295">
        <w:rPr>
          <w:rFonts w:ascii="Times New Roman" w:hAnsi="Times New Roman"/>
          <w:sz w:val="24"/>
        </w:rPr>
        <w:t xml:space="preserve"> </w:t>
      </w:r>
      <w:r w:rsidR="006C4DB7">
        <w:rPr>
          <w:rFonts w:ascii="Times New Roman" w:hAnsi="Times New Roman"/>
          <w:sz w:val="24"/>
        </w:rPr>
        <w:t xml:space="preserve">requires as many </w:t>
      </w:r>
      <w:r w:rsidR="00FC6295">
        <w:rPr>
          <w:rFonts w:ascii="Times New Roman" w:hAnsi="Times New Roman"/>
          <w:sz w:val="24"/>
        </w:rPr>
        <w:t xml:space="preserve">feeding experiments </w:t>
      </w:r>
      <w:r w:rsidR="006C4DB7">
        <w:rPr>
          <w:rFonts w:ascii="Times New Roman" w:hAnsi="Times New Roman"/>
          <w:sz w:val="24"/>
        </w:rPr>
        <w:t xml:space="preserve">as there are resources, each of which involves measuring consumption rates at a range of resource </w:t>
      </w:r>
      <w:r w:rsidR="006C4DB7">
        <w:rPr>
          <w:rFonts w:ascii="Times New Roman" w:hAnsi="Times New Roman"/>
          <w:sz w:val="24"/>
        </w:rPr>
        <w:lastRenderedPageBreak/>
        <w:t>species densities (Figure 4 inset)</w:t>
      </w:r>
      <w:r>
        <w:rPr>
          <w:rFonts w:ascii="Times New Roman" w:hAnsi="Times New Roman"/>
          <w:sz w:val="24"/>
        </w:rPr>
        <w:t xml:space="preserve">. </w:t>
      </w:r>
      <w:r w:rsidR="006C4DB7">
        <w:rPr>
          <w:rFonts w:ascii="Times New Roman" w:hAnsi="Times New Roman"/>
          <w:sz w:val="24"/>
        </w:rPr>
        <w:t xml:space="preserve">While this constraint does not impact the ability of the method to predict coexistence under defined conditions, it does limit the extent to which those predictions can be applied to different environmental circumstances. </w:t>
      </w:r>
      <w:r w:rsidR="00FC6295">
        <w:rPr>
          <w:rFonts w:ascii="Times New Roman" w:hAnsi="Times New Roman"/>
          <w:sz w:val="24"/>
        </w:rPr>
        <w:t xml:space="preserve">  </w:t>
      </w:r>
    </w:p>
    <w:p w14:paraId="6ADEE149" w14:textId="77777777" w:rsidR="00794E37" w:rsidRDefault="00794E37" w:rsidP="00C1590A">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Tilman’s </w:t>
      </w:r>
      <w:r w:rsidR="005845AE">
        <w:rPr>
          <w:rFonts w:ascii="Times New Roman" w:hAnsi="Times New Roman"/>
          <w:i/>
          <w:sz w:val="24"/>
        </w:rPr>
        <w:t>consumer resource</w:t>
      </w:r>
      <w:r w:rsidRPr="00715006">
        <w:rPr>
          <w:rFonts w:ascii="Times New Roman" w:hAnsi="Times New Roman"/>
          <w:i/>
          <w:sz w:val="24"/>
        </w:rPr>
        <w:t xml:space="preserve"> model</w:t>
      </w:r>
    </w:p>
    <w:p w14:paraId="03759CF1" w14:textId="77777777" w:rsidR="00FC6281" w:rsidRDefault="00FC6281" w:rsidP="00C1590A">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Theoretical background</w:t>
      </w:r>
    </w:p>
    <w:p w14:paraId="521280EC" w14:textId="77777777" w:rsidR="004B51FF" w:rsidRDefault="00FC6281" w:rsidP="006707FB">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Similar to parameterizing </w:t>
      </w:r>
      <w:r w:rsidRPr="00B0403D">
        <w:rPr>
          <w:rFonts w:ascii="Times New Roman" w:hAnsi="Times New Roman" w:cs="Times New Roman"/>
          <w:sz w:val="24"/>
          <w:szCs w:val="24"/>
        </w:rPr>
        <w:t xml:space="preserve">MacArthur’s consumer resource model, Tilman’s </w:t>
      </w:r>
      <w:r w:rsidR="005845AE">
        <w:rPr>
          <w:rFonts w:ascii="Times New Roman" w:hAnsi="Times New Roman" w:cs="Times New Roman"/>
          <w:sz w:val="24"/>
          <w:szCs w:val="24"/>
        </w:rPr>
        <w:t xml:space="preserve">consumer </w:t>
      </w:r>
      <w:commentRangeStart w:id="38"/>
      <w:r w:rsidRPr="00B0403D">
        <w:rPr>
          <w:rFonts w:ascii="Times New Roman" w:hAnsi="Times New Roman" w:cs="Times New Roman"/>
          <w:sz w:val="24"/>
          <w:szCs w:val="24"/>
        </w:rPr>
        <w:t>resource</w:t>
      </w:r>
      <w:commentRangeEnd w:id="38"/>
      <w:r w:rsidR="006C4DB7">
        <w:rPr>
          <w:rStyle w:val="CommentReference"/>
        </w:rPr>
        <w:commentReference w:id="38"/>
      </w:r>
      <w:r w:rsidRPr="00B0403D">
        <w:rPr>
          <w:rFonts w:ascii="Times New Roman" w:hAnsi="Times New Roman" w:cs="Times New Roman"/>
          <w:sz w:val="24"/>
          <w:szCs w:val="24"/>
        </w:rPr>
        <w:t xml:space="preserve"> consumer resource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(Tilman 1977)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w:t>
      </w:r>
      <w:r w:rsidR="00617C19">
        <w:rPr>
          <w:rFonts w:ascii="Times New Roman" w:hAnsi="Times New Roman" w:cs="Times New Roman"/>
          <w:sz w:val="24"/>
          <w:szCs w:val="24"/>
        </w:rPr>
        <w:t xml:space="preserve"> empirically parameterized and</w:t>
      </w:r>
      <w:r w:rsidRPr="00B0403D">
        <w:rPr>
          <w:rFonts w:ascii="Times New Roman" w:hAnsi="Times New Roman" w:cs="Times New Roman"/>
          <w:sz w:val="24"/>
          <w:szCs w:val="24"/>
        </w:rPr>
        <w:t xml:space="preserve"> </w:t>
      </w:r>
      <w:r w:rsidR="00617C19">
        <w:rPr>
          <w:rFonts w:ascii="Times New Roman" w:hAnsi="Times New Roman" w:cs="Times New Roman"/>
          <w:sz w:val="24"/>
          <w:szCs w:val="24"/>
        </w:rPr>
        <w:t>reorganized</w:t>
      </w:r>
      <w:r w:rsidR="00617C19" w:rsidRPr="00B0403D">
        <w:rPr>
          <w:rFonts w:ascii="Times New Roman" w:hAnsi="Times New Roman" w:cs="Times New Roman"/>
          <w:sz w:val="24"/>
          <w:szCs w:val="24"/>
        </w:rPr>
        <w:t xml:space="preserve"> to a Lotka-Volterra form</w:t>
      </w:r>
      <w:r w:rsidR="00617C19">
        <w:rPr>
          <w:rFonts w:ascii="Times New Roman" w:hAnsi="Times New Roman" w:cs="Times New Roman"/>
          <w:sz w:val="24"/>
          <w:szCs w:val="24"/>
        </w:rPr>
        <w:t xml:space="preserve"> </w:t>
      </w:r>
      <w:r w:rsidR="00617C19">
        <w:rPr>
          <w:rFonts w:ascii="Times New Roman" w:hAnsi="Times New Roman" w:cs="Times New Roman"/>
          <w:sz w:val="24"/>
          <w:szCs w:val="24"/>
        </w:rPr>
        <w:fldChar w:fldCharType="begin" w:fldLock="1"/>
      </w:r>
      <w:r w:rsidR="00617C19">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617C19">
        <w:rPr>
          <w:rFonts w:ascii="Times New Roman" w:hAnsi="Times New Roman" w:cs="Times New Roman"/>
          <w:sz w:val="24"/>
          <w:szCs w:val="24"/>
        </w:rPr>
        <w:fldChar w:fldCharType="separate"/>
      </w:r>
      <w:r w:rsidR="00617C19" w:rsidRPr="000E201E">
        <w:rPr>
          <w:rFonts w:ascii="Times New Roman" w:hAnsi="Times New Roman" w:cs="Times New Roman"/>
          <w:noProof/>
          <w:sz w:val="24"/>
          <w:szCs w:val="24"/>
        </w:rPr>
        <w:t>(Letten et al. 2017)</w:t>
      </w:r>
      <w:r w:rsidR="00617C19">
        <w:rPr>
          <w:rFonts w:ascii="Times New Roman" w:hAnsi="Times New Roman" w:cs="Times New Roman"/>
          <w:sz w:val="24"/>
          <w:szCs w:val="24"/>
        </w:rPr>
        <w:fldChar w:fldCharType="end"/>
      </w:r>
      <w:r w:rsidR="00617C19">
        <w:rPr>
          <w:rFonts w:ascii="Times New Roman" w:hAnsi="Times New Roman" w:cs="Times New Roman"/>
          <w:sz w:val="24"/>
          <w:szCs w:val="24"/>
        </w:rPr>
        <w:t xml:space="preserve">. </w:t>
      </w:r>
      <w:r w:rsidR="00661099">
        <w:rPr>
          <w:rFonts w:ascii="Times New Roman" w:hAnsi="Times New Roman" w:cs="Times New Roman"/>
          <w:sz w:val="24"/>
          <w:szCs w:val="24"/>
        </w:rPr>
        <w:t>Recently,</w:t>
      </w:r>
      <w:r w:rsidR="00617C19">
        <w:rPr>
          <w:rFonts w:ascii="Times New Roman" w:hAnsi="Times New Roman" w:cs="Times New Roman"/>
          <w:sz w:val="24"/>
          <w:szCs w:val="24"/>
        </w:rPr>
        <w:t xml:space="preserve"> </w:t>
      </w:r>
      <w:r w:rsidRPr="00B0403D">
        <w:rPr>
          <w:rFonts w:ascii="Times New Roman" w:hAnsi="Times New Roman" w:cs="Times New Roman"/>
          <w:sz w:val="24"/>
          <w:szCs w:val="24"/>
        </w:rPr>
        <w:t xml:space="preserve">Letten et al. 2017 reorganize </w:t>
      </w:r>
      <w:r w:rsidR="004B51FF">
        <w:rPr>
          <w:rFonts w:ascii="Times New Roman" w:hAnsi="Times New Roman" w:cs="Times New Roman"/>
          <w:sz w:val="24"/>
          <w:szCs w:val="24"/>
        </w:rPr>
        <w:t xml:space="preserve">the following </w:t>
      </w:r>
      <w:r w:rsidRPr="00B0403D">
        <w:rPr>
          <w:rFonts w:ascii="Times New Roman" w:hAnsi="Times New Roman" w:cs="Times New Roman"/>
          <w:sz w:val="24"/>
          <w:szCs w:val="24"/>
        </w:rPr>
        <w:t xml:space="preserve">Tilman’s two-species consumer resource model for two essential </w:t>
      </w:r>
      <w:r w:rsidR="006C4DB7">
        <w:rPr>
          <w:rFonts w:ascii="Times New Roman" w:hAnsi="Times New Roman" w:cs="Times New Roman"/>
          <w:sz w:val="24"/>
          <w:szCs w:val="24"/>
        </w:rPr>
        <w:t xml:space="preserve">and non-substitutable </w:t>
      </w:r>
      <w:r w:rsidRPr="00B0403D">
        <w:rPr>
          <w:rFonts w:ascii="Times New Roman" w:hAnsi="Times New Roman" w:cs="Times New Roman"/>
          <w:sz w:val="24"/>
          <w:szCs w:val="24"/>
        </w:rPr>
        <w:t>resources</w:t>
      </w:r>
      <w:r w:rsidR="004B51FF">
        <w:rPr>
          <w:rFonts w:ascii="Times New Roman" w:hAnsi="Times New Roman" w:cs="Times New Roman"/>
          <w:sz w:val="24"/>
          <w:szCs w:val="24"/>
        </w:rPr>
        <w:t xml:space="preserve"> (equation 1</w:t>
      </w:r>
      <w:r w:rsidR="004C41F6">
        <w:rPr>
          <w:rFonts w:ascii="Times New Roman" w:hAnsi="Times New Roman" w:cs="Times New Roman"/>
          <w:sz w:val="24"/>
          <w:szCs w:val="24"/>
        </w:rPr>
        <w:t>4</w:t>
      </w:r>
      <w:r w:rsidR="004B51FF">
        <w:rPr>
          <w:rFonts w:ascii="Times New Roman" w:hAnsi="Times New Roman" w:cs="Times New Roman"/>
          <w:sz w:val="24"/>
          <w:szCs w:val="24"/>
        </w:rPr>
        <w:t xml:space="preserve"> to 1</w:t>
      </w:r>
      <w:r w:rsidR="004C41F6">
        <w:rPr>
          <w:rFonts w:ascii="Times New Roman" w:hAnsi="Times New Roman" w:cs="Times New Roman"/>
          <w:sz w:val="24"/>
          <w:szCs w:val="24"/>
        </w:rPr>
        <w:t>7</w:t>
      </w:r>
      <w:r w:rsidR="004B51FF">
        <w:rPr>
          <w:rFonts w:ascii="Times New Roman" w:hAnsi="Times New Roman" w:cs="Times New Roman"/>
          <w:sz w:val="24"/>
          <w:szCs w:val="24"/>
        </w:rPr>
        <w:t>)</w:t>
      </w:r>
      <w:r w:rsidRPr="00B0403D">
        <w:rPr>
          <w:rFonts w:ascii="Times New Roman" w:hAnsi="Times New Roman" w:cs="Times New Roman"/>
          <w:sz w:val="24"/>
          <w:szCs w:val="24"/>
        </w:rPr>
        <w:t xml:space="preserve"> to </w:t>
      </w:r>
      <w:r w:rsidR="004B51FF">
        <w:rPr>
          <w:rFonts w:ascii="Times New Roman" w:hAnsi="Times New Roman" w:cs="Times New Roman"/>
          <w:sz w:val="24"/>
          <w:szCs w:val="24"/>
        </w:rPr>
        <w:t>a</w:t>
      </w:r>
      <w:r w:rsidR="00661099">
        <w:rPr>
          <w:rFonts w:ascii="Times New Roman" w:hAnsi="Times New Roman" w:cs="Times New Roman"/>
          <w:sz w:val="24"/>
          <w:szCs w:val="24"/>
        </w:rPr>
        <w:t xml:space="preserve"> Lo</w:t>
      </w:r>
      <w:r w:rsidRPr="00B0403D">
        <w:rPr>
          <w:rFonts w:ascii="Times New Roman" w:hAnsi="Times New Roman" w:cs="Times New Roman"/>
          <w:sz w:val="24"/>
          <w:szCs w:val="24"/>
        </w:rPr>
        <w:t>t</w:t>
      </w:r>
      <w:r w:rsidR="00661099">
        <w:rPr>
          <w:rFonts w:ascii="Times New Roman" w:hAnsi="Times New Roman" w:cs="Times New Roman"/>
          <w:sz w:val="24"/>
          <w:szCs w:val="24"/>
        </w:rPr>
        <w:t>ka-Volterra f</w:t>
      </w:r>
      <w:r w:rsidR="004B51FF">
        <w:rPr>
          <w:rFonts w:ascii="Times New Roman" w:hAnsi="Times New Roman" w:cs="Times New Roman"/>
          <w:sz w:val="24"/>
          <w:szCs w:val="24"/>
        </w:rPr>
        <w:t xml:space="preserve">orm. </w:t>
      </w:r>
      <w:r w:rsidR="00617C19">
        <w:rPr>
          <w:rFonts w:ascii="Times New Roman" w:hAnsi="Times New Roman" w:cs="Times New Roman"/>
          <w:sz w:val="24"/>
          <w:szCs w:val="24"/>
        </w:rPr>
        <w:t>B</w:t>
      </w:r>
    </w:p>
    <w:p w14:paraId="2AE8C07E" w14:textId="77777777" w:rsidR="004B51FF" w:rsidRDefault="004022B4" w:rsidP="004C41F6">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4B51FF">
        <w:rPr>
          <w:rFonts w:ascii="Times New Roman" w:hAnsi="Times New Roman" w:cs="Times New Roman"/>
          <w:sz w:val="24"/>
          <w:szCs w:val="24"/>
        </w:rPr>
        <w:tab/>
        <w:t>(1</w:t>
      </w:r>
      <w:r w:rsidR="004C41F6">
        <w:rPr>
          <w:rFonts w:ascii="Times New Roman" w:hAnsi="Times New Roman" w:cs="Times New Roman"/>
          <w:sz w:val="24"/>
          <w:szCs w:val="24"/>
        </w:rPr>
        <w:t>4</w:t>
      </w:r>
      <w:r w:rsidR="004B51FF">
        <w:rPr>
          <w:rFonts w:ascii="Times New Roman" w:hAnsi="Times New Roman" w:cs="Times New Roman"/>
          <w:sz w:val="24"/>
          <w:szCs w:val="24"/>
        </w:rPr>
        <w:t>)</w:t>
      </w:r>
    </w:p>
    <w:p w14:paraId="3E2D64AF" w14:textId="77777777" w:rsidR="004B51FF" w:rsidRDefault="004022B4"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oMath>
      <w:r w:rsidR="004B51FF">
        <w:rPr>
          <w:rFonts w:ascii="Times New Roman" w:hAnsi="Times New Roman" w:cs="Times New Roman"/>
          <w:sz w:val="24"/>
          <w:szCs w:val="24"/>
        </w:rPr>
        <w:tab/>
        <w:t>(1</w:t>
      </w:r>
      <w:r w:rsidR="004C41F6">
        <w:rPr>
          <w:rFonts w:ascii="Times New Roman" w:hAnsi="Times New Roman" w:cs="Times New Roman"/>
          <w:sz w:val="24"/>
          <w:szCs w:val="24"/>
        </w:rPr>
        <w:t>5</w:t>
      </w:r>
      <w:r w:rsidR="004B51FF">
        <w:rPr>
          <w:rFonts w:ascii="Times New Roman" w:hAnsi="Times New Roman" w:cs="Times New Roman"/>
          <w:sz w:val="24"/>
          <w:szCs w:val="24"/>
        </w:rPr>
        <w:t>)</w:t>
      </w:r>
    </w:p>
    <w:p w14:paraId="6E7C6F47" w14:textId="77777777" w:rsidR="00B01CDA" w:rsidRDefault="004022B4"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sidR="00B01CDA">
        <w:rPr>
          <w:rFonts w:ascii="Times New Roman" w:hAnsi="Times New Roman" w:cs="Times New Roman"/>
          <w:sz w:val="24"/>
          <w:szCs w:val="24"/>
        </w:rPr>
        <w:tab/>
        <w:t>(1</w:t>
      </w:r>
      <w:r w:rsidR="004C41F6">
        <w:rPr>
          <w:rFonts w:ascii="Times New Roman" w:hAnsi="Times New Roman" w:cs="Times New Roman"/>
          <w:sz w:val="24"/>
          <w:szCs w:val="24"/>
        </w:rPr>
        <w:t>6</w:t>
      </w:r>
      <w:r w:rsidR="00B01CDA">
        <w:rPr>
          <w:rFonts w:ascii="Times New Roman" w:hAnsi="Times New Roman" w:cs="Times New Roman"/>
          <w:sz w:val="24"/>
          <w:szCs w:val="24"/>
        </w:rPr>
        <w:t>)</w:t>
      </w:r>
    </w:p>
    <w:p w14:paraId="36C5F19A" w14:textId="77777777" w:rsidR="00DF4A88" w:rsidRDefault="004022B4"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sidR="00DF4A88">
        <w:rPr>
          <w:rFonts w:ascii="Times New Roman" w:hAnsi="Times New Roman" w:cs="Times New Roman"/>
          <w:sz w:val="24"/>
          <w:szCs w:val="24"/>
        </w:rPr>
        <w:tab/>
        <w:t>(1</w:t>
      </w:r>
      <w:r w:rsidR="004C41F6">
        <w:rPr>
          <w:rFonts w:ascii="Times New Roman" w:hAnsi="Times New Roman" w:cs="Times New Roman"/>
          <w:sz w:val="24"/>
          <w:szCs w:val="24"/>
        </w:rPr>
        <w:t>7</w:t>
      </w:r>
      <w:r w:rsidR="00DF4A88">
        <w:rPr>
          <w:rFonts w:ascii="Times New Roman" w:hAnsi="Times New Roman" w:cs="Times New Roman"/>
          <w:sz w:val="24"/>
          <w:szCs w:val="24"/>
        </w:rPr>
        <w:t>)</w:t>
      </w:r>
    </w:p>
    <w:p w14:paraId="62D26FB1" w14:textId="77777777" w:rsidR="004B51FF" w:rsidRDefault="00DF4A88" w:rsidP="00C1590A">
      <w:pPr>
        <w:pStyle w:val="Normal1"/>
        <w:tabs>
          <w:tab w:val="left" w:pos="8820"/>
        </w:tabs>
        <w:spacing w:line="360" w:lineRule="auto"/>
        <w:rPr>
          <w:rFonts w:ascii="Times New Roman" w:hAnsi="Times New Roman" w:cs="Times New Roman"/>
          <w:sz w:val="24"/>
          <w:szCs w:val="24"/>
        </w:rPr>
      </w:pPr>
      <w:r w:rsidRPr="00B0403D">
        <w:rPr>
          <w:rFonts w:ascii="Times New Roman" w:hAnsi="Times New Roman" w:cs="Times New Roman"/>
          <w:sz w:val="24"/>
          <w:szCs w:val="24"/>
        </w:rPr>
        <w:t>In equation</w:t>
      </w:r>
      <w:r>
        <w:rPr>
          <w:rFonts w:ascii="Times New Roman" w:hAnsi="Times New Roman" w:cs="Times New Roman"/>
          <w:sz w:val="24"/>
          <w:szCs w:val="24"/>
        </w:rPr>
        <w:t xml:space="preserve"> 1</w:t>
      </w:r>
      <w:r w:rsidR="004C41F6">
        <w:rPr>
          <w:rFonts w:ascii="Times New Roman" w:hAnsi="Times New Roman" w:cs="Times New Roman"/>
          <w:sz w:val="24"/>
          <w:szCs w:val="24"/>
        </w:rPr>
        <w:t>4</w:t>
      </w:r>
      <w:r>
        <w:rPr>
          <w:rFonts w:ascii="Times New Roman" w:hAnsi="Times New Roman" w:cs="Times New Roman"/>
          <w:sz w:val="24"/>
          <w:szCs w:val="24"/>
        </w:rPr>
        <w:t xml:space="preserve"> to 1</w:t>
      </w:r>
      <w:r w:rsidR="004C41F6">
        <w:rPr>
          <w:rFonts w:ascii="Times New Roman" w:hAnsi="Times New Roman" w:cs="Times New Roman"/>
          <w:sz w:val="24"/>
          <w:szCs w:val="24"/>
        </w:rPr>
        <w:t>7</w:t>
      </w:r>
      <w:r w:rsidRPr="00B0403D">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i/>
          <w:sz w:val="24"/>
          <w:szCs w:val="24"/>
        </w:rPr>
        <w:t>N</w:t>
      </w:r>
      <w:r w:rsidRPr="00D3751B">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i/>
          <w:sz w:val="24"/>
          <w:szCs w:val="24"/>
        </w:rPr>
        <w:t>N</w:t>
      </w:r>
      <w:r>
        <w:rPr>
          <w:rFonts w:ascii="Times New Roman" w:hAnsi="Times New Roman" w:cs="Times New Roman"/>
          <w:i/>
          <w:sz w:val="24"/>
          <w:szCs w:val="24"/>
          <w:vertAlign w:val="subscript"/>
        </w:rPr>
        <w:t>j</w:t>
      </w:r>
      <w:r>
        <w:rPr>
          <w:rFonts w:ascii="Times New Roman" w:hAnsi="Times New Roman" w:cs="Times New Roman"/>
          <w:sz w:val="24"/>
          <w:szCs w:val="24"/>
        </w:rPr>
        <w:t xml:space="preserve">) </w:t>
      </w:r>
      <w:commentRangeStart w:id="39"/>
      <w:r>
        <w:rPr>
          <w:rFonts w:ascii="Times New Roman" w:hAnsi="Times New Roman" w:cs="Times New Roman"/>
          <w:sz w:val="24"/>
          <w:szCs w:val="24"/>
        </w:rPr>
        <w:t xml:space="preserve">and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j</w:t>
      </w:r>
      <w:r>
        <w:rPr>
          <w:rFonts w:ascii="Times New Roman" w:hAnsi="Times New Roman" w:cs="Times New Roman"/>
          <w:sz w:val="24"/>
          <w:szCs w:val="24"/>
        </w:rPr>
        <w:t xml:space="preserve">) is the population density of focal species </w:t>
      </w:r>
      <w:r>
        <w:rPr>
          <w:rFonts w:ascii="Times New Roman" w:hAnsi="Times New Roman" w:cs="Times New Roman"/>
          <w:i/>
          <w:sz w:val="24"/>
          <w:szCs w:val="24"/>
        </w:rPr>
        <w:t>i</w:t>
      </w:r>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xml:space="preserve">) and resource </w:t>
      </w:r>
      <w:r w:rsidRPr="00DF4A88">
        <w:rPr>
          <w:rFonts w:ascii="Times New Roman" w:hAnsi="Times New Roman" w:cs="Times New Roman"/>
          <w:i/>
          <w:sz w:val="24"/>
          <w:szCs w:val="24"/>
        </w:rPr>
        <w:t>i</w:t>
      </w:r>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respectively</w:t>
      </w:r>
      <w:r w:rsidR="009616A1">
        <w:rPr>
          <w:rFonts w:ascii="Times New Roman" w:hAnsi="Times New Roman" w:cs="Times New Roman"/>
          <w:sz w:val="24"/>
          <w:szCs w:val="24"/>
        </w:rPr>
        <w:t xml:space="preserve">.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is the per capita maximum growth rate of species </w:t>
      </w:r>
      <w:r w:rsidRPr="00DF4A88">
        <w:rPr>
          <w:rFonts w:ascii="Times New Roman" w:hAnsi="Times New Roman" w:cs="Times New Roman"/>
          <w:i/>
          <w:sz w:val="24"/>
          <w:szCs w:val="24"/>
        </w:rPr>
        <w:t>i</w:t>
      </w:r>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w:t>
      </w:r>
      <w:r w:rsidR="009616A1">
        <w:rPr>
          <w:rFonts w:ascii="Times New Roman" w:hAnsi="Times New Roman" w:cs="Times New Roman"/>
          <w:sz w:val="24"/>
          <w:szCs w:val="24"/>
        </w:rPr>
        <w:t xml:space="preserve">, </w:t>
      </w:r>
      <w:r w:rsidRPr="006E71ED">
        <w:rPr>
          <w:rFonts w:ascii="Times New Roman" w:hAnsi="Times New Roman" w:cs="Times New Roman"/>
          <w:i/>
          <w:sz w:val="24"/>
          <w:szCs w:val="24"/>
        </w:rPr>
        <w:t>k</w:t>
      </w:r>
      <w:r w:rsidRPr="006E71ED">
        <w:rPr>
          <w:rFonts w:ascii="Times New Roman" w:hAnsi="Times New Roman" w:cs="Times New Roman"/>
          <w:i/>
          <w:sz w:val="24"/>
          <w:szCs w:val="24"/>
          <w:vertAlign w:val="subscript"/>
        </w:rPr>
        <w:t>ij</w:t>
      </w:r>
      <w:r>
        <w:rPr>
          <w:rFonts w:ascii="Times New Roman" w:hAnsi="Times New Roman" w:cs="Times New Roman"/>
          <w:sz w:val="24"/>
          <w:szCs w:val="24"/>
        </w:rPr>
        <w:t xml:space="preserve"> is the half saturation constant for species </w:t>
      </w:r>
      <w:r w:rsidRPr="006E71ED">
        <w:rPr>
          <w:rFonts w:ascii="Times New Roman" w:hAnsi="Times New Roman" w:cs="Times New Roman"/>
          <w:i/>
          <w:sz w:val="24"/>
          <w:szCs w:val="24"/>
        </w:rPr>
        <w:t>i</w:t>
      </w:r>
      <w:r>
        <w:rPr>
          <w:rFonts w:ascii="Times New Roman" w:hAnsi="Times New Roman" w:cs="Times New Roman"/>
          <w:sz w:val="24"/>
          <w:szCs w:val="24"/>
        </w:rPr>
        <w:t xml:space="preserve"> limited by resource </w:t>
      </w:r>
      <w:r w:rsidR="006E71ED" w:rsidRPr="006E71ED">
        <w:rPr>
          <w:rFonts w:ascii="Times New Roman" w:hAnsi="Times New Roman" w:cs="Times New Roman"/>
          <w:i/>
          <w:sz w:val="24"/>
          <w:szCs w:val="24"/>
        </w:rPr>
        <w:t>j</w:t>
      </w:r>
      <w:r w:rsidR="006E71ED">
        <w:rPr>
          <w:rFonts w:ascii="Times New Roman" w:hAnsi="Times New Roman" w:cs="Times New Roman"/>
          <w:sz w:val="24"/>
          <w:szCs w:val="24"/>
        </w:rPr>
        <w:t xml:space="preserve">, </w:t>
      </w:r>
      <w:r w:rsidR="006E71ED" w:rsidRPr="006E71ED">
        <w:rPr>
          <w:rFonts w:ascii="Times New Roman" w:hAnsi="Times New Roman" w:cs="Times New Roman"/>
          <w:sz w:val="24"/>
          <w:szCs w:val="24"/>
        </w:rPr>
        <w:t xml:space="preserve">and </w:t>
      </w:r>
      <w:r w:rsid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i</w:t>
      </w:r>
      <w:r w:rsidR="006E71ED" w:rsidRPr="006E71ED">
        <w:rPr>
          <w:rStyle w:val="fontstyle01"/>
          <w:rFonts w:ascii="Times New Roman" w:hAnsi="Times New Roman" w:cs="Times New Roman"/>
          <w:i w:val="0"/>
        </w:rPr>
        <w:t xml:space="preserve"> (</w:t>
      </w:r>
      <w:r w:rsidR="006E71ED" w:rsidRP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j</w:t>
      </w:r>
      <w:r w:rsidR="006E71ED" w:rsidRPr="006E71ED">
        <w:rPr>
          <w:rStyle w:val="fontstyle01"/>
          <w:rFonts w:ascii="Times New Roman" w:hAnsi="Times New Roman" w:cs="Times New Roman"/>
          <w:i w:val="0"/>
        </w:rPr>
        <w:t>)</w:t>
      </w:r>
      <w:r w:rsidR="006E71ED" w:rsidRPr="006E71ED">
        <w:rPr>
          <w:rStyle w:val="fontstyle01"/>
          <w:rFonts w:ascii="Times New Roman" w:hAnsi="Times New Roman" w:cs="Times New Roman"/>
        </w:rPr>
        <w:t xml:space="preserve"> </w:t>
      </w:r>
      <w:r w:rsidR="006E71ED" w:rsidRPr="006E71ED">
        <w:rPr>
          <w:rStyle w:val="fontstyle21"/>
          <w:rFonts w:ascii="Times New Roman" w:hAnsi="Times New Roman" w:cs="Times New Roman"/>
        </w:rPr>
        <w:t>represents the constant mortality of the consumer</w:t>
      </w:r>
      <w:r w:rsidR="006E71ED">
        <w:rPr>
          <w:rStyle w:val="fontstyle21"/>
          <w:rFonts w:ascii="Times New Roman" w:hAnsi="Times New Roman" w:cs="Times New Roman"/>
        </w:rPr>
        <w:t xml:space="preserve"> </w:t>
      </w:r>
      <w:r w:rsidR="006E71ED" w:rsidRPr="006E71ED">
        <w:rPr>
          <w:rStyle w:val="fontstyle21"/>
          <w:rFonts w:ascii="Times New Roman" w:hAnsi="Times New Roman" w:cs="Times New Roman"/>
          <w:i/>
        </w:rPr>
        <w:t>i</w:t>
      </w:r>
      <w:r w:rsidR="006E71ED">
        <w:rPr>
          <w:rStyle w:val="fontstyle21"/>
          <w:rFonts w:ascii="Times New Roman" w:hAnsi="Times New Roman" w:cs="Times New Roman"/>
        </w:rPr>
        <w:t xml:space="preserve"> (</w:t>
      </w:r>
      <w:r w:rsidR="006E71ED" w:rsidRPr="006E71ED">
        <w:rPr>
          <w:rStyle w:val="fontstyle21"/>
          <w:rFonts w:ascii="Times New Roman" w:hAnsi="Times New Roman" w:cs="Times New Roman"/>
          <w:i/>
        </w:rPr>
        <w:t>j</w:t>
      </w:r>
      <w:r w:rsidR="006E71ED">
        <w:rPr>
          <w:rStyle w:val="fontstyle21"/>
          <w:rFonts w:ascii="Times New Roman" w:hAnsi="Times New Roman" w:cs="Times New Roman"/>
        </w:rPr>
        <w:t xml:space="preserve">). </w:t>
      </w:r>
      <w:r w:rsidR="009616A1" w:rsidRPr="009616A1">
        <w:rPr>
          <w:rStyle w:val="fontstyle21"/>
          <w:rFonts w:ascii="Times New Roman" w:hAnsi="Times New Roman" w:cs="Times New Roman"/>
          <w:i/>
        </w:rPr>
        <w:t>D</w:t>
      </w:r>
      <w:r w:rsidR="009616A1">
        <w:rPr>
          <w:rStyle w:val="fontstyle21"/>
          <w:rFonts w:ascii="Times New Roman" w:hAnsi="Times New Roman" w:cs="Times New Roman"/>
        </w:rPr>
        <w:t xml:space="preserve"> is the </w:t>
      </w:r>
      <w:r w:rsidR="009616A1" w:rsidRPr="006E71ED">
        <w:rPr>
          <w:rStyle w:val="fontstyle21"/>
          <w:rFonts w:ascii="Times New Roman" w:hAnsi="Times New Roman" w:cs="Times New Roman"/>
        </w:rPr>
        <w:t>turnover rate</w:t>
      </w:r>
      <w:r w:rsidR="009616A1">
        <w:rPr>
          <w:rStyle w:val="fontstyle21"/>
          <w:rFonts w:ascii="Times New Roman" w:hAnsi="Times New Roman" w:cs="Times New Roman"/>
        </w:rPr>
        <w:t xml:space="preserve"> </w:t>
      </w:r>
      <w:r w:rsidR="009616A1" w:rsidRPr="006E71ED">
        <w:rPr>
          <w:rStyle w:val="fontstyle21"/>
          <w:rFonts w:ascii="Times New Roman" w:hAnsi="Times New Roman" w:cs="Times New Roman"/>
        </w:rPr>
        <w:t>of resources</w:t>
      </w:r>
      <w:r w:rsidR="009616A1">
        <w:rPr>
          <w:rStyle w:val="fontstyle21"/>
          <w:rFonts w:ascii="Times New Roman" w:hAnsi="Times New Roman" w:cs="Times New Roman"/>
        </w:rPr>
        <w:t xml:space="preserve"> </w:t>
      </w:r>
      <w:r w:rsidR="006C4DB7">
        <w:rPr>
          <w:rStyle w:val="fontstyle21"/>
          <w:rFonts w:ascii="Times New Roman" w:hAnsi="Times New Roman" w:cs="Times New Roman"/>
        </w:rPr>
        <w:t xml:space="preserve">and the density-independent loss rate for both species </w:t>
      </w:r>
      <w:r w:rsidR="009616A1">
        <w:rPr>
          <w:rStyle w:val="fontstyle21"/>
          <w:rFonts w:ascii="Times New Roman" w:hAnsi="Times New Roman" w:cs="Times New Roman"/>
        </w:rPr>
        <w:t xml:space="preserve">and </w:t>
      </w:r>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i</w:t>
      </w:r>
      <w:r w:rsidR="009616A1">
        <w:rPr>
          <w:rStyle w:val="fontstyle21"/>
          <w:rFonts w:ascii="Times New Roman" w:hAnsi="Times New Roman" w:cs="Times New Roman"/>
        </w:rPr>
        <w:t xml:space="preserve"> (</w:t>
      </w:r>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j</w:t>
      </w:r>
      <w:r w:rsidR="009616A1">
        <w:rPr>
          <w:rStyle w:val="fontstyle21"/>
          <w:rFonts w:ascii="Times New Roman" w:hAnsi="Times New Roman" w:cs="Times New Roman"/>
        </w:rPr>
        <w:t xml:space="preserve">) </w:t>
      </w:r>
      <w:commentRangeEnd w:id="39"/>
      <w:r w:rsidR="006C4DB7">
        <w:rPr>
          <w:rStyle w:val="CommentReference"/>
        </w:rPr>
        <w:commentReference w:id="39"/>
      </w:r>
      <w:r w:rsidR="009616A1">
        <w:rPr>
          <w:rStyle w:val="fontstyle21"/>
          <w:rFonts w:ascii="Times New Roman" w:hAnsi="Times New Roman" w:cs="Times New Roman"/>
        </w:rPr>
        <w:t>is the supply concentration for resource</w:t>
      </w:r>
      <w:r w:rsidR="009616A1" w:rsidRPr="006E71ED">
        <w:rPr>
          <w:rStyle w:val="fontstyle21"/>
          <w:rFonts w:ascii="Times New Roman" w:hAnsi="Times New Roman" w:cs="Times New Roman"/>
        </w:rPr>
        <w:t xml:space="preserve"> </w:t>
      </w:r>
      <w:r w:rsidR="009616A1" w:rsidRPr="009616A1">
        <w:rPr>
          <w:rStyle w:val="fontstyle21"/>
          <w:rFonts w:ascii="Times New Roman" w:hAnsi="Times New Roman" w:cs="Times New Roman"/>
          <w:i/>
        </w:rPr>
        <w:t>i</w:t>
      </w:r>
      <w:r w:rsidR="009616A1">
        <w:rPr>
          <w:rStyle w:val="fontstyle21"/>
          <w:rFonts w:ascii="Times New Roman" w:hAnsi="Times New Roman" w:cs="Times New Roman"/>
        </w:rPr>
        <w:t xml:space="preserve"> (</w:t>
      </w:r>
      <w:r w:rsidR="009616A1" w:rsidRPr="009616A1">
        <w:rPr>
          <w:rStyle w:val="fontstyle21"/>
          <w:rFonts w:ascii="Times New Roman" w:hAnsi="Times New Roman" w:cs="Times New Roman"/>
          <w:i/>
        </w:rPr>
        <w:t>j</w:t>
      </w:r>
      <w:r w:rsidR="009616A1">
        <w:rPr>
          <w:rStyle w:val="fontstyle21"/>
          <w:rFonts w:ascii="Times New Roman" w:hAnsi="Times New Roman" w:cs="Times New Roman"/>
        </w:rPr>
        <w:t xml:space="preserve">). Finally, </w:t>
      </w:r>
      <w:r w:rsidR="009616A1" w:rsidRPr="00D3751B">
        <w:rPr>
          <w:rFonts w:ascii="Times New Roman" w:hAnsi="Times New Roman" w:cs="Times New Roman"/>
          <w:i/>
          <w:sz w:val="24"/>
          <w:szCs w:val="24"/>
        </w:rPr>
        <w:t>c</w:t>
      </w:r>
      <w:r w:rsidR="009616A1" w:rsidRPr="00D3751B">
        <w:rPr>
          <w:rFonts w:ascii="Times New Roman" w:hAnsi="Times New Roman" w:cs="Times New Roman"/>
          <w:i/>
          <w:sz w:val="24"/>
          <w:szCs w:val="24"/>
          <w:vertAlign w:val="subscript"/>
        </w:rPr>
        <w:t>ij</w:t>
      </w:r>
      <w:r w:rsidR="009616A1" w:rsidRPr="00B0403D">
        <w:rPr>
          <w:rFonts w:ascii="Times New Roman" w:hAnsi="Times New Roman" w:cs="Times New Roman"/>
          <w:sz w:val="24"/>
          <w:szCs w:val="24"/>
        </w:rPr>
        <w:t xml:space="preserve"> is the consumption term of consumer species </w:t>
      </w:r>
      <w:r w:rsidR="009616A1" w:rsidRPr="00D3751B">
        <w:rPr>
          <w:rFonts w:ascii="Times New Roman" w:hAnsi="Times New Roman" w:cs="Times New Roman"/>
          <w:i/>
          <w:sz w:val="24"/>
          <w:szCs w:val="24"/>
        </w:rPr>
        <w:t>i</w:t>
      </w:r>
      <w:r w:rsidR="009616A1" w:rsidRPr="00B0403D">
        <w:rPr>
          <w:rFonts w:ascii="Times New Roman" w:hAnsi="Times New Roman" w:cs="Times New Roman"/>
          <w:sz w:val="24"/>
          <w:szCs w:val="24"/>
        </w:rPr>
        <w:t xml:space="preserve"> on resource </w:t>
      </w:r>
      <w:r w:rsidR="009616A1" w:rsidRPr="00D3751B">
        <w:rPr>
          <w:rFonts w:ascii="Times New Roman" w:hAnsi="Times New Roman" w:cs="Times New Roman"/>
          <w:i/>
          <w:sz w:val="24"/>
          <w:szCs w:val="24"/>
        </w:rPr>
        <w:t>j</w:t>
      </w:r>
      <w:r w:rsidR="009616A1">
        <w:rPr>
          <w:rFonts w:ascii="Times New Roman" w:hAnsi="Times New Roman" w:cs="Times New Roman"/>
          <w:sz w:val="24"/>
          <w:szCs w:val="24"/>
        </w:rPr>
        <w:t xml:space="preserve">, so </w:t>
      </w:r>
      <w:r w:rsidRPr="00B0403D">
        <w:rPr>
          <w:rFonts w:ascii="Times New Roman" w:hAnsi="Times New Roman" w:cs="Times New Roman"/>
          <w:sz w:val="24"/>
          <w:szCs w:val="24"/>
        </w:rPr>
        <w:t xml:space="preserve">it </w:t>
      </w:r>
      <w:r w:rsidR="009616A1">
        <w:rPr>
          <w:rFonts w:ascii="Times New Roman" w:hAnsi="Times New Roman" w:cs="Times New Roman"/>
          <w:sz w:val="24"/>
          <w:szCs w:val="24"/>
        </w:rPr>
        <w:t xml:space="preserve">also </w:t>
      </w:r>
      <w:r w:rsidRPr="00B0403D">
        <w:rPr>
          <w:rFonts w:ascii="Times New Roman" w:hAnsi="Times New Roman" w:cs="Times New Roman"/>
          <w:sz w:val="24"/>
          <w:szCs w:val="24"/>
        </w:rPr>
        <w:t xml:space="preserve">contains a parameter </w:t>
      </w:r>
      <w:r w:rsidRPr="00D3751B">
        <w:rPr>
          <w:rFonts w:ascii="Times New Roman" w:hAnsi="Times New Roman" w:cs="Times New Roman"/>
          <w:i/>
          <w:sz w:val="24"/>
          <w:szCs w:val="24"/>
        </w:rPr>
        <w:t>y</w:t>
      </w:r>
      <w:r w:rsidRPr="00D3751B">
        <w:rPr>
          <w:rFonts w:ascii="Times New Roman" w:hAnsi="Times New Roman" w:cs="Times New Roman"/>
          <w:i/>
          <w:sz w:val="24"/>
          <w:szCs w:val="24"/>
          <w:vertAlign w:val="subscript"/>
        </w:rPr>
        <w:t>ij</w:t>
      </w:r>
      <w:r>
        <w:rPr>
          <w:rFonts w:ascii="Times New Roman" w:hAnsi="Times New Roman" w:cs="Times New Roman"/>
          <w:sz w:val="24"/>
          <w:szCs w:val="24"/>
        </w:rPr>
        <w:t xml:space="preserve"> that represent</w:t>
      </w:r>
      <w:r w:rsidRPr="00B0403D">
        <w:rPr>
          <w:rFonts w:ascii="Times New Roman" w:hAnsi="Times New Roman" w:cs="Times New Roman"/>
          <w:sz w:val="24"/>
          <w:szCs w:val="24"/>
        </w:rPr>
        <w:t xml:space="preserve"> the yield of consumer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per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w:t>
      </w:r>
    </w:p>
    <w:p w14:paraId="3E13D5D5" w14:textId="77777777" w:rsidR="00FC6281" w:rsidRPr="00661099" w:rsidRDefault="006C4DB7"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Letten et al [2017] showed how </w:t>
      </w:r>
      <w:r w:rsidR="00154BCB">
        <w:rPr>
          <w:rFonts w:ascii="Times New Roman" w:hAnsi="Times New Roman" w:cs="Times New Roman"/>
          <w:sz w:val="24"/>
          <w:szCs w:val="24"/>
        </w:rPr>
        <w:t>equations 1</w:t>
      </w:r>
      <w:r w:rsidR="004C41F6">
        <w:rPr>
          <w:rFonts w:ascii="Times New Roman" w:hAnsi="Times New Roman" w:cs="Times New Roman"/>
          <w:sz w:val="24"/>
          <w:szCs w:val="24"/>
        </w:rPr>
        <w:t>4</w:t>
      </w:r>
      <w:r w:rsidR="00154BCB">
        <w:rPr>
          <w:rFonts w:ascii="Times New Roman" w:hAnsi="Times New Roman" w:cs="Times New Roman"/>
          <w:sz w:val="24"/>
          <w:szCs w:val="24"/>
        </w:rPr>
        <w:t>-1</w:t>
      </w:r>
      <w:r w:rsidR="004C41F6">
        <w:rPr>
          <w:rFonts w:ascii="Times New Roman" w:hAnsi="Times New Roman" w:cs="Times New Roman"/>
          <w:sz w:val="24"/>
          <w:szCs w:val="24"/>
        </w:rPr>
        <w:t>7</w:t>
      </w:r>
      <w:r w:rsidR="00154BCB">
        <w:rPr>
          <w:rFonts w:ascii="Times New Roman" w:hAnsi="Times New Roman" w:cs="Times New Roman"/>
          <w:sz w:val="24"/>
          <w:szCs w:val="24"/>
        </w:rPr>
        <w:t xml:space="preserve"> can be used to estimate</w:t>
      </w:r>
      <w:r w:rsidR="00FC6281" w:rsidRPr="00B0403D">
        <w:rPr>
          <w:rFonts w:ascii="Times New Roman" w:hAnsi="Times New Roman" w:cs="Times New Roman"/>
          <w:sz w:val="24"/>
          <w:szCs w:val="24"/>
        </w:rPr>
        <w:t xml:space="preserve"> </w:t>
      </w:r>
      <w:r w:rsidR="00661099">
        <w:rPr>
          <w:rFonts w:ascii="Times New Roman" w:hAnsi="Times New Roman" w:cs="Times New Roman"/>
          <w:sz w:val="24"/>
          <w:szCs w:val="24"/>
        </w:rPr>
        <w:t xml:space="preserve">the intra- and inter-specific competition coefficients, which are consistent with Chesson’s equations for ND and RFD as well the inequality for species coexistence (equation 1). </w:t>
      </w:r>
      <w:r w:rsidR="00154BCB">
        <w:rPr>
          <w:rFonts w:ascii="Times New Roman" w:hAnsi="Times New Roman" w:cs="Times New Roman"/>
          <w:sz w:val="24"/>
          <w:szCs w:val="24"/>
        </w:rPr>
        <w:t xml:space="preserve">This is done by evaluating the equations for each species under the resource conditions that would result from a steady-state population of the other species, similar to an invasion experiment. </w:t>
      </w:r>
      <w:r w:rsidR="00661099" w:rsidRPr="00B0403D">
        <w:rPr>
          <w:rFonts w:ascii="Times New Roman" w:hAnsi="Times New Roman" w:cs="Times New Roman"/>
          <w:sz w:val="24"/>
          <w:szCs w:val="24"/>
        </w:rPr>
        <w:t>According to Letten et al. the int</w:t>
      </w:r>
      <w:r w:rsidR="009616A1">
        <w:rPr>
          <w:rFonts w:ascii="Times New Roman" w:hAnsi="Times New Roman" w:cs="Times New Roman"/>
          <w:sz w:val="24"/>
          <w:szCs w:val="24"/>
        </w:rPr>
        <w:t>ra</w:t>
      </w:r>
      <w:r w:rsidR="00661099" w:rsidRPr="00B0403D">
        <w:rPr>
          <w:rFonts w:ascii="Times New Roman" w:hAnsi="Times New Roman" w:cs="Times New Roman"/>
          <w:sz w:val="24"/>
          <w:szCs w:val="24"/>
        </w:rPr>
        <w:t>- and int</w:t>
      </w:r>
      <w:r w:rsidR="009616A1">
        <w:rPr>
          <w:rFonts w:ascii="Times New Roman" w:hAnsi="Times New Roman" w:cs="Times New Roman"/>
          <w:sz w:val="24"/>
          <w:szCs w:val="24"/>
        </w:rPr>
        <w:t>er-</w:t>
      </w:r>
      <w:r w:rsidR="00661099" w:rsidRPr="00B0403D">
        <w:rPr>
          <w:rFonts w:ascii="Times New Roman" w:hAnsi="Times New Roman" w:cs="Times New Roman"/>
          <w:sz w:val="24"/>
          <w:szCs w:val="24"/>
        </w:rPr>
        <w:t>specific competition coefficients can be expressed as following</w:t>
      </w:r>
      <w:r w:rsidR="00661099">
        <w:rPr>
          <w:rFonts w:ascii="Times New Roman" w:hAnsi="Times New Roman" w:cs="Times New Roman"/>
          <w:sz w:val="24"/>
          <w:szCs w:val="24"/>
        </w:rPr>
        <w:t xml:space="preserve">: </w:t>
      </w:r>
    </w:p>
    <w:p w14:paraId="19FF21E0" w14:textId="77777777" w:rsidR="00D3751B" w:rsidRDefault="004022B4"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4B51FF">
        <w:rPr>
          <w:rFonts w:ascii="Times New Roman" w:hAnsi="Times New Roman" w:cs="Times New Roman"/>
          <w:sz w:val="24"/>
          <w:szCs w:val="24"/>
        </w:rPr>
        <w:t>1</w:t>
      </w:r>
      <w:r w:rsidR="000A2F38">
        <w:rPr>
          <w:rFonts w:ascii="Times New Roman" w:hAnsi="Times New Roman" w:cs="Times New Roman"/>
          <w:sz w:val="24"/>
          <w:szCs w:val="24"/>
        </w:rPr>
        <w:t>8</w:t>
      </w:r>
      <w:r w:rsidR="00D3751B">
        <w:rPr>
          <w:rFonts w:ascii="Times New Roman" w:hAnsi="Times New Roman" w:cs="Times New Roman"/>
          <w:sz w:val="24"/>
          <w:szCs w:val="24"/>
        </w:rPr>
        <w:t>)</w:t>
      </w:r>
    </w:p>
    <w:p w14:paraId="6BC34B84" w14:textId="77777777" w:rsidR="00D3751B" w:rsidRPr="00D3751B" w:rsidRDefault="004022B4"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(1</w:t>
      </w:r>
      <w:r w:rsidR="000A2F38">
        <w:rPr>
          <w:rFonts w:ascii="Times New Roman" w:hAnsi="Times New Roman" w:cs="Times New Roman"/>
          <w:sz w:val="24"/>
          <w:szCs w:val="24"/>
        </w:rPr>
        <w:t>9</w:t>
      </w:r>
      <w:r w:rsidR="00D3751B">
        <w:rPr>
          <w:rFonts w:ascii="Times New Roman" w:hAnsi="Times New Roman" w:cs="Times New Roman"/>
          <w:sz w:val="24"/>
          <w:szCs w:val="24"/>
        </w:rPr>
        <w:t>)</w:t>
      </w:r>
    </w:p>
    <w:p w14:paraId="3E34E92F" w14:textId="77777777" w:rsidR="00D3751B" w:rsidRPr="00D3751B" w:rsidRDefault="004022B4"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0A2F38">
        <w:rPr>
          <w:rFonts w:ascii="Times New Roman" w:hAnsi="Times New Roman" w:cs="Times New Roman"/>
          <w:sz w:val="24"/>
          <w:szCs w:val="24"/>
        </w:rPr>
        <w:t>20</w:t>
      </w:r>
      <w:r w:rsidR="00D3751B">
        <w:rPr>
          <w:rFonts w:ascii="Times New Roman" w:hAnsi="Times New Roman" w:cs="Times New Roman"/>
          <w:sz w:val="24"/>
          <w:szCs w:val="24"/>
        </w:rPr>
        <w:t>)</w:t>
      </w:r>
    </w:p>
    <w:p w14:paraId="0EE28F03" w14:textId="77777777" w:rsidR="00D3751B" w:rsidRDefault="004022B4"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9616A1">
        <w:rPr>
          <w:rFonts w:ascii="Times New Roman" w:hAnsi="Times New Roman" w:cs="Times New Roman"/>
          <w:sz w:val="24"/>
          <w:szCs w:val="24"/>
        </w:rPr>
        <w:t>2</w:t>
      </w:r>
      <w:r w:rsidR="000A2F38">
        <w:rPr>
          <w:rFonts w:ascii="Times New Roman" w:hAnsi="Times New Roman" w:cs="Times New Roman"/>
          <w:sz w:val="24"/>
          <w:szCs w:val="24"/>
        </w:rPr>
        <w:t>1</w:t>
      </w:r>
      <w:r w:rsidR="00D3751B">
        <w:rPr>
          <w:rFonts w:ascii="Times New Roman" w:hAnsi="Times New Roman" w:cs="Times New Roman"/>
          <w:sz w:val="24"/>
          <w:szCs w:val="24"/>
        </w:rPr>
        <w:t>)</w:t>
      </w:r>
    </w:p>
    <w:p w14:paraId="24951EE3" w14:textId="77777777" w:rsidR="00D3751B" w:rsidRDefault="009616A1" w:rsidP="00C1590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 where </w:t>
      </w:r>
      <m:oMath>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the minimum resource density of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the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w:t>
      </w:r>
      <w:r w:rsidRPr="004E6E9D">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w:t>
      </w:r>
      <w:r>
        <w:rPr>
          <w:rFonts w:ascii="Times New Roman" w:hAnsi="Times New Roman" w:cs="Times New Roman"/>
          <w:sz w:val="24"/>
          <w:szCs w:val="24"/>
        </w:rPr>
        <w:t xml:space="preserve"> Above derivation allows one to translate parameters </w:t>
      </w:r>
      <w:r w:rsidR="00CA338A">
        <w:rPr>
          <w:rFonts w:ascii="Times New Roman" w:hAnsi="Times New Roman" w:cs="Times New Roman"/>
          <w:sz w:val="24"/>
          <w:szCs w:val="24"/>
        </w:rPr>
        <w:t>in</w:t>
      </w:r>
      <w:r>
        <w:rPr>
          <w:rFonts w:ascii="Times New Roman" w:hAnsi="Times New Roman" w:cs="Times New Roman"/>
          <w:sz w:val="24"/>
          <w:szCs w:val="24"/>
        </w:rPr>
        <w:t xml:space="preserve"> Tilman’s </w:t>
      </w:r>
      <w:r w:rsidR="00617C19">
        <w:rPr>
          <w:rFonts w:ascii="Times New Roman" w:hAnsi="Times New Roman" w:cs="Times New Roman"/>
          <w:sz w:val="24"/>
          <w:szCs w:val="24"/>
        </w:rPr>
        <w:t xml:space="preserve">consumer </w:t>
      </w:r>
      <w:r>
        <w:rPr>
          <w:rFonts w:ascii="Times New Roman" w:hAnsi="Times New Roman" w:cs="Times New Roman"/>
          <w:sz w:val="24"/>
          <w:szCs w:val="24"/>
        </w:rPr>
        <w:t>resource model (right hand side of equation 1</w:t>
      </w:r>
      <w:r w:rsidR="000A2F38">
        <w:rPr>
          <w:rFonts w:ascii="Times New Roman" w:hAnsi="Times New Roman" w:cs="Times New Roman"/>
          <w:sz w:val="24"/>
          <w:szCs w:val="24"/>
        </w:rPr>
        <w:t>8</w:t>
      </w:r>
      <w:r>
        <w:rPr>
          <w:rFonts w:ascii="Times New Roman" w:hAnsi="Times New Roman" w:cs="Times New Roman"/>
          <w:sz w:val="24"/>
          <w:szCs w:val="24"/>
        </w:rPr>
        <w:t xml:space="preserve"> to 2</w:t>
      </w:r>
      <w:r w:rsidR="000A2F38">
        <w:rPr>
          <w:rFonts w:ascii="Times New Roman" w:hAnsi="Times New Roman" w:cs="Times New Roman"/>
          <w:sz w:val="24"/>
          <w:szCs w:val="24"/>
        </w:rPr>
        <w:t>1</w:t>
      </w:r>
      <w:r>
        <w:rPr>
          <w:rFonts w:ascii="Times New Roman" w:hAnsi="Times New Roman" w:cs="Times New Roman"/>
          <w:sz w:val="24"/>
          <w:szCs w:val="24"/>
        </w:rPr>
        <w:t xml:space="preserve">) to </w:t>
      </w:r>
      <w:r w:rsidRPr="00B0403D">
        <w:rPr>
          <w:rFonts w:ascii="Times New Roman" w:hAnsi="Times New Roman" w:cs="Times New Roman"/>
          <w:sz w:val="24"/>
          <w:szCs w:val="24"/>
        </w:rPr>
        <w:t>the int</w:t>
      </w:r>
      <w:r>
        <w:rPr>
          <w:rFonts w:ascii="Times New Roman" w:hAnsi="Times New Roman" w:cs="Times New Roman"/>
          <w:sz w:val="24"/>
          <w:szCs w:val="24"/>
        </w:rPr>
        <w:t>ra</w:t>
      </w:r>
      <w:r w:rsidRPr="00B0403D">
        <w:rPr>
          <w:rFonts w:ascii="Times New Roman" w:hAnsi="Times New Roman" w:cs="Times New Roman"/>
          <w:sz w:val="24"/>
          <w:szCs w:val="24"/>
        </w:rPr>
        <w:t>- and int</w:t>
      </w:r>
      <w:r>
        <w:rPr>
          <w:rFonts w:ascii="Times New Roman" w:hAnsi="Times New Roman" w:cs="Times New Roman"/>
          <w:sz w:val="24"/>
          <w:szCs w:val="24"/>
        </w:rPr>
        <w:t>er-</w:t>
      </w:r>
      <w:r w:rsidRPr="00B0403D">
        <w:rPr>
          <w:rFonts w:ascii="Times New Roman" w:hAnsi="Times New Roman" w:cs="Times New Roman"/>
          <w:sz w:val="24"/>
          <w:szCs w:val="24"/>
        </w:rPr>
        <w:t>specific competition coefficients</w:t>
      </w:r>
      <w:r>
        <w:rPr>
          <w:rFonts w:ascii="Times New Roman" w:hAnsi="Times New Roman" w:cs="Times New Roman"/>
          <w:sz w:val="24"/>
          <w:szCs w:val="24"/>
        </w:rPr>
        <w:t xml:space="preserve"> in the Lotka-Volterra model. </w:t>
      </w:r>
    </w:p>
    <w:p w14:paraId="07CEB82B" w14:textId="77777777" w:rsidR="00661099" w:rsidRDefault="00661099" w:rsidP="00C1590A">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207C0AF6" w14:textId="77777777" w:rsidR="005B1AD5" w:rsidRPr="002A445D" w:rsidRDefault="002A445D"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There are few empirical attempts to parameterize </w:t>
      </w:r>
      <w:r w:rsidRPr="00B0403D">
        <w:rPr>
          <w:rFonts w:ascii="Times New Roman" w:hAnsi="Times New Roman" w:cs="Times New Roman"/>
          <w:sz w:val="24"/>
          <w:szCs w:val="24"/>
        </w:rPr>
        <w:t xml:space="preserve">Tilman’s </w:t>
      </w:r>
      <w:r w:rsidR="005845AE">
        <w:rPr>
          <w:rFonts w:ascii="Times New Roman" w:hAnsi="Times New Roman" w:cs="Times New Roman"/>
          <w:sz w:val="24"/>
          <w:szCs w:val="24"/>
        </w:rPr>
        <w:t xml:space="preserve">consumer resource </w:t>
      </w:r>
      <w:r w:rsidRPr="00B0403D">
        <w:rPr>
          <w:rFonts w:ascii="Times New Roman" w:hAnsi="Times New Roman" w:cs="Times New Roman"/>
          <w:sz w:val="24"/>
          <w:szCs w:val="24"/>
        </w:rPr>
        <w:t>model</w:t>
      </w:r>
      <w:r>
        <w:rPr>
          <w:rFonts w:ascii="Times New Roman" w:hAnsi="Times New Roman" w:cs="Times New Roman"/>
          <w:sz w:val="24"/>
          <w:szCs w:val="24"/>
        </w:rPr>
        <w:t xml:space="preserve">. </w:t>
      </w:r>
      <w:r w:rsidR="00C507F0">
        <w:rPr>
          <w:rFonts w:ascii="Times New Roman" w:hAnsi="Times New Roman" w:cs="Times New Roman"/>
          <w:sz w:val="24"/>
          <w:szCs w:val="24"/>
        </w:rPr>
        <w:t>For example, in the paper where Tilman first propose</w:t>
      </w:r>
      <w:r w:rsidR="00154BCB">
        <w:rPr>
          <w:rFonts w:ascii="Times New Roman" w:hAnsi="Times New Roman" w:cs="Times New Roman"/>
          <w:sz w:val="24"/>
          <w:szCs w:val="24"/>
        </w:rPr>
        <w:t>d</w:t>
      </w:r>
      <w:r w:rsidR="00C507F0">
        <w:rPr>
          <w:rFonts w:ascii="Times New Roman" w:hAnsi="Times New Roman" w:cs="Times New Roman"/>
          <w:sz w:val="24"/>
          <w:szCs w:val="24"/>
        </w:rPr>
        <w:t xml:space="preserve"> the </w:t>
      </w:r>
      <w:r w:rsidR="00C507F0" w:rsidRPr="00B0403D">
        <w:rPr>
          <w:rFonts w:ascii="Times New Roman" w:hAnsi="Times New Roman" w:cs="Times New Roman"/>
          <w:sz w:val="24"/>
          <w:szCs w:val="24"/>
        </w:rPr>
        <w:t>model</w:t>
      </w:r>
      <w:r w:rsidR="00C507F0">
        <w:rPr>
          <w:rFonts w:ascii="Times New Roman" w:hAnsi="Times New Roman" w:cs="Times New Roman"/>
          <w:sz w:val="24"/>
          <w:szCs w:val="24"/>
        </w:rPr>
        <w:t>, Tilman had measured the parameters describing how two green algae species (</w:t>
      </w:r>
      <w:r w:rsidR="00154BCB">
        <w:rPr>
          <w:rFonts w:ascii="Times New Roman" w:hAnsi="Times New Roman" w:cs="Times New Roman"/>
          <w:i/>
          <w:sz w:val="24"/>
          <w:szCs w:val="24"/>
        </w:rPr>
        <w:t>A</w:t>
      </w:r>
      <w:r w:rsidR="00C507F0" w:rsidRPr="00C507F0">
        <w:rPr>
          <w:rFonts w:ascii="Times New Roman" w:hAnsi="Times New Roman" w:cs="Times New Roman"/>
          <w:i/>
          <w:sz w:val="24"/>
          <w:szCs w:val="24"/>
        </w:rPr>
        <w:t>sterionella formosa</w:t>
      </w:r>
      <w:r w:rsidR="00C507F0">
        <w:rPr>
          <w:rFonts w:ascii="Times New Roman" w:hAnsi="Times New Roman" w:cs="Times New Roman"/>
          <w:sz w:val="24"/>
          <w:szCs w:val="24"/>
        </w:rPr>
        <w:t xml:space="preserve"> and </w:t>
      </w:r>
      <w:r w:rsidR="00154BCB">
        <w:rPr>
          <w:rFonts w:ascii="Times New Roman" w:hAnsi="Times New Roman" w:cs="Times New Roman"/>
          <w:i/>
          <w:sz w:val="24"/>
          <w:szCs w:val="24"/>
        </w:rPr>
        <w:t>C</w:t>
      </w:r>
      <w:r w:rsidR="00C507F0" w:rsidRPr="00C507F0">
        <w:rPr>
          <w:rFonts w:ascii="Times New Roman" w:hAnsi="Times New Roman" w:cs="Times New Roman"/>
          <w:i/>
          <w:sz w:val="24"/>
          <w:szCs w:val="24"/>
        </w:rPr>
        <w:t>yclotella meneghiniana</w:t>
      </w:r>
      <w:r w:rsidR="00C507F0">
        <w:rPr>
          <w:rFonts w:ascii="Times New Roman" w:hAnsi="Times New Roman" w:cs="Times New Roman"/>
          <w:sz w:val="24"/>
          <w:szCs w:val="24"/>
        </w:rPr>
        <w:t>) compete for two essential resources (silicate and phosphate).</w:t>
      </w:r>
      <w:r w:rsidR="00582911">
        <w:rPr>
          <w:rFonts w:ascii="Times New Roman" w:hAnsi="Times New Roman" w:cs="Times New Roman"/>
          <w:sz w:val="24"/>
          <w:szCs w:val="24"/>
        </w:rPr>
        <w:t xml:space="preserve"> </w:t>
      </w:r>
      <w:r w:rsidR="00582911">
        <w:rPr>
          <w:rFonts w:ascii="Times New Roman" w:hAnsi="Times New Roman" w:cs="Times New Roman" w:hint="eastAsia"/>
          <w:sz w:val="24"/>
          <w:szCs w:val="24"/>
          <w:lang w:eastAsia="zh-TW"/>
        </w:rPr>
        <w:t xml:space="preserve">In general, </w:t>
      </w:r>
      <w:r w:rsidR="00582911">
        <w:rPr>
          <w:rFonts w:ascii="Times New Roman" w:hAnsi="Times New Roman" w:cs="Times New Roman"/>
          <w:sz w:val="24"/>
          <w:szCs w:val="24"/>
          <w:lang w:eastAsia="zh-TW"/>
        </w:rPr>
        <w:t>m</w:t>
      </w:r>
      <w:r w:rsidR="00582911">
        <w:rPr>
          <w:rFonts w:ascii="Times New Roman" w:hAnsi="Times New Roman" w:cs="Times New Roman"/>
          <w:sz w:val="24"/>
          <w:szCs w:val="24"/>
        </w:rPr>
        <w:t xml:space="preserve">easuring parameters in </w:t>
      </w:r>
      <w:r w:rsidR="00582911" w:rsidRPr="00B0403D">
        <w:rPr>
          <w:rFonts w:ascii="Times New Roman" w:hAnsi="Times New Roman" w:cs="Times New Roman"/>
          <w:sz w:val="24"/>
          <w:szCs w:val="24"/>
        </w:rPr>
        <w:t>Tilman’s resource ratio model</w:t>
      </w:r>
      <w:r w:rsidR="00582911">
        <w:rPr>
          <w:rFonts w:ascii="Times New Roman" w:hAnsi="Times New Roman" w:cs="Times New Roman"/>
          <w:sz w:val="24"/>
          <w:szCs w:val="24"/>
        </w:rPr>
        <w:t xml:space="preserve"> can be </w:t>
      </w:r>
      <w:r w:rsidR="00A75590">
        <w:rPr>
          <w:rFonts w:ascii="Times New Roman" w:hAnsi="Times New Roman" w:cs="Times New Roman"/>
          <w:sz w:val="24"/>
          <w:szCs w:val="24"/>
        </w:rPr>
        <w:t xml:space="preserve">more easily </w:t>
      </w:r>
      <w:r w:rsidR="00582911">
        <w:rPr>
          <w:rFonts w:ascii="Times New Roman" w:hAnsi="Times New Roman" w:cs="Times New Roman"/>
          <w:sz w:val="24"/>
          <w:szCs w:val="24"/>
        </w:rPr>
        <w:t xml:space="preserve">done with </w:t>
      </w:r>
      <w:r w:rsidR="00A75590">
        <w:rPr>
          <w:rFonts w:ascii="Times New Roman" w:hAnsi="Times New Roman" w:cs="Times New Roman"/>
          <w:sz w:val="24"/>
          <w:szCs w:val="24"/>
        </w:rPr>
        <w:t>freshwater phytoplankton</w:t>
      </w:r>
      <w:r w:rsidR="00582911">
        <w:rPr>
          <w:rFonts w:ascii="Times New Roman" w:hAnsi="Times New Roman" w:cs="Times New Roman"/>
          <w:sz w:val="24"/>
          <w:szCs w:val="24"/>
        </w:rPr>
        <w:t xml:space="preserve"> in c</w:t>
      </w:r>
      <w:r w:rsidR="00A75590">
        <w:rPr>
          <w:rFonts w:ascii="Times New Roman" w:hAnsi="Times New Roman" w:cs="Times New Roman"/>
          <w:sz w:val="24"/>
          <w:szCs w:val="24"/>
        </w:rPr>
        <w:t xml:space="preserve">hemostat experiments </w:t>
      </w:r>
      <w:r w:rsidR="00A75590">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{"citationItems":[{"id":"ITEM-1","itemData":{"ISBN":"0475498001288","author":[{"dropping-particle":"","family":"Tilman","given":"David","non-dropping-particle":"","parse-names":false,"suffix":""}],"container-title":"The American Naturalist","id":"ITEM-1","issue":"3","issued":{"date-parts":[["1980"]]},"page":"362-393","title":"Resources: A Graphical-Mechanistic Approach to Competition and Predation","type":"article-journal","volume":"116"},"uris":["http://www.mendeley.com/documents/?uuid=d519419e-4bb4-47e7-8880-b7d30818728e"]},{"id":"ITEM-2","itemData":{"DOI":"10.2307/1937747","ISSN":"00129658, 19399170","abstract":"The results of nutrient competition experiments performed for all the pairwise combinations of four species of freshwater algae often agreed with the predictions of a graphical model of resource competition. As predicted by theory, the species with the significantly lower resource requirement, as measured by R*, was the superior competitor when both species were limited by the same resource. Two species were observed to coexist only if either (1) each was limited by a different resource and met the theoretical criteria for coexistence or (2) the species were limited by the same resource and did not differ significantly in the their resource requirements. Single-species experiments were used to determine the functional dependence of the growth rate of each Lake Michigan diatom species on the concentration of limiting silicate or phosphate. The results, fit to the Monod (Michaelis-Menten) model, predicted that Fragilaria crotonensis and Asterionella formosa had identical silicate requirements, and that both were silicate competitors superior to Synedra filiformis and Tabellaria flocculosa. The phosphate requirements of the four species were very similar, with Synedra requiring significantly less phosphate than Tabellaria. Competition experiments demonstrated that Tabellaria was competitively displaced by the three other species for all silicate-to-phosphate ratios, as predicted. Asterionella and Fragilaria were apparently competitive equal, coexisting for all silicate-to-phosphate ratios used, suggesting evolution of similar resource requirements by these two commonly dominant species. Asterionella and Synedra coexisted for intermediate silicate-to-phosphate ratios, as did Synedra and Fragilaria.","author":[{"dropping-particle":"","family":"Tilman","given":"David","non-dropping-particle":"","parse-names":false,"suffix":""}],"container-title":"Ecology","id":"ITEM-2","issue":"3","issued":{"date-parts":[["1981"]]},"page":"802-815","publisher":"Ecological Society of America","title":"Tests of Resource Competition Theory Using Four Species of Lake Michigan Algae","type":"article-journal","volume":"62"},"uris":["http://www.mendeley.com/documents/?uuid=42c62f2a-32de-4c5a-ab68-eb9b0970702a","http://www.mendeley.com/documents/?uuid=53149ac0-c098-4c1d-b011-d6aca9485123"]}],"mendeley":{"formattedCitation":"(Tilman 1980, 1981)","manualFormatting":"(e.g. Tilman 1980, 1981)","plainTextFormattedCitation":"(Tilman 1980, 1981)","previouslyFormattedCitation":"(Tilman 1980, 1981)"},"properties":{"noteIndex":0},"schema":"https://github.com/citation-style-language/schema/raw/master/csl-citation.json"}</w:instrText>
      </w:r>
      <w:r w:rsidR="00A75590">
        <w:rPr>
          <w:rFonts w:ascii="Times New Roman" w:hAnsi="Times New Roman" w:cs="Times New Roman"/>
          <w:sz w:val="24"/>
          <w:szCs w:val="24"/>
        </w:rPr>
        <w:fldChar w:fldCharType="separate"/>
      </w:r>
      <w:r w:rsidR="00A75590" w:rsidRPr="00A75590">
        <w:rPr>
          <w:rFonts w:ascii="Times New Roman" w:hAnsi="Times New Roman" w:cs="Times New Roman"/>
          <w:noProof/>
          <w:sz w:val="24"/>
          <w:szCs w:val="24"/>
        </w:rPr>
        <w:t>(</w:t>
      </w:r>
      <w:r w:rsidR="00A75590">
        <w:rPr>
          <w:rFonts w:ascii="Times New Roman" w:hAnsi="Times New Roman" w:cs="Times New Roman"/>
          <w:noProof/>
          <w:sz w:val="24"/>
          <w:szCs w:val="24"/>
        </w:rPr>
        <w:t xml:space="preserve">e.g. </w:t>
      </w:r>
      <w:r w:rsidR="00A75590" w:rsidRPr="00A75590">
        <w:rPr>
          <w:rFonts w:ascii="Times New Roman" w:hAnsi="Times New Roman" w:cs="Times New Roman"/>
          <w:noProof/>
          <w:sz w:val="24"/>
          <w:szCs w:val="24"/>
        </w:rPr>
        <w:t>Tilman 1980, 1981)</w:t>
      </w:r>
      <w:r w:rsidR="00A75590">
        <w:rPr>
          <w:rFonts w:ascii="Times New Roman" w:hAnsi="Times New Roman" w:cs="Times New Roman"/>
          <w:sz w:val="24"/>
          <w:szCs w:val="24"/>
        </w:rPr>
        <w:fldChar w:fldCharType="end"/>
      </w:r>
      <w:r w:rsidR="005B1AD5">
        <w:rPr>
          <w:rFonts w:ascii="Times New Roman" w:hAnsi="Times New Roman" w:cs="Times New Roman"/>
          <w:sz w:val="24"/>
          <w:szCs w:val="24"/>
        </w:rPr>
        <w:t xml:space="preserve">, though other types of organisms are applicable as well </w:t>
      </w:r>
      <w:r w:rsidR="005B1AD5">
        <w:rPr>
          <w:rFonts w:ascii="Times New Roman" w:hAnsi="Times New Roman" w:cs="Times New Roman"/>
          <w:sz w:val="24"/>
          <w:szCs w:val="24"/>
        </w:rPr>
        <w:fldChar w:fldCharType="begin" w:fldLock="1"/>
      </w:r>
      <w:r w:rsidR="005B1AD5">
        <w:rPr>
          <w:rFonts w:ascii="Times New Roman" w:hAnsi="Times New Roman" w:cs="Times New Roman"/>
          <w:sz w:val="24"/>
          <w:szCs w:val="24"/>
        </w:rPr>
        <w:instrText>ADDIN CSL_CITATION {"citationItems":[{"id":"ITEM-1","itemData":{"DOI":"10.1086/428681","ISSN":"00030147, 15375323","abstract":"Abstract: A model of species interactions based on their use of shared resources was proposed in 1972 by Robert MacArthur and later expanded in an article (1980) and a book (1982) by David Tilman. This &amp;#x201c;resource&amp;#x2010;ratio theory&amp;#x201d; has been used to make a number of testable predictions about competition and community patterns. We reviewed 1,333 papers that cite Tilman&amp;#x2019;s two publications to determine whether predictions of the resource&amp;#x2010;ratio theory have been adequately tested and to summarize their general conclusions. Most of the citations do not directly test the theory: only 26 studies provide well&amp;#x2010;designed tests of one or more predictions, resulting in 42 individual tests of predictions. Most of these tests were conducted in the laboratory or experimental microcosms and used primary producers in freshwater systems. Overall, the predictions of the resource&amp;#x2010;ratio theory were supported 75% of the time. One of the primary predictions of the model, that species dominance varies with the ratio of resource availabilities, was supported by 13 of 16 tests, but most other predictions have been insufficiently tested. We suggest that more experimental work in a variety of natural systems is seriously needed, especially studies designed to test predictions related to resource supply and consumption rates.","author":[{"dropping-particle":"","family":"Miller","given":"Thomas E.","non-dropping-particle":"","parse-names":false,"suffix":""},{"dropping-particle":"","family":"Burns","given":"Jean H.","non-dropping-particle":"","parse-names":false,"suffix":""},{"dropping-particle":"","family":"Munguia","given":"Pablo","non-dropping-particle":"","parse-names":false,"suffix":""},{"dropping-particle":"","family":"Walters","given":"Eric L.","non-dropping-particle":"","parse-names":false,"suffix":""},{"dropping-particle":"","family":"Kneitel","given":"Jamie M.","non-dropping-particle":"","parse-names":false,"suffix":""},{"dropping-particle":"","family":"Richards","given":"Paul M.","non-dropping-particle":"","parse-names":false,"suffix":""},{"dropping-particle":"","family":"Mouquet","given":"Nicolas","non-dropping-particle":"","parse-names":false,"suffix":""},{"dropping-particle":"","family":"Buckley","given":"Hannah L.","non-dropping-particle":"","parse-names":false,"suffix":""}],"container-title":"The American Naturalist","id":"ITEM-1","issue":"4","issued":{"date-parts":[["2005"]]},"page":"439-448","publisher":"[The University of Chicago Press, The American Society of Naturalists]","title":"A critical review of twenty years' use of the resource-ratio theory","type":"article-journal","volume":"165"},"uris":["http://www.mendeley.com/documents/?uuid=f3c52a0b-f645-4715-b5f2-eba97702927c","http://www.mendeley.com/documents/?uuid=9b5612ed-bd4d-4b3a-8478-3da7f8ce1092"]}],"mendeley":{"formattedCitation":"(Miller et al. 2005)","plainTextFormattedCitation":"(Miller et al. 2005)","previouslyFormattedCitation":"(Miller et al. 2005)"},"properties":{"noteIndex":0},"schema":"https://github.com/citation-style-language/schema/raw/master/csl-citation.json"}</w:instrText>
      </w:r>
      <w:r w:rsidR="005B1AD5">
        <w:rPr>
          <w:rFonts w:ascii="Times New Roman" w:hAnsi="Times New Roman" w:cs="Times New Roman"/>
          <w:sz w:val="24"/>
          <w:szCs w:val="24"/>
        </w:rPr>
        <w:fldChar w:fldCharType="separate"/>
      </w:r>
      <w:r w:rsidR="005B1AD5" w:rsidRPr="0036474F">
        <w:rPr>
          <w:rFonts w:ascii="Times New Roman" w:hAnsi="Times New Roman" w:cs="Times New Roman"/>
          <w:noProof/>
          <w:sz w:val="24"/>
          <w:szCs w:val="24"/>
        </w:rPr>
        <w:t>(Miller et al. 2005)</w:t>
      </w:r>
      <w:r w:rsidR="005B1AD5">
        <w:rPr>
          <w:rFonts w:ascii="Times New Roman" w:hAnsi="Times New Roman" w:cs="Times New Roman"/>
          <w:sz w:val="24"/>
          <w:szCs w:val="24"/>
        </w:rPr>
        <w:fldChar w:fldCharType="end"/>
      </w:r>
      <w:r w:rsidR="00582911">
        <w:rPr>
          <w:rFonts w:ascii="Times New Roman" w:hAnsi="Times New Roman" w:cs="Times New Roman"/>
          <w:sz w:val="24"/>
          <w:szCs w:val="24"/>
        </w:rPr>
        <w:t>.</w:t>
      </w:r>
      <w:r w:rsidR="00A75590">
        <w:rPr>
          <w:rFonts w:ascii="Times New Roman" w:hAnsi="Times New Roman" w:cs="Times New Roman"/>
          <w:sz w:val="24"/>
          <w:szCs w:val="24"/>
        </w:rPr>
        <w:t xml:space="preserve"> </w:t>
      </w:r>
      <w:r w:rsidR="00CA338A">
        <w:rPr>
          <w:rFonts w:ascii="Times New Roman" w:hAnsi="Times New Roman" w:cs="Times New Roman"/>
          <w:sz w:val="24"/>
          <w:szCs w:val="24"/>
        </w:rPr>
        <w:t xml:space="preserve">Figure 5 shows the hypothetical results from chemostat experiments to parameterize the Tilman’s resource ratio model. </w:t>
      </w:r>
    </w:p>
    <w:p w14:paraId="51BD41D4" w14:textId="77777777" w:rsidR="00661099" w:rsidRPr="0036474F" w:rsidRDefault="00661099" w:rsidP="004C41F6">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64934046" w14:textId="77777777" w:rsidR="0087540E" w:rsidRDefault="004F41F4"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Reorganizing </w:t>
      </w:r>
      <w:r w:rsidR="00586AA8">
        <w:rPr>
          <w:rFonts w:ascii="Times New Roman" w:hAnsi="Times New Roman" w:cs="Times New Roman"/>
          <w:sz w:val="24"/>
          <w:szCs w:val="24"/>
        </w:rPr>
        <w:t xml:space="preserve">Tilman’s consumer resource model is </w:t>
      </w:r>
      <w:r w:rsidR="00D50C76">
        <w:rPr>
          <w:rFonts w:ascii="Times New Roman" w:hAnsi="Times New Roman" w:cs="Times New Roman"/>
          <w:sz w:val="24"/>
          <w:szCs w:val="24"/>
        </w:rPr>
        <w:t xml:space="preserve">similar to conducting invasibility experiments, which means the growth of each species is evaluated at the resource condition that would result from a steady-state population of the other species. Therefore, </w:t>
      </w:r>
      <w:r w:rsidR="00586AA8">
        <w:rPr>
          <w:rFonts w:ascii="Times New Roman" w:hAnsi="Times New Roman" w:cs="Times New Roman"/>
          <w:sz w:val="24"/>
          <w:szCs w:val="24"/>
        </w:rPr>
        <w:t>i</w:t>
      </w:r>
      <w:r w:rsidR="00A65A8D">
        <w:rPr>
          <w:rFonts w:ascii="Times New Roman" w:hAnsi="Times New Roman" w:cs="Times New Roman"/>
          <w:sz w:val="24"/>
          <w:szCs w:val="24"/>
        </w:rPr>
        <w:t>n order to</w:t>
      </w:r>
      <w:r w:rsidR="00A65A8D" w:rsidRPr="0036474F">
        <w:rPr>
          <w:rFonts w:ascii="Times New Roman" w:hAnsi="Times New Roman" w:cs="Times New Roman"/>
          <w:sz w:val="24"/>
          <w:szCs w:val="24"/>
        </w:rPr>
        <w:t xml:space="preserve"> use Letten et al.’s derivation (equation </w:t>
      </w:r>
      <w:r w:rsidR="00586AA8">
        <w:rPr>
          <w:rFonts w:ascii="Times New Roman" w:hAnsi="Times New Roman" w:cs="Times New Roman"/>
          <w:sz w:val="24"/>
          <w:szCs w:val="24"/>
        </w:rPr>
        <w:t>18 to 21</w:t>
      </w:r>
      <w:r w:rsidR="00A65A8D" w:rsidRPr="0036474F">
        <w:rPr>
          <w:rFonts w:ascii="Times New Roman" w:hAnsi="Times New Roman" w:cs="Times New Roman"/>
          <w:sz w:val="24"/>
          <w:szCs w:val="24"/>
        </w:rPr>
        <w:t xml:space="preserve">) to calculate competition coefficients for predicting coexistence, one would have to assume that the consumption of species </w:t>
      </w:r>
      <w:r w:rsidR="00A65A8D" w:rsidRPr="0036474F">
        <w:rPr>
          <w:rFonts w:ascii="Times New Roman" w:hAnsi="Times New Roman" w:cs="Times New Roman"/>
          <w:i/>
          <w:sz w:val="24"/>
          <w:szCs w:val="24"/>
        </w:rPr>
        <w:t>i</w:t>
      </w:r>
      <w:r w:rsidR="00A65A8D" w:rsidRPr="0036474F">
        <w:rPr>
          <w:rFonts w:ascii="Times New Roman" w:hAnsi="Times New Roman" w:cs="Times New Roman"/>
          <w:sz w:val="24"/>
          <w:szCs w:val="24"/>
        </w:rPr>
        <w:t xml:space="preserve"> on resource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is evaluated at the equilibrium. </w:t>
      </w:r>
      <w:r w:rsidR="00A65A8D">
        <w:rPr>
          <w:rFonts w:ascii="Times New Roman" w:hAnsi="Times New Roman" w:cs="Times New Roman"/>
          <w:sz w:val="24"/>
          <w:szCs w:val="24"/>
        </w:rPr>
        <w:t xml:space="preserve">However, </w:t>
      </w:r>
      <w:r w:rsidR="00142ECC">
        <w:rPr>
          <w:rFonts w:ascii="Times New Roman" w:hAnsi="Times New Roman" w:cs="Times New Roman"/>
          <w:sz w:val="24"/>
          <w:szCs w:val="24"/>
        </w:rPr>
        <w:t>this method</w:t>
      </w:r>
      <w:r w:rsidR="00A67A2F">
        <w:rPr>
          <w:rFonts w:ascii="Times New Roman" w:hAnsi="Times New Roman" w:cs="Times New Roman"/>
          <w:sz w:val="24"/>
          <w:szCs w:val="24"/>
        </w:rPr>
        <w:t xml:space="preserve"> </w:t>
      </w:r>
      <w:r w:rsidR="00A65A8D" w:rsidRPr="0036474F">
        <w:rPr>
          <w:rFonts w:ascii="Times New Roman" w:hAnsi="Times New Roman" w:cs="Times New Roman"/>
          <w:sz w:val="24"/>
          <w:szCs w:val="24"/>
        </w:rPr>
        <w:t xml:space="preserve">is satisfactory for </w:t>
      </w:r>
      <w:r w:rsidR="00A67A2F">
        <w:rPr>
          <w:rFonts w:ascii="Times New Roman" w:hAnsi="Times New Roman" w:cs="Times New Roman"/>
          <w:sz w:val="24"/>
          <w:szCs w:val="24"/>
        </w:rPr>
        <w:t>calculating ND and RFD, and assessing Chesson’s inequality</w:t>
      </w:r>
      <w:r w:rsidR="00A65A8D" w:rsidRPr="0036474F">
        <w:rPr>
          <w:rFonts w:ascii="Times New Roman" w:hAnsi="Times New Roman" w:cs="Times New Roman"/>
          <w:sz w:val="24"/>
          <w:szCs w:val="24"/>
        </w:rPr>
        <w:t xml:space="preserve"> since the </w:t>
      </w:r>
      <w:r w:rsidR="00A65A8D">
        <w:rPr>
          <w:rFonts w:ascii="Times New Roman" w:hAnsi="Times New Roman" w:cs="Times New Roman"/>
          <w:sz w:val="24"/>
          <w:szCs w:val="24"/>
        </w:rPr>
        <w:t xml:space="preserve">intra- and inter-specific competition </w:t>
      </w:r>
      <w:r w:rsidR="00A65A8D" w:rsidRPr="0036474F">
        <w:rPr>
          <w:rFonts w:ascii="Times New Roman" w:hAnsi="Times New Roman" w:cs="Times New Roman"/>
          <w:sz w:val="24"/>
          <w:szCs w:val="24"/>
        </w:rPr>
        <w:t xml:space="preserve">coefficients are </w:t>
      </w:r>
      <w:r w:rsidR="00A65A8D" w:rsidRPr="00D47AC1">
        <w:rPr>
          <w:rFonts w:ascii="Times New Roman" w:hAnsi="Times New Roman" w:cs="Times New Roman"/>
          <w:sz w:val="24"/>
          <w:szCs w:val="24"/>
        </w:rPr>
        <w:t xml:space="preserve">specific to the same conditions that would result when each species invades a steady-state population of the other. </w:t>
      </w:r>
    </w:p>
    <w:p w14:paraId="0015AA9B" w14:textId="77777777" w:rsidR="00C30928" w:rsidRPr="00D47AC1" w:rsidRDefault="00D47AC1" w:rsidP="00D47AC1">
      <w:pPr>
        <w:pStyle w:val="Normal1"/>
        <w:numPr>
          <w:ilvl w:val="0"/>
          <w:numId w:val="12"/>
        </w:numPr>
        <w:spacing w:line="360" w:lineRule="auto"/>
        <w:ind w:left="360"/>
        <w:rPr>
          <w:rFonts w:ascii="Times New Roman" w:hAnsi="Times New Roman" w:cs="Times New Roman"/>
          <w:i/>
          <w:sz w:val="24"/>
          <w:szCs w:val="24"/>
        </w:rPr>
      </w:pPr>
      <w:r w:rsidRPr="00D47AC1">
        <w:rPr>
          <w:rFonts w:ascii="Times New Roman" w:hAnsi="Times New Roman" w:cs="Times New Roman"/>
          <w:i/>
          <w:sz w:val="24"/>
          <w:szCs w:val="24"/>
        </w:rPr>
        <w:t xml:space="preserve">Are </w:t>
      </w:r>
      <w:r w:rsidR="00C30928" w:rsidRPr="00D47AC1">
        <w:rPr>
          <w:rFonts w:ascii="Times New Roman" w:hAnsi="Times New Roman" w:cs="Times New Roman"/>
          <w:i/>
          <w:sz w:val="24"/>
          <w:szCs w:val="24"/>
        </w:rPr>
        <w:t xml:space="preserve">these methods yield qualitatively the same prediction for </w:t>
      </w:r>
      <w:r w:rsidRPr="00D47AC1">
        <w:rPr>
          <w:rFonts w:ascii="Times New Roman" w:hAnsi="Times New Roman" w:cs="Times New Roman"/>
          <w:i/>
          <w:sz w:val="24"/>
          <w:szCs w:val="24"/>
        </w:rPr>
        <w:t>coexistence</w:t>
      </w:r>
      <w:r w:rsidRPr="00D47AC1">
        <w:rPr>
          <w:rFonts w:ascii="Times New Roman" w:hAnsi="Times New Roman" w:cs="Times New Roman"/>
          <w:i/>
          <w:sz w:val="24"/>
          <w:szCs w:val="24"/>
          <w:lang w:eastAsia="zh-TW"/>
        </w:rPr>
        <w:t>?</w:t>
      </w:r>
    </w:p>
    <w:p w14:paraId="5A3EA25F" w14:textId="77777777" w:rsidR="00942E98" w:rsidRPr="00B8330E" w:rsidRDefault="008B7AD5" w:rsidP="00D47AC1">
      <w:pPr>
        <w:pStyle w:val="Normal1"/>
        <w:spacing w:line="360" w:lineRule="auto"/>
        <w:ind w:firstLine="360"/>
        <w:rPr>
          <w:rFonts w:ascii="Times New Roman" w:hAnsi="Times New Roman" w:cs="Times New Roman"/>
          <w:sz w:val="24"/>
          <w:szCs w:val="24"/>
          <w:lang w:eastAsia="zh-TW"/>
        </w:rPr>
      </w:pPr>
      <w:r w:rsidRPr="00C30928">
        <w:rPr>
          <w:rFonts w:ascii="Times New Roman" w:hAnsi="Times New Roman" w:cs="Times New Roman"/>
          <w:sz w:val="24"/>
          <w:szCs w:val="24"/>
          <w:lang w:eastAsia="zh-TW"/>
        </w:rPr>
        <w:t xml:space="preserve">We showed that with the exceptions </w:t>
      </w:r>
      <w:r w:rsidRPr="00C30928">
        <w:rPr>
          <w:rFonts w:ascii="Times New Roman" w:hAnsi="Times New Roman" w:cs="Times New Roman"/>
          <w:sz w:val="24"/>
          <w:szCs w:val="24"/>
        </w:rPr>
        <w:t>of the NFD method, the other four methods can be reduced to the same algebra to calculate ND</w:t>
      </w:r>
      <w:r w:rsidRPr="00C30928">
        <w:rPr>
          <w:rFonts w:ascii="Times New Roman" w:hAnsi="Times New Roman" w:cs="Times New Roman"/>
          <w:sz w:val="24"/>
          <w:szCs w:val="24"/>
          <w:lang w:eastAsia="zh-TW"/>
        </w:rPr>
        <w:t xml:space="preserve"> and RFD and give </w:t>
      </w:r>
      <w:r w:rsidRPr="00C30928">
        <w:rPr>
          <w:rFonts w:ascii="Times New Roman" w:hAnsi="Times New Roman" w:cs="Times New Roman"/>
          <w:sz w:val="24"/>
          <w:szCs w:val="24"/>
        </w:rPr>
        <w:t xml:space="preserve">qualitatively the same </w:t>
      </w:r>
      <w:r w:rsidRPr="00C30928">
        <w:rPr>
          <w:rFonts w:ascii="Times New Roman" w:hAnsi="Times New Roman" w:cs="Times New Roman"/>
          <w:sz w:val="24"/>
          <w:szCs w:val="24"/>
          <w:lang w:eastAsia="zh-TW"/>
        </w:rPr>
        <w:t xml:space="preserve">predictions </w:t>
      </w:r>
      <w:r w:rsidRPr="00C30928">
        <w:rPr>
          <w:rFonts w:ascii="Times New Roman" w:hAnsi="Times New Roman" w:cs="Times New Roman"/>
          <w:sz w:val="24"/>
          <w:szCs w:val="24"/>
          <w:lang w:eastAsia="zh-TW"/>
        </w:rPr>
        <w:lastRenderedPageBreak/>
        <w:t>for coexistence</w:t>
      </w:r>
      <w:r w:rsidRPr="00C30928">
        <w:rPr>
          <w:rFonts w:ascii="Times New Roman" w:hAnsi="Times New Roman" w:cs="Times New Roman" w:hint="eastAsia"/>
          <w:sz w:val="24"/>
          <w:szCs w:val="24"/>
          <w:lang w:eastAsia="zh-TW"/>
        </w:rPr>
        <w:t>.</w:t>
      </w:r>
      <w:r w:rsidRPr="00C30928">
        <w:rPr>
          <w:rFonts w:ascii="Times New Roman" w:hAnsi="Times New Roman" w:cs="Times New Roman"/>
          <w:sz w:val="24"/>
          <w:szCs w:val="24"/>
          <w:lang w:eastAsia="zh-TW"/>
        </w:rPr>
        <w:t xml:space="preserve"> </w:t>
      </w:r>
      <w:commentRangeStart w:id="40"/>
      <w:r w:rsidRPr="00C30928">
        <w:rPr>
          <w:rFonts w:ascii="Times New Roman" w:hAnsi="Times New Roman" w:cs="Times New Roman"/>
          <w:sz w:val="24"/>
          <w:szCs w:val="24"/>
          <w:lang w:eastAsia="zh-TW"/>
        </w:rPr>
        <w:t>We show that the NFD method can</w:t>
      </w:r>
      <w:r w:rsidR="00D47AC1">
        <w:rPr>
          <w:rFonts w:ascii="Times New Roman" w:hAnsi="Times New Roman" w:cs="Times New Roman"/>
          <w:sz w:val="24"/>
          <w:szCs w:val="24"/>
          <w:lang w:eastAsia="zh-TW"/>
        </w:rPr>
        <w:t xml:space="preserve"> only</w:t>
      </w:r>
      <w:r w:rsidRPr="00C30928">
        <w:rPr>
          <w:rFonts w:ascii="Times New Roman" w:hAnsi="Times New Roman" w:cs="Times New Roman"/>
          <w:sz w:val="24"/>
          <w:szCs w:val="24"/>
          <w:lang w:eastAsia="zh-TW"/>
        </w:rPr>
        <w:t xml:space="preserve"> </w:t>
      </w:r>
      <w:r w:rsidR="00D47AC1">
        <w:rPr>
          <w:rFonts w:ascii="Times New Roman" w:hAnsi="Times New Roman" w:cs="Times New Roman"/>
          <w:sz w:val="24"/>
          <w:szCs w:val="24"/>
          <w:lang w:eastAsia="zh-TW"/>
        </w:rPr>
        <w:t>be used to</w:t>
      </w:r>
      <w:r w:rsidRPr="00C30928">
        <w:rPr>
          <w:rFonts w:ascii="Times New Roman" w:hAnsi="Times New Roman" w:cs="Times New Roman"/>
          <w:sz w:val="24"/>
          <w:szCs w:val="24"/>
          <w:lang w:eastAsia="zh-TW"/>
        </w:rPr>
        <w:t xml:space="preserve"> predict mutual invasibility</w:t>
      </w:r>
      <w:r w:rsidR="007D6C08">
        <w:rPr>
          <w:rFonts w:ascii="Times New Roman" w:hAnsi="Times New Roman" w:cs="Times New Roman"/>
          <w:sz w:val="24"/>
          <w:szCs w:val="24"/>
          <w:lang w:eastAsia="zh-TW"/>
        </w:rPr>
        <w:t xml:space="preserve"> </w:t>
      </w:r>
      <w:r w:rsidR="00D47AC1">
        <w:rPr>
          <w:rFonts w:ascii="Times New Roman" w:hAnsi="Times New Roman" w:cs="Times New Roman"/>
          <w:sz w:val="24"/>
          <w:szCs w:val="24"/>
          <w:lang w:eastAsia="zh-TW"/>
        </w:rPr>
        <w:t xml:space="preserve">when the </w:t>
      </w:r>
      <w:r w:rsidR="00D47AC1" w:rsidRPr="00670600">
        <w:rPr>
          <w:rFonts w:ascii="Times New Roman" w:hAnsi="Times New Roman" w:cs="Times New Roman"/>
          <w:sz w:val="24"/>
          <w:szCs w:val="24"/>
          <w:lang w:eastAsia="zh-TW"/>
        </w:rPr>
        <w:t>negative frequency is linear, i.e. the NFD slope is constant</w:t>
      </w:r>
      <w:r w:rsidR="00D47AC1">
        <w:rPr>
          <w:rFonts w:ascii="Times New Roman" w:hAnsi="Times New Roman" w:cs="Times New Roman"/>
          <w:sz w:val="24"/>
          <w:szCs w:val="24"/>
          <w:lang w:eastAsia="zh-TW"/>
        </w:rPr>
        <w:t xml:space="preserve">. </w:t>
      </w:r>
      <w:commentRangeEnd w:id="40"/>
      <w:r w:rsidR="000733F9">
        <w:rPr>
          <w:rStyle w:val="CommentReference"/>
        </w:rPr>
        <w:commentReference w:id="40"/>
      </w:r>
      <w:r w:rsidR="00D47AC1">
        <w:rPr>
          <w:rFonts w:ascii="Times New Roman" w:hAnsi="Times New Roman" w:cs="Times New Roman"/>
          <w:sz w:val="24"/>
          <w:szCs w:val="24"/>
          <w:lang w:eastAsia="zh-TW"/>
        </w:rPr>
        <w:t xml:space="preserve">In addition, </w:t>
      </w:r>
      <w:r w:rsidRPr="00C30928">
        <w:rPr>
          <w:rFonts w:ascii="Times New Roman" w:hAnsi="Times New Roman" w:cs="Times New Roman"/>
          <w:sz w:val="24"/>
          <w:szCs w:val="24"/>
          <w:lang w:eastAsia="zh-TW"/>
        </w:rPr>
        <w:t xml:space="preserve">the </w:t>
      </w:r>
      <w:r w:rsidR="00D47AC1">
        <w:rPr>
          <w:rFonts w:ascii="Times New Roman" w:hAnsi="Times New Roman" w:cs="Times New Roman"/>
          <w:sz w:val="24"/>
          <w:szCs w:val="24"/>
          <w:lang w:eastAsia="zh-TW"/>
        </w:rPr>
        <w:t>NFD</w:t>
      </w:r>
      <w:r w:rsidRPr="00C30928">
        <w:rPr>
          <w:rFonts w:ascii="Times New Roman" w:hAnsi="Times New Roman" w:cs="Times New Roman"/>
          <w:sz w:val="24"/>
          <w:szCs w:val="24"/>
          <w:lang w:eastAsia="zh-TW"/>
        </w:rPr>
        <w:t xml:space="preserve"> method does not give estimates of ND and RFD limits the comparisons that can be made to the other methods</w:t>
      </w:r>
      <w:r>
        <w:rPr>
          <w:rFonts w:ascii="Times New Roman" w:hAnsi="Times New Roman" w:cs="Times New Roman"/>
          <w:sz w:val="24"/>
          <w:szCs w:val="24"/>
          <w:lang w:eastAsia="zh-TW"/>
        </w:rPr>
        <w:t xml:space="preserve">. </w:t>
      </w:r>
      <w:r w:rsidR="00E60BEA">
        <w:rPr>
          <w:rFonts w:ascii="Times New Roman" w:hAnsi="Times New Roman" w:cs="Times New Roman"/>
          <w:sz w:val="24"/>
          <w:szCs w:val="24"/>
          <w:lang w:eastAsia="zh-TW"/>
        </w:rPr>
        <w:t xml:space="preserve"> </w:t>
      </w:r>
    </w:p>
    <w:p w14:paraId="2FE7FAD8" w14:textId="77777777" w:rsidR="004044A2" w:rsidRDefault="00B833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w:t>
      </w:r>
      <w:r w:rsidR="00942E98">
        <w:rPr>
          <w:rFonts w:ascii="Times New Roman" w:hAnsi="Times New Roman" w:cs="Times New Roman"/>
          <w:b/>
          <w:sz w:val="24"/>
          <w:szCs w:val="24"/>
        </w:rPr>
        <w:t>2</w:t>
      </w:r>
      <w:r w:rsidR="0087540E">
        <w:rPr>
          <w:rFonts w:ascii="Times New Roman" w:hAnsi="Times New Roman" w:cs="Times New Roman"/>
          <w:b/>
          <w:sz w:val="24"/>
          <w:szCs w:val="24"/>
        </w:rPr>
        <w:t xml:space="preserve">. </w:t>
      </w:r>
      <w:r w:rsidR="004E7989">
        <w:rPr>
          <w:rFonts w:ascii="Times New Roman" w:hAnsi="Times New Roman" w:cs="Times New Roman"/>
          <w:b/>
          <w:sz w:val="24"/>
          <w:szCs w:val="24"/>
        </w:rPr>
        <w:t>An</w:t>
      </w:r>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r w:rsidR="004E7989">
        <w:rPr>
          <w:rFonts w:ascii="Times New Roman" w:hAnsi="Times New Roman" w:cs="Times New Roman"/>
          <w:b/>
          <w:sz w:val="24"/>
          <w:szCs w:val="24"/>
        </w:rPr>
        <w:t xml:space="preserve"> to predict coexistence and estimate ND and RFD</w:t>
      </w:r>
    </w:p>
    <w:p w14:paraId="718EF9E5" w14:textId="77777777" w:rsidR="00C74BC9" w:rsidRDefault="000733F9" w:rsidP="00431BF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Having described the foundation of each empirical method, we use Table 1 to help</w:t>
      </w:r>
      <w:r w:rsidR="0049128C">
        <w:rPr>
          <w:rFonts w:ascii="Times New Roman" w:hAnsi="Times New Roman" w:cs="Times New Roman"/>
          <w:sz w:val="24"/>
          <w:szCs w:val="24"/>
        </w:rPr>
        <w:t xml:space="preserve"> empiricists to determine </w:t>
      </w:r>
      <w:r>
        <w:rPr>
          <w:rFonts w:ascii="Times New Roman" w:hAnsi="Times New Roman" w:cs="Times New Roman"/>
          <w:sz w:val="24"/>
          <w:szCs w:val="24"/>
        </w:rPr>
        <w:t xml:space="preserve">1) </w:t>
      </w:r>
      <w:r w:rsidR="000657D1" w:rsidRPr="00B0403D">
        <w:rPr>
          <w:rFonts w:ascii="Times New Roman" w:hAnsi="Times New Roman" w:cs="Times New Roman"/>
          <w:sz w:val="24"/>
          <w:szCs w:val="24"/>
        </w:rPr>
        <w:t>which method(s) are most appropriate for their study system,</w:t>
      </w:r>
      <w:r w:rsidR="008525B4">
        <w:rPr>
          <w:rFonts w:ascii="Times New Roman" w:hAnsi="Times New Roman" w:cs="Times New Roman"/>
          <w:sz w:val="24"/>
          <w:szCs w:val="24"/>
        </w:rPr>
        <w:t xml:space="preserve"> </w:t>
      </w:r>
      <w:r>
        <w:rPr>
          <w:rFonts w:ascii="Times New Roman" w:hAnsi="Times New Roman" w:cs="Times New Roman"/>
          <w:sz w:val="24"/>
          <w:szCs w:val="24"/>
        </w:rPr>
        <w:t xml:space="preserve">2) how much experimental effort is required for the method, and 3) what types of predictions the method can deliver. Table 1 is organized into four sections. </w:t>
      </w:r>
      <w:r w:rsidR="00F92F42" w:rsidRPr="00B0403D">
        <w:rPr>
          <w:rFonts w:ascii="Times New Roman" w:hAnsi="Times New Roman" w:cs="Times New Roman"/>
          <w:sz w:val="24"/>
          <w:szCs w:val="24"/>
        </w:rPr>
        <w:t>The section ‘</w:t>
      </w:r>
      <w:r w:rsidR="007829B1">
        <w:rPr>
          <w:rFonts w:ascii="Times New Roman" w:hAnsi="Times New Roman" w:cs="Times New Roman"/>
          <w:sz w:val="24"/>
          <w:szCs w:val="24"/>
        </w:rPr>
        <w:t xml:space="preserve">Decision Steps’ </w:t>
      </w:r>
      <w:r w:rsidR="00794E37" w:rsidRPr="00B0403D">
        <w:rPr>
          <w:rFonts w:ascii="Times New Roman" w:hAnsi="Times New Roman" w:cs="Times New Roman"/>
          <w:sz w:val="24"/>
          <w:szCs w:val="24"/>
        </w:rPr>
        <w:t xml:space="preserve">is a decision tree that </w:t>
      </w:r>
      <w:r>
        <w:rPr>
          <w:rFonts w:ascii="Times New Roman" w:hAnsi="Times New Roman" w:cs="Times New Roman"/>
          <w:sz w:val="24"/>
          <w:szCs w:val="24"/>
        </w:rPr>
        <w:t>allows an empiricist to identify the most appropriate method for their study. T</w:t>
      </w:r>
      <w:r w:rsidR="007829B1" w:rsidRPr="00B0403D">
        <w:rPr>
          <w:rFonts w:ascii="Times New Roman" w:hAnsi="Times New Roman" w:cs="Times New Roman"/>
          <w:sz w:val="24"/>
          <w:szCs w:val="24"/>
        </w:rPr>
        <w:t>he ‘Method’</w:t>
      </w:r>
      <w:r w:rsidR="007829B1">
        <w:rPr>
          <w:rFonts w:ascii="Times New Roman" w:hAnsi="Times New Roman" w:cs="Times New Roman"/>
          <w:sz w:val="24"/>
          <w:szCs w:val="24"/>
        </w:rPr>
        <w:t xml:space="preserve"> section </w:t>
      </w:r>
      <w:r w:rsidR="007829B1" w:rsidRPr="00B0403D">
        <w:rPr>
          <w:rFonts w:ascii="Times New Roman" w:hAnsi="Times New Roman" w:cs="Times New Roman"/>
          <w:sz w:val="24"/>
          <w:szCs w:val="24"/>
        </w:rPr>
        <w:t>direct</w:t>
      </w:r>
      <w:r>
        <w:rPr>
          <w:rFonts w:ascii="Times New Roman" w:hAnsi="Times New Roman" w:cs="Times New Roman"/>
          <w:sz w:val="24"/>
          <w:szCs w:val="24"/>
        </w:rPr>
        <w:t>s</w:t>
      </w:r>
      <w:r w:rsidR="007829B1" w:rsidRPr="00B0403D">
        <w:rPr>
          <w:rFonts w:ascii="Times New Roman" w:hAnsi="Times New Roman" w:cs="Times New Roman"/>
          <w:sz w:val="24"/>
          <w:szCs w:val="24"/>
        </w:rPr>
        <w:t xml:space="preserve"> the </w:t>
      </w:r>
      <w:r>
        <w:rPr>
          <w:rFonts w:ascii="Times New Roman" w:hAnsi="Times New Roman" w:cs="Times New Roman"/>
          <w:sz w:val="24"/>
          <w:szCs w:val="24"/>
        </w:rPr>
        <w:t xml:space="preserve">empiricist to </w:t>
      </w:r>
      <w:r w:rsidR="007829B1" w:rsidRPr="00B0403D">
        <w:rPr>
          <w:rFonts w:ascii="Times New Roman" w:hAnsi="Times New Roman" w:cs="Times New Roman"/>
          <w:sz w:val="24"/>
          <w:szCs w:val="24"/>
        </w:rPr>
        <w:t xml:space="preserve">the </w:t>
      </w:r>
      <w:r>
        <w:rPr>
          <w:rFonts w:ascii="Times New Roman" w:hAnsi="Times New Roman" w:cs="Times New Roman"/>
          <w:sz w:val="24"/>
          <w:szCs w:val="24"/>
        </w:rPr>
        <w:t>key literature for each method</w:t>
      </w:r>
      <w:r w:rsidR="007829B1" w:rsidRPr="00B0403D">
        <w:rPr>
          <w:rFonts w:ascii="Times New Roman" w:hAnsi="Times New Roman" w:cs="Times New Roman"/>
          <w:sz w:val="24"/>
          <w:szCs w:val="24"/>
        </w:rPr>
        <w:t>.</w:t>
      </w:r>
      <w:r w:rsidR="007829B1">
        <w:rPr>
          <w:rFonts w:ascii="Times New Roman" w:hAnsi="Times New Roman" w:cs="Times New Roman"/>
          <w:sz w:val="24"/>
          <w:szCs w:val="24"/>
        </w:rPr>
        <w:t xml:space="preserve"> </w:t>
      </w:r>
      <w:r>
        <w:rPr>
          <w:rFonts w:ascii="Times New Roman" w:hAnsi="Times New Roman" w:cs="Times New Roman"/>
          <w:sz w:val="24"/>
          <w:szCs w:val="24"/>
        </w:rPr>
        <w:t>T</w:t>
      </w:r>
      <w:r w:rsidR="007829B1">
        <w:rPr>
          <w:rFonts w:ascii="Times New Roman" w:hAnsi="Times New Roman" w:cs="Times New Roman"/>
          <w:sz w:val="24"/>
          <w:szCs w:val="24"/>
        </w:rPr>
        <w:t xml:space="preserve">he </w:t>
      </w:r>
      <w:r>
        <w:rPr>
          <w:rFonts w:ascii="Times New Roman" w:hAnsi="Times New Roman" w:cs="Times New Roman"/>
          <w:sz w:val="24"/>
          <w:szCs w:val="24"/>
        </w:rPr>
        <w:t xml:space="preserve">section </w:t>
      </w:r>
      <w:r w:rsidR="007829B1">
        <w:rPr>
          <w:rFonts w:ascii="Times New Roman" w:hAnsi="Times New Roman" w:cs="Times New Roman"/>
          <w:sz w:val="24"/>
          <w:szCs w:val="24"/>
        </w:rPr>
        <w:t>‘Experimental Requirement</w:t>
      </w:r>
      <w:r>
        <w:rPr>
          <w:rFonts w:ascii="Times New Roman" w:hAnsi="Times New Roman" w:cs="Times New Roman"/>
          <w:sz w:val="24"/>
          <w:szCs w:val="24"/>
        </w:rPr>
        <w:t>s</w:t>
      </w:r>
      <w:r w:rsidR="007829B1">
        <w:rPr>
          <w:rFonts w:ascii="Times New Roman" w:hAnsi="Times New Roman" w:cs="Times New Roman"/>
          <w:sz w:val="24"/>
          <w:szCs w:val="24"/>
        </w:rPr>
        <w:t xml:space="preserve">’ </w:t>
      </w:r>
      <w:r w:rsidR="00431BF1">
        <w:rPr>
          <w:rFonts w:ascii="Times New Roman" w:hAnsi="Times New Roman" w:cs="Times New Roman"/>
          <w:sz w:val="24"/>
          <w:szCs w:val="24"/>
        </w:rPr>
        <w:t xml:space="preserve">outlines the number and types of experiments that would be required for the method. Finally, the section </w:t>
      </w:r>
      <w:r w:rsidR="007829B1">
        <w:rPr>
          <w:rFonts w:ascii="Times New Roman" w:hAnsi="Times New Roman" w:cs="Times New Roman"/>
          <w:sz w:val="24"/>
          <w:szCs w:val="24"/>
        </w:rPr>
        <w:t>‘O</w:t>
      </w:r>
      <w:r w:rsidR="007829B1" w:rsidRPr="000F21BA">
        <w:rPr>
          <w:rFonts w:ascii="Times New Roman" w:hAnsi="Times New Roman" w:cs="Times New Roman"/>
          <w:sz w:val="24"/>
          <w:szCs w:val="24"/>
        </w:rPr>
        <w:t>utputs</w:t>
      </w:r>
      <w:r w:rsidR="007829B1">
        <w:rPr>
          <w:rFonts w:ascii="Times New Roman" w:hAnsi="Times New Roman" w:cs="Times New Roman"/>
          <w:sz w:val="24"/>
          <w:szCs w:val="24"/>
        </w:rPr>
        <w:t xml:space="preserve">’ </w:t>
      </w:r>
      <w:r w:rsidR="00431BF1">
        <w:rPr>
          <w:rFonts w:ascii="Times New Roman" w:hAnsi="Times New Roman" w:cs="Times New Roman"/>
          <w:sz w:val="24"/>
          <w:szCs w:val="24"/>
        </w:rPr>
        <w:t>explains the types of predictions that the method can be used to make</w:t>
      </w:r>
      <w:r w:rsidR="007829B1">
        <w:rPr>
          <w:rFonts w:ascii="Times New Roman" w:hAnsi="Times New Roman" w:cs="Times New Roman"/>
          <w:sz w:val="24"/>
          <w:szCs w:val="24"/>
        </w:rPr>
        <w:t xml:space="preserve">. </w:t>
      </w:r>
    </w:p>
    <w:p w14:paraId="1515C6B2" w14:textId="77777777" w:rsidR="008B7AD5" w:rsidRPr="00D05024" w:rsidRDefault="00431BF1" w:rsidP="00D05024">
      <w:pPr>
        <w:pStyle w:val="Normal1"/>
        <w:numPr>
          <w:ilvl w:val="0"/>
          <w:numId w:val="13"/>
        </w:numPr>
        <w:spacing w:line="360" w:lineRule="auto"/>
        <w:ind w:left="360"/>
        <w:rPr>
          <w:rFonts w:ascii="Times New Roman" w:hAnsi="Times New Roman" w:cs="Times New Roman"/>
          <w:i/>
          <w:sz w:val="24"/>
          <w:szCs w:val="24"/>
        </w:rPr>
      </w:pPr>
      <w:commentRangeStart w:id="41"/>
      <w:r>
        <w:rPr>
          <w:rFonts w:ascii="Times New Roman" w:hAnsi="Times New Roman" w:cs="Times New Roman"/>
          <w:i/>
          <w:sz w:val="24"/>
          <w:szCs w:val="24"/>
        </w:rPr>
        <w:t>Decision</w:t>
      </w:r>
      <w:commentRangeEnd w:id="41"/>
      <w:r w:rsidR="001F5893">
        <w:rPr>
          <w:rStyle w:val="CommentReference"/>
        </w:rPr>
        <w:commentReference w:id="41"/>
      </w:r>
      <w:r>
        <w:rPr>
          <w:rFonts w:ascii="Times New Roman" w:hAnsi="Times New Roman" w:cs="Times New Roman"/>
          <w:i/>
          <w:sz w:val="24"/>
          <w:szCs w:val="24"/>
        </w:rPr>
        <w:t xml:space="preserve"> Steps - h</w:t>
      </w:r>
      <w:r w:rsidR="00AA6B7B" w:rsidRPr="00D05024">
        <w:rPr>
          <w:rFonts w:ascii="Times New Roman" w:hAnsi="Times New Roman" w:cs="Times New Roman"/>
          <w:i/>
          <w:sz w:val="24"/>
          <w:szCs w:val="24"/>
        </w:rPr>
        <w:t xml:space="preserve">ow to decide which method </w:t>
      </w:r>
      <w:r>
        <w:rPr>
          <w:rFonts w:ascii="Times New Roman" w:hAnsi="Times New Roman" w:cs="Times New Roman"/>
          <w:i/>
          <w:sz w:val="24"/>
          <w:szCs w:val="24"/>
        </w:rPr>
        <w:t>is appropriate for a study</w:t>
      </w:r>
    </w:p>
    <w:p w14:paraId="7F7461EB" w14:textId="77777777" w:rsidR="00726870" w:rsidRDefault="00431BF1" w:rsidP="00431BF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This section of Table 1 uses sequential questions about the study system to identify the most appropriate method. </w:t>
      </w:r>
      <w:r w:rsidR="00AA6B7B">
        <w:rPr>
          <w:rFonts w:ascii="Times New Roman" w:hAnsi="Times New Roman" w:cs="Times New Roman"/>
          <w:sz w:val="24"/>
          <w:szCs w:val="24"/>
        </w:rPr>
        <w:t>The first</w:t>
      </w:r>
      <w:r w:rsidR="007829B1">
        <w:rPr>
          <w:rFonts w:ascii="Times New Roman" w:hAnsi="Times New Roman" w:cs="Times New Roman"/>
          <w:sz w:val="24"/>
          <w:szCs w:val="24"/>
        </w:rPr>
        <w:t xml:space="preserve"> </w:t>
      </w:r>
      <w:r w:rsidR="00AA6B7B">
        <w:rPr>
          <w:rFonts w:ascii="Times New Roman" w:hAnsi="Times New Roman" w:cs="Times New Roman"/>
          <w:sz w:val="24"/>
          <w:szCs w:val="24"/>
        </w:rPr>
        <w:t>d</w:t>
      </w:r>
      <w:r w:rsidR="007829B1">
        <w:rPr>
          <w:rFonts w:ascii="Times New Roman" w:hAnsi="Times New Roman" w:cs="Times New Roman"/>
          <w:sz w:val="24"/>
          <w:szCs w:val="24"/>
        </w:rPr>
        <w:t xml:space="preserve">ecision </w:t>
      </w:r>
      <w:r w:rsidR="00AA6B7B">
        <w:rPr>
          <w:rFonts w:ascii="Times New Roman" w:hAnsi="Times New Roman" w:cs="Times New Roman"/>
          <w:sz w:val="24"/>
          <w:szCs w:val="24"/>
        </w:rPr>
        <w:t>s</w:t>
      </w:r>
      <w:r w:rsidR="007829B1">
        <w:rPr>
          <w:rFonts w:ascii="Times New Roman" w:hAnsi="Times New Roman" w:cs="Times New Roman"/>
          <w:sz w:val="24"/>
          <w:szCs w:val="24"/>
        </w:rPr>
        <w:t>tep</w:t>
      </w:r>
      <w:r>
        <w:rPr>
          <w:rFonts w:ascii="Times New Roman" w:hAnsi="Times New Roman" w:cs="Times New Roman"/>
          <w:sz w:val="24"/>
          <w:szCs w:val="24"/>
        </w:rPr>
        <w:t xml:space="preserve">, whether the method must yield estimates of ND and RFD compatible with MCT, </w:t>
      </w:r>
      <w:r w:rsidR="00715006">
        <w:rPr>
          <w:rFonts w:ascii="Times New Roman" w:hAnsi="Times New Roman" w:cs="Times New Roman"/>
          <w:sz w:val="24"/>
          <w:szCs w:val="24"/>
        </w:rPr>
        <w:t>isolate</w:t>
      </w:r>
      <w:r w:rsidR="00AA6B7B">
        <w:rPr>
          <w:rFonts w:ascii="Times New Roman" w:hAnsi="Times New Roman" w:cs="Times New Roman"/>
          <w:sz w:val="24"/>
          <w:szCs w:val="24"/>
        </w:rPr>
        <w:t>s</w:t>
      </w:r>
      <w:r w:rsidR="00715006">
        <w:rPr>
          <w:rFonts w:ascii="Times New Roman" w:hAnsi="Times New Roman" w:cs="Times New Roman"/>
          <w:sz w:val="24"/>
          <w:szCs w:val="24"/>
        </w:rPr>
        <w:t xml:space="preserve"> the negative frequency dependenc</w:t>
      </w:r>
      <w:r w:rsidR="00AA6B7B">
        <w:rPr>
          <w:rFonts w:ascii="Times New Roman" w:hAnsi="Times New Roman" w:cs="Times New Roman"/>
          <w:sz w:val="24"/>
          <w:szCs w:val="24"/>
        </w:rPr>
        <w:t>e</w:t>
      </w:r>
      <w:r w:rsidR="00715006">
        <w:rPr>
          <w:rFonts w:ascii="Times New Roman" w:hAnsi="Times New Roman" w:cs="Times New Roman"/>
          <w:sz w:val="24"/>
          <w:szCs w:val="24"/>
        </w:rPr>
        <w:t xml:space="preserve"> method </w:t>
      </w:r>
      <w:r w:rsidR="00AA6B7B">
        <w:rPr>
          <w:rFonts w:ascii="Times New Roman" w:hAnsi="Times New Roman" w:cs="Times New Roman"/>
          <w:sz w:val="24"/>
          <w:szCs w:val="24"/>
        </w:rPr>
        <w:t xml:space="preserve">from the others. While NFD can accurately determine mutual invasibility, </w:t>
      </w:r>
      <w:r w:rsidR="00715006">
        <w:rPr>
          <w:rFonts w:ascii="Times New Roman" w:hAnsi="Times New Roman" w:cs="Times New Roman"/>
          <w:sz w:val="24"/>
          <w:szCs w:val="24"/>
        </w:rPr>
        <w:t xml:space="preserve">it is the only method that cannot be used to estimate ND and RFD </w:t>
      </w:r>
      <w:r w:rsidR="00F23A98">
        <w:rPr>
          <w:rFonts w:ascii="Times New Roman" w:hAnsi="Times New Roman" w:cs="Times New Roman"/>
          <w:sz w:val="24"/>
          <w:szCs w:val="24"/>
        </w:rPr>
        <w:t xml:space="preserve">in order to </w:t>
      </w:r>
      <w:r w:rsidR="00715006">
        <w:rPr>
          <w:rFonts w:ascii="Times New Roman" w:hAnsi="Times New Roman" w:cs="Times New Roman"/>
          <w:sz w:val="24"/>
          <w:szCs w:val="24"/>
        </w:rPr>
        <w:t>predict species coexistence</w:t>
      </w:r>
      <w:r w:rsidR="00F23A98">
        <w:rPr>
          <w:rFonts w:ascii="Times New Roman" w:hAnsi="Times New Roman" w:cs="Times New Roman"/>
          <w:sz w:val="24"/>
          <w:szCs w:val="24"/>
        </w:rPr>
        <w:t xml:space="preserve"> using Chesson’s inequality</w:t>
      </w:r>
      <w:r w:rsidR="00715006">
        <w:rPr>
          <w:rFonts w:ascii="Times New Roman" w:hAnsi="Times New Roman" w:cs="Times New Roman"/>
          <w:sz w:val="24"/>
          <w:szCs w:val="24"/>
        </w:rPr>
        <w:t xml:space="preserve">. </w:t>
      </w:r>
      <w:r>
        <w:rPr>
          <w:rFonts w:ascii="Times New Roman" w:hAnsi="Times New Roman" w:cs="Times New Roman"/>
          <w:sz w:val="24"/>
          <w:szCs w:val="24"/>
        </w:rPr>
        <w:t xml:space="preserve">While this decision step separates the NFD method from the other four methods, it is important to note that </w:t>
      </w:r>
      <w:r w:rsidR="00726870">
        <w:rPr>
          <w:rFonts w:ascii="Times New Roman" w:hAnsi="Times New Roman" w:cs="Times New Roman"/>
          <w:sz w:val="24"/>
          <w:szCs w:val="24"/>
        </w:rPr>
        <w:t>the negative frequency dependenc</w:t>
      </w:r>
      <w:r w:rsidR="00AA6B7B">
        <w:rPr>
          <w:rFonts w:ascii="Times New Roman" w:hAnsi="Times New Roman" w:cs="Times New Roman"/>
          <w:sz w:val="24"/>
          <w:szCs w:val="24"/>
        </w:rPr>
        <w:t>e</w:t>
      </w:r>
      <w:r w:rsidR="00726870">
        <w:rPr>
          <w:rFonts w:ascii="Times New Roman" w:hAnsi="Times New Roman" w:cs="Times New Roman"/>
          <w:sz w:val="24"/>
          <w:szCs w:val="24"/>
        </w:rPr>
        <w:t xml:space="preserve"> method </w:t>
      </w:r>
      <w:r>
        <w:rPr>
          <w:rFonts w:ascii="Times New Roman" w:hAnsi="Times New Roman" w:cs="Times New Roman"/>
          <w:sz w:val="24"/>
          <w:szCs w:val="24"/>
        </w:rPr>
        <w:t>is the only method that</w:t>
      </w:r>
      <w:r w:rsidRPr="00371339">
        <w:rPr>
          <w:rFonts w:ascii="Times New Roman" w:hAnsi="Times New Roman" w:cs="Times New Roman"/>
          <w:sz w:val="24"/>
          <w:szCs w:val="24"/>
        </w:rPr>
        <w:t xml:space="preserve"> does not require monocultures.</w:t>
      </w:r>
      <w:r>
        <w:rPr>
          <w:rFonts w:ascii="Times New Roman" w:hAnsi="Times New Roman" w:cs="Times New Roman"/>
          <w:sz w:val="24"/>
          <w:szCs w:val="24"/>
        </w:rPr>
        <w:t xml:space="preserve"> </w:t>
      </w:r>
      <w:r w:rsidR="00726870">
        <w:rPr>
          <w:rFonts w:ascii="Times New Roman" w:hAnsi="Times New Roman" w:cs="Times New Roman"/>
          <w:sz w:val="24"/>
          <w:szCs w:val="24"/>
        </w:rPr>
        <w:t xml:space="preserve">This advantage </w:t>
      </w:r>
      <w:r>
        <w:rPr>
          <w:rFonts w:ascii="Times New Roman" w:hAnsi="Times New Roman" w:cs="Times New Roman"/>
          <w:sz w:val="24"/>
          <w:szCs w:val="24"/>
        </w:rPr>
        <w:t>could</w:t>
      </w:r>
      <w:r w:rsidR="00726870">
        <w:rPr>
          <w:rFonts w:ascii="Times New Roman" w:hAnsi="Times New Roman" w:cs="Times New Roman"/>
          <w:sz w:val="24"/>
          <w:szCs w:val="24"/>
        </w:rPr>
        <w:t xml:space="preserve"> </w:t>
      </w:r>
      <w:r>
        <w:rPr>
          <w:rFonts w:ascii="Times New Roman" w:hAnsi="Times New Roman" w:cs="Times New Roman"/>
          <w:sz w:val="24"/>
          <w:szCs w:val="24"/>
        </w:rPr>
        <w:t xml:space="preserve">be </w:t>
      </w:r>
      <w:r w:rsidR="00726870">
        <w:rPr>
          <w:rFonts w:ascii="Times New Roman" w:hAnsi="Times New Roman" w:cs="Times New Roman"/>
          <w:sz w:val="24"/>
          <w:szCs w:val="24"/>
        </w:rPr>
        <w:t>particularly important for</w:t>
      </w:r>
      <w:r w:rsidR="00726870" w:rsidRPr="00371339">
        <w:rPr>
          <w:rFonts w:ascii="Times New Roman" w:hAnsi="Times New Roman" w:cs="Times New Roman"/>
          <w:sz w:val="24"/>
          <w:szCs w:val="24"/>
        </w:rPr>
        <w:t xml:space="preserve"> study systems where </w:t>
      </w:r>
      <w:r w:rsidR="00AA6B7B">
        <w:rPr>
          <w:rFonts w:ascii="Times New Roman" w:hAnsi="Times New Roman" w:cs="Times New Roman"/>
          <w:sz w:val="24"/>
          <w:szCs w:val="24"/>
        </w:rPr>
        <w:t xml:space="preserve">experimental </w:t>
      </w:r>
      <w:r w:rsidR="00726870" w:rsidRPr="00371339">
        <w:rPr>
          <w:rFonts w:ascii="Times New Roman" w:hAnsi="Times New Roman" w:cs="Times New Roman"/>
          <w:sz w:val="24"/>
          <w:szCs w:val="24"/>
        </w:rPr>
        <w:t>manipulation</w:t>
      </w:r>
      <w:r w:rsidR="00AA6B7B">
        <w:rPr>
          <w:rFonts w:ascii="Times New Roman" w:hAnsi="Times New Roman" w:cs="Times New Roman"/>
          <w:sz w:val="24"/>
          <w:szCs w:val="24"/>
        </w:rPr>
        <w:t>s</w:t>
      </w:r>
      <w:r w:rsidR="00726870" w:rsidRPr="00371339">
        <w:rPr>
          <w:rFonts w:ascii="Times New Roman" w:hAnsi="Times New Roman" w:cs="Times New Roman"/>
          <w:sz w:val="24"/>
          <w:szCs w:val="24"/>
        </w:rPr>
        <w:t xml:space="preserve"> </w:t>
      </w:r>
      <w:r w:rsidR="00AA6B7B">
        <w:rPr>
          <w:rFonts w:ascii="Times New Roman" w:hAnsi="Times New Roman" w:cs="Times New Roman"/>
          <w:sz w:val="24"/>
          <w:szCs w:val="24"/>
        </w:rPr>
        <w:t>are</w:t>
      </w:r>
      <w:r w:rsidR="00726870" w:rsidRPr="00371339">
        <w:rPr>
          <w:rFonts w:ascii="Times New Roman" w:hAnsi="Times New Roman" w:cs="Times New Roman"/>
          <w:sz w:val="24"/>
          <w:szCs w:val="24"/>
        </w:rPr>
        <w:t xml:space="preserve"> not feasible</w:t>
      </w:r>
      <w:r w:rsidR="00726870">
        <w:rPr>
          <w:rFonts w:ascii="Times New Roman" w:hAnsi="Times New Roman" w:cs="Times New Roman"/>
          <w:sz w:val="24"/>
          <w:szCs w:val="24"/>
        </w:rPr>
        <w:t xml:space="preserve"> (e.g. </w:t>
      </w:r>
      <w:r w:rsidR="00726870" w:rsidRPr="00371339">
        <w:rPr>
          <w:rFonts w:ascii="Times New Roman" w:hAnsi="Times New Roman" w:cs="Times New Roman"/>
          <w:sz w:val="24"/>
          <w:szCs w:val="24"/>
        </w:rPr>
        <w:t xml:space="preserve">long-lived </w:t>
      </w:r>
      <w:r w:rsidR="00726870">
        <w:rPr>
          <w:rFonts w:ascii="Times New Roman" w:hAnsi="Times New Roman" w:cs="Times New Roman"/>
          <w:sz w:val="24"/>
          <w:szCs w:val="24"/>
        </w:rPr>
        <w:t>species, protected habitats).</w:t>
      </w:r>
      <w:r w:rsidR="00B30763">
        <w:rPr>
          <w:rFonts w:ascii="Times New Roman" w:hAnsi="Times New Roman" w:cs="Times New Roman"/>
          <w:sz w:val="24"/>
          <w:szCs w:val="24"/>
        </w:rPr>
        <w:t xml:space="preserve"> In addition, the</w:t>
      </w:r>
      <w:r w:rsidR="00B30763" w:rsidRPr="00371339">
        <w:rPr>
          <w:rFonts w:ascii="Times New Roman" w:hAnsi="Times New Roman" w:cs="Times New Roman"/>
          <w:sz w:val="24"/>
          <w:szCs w:val="24"/>
        </w:rPr>
        <w:t xml:space="preserve"> negative frequency dependence method </w:t>
      </w:r>
      <w:r>
        <w:rPr>
          <w:rFonts w:ascii="Times New Roman" w:hAnsi="Times New Roman" w:cs="Times New Roman"/>
          <w:sz w:val="24"/>
          <w:szCs w:val="24"/>
        </w:rPr>
        <w:t xml:space="preserve">is one of only two methods that has been applied to observational data, which might be necessary for some study systems. </w:t>
      </w:r>
      <w:r w:rsidR="00842C71" w:rsidRPr="00842C71">
        <w:rPr>
          <w:rFonts w:ascii="Times New Roman" w:hAnsi="Times New Roman" w:cs="Times New Roman"/>
          <w:sz w:val="24"/>
          <w:szCs w:val="24"/>
        </w:rPr>
        <w:t xml:space="preserve"> </w:t>
      </w:r>
    </w:p>
    <w:p w14:paraId="2EDD6A9C" w14:textId="77777777" w:rsidR="005A3F9E" w:rsidRDefault="00715006" w:rsidP="00123B3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sidR="00BA135C">
        <w:rPr>
          <w:rFonts w:ascii="Times New Roman" w:hAnsi="Times New Roman" w:cs="Times New Roman"/>
          <w:sz w:val="24"/>
          <w:szCs w:val="24"/>
        </w:rPr>
        <w:t xml:space="preserve">next </w:t>
      </w:r>
      <w:r w:rsidR="00431BF1">
        <w:rPr>
          <w:rFonts w:ascii="Times New Roman" w:hAnsi="Times New Roman" w:cs="Times New Roman"/>
          <w:sz w:val="24"/>
          <w:szCs w:val="24"/>
        </w:rPr>
        <w:t xml:space="preserve">decision step, </w:t>
      </w:r>
      <w:r w:rsidR="00794E37" w:rsidRPr="00B0403D">
        <w:rPr>
          <w:rFonts w:ascii="Times New Roman" w:hAnsi="Times New Roman" w:cs="Times New Roman"/>
          <w:sz w:val="24"/>
          <w:szCs w:val="24"/>
        </w:rPr>
        <w:t>whether or the empiricist knows the factors that influence population dynamics in their study system</w:t>
      </w:r>
      <w:r w:rsidR="00BA135C">
        <w:rPr>
          <w:rFonts w:ascii="Times New Roman" w:hAnsi="Times New Roman" w:cs="Times New Roman"/>
          <w:sz w:val="24"/>
          <w:szCs w:val="24"/>
        </w:rPr>
        <w:t xml:space="preserve"> </w:t>
      </w:r>
      <w:r w:rsidR="00842C71">
        <w:rPr>
          <w:rFonts w:ascii="Times New Roman" w:hAnsi="Times New Roman" w:cs="Times New Roman"/>
          <w:sz w:val="24"/>
          <w:szCs w:val="24"/>
        </w:rPr>
        <w:t>and can quantify these relationships</w:t>
      </w:r>
      <w:r w:rsidR="00431BF1">
        <w:rPr>
          <w:rFonts w:ascii="Times New Roman" w:hAnsi="Times New Roman" w:cs="Times New Roman"/>
          <w:sz w:val="24"/>
          <w:szCs w:val="24"/>
        </w:rPr>
        <w:t xml:space="preserve">, separates </w:t>
      </w:r>
      <w:r w:rsidR="00794E37" w:rsidRPr="00E43EC9">
        <w:rPr>
          <w:rFonts w:ascii="Times New Roman" w:hAnsi="Times New Roman" w:cs="Times New Roman"/>
          <w:sz w:val="24"/>
          <w:szCs w:val="24"/>
        </w:rPr>
        <w:t xml:space="preserve">the </w:t>
      </w:r>
      <w:r w:rsidR="00AA6B7B">
        <w:rPr>
          <w:rFonts w:ascii="Times New Roman" w:hAnsi="Times New Roman" w:cs="Times New Roman"/>
          <w:sz w:val="24"/>
          <w:szCs w:val="24"/>
        </w:rPr>
        <w:t>four</w:t>
      </w:r>
      <w:r w:rsidR="00794E37" w:rsidRPr="00E43EC9">
        <w:rPr>
          <w:rFonts w:ascii="Times New Roman" w:hAnsi="Times New Roman" w:cs="Times New Roman"/>
          <w:sz w:val="24"/>
          <w:szCs w:val="24"/>
        </w:rPr>
        <w:t xml:space="preserve"> meth</w:t>
      </w:r>
      <w:r w:rsidR="00794E37" w:rsidRPr="00016F51">
        <w:rPr>
          <w:rFonts w:ascii="Times New Roman" w:hAnsi="Times New Roman" w:cs="Times New Roman"/>
          <w:sz w:val="24"/>
          <w:szCs w:val="24"/>
        </w:rPr>
        <w:t xml:space="preserve">ods </w:t>
      </w:r>
      <w:r w:rsidR="00EA4D62">
        <w:rPr>
          <w:rFonts w:ascii="Times New Roman" w:hAnsi="Times New Roman" w:cs="Times New Roman"/>
          <w:sz w:val="24"/>
          <w:szCs w:val="24"/>
        </w:rPr>
        <w:t xml:space="preserve">for estimating ND and RFD </w:t>
      </w:r>
      <w:r w:rsidR="00794E37" w:rsidRPr="00016F51">
        <w:rPr>
          <w:rFonts w:ascii="Times New Roman" w:hAnsi="Times New Roman" w:cs="Times New Roman"/>
          <w:sz w:val="24"/>
          <w:szCs w:val="24"/>
        </w:rPr>
        <w:t xml:space="preserve">into two completely separate groups: phenomenological methods that are informed by quantifying species interactions but make no assumptions about </w:t>
      </w:r>
      <w:r w:rsidR="00794E37" w:rsidRPr="00016F51">
        <w:rPr>
          <w:rFonts w:ascii="Times New Roman" w:hAnsi="Times New Roman" w:cs="Times New Roman"/>
          <w:sz w:val="24"/>
          <w:szCs w:val="24"/>
        </w:rPr>
        <w:lastRenderedPageBreak/>
        <w:t>mechanisms</w:t>
      </w:r>
      <w:r w:rsidR="00E43EC9">
        <w:rPr>
          <w:rFonts w:ascii="Times New Roman" w:hAnsi="Times New Roman" w:cs="Times New Roman"/>
          <w:sz w:val="24"/>
          <w:szCs w:val="24"/>
        </w:rPr>
        <w:t xml:space="preserve"> (highlighted in </w:t>
      </w:r>
      <w:r w:rsidR="00BA135C">
        <w:rPr>
          <w:rFonts w:ascii="Times New Roman" w:hAnsi="Times New Roman" w:cs="Times New Roman"/>
          <w:sz w:val="24"/>
          <w:szCs w:val="24"/>
        </w:rPr>
        <w:t>green</w:t>
      </w:r>
      <w:r w:rsidR="00E43EC9">
        <w:rPr>
          <w:rFonts w:ascii="Times New Roman" w:hAnsi="Times New Roman" w:cs="Times New Roman"/>
          <w:sz w:val="24"/>
          <w:szCs w:val="24"/>
        </w:rPr>
        <w:t>)</w:t>
      </w:r>
      <w:r w:rsidR="00794E37"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00794E37"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00794E37" w:rsidRPr="00E43EC9">
        <w:rPr>
          <w:rFonts w:ascii="Times New Roman" w:hAnsi="Times New Roman" w:cs="Times New Roman"/>
          <w:sz w:val="24"/>
          <w:szCs w:val="24"/>
        </w:rPr>
        <w:t xml:space="preserve"> </w:t>
      </w:r>
      <w:r w:rsidR="005A3F9E">
        <w:rPr>
          <w:rFonts w:ascii="Times New Roman" w:hAnsi="Times New Roman" w:cs="Times New Roman"/>
          <w:sz w:val="24"/>
          <w:szCs w:val="24"/>
        </w:rPr>
        <w:t>This decision step is especially critical since</w:t>
      </w:r>
      <w:r w:rsidR="00EA4D62">
        <w:rPr>
          <w:rFonts w:ascii="Times New Roman" w:hAnsi="Times New Roman" w:cs="Times New Roman"/>
          <w:sz w:val="24"/>
          <w:szCs w:val="24"/>
        </w:rPr>
        <w:t xml:space="preserve"> all of the remaining steps are conditional on whether the method is phenomenological or mechanistic. In many cases it will not be possible for an empiricist to answer ‘yes’ to question 2, which makes the Lotka-Volterra and Sensitivity methods particularly useful. On the other hand, only the mechanistic methods can give predictions about coexistence without growing the species together and can be used to make predictions about novel combinations of species and environmental conditions. Because this decision step is so influential, the remaining steps are particular to either the phenomenological or mechanistic methods. </w:t>
      </w:r>
    </w:p>
    <w:p w14:paraId="7F4FAE6C" w14:textId="77777777" w:rsidR="006E69F1" w:rsidRDefault="00EA4D62" w:rsidP="00EA4D6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Deciding between t</w:t>
      </w:r>
      <w:r w:rsidR="002B309B" w:rsidRPr="00B90B60">
        <w:rPr>
          <w:rFonts w:ascii="Times New Roman" w:hAnsi="Times New Roman" w:cs="Times New Roman"/>
          <w:sz w:val="24"/>
          <w:szCs w:val="24"/>
        </w:rPr>
        <w:t xml:space="preserve">he </w:t>
      </w:r>
      <w:r w:rsidR="00726870">
        <w:rPr>
          <w:rFonts w:ascii="Times New Roman" w:hAnsi="Times New Roman" w:cs="Times New Roman"/>
          <w:sz w:val="24"/>
          <w:szCs w:val="24"/>
        </w:rPr>
        <w:t>two</w:t>
      </w:r>
      <w:r w:rsidR="002B309B" w:rsidRPr="00B90B60">
        <w:rPr>
          <w:rFonts w:ascii="Times New Roman" w:hAnsi="Times New Roman" w:cs="Times New Roman"/>
          <w:sz w:val="24"/>
          <w:szCs w:val="24"/>
        </w:rPr>
        <w:t xml:space="preserve"> phenomenological methods</w:t>
      </w:r>
      <w:r>
        <w:rPr>
          <w:rFonts w:ascii="Times New Roman" w:hAnsi="Times New Roman" w:cs="Times New Roman"/>
          <w:sz w:val="24"/>
          <w:szCs w:val="24"/>
        </w:rPr>
        <w:t>,</w:t>
      </w:r>
      <w:r w:rsidR="002B309B" w:rsidRPr="00B90B60">
        <w:rPr>
          <w:rFonts w:ascii="Times New Roman" w:hAnsi="Times New Roman" w:cs="Times New Roman"/>
          <w:sz w:val="24"/>
          <w:szCs w:val="24"/>
        </w:rPr>
        <w:t xml:space="preserve"> highlighted in </w:t>
      </w:r>
      <w:r w:rsidR="00726870">
        <w:rPr>
          <w:rFonts w:ascii="Times New Roman" w:hAnsi="Times New Roman" w:cs="Times New Roman"/>
          <w:sz w:val="24"/>
          <w:szCs w:val="24"/>
        </w:rPr>
        <w:t>green</w:t>
      </w:r>
      <w:r>
        <w:rPr>
          <w:rFonts w:ascii="Times New Roman" w:hAnsi="Times New Roman" w:cs="Times New Roman"/>
          <w:sz w:val="24"/>
          <w:szCs w:val="24"/>
        </w:rPr>
        <w:t>,</w:t>
      </w:r>
      <w:r w:rsidR="002B309B" w:rsidRPr="00B90B60">
        <w:rPr>
          <w:rFonts w:ascii="Times New Roman" w:hAnsi="Times New Roman" w:cs="Times New Roman"/>
          <w:sz w:val="24"/>
          <w:szCs w:val="24"/>
        </w:rPr>
        <w:t xml:space="preserve"> </w:t>
      </w:r>
      <w:r>
        <w:rPr>
          <w:rFonts w:ascii="Times New Roman" w:hAnsi="Times New Roman" w:cs="Times New Roman"/>
          <w:sz w:val="24"/>
          <w:szCs w:val="24"/>
        </w:rPr>
        <w:t>depends on the answers to whether</w:t>
      </w:r>
      <w:ins w:id="42" w:author="Godwin, Casey" w:date="2018-12-04T10:51:00Z">
        <w:r w:rsidR="003056C1">
          <w:rPr>
            <w:rFonts w:ascii="Times New Roman" w:hAnsi="Times New Roman" w:cs="Times New Roman"/>
            <w:sz w:val="24"/>
            <w:szCs w:val="24"/>
          </w:rPr>
          <w:t xml:space="preserve"> the method </w:t>
        </w:r>
      </w:ins>
      <w:r>
        <w:rPr>
          <w:rFonts w:ascii="Times New Roman" w:hAnsi="Times New Roman" w:cs="Times New Roman"/>
          <w:sz w:val="24"/>
          <w:szCs w:val="24"/>
        </w:rPr>
        <w:t>must work</w:t>
      </w:r>
      <w:ins w:id="43" w:author="Godwin, Casey" w:date="2018-12-04T10:51:00Z">
        <w:r w:rsidR="003056C1">
          <w:rPr>
            <w:rFonts w:ascii="Times New Roman" w:hAnsi="Times New Roman" w:cs="Times New Roman"/>
            <w:sz w:val="24"/>
            <w:szCs w:val="24"/>
          </w:rPr>
          <w:t xml:space="preserve"> for </w:t>
        </w:r>
      </w:ins>
      <w:del w:id="44" w:author="Godwin, Casey" w:date="2018-12-04T10:51:00Z">
        <w:r w:rsidR="00B30763" w:rsidRPr="00C74BC9" w:rsidDel="003056C1">
          <w:rPr>
            <w:rFonts w:ascii="Times New Roman" w:hAnsi="Times New Roman" w:cs="Times New Roman"/>
            <w:sz w:val="24"/>
            <w:szCs w:val="24"/>
          </w:rPr>
          <w:delText xml:space="preserve">Both the Lotka-Volterra and Sensitivity </w:delText>
        </w:r>
        <w:r w:rsidR="009730B5" w:rsidRPr="00C74BC9" w:rsidDel="003056C1">
          <w:rPr>
            <w:rFonts w:ascii="Times New Roman" w:hAnsi="Times New Roman" w:cs="Times New Roman"/>
            <w:sz w:val="24"/>
            <w:szCs w:val="24"/>
          </w:rPr>
          <w:delText xml:space="preserve">methods </w:delText>
        </w:r>
        <w:r w:rsidR="00E43EC9" w:rsidRPr="00C74BC9" w:rsidDel="003056C1">
          <w:rPr>
            <w:rFonts w:ascii="Times New Roman" w:hAnsi="Times New Roman" w:cs="Times New Roman"/>
            <w:sz w:val="24"/>
            <w:szCs w:val="24"/>
          </w:rPr>
          <w:delText>will work for manipulative experiments</w:delText>
        </w:r>
      </w:del>
      <w:ins w:id="45" w:author="Godwin, Casey" w:date="2018-12-04T10:51:00Z">
        <w:r w:rsidR="003056C1">
          <w:rPr>
            <w:rFonts w:ascii="Times New Roman" w:hAnsi="Times New Roman" w:cs="Times New Roman"/>
            <w:sz w:val="24"/>
            <w:szCs w:val="24"/>
          </w:rPr>
          <w:t>observ</w:t>
        </w:r>
      </w:ins>
      <w:ins w:id="46" w:author="Godwin, Casey" w:date="2018-12-04T10:52:00Z">
        <w:r w:rsidR="003056C1">
          <w:rPr>
            <w:rFonts w:ascii="Times New Roman" w:hAnsi="Times New Roman" w:cs="Times New Roman"/>
            <w:sz w:val="24"/>
            <w:szCs w:val="24"/>
          </w:rPr>
          <w:t xml:space="preserve">ational datasets </w:t>
        </w:r>
      </w:ins>
      <w:r>
        <w:rPr>
          <w:rFonts w:ascii="Times New Roman" w:hAnsi="Times New Roman" w:cs="Times New Roman"/>
          <w:sz w:val="24"/>
          <w:szCs w:val="24"/>
        </w:rPr>
        <w:t>(</w:t>
      </w:r>
      <w:commentRangeStart w:id="47"/>
      <w:r>
        <w:rPr>
          <w:rFonts w:ascii="Times New Roman" w:hAnsi="Times New Roman" w:cs="Times New Roman"/>
          <w:sz w:val="24"/>
          <w:szCs w:val="24"/>
        </w:rPr>
        <w:t>question 3</w:t>
      </w:r>
      <w:commentRangeEnd w:id="47"/>
      <w:r w:rsidR="00123B3F">
        <w:rPr>
          <w:rStyle w:val="CommentReference"/>
        </w:rPr>
        <w:commentReference w:id="47"/>
      </w:r>
      <w:r w:rsidR="00123B3F">
        <w:rPr>
          <w:rFonts w:ascii="Times New Roman" w:hAnsi="Times New Roman" w:cs="Times New Roman"/>
          <w:sz w:val="24"/>
          <w:szCs w:val="24"/>
        </w:rPr>
        <w:t>)</w:t>
      </w:r>
      <w:r>
        <w:rPr>
          <w:rFonts w:ascii="Times New Roman" w:hAnsi="Times New Roman" w:cs="Times New Roman"/>
          <w:sz w:val="24"/>
          <w:szCs w:val="24"/>
        </w:rPr>
        <w:t xml:space="preserve">, </w:t>
      </w:r>
      <w:r w:rsidR="00123B3F">
        <w:rPr>
          <w:rFonts w:ascii="Times New Roman" w:hAnsi="Times New Roman" w:cs="Times New Roman"/>
          <w:sz w:val="24"/>
          <w:szCs w:val="24"/>
        </w:rPr>
        <w:t xml:space="preserve">whether a steady-state monoculture can be obtained (question 5), and </w:t>
      </w:r>
      <w:del w:id="48" w:author="Godwin, Casey" w:date="2018-12-04T10:44:00Z">
        <w:r w:rsidR="00B30763" w:rsidRPr="00C74BC9" w:rsidDel="003056C1">
          <w:rPr>
            <w:rFonts w:ascii="Times New Roman" w:hAnsi="Times New Roman" w:cs="Times New Roman"/>
            <w:sz w:val="24"/>
            <w:szCs w:val="24"/>
          </w:rPr>
          <w:delText xml:space="preserve"> and require</w:delText>
        </w:r>
        <w:r w:rsidR="009730B5" w:rsidRPr="00C74BC9" w:rsidDel="003056C1">
          <w:rPr>
            <w:rFonts w:ascii="Times New Roman" w:hAnsi="Times New Roman" w:cs="Times New Roman"/>
            <w:sz w:val="24"/>
            <w:szCs w:val="24"/>
          </w:rPr>
          <w:delText xml:space="preserve"> some</w:delText>
        </w:r>
        <w:r w:rsidR="00B30763" w:rsidRPr="00C74BC9" w:rsidDel="003056C1">
          <w:rPr>
            <w:rFonts w:ascii="Times New Roman" w:hAnsi="Times New Roman" w:cs="Times New Roman"/>
            <w:sz w:val="24"/>
            <w:szCs w:val="24"/>
          </w:rPr>
          <w:delText xml:space="preserve"> data measured in monocultures. </w:delText>
        </w:r>
      </w:del>
      <w:del w:id="49" w:author="Godwin, Casey" w:date="2018-12-04T10:45:00Z">
        <w:r w:rsidR="00371339" w:rsidRPr="00C74BC9" w:rsidDel="003056C1">
          <w:rPr>
            <w:rFonts w:ascii="Times New Roman" w:hAnsi="Times New Roman" w:cs="Times New Roman"/>
            <w:sz w:val="24"/>
            <w:szCs w:val="24"/>
          </w:rPr>
          <w:delText>The</w:delText>
        </w:r>
      </w:del>
      <w:del w:id="50" w:author="Godwin, Casey" w:date="2018-12-04T10:46:00Z">
        <w:r w:rsidR="00371339" w:rsidRPr="00C74BC9" w:rsidDel="003056C1">
          <w:rPr>
            <w:rFonts w:ascii="Times New Roman" w:hAnsi="Times New Roman" w:cs="Times New Roman"/>
            <w:sz w:val="24"/>
            <w:szCs w:val="24"/>
          </w:rPr>
          <w:delText xml:space="preserve"> Lotka-Volterra and Sensitivity methods </w:delText>
        </w:r>
      </w:del>
      <w:del w:id="51" w:author="Godwin, Casey" w:date="2018-12-04T10:45:00Z">
        <w:r w:rsidR="00371339" w:rsidRPr="00C74BC9" w:rsidDel="003056C1">
          <w:rPr>
            <w:rFonts w:ascii="Times New Roman" w:hAnsi="Times New Roman" w:cs="Times New Roman"/>
            <w:sz w:val="24"/>
            <w:szCs w:val="24"/>
          </w:rPr>
          <w:delText xml:space="preserve">are further distinguished by the need for each species to be grown at steady state as monocultures </w:delText>
        </w:r>
        <w:r w:rsidR="00B30763" w:rsidRPr="00C74BC9" w:rsidDel="003056C1">
          <w:rPr>
            <w:rFonts w:ascii="Times New Roman" w:hAnsi="Times New Roman" w:cs="Times New Roman"/>
            <w:sz w:val="24"/>
            <w:szCs w:val="24"/>
          </w:rPr>
          <w:delText>(decision step 4)</w:delText>
        </w:r>
        <w:r w:rsidR="00570EEB" w:rsidRPr="00C74BC9" w:rsidDel="003056C1">
          <w:rPr>
            <w:rFonts w:ascii="Times New Roman" w:hAnsi="Times New Roman" w:cs="Times New Roman"/>
            <w:sz w:val="24"/>
            <w:szCs w:val="24"/>
          </w:rPr>
          <w:delText>, either to measure steady-state abundance (i.e. carry capacity) or as a resident population for invasion experiments</w:delText>
        </w:r>
      </w:del>
      <w:del w:id="52" w:author="Godwin, Casey" w:date="2018-12-04T10:46:00Z">
        <w:r w:rsidR="00371339" w:rsidRPr="00C74BC9" w:rsidDel="003056C1">
          <w:rPr>
            <w:rFonts w:ascii="Times New Roman" w:hAnsi="Times New Roman" w:cs="Times New Roman"/>
            <w:sz w:val="24"/>
            <w:szCs w:val="24"/>
          </w:rPr>
          <w:delText xml:space="preserve">. </w:delText>
        </w:r>
      </w:del>
      <w:del w:id="53" w:author="Godwin, Casey" w:date="2018-12-04T10:52:00Z">
        <w:r w:rsidR="00570EEB" w:rsidRPr="00C74BC9" w:rsidDel="003056C1">
          <w:rPr>
            <w:rFonts w:ascii="Times New Roman" w:hAnsi="Times New Roman" w:cs="Times New Roman"/>
            <w:sz w:val="24"/>
            <w:szCs w:val="24"/>
          </w:rPr>
          <w:delText xml:space="preserve">The final determinant among the phenomenological methods is </w:delText>
        </w:r>
      </w:del>
      <w:r w:rsidR="00277918" w:rsidRPr="00C74BC9">
        <w:rPr>
          <w:rFonts w:ascii="Times New Roman" w:hAnsi="Times New Roman" w:cs="Times New Roman"/>
          <w:sz w:val="24"/>
          <w:szCs w:val="24"/>
        </w:rPr>
        <w:t xml:space="preserve">whether </w:t>
      </w:r>
      <w:r w:rsidR="00371339" w:rsidRPr="00C74BC9">
        <w:rPr>
          <w:rFonts w:ascii="Times New Roman" w:hAnsi="Times New Roman" w:cs="Times New Roman"/>
          <w:sz w:val="24"/>
          <w:szCs w:val="24"/>
        </w:rPr>
        <w:t xml:space="preserve">the method can be </w:t>
      </w:r>
      <w:r w:rsidR="00D04358" w:rsidRPr="00C74BC9">
        <w:rPr>
          <w:rFonts w:ascii="Times New Roman" w:hAnsi="Times New Roman" w:cs="Times New Roman"/>
          <w:sz w:val="24"/>
          <w:szCs w:val="24"/>
        </w:rPr>
        <w:t xml:space="preserve">used </w:t>
      </w:r>
      <w:r w:rsidR="00371339" w:rsidRPr="00C74BC9">
        <w:rPr>
          <w:rFonts w:ascii="Times New Roman" w:hAnsi="Times New Roman" w:cs="Times New Roman"/>
          <w:sz w:val="24"/>
          <w:szCs w:val="24"/>
        </w:rPr>
        <w:t xml:space="preserve">to predict </w:t>
      </w:r>
      <w:commentRangeStart w:id="54"/>
      <w:r w:rsidR="00123B3F">
        <w:rPr>
          <w:rFonts w:ascii="Times New Roman" w:hAnsi="Times New Roman" w:cs="Times New Roman"/>
          <w:sz w:val="24"/>
          <w:szCs w:val="24"/>
        </w:rPr>
        <w:t xml:space="preserve">pairwise </w:t>
      </w:r>
      <w:commentRangeEnd w:id="54"/>
      <w:r w:rsidR="00123B3F">
        <w:rPr>
          <w:rStyle w:val="CommentReference"/>
        </w:rPr>
        <w:commentReference w:id="54"/>
      </w:r>
      <w:r w:rsidR="00371339" w:rsidRPr="00C74BC9">
        <w:rPr>
          <w:rFonts w:ascii="Times New Roman" w:hAnsi="Times New Roman" w:cs="Times New Roman"/>
          <w:sz w:val="24"/>
          <w:szCs w:val="24"/>
        </w:rPr>
        <w:t xml:space="preserve">coexistence among multiple species </w:t>
      </w:r>
      <w:r w:rsidR="00B30763" w:rsidRPr="00C74BC9">
        <w:rPr>
          <w:rFonts w:ascii="Times New Roman" w:hAnsi="Times New Roman" w:cs="Times New Roman"/>
          <w:sz w:val="24"/>
          <w:szCs w:val="24"/>
        </w:rPr>
        <w:t>(</w:t>
      </w:r>
      <w:r w:rsidR="00123B3F">
        <w:rPr>
          <w:rFonts w:ascii="Times New Roman" w:hAnsi="Times New Roman" w:cs="Times New Roman"/>
          <w:sz w:val="24"/>
          <w:szCs w:val="24"/>
        </w:rPr>
        <w:t>question</w:t>
      </w:r>
      <w:r w:rsidR="00B30763" w:rsidRPr="00C74BC9">
        <w:rPr>
          <w:rFonts w:ascii="Times New Roman" w:hAnsi="Times New Roman" w:cs="Times New Roman"/>
          <w:sz w:val="24"/>
          <w:szCs w:val="24"/>
        </w:rPr>
        <w:t xml:space="preserve"> </w:t>
      </w:r>
      <w:r w:rsidR="00123B3F">
        <w:rPr>
          <w:rFonts w:ascii="Times New Roman" w:hAnsi="Times New Roman" w:cs="Times New Roman"/>
          <w:sz w:val="24"/>
          <w:szCs w:val="24"/>
        </w:rPr>
        <w:t>6)</w:t>
      </w:r>
      <w:r w:rsidR="00B30763" w:rsidRPr="00C74BC9">
        <w:rPr>
          <w:rFonts w:ascii="Times New Roman" w:hAnsi="Times New Roman" w:cs="Times New Roman"/>
          <w:sz w:val="24"/>
          <w:szCs w:val="24"/>
        </w:rPr>
        <w:t xml:space="preserve">. </w:t>
      </w:r>
      <w:r w:rsidR="00123B3F">
        <w:rPr>
          <w:rFonts w:ascii="Times New Roman" w:hAnsi="Times New Roman" w:cs="Times New Roman"/>
          <w:sz w:val="24"/>
          <w:szCs w:val="24"/>
        </w:rPr>
        <w:t>The two phenomenological methods differ in terms of whether they can predict</w:t>
      </w:r>
      <w:r w:rsidR="0061165B" w:rsidRPr="00C74BC9">
        <w:rPr>
          <w:rFonts w:ascii="Times New Roman" w:hAnsi="Times New Roman" w:cs="Times New Roman"/>
          <w:sz w:val="24"/>
          <w:szCs w:val="24"/>
        </w:rPr>
        <w:t xml:space="preserve"> species coexistence </w:t>
      </w:r>
      <w:r w:rsidR="008525B4" w:rsidRPr="00C74BC9">
        <w:rPr>
          <w:rFonts w:ascii="Times New Roman" w:hAnsi="Times New Roman" w:cs="Times New Roman"/>
          <w:sz w:val="24"/>
          <w:szCs w:val="24"/>
        </w:rPr>
        <w:t>among</w:t>
      </w:r>
      <w:r w:rsidR="0061165B" w:rsidRPr="00C74BC9">
        <w:rPr>
          <w:rFonts w:ascii="Times New Roman" w:hAnsi="Times New Roman" w:cs="Times New Roman"/>
          <w:sz w:val="24"/>
          <w:szCs w:val="24"/>
        </w:rPr>
        <w:t xml:space="preserve"> </w:t>
      </w:r>
      <w:ins w:id="55" w:author="Godwin, Casey" w:date="2018-12-04T10:52:00Z">
        <w:r w:rsidR="000D4BCD">
          <w:rPr>
            <w:rFonts w:ascii="Times New Roman" w:hAnsi="Times New Roman" w:cs="Times New Roman"/>
            <w:sz w:val="24"/>
            <w:szCs w:val="24"/>
          </w:rPr>
          <w:t>more than two</w:t>
        </w:r>
      </w:ins>
      <w:del w:id="56" w:author="Godwin, Casey" w:date="2018-12-04T10:52:00Z">
        <w:r w:rsidR="0061165B" w:rsidRPr="00C74BC9" w:rsidDel="000D4BCD">
          <w:rPr>
            <w:rFonts w:ascii="Times New Roman" w:hAnsi="Times New Roman" w:cs="Times New Roman"/>
            <w:sz w:val="24"/>
            <w:szCs w:val="24"/>
          </w:rPr>
          <w:delText>multiple</w:delText>
        </w:r>
      </w:del>
      <w:r w:rsidR="0061165B" w:rsidRPr="00C74BC9">
        <w:rPr>
          <w:rFonts w:ascii="Times New Roman" w:hAnsi="Times New Roman" w:cs="Times New Roman"/>
          <w:sz w:val="24"/>
          <w:szCs w:val="24"/>
        </w:rPr>
        <w:t xml:space="preserve"> species</w:t>
      </w:r>
      <w:r w:rsidR="00123B3F">
        <w:rPr>
          <w:rFonts w:ascii="Times New Roman" w:hAnsi="Times New Roman" w:cs="Times New Roman"/>
          <w:sz w:val="24"/>
          <w:szCs w:val="24"/>
        </w:rPr>
        <w:t>:</w:t>
      </w:r>
      <w:r w:rsidR="0061165B" w:rsidRPr="00C74BC9">
        <w:rPr>
          <w:rFonts w:ascii="Times New Roman" w:hAnsi="Times New Roman" w:cs="Times New Roman"/>
          <w:sz w:val="24"/>
          <w:szCs w:val="24"/>
        </w:rPr>
        <w:t xml:space="preserve"> the Lotka-Volterra </w:t>
      </w:r>
      <w:r w:rsidR="00570EEB" w:rsidRPr="00C74BC9">
        <w:rPr>
          <w:rFonts w:ascii="Times New Roman" w:hAnsi="Times New Roman" w:cs="Times New Roman"/>
          <w:sz w:val="24"/>
          <w:szCs w:val="24"/>
        </w:rPr>
        <w:t>model</w:t>
      </w:r>
      <w:r w:rsidR="0061165B" w:rsidRPr="00C74BC9">
        <w:rPr>
          <w:rFonts w:ascii="Times New Roman" w:hAnsi="Times New Roman" w:cs="Times New Roman"/>
          <w:sz w:val="24"/>
          <w:szCs w:val="24"/>
        </w:rPr>
        <w:t xml:space="preserve"> can </w:t>
      </w:r>
      <w:ins w:id="57" w:author="Godwin, Casey" w:date="2018-12-04T10:52:00Z">
        <w:r w:rsidR="000D4BCD">
          <w:rPr>
            <w:rFonts w:ascii="Times New Roman" w:hAnsi="Times New Roman" w:cs="Times New Roman"/>
            <w:sz w:val="24"/>
            <w:szCs w:val="24"/>
          </w:rPr>
          <w:t xml:space="preserve">be </w:t>
        </w:r>
      </w:ins>
      <w:del w:id="58" w:author="Godwin, Casey" w:date="2018-12-04T10:52:00Z">
        <w:r w:rsidR="0061165B" w:rsidRPr="00C74BC9" w:rsidDel="000D4BCD">
          <w:rPr>
            <w:rFonts w:ascii="Times New Roman" w:hAnsi="Times New Roman" w:cs="Times New Roman"/>
            <w:sz w:val="24"/>
            <w:szCs w:val="24"/>
          </w:rPr>
          <w:delText xml:space="preserve">consider </w:delText>
        </w:r>
        <w:r w:rsidR="008525B4" w:rsidRPr="00C74BC9" w:rsidDel="000D4BCD">
          <w:rPr>
            <w:rFonts w:ascii="Times New Roman" w:hAnsi="Times New Roman" w:cs="Times New Roman"/>
            <w:sz w:val="24"/>
            <w:szCs w:val="24"/>
          </w:rPr>
          <w:delText>each</w:delText>
        </w:r>
        <w:r w:rsidR="0061165B" w:rsidRPr="00C74BC9" w:rsidDel="000D4BCD">
          <w:rPr>
            <w:rFonts w:ascii="Times New Roman" w:hAnsi="Times New Roman" w:cs="Times New Roman"/>
            <w:sz w:val="24"/>
            <w:szCs w:val="24"/>
          </w:rPr>
          <w:delText xml:space="preserve"> species individually</w:delText>
        </w:r>
        <w:r w:rsidR="008525B4" w:rsidRPr="00C74BC9" w:rsidDel="000D4BCD">
          <w:rPr>
            <w:rFonts w:ascii="Times New Roman" w:hAnsi="Times New Roman" w:cs="Times New Roman"/>
            <w:sz w:val="24"/>
            <w:szCs w:val="24"/>
          </w:rPr>
          <w:delText xml:space="preserve"> so </w:delText>
        </w:r>
      </w:del>
      <w:r w:rsidR="008525B4" w:rsidRPr="00C74BC9">
        <w:rPr>
          <w:rFonts w:ascii="Times New Roman" w:hAnsi="Times New Roman" w:cs="Times New Roman"/>
          <w:sz w:val="24"/>
          <w:szCs w:val="24"/>
        </w:rPr>
        <w:t>parameteriz</w:t>
      </w:r>
      <w:ins w:id="59" w:author="Godwin, Casey" w:date="2018-12-04T10:52:00Z">
        <w:r w:rsidR="000D4BCD">
          <w:rPr>
            <w:rFonts w:ascii="Times New Roman" w:hAnsi="Times New Roman" w:cs="Times New Roman"/>
            <w:sz w:val="24"/>
            <w:szCs w:val="24"/>
          </w:rPr>
          <w:t>ed</w:t>
        </w:r>
      </w:ins>
      <w:del w:id="60" w:author="Godwin, Casey" w:date="2018-12-04T10:52:00Z">
        <w:r w:rsidR="008525B4" w:rsidRPr="00C74BC9" w:rsidDel="000D4BCD">
          <w:rPr>
            <w:rFonts w:ascii="Times New Roman" w:hAnsi="Times New Roman" w:cs="Times New Roman"/>
            <w:sz w:val="24"/>
            <w:szCs w:val="24"/>
          </w:rPr>
          <w:delText>ing</w:delText>
        </w:r>
      </w:del>
      <w:r w:rsidR="008525B4" w:rsidRPr="00C74BC9">
        <w:rPr>
          <w:rFonts w:ascii="Times New Roman" w:hAnsi="Times New Roman" w:cs="Times New Roman"/>
          <w:sz w:val="24"/>
          <w:szCs w:val="24"/>
        </w:rPr>
        <w:t xml:space="preserve"> </w:t>
      </w:r>
      <w:del w:id="61" w:author="Godwin, Casey" w:date="2018-12-04T10:53:00Z">
        <w:r w:rsidR="008525B4" w:rsidRPr="00C74BC9" w:rsidDel="000D4BCD">
          <w:rPr>
            <w:rFonts w:ascii="Times New Roman" w:hAnsi="Times New Roman" w:cs="Times New Roman"/>
            <w:sz w:val="24"/>
            <w:szCs w:val="24"/>
          </w:rPr>
          <w:delText xml:space="preserve">the Lotka-Volterra model allows one </w:delText>
        </w:r>
      </w:del>
      <w:r w:rsidR="008525B4" w:rsidRPr="00C74BC9">
        <w:rPr>
          <w:rFonts w:ascii="Times New Roman" w:hAnsi="Times New Roman" w:cs="Times New Roman"/>
          <w:sz w:val="24"/>
          <w:szCs w:val="24"/>
        </w:rPr>
        <w:t>to obtain all pairwise competition</w:t>
      </w:r>
      <w:r w:rsidR="008525B4">
        <w:rPr>
          <w:rFonts w:ascii="Times New Roman" w:hAnsi="Times New Roman" w:cs="Times New Roman"/>
          <w:sz w:val="24"/>
          <w:szCs w:val="24"/>
        </w:rPr>
        <w:t xml:space="preserve"> coefficients</w:t>
      </w:r>
      <w:r w:rsidR="00123B3F">
        <w:rPr>
          <w:rFonts w:ascii="Times New Roman" w:hAnsi="Times New Roman" w:cs="Times New Roman"/>
          <w:sz w:val="24"/>
          <w:szCs w:val="24"/>
        </w:rPr>
        <w:t xml:space="preserve"> for a pool of species, but</w:t>
      </w:r>
      <w:r w:rsidR="008525B4">
        <w:rPr>
          <w:rFonts w:ascii="Times New Roman" w:hAnsi="Times New Roman" w:cs="Times New Roman"/>
          <w:sz w:val="24"/>
          <w:szCs w:val="24"/>
        </w:rPr>
        <w:t xml:space="preserve"> the sensitivity </w:t>
      </w:r>
      <w:del w:id="62" w:author="Godwin, Casey" w:date="2018-12-04T10:53:00Z">
        <w:r w:rsidR="00F92F42" w:rsidDel="000D4BCD">
          <w:rPr>
            <w:rFonts w:ascii="Times New Roman" w:hAnsi="Times New Roman" w:cs="Times New Roman"/>
            <w:sz w:val="24"/>
            <w:szCs w:val="24"/>
          </w:rPr>
          <w:delText xml:space="preserve">measurement </w:delText>
        </w:r>
      </w:del>
      <w:ins w:id="63" w:author="Godwin, Casey" w:date="2018-12-04T10:53:00Z">
        <w:r w:rsidR="000D4BCD">
          <w:rPr>
            <w:rFonts w:ascii="Times New Roman" w:hAnsi="Times New Roman" w:cs="Times New Roman"/>
            <w:sz w:val="24"/>
            <w:szCs w:val="24"/>
          </w:rPr>
          <w:t xml:space="preserve">method </w:t>
        </w:r>
      </w:ins>
      <w:r w:rsidR="00570EEB">
        <w:rPr>
          <w:rFonts w:ascii="Times New Roman" w:hAnsi="Times New Roman" w:cs="Times New Roman"/>
          <w:sz w:val="24"/>
          <w:szCs w:val="24"/>
        </w:rPr>
        <w:t>require</w:t>
      </w:r>
      <w:r w:rsidR="00B30763">
        <w:rPr>
          <w:rFonts w:ascii="Times New Roman" w:hAnsi="Times New Roman" w:cs="Times New Roman"/>
          <w:sz w:val="24"/>
          <w:szCs w:val="24"/>
        </w:rPr>
        <w:t>s</w:t>
      </w:r>
      <w:r w:rsidR="00570EEB">
        <w:rPr>
          <w:rFonts w:ascii="Times New Roman" w:hAnsi="Times New Roman" w:cs="Times New Roman"/>
          <w:sz w:val="24"/>
          <w:szCs w:val="24"/>
        </w:rPr>
        <w:t xml:space="preserve"> that the other species are considered in aggregate</w:t>
      </w:r>
      <w:ins w:id="64" w:author="Godwin, Casey" w:date="2018-12-04T10:53:00Z">
        <w:r w:rsidR="000D4BCD">
          <w:rPr>
            <w:rFonts w:ascii="Times New Roman" w:hAnsi="Times New Roman" w:cs="Times New Roman"/>
            <w:sz w:val="24"/>
            <w:szCs w:val="24"/>
          </w:rPr>
          <w:t xml:space="preserve"> (e.g. species i invading the community </w:t>
        </w:r>
        <w:r w:rsidR="000D4BCD" w:rsidRPr="000D4BCD">
          <w:rPr>
            <w:rFonts w:ascii="Times New Roman" w:hAnsi="Times New Roman" w:cs="Times New Roman"/>
            <w:i/>
            <w:sz w:val="24"/>
            <w:szCs w:val="24"/>
            <w:rPrChange w:id="65" w:author="Godwin, Casey" w:date="2018-12-04T10:53:00Z">
              <w:rPr>
                <w:rFonts w:ascii="Times New Roman" w:hAnsi="Times New Roman" w:cs="Times New Roman"/>
                <w:sz w:val="24"/>
                <w:szCs w:val="24"/>
              </w:rPr>
            </w:rPrChange>
          </w:rPr>
          <w:t>j</w:t>
        </w:r>
        <w:r w:rsidR="000D4BCD">
          <w:rPr>
            <w:rFonts w:ascii="Times New Roman" w:hAnsi="Times New Roman" w:cs="Times New Roman"/>
            <w:i/>
            <w:sz w:val="24"/>
            <w:szCs w:val="24"/>
          </w:rPr>
          <w:t>+</w:t>
        </w:r>
        <w:r w:rsidR="000D4BCD" w:rsidRPr="000D4BCD">
          <w:rPr>
            <w:rFonts w:ascii="Times New Roman" w:hAnsi="Times New Roman" w:cs="Times New Roman"/>
            <w:i/>
            <w:sz w:val="24"/>
            <w:szCs w:val="24"/>
            <w:rPrChange w:id="66" w:author="Godwin, Casey" w:date="2018-12-04T10:53:00Z">
              <w:rPr>
                <w:rFonts w:ascii="Times New Roman" w:hAnsi="Times New Roman" w:cs="Times New Roman"/>
                <w:sz w:val="24"/>
                <w:szCs w:val="24"/>
              </w:rPr>
            </w:rPrChange>
          </w:rPr>
          <w:t>k</w:t>
        </w:r>
        <w:r w:rsidR="000D4BCD">
          <w:rPr>
            <w:rFonts w:ascii="Times New Roman" w:hAnsi="Times New Roman" w:cs="Times New Roman"/>
            <w:i/>
            <w:sz w:val="24"/>
            <w:szCs w:val="24"/>
          </w:rPr>
          <w:t>+</w:t>
        </w:r>
        <w:r w:rsidR="000D4BCD" w:rsidRPr="000D4BCD">
          <w:rPr>
            <w:rFonts w:ascii="Times New Roman" w:hAnsi="Times New Roman" w:cs="Times New Roman"/>
            <w:i/>
            <w:sz w:val="24"/>
            <w:szCs w:val="24"/>
            <w:rPrChange w:id="67" w:author="Godwin, Casey" w:date="2018-12-04T10:53:00Z">
              <w:rPr>
                <w:rFonts w:ascii="Times New Roman" w:hAnsi="Times New Roman" w:cs="Times New Roman"/>
                <w:sz w:val="24"/>
                <w:szCs w:val="24"/>
              </w:rPr>
            </w:rPrChange>
          </w:rPr>
          <w:t>l</w:t>
        </w:r>
        <w:r w:rsidR="000D4BCD">
          <w:rPr>
            <w:rFonts w:ascii="Times New Roman" w:hAnsi="Times New Roman" w:cs="Times New Roman"/>
            <w:sz w:val="24"/>
            <w:szCs w:val="24"/>
          </w:rPr>
          <w:t>)</w:t>
        </w:r>
      </w:ins>
      <w:r w:rsidR="0061165B" w:rsidRPr="00277918">
        <w:rPr>
          <w:rFonts w:ascii="Times New Roman" w:hAnsi="Times New Roman" w:cs="Times New Roman"/>
          <w:sz w:val="24"/>
          <w:szCs w:val="24"/>
        </w:rPr>
        <w:t xml:space="preserve">. </w:t>
      </w:r>
      <w:del w:id="68" w:author="Godwin, Casey" w:date="2018-12-04T11:15:00Z">
        <w:r w:rsidR="0061165B" w:rsidRPr="00277918" w:rsidDel="00B7161D">
          <w:rPr>
            <w:rFonts w:ascii="Times New Roman" w:hAnsi="Times New Roman" w:cs="Times New Roman"/>
            <w:sz w:val="24"/>
            <w:szCs w:val="24"/>
          </w:rPr>
          <w:delText>However, none of these three methods can deal with intransitive competition, where</w:delText>
        </w:r>
        <w:r w:rsidR="0061165B" w:rsidRPr="00371339" w:rsidDel="00B7161D">
          <w:rPr>
            <w:rFonts w:ascii="Times New Roman" w:hAnsi="Times New Roman" w:cs="Times New Roman"/>
            <w:sz w:val="24"/>
            <w:szCs w:val="24"/>
          </w:rPr>
          <w:delText xml:space="preserve"> competition among species</w:delText>
        </w:r>
        <w:r w:rsidR="00570EEB" w:rsidDel="00B7161D">
          <w:rPr>
            <w:rFonts w:ascii="Times New Roman" w:hAnsi="Times New Roman" w:cs="Times New Roman"/>
            <w:sz w:val="24"/>
            <w:szCs w:val="24"/>
          </w:rPr>
          <w:delText xml:space="preserve"> can be</w:delText>
        </w:r>
        <w:r w:rsidR="0061165B" w:rsidRPr="00371339" w:rsidDel="00B7161D">
          <w:rPr>
            <w:rFonts w:ascii="Times New Roman" w:hAnsi="Times New Roman" w:cs="Times New Roman"/>
            <w:sz w:val="24"/>
            <w:szCs w:val="24"/>
          </w:rPr>
          <w:delText xml:space="preserve"> non-hierarchical.</w:delText>
        </w:r>
        <w:r w:rsidR="00B90B60" w:rsidDel="00B7161D">
          <w:rPr>
            <w:rFonts w:ascii="Times New Roman" w:hAnsi="Times New Roman" w:cs="Times New Roman"/>
            <w:sz w:val="24"/>
            <w:szCs w:val="24"/>
          </w:rPr>
          <w:delText xml:space="preserve"> </w:delText>
        </w:r>
      </w:del>
    </w:p>
    <w:p w14:paraId="2EE35794" w14:textId="77777777" w:rsidR="00F92F42" w:rsidRDefault="00123B3F" w:rsidP="00C1590A">
      <w:pPr>
        <w:pStyle w:val="Normal1"/>
        <w:spacing w:line="360" w:lineRule="auto"/>
        <w:ind w:firstLine="360"/>
        <w:rPr>
          <w:ins w:id="69" w:author="Godwin, Casey" w:date="2018-12-04T11:03:00Z"/>
          <w:rFonts w:ascii="Times New Roman" w:hAnsi="Times New Roman" w:cs="Times New Roman"/>
          <w:sz w:val="24"/>
          <w:szCs w:val="24"/>
        </w:rPr>
      </w:pPr>
      <w:r>
        <w:rPr>
          <w:rFonts w:ascii="Times New Roman" w:hAnsi="Times New Roman" w:cs="Times New Roman"/>
          <w:sz w:val="24"/>
          <w:szCs w:val="24"/>
        </w:rPr>
        <w:t>Deciding between the two mechanistic methods, highlighted in blue, depends</w:t>
      </w:r>
      <w:r w:rsidR="00794E37" w:rsidRPr="00B0403D">
        <w:rPr>
          <w:rFonts w:ascii="Times New Roman" w:hAnsi="Times New Roman" w:cs="Times New Roman"/>
          <w:sz w:val="24"/>
          <w:szCs w:val="24"/>
        </w:rPr>
        <w:t xml:space="preserve"> on whether the resource is abiotic </w:t>
      </w:r>
      <w:r w:rsidR="00016F51">
        <w:rPr>
          <w:rFonts w:ascii="Times New Roman" w:hAnsi="Times New Roman" w:cs="Times New Roman"/>
          <w:sz w:val="24"/>
          <w:szCs w:val="24"/>
        </w:rPr>
        <w:t xml:space="preserve">and governed by a constant rate of supply </w:t>
      </w:r>
      <w:r w:rsidR="00794E37"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w:t>
      </w:r>
      <w:r w:rsidR="00F92F42">
        <w:rPr>
          <w:rFonts w:ascii="Times New Roman" w:hAnsi="Times New Roman" w:cs="Times New Roman"/>
          <w:sz w:val="24"/>
          <w:szCs w:val="24"/>
        </w:rPr>
        <w:t>(</w:t>
      </w:r>
      <w:commentRangeStart w:id="70"/>
      <w:r w:rsidR="00F92F42">
        <w:rPr>
          <w:rFonts w:ascii="Times New Roman" w:hAnsi="Times New Roman" w:cs="Times New Roman"/>
          <w:sz w:val="24"/>
          <w:szCs w:val="24"/>
        </w:rPr>
        <w:t xml:space="preserve">decision step </w:t>
      </w:r>
      <w:r>
        <w:rPr>
          <w:rFonts w:ascii="Times New Roman" w:hAnsi="Times New Roman" w:cs="Times New Roman"/>
          <w:sz w:val="24"/>
          <w:szCs w:val="24"/>
        </w:rPr>
        <w:t>7</w:t>
      </w:r>
      <w:r w:rsidR="000D4BCD">
        <w:rPr>
          <w:rStyle w:val="CommentReference"/>
        </w:rPr>
        <w:commentReference w:id="71"/>
      </w:r>
      <w:commentRangeEnd w:id="70"/>
      <w:r>
        <w:rPr>
          <w:rStyle w:val="CommentReference"/>
        </w:rPr>
        <w:commentReference w:id="70"/>
      </w:r>
      <w:r w:rsidR="00F92F42">
        <w:rPr>
          <w:rFonts w:ascii="Times New Roman" w:hAnsi="Times New Roman" w:cs="Times New Roman"/>
          <w:sz w:val="24"/>
          <w:szCs w:val="24"/>
        </w:rPr>
        <w:t xml:space="preserve">). </w:t>
      </w:r>
      <w:r>
        <w:rPr>
          <w:rFonts w:ascii="Times New Roman" w:hAnsi="Times New Roman" w:cs="Times New Roman"/>
          <w:sz w:val="24"/>
          <w:szCs w:val="24"/>
        </w:rPr>
        <w:t>Additionally,</w:t>
      </w:r>
      <w:ins w:id="72" w:author="Godwin, Casey" w:date="2018-12-04T10:56:00Z">
        <w:r w:rsidR="000D4BCD">
          <w:rPr>
            <w:rFonts w:ascii="Times New Roman" w:hAnsi="Times New Roman" w:cs="Times New Roman"/>
            <w:sz w:val="24"/>
            <w:szCs w:val="24"/>
          </w:rPr>
          <w:t xml:space="preserve"> the </w:t>
        </w:r>
      </w:ins>
      <w:ins w:id="73" w:author="Godwin, Casey" w:date="2018-12-04T10:57:00Z">
        <w:r w:rsidR="000D4BCD">
          <w:rPr>
            <w:rFonts w:ascii="Times New Roman" w:hAnsi="Times New Roman" w:cs="Times New Roman"/>
            <w:sz w:val="24"/>
            <w:szCs w:val="24"/>
          </w:rPr>
          <w:t xml:space="preserve">Macarthur </w:t>
        </w:r>
      </w:ins>
      <w:ins w:id="74" w:author="Godwin, Casey" w:date="2018-12-04T10:56:00Z">
        <w:r w:rsidR="000D4BCD">
          <w:rPr>
            <w:rFonts w:ascii="Times New Roman" w:hAnsi="Times New Roman" w:cs="Times New Roman"/>
            <w:sz w:val="24"/>
            <w:szCs w:val="24"/>
          </w:rPr>
          <w:t xml:space="preserve">method </w:t>
        </w:r>
      </w:ins>
      <w:r>
        <w:rPr>
          <w:rFonts w:ascii="Times New Roman" w:hAnsi="Times New Roman" w:cs="Times New Roman"/>
          <w:sz w:val="24"/>
          <w:szCs w:val="24"/>
        </w:rPr>
        <w:t xml:space="preserve">can theoretically </w:t>
      </w:r>
      <w:ins w:id="75" w:author="Godwin, Casey" w:date="2018-12-04T10:56:00Z">
        <w:r w:rsidR="000D4BCD">
          <w:rPr>
            <w:rFonts w:ascii="Times New Roman" w:hAnsi="Times New Roman" w:cs="Times New Roman"/>
            <w:sz w:val="24"/>
            <w:szCs w:val="24"/>
          </w:rPr>
          <w:t>work for more than two species at a time</w:t>
        </w:r>
      </w:ins>
      <w:r>
        <w:rPr>
          <w:rFonts w:ascii="Times New Roman" w:hAnsi="Times New Roman" w:cs="Times New Roman"/>
          <w:sz w:val="24"/>
          <w:szCs w:val="24"/>
        </w:rPr>
        <w:t xml:space="preserve">, </w:t>
      </w:r>
      <w:ins w:id="76" w:author="Godwin, Casey" w:date="2018-12-04T10:57:00Z">
        <w:r w:rsidR="000D4BCD">
          <w:rPr>
            <w:rFonts w:ascii="Times New Roman" w:hAnsi="Times New Roman" w:cs="Times New Roman"/>
            <w:sz w:val="24"/>
            <w:szCs w:val="24"/>
          </w:rPr>
          <w:t xml:space="preserve">but this has not been </w:t>
        </w:r>
      </w:ins>
      <w:r>
        <w:rPr>
          <w:rFonts w:ascii="Times New Roman" w:hAnsi="Times New Roman" w:cs="Times New Roman"/>
          <w:sz w:val="24"/>
          <w:szCs w:val="24"/>
        </w:rPr>
        <w:t>demonstrated</w:t>
      </w:r>
      <w:ins w:id="77" w:author="Godwin, Casey" w:date="2018-12-04T10:57:00Z">
        <w:r w:rsidR="000D4BCD">
          <w:rPr>
            <w:rFonts w:ascii="Times New Roman" w:hAnsi="Times New Roman" w:cs="Times New Roman"/>
            <w:sz w:val="24"/>
            <w:szCs w:val="24"/>
          </w:rPr>
          <w:t xml:space="preserve"> for the method</w:t>
        </w:r>
      </w:ins>
      <w:r>
        <w:rPr>
          <w:rFonts w:ascii="Times New Roman" w:hAnsi="Times New Roman" w:cs="Times New Roman"/>
          <w:sz w:val="24"/>
          <w:szCs w:val="24"/>
        </w:rPr>
        <w:t xml:space="preserve"> based on Tilman’s consumer-resource model</w:t>
      </w:r>
      <w:ins w:id="78" w:author="Godwin, Casey" w:date="2018-12-04T10:57:00Z">
        <w:r w:rsidR="000D4BCD">
          <w:rPr>
            <w:rFonts w:ascii="Times New Roman" w:hAnsi="Times New Roman" w:cs="Times New Roman"/>
            <w:sz w:val="24"/>
            <w:szCs w:val="24"/>
          </w:rPr>
          <w:t xml:space="preserve">. </w:t>
        </w:r>
      </w:ins>
      <w:del w:id="79" w:author="Godwin, Casey" w:date="2018-12-04T10:54:00Z">
        <w:r w:rsidR="00A656E9" w:rsidDel="000D4BCD">
          <w:rPr>
            <w:rFonts w:ascii="Times New Roman" w:hAnsi="Times New Roman" w:cs="Times New Roman"/>
            <w:sz w:val="24"/>
            <w:szCs w:val="24"/>
          </w:rPr>
          <w:delText xml:space="preserve">Another </w:delText>
        </w:r>
        <w:r w:rsidR="00A656E9" w:rsidDel="000D4BCD">
          <w:rPr>
            <w:rFonts w:ascii="Times New Roman" w:hAnsi="Times New Roman" w:cs="Times New Roman"/>
            <w:sz w:val="24"/>
            <w:szCs w:val="24"/>
          </w:rPr>
          <w:lastRenderedPageBreak/>
          <w:delText xml:space="preserve">characteristic that distinguishes the consumer-resource models is the number of resources that are considered. Specifically, Letten et </w:delText>
        </w:r>
        <w:r w:rsidR="006F0D24" w:rsidDel="000D4BCD">
          <w:rPr>
            <w:rFonts w:ascii="Times New Roman" w:hAnsi="Times New Roman" w:cs="Times New Roman"/>
            <w:sz w:val="24"/>
            <w:szCs w:val="24"/>
          </w:rPr>
          <w:delText>al. 2017</w:delText>
        </w:r>
        <w:r w:rsidR="00A656E9" w:rsidDel="000D4BCD">
          <w:rPr>
            <w:rFonts w:ascii="Times New Roman" w:hAnsi="Times New Roman" w:cs="Times New Roman"/>
            <w:sz w:val="24"/>
            <w:szCs w:val="24"/>
          </w:rPr>
          <w:delText xml:space="preserve"> demonstrated that the consumer-</w:delText>
        </w:r>
        <w:r w:rsidR="00221A46" w:rsidDel="000D4BCD">
          <w:rPr>
            <w:rFonts w:ascii="Times New Roman" w:hAnsi="Times New Roman" w:cs="Times New Roman"/>
            <w:sz w:val="24"/>
            <w:szCs w:val="24"/>
          </w:rPr>
          <w:delText>resource</w:delText>
        </w:r>
        <w:r w:rsidR="00A656E9" w:rsidDel="000D4BCD">
          <w:rPr>
            <w:rFonts w:ascii="Times New Roman" w:hAnsi="Times New Roman" w:cs="Times New Roman"/>
            <w:sz w:val="24"/>
            <w:szCs w:val="24"/>
          </w:rPr>
          <w:delText xml:space="preserve"> model can be used for two abiotic resour</w:delText>
        </w:r>
        <w:r w:rsidR="009C62C1" w:rsidDel="000D4BCD">
          <w:rPr>
            <w:rFonts w:ascii="Times New Roman" w:hAnsi="Times New Roman" w:cs="Times New Roman"/>
            <w:sz w:val="24"/>
            <w:szCs w:val="24"/>
          </w:rPr>
          <w:delText xml:space="preserve">ces, so it remains unclear whether the method could be expanded to consider information about additional resources. In contrast, </w:delText>
        </w:r>
        <w:r w:rsidR="007F2691" w:rsidDel="000D4BCD">
          <w:rPr>
            <w:rFonts w:ascii="Times New Roman" w:hAnsi="Times New Roman" w:cs="Times New Roman"/>
            <w:sz w:val="24"/>
            <w:szCs w:val="24"/>
          </w:rPr>
          <w:delText xml:space="preserve">the </w:delText>
        </w:r>
        <w:r w:rsidR="009C62C1" w:rsidDel="000D4BCD">
          <w:rPr>
            <w:rFonts w:ascii="Times New Roman" w:hAnsi="Times New Roman" w:cs="Times New Roman"/>
            <w:sz w:val="24"/>
            <w:szCs w:val="24"/>
          </w:rPr>
          <w:delText>method based on MacArthur’s consumer-resource model</w:delText>
        </w:r>
        <w:r w:rsidR="007F2691" w:rsidDel="000D4BCD">
          <w:rPr>
            <w:rFonts w:ascii="Times New Roman" w:hAnsi="Times New Roman" w:cs="Times New Roman"/>
            <w:sz w:val="24"/>
            <w:szCs w:val="24"/>
          </w:rPr>
          <w:delText xml:space="preserve"> works for systems where the number of relevant resources is very large. </w:delText>
        </w:r>
      </w:del>
    </w:p>
    <w:p w14:paraId="62A3836F" w14:textId="77777777" w:rsidR="00E63114" w:rsidRPr="001F5893" w:rsidRDefault="00EA4D62" w:rsidP="00EA4D62">
      <w:pPr>
        <w:pStyle w:val="Normal1"/>
        <w:numPr>
          <w:ilvl w:val="0"/>
          <w:numId w:val="13"/>
        </w:numPr>
        <w:spacing w:line="360" w:lineRule="auto"/>
        <w:rPr>
          <w:rFonts w:ascii="Times New Roman" w:hAnsi="Times New Roman" w:cs="Times New Roman"/>
          <w:i/>
          <w:sz w:val="24"/>
          <w:szCs w:val="24"/>
          <w:rPrChange w:id="80" w:author="Godwin, Casey" w:date="2018-12-04T11:03:00Z">
            <w:rPr>
              <w:rFonts w:ascii="Times New Roman" w:hAnsi="Times New Roman" w:cs="Times New Roman"/>
              <w:sz w:val="24"/>
              <w:szCs w:val="24"/>
            </w:rPr>
          </w:rPrChange>
        </w:rPr>
      </w:pPr>
      <w:r w:rsidRPr="001F5893">
        <w:rPr>
          <w:rFonts w:ascii="Times New Roman" w:hAnsi="Times New Roman" w:cs="Times New Roman"/>
          <w:i/>
          <w:sz w:val="24"/>
          <w:szCs w:val="24"/>
        </w:rPr>
        <w:t>Experimental Requirements</w:t>
      </w:r>
    </w:p>
    <w:p w14:paraId="35F61BC8" w14:textId="77777777" w:rsidR="006A208A" w:rsidRDefault="00123B3F"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In addition to the decision steps outlined in Table1, there are important</w:t>
      </w:r>
      <w:ins w:id="81" w:author="Godwin, Casey" w:date="2018-12-04T11:01:00Z">
        <w:r w:rsidR="000D4BCD">
          <w:rPr>
            <w:rFonts w:ascii="Times New Roman" w:hAnsi="Times New Roman" w:cs="Times New Roman"/>
            <w:sz w:val="24"/>
            <w:szCs w:val="24"/>
          </w:rPr>
          <w:t xml:space="preserve"> practical differences </w:t>
        </w:r>
      </w:ins>
      <w:r>
        <w:rPr>
          <w:rFonts w:ascii="Times New Roman" w:hAnsi="Times New Roman" w:cs="Times New Roman"/>
          <w:sz w:val="24"/>
          <w:szCs w:val="24"/>
        </w:rPr>
        <w:t>for the number and types of experiments required for each method.</w:t>
      </w:r>
      <w:ins w:id="82" w:author="Godwin, Casey" w:date="2018-12-04T11:01:00Z">
        <w:r w:rsidR="000D4BCD">
          <w:rPr>
            <w:rFonts w:ascii="Times New Roman" w:hAnsi="Times New Roman" w:cs="Times New Roman"/>
            <w:sz w:val="24"/>
            <w:szCs w:val="24"/>
          </w:rPr>
          <w:t xml:space="preserve"> </w:t>
        </w:r>
      </w:ins>
      <w:r w:rsidR="00602093">
        <w:rPr>
          <w:rFonts w:ascii="Times New Roman" w:hAnsi="Times New Roman" w:cs="Times New Roman"/>
          <w:sz w:val="24"/>
          <w:szCs w:val="24"/>
        </w:rPr>
        <w:t xml:space="preserve">The major difference </w:t>
      </w:r>
      <w:r w:rsidR="001F5893">
        <w:rPr>
          <w:rFonts w:ascii="Times New Roman" w:hAnsi="Times New Roman" w:cs="Times New Roman"/>
          <w:sz w:val="24"/>
          <w:szCs w:val="24"/>
        </w:rPr>
        <w:t xml:space="preserve">is </w:t>
      </w:r>
      <w:r w:rsidR="00602093">
        <w:rPr>
          <w:rFonts w:ascii="Times New Roman" w:hAnsi="Times New Roman" w:cs="Times New Roman"/>
          <w:sz w:val="24"/>
          <w:szCs w:val="24"/>
        </w:rPr>
        <w:t xml:space="preserve">between the phenomenological </w:t>
      </w:r>
      <w:r w:rsidR="006A208A">
        <w:rPr>
          <w:rFonts w:ascii="Times New Roman" w:hAnsi="Times New Roman" w:cs="Times New Roman"/>
          <w:sz w:val="24"/>
          <w:szCs w:val="24"/>
        </w:rPr>
        <w:t xml:space="preserve">and the </w:t>
      </w:r>
      <w:r w:rsidR="00602093" w:rsidRPr="00E43EC9">
        <w:rPr>
          <w:rFonts w:ascii="Times New Roman" w:hAnsi="Times New Roman" w:cs="Times New Roman"/>
          <w:sz w:val="24"/>
          <w:szCs w:val="24"/>
        </w:rPr>
        <w:t>mechanis</w:t>
      </w:r>
      <w:r w:rsidR="00602093">
        <w:rPr>
          <w:rFonts w:ascii="Times New Roman" w:hAnsi="Times New Roman" w:cs="Times New Roman"/>
          <w:sz w:val="24"/>
          <w:szCs w:val="24"/>
        </w:rPr>
        <w:t>tic methods</w:t>
      </w:r>
      <w:r w:rsidR="00794E37" w:rsidRPr="00B0403D">
        <w:rPr>
          <w:rFonts w:ascii="Times New Roman" w:hAnsi="Times New Roman" w:cs="Times New Roman"/>
          <w:sz w:val="24"/>
          <w:szCs w:val="24"/>
        </w:rPr>
        <w:t xml:space="preserve">. </w:t>
      </w:r>
      <w:r w:rsidR="006A208A">
        <w:rPr>
          <w:rFonts w:ascii="Times New Roman" w:hAnsi="Times New Roman" w:cs="Times New Roman"/>
          <w:sz w:val="24"/>
          <w:szCs w:val="24"/>
        </w:rPr>
        <w:t xml:space="preserve">For the phenomenological methods, </w:t>
      </w:r>
      <w:r w:rsidR="00794E37" w:rsidRPr="00B0403D">
        <w:rPr>
          <w:rFonts w:ascii="Times New Roman" w:hAnsi="Times New Roman" w:cs="Times New Roman"/>
          <w:sz w:val="24"/>
          <w:szCs w:val="24"/>
        </w:rPr>
        <w:t xml:space="preserve">the number of new experiments required </w:t>
      </w:r>
      <w:r w:rsidR="005505D8">
        <w:rPr>
          <w:rFonts w:ascii="Times New Roman" w:hAnsi="Times New Roman" w:cs="Times New Roman"/>
          <w:sz w:val="24"/>
          <w:szCs w:val="24"/>
        </w:rPr>
        <w:t xml:space="preserve">for all pairwise combinations of species </w:t>
      </w:r>
      <w:r w:rsidR="00794E37" w:rsidRPr="00B0403D">
        <w:rPr>
          <w:rFonts w:ascii="Times New Roman" w:hAnsi="Times New Roman" w:cs="Times New Roman"/>
          <w:sz w:val="24"/>
          <w:szCs w:val="24"/>
        </w:rPr>
        <w:t xml:space="preserve">increase linearly or exponentially with each additional species. </w:t>
      </w:r>
      <w:r w:rsidR="00221A46">
        <w:rPr>
          <w:rFonts w:ascii="Times New Roman" w:hAnsi="Times New Roman" w:cs="Times New Roman"/>
          <w:sz w:val="24"/>
          <w:szCs w:val="24"/>
        </w:rPr>
        <w:t>Since these methods require long-time series and</w:t>
      </w:r>
      <w:r w:rsidR="001F5893">
        <w:rPr>
          <w:rFonts w:ascii="Times New Roman" w:hAnsi="Times New Roman" w:cs="Times New Roman"/>
          <w:sz w:val="24"/>
          <w:szCs w:val="24"/>
        </w:rPr>
        <w:t>/or</w:t>
      </w:r>
      <w:r w:rsidR="00221A46">
        <w:rPr>
          <w:rFonts w:ascii="Times New Roman" w:hAnsi="Times New Roman" w:cs="Times New Roman"/>
          <w:sz w:val="24"/>
          <w:szCs w:val="24"/>
        </w:rPr>
        <w:t xml:space="preserve"> species at equilibrium, empirical studies </w:t>
      </w:r>
      <w:ins w:id="83" w:author="Godwin, Casey" w:date="2018-12-04T10:59:00Z">
        <w:r w:rsidR="000D4BCD">
          <w:rPr>
            <w:rFonts w:ascii="Times New Roman" w:hAnsi="Times New Roman" w:cs="Times New Roman"/>
            <w:sz w:val="24"/>
            <w:szCs w:val="24"/>
          </w:rPr>
          <w:t xml:space="preserve">to assess pairwise coexistence </w:t>
        </w:r>
      </w:ins>
      <w:del w:id="84" w:author="Godwin, Casey" w:date="2018-12-04T10:59:00Z">
        <w:r w:rsidR="00221A46" w:rsidDel="000D4BCD">
          <w:rPr>
            <w:rFonts w:ascii="Times New Roman" w:hAnsi="Times New Roman" w:cs="Times New Roman"/>
            <w:sz w:val="24"/>
            <w:szCs w:val="24"/>
          </w:rPr>
          <w:delText xml:space="preserve">involving </w:delText>
        </w:r>
      </w:del>
      <w:ins w:id="85" w:author="Godwin, Casey" w:date="2018-12-04T10:59:00Z">
        <w:r w:rsidR="000D4BCD">
          <w:rPr>
            <w:rFonts w:ascii="Times New Roman" w:hAnsi="Times New Roman" w:cs="Times New Roman"/>
            <w:sz w:val="24"/>
            <w:szCs w:val="24"/>
          </w:rPr>
          <w:t xml:space="preserve">among </w:t>
        </w:r>
      </w:ins>
      <w:r w:rsidR="00221A46">
        <w:rPr>
          <w:rFonts w:ascii="Times New Roman" w:hAnsi="Times New Roman" w:cs="Times New Roman"/>
          <w:sz w:val="24"/>
          <w:szCs w:val="24"/>
        </w:rPr>
        <w:t xml:space="preserve">several species could be arduous. </w:t>
      </w:r>
      <w:r w:rsidR="00794E37" w:rsidRPr="00B0403D">
        <w:rPr>
          <w:rFonts w:ascii="Times New Roman" w:hAnsi="Times New Roman" w:cs="Times New Roman"/>
          <w:sz w:val="24"/>
          <w:szCs w:val="24"/>
        </w:rPr>
        <w:t xml:space="preserve">In contrast, </w:t>
      </w:r>
      <w:del w:id="86" w:author="Godwin, Casey" w:date="2018-12-04T10:59:00Z">
        <w:r w:rsidR="00221A46" w:rsidDel="000D4BCD">
          <w:rPr>
            <w:rFonts w:ascii="Times New Roman" w:hAnsi="Times New Roman" w:cs="Times New Roman"/>
            <w:sz w:val="24"/>
            <w:szCs w:val="24"/>
          </w:rPr>
          <w:delText xml:space="preserve">for each additional species </w:delText>
        </w:r>
        <w:r w:rsidR="00794E37" w:rsidRPr="00B0403D" w:rsidDel="000D4BCD">
          <w:rPr>
            <w:rFonts w:ascii="Times New Roman" w:hAnsi="Times New Roman" w:cs="Times New Roman"/>
            <w:sz w:val="24"/>
            <w:szCs w:val="24"/>
          </w:rPr>
          <w:delText xml:space="preserve">the </w:delText>
        </w:r>
      </w:del>
      <w:ins w:id="87" w:author="Godwin, Casey" w:date="2018-12-04T10:59:00Z">
        <w:r w:rsidR="000D4BCD">
          <w:rPr>
            <w:rFonts w:ascii="Times New Roman" w:hAnsi="Times New Roman" w:cs="Times New Roman"/>
            <w:sz w:val="24"/>
            <w:szCs w:val="24"/>
          </w:rPr>
          <w:t xml:space="preserve">adding additional species to </w:t>
        </w:r>
      </w:ins>
      <w:r w:rsidR="00794E37" w:rsidRPr="00B0403D">
        <w:rPr>
          <w:rFonts w:ascii="Times New Roman" w:hAnsi="Times New Roman" w:cs="Times New Roman"/>
          <w:sz w:val="24"/>
          <w:szCs w:val="24"/>
        </w:rPr>
        <w:t xml:space="preserve">consumer-resource </w:t>
      </w:r>
      <w:ins w:id="88" w:author="Godwin, Casey" w:date="2018-12-04T10:59:00Z">
        <w:r w:rsidR="000D4BCD">
          <w:rPr>
            <w:rFonts w:ascii="Times New Roman" w:hAnsi="Times New Roman" w:cs="Times New Roman"/>
            <w:sz w:val="24"/>
            <w:szCs w:val="24"/>
          </w:rPr>
          <w:t>method</w:t>
        </w:r>
      </w:ins>
      <w:del w:id="89" w:author="Godwin, Casey" w:date="2018-12-04T10:59:00Z">
        <w:r w:rsidR="00794E37" w:rsidRPr="00B0403D" w:rsidDel="000D4BCD">
          <w:rPr>
            <w:rFonts w:ascii="Times New Roman" w:hAnsi="Times New Roman" w:cs="Times New Roman"/>
            <w:sz w:val="24"/>
            <w:szCs w:val="24"/>
          </w:rPr>
          <w:delText>models</w:delText>
        </w:r>
      </w:del>
      <w:r w:rsidR="00794E37" w:rsidRPr="00B0403D">
        <w:rPr>
          <w:rFonts w:ascii="Times New Roman" w:hAnsi="Times New Roman" w:cs="Times New Roman"/>
          <w:sz w:val="24"/>
          <w:szCs w:val="24"/>
        </w:rPr>
        <w:t xml:space="preserve"> require</w:t>
      </w:r>
      <w:ins w:id="90" w:author="Godwin, Casey" w:date="2018-12-04T10:59:00Z">
        <w:r w:rsidR="000D4BCD">
          <w:rPr>
            <w:rFonts w:ascii="Times New Roman" w:hAnsi="Times New Roman" w:cs="Times New Roman"/>
            <w:sz w:val="24"/>
            <w:szCs w:val="24"/>
          </w:rPr>
          <w:t>s</w:t>
        </w:r>
      </w:ins>
      <w:r w:rsidR="00794E37" w:rsidRPr="00B0403D">
        <w:rPr>
          <w:rFonts w:ascii="Times New Roman" w:hAnsi="Times New Roman" w:cs="Times New Roman"/>
          <w:sz w:val="24"/>
          <w:szCs w:val="24"/>
        </w:rPr>
        <w:t xml:space="preserve"> only as many additional experiments as the number of resources.</w:t>
      </w:r>
      <w:r w:rsidR="006A208A">
        <w:rPr>
          <w:rFonts w:ascii="Times New Roman" w:hAnsi="Times New Roman" w:cs="Times New Roman"/>
          <w:sz w:val="24"/>
          <w:szCs w:val="24"/>
        </w:rPr>
        <w:t xml:space="preserve"> This is because the </w:t>
      </w:r>
      <w:r w:rsidR="006A208A" w:rsidRPr="00B0403D">
        <w:rPr>
          <w:rFonts w:ascii="Times New Roman" w:hAnsi="Times New Roman" w:cs="Times New Roman"/>
          <w:sz w:val="24"/>
          <w:szCs w:val="24"/>
        </w:rPr>
        <w:t xml:space="preserve">methods based on consumer-resource models do not require any </w:t>
      </w:r>
      <w:r w:rsidR="001F5893">
        <w:rPr>
          <w:rFonts w:ascii="Times New Roman" w:hAnsi="Times New Roman" w:cs="Times New Roman"/>
          <w:sz w:val="24"/>
          <w:szCs w:val="24"/>
        </w:rPr>
        <w:t>direct competition experiments</w:t>
      </w:r>
      <w:r w:rsidR="006A208A" w:rsidRPr="00B0403D">
        <w:rPr>
          <w:rFonts w:ascii="Times New Roman" w:hAnsi="Times New Roman" w:cs="Times New Roman"/>
          <w:sz w:val="24"/>
          <w:szCs w:val="24"/>
        </w:rPr>
        <w:t xml:space="preserve"> in order to </w:t>
      </w:r>
      <w:r w:rsidR="006A208A">
        <w:rPr>
          <w:rFonts w:ascii="Times New Roman" w:hAnsi="Times New Roman" w:cs="Times New Roman"/>
          <w:sz w:val="24"/>
          <w:szCs w:val="24"/>
        </w:rPr>
        <w:t>estimate</w:t>
      </w:r>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competition coefficients (</w:t>
      </w:r>
      <w:r w:rsidR="006A208A" w:rsidRPr="005B0147">
        <w:rPr>
          <w:rFonts w:ascii="Times New Roman" w:hAnsi="Times New Roman" w:cs="Times New Roman"/>
          <w:i/>
          <w:sz w:val="24"/>
          <w:szCs w:val="24"/>
        </w:rPr>
        <w:t>α</w:t>
      </w:r>
      <w:r w:rsidR="006A208A" w:rsidRPr="005B0147">
        <w:rPr>
          <w:rFonts w:ascii="Times New Roman" w:hAnsi="Times New Roman" w:cs="Times New Roman"/>
          <w:i/>
          <w:sz w:val="24"/>
          <w:szCs w:val="24"/>
          <w:vertAlign w:val="subscript"/>
        </w:rPr>
        <w:t>i</w:t>
      </w:r>
      <w:r w:rsidR="006A208A">
        <w:rPr>
          <w:rFonts w:ascii="Times New Roman" w:hAnsi="Times New Roman" w:cs="Times New Roman" w:hint="eastAsia"/>
          <w:i/>
          <w:sz w:val="24"/>
          <w:szCs w:val="24"/>
          <w:vertAlign w:val="subscript"/>
          <w:lang w:eastAsia="zh-TW"/>
        </w:rPr>
        <w:t>i</w:t>
      </w:r>
      <w:r w:rsidR="006A208A" w:rsidRPr="00B73CE7">
        <w:rPr>
          <w:rFonts w:ascii="Times New Roman" w:hAnsi="Times New Roman" w:cs="Times New Roman"/>
          <w:sz w:val="24"/>
          <w:szCs w:val="24"/>
          <w:lang w:eastAsia="zh-TW"/>
        </w:rPr>
        <w:t xml:space="preserve"> or </w:t>
      </w:r>
      <w:r w:rsidR="006A208A" w:rsidRPr="005B0147">
        <w:rPr>
          <w:rFonts w:ascii="Times New Roman" w:hAnsi="Times New Roman" w:cs="Times New Roman"/>
          <w:i/>
          <w:sz w:val="24"/>
          <w:szCs w:val="24"/>
        </w:rPr>
        <w:t>α</w:t>
      </w:r>
      <w:r w:rsidR="006A208A">
        <w:rPr>
          <w:rFonts w:ascii="Times New Roman" w:hAnsi="Times New Roman" w:cs="Times New Roman"/>
          <w:i/>
          <w:sz w:val="24"/>
          <w:szCs w:val="24"/>
          <w:vertAlign w:val="subscript"/>
        </w:rPr>
        <w:t>jj</w:t>
      </w:r>
      <w:r w:rsidR="006A208A" w:rsidRPr="00B73CE7">
        <w:rPr>
          <w:rFonts w:ascii="Times New Roman" w:hAnsi="Times New Roman" w:cs="Times New Roman"/>
          <w:sz w:val="24"/>
          <w:szCs w:val="24"/>
        </w:rPr>
        <w:t>)</w:t>
      </w:r>
      <w:r w:rsidR="006A208A">
        <w:rPr>
          <w:rFonts w:ascii="Times New Roman" w:hAnsi="Times New Roman" w:cs="Times New Roman"/>
          <w:sz w:val="24"/>
          <w:szCs w:val="24"/>
        </w:rPr>
        <w:t xml:space="preserve">, </w:t>
      </w:r>
      <w:r w:rsidR="00602093">
        <w:rPr>
          <w:rFonts w:ascii="Times New Roman" w:hAnsi="Times New Roman" w:cs="Times New Roman"/>
          <w:sz w:val="24"/>
          <w:szCs w:val="24"/>
        </w:rPr>
        <w:t>w</w:t>
      </w:r>
      <w:r w:rsidR="00794E37" w:rsidRPr="00B0403D">
        <w:rPr>
          <w:rFonts w:ascii="Times New Roman" w:hAnsi="Times New Roman" w:cs="Times New Roman"/>
          <w:sz w:val="24"/>
          <w:szCs w:val="24"/>
        </w:rPr>
        <w:t xml:space="preserve">hile all of the phenomenological methods require at least one co-culture of each species pair in order to quantify the </w:t>
      </w:r>
      <w:r w:rsidR="006A208A">
        <w:rPr>
          <w:rFonts w:ascii="Times New Roman" w:hAnsi="Times New Roman" w:cs="Times New Roman"/>
          <w:sz w:val="24"/>
          <w:szCs w:val="24"/>
        </w:rPr>
        <w:t>competition coefficients</w:t>
      </w:r>
      <w:r w:rsidR="00794E37" w:rsidRPr="00B0403D">
        <w:rPr>
          <w:rFonts w:ascii="Times New Roman" w:hAnsi="Times New Roman" w:cs="Times New Roman"/>
          <w:sz w:val="24"/>
          <w:szCs w:val="24"/>
        </w:rPr>
        <w:t xml:space="preserve">. </w:t>
      </w:r>
    </w:p>
    <w:p w14:paraId="3D94950F" w14:textId="77777777" w:rsidR="001F5893" w:rsidRPr="001F5893" w:rsidRDefault="001F5893" w:rsidP="001F5893">
      <w:pPr>
        <w:pStyle w:val="Normal1"/>
        <w:numPr>
          <w:ilvl w:val="0"/>
          <w:numId w:val="13"/>
        </w:numPr>
        <w:spacing w:line="360" w:lineRule="auto"/>
        <w:rPr>
          <w:rFonts w:ascii="Times New Roman" w:hAnsi="Times New Roman" w:cs="Times New Roman"/>
          <w:i/>
          <w:sz w:val="24"/>
          <w:szCs w:val="24"/>
        </w:rPr>
      </w:pPr>
      <w:r w:rsidRPr="001F5893">
        <w:rPr>
          <w:rFonts w:ascii="Times New Roman" w:hAnsi="Times New Roman" w:cs="Times New Roman"/>
          <w:i/>
          <w:sz w:val="24"/>
          <w:szCs w:val="24"/>
        </w:rPr>
        <w:t>Method Outputs</w:t>
      </w:r>
    </w:p>
    <w:p w14:paraId="08272C48" w14:textId="77777777" w:rsidR="004044A2" w:rsidRPr="00B0403D" w:rsidRDefault="001F5893"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Having shown previously that the NFD method cannot give estimates of ND and RFD, there remain distinctions about what the methods can and cannot be used to predict. Importantly</w:t>
      </w:r>
      <w:r w:rsidR="00794E37" w:rsidRPr="00B0403D">
        <w:rPr>
          <w:rFonts w:ascii="Times New Roman" w:hAnsi="Times New Roman" w:cs="Times New Roman"/>
          <w:sz w:val="24"/>
          <w:szCs w:val="24"/>
        </w:rPr>
        <w:t xml:space="preserve">, </w:t>
      </w:r>
      <w:del w:id="91" w:author="Godwin, Casey" w:date="2018-12-04T11:02:00Z">
        <w:r w:rsidR="00794E37" w:rsidRPr="00B0403D" w:rsidDel="001F5AE1">
          <w:rPr>
            <w:rFonts w:ascii="Times New Roman" w:hAnsi="Times New Roman" w:cs="Times New Roman"/>
            <w:sz w:val="24"/>
            <w:szCs w:val="24"/>
          </w:rPr>
          <w:delText>the key differences are between phenomenological and consumer-resource methods. O</w:delText>
        </w:r>
      </w:del>
      <w:ins w:id="92" w:author="Godwin, Casey" w:date="2018-12-04T11:02:00Z">
        <w:r w:rsidR="001F5AE1">
          <w:rPr>
            <w:rFonts w:ascii="Times New Roman" w:hAnsi="Times New Roman" w:cs="Times New Roman"/>
            <w:sz w:val="24"/>
            <w:szCs w:val="24"/>
          </w:rPr>
          <w:t>o</w:t>
        </w:r>
      </w:ins>
      <w:r w:rsidR="00794E37" w:rsidRPr="00B0403D">
        <w:rPr>
          <w:rFonts w:ascii="Times New Roman" w:hAnsi="Times New Roman" w:cs="Times New Roman"/>
          <w:sz w:val="24"/>
          <w:szCs w:val="24"/>
        </w:rPr>
        <w:t xml:space="preserve">nly the consumer resource models </w:t>
      </w:r>
      <w:ins w:id="93" w:author="Godwin, Casey" w:date="2018-12-04T11:02:00Z">
        <w:r w:rsidR="001F5AE1">
          <w:rPr>
            <w:rFonts w:ascii="Times New Roman" w:hAnsi="Times New Roman" w:cs="Times New Roman"/>
            <w:sz w:val="24"/>
            <w:szCs w:val="24"/>
          </w:rPr>
          <w:t xml:space="preserve">have the ability </w:t>
        </w:r>
      </w:ins>
      <w:del w:id="94" w:author="Godwin, Casey" w:date="2018-12-04T11:02:00Z">
        <w:r w:rsidR="00794E37" w:rsidRPr="00B0403D" w:rsidDel="001F5AE1">
          <w:rPr>
            <w:rFonts w:ascii="Times New Roman" w:hAnsi="Times New Roman" w:cs="Times New Roman"/>
            <w:sz w:val="24"/>
            <w:szCs w:val="24"/>
          </w:rPr>
          <w:delText xml:space="preserve">are able to </w:delText>
        </w:r>
      </w:del>
      <w:r w:rsidR="00794E37" w:rsidRPr="00B0403D">
        <w:rPr>
          <w:rFonts w:ascii="Times New Roman" w:hAnsi="Times New Roman" w:cs="Times New Roman"/>
          <w:sz w:val="24"/>
          <w:szCs w:val="24"/>
        </w:rPr>
        <w:t xml:space="preserve">predict the potential for coexistence among combinations of species without growing those species together simultaneously. </w:t>
      </w:r>
      <w:r w:rsidR="00C9580C">
        <w:rPr>
          <w:rFonts w:ascii="Times New Roman" w:hAnsi="Times New Roman" w:cs="Times New Roman"/>
          <w:sz w:val="24"/>
          <w:szCs w:val="24"/>
        </w:rPr>
        <w:t xml:space="preserve">Moreover, </w:t>
      </w:r>
      <w:r w:rsidR="00C9580C" w:rsidRPr="00B0403D">
        <w:rPr>
          <w:rFonts w:ascii="Times New Roman" w:hAnsi="Times New Roman" w:cs="Times New Roman"/>
          <w:sz w:val="24"/>
          <w:szCs w:val="24"/>
        </w:rPr>
        <w:t>consumer resource models can be used to predict ND and RFD under limited sets of different environmental conditions.</w:t>
      </w:r>
      <w:r w:rsidR="00C9580C">
        <w:rPr>
          <w:rFonts w:ascii="Times New Roman" w:hAnsi="Times New Roman" w:cs="Times New Roman"/>
          <w:sz w:val="24"/>
          <w:szCs w:val="24"/>
        </w:rPr>
        <w:t xml:space="preserve"> </w:t>
      </w:r>
      <w:del w:id="95" w:author="Godwin, Casey" w:date="2018-12-04T11:03:00Z">
        <w:r w:rsidR="00C9580C" w:rsidDel="001F5AE1">
          <w:rPr>
            <w:rFonts w:ascii="Times New Roman" w:hAnsi="Times New Roman" w:cs="Times New Roman"/>
            <w:sz w:val="24"/>
            <w:szCs w:val="24"/>
          </w:rPr>
          <w:delText>However, n</w:delText>
        </w:r>
        <w:r w:rsidR="00794E37" w:rsidRPr="00B0403D" w:rsidDel="001F5AE1">
          <w:rPr>
            <w:rFonts w:ascii="Times New Roman" w:hAnsi="Times New Roman" w:cs="Times New Roman"/>
            <w:sz w:val="24"/>
            <w:szCs w:val="24"/>
          </w:rPr>
          <w:delText xml:space="preserve">one of the phenomenological methods can be used to make predictions about novel combinations of species or different environmental contexts. </w:delText>
        </w:r>
      </w:del>
      <w:r w:rsidR="00C9580C">
        <w:rPr>
          <w:rFonts w:ascii="Times New Roman" w:hAnsi="Times New Roman" w:cs="Times New Roman"/>
          <w:sz w:val="24"/>
          <w:szCs w:val="24"/>
        </w:rPr>
        <w:t>For</w:t>
      </w:r>
      <w:r w:rsidR="00794E37" w:rsidRPr="00B0403D">
        <w:rPr>
          <w:rFonts w:ascii="Times New Roman" w:hAnsi="Times New Roman" w:cs="Times New Roman"/>
          <w:sz w:val="24"/>
          <w:szCs w:val="24"/>
        </w:rPr>
        <w:t xml:space="preserve"> instance, Letten et al</w:t>
      </w:r>
      <w:r w:rsidR="007829B1">
        <w:rPr>
          <w:rFonts w:ascii="Times New Roman" w:hAnsi="Times New Roman" w:cs="Times New Roman"/>
          <w:sz w:val="24"/>
          <w:szCs w:val="24"/>
        </w:rPr>
        <w:t>.</w:t>
      </w:r>
      <w:r w:rsidR="00794E37" w:rsidRPr="00B0403D">
        <w:rPr>
          <w:rFonts w:ascii="Times New Roman" w:hAnsi="Times New Roman" w:cs="Times New Roman"/>
          <w:sz w:val="24"/>
          <w:szCs w:val="24"/>
        </w:rPr>
        <w:t xml:space="preserve"> show</w:t>
      </w:r>
      <w:ins w:id="96" w:author="Godwin, Casey" w:date="2018-12-04T11:05:00Z">
        <w:r w:rsidR="00E63114">
          <w:rPr>
            <w:rFonts w:ascii="Times New Roman" w:hAnsi="Times New Roman" w:cs="Times New Roman"/>
            <w:sz w:val="24"/>
            <w:szCs w:val="24"/>
          </w:rPr>
          <w:t>ed</w:t>
        </w:r>
      </w:ins>
      <w:r w:rsidR="00794E37" w:rsidRPr="00B0403D">
        <w:rPr>
          <w:rFonts w:ascii="Times New Roman" w:hAnsi="Times New Roman" w:cs="Times New Roman"/>
          <w:sz w:val="24"/>
          <w:szCs w:val="24"/>
        </w:rPr>
        <w:t xml:space="preserve">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007829B1">
        <w:rPr>
          <w:rFonts w:ascii="Times New Roman" w:hAnsi="Times New Roman" w:cs="Times New Roman"/>
          <w:sz w:val="24"/>
          <w:szCs w:val="24"/>
        </w:rPr>
        <w:t xml:space="preserve"> dilution rates </w:t>
      </w:r>
      <w:r w:rsidR="007829B1">
        <w:rPr>
          <w:rFonts w:ascii="Times New Roman" w:hAnsi="Times New Roman" w:cs="Times New Roman"/>
          <w:sz w:val="24"/>
          <w:szCs w:val="24"/>
        </w:rPr>
        <w:fldChar w:fldCharType="begin" w:fldLock="1"/>
      </w:r>
      <w:r w:rsidR="005A2785">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7829B1">
        <w:rPr>
          <w:rFonts w:ascii="Times New Roman" w:hAnsi="Times New Roman" w:cs="Times New Roman"/>
          <w:sz w:val="24"/>
          <w:szCs w:val="24"/>
        </w:rPr>
        <w:fldChar w:fldCharType="separate"/>
      </w:r>
      <w:r w:rsidR="007829B1" w:rsidRPr="007829B1">
        <w:rPr>
          <w:rFonts w:ascii="Times New Roman" w:hAnsi="Times New Roman" w:cs="Times New Roman"/>
          <w:noProof/>
          <w:sz w:val="24"/>
          <w:szCs w:val="24"/>
        </w:rPr>
        <w:t>(Letten et al. 2017)</w:t>
      </w:r>
      <w:r w:rsidR="007829B1">
        <w:rPr>
          <w:rFonts w:ascii="Times New Roman" w:hAnsi="Times New Roman" w:cs="Times New Roman"/>
          <w:sz w:val="24"/>
          <w:szCs w:val="24"/>
        </w:rPr>
        <w:fldChar w:fldCharType="end"/>
      </w:r>
      <w:r w:rsidR="00794E37" w:rsidRPr="00B0403D">
        <w:rPr>
          <w:rFonts w:ascii="Times New Roman" w:hAnsi="Times New Roman" w:cs="Times New Roman"/>
          <w:sz w:val="24"/>
          <w:szCs w:val="24"/>
        </w:rPr>
        <w:t xml:space="preserve">, but if for example, temperature were changed, the model </w:t>
      </w:r>
      <w:r w:rsidR="00221A46">
        <w:rPr>
          <w:rFonts w:ascii="Times New Roman" w:hAnsi="Times New Roman" w:cs="Times New Roman"/>
          <w:sz w:val="24"/>
          <w:szCs w:val="24"/>
        </w:rPr>
        <w:t xml:space="preserve">could </w:t>
      </w:r>
      <w:r w:rsidR="009E6952">
        <w:rPr>
          <w:rFonts w:ascii="Times New Roman" w:hAnsi="Times New Roman" w:cs="Times New Roman"/>
          <w:sz w:val="24"/>
          <w:szCs w:val="24"/>
        </w:rPr>
        <w:t>not be used to make predictions</w:t>
      </w:r>
      <w:r w:rsidR="00794E37" w:rsidRPr="00B0403D">
        <w:rPr>
          <w:rFonts w:ascii="Times New Roman" w:hAnsi="Times New Roman" w:cs="Times New Roman"/>
          <w:sz w:val="24"/>
          <w:szCs w:val="24"/>
        </w:rPr>
        <w:t xml:space="preserve">. </w:t>
      </w:r>
      <w:ins w:id="97" w:author="Godwin, Casey" w:date="2018-12-04T11:06:00Z">
        <w:r w:rsidR="00E63114">
          <w:rPr>
            <w:rFonts w:ascii="Times New Roman" w:hAnsi="Times New Roman" w:cs="Times New Roman"/>
            <w:sz w:val="24"/>
            <w:szCs w:val="24"/>
          </w:rPr>
          <w:t xml:space="preserve">In </w:t>
        </w:r>
        <w:r w:rsidR="00E63114">
          <w:rPr>
            <w:rFonts w:ascii="Times New Roman" w:hAnsi="Times New Roman" w:cs="Times New Roman"/>
            <w:sz w:val="24"/>
            <w:szCs w:val="24"/>
          </w:rPr>
          <w:lastRenderedPageBreak/>
          <w:t xml:space="preserve">contrast, the outcome of </w:t>
        </w:r>
      </w:ins>
      <w:ins w:id="98" w:author="Godwin, Casey" w:date="2018-12-04T11:07:00Z">
        <w:r w:rsidR="00E63114">
          <w:rPr>
            <w:rFonts w:ascii="Times New Roman" w:hAnsi="Times New Roman" w:cs="Times New Roman"/>
            <w:sz w:val="24"/>
            <w:szCs w:val="24"/>
          </w:rPr>
          <w:t xml:space="preserve">pairwise </w:t>
        </w:r>
      </w:ins>
      <w:ins w:id="99" w:author="Godwin, Casey" w:date="2018-12-04T11:06:00Z">
        <w:r w:rsidR="00E63114">
          <w:rPr>
            <w:rFonts w:ascii="Times New Roman" w:hAnsi="Times New Roman" w:cs="Times New Roman"/>
            <w:sz w:val="24"/>
            <w:szCs w:val="24"/>
          </w:rPr>
          <w:t>LV or sensitivity experiments cannot be used to predict coexistence for</w:t>
        </w:r>
      </w:ins>
      <w:ins w:id="100" w:author="Godwin, Casey" w:date="2018-12-04T11:07:00Z">
        <w:r w:rsidR="00E63114">
          <w:rPr>
            <w:rFonts w:ascii="Times New Roman" w:hAnsi="Times New Roman" w:cs="Times New Roman"/>
            <w:sz w:val="24"/>
            <w:szCs w:val="24"/>
          </w:rPr>
          <w:t xml:space="preserve"> novel pairs of species</w:t>
        </w:r>
      </w:ins>
      <w:ins w:id="101" w:author="Godwin, Casey" w:date="2018-12-04T11:08:00Z">
        <w:r w:rsidR="00E63114">
          <w:rPr>
            <w:rFonts w:ascii="Times New Roman" w:hAnsi="Times New Roman" w:cs="Times New Roman"/>
            <w:sz w:val="24"/>
            <w:szCs w:val="24"/>
          </w:rPr>
          <w:t xml:space="preserve"> or under any changes to environmental conditions</w:t>
        </w:r>
      </w:ins>
      <w:ins w:id="102" w:author="Godwin, Casey" w:date="2018-12-04T11:07:00Z">
        <w:r w:rsidR="00E63114">
          <w:rPr>
            <w:rFonts w:ascii="Times New Roman" w:hAnsi="Times New Roman" w:cs="Times New Roman"/>
            <w:sz w:val="24"/>
            <w:szCs w:val="24"/>
          </w:rPr>
          <w:t xml:space="preserve">. </w:t>
        </w:r>
      </w:ins>
    </w:p>
    <w:p w14:paraId="61DA72BD" w14:textId="77777777" w:rsidR="004044A2" w:rsidRPr="00B0403D" w:rsidRDefault="004044A2" w:rsidP="00C1590A">
      <w:pPr>
        <w:pStyle w:val="Normal1"/>
        <w:pBdr>
          <w:top w:val="nil"/>
          <w:left w:val="nil"/>
          <w:bottom w:val="nil"/>
          <w:right w:val="nil"/>
          <w:between w:val="nil"/>
        </w:pBdr>
        <w:spacing w:line="360" w:lineRule="auto"/>
        <w:rPr>
          <w:rFonts w:ascii="Times New Roman" w:hAnsi="Times New Roman" w:cs="Times New Roman"/>
          <w:sz w:val="24"/>
          <w:szCs w:val="24"/>
        </w:rPr>
      </w:pPr>
    </w:p>
    <w:p w14:paraId="1470996D" w14:textId="77777777" w:rsidR="004044A2" w:rsidRDefault="001F4F3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3EBA9921" w14:textId="77777777" w:rsidR="00DC1C4F" w:rsidRDefault="00221A46" w:rsidP="00C1590A">
      <w:pPr>
        <w:pStyle w:val="Normal1"/>
        <w:spacing w:line="360" w:lineRule="auto"/>
        <w:ind w:firstLine="360"/>
        <w:rPr>
          <w:rFonts w:ascii="Times New Roman" w:hAnsi="Times New Roman" w:cs="Times New Roman"/>
          <w:sz w:val="24"/>
          <w:szCs w:val="24"/>
        </w:rPr>
      </w:pPr>
      <w:r w:rsidRPr="002A2FBF">
        <w:rPr>
          <w:rFonts w:ascii="Times New Roman" w:hAnsi="Times New Roman" w:cs="Times New Roman"/>
          <w:sz w:val="24"/>
          <w:szCs w:val="24"/>
        </w:rPr>
        <w:t xml:space="preserve">Having described and compared the methods for </w:t>
      </w:r>
      <w:r w:rsidR="00257214">
        <w:rPr>
          <w:rFonts w:ascii="Times New Roman" w:hAnsi="Times New Roman" w:cs="Times New Roman"/>
          <w:sz w:val="24"/>
          <w:szCs w:val="24"/>
        </w:rPr>
        <w:t>implementing</w:t>
      </w:r>
      <w:r w:rsidRPr="002A2FBF">
        <w:rPr>
          <w:rFonts w:ascii="Times New Roman" w:hAnsi="Times New Roman" w:cs="Times New Roman"/>
          <w:sz w:val="24"/>
          <w:szCs w:val="24"/>
        </w:rPr>
        <w:t xml:space="preserve"> modern coexistence theory, we offer several cautions for this </w:t>
      </w:r>
      <w:r w:rsidR="00257214">
        <w:rPr>
          <w:rFonts w:ascii="Times New Roman" w:hAnsi="Times New Roman" w:cs="Times New Roman"/>
          <w:sz w:val="24"/>
          <w:szCs w:val="24"/>
        </w:rPr>
        <w:t>area of research</w:t>
      </w:r>
      <w:r w:rsidRPr="002A2FBF">
        <w:rPr>
          <w:rFonts w:ascii="Times New Roman" w:hAnsi="Times New Roman" w:cs="Times New Roman"/>
          <w:sz w:val="24"/>
          <w:szCs w:val="24"/>
        </w:rPr>
        <w:t xml:space="preserve"> as more empirical studies are performed </w:t>
      </w:r>
      <w:r w:rsidR="00257214">
        <w:rPr>
          <w:rFonts w:ascii="Times New Roman" w:hAnsi="Times New Roman" w:cs="Times New Roman"/>
          <w:sz w:val="24"/>
          <w:szCs w:val="24"/>
        </w:rPr>
        <w:t>and, eventually, outcomes are synthesized from different experiments.</w:t>
      </w:r>
    </w:p>
    <w:p w14:paraId="1791591D" w14:textId="77777777" w:rsidR="00DC1C4F" w:rsidRDefault="00DC1C4F" w:rsidP="00C1590A">
      <w:pPr>
        <w:pStyle w:val="Normal1"/>
        <w:spacing w:line="360" w:lineRule="auto"/>
        <w:rPr>
          <w:rFonts w:ascii="Times New Roman" w:hAnsi="Times New Roman" w:cs="Times New Roman"/>
          <w:i/>
          <w:sz w:val="24"/>
          <w:szCs w:val="24"/>
        </w:rPr>
      </w:pPr>
      <w:r w:rsidRPr="00DC1C4F">
        <w:rPr>
          <w:rFonts w:ascii="Times New Roman" w:hAnsi="Times New Roman" w:cs="Times New Roman"/>
          <w:i/>
          <w:sz w:val="24"/>
          <w:szCs w:val="24"/>
        </w:rPr>
        <w:t xml:space="preserve">Caution 1: </w:t>
      </w:r>
      <w:r w:rsidR="005A6BD1">
        <w:rPr>
          <w:rFonts w:ascii="Times New Roman" w:hAnsi="Times New Roman" w:cs="Times New Roman"/>
          <w:i/>
          <w:sz w:val="24"/>
          <w:szCs w:val="24"/>
        </w:rPr>
        <w:t xml:space="preserve">Using only ND and RFD to assess mutual invasibility implies </w:t>
      </w:r>
      <w:r>
        <w:rPr>
          <w:rFonts w:ascii="Times New Roman" w:hAnsi="Times New Roman" w:cs="Times New Roman"/>
          <w:i/>
          <w:sz w:val="24"/>
          <w:szCs w:val="24"/>
        </w:rPr>
        <w:t>linear</w:t>
      </w:r>
      <w:r w:rsidR="005A6BD1">
        <w:rPr>
          <w:rFonts w:ascii="Times New Roman" w:hAnsi="Times New Roman" w:cs="Times New Roman"/>
          <w:i/>
          <w:sz w:val="24"/>
          <w:szCs w:val="24"/>
        </w:rPr>
        <w:t xml:space="preserve"> </w:t>
      </w:r>
      <w:r>
        <w:rPr>
          <w:rFonts w:ascii="Times New Roman" w:hAnsi="Times New Roman" w:cs="Times New Roman"/>
          <w:i/>
          <w:sz w:val="24"/>
          <w:szCs w:val="24"/>
        </w:rPr>
        <w:t>species interaction</w:t>
      </w:r>
      <w:r w:rsidR="005A6BD1">
        <w:rPr>
          <w:rFonts w:ascii="Times New Roman" w:hAnsi="Times New Roman" w:cs="Times New Roman"/>
          <w:i/>
          <w:sz w:val="24"/>
          <w:szCs w:val="24"/>
        </w:rPr>
        <w:t>s</w:t>
      </w:r>
    </w:p>
    <w:p w14:paraId="3E146402" w14:textId="77777777" w:rsidR="00330DAB" w:rsidRDefault="00DC1C4F" w:rsidP="001D322C">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The very first caution that is worth mentioning is that </w:t>
      </w:r>
      <w:r w:rsidR="00B54319">
        <w:rPr>
          <w:rFonts w:ascii="Times New Roman" w:hAnsi="Times New Roman" w:cs="Times New Roman"/>
          <w:sz w:val="24"/>
          <w:szCs w:val="24"/>
        </w:rPr>
        <w:t>niche difference (ND) and relative fitness difference (RFD)</w:t>
      </w:r>
      <w:r w:rsidR="00293936">
        <w:rPr>
          <w:rFonts w:ascii="Times New Roman" w:hAnsi="Times New Roman" w:cs="Times New Roman"/>
          <w:sz w:val="24"/>
          <w:szCs w:val="24"/>
        </w:rPr>
        <w:t xml:space="preserve"> </w:t>
      </w:r>
      <w:r w:rsidR="005A6BD1">
        <w:rPr>
          <w:rFonts w:ascii="Times New Roman" w:hAnsi="Times New Roman" w:cs="Times New Roman"/>
          <w:sz w:val="24"/>
          <w:szCs w:val="24"/>
        </w:rPr>
        <w:t xml:space="preserve">are the first order terms of the invasion growth rate </w:t>
      </w:r>
      <w:r w:rsidR="005A6BD1">
        <w:rPr>
          <w:rFonts w:ascii="Times New Roman" w:hAnsi="Times New Roman" w:cs="Times New Roman"/>
          <w:sz w:val="24"/>
          <w:szCs w:val="24"/>
        </w:rPr>
        <w:fldChar w:fldCharType="begin" w:fldLock="1"/>
      </w:r>
      <w:r w:rsidR="005A6BD1">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sidR="005A6BD1">
        <w:rPr>
          <w:rFonts w:ascii="Times New Roman" w:hAnsi="Times New Roman" w:cs="Times New Roman"/>
          <w:sz w:val="24"/>
          <w:szCs w:val="24"/>
        </w:rPr>
        <w:fldChar w:fldCharType="separate"/>
      </w:r>
      <w:r w:rsidR="005A6BD1" w:rsidRPr="005D6DE6">
        <w:rPr>
          <w:rFonts w:ascii="Times New Roman" w:hAnsi="Times New Roman" w:cs="Times New Roman"/>
          <w:noProof/>
          <w:sz w:val="24"/>
          <w:szCs w:val="24"/>
        </w:rPr>
        <w:t>(Barabás et al. 2018)</w:t>
      </w:r>
      <w:r w:rsidR="005A6BD1">
        <w:rPr>
          <w:rFonts w:ascii="Times New Roman" w:hAnsi="Times New Roman" w:cs="Times New Roman"/>
          <w:sz w:val="24"/>
          <w:szCs w:val="24"/>
        </w:rPr>
        <w:fldChar w:fldCharType="end"/>
      </w:r>
      <w:r w:rsidR="005A6BD1">
        <w:rPr>
          <w:rFonts w:ascii="Times New Roman" w:hAnsi="Times New Roman" w:cs="Times New Roman"/>
          <w:sz w:val="24"/>
          <w:szCs w:val="24"/>
        </w:rPr>
        <w:t xml:space="preserve">. In other words, when calculating ND and RFD to assess Chesson’s inequality (equation 1), environmental fluctuations are assumed to be negligible so that </w:t>
      </w:r>
      <w:r w:rsidR="00131404">
        <w:rPr>
          <w:rFonts w:ascii="Times New Roman" w:hAnsi="Times New Roman" w:cs="Times New Roman"/>
          <w:sz w:val="24"/>
          <w:szCs w:val="24"/>
        </w:rPr>
        <w:t xml:space="preserve">species interactions can be approximated by linear terms without losing too much accuracy. For example, </w:t>
      </w:r>
      <w:r w:rsidR="000339F3">
        <w:rPr>
          <w:rFonts w:ascii="Times New Roman" w:hAnsi="Times New Roman" w:cs="Times New Roman"/>
          <w:sz w:val="24"/>
          <w:szCs w:val="24"/>
        </w:rPr>
        <w:t xml:space="preserve">when </w:t>
      </w:r>
      <w:r w:rsidR="00131404">
        <w:rPr>
          <w:rFonts w:ascii="Times New Roman" w:hAnsi="Times New Roman" w:cs="Times New Roman"/>
          <w:sz w:val="24"/>
          <w:szCs w:val="24"/>
        </w:rPr>
        <w:t xml:space="preserve">reorganizing MacArthur’s consumer model to a Lotka-Volterra form </w:t>
      </w:r>
      <w:r w:rsidR="00131404">
        <w:rPr>
          <w:rFonts w:ascii="Times New Roman" w:hAnsi="Times New Roman" w:cs="Times New Roman"/>
          <w:sz w:val="24"/>
          <w:szCs w:val="24"/>
        </w:rPr>
        <w:fldChar w:fldCharType="begin" w:fldLock="1"/>
      </w:r>
      <w:r w:rsidR="00131404">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1990)"},"properties":{"noteIndex":0},"schema":"https://github.com/citation-style-language/schema/raw/master/csl-citation.json"}</w:instrText>
      </w:r>
      <w:r w:rsidR="00131404">
        <w:rPr>
          <w:rFonts w:ascii="Times New Roman" w:hAnsi="Times New Roman" w:cs="Times New Roman"/>
          <w:sz w:val="24"/>
          <w:szCs w:val="24"/>
        </w:rPr>
        <w:fldChar w:fldCharType="separate"/>
      </w:r>
      <w:r w:rsidR="00131404" w:rsidRPr="00131404">
        <w:rPr>
          <w:rFonts w:ascii="Times New Roman" w:hAnsi="Times New Roman" w:cs="Times New Roman"/>
          <w:noProof/>
          <w:sz w:val="24"/>
          <w:szCs w:val="24"/>
        </w:rPr>
        <w:t>(Chesson 1990)</w:t>
      </w:r>
      <w:r w:rsidR="00131404">
        <w:rPr>
          <w:rFonts w:ascii="Times New Roman" w:hAnsi="Times New Roman" w:cs="Times New Roman"/>
          <w:sz w:val="24"/>
          <w:szCs w:val="24"/>
        </w:rPr>
        <w:fldChar w:fldCharType="end"/>
      </w:r>
      <w:r w:rsidR="00131404">
        <w:rPr>
          <w:rFonts w:ascii="Times New Roman" w:hAnsi="Times New Roman" w:cs="Times New Roman"/>
          <w:sz w:val="24"/>
          <w:szCs w:val="24"/>
        </w:rPr>
        <w:t xml:space="preserve">, </w:t>
      </w:r>
      <w:r w:rsidR="000339F3">
        <w:rPr>
          <w:rFonts w:ascii="Times New Roman" w:hAnsi="Times New Roman" w:cs="Times New Roman"/>
          <w:sz w:val="24"/>
          <w:szCs w:val="24"/>
        </w:rPr>
        <w:t xml:space="preserve">Chesson </w:t>
      </w:r>
      <w:r w:rsidR="00131404">
        <w:rPr>
          <w:rFonts w:ascii="Times New Roman" w:hAnsi="Times New Roman" w:cs="Times New Roman"/>
          <w:sz w:val="24"/>
          <w:szCs w:val="24"/>
        </w:rPr>
        <w:t xml:space="preserve">assumes the resource species </w:t>
      </w:r>
      <w:r w:rsidR="000339F3">
        <w:rPr>
          <w:rFonts w:ascii="Times New Roman" w:hAnsi="Times New Roman" w:cs="Times New Roman"/>
          <w:sz w:val="24"/>
          <w:szCs w:val="24"/>
        </w:rPr>
        <w:t>fluctuation</w:t>
      </w:r>
      <w:r w:rsidR="00131404">
        <w:rPr>
          <w:rFonts w:ascii="Times New Roman" w:hAnsi="Times New Roman" w:cs="Times New Roman"/>
          <w:sz w:val="24"/>
          <w:szCs w:val="24"/>
        </w:rPr>
        <w:t xml:space="preserve"> is fast enough</w:t>
      </w:r>
      <w:r w:rsidR="000339F3">
        <w:rPr>
          <w:rFonts w:ascii="Times New Roman" w:hAnsi="Times New Roman" w:cs="Times New Roman"/>
          <w:sz w:val="24"/>
          <w:szCs w:val="24"/>
        </w:rPr>
        <w:t>, so is negligible,</w:t>
      </w:r>
      <w:r w:rsidR="00131404">
        <w:rPr>
          <w:rFonts w:ascii="Times New Roman" w:hAnsi="Times New Roman" w:cs="Times New Roman"/>
          <w:sz w:val="24"/>
          <w:szCs w:val="24"/>
        </w:rPr>
        <w:t xml:space="preserve"> </w:t>
      </w:r>
      <w:r w:rsidR="000339F3">
        <w:rPr>
          <w:rFonts w:ascii="Times New Roman" w:hAnsi="Times New Roman" w:cs="Times New Roman"/>
          <w:sz w:val="24"/>
          <w:szCs w:val="24"/>
        </w:rPr>
        <w:t>to</w:t>
      </w:r>
      <w:r w:rsidR="00131404">
        <w:rPr>
          <w:rFonts w:ascii="Times New Roman" w:hAnsi="Times New Roman" w:cs="Times New Roman"/>
          <w:sz w:val="24"/>
          <w:szCs w:val="24"/>
        </w:rPr>
        <w:t xml:space="preserve"> the focal species</w:t>
      </w:r>
      <w:r w:rsidR="000339F3">
        <w:rPr>
          <w:rFonts w:ascii="Times New Roman" w:hAnsi="Times New Roman" w:cs="Times New Roman"/>
          <w:sz w:val="24"/>
          <w:szCs w:val="24"/>
        </w:rPr>
        <w:t xml:space="preserve">. With this assumption, </w:t>
      </w:r>
      <w:r w:rsidR="00131404">
        <w:rPr>
          <w:rFonts w:ascii="Times New Roman" w:hAnsi="Times New Roman" w:cs="Times New Roman"/>
          <w:sz w:val="24"/>
          <w:szCs w:val="24"/>
        </w:rPr>
        <w:t xml:space="preserve">Chesson can apply the time scale separation technique </w:t>
      </w:r>
      <w:r w:rsidR="000339F3">
        <w:rPr>
          <w:rFonts w:ascii="Times New Roman" w:hAnsi="Times New Roman" w:cs="Times New Roman"/>
          <w:sz w:val="24"/>
          <w:szCs w:val="24"/>
        </w:rPr>
        <w:t xml:space="preserve">to approximate nonlinear species interactions in MacArthur’s consumer model by linear terms in a Lotka-Volterra model. </w:t>
      </w:r>
      <w:r w:rsidR="001D322C">
        <w:rPr>
          <w:rFonts w:ascii="Times New Roman" w:hAnsi="Times New Roman" w:cs="Times New Roman"/>
          <w:sz w:val="24"/>
          <w:szCs w:val="24"/>
        </w:rPr>
        <w:t>ND and RFD can then be derived from linear approximation for assessing mutual invasibility. However, i</w:t>
      </w:r>
      <w:r w:rsidR="000339F3">
        <w:rPr>
          <w:rFonts w:ascii="Times New Roman" w:hAnsi="Times New Roman" w:cs="Times New Roman"/>
          <w:sz w:val="24"/>
          <w:szCs w:val="24"/>
        </w:rPr>
        <w:t xml:space="preserve">f resource species fluctuations cannot be negligible, </w:t>
      </w:r>
      <w:r w:rsidR="001D322C">
        <w:rPr>
          <w:rFonts w:ascii="Times New Roman" w:hAnsi="Times New Roman" w:cs="Times New Roman"/>
          <w:sz w:val="24"/>
          <w:szCs w:val="24"/>
        </w:rPr>
        <w:t xml:space="preserve">linear approximation might not be accurate enough so that ND and RFD can be incorrectly calculated. In addition, when environmental fluctuations cannot be negligible, fluctuation dependent mechanisms, i.e. relative nonlinearity and storage effects, will also determine species’ invasion growth rate in addition to ND and RFD. In conclusion, when applying the five empirical methods reviewed here, one should be aware that </w:t>
      </w:r>
      <w:r w:rsidR="0051555D">
        <w:rPr>
          <w:rFonts w:ascii="Times New Roman" w:hAnsi="Times New Roman" w:cs="Times New Roman"/>
          <w:sz w:val="24"/>
          <w:szCs w:val="24"/>
        </w:rPr>
        <w:t xml:space="preserve">fluctuation dependent mechanisms are not being considered. </w:t>
      </w:r>
    </w:p>
    <w:p w14:paraId="2F4D7C97" w14:textId="77777777" w:rsidR="00125C77" w:rsidRPr="009E12E1" w:rsidRDefault="00125C77" w:rsidP="00C1590A">
      <w:pPr>
        <w:pStyle w:val="Normal1"/>
        <w:spacing w:line="360" w:lineRule="auto"/>
        <w:rPr>
          <w:rFonts w:ascii="Times New Roman" w:hAnsi="Times New Roman" w:cs="Times New Roman"/>
          <w:i/>
          <w:sz w:val="24"/>
          <w:szCs w:val="24"/>
        </w:rPr>
      </w:pPr>
      <w:r>
        <w:rPr>
          <w:rFonts w:ascii="Times New Roman" w:hAnsi="Times New Roman" w:cs="Times New Roman"/>
          <w:i/>
          <w:sz w:val="24"/>
          <w:szCs w:val="24"/>
        </w:rPr>
        <w:t>Caution 2</w:t>
      </w:r>
      <w:r w:rsidRPr="009E12E1">
        <w:rPr>
          <w:rFonts w:ascii="Times New Roman" w:hAnsi="Times New Roman" w:cs="Times New Roman"/>
          <w:i/>
          <w:sz w:val="24"/>
          <w:szCs w:val="24"/>
        </w:rPr>
        <w:t xml:space="preserve">: </w:t>
      </w:r>
      <w:r w:rsidRPr="00DC1C4F">
        <w:rPr>
          <w:rFonts w:ascii="Times New Roman" w:hAnsi="Times New Roman" w:cs="Times New Roman"/>
          <w:i/>
          <w:sz w:val="24"/>
          <w:szCs w:val="24"/>
        </w:rPr>
        <w:t>T</w:t>
      </w:r>
      <w:r>
        <w:rPr>
          <w:rFonts w:ascii="Times New Roman" w:hAnsi="Times New Roman" w:cs="Times New Roman"/>
          <w:i/>
          <w:sz w:val="24"/>
          <w:szCs w:val="24"/>
        </w:rPr>
        <w:t xml:space="preserve">he modern coexistence theory </w:t>
      </w:r>
      <w:r w:rsidRPr="009E12E1">
        <w:rPr>
          <w:rFonts w:ascii="Times New Roman" w:hAnsi="Times New Roman" w:cs="Times New Roman"/>
          <w:i/>
          <w:sz w:val="24"/>
          <w:szCs w:val="24"/>
        </w:rPr>
        <w:t xml:space="preserve">is </w:t>
      </w:r>
      <w:r w:rsidR="00B7161D">
        <w:rPr>
          <w:rFonts w:ascii="Times New Roman" w:hAnsi="Times New Roman" w:cs="Times New Roman"/>
          <w:i/>
          <w:sz w:val="24"/>
          <w:szCs w:val="24"/>
        </w:rPr>
        <w:t>under-developed for multi</w:t>
      </w:r>
      <w:r w:rsidRPr="009E12E1">
        <w:rPr>
          <w:rFonts w:ascii="Times New Roman" w:hAnsi="Times New Roman" w:cs="Times New Roman"/>
          <w:i/>
          <w:sz w:val="24"/>
          <w:szCs w:val="24"/>
        </w:rPr>
        <w:t>-species system</w:t>
      </w:r>
      <w:r w:rsidR="00B7161D">
        <w:rPr>
          <w:rFonts w:ascii="Times New Roman" w:hAnsi="Times New Roman" w:cs="Times New Roman"/>
          <w:i/>
          <w:sz w:val="24"/>
          <w:szCs w:val="24"/>
        </w:rPr>
        <w:t>s</w:t>
      </w:r>
      <w:r w:rsidRPr="009E12E1">
        <w:rPr>
          <w:rFonts w:ascii="Times New Roman" w:hAnsi="Times New Roman" w:cs="Times New Roman"/>
          <w:i/>
          <w:sz w:val="24"/>
          <w:szCs w:val="24"/>
        </w:rPr>
        <w:t>.</w:t>
      </w:r>
    </w:p>
    <w:p w14:paraId="4AB17ADB" w14:textId="77777777" w:rsidR="00125C77" w:rsidRDefault="00125C77" w:rsidP="00C1590A">
      <w:pPr>
        <w:pStyle w:val="Normal1"/>
        <w:spacing w:line="360" w:lineRule="auto"/>
        <w:ind w:firstLine="450"/>
        <w:rPr>
          <w:rFonts w:ascii="Times New Roman" w:hAnsi="Times New Roman" w:cs="Times New Roman"/>
          <w:i/>
          <w:sz w:val="24"/>
          <w:szCs w:val="24"/>
        </w:rPr>
      </w:pPr>
      <w:r w:rsidRPr="00125C77">
        <w:rPr>
          <w:rFonts w:ascii="Times New Roman" w:hAnsi="Times New Roman" w:cs="Times New Roman"/>
          <w:sz w:val="24"/>
          <w:szCs w:val="24"/>
        </w:rPr>
        <w:t>The modern coexistence theory</w:t>
      </w:r>
      <w:r>
        <w:rPr>
          <w:rFonts w:ascii="Times New Roman" w:hAnsi="Times New Roman" w:cs="Times New Roman"/>
          <w:sz w:val="24"/>
          <w:szCs w:val="24"/>
        </w:rPr>
        <w:t>, i.e. ND, RFD and Chesson’s inequality, is designed</w:t>
      </w:r>
      <w:r w:rsidRPr="0061153E">
        <w:rPr>
          <w:rFonts w:ascii="Times New Roman" w:hAnsi="Times New Roman" w:cs="Times New Roman"/>
          <w:sz w:val="24"/>
          <w:szCs w:val="24"/>
        </w:rPr>
        <w:t xml:space="preserve"> </w:t>
      </w:r>
      <w:r>
        <w:rPr>
          <w:rFonts w:ascii="Times New Roman" w:hAnsi="Times New Roman" w:cs="Times New Roman"/>
          <w:sz w:val="24"/>
          <w:szCs w:val="24"/>
        </w:rPr>
        <w:t>to predict coexistence among pairs of species (but see Carroll et al 2011)</w:t>
      </w:r>
      <w:r w:rsidRPr="0061153E">
        <w:rPr>
          <w:rFonts w:ascii="Times New Roman" w:hAnsi="Times New Roman" w:cs="Times New Roman"/>
          <w:sz w:val="24"/>
          <w:szCs w:val="24"/>
        </w:rPr>
        <w:t xml:space="preserve">. For example, the ND between three species is not as straightforward as the ND between two species. </w:t>
      </w:r>
      <w:r>
        <w:rPr>
          <w:rFonts w:ascii="Times New Roman" w:hAnsi="Times New Roman" w:cs="Times New Roman"/>
          <w:sz w:val="24"/>
          <w:szCs w:val="24"/>
        </w:rPr>
        <w:t>In terms of experimentation</w:t>
      </w:r>
      <w:r w:rsidRPr="0061153E">
        <w:rPr>
          <w:rFonts w:ascii="Times New Roman" w:hAnsi="Times New Roman" w:cs="Times New Roman"/>
          <w:sz w:val="24"/>
          <w:szCs w:val="24"/>
        </w:rPr>
        <w:t xml:space="preserve">, the sensitivity and the negative frequency dependency method can be used in </w:t>
      </w:r>
      <w:r w:rsidRPr="0061153E">
        <w:rPr>
          <w:rFonts w:ascii="Times New Roman" w:hAnsi="Times New Roman" w:cs="Times New Roman"/>
          <w:sz w:val="24"/>
          <w:szCs w:val="24"/>
        </w:rPr>
        <w:lastRenderedPageBreak/>
        <w:t xml:space="preserve">one-to-many </w:t>
      </w:r>
      <w:r>
        <w:rPr>
          <w:rFonts w:ascii="Times New Roman" w:hAnsi="Times New Roman" w:cs="Times New Roman"/>
          <w:sz w:val="24"/>
          <w:szCs w:val="24"/>
        </w:rPr>
        <w:t>species contexts with</w:t>
      </w:r>
      <w:r w:rsidRPr="0061153E">
        <w:rPr>
          <w:rFonts w:ascii="Times New Roman" w:hAnsi="Times New Roman" w:cs="Times New Roman"/>
          <w:sz w:val="24"/>
          <w:szCs w:val="24"/>
        </w:rPr>
        <w:t xml:space="preserve"> some assumptions </w:t>
      </w:r>
      <w:r>
        <w:rPr>
          <w:rFonts w:ascii="Times New Roman" w:hAnsi="Times New Roman" w:cs="Times New Roman"/>
          <w:sz w:val="24"/>
          <w:szCs w:val="24"/>
        </w:rPr>
        <w:t>discussed previously</w:t>
      </w:r>
      <w:r w:rsidRPr="0061153E">
        <w:rPr>
          <w:rFonts w:ascii="Times New Roman" w:hAnsi="Times New Roman" w:cs="Times New Roman"/>
          <w:sz w:val="24"/>
          <w:szCs w:val="24"/>
        </w:rPr>
        <w:t xml:space="preserve">. </w:t>
      </w:r>
      <w:r w:rsidR="00B7161D" w:rsidRPr="00277918">
        <w:rPr>
          <w:rFonts w:ascii="Times New Roman" w:hAnsi="Times New Roman" w:cs="Times New Roman"/>
          <w:sz w:val="24"/>
          <w:szCs w:val="24"/>
        </w:rPr>
        <w:t xml:space="preserve">However, none of these three methods </w:t>
      </w:r>
      <w:r w:rsidR="00B7161D">
        <w:rPr>
          <w:rFonts w:ascii="Times New Roman" w:hAnsi="Times New Roman" w:cs="Times New Roman"/>
          <w:sz w:val="24"/>
          <w:szCs w:val="24"/>
        </w:rPr>
        <w:t xml:space="preserve">(NFD, LV, and Sensitivity) </w:t>
      </w:r>
      <w:r w:rsidR="00B7161D" w:rsidRPr="00277918">
        <w:rPr>
          <w:rFonts w:ascii="Times New Roman" w:hAnsi="Times New Roman" w:cs="Times New Roman"/>
          <w:sz w:val="24"/>
          <w:szCs w:val="24"/>
        </w:rPr>
        <w:t>can deal with intransitive competition, where</w:t>
      </w:r>
      <w:r w:rsidR="00B7161D" w:rsidRPr="00371339">
        <w:rPr>
          <w:rFonts w:ascii="Times New Roman" w:hAnsi="Times New Roman" w:cs="Times New Roman"/>
          <w:sz w:val="24"/>
          <w:szCs w:val="24"/>
        </w:rPr>
        <w:t xml:space="preserve"> competition among species</w:t>
      </w:r>
      <w:r w:rsidR="00B7161D">
        <w:rPr>
          <w:rFonts w:ascii="Times New Roman" w:hAnsi="Times New Roman" w:cs="Times New Roman"/>
          <w:sz w:val="24"/>
          <w:szCs w:val="24"/>
        </w:rPr>
        <w:t xml:space="preserve"> can be</w:t>
      </w:r>
      <w:r w:rsidR="00B7161D" w:rsidRPr="00371339">
        <w:rPr>
          <w:rFonts w:ascii="Times New Roman" w:hAnsi="Times New Roman" w:cs="Times New Roman"/>
          <w:sz w:val="24"/>
          <w:szCs w:val="24"/>
        </w:rPr>
        <w:t xml:space="preserve"> non-hierarchical.</w:t>
      </w:r>
      <w:r w:rsidR="00B7161D">
        <w:rPr>
          <w:rFonts w:ascii="Times New Roman" w:hAnsi="Times New Roman" w:cs="Times New Roman"/>
          <w:sz w:val="24"/>
          <w:szCs w:val="24"/>
        </w:rPr>
        <w:t xml:space="preserve"> </w:t>
      </w:r>
      <w:r>
        <w:rPr>
          <w:rFonts w:ascii="Times New Roman" w:hAnsi="Times New Roman" w:cs="Times New Roman"/>
          <w:sz w:val="24"/>
          <w:szCs w:val="24"/>
        </w:rPr>
        <w:t>Importantly, this emphasis on pairwise interactions and experimentation means that</w:t>
      </w:r>
      <w:r w:rsidRPr="0061153E">
        <w:rPr>
          <w:rFonts w:ascii="Times New Roman" w:hAnsi="Times New Roman" w:cs="Times New Roman"/>
          <w:sz w:val="24"/>
          <w:szCs w:val="24"/>
        </w:rPr>
        <w:t xml:space="preserve"> </w:t>
      </w:r>
      <w:r w:rsidRPr="005B757E">
        <w:rPr>
          <w:rFonts w:ascii="Times New Roman" w:hAnsi="Times New Roman" w:cs="Times New Roman"/>
          <w:sz w:val="24"/>
          <w:szCs w:val="24"/>
        </w:rPr>
        <w:t xml:space="preserve">intransitive </w:t>
      </w:r>
      <w:r>
        <w:rPr>
          <w:rFonts w:ascii="Times New Roman" w:hAnsi="Times New Roman" w:cs="Times New Roman"/>
          <w:sz w:val="24"/>
          <w:szCs w:val="24"/>
        </w:rPr>
        <w:t>competitive interactions, if present, are unaccounted for.</w:t>
      </w:r>
    </w:p>
    <w:p w14:paraId="15C300C6" w14:textId="77777777" w:rsidR="009E12E1" w:rsidRDefault="00DC1C4F" w:rsidP="00C1590A">
      <w:pPr>
        <w:pStyle w:val="Normal1"/>
        <w:spacing w:line="360" w:lineRule="auto"/>
        <w:rPr>
          <w:rFonts w:ascii="Times New Roman" w:hAnsi="Times New Roman" w:cs="Times New Roman"/>
          <w:sz w:val="24"/>
          <w:szCs w:val="24"/>
        </w:rPr>
      </w:pPr>
      <w:r>
        <w:rPr>
          <w:rFonts w:ascii="Times New Roman" w:hAnsi="Times New Roman" w:cs="Times New Roman"/>
          <w:i/>
          <w:sz w:val="24"/>
          <w:szCs w:val="24"/>
        </w:rPr>
        <w:t xml:space="preserve">Caution </w:t>
      </w:r>
      <w:r w:rsidR="00125C77">
        <w:rPr>
          <w:rFonts w:ascii="Times New Roman" w:hAnsi="Times New Roman" w:cs="Times New Roman"/>
          <w:i/>
          <w:sz w:val="24"/>
          <w:szCs w:val="24"/>
        </w:rPr>
        <w:t>3</w:t>
      </w:r>
      <w:r w:rsidR="000F21BA" w:rsidRPr="009E12E1">
        <w:rPr>
          <w:rFonts w:ascii="Times New Roman" w:hAnsi="Times New Roman" w:cs="Times New Roman"/>
          <w:i/>
          <w:sz w:val="24"/>
          <w:szCs w:val="24"/>
        </w:rPr>
        <w:t>: Need to empirically demonstrate equivalence of the methods.</w:t>
      </w:r>
      <w:r w:rsidR="000F21BA">
        <w:rPr>
          <w:rFonts w:ascii="Times New Roman" w:hAnsi="Times New Roman" w:cs="Times New Roman"/>
          <w:sz w:val="24"/>
          <w:szCs w:val="24"/>
        </w:rPr>
        <w:t xml:space="preserve"> </w:t>
      </w:r>
    </w:p>
    <w:p w14:paraId="75015DE7" w14:textId="77777777" w:rsidR="00F90AF9" w:rsidRDefault="000F21BA" w:rsidP="00CB33D7">
      <w:pPr>
        <w:pStyle w:val="Normal1"/>
        <w:spacing w:line="360" w:lineRule="auto"/>
        <w:ind w:firstLine="360"/>
        <w:rPr>
          <w:rFonts w:ascii="Times New Roman" w:hAnsi="Times New Roman" w:cs="Times New Roman"/>
          <w:sz w:val="24"/>
          <w:szCs w:val="24"/>
        </w:rPr>
      </w:pPr>
      <w:r w:rsidRPr="0027496F">
        <w:rPr>
          <w:rFonts w:ascii="Times New Roman" w:hAnsi="Times New Roman" w:cs="Times New Roman"/>
          <w:sz w:val="24"/>
          <w:szCs w:val="24"/>
        </w:rPr>
        <w:t xml:space="preserve">To date, we are unaware of any empirical studies that have </w:t>
      </w:r>
      <w:r w:rsidR="00794E37" w:rsidRPr="00CB33D7">
        <w:rPr>
          <w:rFonts w:ascii="Times New Roman" w:hAnsi="Times New Roman" w:cs="Times New Roman"/>
          <w:sz w:val="24"/>
          <w:szCs w:val="24"/>
        </w:rPr>
        <w:t>applied more than one of these methods to the same</w:t>
      </w:r>
      <w:r w:rsidRPr="00CB33D7">
        <w:rPr>
          <w:rFonts w:ascii="Times New Roman" w:hAnsi="Times New Roman" w:cs="Times New Roman"/>
          <w:sz w:val="24"/>
          <w:szCs w:val="24"/>
        </w:rPr>
        <w:t xml:space="preserve"> study system</w:t>
      </w:r>
      <w:r w:rsidR="00794E37" w:rsidRPr="00CB33D7">
        <w:rPr>
          <w:rFonts w:ascii="Times New Roman" w:hAnsi="Times New Roman" w:cs="Times New Roman"/>
          <w:sz w:val="24"/>
          <w:szCs w:val="24"/>
        </w:rPr>
        <w:t xml:space="preserve">. </w:t>
      </w:r>
      <w:r w:rsidR="00BD7D2B" w:rsidRPr="00CB33D7">
        <w:rPr>
          <w:rFonts w:ascii="Times New Roman" w:hAnsi="Times New Roman" w:cs="Times New Roman"/>
          <w:sz w:val="24"/>
          <w:szCs w:val="24"/>
        </w:rPr>
        <w:t xml:space="preserve">According to what we have </w:t>
      </w:r>
      <w:r w:rsidR="00A57201" w:rsidRPr="00CB33D7">
        <w:rPr>
          <w:rFonts w:ascii="Times New Roman" w:hAnsi="Times New Roman" w:cs="Times New Roman"/>
          <w:sz w:val="24"/>
          <w:szCs w:val="24"/>
        </w:rPr>
        <w:t xml:space="preserve">mathematically </w:t>
      </w:r>
      <w:r w:rsidR="00BD7D2B" w:rsidRPr="00CB33D7">
        <w:rPr>
          <w:rFonts w:ascii="Times New Roman" w:hAnsi="Times New Roman" w:cs="Times New Roman"/>
          <w:sz w:val="24"/>
          <w:szCs w:val="24"/>
        </w:rPr>
        <w:t xml:space="preserve">shown in </w:t>
      </w:r>
      <w:r w:rsidR="00D47AC1" w:rsidRPr="00CB33D7">
        <w:rPr>
          <w:rFonts w:ascii="Times New Roman" w:hAnsi="Times New Roman" w:cs="Times New Roman"/>
          <w:sz w:val="24"/>
          <w:szCs w:val="24"/>
        </w:rPr>
        <w:t>part 1</w:t>
      </w:r>
      <w:r w:rsidR="00BD7D2B" w:rsidRPr="00CB33D7">
        <w:rPr>
          <w:rFonts w:ascii="Times New Roman" w:hAnsi="Times New Roman" w:cs="Times New Roman"/>
          <w:sz w:val="24"/>
          <w:szCs w:val="24"/>
        </w:rPr>
        <w:t xml:space="preserve">, </w:t>
      </w:r>
      <w:r w:rsidR="00C30928" w:rsidRPr="00CB33D7">
        <w:rPr>
          <w:rFonts w:ascii="Times New Roman" w:hAnsi="Times New Roman" w:cs="Times New Roman"/>
          <w:sz w:val="24"/>
          <w:szCs w:val="24"/>
        </w:rPr>
        <w:t>all</w:t>
      </w:r>
      <w:r w:rsidR="00BD7D2B" w:rsidRPr="00CB33D7">
        <w:rPr>
          <w:rFonts w:ascii="Times New Roman" w:hAnsi="Times New Roman" w:cs="Times New Roman"/>
          <w:sz w:val="24"/>
          <w:szCs w:val="24"/>
        </w:rPr>
        <w:t xml:space="preserve"> methods</w:t>
      </w:r>
      <w:r w:rsidR="00C30928" w:rsidRPr="00CB33D7">
        <w:rPr>
          <w:rFonts w:ascii="Times New Roman" w:hAnsi="Times New Roman" w:cs="Times New Roman"/>
          <w:sz w:val="24"/>
          <w:szCs w:val="24"/>
        </w:rPr>
        <w:t xml:space="preserve"> except the negative frequency dependency method can be </w:t>
      </w:r>
      <w:r w:rsidR="00D47AC1" w:rsidRPr="00CB33D7">
        <w:rPr>
          <w:rFonts w:ascii="Times New Roman" w:hAnsi="Times New Roman" w:cs="Times New Roman"/>
          <w:sz w:val="24"/>
          <w:szCs w:val="24"/>
        </w:rPr>
        <w:t xml:space="preserve">reduced to the same algebra to </w:t>
      </w:r>
      <w:r w:rsidR="00C30928" w:rsidRPr="00CB33D7">
        <w:rPr>
          <w:rFonts w:ascii="Times New Roman" w:hAnsi="Times New Roman" w:cs="Times New Roman"/>
          <w:sz w:val="24"/>
          <w:szCs w:val="24"/>
        </w:rPr>
        <w:t>calculate ND and RFD, and to assess</w:t>
      </w:r>
      <w:r w:rsidR="00D47AC1" w:rsidRPr="00CB33D7">
        <w:rPr>
          <w:rFonts w:ascii="Times New Roman" w:hAnsi="Times New Roman" w:cs="Times New Roman"/>
          <w:sz w:val="24"/>
          <w:szCs w:val="24"/>
        </w:rPr>
        <w:t xml:space="preserve"> Chesson’s inequality.</w:t>
      </w:r>
      <w:r w:rsidR="00CB33D7" w:rsidRPr="00CB33D7">
        <w:rPr>
          <w:rFonts w:ascii="Times New Roman" w:hAnsi="Times New Roman" w:cs="Times New Roman"/>
          <w:sz w:val="24"/>
          <w:szCs w:val="24"/>
        </w:rPr>
        <w:t xml:space="preserve"> We argue that ND and RFD derived from the NFD method should not be compared to the other methods. </w:t>
      </w:r>
      <w:r w:rsidR="00D47AC1" w:rsidRPr="00CB33D7">
        <w:rPr>
          <w:rFonts w:ascii="Times New Roman" w:hAnsi="Times New Roman" w:cs="Times New Roman"/>
          <w:sz w:val="24"/>
          <w:szCs w:val="24"/>
        </w:rPr>
        <w:t xml:space="preserve"> However</w:t>
      </w:r>
      <w:r w:rsidR="00D47AC1">
        <w:rPr>
          <w:rFonts w:ascii="Times New Roman" w:hAnsi="Times New Roman" w:cs="Times New Roman"/>
          <w:sz w:val="24"/>
          <w:szCs w:val="24"/>
        </w:rPr>
        <w:t>, a</w:t>
      </w:r>
      <w:r w:rsidR="0027496F">
        <w:rPr>
          <w:rFonts w:ascii="Times New Roman" w:hAnsi="Times New Roman" w:cs="Times New Roman"/>
          <w:sz w:val="24"/>
          <w:szCs w:val="24"/>
        </w:rPr>
        <w:t xml:space="preserve">s we show here, </w:t>
      </w:r>
      <w:r w:rsidR="0027496F" w:rsidRPr="0027496F">
        <w:rPr>
          <w:rFonts w:ascii="Times New Roman" w:hAnsi="Times New Roman" w:cs="Times New Roman"/>
          <w:sz w:val="24"/>
          <w:szCs w:val="24"/>
        </w:rPr>
        <w:t>a few papers have applied empirically-derived parameter values to show that two methods are comparable (Letten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Levine and HilleRisLambers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r w:rsidR="009E12E1">
        <w:rPr>
          <w:rFonts w:ascii="Times New Roman" w:hAnsi="Times New Roman" w:cs="Times New Roman"/>
          <w:sz w:val="24"/>
          <w:szCs w:val="24"/>
        </w:rPr>
        <w:t xml:space="preserve"> </w:t>
      </w:r>
    </w:p>
    <w:p w14:paraId="507C6D0A" w14:textId="77777777" w:rsidR="009E12E1" w:rsidRPr="009E12E1" w:rsidRDefault="0027496F" w:rsidP="00C1590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125C77">
        <w:rPr>
          <w:rFonts w:ascii="Times New Roman" w:hAnsi="Times New Roman" w:cs="Times New Roman"/>
          <w:i/>
          <w:sz w:val="24"/>
          <w:szCs w:val="24"/>
        </w:rPr>
        <w:t>4</w:t>
      </w:r>
      <w:r w:rsidRPr="009E12E1">
        <w:rPr>
          <w:rFonts w:ascii="Times New Roman" w:hAnsi="Times New Roman" w:cs="Times New Roman"/>
          <w:i/>
          <w:sz w:val="24"/>
          <w:szCs w:val="24"/>
        </w:rPr>
        <w:t xml:space="preserve">: Adherence to </w:t>
      </w:r>
      <w:r w:rsidR="00580A54">
        <w:rPr>
          <w:rFonts w:ascii="Times New Roman" w:hAnsi="Times New Roman" w:cs="Times New Roman"/>
          <w:i/>
          <w:sz w:val="24"/>
          <w:szCs w:val="24"/>
        </w:rPr>
        <w:t>assumption</w:t>
      </w:r>
      <w:r w:rsidRPr="009E12E1">
        <w:rPr>
          <w:rFonts w:ascii="Times New Roman" w:hAnsi="Times New Roman" w:cs="Times New Roman"/>
          <w:i/>
          <w:sz w:val="24"/>
          <w:szCs w:val="24"/>
        </w:rPr>
        <w:t xml:space="preserve">. </w:t>
      </w:r>
    </w:p>
    <w:p w14:paraId="506FF7DE" w14:textId="77777777" w:rsidR="009E12E1" w:rsidRPr="00580A54" w:rsidRDefault="00580A54" w:rsidP="00C1590A">
      <w:pPr>
        <w:pStyle w:val="Normal1"/>
        <w:spacing w:line="360" w:lineRule="auto"/>
        <w:ind w:firstLine="360"/>
      </w:pPr>
      <w:r>
        <w:rPr>
          <w:rFonts w:ascii="Times New Roman" w:hAnsi="Times New Roman" w:cs="Times New Roman"/>
          <w:sz w:val="24"/>
          <w:szCs w:val="24"/>
        </w:rPr>
        <w:t>Although we have shown that the empirical approaches for predicting coexistence among species can give the same qualitative outcome, this is true only under certain assumptions and conditions. When those assumptions are not recognized and justified, any of these three methods can give misleading predictions. For instance, the Lotka-Volterra method assumes that the per-capita effect of species i on species j is independent of the density of either species i or species j.</w:t>
      </w:r>
      <w:r w:rsidRPr="00CA292C">
        <w:rPr>
          <w:rFonts w:ascii="Times New Roman" w:hAnsi="Times New Roman" w:cs="Times New Roman"/>
          <w:sz w:val="24"/>
          <w:szCs w:val="24"/>
        </w:rPr>
        <w:t xml:space="preserve"> </w:t>
      </w:r>
      <w:r>
        <w:rPr>
          <w:rFonts w:ascii="Times New Roman" w:hAnsi="Times New Roman" w:cs="Times New Roman"/>
          <w:sz w:val="24"/>
          <w:szCs w:val="24"/>
        </w:rPr>
        <w:t xml:space="preserve">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competition coefficients would appear to be very small if measured at low population densities and very high if measured at population densities approaching the steady-state biomass. </w:t>
      </w:r>
      <w:commentRangeStart w:id="103"/>
      <w:r>
        <w:rPr>
          <w:rFonts w:ascii="Times New Roman" w:hAnsi="Times New Roman" w:cs="Times New Roman"/>
          <w:sz w:val="24"/>
          <w:szCs w:val="24"/>
        </w:rPr>
        <w:t xml:space="preserve">In designing and interpreting experiments, it would be unclear which value to select for the interaction coefficients. </w:t>
      </w:r>
      <w:commentRangeEnd w:id="103"/>
      <w:r w:rsidR="00B7161D">
        <w:rPr>
          <w:rStyle w:val="CommentReference"/>
        </w:rPr>
        <w:commentReference w:id="103"/>
      </w:r>
      <w:r>
        <w:rPr>
          <w:rFonts w:ascii="Times New Roman" w:hAnsi="Times New Roman" w:cs="Times New Roman"/>
          <w:sz w:val="24"/>
          <w:szCs w:val="24"/>
        </w:rPr>
        <w:t>This example shows how empirically comparing two methods can reveal differences among the methods which are not readily apparent from their derivation.</w:t>
      </w:r>
    </w:p>
    <w:p w14:paraId="7284D451" w14:textId="77777777" w:rsidR="009E12E1" w:rsidRDefault="00794E37" w:rsidP="00C1590A">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125C77">
        <w:rPr>
          <w:rFonts w:ascii="Times New Roman" w:hAnsi="Times New Roman" w:cs="Times New Roman"/>
          <w:i/>
          <w:sz w:val="24"/>
          <w:szCs w:val="24"/>
        </w:rPr>
        <w:t>5</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6CD20B01" w14:textId="77777777" w:rsidR="00CA292C" w:rsidRPr="009E12E1" w:rsidRDefault="00CA292C" w:rsidP="00C1590A">
      <w:pPr>
        <w:pStyle w:val="Normal1"/>
        <w:spacing w:line="360" w:lineRule="auto"/>
        <w:ind w:firstLine="360"/>
        <w:rPr>
          <w:lang w:val="en-US"/>
        </w:rPr>
      </w:pPr>
      <w:r>
        <w:rPr>
          <w:rFonts w:ascii="Times New Roman" w:hAnsi="Times New Roman" w:cs="Times New Roman"/>
          <w:sz w:val="24"/>
          <w:szCs w:val="24"/>
        </w:rPr>
        <w:lastRenderedPageBreak/>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w:t>
      </w:r>
      <w:del w:id="104" w:author="Godwin, Casey" w:date="2018-12-04T11:21:00Z">
        <w:r w:rsidR="00F246A4" w:rsidDel="00B7161D">
          <w:rPr>
            <w:rFonts w:ascii="Times New Roman" w:hAnsi="Times New Roman" w:cs="Times New Roman"/>
            <w:sz w:val="24"/>
            <w:szCs w:val="24"/>
          </w:rPr>
          <w:delText>ungulate herbivores</w:delText>
        </w:r>
      </w:del>
      <w:ins w:id="105" w:author="Godwin, Casey" w:date="2018-12-04T11:21:00Z">
        <w:r w:rsidR="00B7161D">
          <w:rPr>
            <w:rFonts w:ascii="Times New Roman" w:hAnsi="Times New Roman" w:cs="Times New Roman"/>
            <w:sz w:val="24"/>
            <w:szCs w:val="24"/>
          </w:rPr>
          <w:t>mammals</w:t>
        </w:r>
      </w:ins>
      <w:r w:rsidR="00F246A4">
        <w:rPr>
          <w:rFonts w:ascii="Times New Roman" w:hAnsi="Times New Roman" w:cs="Times New Roman"/>
          <w:sz w:val="24"/>
          <w:szCs w:val="24"/>
        </w:rPr>
        <w:t>).</w:t>
      </w:r>
      <w:r>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w:t>
      </w:r>
      <w:commentRangeStart w:id="106"/>
      <w:r w:rsidR="0025241C">
        <w:rPr>
          <w:rFonts w:ascii="Times New Roman" w:hAnsi="Times New Roman" w:cs="Times New Roman"/>
          <w:sz w:val="24"/>
          <w:szCs w:val="24"/>
          <w:lang w:eastAsia="zh-TW"/>
        </w:rPr>
        <w:t>unknown</w:t>
      </w:r>
      <w:commentRangeEnd w:id="106"/>
      <w:r w:rsidR="00B7161D">
        <w:rPr>
          <w:rStyle w:val="CommentReference"/>
        </w:rPr>
        <w:commentReference w:id="106"/>
      </w:r>
      <w:r w:rsidR="0025241C">
        <w:rPr>
          <w:rFonts w:ascii="Times New Roman" w:hAnsi="Times New Roman" w:cs="Times New Roman"/>
          <w:sz w:val="24"/>
          <w:szCs w:val="24"/>
          <w:lang w:eastAsia="zh-TW"/>
        </w:rPr>
        <w:t>.</w:t>
      </w:r>
      <w:r w:rsidR="0025241C" w:rsidRPr="0061153E">
        <w:rPr>
          <w:rFonts w:ascii="Times New Roman" w:hAnsi="Times New Roman" w:cs="Times New Roman"/>
          <w:sz w:val="24"/>
          <w:szCs w:val="24"/>
          <w:lang w:eastAsia="zh-TW"/>
        </w:rPr>
        <w:t xml:space="preserve"> </w:t>
      </w:r>
    </w:p>
    <w:p w14:paraId="50FD0EA3" w14:textId="77777777" w:rsidR="0025241C" w:rsidRPr="00F13328" w:rsidRDefault="0025241C" w:rsidP="00C1590A">
      <w:pPr>
        <w:pStyle w:val="Normal1"/>
        <w:spacing w:line="360" w:lineRule="auto"/>
        <w:ind w:firstLine="360"/>
        <w:rPr>
          <w:rFonts w:ascii="Times New Roman" w:hAnsi="Times New Roman" w:cs="Times New Roman"/>
          <w:sz w:val="24"/>
          <w:szCs w:val="24"/>
        </w:rPr>
      </w:pPr>
      <w:r w:rsidRPr="00F13328">
        <w:rPr>
          <w:rFonts w:ascii="Times New Roman" w:hAnsi="Times New Roman" w:cs="Times New Roman"/>
          <w:sz w:val="24"/>
          <w:szCs w:val="24"/>
        </w:rPr>
        <w:br w:type="page"/>
      </w:r>
    </w:p>
    <w:p w14:paraId="17276500" w14:textId="77777777" w:rsidR="00E91710" w:rsidRPr="00614BCB" w:rsidRDefault="00E91710" w:rsidP="00C1590A">
      <w:pPr>
        <w:pStyle w:val="Normal1"/>
        <w:spacing w:line="360" w:lineRule="auto"/>
        <w:rPr>
          <w:rFonts w:ascii="Times New Roman" w:hAnsi="Times New Roman" w:cs="Times New Roman"/>
          <w:b/>
          <w:sz w:val="24"/>
          <w:szCs w:val="24"/>
        </w:rPr>
        <w:sectPr w:rsidR="00E91710" w:rsidRPr="00614BCB" w:rsidSect="00784767">
          <w:pgSz w:w="12240" w:h="15840" w:code="1"/>
          <w:pgMar w:top="1440" w:right="1440" w:bottom="1440" w:left="1440" w:header="0" w:footer="720" w:gutter="0"/>
          <w:lnNumType w:countBy="5" w:restart="continuous"/>
          <w:pgNumType w:start="1"/>
          <w:cols w:space="720"/>
          <w:docGrid w:linePitch="299"/>
        </w:sectPr>
      </w:pPr>
    </w:p>
    <w:p w14:paraId="5D5A660C" w14:textId="77777777" w:rsidR="00614BCB" w:rsidRPr="00614BCB" w:rsidRDefault="00614BCB" w:rsidP="00C1590A">
      <w:pPr>
        <w:spacing w:line="360" w:lineRule="auto"/>
        <w:rPr>
          <w:rFonts w:ascii="Times New Roman" w:hAnsi="Times New Roman" w:cs="Times New Roman"/>
          <w:b/>
          <w:sz w:val="24"/>
          <w:szCs w:val="24"/>
        </w:rPr>
      </w:pPr>
      <w:r w:rsidRPr="00614BCB">
        <w:rPr>
          <w:rFonts w:ascii="Times New Roman" w:hAnsi="Times New Roman" w:cs="Times New Roman"/>
          <w:b/>
          <w:sz w:val="24"/>
          <w:szCs w:val="24"/>
        </w:rPr>
        <w:lastRenderedPageBreak/>
        <w:t>Table</w:t>
      </w:r>
    </w:p>
    <w:p w14:paraId="7009CB46" w14:textId="77777777" w:rsidR="00396647" w:rsidRDefault="00614BCB" w:rsidP="00C1590A">
      <w:pPr>
        <w:spacing w:line="360" w:lineRule="auto"/>
        <w:rPr>
          <w:rFonts w:ascii="Times New Roman" w:hAnsi="Times New Roman" w:cs="Times New Roman"/>
          <w:sz w:val="24"/>
          <w:szCs w:val="24"/>
        </w:rPr>
      </w:pPr>
      <w:r>
        <w:rPr>
          <w:rFonts w:ascii="Times New Roman" w:hAnsi="Times New Roman" w:cs="Times New Roman"/>
          <w:sz w:val="24"/>
          <w:szCs w:val="24"/>
        </w:rPr>
        <w:t>Table 1</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42C8325E" w14:textId="77777777" w:rsidR="00EA0D10" w:rsidRPr="00A23A60" w:rsidRDefault="00BA0996" w:rsidP="00C1590A">
      <w:pPr>
        <w:pStyle w:val="Normal1"/>
        <w:spacing w:line="360" w:lineRule="auto"/>
        <w:rPr>
          <w:rFonts w:ascii="Times New Roman" w:hAnsi="Times New Roman" w:cs="Times New Roman"/>
          <w:sz w:val="24"/>
          <w:szCs w:val="24"/>
        </w:rPr>
      </w:pPr>
      <w:r w:rsidRPr="00715006">
        <w:rPr>
          <w:rFonts w:ascii="Times New Roman" w:hAnsi="Times New Roman"/>
          <w:noProof/>
          <w:sz w:val="24"/>
          <w:lang w:val="en-US"/>
        </w:rPr>
        <w:drawing>
          <wp:inline distT="0" distB="0" distL="0" distR="0" wp14:anchorId="499BA012" wp14:editId="7258C1F4">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11"/>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15411665" w14:textId="77777777" w:rsidR="00BA5CE2" w:rsidRDefault="00BA5CE2" w:rsidP="00C1590A">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7D04D6C9" w14:textId="77777777" w:rsidR="00EA0D10" w:rsidRDefault="00EA0D10" w:rsidP="00C1590A">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3DB0E2C4" w14:textId="77777777" w:rsidR="00026027" w:rsidRPr="00026027" w:rsidRDefault="00026027" w:rsidP="00C1590A">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45F85BE2" w14:textId="77777777" w:rsidR="00026027" w:rsidRPr="00B0403D"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215B1AA" wp14:editId="254DA2B2">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stretch>
                      <a:fillRect/>
                    </a:stretch>
                  </pic:blipFill>
                  <pic:spPr bwMode="auto">
                    <a:xfrm>
                      <a:off x="0" y="0"/>
                      <a:ext cx="5596255" cy="3837567"/>
                    </a:xfrm>
                    <a:prstGeom prst="rect">
                      <a:avLst/>
                    </a:prstGeom>
                    <a:noFill/>
                    <a:ln>
                      <a:noFill/>
                    </a:ln>
                  </pic:spPr>
                </pic:pic>
              </a:graphicData>
            </a:graphic>
          </wp:inline>
        </w:drawing>
      </w:r>
    </w:p>
    <w:p w14:paraId="63E9CF68" w14:textId="77777777" w:rsidR="00D81748"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p>
    <w:p w14:paraId="1BC6AE9D" w14:textId="77777777" w:rsidR="00D81748" w:rsidRDefault="00D81748"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0256ABE" w14:textId="77777777" w:rsidR="00D81748" w:rsidRDefault="00D81748" w:rsidP="00C1590A">
      <w:pPr>
        <w:pStyle w:val="Normal1"/>
        <w:spacing w:line="360" w:lineRule="auto"/>
        <w:rPr>
          <w:rFonts w:ascii="Times New Roman" w:hAnsi="Times New Roman" w:cs="Times New Roman"/>
          <w:noProof/>
          <w:sz w:val="24"/>
          <w:szCs w:val="24"/>
          <w:lang w:val="en-US"/>
        </w:rPr>
      </w:pPr>
      <w:r>
        <w:rPr>
          <w:rFonts w:ascii="Times New Roman" w:hAnsi="Times New Roman" w:cs="Times New Roman"/>
          <w:sz w:val="24"/>
          <w:szCs w:val="24"/>
        </w:rPr>
        <w:lastRenderedPageBreak/>
        <w:t xml:space="preserve">Figure 2. </w:t>
      </w:r>
    </w:p>
    <w:p w14:paraId="267CCD39" w14:textId="77777777" w:rsidR="00821A6C" w:rsidRDefault="00821A6C" w:rsidP="00C1590A">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675BA2" wp14:editId="4E332EF1">
            <wp:extent cx="5935980" cy="3934156"/>
            <wp:effectExtent l="0" t="0" r="7620" b="952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LV_2.jpeg"/>
                    <pic:cNvPicPr/>
                  </pic:nvPicPr>
                  <pic:blipFill rotWithShape="1">
                    <a:blip r:embed="rId13"/>
                    <a:srcRect r="15128"/>
                    <a:stretch/>
                  </pic:blipFill>
                  <pic:spPr bwMode="auto">
                    <a:xfrm>
                      <a:off x="0" y="0"/>
                      <a:ext cx="5943071" cy="3938855"/>
                    </a:xfrm>
                    <a:prstGeom prst="rect">
                      <a:avLst/>
                    </a:prstGeom>
                    <a:ln>
                      <a:noFill/>
                    </a:ln>
                    <a:extLst>
                      <a:ext uri="{53640926-AAD7-44D8-BBD7-CCE9431645EC}">
                        <a14:shadowObscured xmlns:a14="http://schemas.microsoft.com/office/drawing/2010/main"/>
                      </a:ext>
                    </a:extLst>
                  </pic:spPr>
                </pic:pic>
              </a:graphicData>
            </a:graphic>
          </wp:inline>
        </w:drawing>
      </w:r>
    </w:p>
    <w:p w14:paraId="1CD9C127" w14:textId="77777777" w:rsidR="00BA5CE2" w:rsidRDefault="00794E3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αij from fitting Lotka-Volterra model to time series. The points represent the density of species i (open circles) and j (solid dots) respectively. The dashed lines are the two fitted growth curve</w:t>
      </w:r>
      <w:r w:rsidR="00021826">
        <w:rPr>
          <w:rFonts w:ascii="Times New Roman" w:hAnsi="Times New Roman" w:cs="Times New Roman"/>
          <w:sz w:val="24"/>
          <w:szCs w:val="24"/>
        </w:rPr>
        <w:t>s</w:t>
      </w:r>
      <w:r w:rsidR="00107107" w:rsidRPr="00B0403D">
        <w:rPr>
          <w:rFonts w:ascii="Times New Roman" w:hAnsi="Times New Roman" w:cs="Times New Roman"/>
          <w:sz w:val="24"/>
          <w:szCs w:val="24"/>
        </w:rPr>
        <w:t xml:space="preserve">. The species densities were generated by a Lotka- Volterra model and added some random noise. </w:t>
      </w:r>
    </w:p>
    <w:p w14:paraId="68D3A68B"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AA9173D" w14:textId="77777777" w:rsidR="00BA5CE2"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63ED327C" w14:textId="77777777" w:rsidR="00107107" w:rsidRPr="00B0403D" w:rsidRDefault="0010710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C9CAC45" wp14:editId="418988F1">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tretch>
                      <a:fillRect/>
                    </a:stretch>
                  </pic:blipFill>
                  <pic:spPr bwMode="auto">
                    <a:xfrm>
                      <a:off x="0" y="0"/>
                      <a:ext cx="5528945" cy="3791410"/>
                    </a:xfrm>
                    <a:prstGeom prst="rect">
                      <a:avLst/>
                    </a:prstGeom>
                    <a:noFill/>
                    <a:ln>
                      <a:noFill/>
                    </a:ln>
                  </pic:spPr>
                </pic:pic>
              </a:graphicData>
            </a:graphic>
          </wp:inline>
        </w:drawing>
      </w:r>
    </w:p>
    <w:p w14:paraId="1DB6A926" w14:textId="77777777" w:rsidR="00026027" w:rsidRDefault="00794E3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0383D214" w14:textId="77777777" w:rsidR="00026027" w:rsidRDefault="00026027"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31EF060" w14:textId="77777777" w:rsidR="00107107"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04F88C0A" w14:textId="77777777" w:rsidR="00026027" w:rsidRPr="00B0403D"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4575007" wp14:editId="34A60B83">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4E21042B" w14:textId="77777777"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sumer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plotted against consumption of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The closeness between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and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equal to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63A9C9B9" w14:textId="77777777" w:rsidR="00BA5CE2"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03ACB1D3" w14:textId="77777777" w:rsidR="00107107" w:rsidRPr="00B0403D" w:rsidRDefault="00905F2D"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1147ACD" wp14:editId="69B7FEFC">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132EA98C" w14:textId="77777777"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w:t>
      </w:r>
      <w:commentRangeStart w:id="107"/>
      <w:r w:rsidRPr="00B0403D">
        <w:rPr>
          <w:rFonts w:ascii="Times New Roman" w:hAnsi="Times New Roman" w:cs="Times New Roman"/>
          <w:sz w:val="24"/>
          <w:szCs w:val="24"/>
        </w:rPr>
        <w:t xml:space="preserve">In this example scenario,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004022B4">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w:t>
      </w:r>
      <w:r w:rsidR="002103F2" w:rsidRPr="00B0403D">
        <w:rPr>
          <w:rFonts w:ascii="Times New Roman" w:hAnsi="Times New Roman" w:cs="Times New Roman"/>
          <w:sz w:val="24"/>
          <w:szCs w:val="24"/>
        </w:rPr>
        <w:t>resource</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w:t>
      </w:r>
      <w:r w:rsidRPr="00B0403D">
        <w:rPr>
          <w:rFonts w:ascii="Times New Roman" w:hAnsi="Times New Roman" w:cs="Times New Roman"/>
          <w:sz w:val="24"/>
          <w:szCs w:val="24"/>
        </w:rPr>
        <w:t xml:space="preserve">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commentRangeEnd w:id="107"/>
      <w:r w:rsidR="002103F2">
        <w:rPr>
          <w:rStyle w:val="CommentReference"/>
        </w:rPr>
        <w:commentReference w:id="107"/>
      </w:r>
    </w:p>
    <w:p w14:paraId="002B14B0"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FC55997" w14:textId="77777777" w:rsidR="00BA5CE2" w:rsidRPr="00BA5CE2" w:rsidRDefault="00BA5CE2" w:rsidP="00C1590A">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r w:rsidR="00CD4EDE">
        <w:rPr>
          <w:rFonts w:ascii="Times New Roman" w:hAnsi="Times New Roman" w:cs="Times New Roman"/>
          <w:b/>
          <w:sz w:val="24"/>
          <w:szCs w:val="24"/>
        </w:rPr>
        <w:t xml:space="preserve"> 1</w:t>
      </w:r>
    </w:p>
    <w:p w14:paraId="210AAB6F" w14:textId="77777777" w:rsidR="004D02F2" w:rsidRDefault="009B1545" w:rsidP="00C159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r>
        <w:rPr>
          <w:rFonts w:ascii="Times New Roman" w:hAnsi="Times New Roman" w:cs="Times New Roman"/>
          <w:sz w:val="24"/>
          <w:szCs w:val="24"/>
        </w:rPr>
        <w:t xml:space="preserve">To show that the NFD slope </w:t>
      </w:r>
      <w:r w:rsidR="006046C5">
        <w:rPr>
          <w:rFonts w:ascii="Times New Roman" w:hAnsi="Times New Roman" w:cs="Times New Roman"/>
          <w:sz w:val="24"/>
          <w:szCs w:val="24"/>
        </w:rPr>
        <w:t>can be</w:t>
      </w:r>
      <w:r>
        <w:rPr>
          <w:rFonts w:ascii="Times New Roman" w:hAnsi="Times New Roman" w:cs="Times New Roman"/>
          <w:sz w:val="24"/>
          <w:szCs w:val="24"/>
        </w:rPr>
        <w:t xml:space="preserve"> not constant, we perform</w:t>
      </w:r>
      <w:r>
        <w:rPr>
          <w:rFonts w:ascii="Times New Roman" w:hAnsi="Times New Roman" w:cs="Times New Roman" w:hint="eastAsia"/>
          <w:sz w:val="24"/>
          <w:szCs w:val="24"/>
          <w:lang w:eastAsia="zh-TW"/>
        </w:rPr>
        <w:t>e</w:t>
      </w:r>
      <w:r>
        <w:rPr>
          <w:rFonts w:ascii="Times New Roman" w:hAnsi="Times New Roman" w:cs="Times New Roman"/>
          <w:sz w:val="24"/>
          <w:szCs w:val="24"/>
          <w:lang w:eastAsia="zh-TW"/>
        </w:rPr>
        <w:t>d</w:t>
      </w:r>
      <w:r>
        <w:rPr>
          <w:rFonts w:ascii="Times New Roman" w:hAnsi="Times New Roman" w:cs="Times New Roman"/>
          <w:sz w:val="24"/>
          <w:szCs w:val="24"/>
        </w:rPr>
        <w:t xml:space="preserve"> numerical simulation using a </w:t>
      </w:r>
      <w:r w:rsidR="0041296B">
        <w:rPr>
          <w:rFonts w:ascii="Times New Roman" w:hAnsi="Times New Roman" w:cs="Times New Roman"/>
          <w:sz w:val="24"/>
          <w:szCs w:val="24"/>
        </w:rPr>
        <w:t xml:space="preserve">two-species </w:t>
      </w:r>
      <w:r>
        <w:rPr>
          <w:rFonts w:ascii="Times New Roman" w:hAnsi="Times New Roman" w:cs="Times New Roman"/>
          <w:sz w:val="24"/>
          <w:szCs w:val="24"/>
        </w:rPr>
        <w:t xml:space="preserve">Lotka-Volterra model </w:t>
      </w:r>
      <w:r w:rsidR="00D17173">
        <w:rPr>
          <w:rFonts w:ascii="Times New Roman" w:hAnsi="Times New Roman" w:cs="Times New Roman"/>
          <w:sz w:val="24"/>
          <w:szCs w:val="24"/>
        </w:rPr>
        <w:t>(</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新細明體" w:cs="新細明體"/>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D17173">
        <w:rPr>
          <w:rFonts w:ascii="Times New Roman" w:hAnsi="Times New Roman" w:cs="Times New Roman"/>
          <w:sz w:val="24"/>
          <w:szCs w:val="24"/>
        </w:rPr>
        <w:t xml:space="preserve">) </w:t>
      </w:r>
      <w:r>
        <w:rPr>
          <w:rFonts w:ascii="Times New Roman" w:hAnsi="Times New Roman" w:cs="Times New Roman"/>
          <w:sz w:val="24"/>
          <w:szCs w:val="24"/>
        </w:rPr>
        <w:t>with arbitrarily defined parameter values that allows species to coexist</w:t>
      </w:r>
      <w:r w:rsidR="004D02F2">
        <w:rPr>
          <w:rFonts w:ascii="Times New Roman" w:hAnsi="Times New Roman" w:cs="Times New Roman"/>
          <w:sz w:val="24"/>
          <w:szCs w:val="24"/>
        </w:rPr>
        <w:t xml:space="preserve">. Simulations were performed using the function ode in R 3.5.0. </w:t>
      </w:r>
      <w:r w:rsidR="00D654A2">
        <w:rPr>
          <w:rFonts w:ascii="Times New Roman" w:hAnsi="Times New Roman" w:cs="Times New Roman"/>
          <w:sz w:val="24"/>
          <w:szCs w:val="24"/>
        </w:rPr>
        <w:t xml:space="preserve">The </w:t>
      </w:r>
      <w:r w:rsidR="004D02F2">
        <w:rPr>
          <w:rFonts w:ascii="Times New Roman" w:hAnsi="Times New Roman" w:cs="Times New Roman"/>
          <w:sz w:val="24"/>
          <w:szCs w:val="24"/>
        </w:rPr>
        <w:t>simulation w</w:t>
      </w:r>
      <w:r w:rsidR="00D654A2">
        <w:rPr>
          <w:rFonts w:ascii="Times New Roman" w:hAnsi="Times New Roman" w:cs="Times New Roman"/>
          <w:sz w:val="24"/>
          <w:szCs w:val="24"/>
        </w:rPr>
        <w:t xml:space="preserve">as to mimic invasion experiment so that we set species </w:t>
      </w:r>
      <w:r w:rsidR="00D654A2" w:rsidRPr="00D654A2">
        <w:rPr>
          <w:rFonts w:ascii="Times New Roman" w:hAnsi="Times New Roman" w:cs="Times New Roman"/>
          <w:i/>
          <w:sz w:val="24"/>
          <w:szCs w:val="24"/>
        </w:rPr>
        <w:t>i</w:t>
      </w:r>
      <w:r w:rsidR="00D654A2">
        <w:rPr>
          <w:rFonts w:ascii="Times New Roman" w:hAnsi="Times New Roman" w:cs="Times New Roman"/>
          <w:sz w:val="24"/>
          <w:szCs w:val="24"/>
        </w:rPr>
        <w:t xml:space="preserve"> at its equilibrium density with species </w:t>
      </w:r>
      <w:r w:rsidR="00D654A2" w:rsidRPr="00D654A2">
        <w:rPr>
          <w:rFonts w:ascii="Times New Roman" w:hAnsi="Times New Roman" w:cs="Times New Roman"/>
          <w:i/>
          <w:sz w:val="24"/>
          <w:szCs w:val="24"/>
        </w:rPr>
        <w:t>j</w:t>
      </w:r>
      <w:r w:rsidR="00D654A2">
        <w:rPr>
          <w:rFonts w:ascii="Times New Roman" w:hAnsi="Times New Roman" w:cs="Times New Roman"/>
          <w:sz w:val="24"/>
          <w:szCs w:val="24"/>
        </w:rPr>
        <w:t xml:space="preserve"> invading from rare and </w:t>
      </w:r>
      <w:r w:rsidR="0041296B">
        <w:rPr>
          <w:rFonts w:ascii="Times New Roman" w:hAnsi="Times New Roman" w:cs="Times New Roman"/>
          <w:sz w:val="24"/>
          <w:szCs w:val="24"/>
        </w:rPr>
        <w:t xml:space="preserve">set </w:t>
      </w:r>
      <w:r w:rsidR="00D654A2">
        <w:rPr>
          <w:rFonts w:ascii="Times New Roman" w:hAnsi="Times New Roman" w:cs="Times New Roman"/>
          <w:sz w:val="24"/>
          <w:szCs w:val="24"/>
        </w:rPr>
        <w:t xml:space="preserve">species </w:t>
      </w:r>
      <w:r w:rsidR="0041296B" w:rsidRPr="0041296B">
        <w:rPr>
          <w:rFonts w:ascii="Times New Roman" w:hAnsi="Times New Roman" w:cs="Times New Roman"/>
          <w:i/>
          <w:sz w:val="24"/>
          <w:szCs w:val="24"/>
        </w:rPr>
        <w:t>j</w:t>
      </w:r>
      <w:r w:rsidR="00D654A2">
        <w:rPr>
          <w:rFonts w:ascii="Times New Roman" w:hAnsi="Times New Roman" w:cs="Times New Roman"/>
          <w:sz w:val="24"/>
          <w:szCs w:val="24"/>
        </w:rPr>
        <w:t xml:space="preserve"> at its equilibrium density with species </w:t>
      </w:r>
      <w:r w:rsidR="0041296B">
        <w:rPr>
          <w:rFonts w:ascii="Times New Roman" w:hAnsi="Times New Roman" w:cs="Times New Roman"/>
          <w:i/>
          <w:sz w:val="24"/>
          <w:szCs w:val="24"/>
        </w:rPr>
        <w:t>i</w:t>
      </w:r>
      <w:r w:rsidR="00D654A2">
        <w:rPr>
          <w:rFonts w:ascii="Times New Roman" w:hAnsi="Times New Roman" w:cs="Times New Roman"/>
          <w:sz w:val="24"/>
          <w:szCs w:val="24"/>
        </w:rPr>
        <w:t xml:space="preserve"> invading from rare</w:t>
      </w:r>
      <w:r w:rsidR="0041296B">
        <w:rPr>
          <w:rFonts w:ascii="Times New Roman" w:hAnsi="Times New Roman" w:cs="Times New Roman"/>
          <w:sz w:val="24"/>
          <w:szCs w:val="24"/>
        </w:rPr>
        <w:t xml:space="preserve">. From these two simulations we </w:t>
      </w:r>
      <w:r w:rsidR="00123049">
        <w:rPr>
          <w:rFonts w:ascii="Times New Roman" w:hAnsi="Times New Roman" w:cs="Times New Roman"/>
          <w:sz w:val="24"/>
          <w:szCs w:val="24"/>
        </w:rPr>
        <w:t xml:space="preserve">calculated pairs of each species’ frequency from the </w:t>
      </w:r>
      <w:r w:rsidR="0041296B">
        <w:rPr>
          <w:rFonts w:ascii="Times New Roman" w:hAnsi="Times New Roman" w:cs="Times New Roman"/>
          <w:sz w:val="24"/>
          <w:szCs w:val="24"/>
        </w:rPr>
        <w:t xml:space="preserve">time series </w:t>
      </w:r>
      <w:r w:rsidR="00123049">
        <w:rPr>
          <w:rFonts w:ascii="Times New Roman" w:hAnsi="Times New Roman" w:cs="Times New Roman"/>
          <w:sz w:val="24"/>
          <w:szCs w:val="24"/>
        </w:rPr>
        <w:t xml:space="preserve">of population density. We also plugged in species’ density to the model to calculate the corresponding </w:t>
      </w:r>
      <w:r w:rsidR="0041296B">
        <w:rPr>
          <w:rFonts w:ascii="Times New Roman" w:hAnsi="Times New Roman" w:cs="Times New Roman"/>
          <w:sz w:val="24"/>
          <w:szCs w:val="24"/>
        </w:rPr>
        <w:t>per capita growth rate</w:t>
      </w:r>
      <w:r w:rsidR="00123049">
        <w:rPr>
          <w:rFonts w:ascii="Times New Roman" w:hAnsi="Times New Roman" w:cs="Times New Roman"/>
          <w:sz w:val="24"/>
          <w:szCs w:val="24"/>
        </w:rPr>
        <w:t xml:space="preserve"> at a given species’ frequency</w:t>
      </w:r>
      <w:r w:rsidR="0041296B">
        <w:rPr>
          <w:rFonts w:ascii="Times New Roman" w:hAnsi="Times New Roman" w:cs="Times New Roman"/>
          <w:sz w:val="24"/>
          <w:szCs w:val="24"/>
        </w:rPr>
        <w:t xml:space="preserve">. The species’ frequency and their corresponding per capita growth rates were used to construct frequency dependency plots. In panel </w:t>
      </w:r>
      <w:r w:rsidR="00D17173">
        <w:rPr>
          <w:rFonts w:ascii="Times New Roman" w:hAnsi="Times New Roman" w:cs="Times New Roman"/>
          <w:sz w:val="24"/>
          <w:szCs w:val="24"/>
        </w:rPr>
        <w:t>a</w:t>
      </w:r>
      <w:r w:rsidR="0041296B">
        <w:rPr>
          <w:rFonts w:ascii="Times New Roman" w:hAnsi="Times New Roman" w:cs="Times New Roman"/>
          <w:sz w:val="24"/>
          <w:szCs w:val="24"/>
        </w:rPr>
        <w:t xml:space="preserve"> to </w:t>
      </w:r>
      <w:r w:rsidR="00D17173">
        <w:rPr>
          <w:rFonts w:ascii="Times New Roman" w:hAnsi="Times New Roman" w:cs="Times New Roman"/>
          <w:sz w:val="24"/>
          <w:szCs w:val="24"/>
        </w:rPr>
        <w:t>c</w:t>
      </w:r>
      <w:r w:rsidR="0041296B">
        <w:rPr>
          <w:rFonts w:ascii="Times New Roman" w:hAnsi="Times New Roman" w:cs="Times New Roman"/>
          <w:sz w:val="24"/>
          <w:szCs w:val="24"/>
        </w:rPr>
        <w:t xml:space="preserve">, the </w:t>
      </w:r>
      <w:r w:rsidR="00040CFA">
        <w:rPr>
          <w:rFonts w:ascii="Times New Roman" w:hAnsi="Times New Roman" w:cs="Times New Roman"/>
          <w:sz w:val="24"/>
          <w:szCs w:val="24"/>
        </w:rPr>
        <w:t xml:space="preserve">intra- and inter-specific competition coefficients are constant, but the community density is allowed to change with species’ frequency (panel </w:t>
      </w:r>
      <w:r w:rsidR="00D17173">
        <w:rPr>
          <w:rFonts w:ascii="Times New Roman" w:hAnsi="Times New Roman" w:cs="Times New Roman"/>
          <w:sz w:val="24"/>
          <w:szCs w:val="24"/>
        </w:rPr>
        <w:t>c</w:t>
      </w:r>
      <w:r w:rsidR="00040CFA">
        <w:rPr>
          <w:rFonts w:ascii="Times New Roman" w:hAnsi="Times New Roman" w:cs="Times New Roman"/>
          <w:sz w:val="24"/>
          <w:szCs w:val="24"/>
        </w:rPr>
        <w:t xml:space="preserve"> of Figure S1). In panel </w:t>
      </w:r>
      <w:r w:rsidR="00D17173">
        <w:rPr>
          <w:rFonts w:ascii="Times New Roman" w:hAnsi="Times New Roman" w:cs="Times New Roman"/>
          <w:sz w:val="24"/>
          <w:szCs w:val="24"/>
        </w:rPr>
        <w:t>d</w:t>
      </w:r>
      <w:r w:rsidR="00040CFA">
        <w:rPr>
          <w:rFonts w:ascii="Times New Roman" w:hAnsi="Times New Roman" w:cs="Times New Roman"/>
          <w:sz w:val="24"/>
          <w:szCs w:val="24"/>
        </w:rPr>
        <w:t xml:space="preserve"> to </w:t>
      </w:r>
      <w:r w:rsidR="00D17173">
        <w:rPr>
          <w:rFonts w:ascii="Times New Roman" w:hAnsi="Times New Roman" w:cs="Times New Roman"/>
          <w:sz w:val="24"/>
          <w:szCs w:val="24"/>
        </w:rPr>
        <w:t>f</w:t>
      </w:r>
      <w:r w:rsidR="00040CFA">
        <w:rPr>
          <w:rFonts w:ascii="Times New Roman" w:hAnsi="Times New Roman" w:cs="Times New Roman"/>
          <w:sz w:val="24"/>
          <w:szCs w:val="24"/>
        </w:rPr>
        <w:t>, the intra-specific competition coefficients are arbitrarily set to be a linear function of species, i.e.</w:t>
      </w:r>
      <w:r w:rsidR="00040CFA">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040CFA">
        <w:rPr>
          <w:rFonts w:ascii="Times New Roman" w:hAnsi="Times New Roman" w:cs="Times New Roman"/>
          <w:sz w:val="24"/>
          <w:szCs w:val="24"/>
          <w:lang w:eastAsia="zh-TW"/>
        </w:rPr>
        <w:t xml:space="preserve">. From these simulations we see that either non-fixed community density or non-constant intra-specific interactions will lead to non-liner frequency dependency. </w:t>
      </w:r>
    </w:p>
    <w:p w14:paraId="315F7E4C" w14:textId="77777777" w:rsidR="00BA5CE2" w:rsidRDefault="00040CFA" w:rsidP="00C159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To do so, </w:t>
      </w:r>
      <w:r w:rsidR="00BA5CE2">
        <w:rPr>
          <w:rFonts w:ascii="Times New Roman" w:hAnsi="Times New Roman" w:cs="Times New Roman"/>
          <w:sz w:val="24"/>
          <w:szCs w:val="24"/>
        </w:rPr>
        <w:t>we perform</w:t>
      </w:r>
      <w:r w:rsidR="00BA5CE2">
        <w:rPr>
          <w:rFonts w:ascii="Times New Roman" w:hAnsi="Times New Roman" w:cs="Times New Roman" w:hint="eastAsia"/>
          <w:sz w:val="24"/>
          <w:szCs w:val="24"/>
          <w:lang w:eastAsia="zh-TW"/>
        </w:rPr>
        <w:t>e</w:t>
      </w:r>
      <w:r w:rsidR="00BA5CE2">
        <w:rPr>
          <w:rFonts w:ascii="Times New Roman" w:hAnsi="Times New Roman" w:cs="Times New Roman"/>
          <w:sz w:val="24"/>
          <w:szCs w:val="24"/>
          <w:lang w:eastAsia="zh-TW"/>
        </w:rPr>
        <w:t>d</w:t>
      </w:r>
      <w:r w:rsidR="00BA5CE2">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w:t>
      </w:r>
      <w:r w:rsidR="00EC0F3A">
        <w:rPr>
          <w:rFonts w:ascii="Times New Roman" w:hAnsi="Times New Roman" w:cs="Times New Roman"/>
          <w:sz w:val="24"/>
          <w:szCs w:val="24"/>
        </w:rPr>
        <w:t xml:space="preserve">Annotated code for the simulations is provided in a </w:t>
      </w:r>
      <w:r w:rsidR="00D17173">
        <w:rPr>
          <w:rFonts w:ascii="Times New Roman" w:hAnsi="Times New Roman" w:cs="Times New Roman"/>
          <w:sz w:val="24"/>
          <w:szCs w:val="24"/>
        </w:rPr>
        <w:t>supplemental</w:t>
      </w:r>
      <w:r w:rsidR="00EC0F3A">
        <w:rPr>
          <w:rFonts w:ascii="Times New Roman" w:hAnsi="Times New Roman" w:cs="Times New Roman"/>
          <w:sz w:val="24"/>
          <w:szCs w:val="24"/>
        </w:rPr>
        <w:t xml:space="preserve"> file. </w:t>
      </w:r>
      <w:r w:rsidR="00BA5CE2">
        <w:rPr>
          <w:rFonts w:ascii="Times New Roman" w:hAnsi="Times New Roman" w:cs="Times New Roman"/>
          <w:sz w:val="24"/>
          <w:szCs w:val="24"/>
        </w:rPr>
        <w:t xml:space="preserve">Simulations were performed using the function NDSolve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w:t>
      </w:r>
      <w:r w:rsidR="00BA5CE2">
        <w:rPr>
          <w:rFonts w:ascii="Times New Roman" w:hAnsi="Times New Roman" w:cs="Times New Roman"/>
          <w:sz w:val="24"/>
          <w:szCs w:val="24"/>
        </w:rPr>
        <w:lastRenderedPageBreak/>
        <w:t>the time series to obtain pairs of each species frequency and its growth rate. These values were used to construct the relationships depicted in panels a and b. From panel a and b of Figure S</w:t>
      </w:r>
      <w:r>
        <w:rPr>
          <w:rFonts w:ascii="Times New Roman" w:hAnsi="Times New Roman" w:cs="Times New Roman"/>
          <w:sz w:val="24"/>
          <w:szCs w:val="24"/>
        </w:rPr>
        <w:t>2</w:t>
      </w:r>
      <w:r w:rsidR="00BA5CE2">
        <w:rPr>
          <w:rFonts w:ascii="Times New Roman" w:hAnsi="Times New Roman" w:cs="Times New Roman"/>
          <w:sz w:val="24"/>
          <w:szCs w:val="24"/>
        </w:rPr>
        <w:t xml:space="preserve">, we see that the frequency dependency is nonlinear for both species, i.e. the NFD slope is non-constant. The </w:t>
      </w:r>
      <w:r w:rsidR="00C256F2">
        <w:rPr>
          <w:rFonts w:ascii="Times New Roman" w:hAnsi="Times New Roman" w:cs="Times New Roman"/>
          <w:sz w:val="24"/>
          <w:szCs w:val="24"/>
        </w:rPr>
        <w:t>n</w:t>
      </w:r>
      <w:r w:rsidR="00BA5CE2">
        <w:rPr>
          <w:rFonts w:ascii="Times New Roman" w:hAnsi="Times New Roman" w:cs="Times New Roman"/>
          <w:sz w:val="24"/>
          <w:szCs w:val="24"/>
        </w:rPr>
        <w:t>on-constant slope can lead to incorrect prediction of species coexistence. For example, under the supply ratio of panel a and b</w:t>
      </w:r>
      <w:r w:rsidRPr="00040CFA">
        <w:rPr>
          <w:rFonts w:ascii="Times New Roman" w:hAnsi="Times New Roman" w:cs="Times New Roman"/>
          <w:sz w:val="24"/>
          <w:szCs w:val="24"/>
        </w:rPr>
        <w:t xml:space="preserve"> </w:t>
      </w:r>
      <w:r>
        <w:rPr>
          <w:rFonts w:ascii="Times New Roman" w:hAnsi="Times New Roman" w:cs="Times New Roman"/>
          <w:sz w:val="24"/>
          <w:szCs w:val="24"/>
        </w:rPr>
        <w:t>of Figure S2</w:t>
      </w:r>
      <w:r w:rsidR="00BA5CE2">
        <w:rPr>
          <w:rFonts w:ascii="Times New Roman" w:hAnsi="Times New Roman" w:cs="Times New Roman"/>
          <w:sz w:val="24"/>
          <w:szCs w:val="24"/>
        </w:rPr>
        <w:t xml:space="preserve">, two species can coexist. However, when evaluating the NFD slope at the frequency in the red regions, species are not predicted to coexist. </w:t>
      </w:r>
    </w:p>
    <w:p w14:paraId="377D05C6" w14:textId="77777777" w:rsidR="00BA5CE2" w:rsidRDefault="00BA5CE2" w:rsidP="00C1590A">
      <w:pPr>
        <w:spacing w:line="360" w:lineRule="auto"/>
        <w:rPr>
          <w:rFonts w:ascii="Times New Roman" w:hAnsi="Times New Roman" w:cs="Times New Roman"/>
        </w:rPr>
      </w:pPr>
      <w:r>
        <w:rPr>
          <w:rFonts w:ascii="Times New Roman" w:hAnsi="Times New Roman" w:cs="Times New Roman"/>
          <w:sz w:val="24"/>
          <w:szCs w:val="24"/>
        </w:rPr>
        <w:tab/>
        <w:t>To further show that non-constant NFD slope is problematic in predicting species coexistence, we again perform simulations using Tilman’s consumer-resource model with two species of phytoplankton. We the show whether different methods, including the sensitivity method, Letten’s method, fitting Lokta-Volterra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Pr>
          <w:rFonts w:ascii="Times New Roman" w:hAnsi="Times New Roman" w:cs="Times New Roman"/>
          <w:sz w:val="24"/>
          <w:szCs w:val="24"/>
        </w:rPr>
        <w:t>For each simulation, the parameter values were taken directly from Tilman 1977 and only the supply concentration of phosphate and silicate were varied.</w:t>
      </w:r>
      <w:r w:rsidRPr="00AC35BA">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50% (panel f and i</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D17173">
        <w:rPr>
          <w:rFonts w:ascii="Times New Roman" w:hAnsi="Times New Roman" w:cs="Times New Roman"/>
          <w:sz w:val="24"/>
          <w:szCs w:val="24"/>
        </w:rPr>
        <w:t>3</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52534070" w14:textId="77777777" w:rsidR="00D17173" w:rsidRDefault="00D17173" w:rsidP="00C1590A">
      <w:pPr>
        <w:spacing w:line="360" w:lineRule="auto"/>
        <w:rPr>
          <w:rFonts w:ascii="Times New Roman" w:hAnsi="Times New Roman" w:cs="Times New Roman"/>
          <w:noProof/>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p>
    <w:p w14:paraId="5EDBFBC7" w14:textId="77777777" w:rsidR="00A435E3" w:rsidRDefault="00A435E3" w:rsidP="00C1590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BDF4B2" wp14:editId="5C6120C3">
            <wp:extent cx="5943600" cy="40754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1_FD.jpeg"/>
                    <pic:cNvPicPr/>
                  </pic:nvPicPr>
                  <pic:blipFill>
                    <a:blip r:embed="rId17"/>
                    <a:stretch>
                      <a:fillRect/>
                    </a:stretch>
                  </pic:blipFill>
                  <pic:spPr>
                    <a:xfrm>
                      <a:off x="0" y="0"/>
                      <a:ext cx="5943600" cy="4075430"/>
                    </a:xfrm>
                    <a:prstGeom prst="rect">
                      <a:avLst/>
                    </a:prstGeom>
                  </pic:spPr>
                </pic:pic>
              </a:graphicData>
            </a:graphic>
          </wp:inline>
        </w:drawing>
      </w:r>
    </w:p>
    <w:p w14:paraId="3856DB22" w14:textId="77777777" w:rsidR="00D17173" w:rsidRDefault="00ED0E26" w:rsidP="00C1590A">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S1. </w:t>
      </w:r>
      <w:r w:rsidR="0004523D">
        <w:rPr>
          <w:rFonts w:ascii="Times New Roman" w:hAnsi="Times New Roman" w:cs="Times New Roman"/>
          <w:sz w:val="24"/>
          <w:szCs w:val="24"/>
        </w:rPr>
        <w:t>Figures showing simulation results of species’ per capita growth rate versus its frequency</w:t>
      </w:r>
      <w:r w:rsidR="00C17DA9">
        <w:rPr>
          <w:rFonts w:ascii="Times New Roman" w:hAnsi="Times New Roman" w:cs="Times New Roman"/>
          <w:sz w:val="24"/>
          <w:szCs w:val="24"/>
        </w:rPr>
        <w:t xml:space="preserve"> (panel a, b, d, and e)</w:t>
      </w:r>
      <w:r w:rsidR="0004523D">
        <w:rPr>
          <w:rFonts w:ascii="Times New Roman" w:hAnsi="Times New Roman" w:cs="Times New Roman"/>
          <w:sz w:val="24"/>
          <w:szCs w:val="24"/>
        </w:rPr>
        <w:t xml:space="preserve"> from two-species Lotka-Volterra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新細明體" w:cs="新細明體"/>
                    <w:sz w:val="24"/>
                    <w:szCs w:val="24"/>
                  </w:rPr>
                  <m:t>i</m:t>
                </m:r>
              </m:sub>
            </m:sSub>
          </m:den>
        </m:f>
        <m:d>
          <m:dPr>
            <m:ctrlPr>
              <w:rPr>
                <w:rFonts w:ascii="Cambria Math" w:eastAsia="Arial" w:hAnsi="Cambria Math" w:cs="Times New Roman"/>
                <w:i/>
                <w:sz w:val="24"/>
                <w:szCs w:val="24"/>
              </w:rPr>
            </m:ctrlPr>
          </m:dPr>
          <m:e>
            <m:sSub>
              <m:sSubPr>
                <m:ctrlPr>
                  <w:rPr>
                    <w:rFonts w:ascii="Cambria Math" w:eastAsia="Arial" w:hAnsi="Cambria Math" w:cs="Times New Roman"/>
                    <w:i/>
                    <w:sz w:val="24"/>
                    <w:szCs w:val="24"/>
                  </w:rPr>
                </m:ctrlPr>
              </m:sSubPr>
              <m:e>
                <m:r>
                  <w:rPr>
                    <w:rFonts w:ascii="Cambria Math" w:eastAsia="Arial" w:hAnsi="Cambria Math" w:cs="Times New Roman"/>
                    <w:sz w:val="24"/>
                    <w:szCs w:val="24"/>
                  </w:rPr>
                  <m:t>K</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04523D">
        <w:rPr>
          <w:rFonts w:ascii="Times New Roman" w:hAnsi="Times New Roman" w:cs="Times New Roman"/>
          <w:sz w:val="24"/>
          <w:szCs w:val="24"/>
        </w:rPr>
        <w:t xml:space="preserve"> and how the community density change with specie</w:t>
      </w:r>
      <w:ins w:id="108" w:author="Godwin, Casey" w:date="2018-12-04T11:35:00Z">
        <w:r w:rsidR="00D61B71">
          <w:rPr>
            <w:rFonts w:ascii="Times New Roman" w:hAnsi="Times New Roman" w:cs="Times New Roman"/>
            <w:sz w:val="24"/>
            <w:szCs w:val="24"/>
          </w:rPr>
          <w:t>s</w:t>
        </w:r>
      </w:ins>
      <w:r w:rsidR="0004523D">
        <w:rPr>
          <w:rFonts w:ascii="Times New Roman" w:hAnsi="Times New Roman" w:cs="Times New Roman"/>
          <w:sz w:val="24"/>
          <w:szCs w:val="24"/>
        </w:rPr>
        <w:t>’ frequency</w:t>
      </w:r>
      <w:r w:rsidR="00C17DA9">
        <w:rPr>
          <w:rFonts w:ascii="Times New Roman" w:hAnsi="Times New Roman" w:cs="Times New Roman"/>
          <w:sz w:val="24"/>
          <w:szCs w:val="24"/>
        </w:rPr>
        <w:t xml:space="preserve"> (panel c and f)</w:t>
      </w:r>
      <w:r w:rsidR="0004523D">
        <w:rPr>
          <w:rFonts w:ascii="Times New Roman" w:hAnsi="Times New Roman" w:cs="Times New Roman"/>
          <w:sz w:val="24"/>
          <w:szCs w:val="24"/>
        </w:rPr>
        <w:t xml:space="preserve">. </w:t>
      </w:r>
      <w:r>
        <w:rPr>
          <w:rFonts w:ascii="Times New Roman" w:hAnsi="Times New Roman" w:cs="Times New Roman"/>
          <w:sz w:val="24"/>
          <w:szCs w:val="24"/>
        </w:rPr>
        <w:t xml:space="preserve">In panel a to c,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r>
          <w:rPr>
            <w:rFonts w:ascii="Cambria Math" w:hAnsi="Cambria Math" w:cs="Times New Roman"/>
            <w:sz w:val="24"/>
            <w:szCs w:val="24"/>
          </w:rPr>
          <m:t>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m:t>
            </m:r>
            <m:r>
              <w:rPr>
                <w:rFonts w:ascii="Cambria Math" w:hAnsi="Cambria Math" w:cs="Times New Roman"/>
                <w:sz w:val="24"/>
                <w:szCs w:val="24"/>
              </w:rPr>
              <m:t>j</m:t>
            </m:r>
          </m:sub>
        </m:sSub>
        <m:r>
          <w:rPr>
            <w:rFonts w:ascii="Cambria Math" w:hAnsi="Cambria Math" w:cs="Times New Roman"/>
            <w:sz w:val="24"/>
            <w:szCs w:val="24"/>
          </w:rPr>
          <m:t>=0.8</m:t>
        </m:r>
      </m:oMath>
      <w:r w:rsidR="00082F04">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=0.2</m:t>
        </m:r>
      </m:oMath>
      <w:r>
        <w:rPr>
          <w:rFonts w:ascii="Times New Roman" w:hAnsi="Times New Roman" w:cs="Times New Roman"/>
          <w:sz w:val="24"/>
          <w:szCs w:val="24"/>
        </w:rPr>
        <w:t xml:space="preserve"> so that species </w:t>
      </w:r>
      <w:r w:rsidRPr="00ED0E26">
        <w:rPr>
          <w:rFonts w:ascii="Times New Roman" w:hAnsi="Times New Roman" w:cs="Times New Roman"/>
          <w:i/>
          <w:sz w:val="24"/>
          <w:szCs w:val="24"/>
        </w:rPr>
        <w:t>i</w:t>
      </w:r>
      <w:r>
        <w:rPr>
          <w:rFonts w:ascii="Times New Roman" w:hAnsi="Times New Roman" w:cs="Times New Roman"/>
          <w:sz w:val="24"/>
          <w:szCs w:val="24"/>
        </w:rPr>
        <w:t xml:space="preserve"> and </w:t>
      </w:r>
      <w:r w:rsidRPr="00ED0E26">
        <w:rPr>
          <w:rFonts w:ascii="Times New Roman" w:hAnsi="Times New Roman" w:cs="Times New Roman"/>
          <w:i/>
          <w:sz w:val="24"/>
          <w:szCs w:val="24"/>
        </w:rPr>
        <w:t>j</w:t>
      </w:r>
      <w:r>
        <w:rPr>
          <w:rFonts w:ascii="Times New Roman" w:hAnsi="Times New Roman" w:cs="Times New Roman"/>
          <w:sz w:val="24"/>
          <w:szCs w:val="24"/>
        </w:rPr>
        <w:t xml:space="preserve"> can </w:t>
      </w:r>
      <w:bookmarkStart w:id="109" w:name="_GoBack"/>
      <w:bookmarkEnd w:id="109"/>
      <w:r>
        <w:rPr>
          <w:rFonts w:ascii="Times New Roman" w:hAnsi="Times New Roman" w:cs="Times New Roman"/>
          <w:sz w:val="24"/>
          <w:szCs w:val="24"/>
        </w:rPr>
        <w:t xml:space="preserve">coexist. In panel d to f, intra-specific competition coefficients were modified to be </w:t>
      </w:r>
      <w:r w:rsidR="00D602AC">
        <w:rPr>
          <w:rFonts w:ascii="Times New Roman" w:hAnsi="Times New Roman" w:cs="Times New Roman"/>
          <w:sz w:val="24"/>
          <w:szCs w:val="24"/>
        </w:rPr>
        <w:t>a linear function of species, i.e.</w:t>
      </w:r>
      <w:r w:rsidR="00D602AC">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D602AC">
        <w:rPr>
          <w:rFonts w:ascii="Times New Roman" w:hAnsi="Times New Roman" w:cs="Times New Roman"/>
          <w:sz w:val="24"/>
          <w:szCs w:val="24"/>
          <w:lang w:eastAsia="zh-TW"/>
        </w:rPr>
        <w:t xml:space="preserve">, but other parameter values were the same as panel a to c. </w:t>
      </w:r>
      <w:r w:rsidR="0004523D">
        <w:rPr>
          <w:rFonts w:ascii="Times New Roman" w:hAnsi="Times New Roman" w:cs="Times New Roman"/>
          <w:sz w:val="24"/>
          <w:szCs w:val="24"/>
          <w:lang w:eastAsia="zh-TW"/>
        </w:rPr>
        <w:t xml:space="preserve">In panel a, b, d, and e, solid parts of the line indicate where species’ density is below the bi-culture equilibrium, so that per capita growth rate is positive; otherwise species’ per capita growth rate is negative (dotted parts). </w:t>
      </w:r>
    </w:p>
    <w:p w14:paraId="77217905" w14:textId="77777777" w:rsidR="00D17173" w:rsidRDefault="00D17173"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5A2CB491"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616D15">
        <w:rPr>
          <w:rFonts w:ascii="Times New Roman" w:hAnsi="Times New Roman" w:cs="Times New Roman"/>
          <w:sz w:val="24"/>
          <w:szCs w:val="24"/>
        </w:rPr>
        <w:t>2</w:t>
      </w:r>
    </w:p>
    <w:p w14:paraId="00181358"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32B95A" wp14:editId="55FD635F">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8"/>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36AAC354" w14:textId="77777777"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616D15">
        <w:rPr>
          <w:rFonts w:ascii="Times New Roman" w:hAnsi="Times New Roman" w:cs="Times New Roman"/>
          <w:sz w:val="24"/>
          <w:szCs w:val="24"/>
        </w:rPr>
        <w:t>2</w:t>
      </w:r>
      <w:r>
        <w:rPr>
          <w:rFonts w:ascii="Times New Roman" w:hAnsi="Times New Roman" w:cs="Times New Roman"/>
          <w:sz w:val="24"/>
          <w:szCs w:val="24"/>
        </w:rPr>
        <w:t>.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invasibility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B</w:t>
      </w:r>
      <w:r w:rsidRPr="000A064D">
        <w:rPr>
          <w:rFonts w:ascii="Times New Roman" w:hAnsi="Times New Roman" w:cs="Times New Roman"/>
          <w:sz w:val="24"/>
          <w:szCs w:val="24"/>
          <w:lang w:val="en-US"/>
        </w:rPr>
        <w:t>oth species have positive growth rates when their frequency approaches zero, indicating that they are mutually invasible.</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a positive growth rate when rare (also has negative NFD slope), species 2 is predicted to have a negative growth rate when rare </w:t>
      </w:r>
      <w:r w:rsidRPr="000A064D">
        <w:rPr>
          <w:rFonts w:ascii="Times New Roman" w:hAnsi="Times New Roman" w:cs="Times New Roman"/>
          <w:sz w:val="24"/>
          <w:szCs w:val="24"/>
          <w:lang w:val="en-US"/>
        </w:rPr>
        <w:lastRenderedPageBreak/>
        <w:t>(positive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positive growth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Si:P ratio and the frequency of the two species. The vertical dashed line represents the slice depicted in panels a and b. For all of the Si:P ratios shown in panel c, the species are mutually invasible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5014355F" w14:textId="77777777"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2506C68" w14:textId="77777777" w:rsidR="00BA5CE2" w:rsidRDefault="00BA5CE2" w:rsidP="00C1590A">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525BA507" w14:textId="77777777"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w:t>
      </w:r>
      <w:r w:rsidR="00BA5CE2">
        <w:rPr>
          <w:rFonts w:ascii="Times New Roman" w:hAnsi="Times New Roman" w:cs="Times New Roman"/>
          <w:sz w:val="24"/>
          <w:szCs w:val="24"/>
        </w:rPr>
        <w:t>e S</w:t>
      </w:r>
      <w:r w:rsidR="00616D15">
        <w:rPr>
          <w:rFonts w:ascii="Times New Roman" w:hAnsi="Times New Roman" w:cs="Times New Roman"/>
          <w:sz w:val="24"/>
          <w:szCs w:val="24"/>
        </w:rPr>
        <w:t>3</w:t>
      </w:r>
      <w:r w:rsidR="00BA5CE2">
        <w:rPr>
          <w:rFonts w:ascii="Times New Roman" w:hAnsi="Times New Roman" w:cs="Times New Roman"/>
          <w:sz w:val="24"/>
          <w:szCs w:val="24"/>
        </w:rPr>
        <w:t>.</w:t>
      </w:r>
    </w:p>
    <w:p w14:paraId="20D6CFD1" w14:textId="77777777" w:rsidR="00BA5CE2" w:rsidRDefault="00BA5CE2" w:rsidP="00C1590A">
      <w:pPr>
        <w:spacing w:line="360" w:lineRule="auto"/>
        <w:rPr>
          <w:rFonts w:ascii="Times New Roman" w:hAnsi="Times New Roman" w:cs="Times New Roman"/>
          <w:sz w:val="24"/>
          <w:szCs w:val="24"/>
        </w:rPr>
      </w:pPr>
      <w:r w:rsidRPr="00F65FDE">
        <w:rPr>
          <w:rFonts w:ascii="Times New Roman" w:hAnsi="Times New Roman" w:cs="Times New Roman"/>
          <w:noProof/>
          <w:sz w:val="24"/>
          <w:szCs w:val="24"/>
        </w:rPr>
        <w:drawing>
          <wp:inline distT="0" distB="0" distL="0" distR="0" wp14:anchorId="74DA1DC2" wp14:editId="6EB48B0B">
            <wp:extent cx="5943600"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4418051"/>
                    </a:xfrm>
                    <a:prstGeom prst="rect">
                      <a:avLst/>
                    </a:prstGeom>
                  </pic:spPr>
                </pic:pic>
              </a:graphicData>
            </a:graphic>
          </wp:inline>
        </w:drawing>
      </w:r>
    </w:p>
    <w:p w14:paraId="6BEF4955" w14:textId="77777777" w:rsidR="00CD4EDE"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t>Figure S</w:t>
      </w:r>
      <w:r w:rsidR="00616D15">
        <w:rPr>
          <w:rFonts w:ascii="Times New Roman" w:hAnsi="Times New Roman" w:cs="Times New Roman"/>
          <w:sz w:val="24"/>
          <w:szCs w:val="24"/>
        </w:rPr>
        <w:t>3</w:t>
      </w:r>
      <w:r>
        <w:rPr>
          <w:rFonts w:ascii="Times New Roman" w:hAnsi="Times New Roman" w:cs="Times New Roman"/>
          <w:sz w:val="24"/>
          <w:szCs w:val="24"/>
        </w:rPr>
        <w:t xml:space="preserve">. Simulation results showing the parameter space in which two species are predicted to stably coexist using different methods. Panel a (the “competition experiment”) is the simulation of both species growing from rare and allowed to reach equilibrium biomass. Panel b shows the predictions from Letten’s method, which is not based on numerical simulation, but uses the parameter values and resource supply concentrations to predict the inter- and intra-specific interaction coefficients as specified by the original authors. Panel c shows the predictions based on the sensitivity method, where growth rates were determined from simulations 1-4 and used to compute sensitivities as directed by Carroll et al 2011. Panel d shows the prediction based on computing Lotka-Volterra interaction coefficients.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wa</w:t>
      </w:r>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w:t>
      </w:r>
      <w:r>
        <w:rPr>
          <w:rFonts w:ascii="Times New Roman" w:hAnsi="Times New Roman" w:cs="Times New Roman"/>
          <w:sz w:val="24"/>
          <w:szCs w:val="24"/>
        </w:rPr>
        <w:lastRenderedPageBreak/>
        <w:t xml:space="preserve">NFD method, evaluated at different frequencies of the two species and both using only the slope of NFD (e-g) and the extrapolation to estimate growth rates when rare (h-j). </w:t>
      </w:r>
    </w:p>
    <w:p w14:paraId="55DD3BDC" w14:textId="77777777"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34E5C09" w14:textId="77777777" w:rsidR="00BA5CE2" w:rsidRDefault="00BA5CE2" w:rsidP="00C1590A">
      <w:pPr>
        <w:spacing w:line="360" w:lineRule="auto"/>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102D9B71" w14:textId="77777777" w:rsidR="00A20955" w:rsidRDefault="00A20955" w:rsidP="00C1590A">
      <w:pPr>
        <w:spacing w:line="360" w:lineRule="auto"/>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40B0ED2E" w14:textId="77777777" w:rsidR="00131404" w:rsidRPr="00131404" w:rsidRDefault="00FA6582"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31404" w:rsidRPr="00131404">
        <w:rPr>
          <w:rFonts w:ascii="Times New Roman" w:hAnsi="Times New Roman" w:cs="Times New Roman"/>
          <w:noProof/>
          <w:sz w:val="24"/>
          <w:szCs w:val="24"/>
        </w:rPr>
        <w:t>Abrams, P. 1980.Are Competition Coefficients Constant? Inductive Versus Deductive Approaches. The American Naturalist 116:730–735.</w:t>
      </w:r>
    </w:p>
    <w:p w14:paraId="5E87E137"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Adler, P. B., J.HilleRislambers, andJ. M.Levine. 2007.A niche for neutrality. Ecology Letters 10:95–104.</w:t>
      </w:r>
    </w:p>
    <w:p w14:paraId="1DD7DD37"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Barabás, G., R.D’Andrea, andS. M.Stump. 2018.Chesson’s coexistence theory. Ecological Monographs 88:277–303.</w:t>
      </w:r>
    </w:p>
    <w:p w14:paraId="7D4E3F79"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Chesson, P. 1990.MacArthur’s consumer-resource model. Theoretical Population Biology 37:26–38.</w:t>
      </w:r>
    </w:p>
    <w:p w14:paraId="3DE60383"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Chesson, P. 1994.Multispecies Competition in Variable Environments. Theoretical Population Biology 45:227–276.</w:t>
      </w:r>
    </w:p>
    <w:p w14:paraId="3C218A7D"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Chesson, P. 2000.Mechanisms of maintenance of species diversity. Annual Review of Ecology and Systematics 31:343–366.</w:t>
      </w:r>
    </w:p>
    <w:p w14:paraId="6DCAA557"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Chesson, P. 2003.Quantifying and testing coexistence mechanisms arising from recruitment fluctuations. Theoretical Population Biology 64:345–357.</w:t>
      </w:r>
    </w:p>
    <w:p w14:paraId="1235E2D5"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Godoy, O., N. J. B.Kraft, andJ. M.Levine. 2014.Phylogenetic relatedness and the determinants of competitive outcomes. Ecology Letters 17:836–844.</w:t>
      </w:r>
    </w:p>
    <w:p w14:paraId="384BD255"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Godoy, O., andJ. M.Levine. 2014.Phenology effects on invasion success: Insights from coupling field experiments to coexistence theory. Ecology 95:726–736.</w:t>
      </w:r>
    </w:p>
    <w:p w14:paraId="4FD0CF42"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Letten, A. D., M. K.Dhami, P.Ke, andT.Fukami. 2018.Species coexistence through simultaneous fluctuation-dependent mechanisms 115:6745–6750.</w:t>
      </w:r>
    </w:p>
    <w:p w14:paraId="18AC02A7"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Letten, A. D., P. J.Ke, andT.Fukami. 2017.Linking modern coexistence theory and contemporary niche theory. Ecological Monographs 87:161–177.</w:t>
      </w:r>
    </w:p>
    <w:p w14:paraId="19EE74D2"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Levine, J. M., andJ.HilleRisLambers. 2009.The importance of niches for the maintenance of species diversity. Nature 461:254–7.</w:t>
      </w:r>
    </w:p>
    <w:p w14:paraId="6C045FF2"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MacArthur, R. 1969.Species packing, and what competition minimizes. Proceedings of the National Academy of Sciences of the United States of America 64:1369–71.</w:t>
      </w:r>
    </w:p>
    <w:p w14:paraId="7EE1C7F0"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MacArthur, R. 1970.Species packing and competitive equilibrium for many species. Theoretical Population Biology 1:1–11.</w:t>
      </w:r>
    </w:p>
    <w:p w14:paraId="36C03A4C"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Miller, E. T., andC. A.Klausmeier. 2017.Evolutionary stability of coexistence due to the storage effect in a two-season model. Theoretical Ecology 10:91–103.</w:t>
      </w:r>
    </w:p>
    <w:p w14:paraId="0789560C"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lastRenderedPageBreak/>
        <w:t>Miller, T. E., J. H.Burns, P.Munguia, E. L.Walters, J. M.Kneitel, P. M.Richards, N.Mouquet, andH. L.Buckley. 2005.A critical review of twenty years’ use of the resource-ratio theory. The American Naturalist 165:439–448.</w:t>
      </w:r>
    </w:p>
    <w:p w14:paraId="3AB6B512"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Narwani, A., M. A.Alexandrou, T. H.Oakley, I. T.Carroll, andB. J.Cardinale. 2013.Experimental evidence that evolutionary relatedness does not affect the ecological mechanisms of coexistence in freshwater green algae. Ecology Letters 16:1373–1381.</w:t>
      </w:r>
    </w:p>
    <w:p w14:paraId="0E4D3B8C"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Schoener, T. W. 1974.Some Methods for Calculating Competition Coefficients from Resource-Utilization Spectra. The American Naturalist 108:332–340.</w:t>
      </w:r>
    </w:p>
    <w:p w14:paraId="43F232B1"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Tilman, D. 1977.Resource competition between plankton algae: An experimental and theoretical approach. EcologyEcology 58:338–348.</w:t>
      </w:r>
    </w:p>
    <w:p w14:paraId="3D8F790E"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Tilman, D. 1980.Resources: A Graphical-Mechanistic Approach to Competition and Predation. The American Naturalist 116:362–393.</w:t>
      </w:r>
    </w:p>
    <w:p w14:paraId="4423F63D"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rPr>
      </w:pPr>
      <w:r w:rsidRPr="00131404">
        <w:rPr>
          <w:rFonts w:ascii="Times New Roman" w:hAnsi="Times New Roman" w:cs="Times New Roman"/>
          <w:noProof/>
          <w:sz w:val="24"/>
          <w:szCs w:val="24"/>
        </w:rPr>
        <w:t>Tilman, D. 1981.Tests of Resource Competition Theory Using Four Species of Lake Michigan Algae. Ecology 62:802–815.</w:t>
      </w:r>
    </w:p>
    <w:p w14:paraId="32AA4812" w14:textId="77777777" w:rsidR="004044A2" w:rsidRPr="00B0403D" w:rsidRDefault="00FA6582" w:rsidP="00C1590A">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5" w:author="Godwin, Casey" w:date="2018-12-04T11:30:00Z" w:initials="GC">
    <w:p w14:paraId="50C080DA" w14:textId="77777777" w:rsidR="004022B4" w:rsidRDefault="004022B4">
      <w:pPr>
        <w:pStyle w:val="CommentText"/>
      </w:pPr>
      <w:r>
        <w:rPr>
          <w:rStyle w:val="CommentReference"/>
        </w:rPr>
        <w:annotationRef/>
      </w:r>
      <w:r>
        <w:t xml:space="preserve">The goal in sentence 1 is different from the answer in sentence 2. More generally, I feel that the distinction that was made in the previously deleted table is obscured in this version of the manuscript. It’s going to raise flags and confuse readers if we say that the methods have equivalent algebra, but do not give the same values for ND and RFD, but do give the same prediction regarding coexistence. </w:t>
      </w:r>
    </w:p>
  </w:comment>
  <w:comment w:id="38" w:author="Godwin, Casey" w:date="2018-12-04T08:34:00Z" w:initials="GC">
    <w:p w14:paraId="041C0470" w14:textId="77777777" w:rsidR="004022B4" w:rsidRDefault="004022B4">
      <w:pPr>
        <w:pStyle w:val="CommentText"/>
      </w:pPr>
      <w:r>
        <w:rPr>
          <w:rStyle w:val="CommentReference"/>
        </w:rPr>
        <w:annotationRef/>
      </w:r>
      <w:r>
        <w:t xml:space="preserve">Two points. </w:t>
      </w:r>
    </w:p>
    <w:p w14:paraId="41E2FCFA" w14:textId="77777777" w:rsidR="004022B4" w:rsidRDefault="004022B4">
      <w:pPr>
        <w:pStyle w:val="CommentText"/>
      </w:pPr>
      <w:r>
        <w:t>1.I am undecided whether this method is actually using the resource ratio model. The underlying model says nothing about resource ratios, that only comes into play when considering coexistence as a function of resource supply ratios. Why not just call it Tilman’s consumer-resource model or call this a consumer-resource model and the MacArthur model a predator-prey model? Besides, he borrowed the model from Droop and Jannasch so it’s ambiguous to call it Tilman’s model</w:t>
      </w:r>
    </w:p>
    <w:p w14:paraId="3C0FD6D1" w14:textId="77777777" w:rsidR="004022B4" w:rsidRDefault="004022B4">
      <w:pPr>
        <w:pStyle w:val="CommentText"/>
      </w:pPr>
    </w:p>
    <w:p w14:paraId="46B0DB27" w14:textId="77777777" w:rsidR="004022B4" w:rsidRDefault="004022B4">
      <w:pPr>
        <w:pStyle w:val="CommentText"/>
      </w:pPr>
      <w:r>
        <w:t xml:space="preserve">2. We need to mention that Tilman’s R* model is itself a method for predicting coexistence. While it predated MCT, it operates in a way that is similar though not identical. The definition of R* is the lowest resource concentration at which a species can maintain a non-negative net growth rate. For non-substitutable resources, the rules hold that the species with the lower R* for the defined limiting resource will drive the net growth rate of the other species to negative. This is similar to an invasion experiment in reverse. Obviously, this is really specific to chemostat conditions, which makes it perhaps less useful than invasion experiments. </w:t>
      </w:r>
    </w:p>
  </w:comment>
  <w:comment w:id="39" w:author="Godwin, Casey" w:date="2018-12-04T08:38:00Z" w:initials="GC">
    <w:p w14:paraId="09D44F19" w14:textId="77777777" w:rsidR="004022B4" w:rsidRDefault="004022B4">
      <w:pPr>
        <w:pStyle w:val="CommentText"/>
      </w:pPr>
      <w:r>
        <w:rPr>
          <w:rStyle w:val="CommentReference"/>
        </w:rPr>
        <w:annotationRef/>
      </w:r>
      <w:r>
        <w:t>Why the strange notation that is not used for the other models??</w:t>
      </w:r>
    </w:p>
  </w:comment>
  <w:comment w:id="40" w:author="Godwin, Casey" w:date="2018-12-11T08:47:00Z" w:initials="GC">
    <w:p w14:paraId="30EB2316" w14:textId="77777777" w:rsidR="004022B4" w:rsidRDefault="004022B4">
      <w:pPr>
        <w:pStyle w:val="CommentText"/>
      </w:pPr>
      <w:r>
        <w:rPr>
          <w:rStyle w:val="CommentReference"/>
        </w:rPr>
        <w:annotationRef/>
      </w:r>
      <w:r>
        <w:t>Not accurate – it also works when the slope is measured close to zero frequency of the focal species</w:t>
      </w:r>
    </w:p>
  </w:comment>
  <w:comment w:id="41" w:author="Godwin, Casey" w:date="2018-12-11T09:30:00Z" w:initials="GC">
    <w:p w14:paraId="47ADD4E3" w14:textId="77777777" w:rsidR="004022B4" w:rsidRDefault="004022B4">
      <w:pPr>
        <w:pStyle w:val="CommentText"/>
      </w:pPr>
      <w:r>
        <w:rPr>
          <w:rStyle w:val="CommentReference"/>
        </w:rPr>
        <w:annotationRef/>
      </w:r>
      <w:r>
        <w:t xml:space="preserve">If we use this numbering, then every subsection needs to include the index for the part (especially in Part 1). For example, this would be 1-1. </w:t>
      </w:r>
    </w:p>
  </w:comment>
  <w:comment w:id="47" w:author="Godwin, Casey" w:date="2018-12-11T09:17:00Z" w:initials="GC">
    <w:p w14:paraId="72CCF6C2" w14:textId="77777777" w:rsidR="004022B4" w:rsidRDefault="004022B4">
      <w:pPr>
        <w:pStyle w:val="CommentText"/>
      </w:pPr>
      <w:r>
        <w:rPr>
          <w:rStyle w:val="CommentReference"/>
        </w:rPr>
        <w:annotationRef/>
      </w:r>
      <w:r>
        <w:t>Please re-number the questions in this section of the table – the integer 2 is used twice</w:t>
      </w:r>
    </w:p>
  </w:comment>
  <w:comment w:id="54" w:author="Godwin, Casey" w:date="2018-12-11T09:22:00Z" w:initials="GC">
    <w:p w14:paraId="3C2358B4" w14:textId="77777777" w:rsidR="004022B4" w:rsidRDefault="004022B4">
      <w:pPr>
        <w:pStyle w:val="CommentText"/>
      </w:pPr>
      <w:r>
        <w:rPr>
          <w:rStyle w:val="CommentReference"/>
        </w:rPr>
        <w:annotationRef/>
      </w:r>
      <w:r>
        <w:t>Please update the table language to include ‘pairwise’</w:t>
      </w:r>
    </w:p>
  </w:comment>
  <w:comment w:id="71" w:author="Godwin, Casey" w:date="2018-12-04T10:55:00Z" w:initials="GC">
    <w:p w14:paraId="330EBE58" w14:textId="77777777" w:rsidR="004022B4" w:rsidRDefault="004022B4">
      <w:pPr>
        <w:pStyle w:val="CommentText"/>
      </w:pPr>
      <w:r>
        <w:rPr>
          <w:rStyle w:val="CommentReference"/>
        </w:rPr>
        <w:annotationRef/>
      </w:r>
      <w:r>
        <w:t xml:space="preserve">I see no reason why the Letten method could not be applied to &gt; 2 resources – this would require expanding the rules that determine when R*s to use, but it is possible to arrive at alphas the same way that they do for two resources. </w:t>
      </w:r>
    </w:p>
  </w:comment>
  <w:comment w:id="70" w:author="Godwin, Casey" w:date="2018-12-11T09:24:00Z" w:initials="GC">
    <w:p w14:paraId="57A8FE59" w14:textId="77777777" w:rsidR="004022B4" w:rsidRDefault="004022B4">
      <w:pPr>
        <w:pStyle w:val="CommentText"/>
      </w:pPr>
      <w:r>
        <w:rPr>
          <w:rStyle w:val="CommentReference"/>
        </w:rPr>
        <w:annotationRef/>
      </w:r>
      <w:r>
        <w:t>Please make biotic/abiotic step 6 and make &gt;2 species at a time step 7</w:t>
      </w:r>
    </w:p>
  </w:comment>
  <w:comment w:id="103" w:author="Godwin, Casey" w:date="2018-12-04T11:19:00Z" w:initials="GC">
    <w:p w14:paraId="09328802" w14:textId="77777777" w:rsidR="004022B4" w:rsidRDefault="004022B4">
      <w:pPr>
        <w:pStyle w:val="CommentText"/>
      </w:pPr>
      <w:r>
        <w:rPr>
          <w:rStyle w:val="CommentReference"/>
        </w:rPr>
        <w:annotationRef/>
      </w:r>
      <w:r>
        <w:t xml:space="preserve">Here is a good point to mention that these terms need to be estimated at the right points. </w:t>
      </w:r>
    </w:p>
  </w:comment>
  <w:comment w:id="106" w:author="Godwin, Casey" w:date="2018-12-04T11:21:00Z" w:initials="GC">
    <w:p w14:paraId="729868E0" w14:textId="77777777" w:rsidR="004022B4" w:rsidRDefault="004022B4">
      <w:pPr>
        <w:pStyle w:val="CommentText"/>
      </w:pPr>
      <w:r>
        <w:rPr>
          <w:rStyle w:val="CommentReference"/>
        </w:rPr>
        <w:annotationRef/>
      </w:r>
      <w:r>
        <w:t xml:space="preserve">This cannot be the conclusion of the paper. We need to wrap this up under a heading of Conclusions or similar. Something akin to </w:t>
      </w:r>
    </w:p>
    <w:p w14:paraId="5BFC4366" w14:textId="77777777" w:rsidR="004022B4" w:rsidRDefault="004022B4">
      <w:pPr>
        <w:pStyle w:val="CommentText"/>
      </w:pPr>
      <w:r>
        <w:t>“</w:t>
      </w:r>
    </w:p>
    <w:p w14:paraId="77B27ACA" w14:textId="77777777" w:rsidR="004022B4" w:rsidRDefault="004022B4">
      <w:pPr>
        <w:pStyle w:val="CommentText"/>
      </w:pPr>
      <w:r>
        <w:t xml:space="preserve">We have shown that five methods for empirically evaluating MCT are all capable of predicting coexistence, but there are important distinctions among these methods that … Theoretical advances have outpaced empirical progress in this area of community ecology, but as the number of empirical studies using these methods grows, it is critical that these differences among the methods are acknowledged. “   </w:t>
      </w:r>
    </w:p>
  </w:comment>
  <w:comment w:id="107" w:author="Godwin, Casey" w:date="2018-12-04T11:41:00Z" w:initials="GC">
    <w:p w14:paraId="151D9650" w14:textId="77777777" w:rsidR="004022B4" w:rsidRDefault="004022B4">
      <w:pPr>
        <w:pStyle w:val="CommentText"/>
      </w:pPr>
      <w:r>
        <w:rPr>
          <w:rStyle w:val="CommentReference"/>
        </w:rPr>
        <w:annotationRef/>
      </w:r>
      <w:r>
        <w:t xml:space="preserve">None of this is clear from the  figure you show here. You can’t say which species is limited by what without know the supply concentrations and the dilution rate.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0C080DA" w15:done="0"/>
  <w15:commentEx w15:paraId="46B0DB27" w15:done="0"/>
  <w15:commentEx w15:paraId="09D44F19" w15:done="0"/>
  <w15:commentEx w15:paraId="30EB2316" w15:done="0"/>
  <w15:commentEx w15:paraId="47ADD4E3" w15:done="0"/>
  <w15:commentEx w15:paraId="72CCF6C2" w15:done="0"/>
  <w15:commentEx w15:paraId="3C2358B4" w15:done="0"/>
  <w15:commentEx w15:paraId="330EBE58" w15:done="0"/>
  <w15:commentEx w15:paraId="57A8FE59" w15:done="0"/>
  <w15:commentEx w15:paraId="09328802" w15:done="0"/>
  <w15:commentEx w15:paraId="77B27ACA" w15:done="0"/>
  <w15:commentEx w15:paraId="151D965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C080DA" w16cid:durableId="1FBA1221"/>
  <w16cid:commentId w16cid:paraId="46B0DB27" w16cid:durableId="1FBA1222"/>
  <w16cid:commentId w16cid:paraId="09D44F19" w16cid:durableId="1FBA1223"/>
  <w16cid:commentId w16cid:paraId="30EB2316" w16cid:durableId="1FBA1224"/>
  <w16cid:commentId w16cid:paraId="47ADD4E3" w16cid:durableId="1FBA1225"/>
  <w16cid:commentId w16cid:paraId="72CCF6C2" w16cid:durableId="1FBA1226"/>
  <w16cid:commentId w16cid:paraId="3C2358B4" w16cid:durableId="1FBA1227"/>
  <w16cid:commentId w16cid:paraId="57A8FE59" w16cid:durableId="1FBA1228"/>
  <w16cid:commentId w16cid:paraId="09328802" w16cid:durableId="1FBA1229"/>
  <w16cid:commentId w16cid:paraId="77B27ACA" w16cid:durableId="1FBA122A"/>
  <w16cid:commentId w16cid:paraId="151D9650" w16cid:durableId="1FBA12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FA2778" w14:textId="77777777" w:rsidR="006403C3" w:rsidRDefault="006403C3" w:rsidP="00EF42D4">
      <w:pPr>
        <w:spacing w:line="240" w:lineRule="auto"/>
      </w:pPr>
      <w:r>
        <w:separator/>
      </w:r>
    </w:p>
  </w:endnote>
  <w:endnote w:type="continuationSeparator" w:id="0">
    <w:p w14:paraId="1A1F689E" w14:textId="77777777" w:rsidR="006403C3" w:rsidRDefault="006403C3" w:rsidP="00EF42D4">
      <w:pPr>
        <w:spacing w:line="240" w:lineRule="auto"/>
      </w:pPr>
      <w:r>
        <w:continuationSeparator/>
      </w:r>
    </w:p>
  </w:endnote>
  <w:endnote w:type="continuationNotice" w:id="1">
    <w:p w14:paraId="2B2F475B" w14:textId="77777777" w:rsidR="006403C3" w:rsidRDefault="006403C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MMI12">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7AE5A8" w14:textId="77777777" w:rsidR="006403C3" w:rsidRDefault="006403C3" w:rsidP="00EF42D4">
      <w:pPr>
        <w:spacing w:line="240" w:lineRule="auto"/>
      </w:pPr>
      <w:r>
        <w:separator/>
      </w:r>
    </w:p>
  </w:footnote>
  <w:footnote w:type="continuationSeparator" w:id="0">
    <w:p w14:paraId="21AE1780" w14:textId="77777777" w:rsidR="006403C3" w:rsidRDefault="006403C3" w:rsidP="00EF42D4">
      <w:pPr>
        <w:spacing w:line="240" w:lineRule="auto"/>
      </w:pPr>
      <w:r>
        <w:continuationSeparator/>
      </w:r>
    </w:p>
  </w:footnote>
  <w:footnote w:type="continuationNotice" w:id="1">
    <w:p w14:paraId="55397913" w14:textId="77777777" w:rsidR="006403C3" w:rsidRDefault="006403C3">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D54696F"/>
    <w:multiLevelType w:val="hybridMultilevel"/>
    <w:tmpl w:val="47481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CD4823"/>
    <w:multiLevelType w:val="multilevel"/>
    <w:tmpl w:val="8FAAF1E4"/>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1"/>
  </w:num>
  <w:num w:numId="3">
    <w:abstractNumId w:val="2"/>
  </w:num>
  <w:num w:numId="4">
    <w:abstractNumId w:val="10"/>
  </w:num>
  <w:num w:numId="5">
    <w:abstractNumId w:val="6"/>
  </w:num>
  <w:num w:numId="6">
    <w:abstractNumId w:val="5"/>
  </w:num>
  <w:num w:numId="7">
    <w:abstractNumId w:val="0"/>
  </w:num>
  <w:num w:numId="8">
    <w:abstractNumId w:val="8"/>
  </w:num>
  <w:num w:numId="9">
    <w:abstractNumId w:val="3"/>
  </w:num>
  <w:num w:numId="10">
    <w:abstractNumId w:val="12"/>
  </w:num>
  <w:num w:numId="11">
    <w:abstractNumId w:val="9"/>
  </w:num>
  <w:num w:numId="12">
    <w:abstractNumId w:val="7"/>
  </w:num>
  <w:num w:numId="1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AD" w15:userId="S::cgodwin@umich.edu::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 w:vendorID="64" w:dllVersion="0" w:nlCheck="1" w:checkStyle="0"/>
  <w:activeWritingStyle w:appName="MSWord" w:lang="en-US" w:vendorID="64" w:dllVersion="0" w:nlCheck="1" w:checkStyle="0"/>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6D23"/>
    <w:rsid w:val="00016F51"/>
    <w:rsid w:val="00021826"/>
    <w:rsid w:val="0002282F"/>
    <w:rsid w:val="00022B29"/>
    <w:rsid w:val="00026027"/>
    <w:rsid w:val="00027919"/>
    <w:rsid w:val="000339F3"/>
    <w:rsid w:val="000357A8"/>
    <w:rsid w:val="00037DD9"/>
    <w:rsid w:val="00040CFA"/>
    <w:rsid w:val="000418B3"/>
    <w:rsid w:val="00045068"/>
    <w:rsid w:val="0004523D"/>
    <w:rsid w:val="0005123C"/>
    <w:rsid w:val="00065258"/>
    <w:rsid w:val="000657D1"/>
    <w:rsid w:val="000677FA"/>
    <w:rsid w:val="00070205"/>
    <w:rsid w:val="00073388"/>
    <w:rsid w:val="000733F9"/>
    <w:rsid w:val="00073AD3"/>
    <w:rsid w:val="0008291C"/>
    <w:rsid w:val="00082F04"/>
    <w:rsid w:val="0008493E"/>
    <w:rsid w:val="00086502"/>
    <w:rsid w:val="000865C1"/>
    <w:rsid w:val="00093C67"/>
    <w:rsid w:val="000A064D"/>
    <w:rsid w:val="000A11DD"/>
    <w:rsid w:val="000A2417"/>
    <w:rsid w:val="000A2482"/>
    <w:rsid w:val="000A2F38"/>
    <w:rsid w:val="000A3C20"/>
    <w:rsid w:val="000B0707"/>
    <w:rsid w:val="000B10DE"/>
    <w:rsid w:val="000B2A9D"/>
    <w:rsid w:val="000B5960"/>
    <w:rsid w:val="000B6B08"/>
    <w:rsid w:val="000C2981"/>
    <w:rsid w:val="000D1B82"/>
    <w:rsid w:val="000D1DA3"/>
    <w:rsid w:val="000D4BCD"/>
    <w:rsid w:val="000D5CCA"/>
    <w:rsid w:val="000D69FA"/>
    <w:rsid w:val="000D7820"/>
    <w:rsid w:val="000E201E"/>
    <w:rsid w:val="000E65B9"/>
    <w:rsid w:val="000E79EB"/>
    <w:rsid w:val="000F056C"/>
    <w:rsid w:val="000F21BA"/>
    <w:rsid w:val="00103FFB"/>
    <w:rsid w:val="00107107"/>
    <w:rsid w:val="001108C6"/>
    <w:rsid w:val="00110B8F"/>
    <w:rsid w:val="0011682C"/>
    <w:rsid w:val="00120378"/>
    <w:rsid w:val="00123049"/>
    <w:rsid w:val="0012326E"/>
    <w:rsid w:val="001237AF"/>
    <w:rsid w:val="00123814"/>
    <w:rsid w:val="00123B3F"/>
    <w:rsid w:val="00125C77"/>
    <w:rsid w:val="001263C4"/>
    <w:rsid w:val="00131404"/>
    <w:rsid w:val="00133E4D"/>
    <w:rsid w:val="0013550E"/>
    <w:rsid w:val="00142ECC"/>
    <w:rsid w:val="00144BB6"/>
    <w:rsid w:val="0014663E"/>
    <w:rsid w:val="00152118"/>
    <w:rsid w:val="001532E7"/>
    <w:rsid w:val="00154BCB"/>
    <w:rsid w:val="001573CF"/>
    <w:rsid w:val="001612BE"/>
    <w:rsid w:val="001658BC"/>
    <w:rsid w:val="0017234A"/>
    <w:rsid w:val="00176B97"/>
    <w:rsid w:val="00181F81"/>
    <w:rsid w:val="00183762"/>
    <w:rsid w:val="00193471"/>
    <w:rsid w:val="0019762D"/>
    <w:rsid w:val="001A3D1A"/>
    <w:rsid w:val="001A7559"/>
    <w:rsid w:val="001B56F2"/>
    <w:rsid w:val="001C0CB2"/>
    <w:rsid w:val="001C16F8"/>
    <w:rsid w:val="001C1ABD"/>
    <w:rsid w:val="001C2583"/>
    <w:rsid w:val="001C2812"/>
    <w:rsid w:val="001C2A2C"/>
    <w:rsid w:val="001C5F53"/>
    <w:rsid w:val="001D22A2"/>
    <w:rsid w:val="001D322C"/>
    <w:rsid w:val="001D468D"/>
    <w:rsid w:val="001E1092"/>
    <w:rsid w:val="001E52B3"/>
    <w:rsid w:val="001E5768"/>
    <w:rsid w:val="001F1C04"/>
    <w:rsid w:val="001F41ED"/>
    <w:rsid w:val="001F4B16"/>
    <w:rsid w:val="001F4F32"/>
    <w:rsid w:val="001F5893"/>
    <w:rsid w:val="001F5AE1"/>
    <w:rsid w:val="001F6144"/>
    <w:rsid w:val="00200D57"/>
    <w:rsid w:val="00205033"/>
    <w:rsid w:val="00207FE2"/>
    <w:rsid w:val="002103F2"/>
    <w:rsid w:val="002166BD"/>
    <w:rsid w:val="00217247"/>
    <w:rsid w:val="00221A46"/>
    <w:rsid w:val="00222289"/>
    <w:rsid w:val="00222AD6"/>
    <w:rsid w:val="00234FEA"/>
    <w:rsid w:val="00240624"/>
    <w:rsid w:val="00243C4F"/>
    <w:rsid w:val="00244FA8"/>
    <w:rsid w:val="00245856"/>
    <w:rsid w:val="00251092"/>
    <w:rsid w:val="00251521"/>
    <w:rsid w:val="0025241C"/>
    <w:rsid w:val="00257214"/>
    <w:rsid w:val="00257A11"/>
    <w:rsid w:val="00262248"/>
    <w:rsid w:val="00262A6B"/>
    <w:rsid w:val="002653EA"/>
    <w:rsid w:val="002710F9"/>
    <w:rsid w:val="002719BF"/>
    <w:rsid w:val="0027496F"/>
    <w:rsid w:val="00276BC9"/>
    <w:rsid w:val="002776B2"/>
    <w:rsid w:val="00277918"/>
    <w:rsid w:val="00290499"/>
    <w:rsid w:val="00290D67"/>
    <w:rsid w:val="0029101D"/>
    <w:rsid w:val="00293936"/>
    <w:rsid w:val="00294556"/>
    <w:rsid w:val="002A2FBF"/>
    <w:rsid w:val="002A3D2F"/>
    <w:rsid w:val="002A445D"/>
    <w:rsid w:val="002B309B"/>
    <w:rsid w:val="002B3371"/>
    <w:rsid w:val="002B7E48"/>
    <w:rsid w:val="002C38A5"/>
    <w:rsid w:val="002D749B"/>
    <w:rsid w:val="002F2925"/>
    <w:rsid w:val="002F32A4"/>
    <w:rsid w:val="002F4910"/>
    <w:rsid w:val="003004E2"/>
    <w:rsid w:val="00301BB0"/>
    <w:rsid w:val="00303135"/>
    <w:rsid w:val="0030436C"/>
    <w:rsid w:val="003056C1"/>
    <w:rsid w:val="00307DBE"/>
    <w:rsid w:val="00311B8A"/>
    <w:rsid w:val="0031703E"/>
    <w:rsid w:val="0032042E"/>
    <w:rsid w:val="003236B8"/>
    <w:rsid w:val="00330DAB"/>
    <w:rsid w:val="0034356A"/>
    <w:rsid w:val="00350690"/>
    <w:rsid w:val="00351A06"/>
    <w:rsid w:val="00351AD9"/>
    <w:rsid w:val="00360704"/>
    <w:rsid w:val="0036474F"/>
    <w:rsid w:val="0037083C"/>
    <w:rsid w:val="00371339"/>
    <w:rsid w:val="003718F2"/>
    <w:rsid w:val="00371AE2"/>
    <w:rsid w:val="00372CB1"/>
    <w:rsid w:val="00373549"/>
    <w:rsid w:val="003752B7"/>
    <w:rsid w:val="00376E83"/>
    <w:rsid w:val="003802C9"/>
    <w:rsid w:val="00385FA6"/>
    <w:rsid w:val="00392461"/>
    <w:rsid w:val="00395348"/>
    <w:rsid w:val="00396647"/>
    <w:rsid w:val="003A336D"/>
    <w:rsid w:val="003B415B"/>
    <w:rsid w:val="003B5BFE"/>
    <w:rsid w:val="003B67D4"/>
    <w:rsid w:val="003C339C"/>
    <w:rsid w:val="003C4513"/>
    <w:rsid w:val="003C59E3"/>
    <w:rsid w:val="003D123F"/>
    <w:rsid w:val="003D3F08"/>
    <w:rsid w:val="003E0E34"/>
    <w:rsid w:val="003E1084"/>
    <w:rsid w:val="003E1E8D"/>
    <w:rsid w:val="003E3CE9"/>
    <w:rsid w:val="003E70E8"/>
    <w:rsid w:val="003F4BFC"/>
    <w:rsid w:val="003F4D8E"/>
    <w:rsid w:val="00400C9C"/>
    <w:rsid w:val="004022B4"/>
    <w:rsid w:val="004044A2"/>
    <w:rsid w:val="004049BD"/>
    <w:rsid w:val="00406D4A"/>
    <w:rsid w:val="00410070"/>
    <w:rsid w:val="00411B9B"/>
    <w:rsid w:val="00412528"/>
    <w:rsid w:val="0041296B"/>
    <w:rsid w:val="00412E32"/>
    <w:rsid w:val="00416398"/>
    <w:rsid w:val="00417181"/>
    <w:rsid w:val="004204E8"/>
    <w:rsid w:val="004227B0"/>
    <w:rsid w:val="004230EC"/>
    <w:rsid w:val="00424395"/>
    <w:rsid w:val="00431BF1"/>
    <w:rsid w:val="00440476"/>
    <w:rsid w:val="00441445"/>
    <w:rsid w:val="0045315F"/>
    <w:rsid w:val="00454E54"/>
    <w:rsid w:val="004556F2"/>
    <w:rsid w:val="00457DD7"/>
    <w:rsid w:val="00460213"/>
    <w:rsid w:val="00461E2F"/>
    <w:rsid w:val="00467AEA"/>
    <w:rsid w:val="0049128C"/>
    <w:rsid w:val="0049185E"/>
    <w:rsid w:val="00492A43"/>
    <w:rsid w:val="00493E47"/>
    <w:rsid w:val="00494945"/>
    <w:rsid w:val="004960EB"/>
    <w:rsid w:val="004A06CB"/>
    <w:rsid w:val="004A11C4"/>
    <w:rsid w:val="004A3870"/>
    <w:rsid w:val="004A414D"/>
    <w:rsid w:val="004A606E"/>
    <w:rsid w:val="004A7794"/>
    <w:rsid w:val="004B260E"/>
    <w:rsid w:val="004B51FF"/>
    <w:rsid w:val="004B5E55"/>
    <w:rsid w:val="004C3CBA"/>
    <w:rsid w:val="004C41F6"/>
    <w:rsid w:val="004C66D1"/>
    <w:rsid w:val="004C6D4F"/>
    <w:rsid w:val="004C6F8A"/>
    <w:rsid w:val="004D02F2"/>
    <w:rsid w:val="004D642C"/>
    <w:rsid w:val="004E1C7A"/>
    <w:rsid w:val="004E3C75"/>
    <w:rsid w:val="004E3F64"/>
    <w:rsid w:val="004E4F0B"/>
    <w:rsid w:val="004E6E9D"/>
    <w:rsid w:val="004E7989"/>
    <w:rsid w:val="004F2DE7"/>
    <w:rsid w:val="004F41F4"/>
    <w:rsid w:val="004F4786"/>
    <w:rsid w:val="004F6B56"/>
    <w:rsid w:val="0050450E"/>
    <w:rsid w:val="0050474B"/>
    <w:rsid w:val="00506AF9"/>
    <w:rsid w:val="00507DFC"/>
    <w:rsid w:val="00507EF7"/>
    <w:rsid w:val="0051418D"/>
    <w:rsid w:val="0051555D"/>
    <w:rsid w:val="00517CE2"/>
    <w:rsid w:val="005349B2"/>
    <w:rsid w:val="00534CD5"/>
    <w:rsid w:val="00543372"/>
    <w:rsid w:val="005465FF"/>
    <w:rsid w:val="00547D5A"/>
    <w:rsid w:val="005505D8"/>
    <w:rsid w:val="005546E3"/>
    <w:rsid w:val="005629D3"/>
    <w:rsid w:val="00566AB3"/>
    <w:rsid w:val="00570EEB"/>
    <w:rsid w:val="0057587E"/>
    <w:rsid w:val="00580812"/>
    <w:rsid w:val="00580A54"/>
    <w:rsid w:val="00581453"/>
    <w:rsid w:val="00582911"/>
    <w:rsid w:val="00582E9D"/>
    <w:rsid w:val="00582F46"/>
    <w:rsid w:val="00583CE3"/>
    <w:rsid w:val="00584038"/>
    <w:rsid w:val="005845AE"/>
    <w:rsid w:val="00584734"/>
    <w:rsid w:val="00586AA8"/>
    <w:rsid w:val="005906A1"/>
    <w:rsid w:val="00594B0C"/>
    <w:rsid w:val="005A2785"/>
    <w:rsid w:val="005A3F9E"/>
    <w:rsid w:val="005A406C"/>
    <w:rsid w:val="005A522E"/>
    <w:rsid w:val="005A5909"/>
    <w:rsid w:val="005A6BD1"/>
    <w:rsid w:val="005B0147"/>
    <w:rsid w:val="005B1A64"/>
    <w:rsid w:val="005B1AD5"/>
    <w:rsid w:val="005B6D56"/>
    <w:rsid w:val="005B757E"/>
    <w:rsid w:val="005C1D36"/>
    <w:rsid w:val="005C2DC9"/>
    <w:rsid w:val="005C49C8"/>
    <w:rsid w:val="005C6399"/>
    <w:rsid w:val="005D17A7"/>
    <w:rsid w:val="005D5244"/>
    <w:rsid w:val="005D6DE6"/>
    <w:rsid w:val="005E19EC"/>
    <w:rsid w:val="005E2F4C"/>
    <w:rsid w:val="005E42AA"/>
    <w:rsid w:val="005E5C56"/>
    <w:rsid w:val="005F3C2E"/>
    <w:rsid w:val="005F4379"/>
    <w:rsid w:val="005F6553"/>
    <w:rsid w:val="005F77A5"/>
    <w:rsid w:val="00602093"/>
    <w:rsid w:val="006046C5"/>
    <w:rsid w:val="006060EF"/>
    <w:rsid w:val="00607E45"/>
    <w:rsid w:val="00611362"/>
    <w:rsid w:val="0061153E"/>
    <w:rsid w:val="0061165B"/>
    <w:rsid w:val="00613B94"/>
    <w:rsid w:val="00614BCB"/>
    <w:rsid w:val="00616449"/>
    <w:rsid w:val="006165E6"/>
    <w:rsid w:val="00616D15"/>
    <w:rsid w:val="00617C19"/>
    <w:rsid w:val="0062166B"/>
    <w:rsid w:val="00625301"/>
    <w:rsid w:val="00625364"/>
    <w:rsid w:val="00635A60"/>
    <w:rsid w:val="006403C3"/>
    <w:rsid w:val="0064191A"/>
    <w:rsid w:val="00645900"/>
    <w:rsid w:val="00645B6E"/>
    <w:rsid w:val="006521F0"/>
    <w:rsid w:val="00654900"/>
    <w:rsid w:val="00654BB8"/>
    <w:rsid w:val="00656FEF"/>
    <w:rsid w:val="00661099"/>
    <w:rsid w:val="00664288"/>
    <w:rsid w:val="006707FB"/>
    <w:rsid w:val="00670F67"/>
    <w:rsid w:val="006746D5"/>
    <w:rsid w:val="00676AE7"/>
    <w:rsid w:val="0068411D"/>
    <w:rsid w:val="00685B08"/>
    <w:rsid w:val="00693E29"/>
    <w:rsid w:val="00694F7B"/>
    <w:rsid w:val="0069681D"/>
    <w:rsid w:val="0069689A"/>
    <w:rsid w:val="0069776F"/>
    <w:rsid w:val="006A09C1"/>
    <w:rsid w:val="006A208A"/>
    <w:rsid w:val="006A6A7F"/>
    <w:rsid w:val="006B264D"/>
    <w:rsid w:val="006B3871"/>
    <w:rsid w:val="006B3A7E"/>
    <w:rsid w:val="006C2B31"/>
    <w:rsid w:val="006C451A"/>
    <w:rsid w:val="006C4DB7"/>
    <w:rsid w:val="006C7677"/>
    <w:rsid w:val="006D1FDA"/>
    <w:rsid w:val="006D78E8"/>
    <w:rsid w:val="006E0547"/>
    <w:rsid w:val="006E4637"/>
    <w:rsid w:val="006E52C1"/>
    <w:rsid w:val="006E5B5E"/>
    <w:rsid w:val="006E6139"/>
    <w:rsid w:val="006E69F1"/>
    <w:rsid w:val="006E71ED"/>
    <w:rsid w:val="006F0D24"/>
    <w:rsid w:val="006F768A"/>
    <w:rsid w:val="0070393F"/>
    <w:rsid w:val="00703E71"/>
    <w:rsid w:val="00715006"/>
    <w:rsid w:val="00717E8B"/>
    <w:rsid w:val="0072583A"/>
    <w:rsid w:val="00725D3C"/>
    <w:rsid w:val="00726870"/>
    <w:rsid w:val="00733D46"/>
    <w:rsid w:val="0073493B"/>
    <w:rsid w:val="00734FD8"/>
    <w:rsid w:val="00737466"/>
    <w:rsid w:val="00737B71"/>
    <w:rsid w:val="00742E7D"/>
    <w:rsid w:val="00746E00"/>
    <w:rsid w:val="0075494D"/>
    <w:rsid w:val="00757AB5"/>
    <w:rsid w:val="0076155A"/>
    <w:rsid w:val="00764333"/>
    <w:rsid w:val="0077003A"/>
    <w:rsid w:val="0077598A"/>
    <w:rsid w:val="00781257"/>
    <w:rsid w:val="007829B1"/>
    <w:rsid w:val="00784767"/>
    <w:rsid w:val="0079227F"/>
    <w:rsid w:val="00794E37"/>
    <w:rsid w:val="00796098"/>
    <w:rsid w:val="00796325"/>
    <w:rsid w:val="007A1391"/>
    <w:rsid w:val="007A561A"/>
    <w:rsid w:val="007A643E"/>
    <w:rsid w:val="007B1D87"/>
    <w:rsid w:val="007C0630"/>
    <w:rsid w:val="007C083B"/>
    <w:rsid w:val="007C26EA"/>
    <w:rsid w:val="007C3B2C"/>
    <w:rsid w:val="007D1791"/>
    <w:rsid w:val="007D2365"/>
    <w:rsid w:val="007D6C08"/>
    <w:rsid w:val="007E2CE1"/>
    <w:rsid w:val="007F2691"/>
    <w:rsid w:val="007F2E86"/>
    <w:rsid w:val="007F61CF"/>
    <w:rsid w:val="007F68D8"/>
    <w:rsid w:val="00802B66"/>
    <w:rsid w:val="008035B7"/>
    <w:rsid w:val="00803600"/>
    <w:rsid w:val="00803A21"/>
    <w:rsid w:val="008109E5"/>
    <w:rsid w:val="0081259A"/>
    <w:rsid w:val="00813AB2"/>
    <w:rsid w:val="00820840"/>
    <w:rsid w:val="00821A6C"/>
    <w:rsid w:val="008224A7"/>
    <w:rsid w:val="0082257B"/>
    <w:rsid w:val="00824BB4"/>
    <w:rsid w:val="0083226F"/>
    <w:rsid w:val="00834358"/>
    <w:rsid w:val="00835469"/>
    <w:rsid w:val="00842C71"/>
    <w:rsid w:val="00847AD2"/>
    <w:rsid w:val="008507A4"/>
    <w:rsid w:val="008525B4"/>
    <w:rsid w:val="008558EA"/>
    <w:rsid w:val="00857924"/>
    <w:rsid w:val="00857975"/>
    <w:rsid w:val="0086054F"/>
    <w:rsid w:val="008630C1"/>
    <w:rsid w:val="008643A1"/>
    <w:rsid w:val="00865897"/>
    <w:rsid w:val="008667CF"/>
    <w:rsid w:val="00867C65"/>
    <w:rsid w:val="00872C56"/>
    <w:rsid w:val="00873754"/>
    <w:rsid w:val="0087540E"/>
    <w:rsid w:val="008812D7"/>
    <w:rsid w:val="00883AA0"/>
    <w:rsid w:val="008846E0"/>
    <w:rsid w:val="0089275E"/>
    <w:rsid w:val="008930E1"/>
    <w:rsid w:val="008A0330"/>
    <w:rsid w:val="008A1084"/>
    <w:rsid w:val="008A1B23"/>
    <w:rsid w:val="008A2DBA"/>
    <w:rsid w:val="008B2B62"/>
    <w:rsid w:val="008B3DD2"/>
    <w:rsid w:val="008B7AD5"/>
    <w:rsid w:val="008C4CF5"/>
    <w:rsid w:val="008D1F87"/>
    <w:rsid w:val="008F0F14"/>
    <w:rsid w:val="008F5F30"/>
    <w:rsid w:val="008F681E"/>
    <w:rsid w:val="00900DA7"/>
    <w:rsid w:val="00900E3F"/>
    <w:rsid w:val="00905F2D"/>
    <w:rsid w:val="00910192"/>
    <w:rsid w:val="00915EE2"/>
    <w:rsid w:val="009208E9"/>
    <w:rsid w:val="00921614"/>
    <w:rsid w:val="00921E26"/>
    <w:rsid w:val="00922CD4"/>
    <w:rsid w:val="0092330A"/>
    <w:rsid w:val="00924F07"/>
    <w:rsid w:val="00926697"/>
    <w:rsid w:val="00932105"/>
    <w:rsid w:val="00937FBC"/>
    <w:rsid w:val="00942458"/>
    <w:rsid w:val="00942E98"/>
    <w:rsid w:val="0094303A"/>
    <w:rsid w:val="0094470B"/>
    <w:rsid w:val="00950054"/>
    <w:rsid w:val="00955FA3"/>
    <w:rsid w:val="009616A1"/>
    <w:rsid w:val="00962F12"/>
    <w:rsid w:val="009730B5"/>
    <w:rsid w:val="00987613"/>
    <w:rsid w:val="00990B09"/>
    <w:rsid w:val="00992ECB"/>
    <w:rsid w:val="009A1C04"/>
    <w:rsid w:val="009A2907"/>
    <w:rsid w:val="009A32BB"/>
    <w:rsid w:val="009A4B7F"/>
    <w:rsid w:val="009A4E83"/>
    <w:rsid w:val="009A7A0E"/>
    <w:rsid w:val="009B1545"/>
    <w:rsid w:val="009B4840"/>
    <w:rsid w:val="009B53A2"/>
    <w:rsid w:val="009B721E"/>
    <w:rsid w:val="009C53A1"/>
    <w:rsid w:val="009C62C1"/>
    <w:rsid w:val="009D46D8"/>
    <w:rsid w:val="009E0D39"/>
    <w:rsid w:val="009E12E1"/>
    <w:rsid w:val="009E2CCD"/>
    <w:rsid w:val="009E3B6D"/>
    <w:rsid w:val="009E57E9"/>
    <w:rsid w:val="009E5FED"/>
    <w:rsid w:val="009E6509"/>
    <w:rsid w:val="009E6952"/>
    <w:rsid w:val="009F0993"/>
    <w:rsid w:val="009F29C6"/>
    <w:rsid w:val="009F328C"/>
    <w:rsid w:val="00A07639"/>
    <w:rsid w:val="00A122B9"/>
    <w:rsid w:val="00A2051A"/>
    <w:rsid w:val="00A2065E"/>
    <w:rsid w:val="00A20955"/>
    <w:rsid w:val="00A20C2B"/>
    <w:rsid w:val="00A21DAB"/>
    <w:rsid w:val="00A23A60"/>
    <w:rsid w:val="00A2668C"/>
    <w:rsid w:val="00A31E3A"/>
    <w:rsid w:val="00A435E3"/>
    <w:rsid w:val="00A43FB1"/>
    <w:rsid w:val="00A4438F"/>
    <w:rsid w:val="00A57201"/>
    <w:rsid w:val="00A60FE8"/>
    <w:rsid w:val="00A62853"/>
    <w:rsid w:val="00A656E9"/>
    <w:rsid w:val="00A65A8D"/>
    <w:rsid w:val="00A66529"/>
    <w:rsid w:val="00A67A2F"/>
    <w:rsid w:val="00A70F62"/>
    <w:rsid w:val="00A7339A"/>
    <w:rsid w:val="00A74252"/>
    <w:rsid w:val="00A74DF5"/>
    <w:rsid w:val="00A75590"/>
    <w:rsid w:val="00A75607"/>
    <w:rsid w:val="00A8354D"/>
    <w:rsid w:val="00A87B14"/>
    <w:rsid w:val="00A91870"/>
    <w:rsid w:val="00A93810"/>
    <w:rsid w:val="00A959B9"/>
    <w:rsid w:val="00A96538"/>
    <w:rsid w:val="00AA1D9C"/>
    <w:rsid w:val="00AA2993"/>
    <w:rsid w:val="00AA6B7B"/>
    <w:rsid w:val="00AB17B4"/>
    <w:rsid w:val="00AC0D57"/>
    <w:rsid w:val="00AC2B77"/>
    <w:rsid w:val="00AC35BA"/>
    <w:rsid w:val="00AC3B74"/>
    <w:rsid w:val="00AC55F4"/>
    <w:rsid w:val="00AC69FB"/>
    <w:rsid w:val="00AD618D"/>
    <w:rsid w:val="00AD7F50"/>
    <w:rsid w:val="00AE0B43"/>
    <w:rsid w:val="00AE2061"/>
    <w:rsid w:val="00AE587B"/>
    <w:rsid w:val="00AE5D8D"/>
    <w:rsid w:val="00AE60AE"/>
    <w:rsid w:val="00AF006C"/>
    <w:rsid w:val="00AF79DB"/>
    <w:rsid w:val="00B01CDA"/>
    <w:rsid w:val="00B0403D"/>
    <w:rsid w:val="00B047B2"/>
    <w:rsid w:val="00B105BA"/>
    <w:rsid w:val="00B10E8D"/>
    <w:rsid w:val="00B1163F"/>
    <w:rsid w:val="00B1291C"/>
    <w:rsid w:val="00B24FC3"/>
    <w:rsid w:val="00B30763"/>
    <w:rsid w:val="00B3508F"/>
    <w:rsid w:val="00B35C97"/>
    <w:rsid w:val="00B417EB"/>
    <w:rsid w:val="00B4260E"/>
    <w:rsid w:val="00B4642D"/>
    <w:rsid w:val="00B47C79"/>
    <w:rsid w:val="00B51AF7"/>
    <w:rsid w:val="00B52C74"/>
    <w:rsid w:val="00B53294"/>
    <w:rsid w:val="00B53CA3"/>
    <w:rsid w:val="00B54319"/>
    <w:rsid w:val="00B6050D"/>
    <w:rsid w:val="00B6315B"/>
    <w:rsid w:val="00B6694B"/>
    <w:rsid w:val="00B676EB"/>
    <w:rsid w:val="00B7161D"/>
    <w:rsid w:val="00B71ACF"/>
    <w:rsid w:val="00B73CE7"/>
    <w:rsid w:val="00B76E7F"/>
    <w:rsid w:val="00B8330E"/>
    <w:rsid w:val="00B84357"/>
    <w:rsid w:val="00B84601"/>
    <w:rsid w:val="00B8777A"/>
    <w:rsid w:val="00B90B60"/>
    <w:rsid w:val="00B93068"/>
    <w:rsid w:val="00BA0996"/>
    <w:rsid w:val="00BA135C"/>
    <w:rsid w:val="00BA1AEB"/>
    <w:rsid w:val="00BA3C0C"/>
    <w:rsid w:val="00BA5CE2"/>
    <w:rsid w:val="00BB1220"/>
    <w:rsid w:val="00BB2EB2"/>
    <w:rsid w:val="00BB5886"/>
    <w:rsid w:val="00BB6F0D"/>
    <w:rsid w:val="00BC04AA"/>
    <w:rsid w:val="00BC23F1"/>
    <w:rsid w:val="00BD3A7B"/>
    <w:rsid w:val="00BD7D2B"/>
    <w:rsid w:val="00BE5EBA"/>
    <w:rsid w:val="00BF5B0D"/>
    <w:rsid w:val="00C1217F"/>
    <w:rsid w:val="00C1590A"/>
    <w:rsid w:val="00C1685F"/>
    <w:rsid w:val="00C17DA9"/>
    <w:rsid w:val="00C2189E"/>
    <w:rsid w:val="00C23696"/>
    <w:rsid w:val="00C246EE"/>
    <w:rsid w:val="00C256F2"/>
    <w:rsid w:val="00C30928"/>
    <w:rsid w:val="00C44A63"/>
    <w:rsid w:val="00C4550E"/>
    <w:rsid w:val="00C507F0"/>
    <w:rsid w:val="00C512F2"/>
    <w:rsid w:val="00C51B59"/>
    <w:rsid w:val="00C54394"/>
    <w:rsid w:val="00C57C5E"/>
    <w:rsid w:val="00C611F4"/>
    <w:rsid w:val="00C6492E"/>
    <w:rsid w:val="00C726FE"/>
    <w:rsid w:val="00C74947"/>
    <w:rsid w:val="00C74BC9"/>
    <w:rsid w:val="00C81335"/>
    <w:rsid w:val="00C84DCD"/>
    <w:rsid w:val="00C903A3"/>
    <w:rsid w:val="00C9580C"/>
    <w:rsid w:val="00CA0DC3"/>
    <w:rsid w:val="00CA292C"/>
    <w:rsid w:val="00CA338A"/>
    <w:rsid w:val="00CA437A"/>
    <w:rsid w:val="00CA55C7"/>
    <w:rsid w:val="00CB33D7"/>
    <w:rsid w:val="00CB7848"/>
    <w:rsid w:val="00CC20AD"/>
    <w:rsid w:val="00CC4294"/>
    <w:rsid w:val="00CD2064"/>
    <w:rsid w:val="00CD3B2F"/>
    <w:rsid w:val="00CD4EDE"/>
    <w:rsid w:val="00CE1DD8"/>
    <w:rsid w:val="00CE29AE"/>
    <w:rsid w:val="00CE35F7"/>
    <w:rsid w:val="00CE6193"/>
    <w:rsid w:val="00CF2794"/>
    <w:rsid w:val="00D02C6B"/>
    <w:rsid w:val="00D04358"/>
    <w:rsid w:val="00D05024"/>
    <w:rsid w:val="00D0738E"/>
    <w:rsid w:val="00D07EFB"/>
    <w:rsid w:val="00D1164A"/>
    <w:rsid w:val="00D1306A"/>
    <w:rsid w:val="00D13915"/>
    <w:rsid w:val="00D163AA"/>
    <w:rsid w:val="00D17173"/>
    <w:rsid w:val="00D17376"/>
    <w:rsid w:val="00D2074B"/>
    <w:rsid w:val="00D20E7A"/>
    <w:rsid w:val="00D239E5"/>
    <w:rsid w:val="00D23D1D"/>
    <w:rsid w:val="00D25414"/>
    <w:rsid w:val="00D34EB0"/>
    <w:rsid w:val="00D35FC3"/>
    <w:rsid w:val="00D3614E"/>
    <w:rsid w:val="00D3751B"/>
    <w:rsid w:val="00D37750"/>
    <w:rsid w:val="00D37F9C"/>
    <w:rsid w:val="00D47AC1"/>
    <w:rsid w:val="00D50C76"/>
    <w:rsid w:val="00D526F1"/>
    <w:rsid w:val="00D602AC"/>
    <w:rsid w:val="00D61B71"/>
    <w:rsid w:val="00D6430E"/>
    <w:rsid w:val="00D654A2"/>
    <w:rsid w:val="00D70762"/>
    <w:rsid w:val="00D81614"/>
    <w:rsid w:val="00D81748"/>
    <w:rsid w:val="00D82922"/>
    <w:rsid w:val="00D8550A"/>
    <w:rsid w:val="00D86582"/>
    <w:rsid w:val="00D95871"/>
    <w:rsid w:val="00D97616"/>
    <w:rsid w:val="00D97F9C"/>
    <w:rsid w:val="00DB5293"/>
    <w:rsid w:val="00DB6518"/>
    <w:rsid w:val="00DC1C4F"/>
    <w:rsid w:val="00DC1FA7"/>
    <w:rsid w:val="00DC47E9"/>
    <w:rsid w:val="00DC5055"/>
    <w:rsid w:val="00DC5134"/>
    <w:rsid w:val="00DC535B"/>
    <w:rsid w:val="00DD371C"/>
    <w:rsid w:val="00DD3906"/>
    <w:rsid w:val="00DD3F4B"/>
    <w:rsid w:val="00DD7F61"/>
    <w:rsid w:val="00DE1150"/>
    <w:rsid w:val="00DE2DDE"/>
    <w:rsid w:val="00DE4F2C"/>
    <w:rsid w:val="00DE62AA"/>
    <w:rsid w:val="00DE6B0C"/>
    <w:rsid w:val="00DF0C8E"/>
    <w:rsid w:val="00DF153E"/>
    <w:rsid w:val="00DF442A"/>
    <w:rsid w:val="00DF4A88"/>
    <w:rsid w:val="00E04F80"/>
    <w:rsid w:val="00E10F6B"/>
    <w:rsid w:val="00E131E1"/>
    <w:rsid w:val="00E152D2"/>
    <w:rsid w:val="00E15436"/>
    <w:rsid w:val="00E249DA"/>
    <w:rsid w:val="00E37246"/>
    <w:rsid w:val="00E37F14"/>
    <w:rsid w:val="00E43EC9"/>
    <w:rsid w:val="00E4489E"/>
    <w:rsid w:val="00E44EB7"/>
    <w:rsid w:val="00E60BEA"/>
    <w:rsid w:val="00E60DFE"/>
    <w:rsid w:val="00E62C79"/>
    <w:rsid w:val="00E63114"/>
    <w:rsid w:val="00E71F1A"/>
    <w:rsid w:val="00E7259D"/>
    <w:rsid w:val="00E7771D"/>
    <w:rsid w:val="00E8424A"/>
    <w:rsid w:val="00E91710"/>
    <w:rsid w:val="00E95056"/>
    <w:rsid w:val="00EA0367"/>
    <w:rsid w:val="00EA0D10"/>
    <w:rsid w:val="00EA4D62"/>
    <w:rsid w:val="00EB2889"/>
    <w:rsid w:val="00EB3CE4"/>
    <w:rsid w:val="00EC0F3A"/>
    <w:rsid w:val="00EC1BD5"/>
    <w:rsid w:val="00EC2AEA"/>
    <w:rsid w:val="00EC421F"/>
    <w:rsid w:val="00EC57D9"/>
    <w:rsid w:val="00EC67FF"/>
    <w:rsid w:val="00ED0E26"/>
    <w:rsid w:val="00EF2766"/>
    <w:rsid w:val="00EF341F"/>
    <w:rsid w:val="00EF42D4"/>
    <w:rsid w:val="00EF616A"/>
    <w:rsid w:val="00EF7E9C"/>
    <w:rsid w:val="00F007F5"/>
    <w:rsid w:val="00F04515"/>
    <w:rsid w:val="00F0498A"/>
    <w:rsid w:val="00F13328"/>
    <w:rsid w:val="00F16868"/>
    <w:rsid w:val="00F23A98"/>
    <w:rsid w:val="00F246A4"/>
    <w:rsid w:val="00F34BB5"/>
    <w:rsid w:val="00F43404"/>
    <w:rsid w:val="00F44A42"/>
    <w:rsid w:val="00F450D8"/>
    <w:rsid w:val="00F47F67"/>
    <w:rsid w:val="00F65828"/>
    <w:rsid w:val="00F65FDE"/>
    <w:rsid w:val="00F71118"/>
    <w:rsid w:val="00F71328"/>
    <w:rsid w:val="00F72867"/>
    <w:rsid w:val="00F72BD3"/>
    <w:rsid w:val="00F75215"/>
    <w:rsid w:val="00F8144E"/>
    <w:rsid w:val="00F90AF9"/>
    <w:rsid w:val="00F92F42"/>
    <w:rsid w:val="00F93DA7"/>
    <w:rsid w:val="00FA1A3B"/>
    <w:rsid w:val="00FA51B9"/>
    <w:rsid w:val="00FA6582"/>
    <w:rsid w:val="00FB7B21"/>
    <w:rsid w:val="00FC0C4F"/>
    <w:rsid w:val="00FC5C6B"/>
    <w:rsid w:val="00FC6281"/>
    <w:rsid w:val="00FC6295"/>
    <w:rsid w:val="00FD0D28"/>
    <w:rsid w:val="00FD4CDD"/>
    <w:rsid w:val="00FD7F77"/>
    <w:rsid w:val="00FE1382"/>
    <w:rsid w:val="00FE21F6"/>
    <w:rsid w:val="00FE5586"/>
    <w:rsid w:val="00FF1654"/>
    <w:rsid w:val="00FF20A3"/>
    <w:rsid w:val="00FF2E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335E1B0"/>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 w:type="character" w:customStyle="1" w:styleId="fontstyle01">
    <w:name w:val="fontstyle01"/>
    <w:basedOn w:val="DefaultParagraphFont"/>
    <w:rsid w:val="006E71ED"/>
    <w:rPr>
      <w:rFonts w:ascii="CMMI12" w:hAnsi="CMMI12" w:hint="default"/>
      <w:b w:val="0"/>
      <w:bCs w:val="0"/>
      <w:i/>
      <w:iCs/>
      <w:color w:val="000000"/>
      <w:sz w:val="24"/>
      <w:szCs w:val="24"/>
    </w:rPr>
  </w:style>
  <w:style w:type="character" w:customStyle="1" w:styleId="fontstyle21">
    <w:name w:val="fontstyle21"/>
    <w:basedOn w:val="DefaultParagraphFont"/>
    <w:rsid w:val="006E71ED"/>
    <w:rPr>
      <w:rFonts w:ascii="CMR12" w:hAnsi="CMR12" w:hint="default"/>
      <w:b w:val="0"/>
      <w:bCs w:val="0"/>
      <w:i w:val="0"/>
      <w:iCs w:val="0"/>
      <w:color w:val="000000"/>
      <w:sz w:val="24"/>
      <w:szCs w:val="24"/>
    </w:rPr>
  </w:style>
  <w:style w:type="paragraph" w:styleId="HTMLPreformatted">
    <w:name w:val="HTML Preformatted"/>
    <w:basedOn w:val="Normal"/>
    <w:link w:val="HTMLPreformattedChar"/>
    <w:uiPriority w:val="99"/>
    <w:semiHidden/>
    <w:unhideWhenUsed/>
    <w:rsid w:val="00607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sz w:val="20"/>
      <w:szCs w:val="20"/>
      <w:lang w:val="en-US" w:eastAsia="zh-TW"/>
    </w:rPr>
  </w:style>
  <w:style w:type="character" w:customStyle="1" w:styleId="HTMLPreformattedChar">
    <w:name w:val="HTML Preformatted Char"/>
    <w:basedOn w:val="DefaultParagraphFont"/>
    <w:link w:val="HTMLPreformatted"/>
    <w:uiPriority w:val="99"/>
    <w:semiHidden/>
    <w:rsid w:val="00607E45"/>
    <w:rPr>
      <w:rFonts w:ascii="Courier New" w:eastAsia="Times New Roman" w:hAnsi="Courier New" w:cs="Courier New"/>
      <w:sz w:val="20"/>
      <w:szCs w:val="20"/>
      <w:lang w:val="en-US" w:eastAsia="zh-TW"/>
    </w:rPr>
  </w:style>
  <w:style w:type="paragraph" w:styleId="ListParagraph">
    <w:name w:val="List Paragraph"/>
    <w:basedOn w:val="Normal"/>
    <w:uiPriority w:val="34"/>
    <w:qFormat/>
    <w:rsid w:val="00607E45"/>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459300235">
      <w:bodyDiv w:val="1"/>
      <w:marLeft w:val="0"/>
      <w:marRight w:val="0"/>
      <w:marTop w:val="0"/>
      <w:marBottom w:val="0"/>
      <w:divBdr>
        <w:top w:val="none" w:sz="0" w:space="0" w:color="auto"/>
        <w:left w:val="none" w:sz="0" w:space="0" w:color="auto"/>
        <w:bottom w:val="none" w:sz="0" w:space="0" w:color="auto"/>
        <w:right w:val="none" w:sz="0" w:space="0" w:color="auto"/>
      </w:divBdr>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image" Target="media/image9.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504AEE-1DB9-410A-88C9-C58374FD6D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38</Pages>
  <Words>24669</Words>
  <Characters>140616</Characters>
  <Application>Microsoft Office Word</Application>
  <DocSecurity>0</DocSecurity>
  <Lines>1171</Lines>
  <Paragraphs>329</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164956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Chang, Feng-Hsun</cp:lastModifiedBy>
  <cp:revision>6</cp:revision>
  <dcterms:created xsi:type="dcterms:W3CDTF">2018-12-11T13:46:00Z</dcterms:created>
  <dcterms:modified xsi:type="dcterms:W3CDTF">2018-12-11T20:14:00Z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http://www.zotero.org/styles/springer-basic-author-date</vt:lpwstr>
  </property>
  <property fmtid="{D5CDD505-2E9C-101B-9397-08002B2CF9AE}" pid="21" name="Mendeley Recent Style Name 9_1">
    <vt:lpwstr>Springer - Basic (author-date)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