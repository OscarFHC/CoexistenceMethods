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To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5FE94868" w14:textId="7EE863FB" w:rsidR="00E15436" w:rsidRDefault="00E15436" w:rsidP="00B0403D">
      <w:pPr>
        <w:pStyle w:val="Normal1"/>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w:t>
      </w:r>
      <w:commentRangeStart w:id="0"/>
      <w:r>
        <w:rPr>
          <w:rFonts w:ascii="Times New Roman" w:hAnsi="Times New Roman" w:cs="Times New Roman"/>
          <w:sz w:val="24"/>
          <w:szCs w:val="24"/>
        </w:rPr>
        <w:t xml:space="preserve">Fluctuation independent means the </w:t>
      </w:r>
      <w:r w:rsidR="009E3B6D">
        <w:rPr>
          <w:rFonts w:ascii="Times New Roman" w:hAnsi="Times New Roman" w:cs="Times New Roman"/>
          <w:sz w:val="24"/>
          <w:szCs w:val="24"/>
        </w:rPr>
        <w:t xml:space="preserve">dynamics of </w:t>
      </w:r>
      <w:r>
        <w:rPr>
          <w:rFonts w:ascii="Times New Roman" w:hAnsi="Times New Roman" w:cs="Times New Roman"/>
          <w:sz w:val="24"/>
          <w:szCs w:val="24"/>
        </w:rPr>
        <w:t xml:space="preserve">resources, either biological or nonbiological, </w:t>
      </w:r>
      <w:r w:rsidR="009E3B6D">
        <w:rPr>
          <w:rFonts w:ascii="Times New Roman" w:hAnsi="Times New Roman" w:cs="Times New Roman"/>
          <w:sz w:val="24"/>
          <w:szCs w:val="24"/>
        </w:rPr>
        <w:t>are not affected by the focal species, e.g. in a chemostat.</w:t>
      </w:r>
      <w:commentRangeEnd w:id="0"/>
      <w:r w:rsidR="00B6050D">
        <w:rPr>
          <w:rStyle w:val="CommentReference"/>
        </w:rPr>
        <w:commentReference w:id="0"/>
      </w:r>
      <w:r w:rsidR="009E3B6D">
        <w:rPr>
          <w:rFonts w:ascii="Times New Roman" w:hAnsi="Times New Roman" w:cs="Times New Roman"/>
          <w:sz w:val="24"/>
          <w:szCs w:val="24"/>
        </w:rPr>
        <w:t xml:space="preserve"> </w:t>
      </w:r>
      <w:r>
        <w:rPr>
          <w:rFonts w:ascii="Times New Roman" w:hAnsi="Times New Roman" w:cs="Times New Roman"/>
          <w:sz w:val="24"/>
          <w:szCs w:val="24"/>
        </w:rPr>
        <w:t xml:space="preserve"> </w:t>
      </w:r>
      <w:r w:rsidR="009E3B6D">
        <w:rPr>
          <w:rFonts w:ascii="Times New Roman" w:hAnsi="Times New Roman" w:cs="Times New Roman"/>
          <w:sz w:val="24"/>
          <w:szCs w:val="24"/>
        </w:rPr>
        <w:t xml:space="preserve">In other word, this means the methods here are calculating the first order approximation of invasion growth rate of the focal species, which is the key metric leading to mutual invasibility criteria. </w:t>
      </w:r>
      <w:r w:rsidR="000150D1">
        <w:rPr>
          <w:rFonts w:ascii="Times New Roman" w:hAnsi="Times New Roman" w:cs="Times New Roman"/>
          <w:sz w:val="24"/>
          <w:szCs w:val="24"/>
        </w:rPr>
        <w:t xml:space="preserve">   </w:t>
      </w:r>
    </w:p>
    <w:p w14:paraId="34508999" w14:textId="7A52D0A8" w:rsidR="000150D1" w:rsidRDefault="000150D1"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ins w:id="1" w:author="Godwin, Casey" w:date="2018-09-28T16:25:00Z"/>
          <w:rFonts w:ascii="Times New Roman" w:hAnsi="Times New Roman" w:cs="Times New Roman"/>
          <w:sz w:val="24"/>
          <w:szCs w:val="24"/>
        </w:rPr>
      </w:pPr>
      <w:ins w:id="2" w:author="Godwin, Casey" w:date="2018-09-28T16:25:00Z">
        <w:r>
          <w:rPr>
            <w:rFonts w:ascii="Times New Roman" w:hAnsi="Times New Roman" w:cs="Times New Roman"/>
            <w:sz w:val="24"/>
            <w:szCs w:val="24"/>
          </w:rPr>
          <w:t>Why we care about species coexistence</w:t>
        </w:r>
      </w:ins>
      <w:ins w:id="3" w:author="Godwin, Casey" w:date="2018-09-28T16:26:00Z">
        <w:r>
          <w:rPr>
            <w:rFonts w:ascii="Times New Roman" w:hAnsi="Times New Roman" w:cs="Times New Roman"/>
            <w:sz w:val="24"/>
            <w:szCs w:val="24"/>
          </w:rPr>
          <w:t>…</w:t>
        </w:r>
      </w:ins>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1515D4A7" w14:textId="0C12C17F" w:rsidR="00E04F80" w:rsidRPr="00E04F80" w:rsidRDefault="00E04F80" w:rsidP="00E04F80">
      <w:pPr>
        <w:pStyle w:val="Normal1"/>
        <w:numPr>
          <w:ilvl w:val="1"/>
          <w:numId w:val="1"/>
        </w:numPr>
        <w:spacing w:line="360" w:lineRule="auto"/>
        <w:rPr>
          <w:rFonts w:ascii="Times New Roman" w:hAnsi="Times New Roman" w:cs="Times New Roman"/>
          <w:sz w:val="24"/>
          <w:szCs w:val="24"/>
        </w:rPr>
      </w:pPr>
      <w:r w:rsidRPr="00E04F80">
        <w:rPr>
          <w:rFonts w:ascii="Times New Roman" w:hAnsi="Times New Roman" w:cs="Times New Roman"/>
          <w:sz w:val="24"/>
          <w:szCs w:val="24"/>
        </w:rPr>
        <w:t>Should mention it is empiricists’ guid</w:t>
      </w:r>
      <w:bookmarkStart w:id="4" w:name="_GoBack"/>
      <w:bookmarkEnd w:id="4"/>
      <w:r w:rsidRPr="00E04F80">
        <w:rPr>
          <w:rFonts w:ascii="Times New Roman" w:hAnsi="Times New Roman" w:cs="Times New Roman"/>
          <w:sz w:val="24"/>
          <w:szCs w:val="24"/>
        </w:rPr>
        <w:t xml:space="preserve">e for fluctuation independent mechanisms of the modern coexistence theory. Fluctuation independent means the dynamics of resources, either biological or nonbiological, are not affected by the focal species, e.g. in a chemostat.  In other word, this means the methods here are calculating the first order approximation of invasion growth rate of the focal species, which is the key metric leading to mutual invasibility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oward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r w:rsidRPr="00B0403D">
        <w:rPr>
          <w:rFonts w:ascii="Times New Roman" w:hAnsi="Times New Roman" w:cs="Times New Roman"/>
          <w:sz w:val="24"/>
          <w:szCs w:val="24"/>
        </w:rPr>
        <w:lastRenderedPageBreak/>
        <w:t xml:space="preserve">invasibility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jj</w:t>
      </w:r>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invasibility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ij</w:t>
      </w:r>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jj</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Lotka-Volterra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r w:rsidR="00B73CE7">
        <w:rPr>
          <w:rFonts w:ascii="Times New Roman" w:hAnsi="Times New Roman" w:cs="Times New Roman"/>
          <w:i/>
          <w:sz w:val="24"/>
          <w:szCs w:val="24"/>
        </w:rPr>
        <w:t>i</w:t>
      </w:r>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i</w:t>
      </w:r>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Consequently, the mutual invasibility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9D23325" w14:textId="28CF0F47" w:rsidR="00E04F80" w:rsidRDefault="00461E2F"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2A2C">
        <w:rPr>
          <w:rFonts w:ascii="Times New Roman" w:hAnsi="Times New Roman" w:cs="Times New Roman"/>
          <w:sz w:val="24"/>
          <w:szCs w:val="24"/>
        </w:rPr>
        <w:t>Based on the mutual invasibility criterium, t</w:t>
      </w:r>
      <w:r w:rsidR="00E04F80" w:rsidRPr="00B0403D">
        <w:rPr>
          <w:rFonts w:ascii="Times New Roman" w:hAnsi="Times New Roman" w:cs="Times New Roman"/>
          <w:sz w:val="24"/>
          <w:szCs w:val="24"/>
        </w:rPr>
        <w:t>he rationale</w:t>
      </w:r>
      <w:r w:rsidR="0029101D">
        <w:rPr>
          <w:rFonts w:ascii="Times New Roman" w:hAnsi="Times New Roman" w:cs="Times New Roman"/>
          <w:sz w:val="24"/>
          <w:szCs w:val="24"/>
        </w:rPr>
        <w:t xml:space="preserve"> of NFD</w:t>
      </w:r>
      <w:r w:rsidR="00E04F80" w:rsidRPr="00B0403D">
        <w:rPr>
          <w:rFonts w:ascii="Times New Roman" w:hAnsi="Times New Roman" w:cs="Times New Roman"/>
          <w:sz w:val="24"/>
          <w:szCs w:val="24"/>
        </w:rPr>
        <w:t xml:space="preserve"> is to measure how the </w:t>
      </w:r>
      <w:r w:rsidR="00E04F80" w:rsidRPr="0029101D">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a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would be affected by the increase of its own the frequency (%)</w:t>
      </w:r>
      <w:r w:rsidR="001C2A2C">
        <w:rPr>
          <w:rFonts w:ascii="Times New Roman" w:hAnsi="Times New Roman" w:cs="Times New Roman"/>
          <w:sz w:val="24"/>
          <w:szCs w:val="24"/>
        </w:rPr>
        <w:t>, not the density,</w:t>
      </w:r>
      <w:r w:rsidR="00E04F80" w:rsidRPr="00B0403D">
        <w:rPr>
          <w:rFonts w:ascii="Times New Roman" w:hAnsi="Times New Roman" w:cs="Times New Roman"/>
          <w:sz w:val="24"/>
          <w:szCs w:val="24"/>
        </w:rPr>
        <w:t xml:space="preserve"> in a community</w:t>
      </w:r>
      <w:r w:rsidR="001C2A2C">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00E04F80" w:rsidRPr="00B0403D">
        <w:rPr>
          <w:rFonts w:ascii="Times New Roman" w:hAnsi="Times New Roman" w:cs="Times New Roman"/>
          <w:sz w:val="24"/>
          <w:szCs w:val="24"/>
        </w:rPr>
        <w:t xml:space="preserve">. If the intra-specific competition coefficient is greater than the inter-specific competition coefficient, i.e.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t>
      </w:r>
      <w:r w:rsidR="00E04F80">
        <w:rPr>
          <w:rFonts w:ascii="Times New Roman" w:hAnsi="Times New Roman" w:cs="Times New Roman"/>
          <w:sz w:val="24"/>
          <w:szCs w:val="24"/>
        </w:rPr>
        <w:t xml:space="preserve">is more limited by its own than by </w:t>
      </w:r>
      <w:r w:rsidR="00E04F80" w:rsidRPr="00B0403D">
        <w:rPr>
          <w:rFonts w:ascii="Times New Roman" w:hAnsi="Times New Roman" w:cs="Times New Roman"/>
          <w:sz w:val="24"/>
          <w:szCs w:val="24"/>
        </w:rPr>
        <w:t xml:space="preserve">its competitor, increasing relative frequency of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will </w:t>
      </w:r>
      <w:r w:rsidR="00E04F80">
        <w:rPr>
          <w:rFonts w:ascii="Times New Roman" w:hAnsi="Times New Roman" w:cs="Times New Roman"/>
          <w:sz w:val="24"/>
          <w:szCs w:val="24"/>
        </w:rPr>
        <w:t xml:space="preserve">thus </w:t>
      </w:r>
      <w:r w:rsidR="00E04F80" w:rsidRPr="00B0403D">
        <w:rPr>
          <w:rFonts w:ascii="Times New Roman" w:hAnsi="Times New Roman" w:cs="Times New Roman"/>
          <w:sz w:val="24"/>
          <w:szCs w:val="24"/>
        </w:rPr>
        <w:t xml:space="preserve">decrease its own </w:t>
      </w:r>
      <w:r w:rsidR="00E04F80" w:rsidRPr="008F5F30">
        <w:rPr>
          <w:rFonts w:ascii="Times New Roman" w:hAnsi="Times New Roman" w:cs="Times New Roman"/>
          <w:i/>
          <w:sz w:val="24"/>
          <w:szCs w:val="24"/>
        </w:rPr>
        <w:t xml:space="preserve">per capita </w:t>
      </w:r>
      <w:r w:rsidR="00E04F80" w:rsidRPr="00B0403D">
        <w:rPr>
          <w:rFonts w:ascii="Times New Roman" w:hAnsi="Times New Roman" w:cs="Times New Roman"/>
          <w:sz w:val="24"/>
          <w:szCs w:val="24"/>
        </w:rPr>
        <w:t xml:space="preserve">growth rate. In this case, frequency dependency is negative because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negatively depends on its own frequency. </w:t>
      </w:r>
      <w:r w:rsidR="00E04F80">
        <w:rPr>
          <w:rFonts w:ascii="Times New Roman" w:hAnsi="Times New Roman" w:cs="Times New Roman"/>
          <w:sz w:val="24"/>
          <w:szCs w:val="24"/>
        </w:rPr>
        <w:t xml:space="preserve">On the contrary, if inter-specific competition is greater, frequency dependency should be positive as the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r w:rsidR="00E04F80" w:rsidRPr="008F5F30">
        <w:rPr>
          <w:rFonts w:ascii="Times New Roman" w:hAnsi="Times New Roman" w:cs="Times New Roman"/>
          <w:i/>
          <w:sz w:val="24"/>
          <w:szCs w:val="24"/>
        </w:rPr>
        <w:t>i</w:t>
      </w:r>
      <w:r w:rsidR="00E04F80" w:rsidRPr="008F5F30">
        <w:rPr>
          <w:rFonts w:ascii="Times New Roman" w:hAnsi="Times New Roman" w:cs="Times New Roman"/>
          <w:sz w:val="24"/>
          <w:szCs w:val="24"/>
        </w:rPr>
        <w:t xml:space="preserve"> </w:t>
      </w:r>
      <w:r w:rsidR="00E04F80">
        <w:rPr>
          <w:rFonts w:ascii="Times New Roman" w:hAnsi="Times New Roman" w:cs="Times New Roman"/>
          <w:sz w:val="24"/>
          <w:szCs w:val="24"/>
        </w:rPr>
        <w:t xml:space="preserve">increase with its own frequency. </w:t>
      </w:r>
      <w:r w:rsidR="00E04F80" w:rsidRPr="00B0403D">
        <w:rPr>
          <w:rFonts w:ascii="Times New Roman" w:hAnsi="Times New Roman" w:cs="Times New Roman"/>
          <w:sz w:val="24"/>
          <w:szCs w:val="24"/>
        </w:rPr>
        <w:t xml:space="preserve">Given this rationale, we argue that negative frequency is to be expected when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r w:rsidR="0029101D">
        <w:rPr>
          <w:rFonts w:ascii="Times New Roman" w:hAnsi="Times New Roman" w:cs="Times New Roman"/>
          <w:sz w:val="24"/>
          <w:szCs w:val="24"/>
        </w:rPr>
        <w:t xml:space="preserve">as long as the </w:t>
      </w:r>
      <w:r w:rsidR="00E04F80" w:rsidRPr="00B0403D">
        <w:rPr>
          <w:rFonts w:ascii="Times New Roman" w:hAnsi="Times New Roman" w:cs="Times New Roman"/>
          <w:sz w:val="24"/>
          <w:szCs w:val="24"/>
        </w:rPr>
        <w:t>frequency</w:t>
      </w:r>
      <w:r w:rsidR="0029101D">
        <w:rPr>
          <w:rFonts w:ascii="Times New Roman" w:hAnsi="Times New Roman" w:cs="Times New Roman"/>
          <w:sz w:val="24"/>
          <w:szCs w:val="24"/>
        </w:rPr>
        <w:t xml:space="preserve"> dependency is negative, species </w:t>
      </w:r>
      <w:r w:rsidR="00E04F80" w:rsidRPr="00B0403D">
        <w:rPr>
          <w:rFonts w:ascii="Times New Roman" w:hAnsi="Times New Roman" w:cs="Times New Roman"/>
          <w:sz w:val="24"/>
          <w:szCs w:val="24"/>
        </w:rPr>
        <w:t xml:space="preserve">should </w:t>
      </w:r>
      <w:r w:rsidR="0029101D">
        <w:rPr>
          <w:rFonts w:ascii="Times New Roman" w:hAnsi="Times New Roman" w:cs="Times New Roman"/>
          <w:sz w:val="24"/>
          <w:szCs w:val="24"/>
        </w:rPr>
        <w:t xml:space="preserve">be </w:t>
      </w:r>
      <w:r w:rsidR="00E04F80" w:rsidRPr="00B0403D">
        <w:rPr>
          <w:rFonts w:ascii="Times New Roman" w:hAnsi="Times New Roman" w:cs="Times New Roman"/>
          <w:sz w:val="24"/>
          <w:szCs w:val="24"/>
        </w:rPr>
        <w:t>guarantee</w:t>
      </w:r>
      <w:r w:rsidR="0029101D">
        <w:rPr>
          <w:rFonts w:ascii="Times New Roman" w:hAnsi="Times New Roman" w:cs="Times New Roman"/>
          <w:sz w:val="24"/>
          <w:szCs w:val="24"/>
        </w:rPr>
        <w:t>d to</w:t>
      </w:r>
      <w:r w:rsidR="00E04F80" w:rsidRPr="00B0403D">
        <w:rPr>
          <w:rFonts w:ascii="Times New Roman" w:hAnsi="Times New Roman" w:cs="Times New Roman"/>
          <w:sz w:val="24"/>
          <w:szCs w:val="24"/>
        </w:rPr>
        <w:t xml:space="preserve"> stabl</w:t>
      </w:r>
      <w:r w:rsidR="0029101D">
        <w:rPr>
          <w:rFonts w:ascii="Times New Roman" w:hAnsi="Times New Roman" w:cs="Times New Roman"/>
          <w:sz w:val="24"/>
          <w:szCs w:val="24"/>
        </w:rPr>
        <w:t>y</w:t>
      </w:r>
      <w:r w:rsidR="00E04F80" w:rsidRPr="00B0403D">
        <w:rPr>
          <w:rFonts w:ascii="Times New Roman" w:hAnsi="Times New Roman" w:cs="Times New Roman"/>
          <w:sz w:val="24"/>
          <w:szCs w:val="24"/>
        </w:rPr>
        <w:t xml:space="preserve"> coexistence. </w:t>
      </w:r>
    </w:p>
    <w:p w14:paraId="6000C8D6" w14:textId="77777777"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1925B500" w14:textId="475CCC30"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we attempt to derive the NFD metrics from the Lotka-Volterra mode</w:t>
      </w:r>
      <w:r w:rsidR="001C2A2C">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Lotka-Volterra model without making further 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461E2F">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w:t>
      </w:r>
      <w:r>
        <w:rPr>
          <w:rFonts w:ascii="Times New Roman" w:hAnsi="Times New Roman" w:cs="Times New Roman"/>
          <w:sz w:val="24"/>
          <w:szCs w:val="24"/>
        </w:rPr>
        <w:lastRenderedPageBreak/>
        <w:t xml:space="preserve">competitor also needs to be assumed. </w:t>
      </w:r>
      <w:r w:rsidRPr="00B0403D">
        <w:rPr>
          <w:rFonts w:ascii="Times New Roman" w:hAnsi="Times New Roman" w:cs="Times New Roman"/>
          <w:sz w:val="24"/>
          <w:szCs w:val="24"/>
        </w:rPr>
        <w:t>By doing so, the Lotka-Volterra competition model can be rewritten as followed.</w:t>
      </w:r>
    </w:p>
    <w:p w14:paraId="569D931F" w14:textId="7DAF1AA5" w:rsidR="00E04F80" w:rsidRDefault="00582E9D" w:rsidP="00E04F80">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E04F80">
        <w:rPr>
          <w:rFonts w:ascii="Times New Roman" w:hAnsi="Times New Roman" w:cs="Times New Roman"/>
          <w:sz w:val="24"/>
          <w:szCs w:val="24"/>
        </w:rPr>
        <w:tab/>
        <w:t>(</w:t>
      </w:r>
      <w:r w:rsidR="001C2A2C">
        <w:rPr>
          <w:rFonts w:ascii="Times New Roman" w:hAnsi="Times New Roman" w:cs="Times New Roman"/>
          <w:sz w:val="24"/>
          <w:szCs w:val="24"/>
        </w:rPr>
        <w:t>2</w:t>
      </w:r>
      <w:r w:rsidR="00E04F80">
        <w:rPr>
          <w:rFonts w:ascii="Times New Roman" w:hAnsi="Times New Roman" w:cs="Times New Roman"/>
          <w:sz w:val="24"/>
          <w:szCs w:val="24"/>
        </w:rPr>
        <w:t>)</w:t>
      </w:r>
    </w:p>
    <w:p w14:paraId="7621E918" w14:textId="444D90BF" w:rsidR="00E04F80" w:rsidRDefault="00E04F80" w:rsidP="00E04F80">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sidR="001C2A2C">
        <w:rPr>
          <w:rFonts w:ascii="Times New Roman" w:hAnsi="Times New Roman" w:cs="Times New Roman"/>
          <w:sz w:val="24"/>
          <w:szCs w:val="24"/>
        </w:rPr>
        <w:t>uation</w:t>
      </w:r>
      <w:r w:rsidRPr="00B0403D">
        <w:rPr>
          <w:rFonts w:ascii="Times New Roman" w:hAnsi="Times New Roman" w:cs="Times New Roman"/>
          <w:sz w:val="24"/>
          <w:szCs w:val="24"/>
        </w:rPr>
        <w:t xml:space="preserve"> </w:t>
      </w:r>
      <w:r w:rsidR="001C2A2C">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0DF83FF3" w14:textId="5FA96A8D" w:rsidR="00E04F80" w:rsidRDefault="00E04F80" w:rsidP="00E04F80">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1C2A2C">
        <w:rPr>
          <w:rFonts w:ascii="Times New Roman" w:hAnsi="Times New Roman" w:cs="Times New Roman"/>
          <w:sz w:val="24"/>
          <w:szCs w:val="24"/>
        </w:rPr>
        <w:t>3</w:t>
      </w:r>
      <w:r>
        <w:rPr>
          <w:rFonts w:ascii="Times New Roman" w:hAnsi="Times New Roman" w:cs="Times New Roman"/>
          <w:sz w:val="24"/>
          <w:szCs w:val="24"/>
        </w:rPr>
        <w:t>)</w:t>
      </w:r>
    </w:p>
    <w:p w14:paraId="07B9F511" w14:textId="30E4287F" w:rsidR="00E04F80" w:rsidRPr="00B0403D" w:rsidRDefault="00E04F80" w:rsidP="00E04F80">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sidR="001C2A2C">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sidR="001C2A2C">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 and to predict species coexistence.</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Lotka-Volterra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582E9D"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Sensitivity method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lastRenderedPageBreak/>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582E9D"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equivalent to the competition </w:t>
      </w:r>
      <w:r w:rsidRPr="00B0403D">
        <w:rPr>
          <w:rFonts w:ascii="Times New Roman" w:hAnsi="Times New Roman" w:cs="Times New Roman"/>
          <w:sz w:val="24"/>
          <w:szCs w:val="24"/>
        </w:rPr>
        <w:lastRenderedPageBreak/>
        <w:t>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582E9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582E9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582E9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582E9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582E9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582E9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invasibility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lastRenderedPageBreak/>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Lotka-Volterra model and the sensitivity method are identical in terms of the algebra for ND and RFD calculation (eqn. 7 and 8). Both consumer-resource models are also identical with the Lotka-Volterra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Lotka-Volterra form and derive ND and RFD. </w:t>
      </w:r>
    </w:p>
    <w:p w14:paraId="493C6DCF" w14:textId="657E297D" w:rsidR="00B53CA3" w:rsidRDefault="0008291C" w:rsidP="00B53CA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Pr>
          <w:rFonts w:ascii="Times New Roman" w:hAnsi="Times New Roman" w:cs="Times New Roman"/>
          <w:sz w:val="24"/>
          <w:szCs w:val="24"/>
        </w:rPr>
        <w:t>), we see that, again, the NFD method differs from the other four. This is due to the fact that the slope of the negative frequency dependency</w:t>
      </w:r>
      <w:r w:rsidR="004C66D1">
        <w:rPr>
          <w:rFonts w:ascii="Times New Roman" w:hAnsi="Times New Roman" w:cs="Times New Roman"/>
          <w:sz w:val="24"/>
          <w:szCs w:val="24"/>
        </w:rPr>
        <w:t xml:space="preserve"> 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ij</w:t>
      </w:r>
      <w:r w:rsidR="004C66D1" w:rsidRPr="00B0403D">
        <w:rPr>
          <w:rFonts w:ascii="Times New Roman" w:hAnsi="Times New Roman" w:cs="Times New Roman"/>
          <w:sz w:val="24"/>
          <w:szCs w:val="24"/>
        </w:rPr>
        <w:t>) and thus should not be directly used to calculate ND and RFD, and to predict species coexistence.</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under some assumptions. 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ij</w:t>
      </w:r>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Lotka-Volterra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ij</w:t>
      </w:r>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 xml:space="preserve">the two consumer-resource models. </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i</w:t>
      </w:r>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r w:rsidR="00654BB8">
        <w:rPr>
          <w:rFonts w:ascii="Times New Roman" w:hAnsi="Times New Roman" w:cs="Times New Roman"/>
          <w:i/>
          <w:sz w:val="24"/>
          <w:szCs w:val="24"/>
          <w:lang w:eastAsia="zh-TW"/>
        </w:rPr>
        <w:t>i</w:t>
      </w:r>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lastRenderedPageBreak/>
        <w:t xml:space="preserve">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r w:rsidR="00654BB8">
        <w:rPr>
          <w:rFonts w:ascii="Times New Roman" w:hAnsi="Times New Roman" w:cs="Times New Roman"/>
          <w:sz w:val="24"/>
          <w:szCs w:val="24"/>
          <w:lang w:eastAsia="zh-TW"/>
        </w:rPr>
        <w:t xml:space="preserve">), which is the limiting resource of species </w:t>
      </w:r>
      <w:r w:rsidR="00654BB8" w:rsidRPr="00654BB8">
        <w:rPr>
          <w:rFonts w:ascii="Times New Roman" w:hAnsi="Times New Roman" w:cs="Times New Roman"/>
          <w:i/>
          <w:sz w:val="24"/>
          <w:szCs w:val="24"/>
          <w:lang w:eastAsia="zh-TW"/>
        </w:rPr>
        <w:t>i</w:t>
      </w:r>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r w:rsidR="00120378" w:rsidRPr="000C2981">
        <w:rPr>
          <w:rFonts w:ascii="Times New Roman" w:hAnsi="Times New Roman" w:cs="Times New Roman"/>
          <w:i/>
          <w:sz w:val="24"/>
          <w:szCs w:val="24"/>
        </w:rPr>
        <w:t>i</w:t>
      </w:r>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ij</w:t>
      </w:r>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Lotka-Volterra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he negative frequency dependence method is distinct because it is does not require monocultures. The Lotka-Volterra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lastRenderedPageBreak/>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a guide will should result in one preferred method, or in some cases a choice between two (e.g. LV and sensitivity) that can be further informed by the </w:t>
      </w:r>
      <w:r w:rsidRPr="000F21BA">
        <w:rPr>
          <w:rFonts w:ascii="Times New Roman" w:hAnsi="Times New Roman" w:cs="Times New Roman"/>
          <w:sz w:val="24"/>
          <w:szCs w:val="24"/>
        </w:rPr>
        <w:lastRenderedPageBreak/>
        <w:t>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w:t>
      </w:r>
      <w:r w:rsidRPr="00B0403D">
        <w:rPr>
          <w:rFonts w:ascii="Times New Roman" w:hAnsi="Times New Roman" w:cs="Times New Roman"/>
          <w:sz w:val="24"/>
          <w:szCs w:val="24"/>
        </w:rPr>
        <w:lastRenderedPageBreak/>
        <w:t xml:space="preserve">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were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361A59B3" w:rsidR="004044A2" w:rsidRPr="00B0403D" w:rsidDel="0027496F" w:rsidRDefault="00794E37" w:rsidP="0027496F">
      <w:pPr>
        <w:pStyle w:val="Normal1"/>
        <w:spacing w:line="360" w:lineRule="auto"/>
        <w:rPr>
          <w:del w:id="5" w:author="Godwin, Casey" w:date="2018-09-28T16:04:00Z"/>
          <w:rFonts w:ascii="Times New Roman" w:hAnsi="Times New Roman" w:cs="Times New Roman"/>
          <w:sz w:val="24"/>
          <w:szCs w:val="24"/>
        </w:rPr>
        <w:pPrChange w:id="6" w:author="Godwin, Casey" w:date="2018-09-28T16:08:00Z">
          <w:pPr>
            <w:pStyle w:val="Normal1"/>
            <w:numPr>
              <w:ilvl w:val="1"/>
              <w:numId w:val="1"/>
            </w:numPr>
            <w:spacing w:line="360" w:lineRule="auto"/>
            <w:ind w:left="720" w:hanging="360"/>
          </w:pPr>
        </w:pPrChange>
      </w:pPr>
      <w:del w:id="7" w:author="Godwin, Casey" w:date="2018-09-28T16:04:00Z">
        <w:r w:rsidRPr="00B0403D" w:rsidDel="0027496F">
          <w:rPr>
            <w:rFonts w:ascii="Times New Roman" w:hAnsi="Times New Roman" w:cs="Times New Roman"/>
            <w:sz w:val="24"/>
            <w:szCs w:val="24"/>
          </w:rPr>
          <w:delText xml:space="preserve">Caution 1: Empirical tests of </w:delText>
        </w:r>
        <w:r w:rsidR="000F21BA" w:rsidDel="0027496F">
          <w:rPr>
            <w:rFonts w:ascii="Times New Roman" w:hAnsi="Times New Roman" w:cs="Times New Roman"/>
            <w:sz w:val="24"/>
            <w:szCs w:val="24"/>
          </w:rPr>
          <w:delText>each</w:delText>
        </w:r>
        <w:r w:rsidR="000F21BA" w:rsidRPr="00B0403D" w:rsidDel="0027496F">
          <w:rPr>
            <w:rFonts w:ascii="Times New Roman" w:hAnsi="Times New Roman" w:cs="Times New Roman"/>
            <w:sz w:val="24"/>
            <w:szCs w:val="24"/>
          </w:rPr>
          <w:delText xml:space="preserve"> </w:delText>
        </w:r>
        <w:r w:rsidRPr="00B0403D" w:rsidDel="0027496F">
          <w:rPr>
            <w:rFonts w:ascii="Times New Roman" w:hAnsi="Times New Roman" w:cs="Times New Roman"/>
            <w:sz w:val="24"/>
            <w:szCs w:val="24"/>
          </w:rPr>
          <w:delText>method are rare.</w:delText>
        </w:r>
      </w:del>
    </w:p>
    <w:p w14:paraId="06E2A372" w14:textId="0628E151" w:rsidR="000F21BA" w:rsidDel="0027496F" w:rsidRDefault="00794E37" w:rsidP="0027496F">
      <w:pPr>
        <w:pStyle w:val="Normal1"/>
        <w:spacing w:line="360" w:lineRule="auto"/>
        <w:rPr>
          <w:del w:id="8" w:author="Godwin, Casey" w:date="2018-09-28T16:04:00Z"/>
          <w:rFonts w:ascii="Times New Roman" w:hAnsi="Times New Roman" w:cs="Times New Roman"/>
          <w:sz w:val="24"/>
          <w:szCs w:val="24"/>
        </w:rPr>
        <w:pPrChange w:id="9" w:author="Godwin, Casey" w:date="2018-09-28T16:08:00Z">
          <w:pPr>
            <w:pStyle w:val="Normal1"/>
            <w:numPr>
              <w:ilvl w:val="2"/>
              <w:numId w:val="1"/>
            </w:numPr>
            <w:spacing w:line="360" w:lineRule="auto"/>
            <w:ind w:left="2160" w:hanging="360"/>
          </w:pPr>
        </w:pPrChange>
      </w:pPr>
      <w:del w:id="10" w:author="Godwin, Casey" w:date="2018-09-28T16:04:00Z">
        <w:r w:rsidRPr="00B0403D" w:rsidDel="0027496F">
          <w:rPr>
            <w:rFonts w:ascii="Times New Roman" w:hAnsi="Times New Roman" w:cs="Times New Roman"/>
            <w:sz w:val="24"/>
            <w:szCs w:val="24"/>
          </w:rPr>
          <w:delText>Although a few of the ‘linking’ papers use empirical data (e.g. Letten et al),</w:delText>
        </w:r>
        <w:r w:rsidR="000F21BA" w:rsidRPr="00B0403D" w:rsidDel="0027496F">
          <w:rPr>
            <w:rFonts w:ascii="Times New Roman" w:hAnsi="Times New Roman" w:cs="Times New Roman"/>
            <w:sz w:val="24"/>
            <w:szCs w:val="24"/>
          </w:rPr>
          <w:delText xml:space="preserve"> few experiments have implemented </w:delText>
        </w:r>
        <w:r w:rsidR="000F21BA" w:rsidDel="0027496F">
          <w:rPr>
            <w:rFonts w:ascii="Times New Roman" w:hAnsi="Times New Roman" w:cs="Times New Roman"/>
            <w:sz w:val="24"/>
            <w:szCs w:val="24"/>
          </w:rPr>
          <w:delText xml:space="preserve">any of </w:delText>
        </w:r>
        <w:r w:rsidR="000F21BA" w:rsidRPr="00B0403D" w:rsidDel="0027496F">
          <w:rPr>
            <w:rFonts w:ascii="Times New Roman" w:hAnsi="Times New Roman" w:cs="Times New Roman"/>
            <w:sz w:val="24"/>
            <w:szCs w:val="24"/>
          </w:rPr>
          <w:delText>these empirical methods for evaluating MCT</w:delText>
        </w:r>
        <w:r w:rsidR="000D1B82" w:rsidDel="0027496F">
          <w:rPr>
            <w:rFonts w:ascii="Times New Roman" w:hAnsi="Times New Roman" w:cs="Times New Roman"/>
            <w:sz w:val="24"/>
            <w:szCs w:val="24"/>
          </w:rPr>
          <w:delText xml:space="preserve"> in a given study system</w:delText>
        </w:r>
        <w:r w:rsidR="000F21BA" w:rsidRPr="00B0403D" w:rsidDel="0027496F">
          <w:rPr>
            <w:rFonts w:ascii="Times New Roman" w:hAnsi="Times New Roman" w:cs="Times New Roman"/>
            <w:sz w:val="24"/>
            <w:szCs w:val="24"/>
          </w:rPr>
          <w:delText xml:space="preserve">. </w:delText>
        </w:r>
      </w:del>
    </w:p>
    <w:p w14:paraId="3FA508E2" w14:textId="2A1AB4B5" w:rsidR="000D1B82" w:rsidRPr="00B0403D" w:rsidDel="0027496F" w:rsidRDefault="00EC2AEA" w:rsidP="0027496F">
      <w:pPr>
        <w:pStyle w:val="Normal1"/>
        <w:spacing w:line="360" w:lineRule="auto"/>
        <w:rPr>
          <w:del w:id="11" w:author="Godwin, Casey" w:date="2018-09-28T16:04:00Z"/>
          <w:rFonts w:ascii="Times New Roman" w:hAnsi="Times New Roman" w:cs="Times New Roman"/>
          <w:sz w:val="24"/>
          <w:szCs w:val="24"/>
        </w:rPr>
        <w:pPrChange w:id="12" w:author="Godwin, Casey" w:date="2018-09-28T16:08:00Z">
          <w:pPr>
            <w:pStyle w:val="Normal1"/>
            <w:numPr>
              <w:ilvl w:val="2"/>
              <w:numId w:val="1"/>
            </w:numPr>
            <w:spacing w:line="360" w:lineRule="auto"/>
            <w:ind w:left="2160" w:hanging="360"/>
          </w:pPr>
        </w:pPrChange>
      </w:pPr>
      <w:del w:id="13" w:author="Godwin, Casey" w:date="2018-09-28T16:04:00Z">
        <w:r w:rsidDel="0027496F">
          <w:rPr>
            <w:rFonts w:ascii="Times New Roman" w:hAnsi="Times New Roman" w:cs="Times New Roman"/>
            <w:sz w:val="24"/>
            <w:szCs w:val="24"/>
          </w:rPr>
          <w:delText xml:space="preserve">For example, Narwani et al 2013 used the Sensitivity method to predict the outcome of coexistence using a large colelction of freshwater green algae. </w:delText>
        </w:r>
      </w:del>
    </w:p>
    <w:p w14:paraId="39528FFB" w14:textId="77777777" w:rsidR="000F21BA" w:rsidDel="0027496F" w:rsidRDefault="000F21BA" w:rsidP="0027496F">
      <w:pPr>
        <w:pStyle w:val="Normal1"/>
        <w:spacing w:line="360" w:lineRule="auto"/>
        <w:rPr>
          <w:del w:id="14" w:author="Godwin, Casey" w:date="2018-09-28T16:05:00Z"/>
          <w:rFonts w:ascii="Times New Roman" w:hAnsi="Times New Roman" w:cs="Times New Roman"/>
          <w:sz w:val="24"/>
          <w:szCs w:val="24"/>
        </w:rPr>
        <w:pPrChange w:id="15" w:author="Godwin, Casey" w:date="2018-09-28T16:08:00Z">
          <w:pPr>
            <w:pStyle w:val="Normal1"/>
            <w:numPr>
              <w:ilvl w:val="1"/>
              <w:numId w:val="1"/>
            </w:numPr>
            <w:spacing w:line="360" w:lineRule="auto"/>
            <w:ind w:left="720" w:hanging="360"/>
          </w:pPr>
        </w:pPrChange>
      </w:pPr>
      <w:r>
        <w:rPr>
          <w:rFonts w:ascii="Times New Roman" w:hAnsi="Times New Roman" w:cs="Times New Roman"/>
          <w:sz w:val="24"/>
          <w:szCs w:val="24"/>
        </w:rPr>
        <w:t xml:space="preserve">Caution 2: </w:t>
      </w:r>
      <w:r w:rsidRPr="0027496F">
        <w:rPr>
          <w:rFonts w:ascii="Times New Roman" w:hAnsi="Times New Roman" w:cs="Times New Roman"/>
          <w:sz w:val="24"/>
          <w:szCs w:val="24"/>
          <w:u w:val="single"/>
          <w:rPrChange w:id="16" w:author="Godwin, Casey" w:date="2018-09-28T16:05:00Z">
            <w:rPr>
              <w:rFonts w:ascii="Times New Roman" w:hAnsi="Times New Roman" w:cs="Times New Roman"/>
              <w:sz w:val="24"/>
              <w:szCs w:val="24"/>
            </w:rPr>
          </w:rPrChange>
        </w:rPr>
        <w:t>Need to empirically demonstrate equivalence of the methods.</w:t>
      </w:r>
      <w:r>
        <w:rPr>
          <w:rFonts w:ascii="Times New Roman" w:hAnsi="Times New Roman" w:cs="Times New Roman"/>
          <w:sz w:val="24"/>
          <w:szCs w:val="24"/>
        </w:rPr>
        <w:t xml:space="preserve"> </w:t>
      </w:r>
    </w:p>
    <w:p w14:paraId="2F6A6DC5" w14:textId="209B9DED" w:rsidR="004044A2" w:rsidRPr="0027496F" w:rsidDel="0027496F" w:rsidRDefault="000F21BA" w:rsidP="0027496F">
      <w:pPr>
        <w:pStyle w:val="Normal1"/>
        <w:spacing w:line="360" w:lineRule="auto"/>
        <w:rPr>
          <w:del w:id="17" w:author="Godwin, Casey" w:date="2018-09-28T16:05:00Z"/>
          <w:rFonts w:ascii="Times New Roman" w:hAnsi="Times New Roman" w:cs="Times New Roman"/>
          <w:sz w:val="24"/>
          <w:szCs w:val="24"/>
        </w:rPr>
        <w:pPrChange w:id="18" w:author="Godwin, Casey" w:date="2018-09-28T16:11:00Z">
          <w:pPr>
            <w:pStyle w:val="Normal1"/>
            <w:numPr>
              <w:ilvl w:val="2"/>
              <w:numId w:val="1"/>
            </w:numPr>
            <w:spacing w:line="360" w:lineRule="auto"/>
            <w:ind w:left="2160" w:hanging="360"/>
          </w:pPr>
        </w:pPrChange>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del w:id="19" w:author="Godwin, Casey" w:date="2018-09-28T16:04:00Z">
        <w:r w:rsidR="00A57201" w:rsidRPr="0027496F" w:rsidDel="0027496F">
          <w:rPr>
            <w:rFonts w:ascii="Times New Roman" w:hAnsi="Times New Roman" w:cs="Times New Roman"/>
            <w:sz w:val="24"/>
            <w:szCs w:val="24"/>
          </w:rPr>
          <w:delText>ND/RFD estimations</w:delText>
        </w:r>
      </w:del>
      <w:ins w:id="20" w:author="Godwin, Casey" w:date="2018-09-28T16:04:00Z">
        <w:r w:rsidR="0027496F" w:rsidRPr="0027496F">
          <w:rPr>
            <w:rFonts w:ascii="Times New Roman" w:hAnsi="Times New Roman" w:cs="Times New Roman"/>
            <w:sz w:val="24"/>
            <w:szCs w:val="24"/>
          </w:rPr>
          <w:t>how the derive ND and RFD,</w:t>
        </w:r>
      </w:ins>
      <w:r w:rsidR="00A57201" w:rsidRPr="0027496F">
        <w:rPr>
          <w:rFonts w:ascii="Times New Roman" w:hAnsi="Times New Roman" w:cs="Times New Roman"/>
          <w:sz w:val="24"/>
          <w:szCs w:val="24"/>
        </w:rPr>
        <w:t xml:space="preserve"> </w:t>
      </w:r>
      <w:del w:id="21" w:author="Godwin, Casey" w:date="2018-09-28T16:04:00Z">
        <w:r w:rsidR="00A57201" w:rsidRPr="0027496F" w:rsidDel="0027496F">
          <w:rPr>
            <w:rFonts w:ascii="Times New Roman" w:hAnsi="Times New Roman" w:cs="Times New Roman"/>
            <w:sz w:val="24"/>
            <w:szCs w:val="24"/>
          </w:rPr>
          <w:delText>and thus prediction of coexistence</w:delText>
        </w:r>
      </w:del>
      <w:ins w:id="22" w:author="Godwin, Casey" w:date="2018-09-28T16:04:00Z">
        <w:r w:rsidR="0027496F" w:rsidRPr="0027496F">
          <w:rPr>
            <w:rFonts w:ascii="Times New Roman" w:hAnsi="Times New Roman" w:cs="Times New Roman"/>
            <w:sz w:val="24"/>
            <w:szCs w:val="24"/>
          </w:rPr>
          <w:t>but there is good correspondence in terms of predicting coexistence</w:t>
        </w:r>
      </w:ins>
      <w:r w:rsidR="00A57201" w:rsidRPr="0027496F">
        <w:rPr>
          <w:rFonts w:ascii="Times New Roman" w:hAnsi="Times New Roman" w:cs="Times New Roman"/>
          <w:sz w:val="24"/>
          <w:szCs w:val="24"/>
        </w:rPr>
        <w:t xml:space="preserve">. </w:t>
      </w:r>
      <w:del w:id="23" w:author="Godwin, Casey" w:date="2018-09-28T16:05:00Z">
        <w:r w:rsidR="00A57201" w:rsidRPr="0027496F" w:rsidDel="0027496F">
          <w:rPr>
            <w:rFonts w:ascii="Times New Roman" w:hAnsi="Times New Roman" w:cs="Times New Roman"/>
            <w:sz w:val="24"/>
            <w:szCs w:val="24"/>
          </w:rPr>
          <w:delText xml:space="preserve">We also showed that some methods </w:delText>
        </w:r>
        <w:r w:rsidR="009B53A2" w:rsidRPr="0027496F" w:rsidDel="0027496F">
          <w:rPr>
            <w:rFonts w:ascii="Times New Roman" w:hAnsi="Times New Roman" w:cs="Times New Roman"/>
            <w:sz w:val="24"/>
            <w:szCs w:val="24"/>
          </w:rPr>
          <w:delText xml:space="preserve">are interchangeable when making some tweaks (for example the sensitivity method and the Lotka-Volterr model should be interchangeable with a small tweak). </w:delText>
        </w:r>
        <w:r w:rsidR="00A57201" w:rsidRPr="0027496F" w:rsidDel="0027496F">
          <w:rPr>
            <w:rFonts w:ascii="Times New Roman" w:hAnsi="Times New Roman" w:cs="Times New Roman"/>
            <w:sz w:val="24"/>
            <w:szCs w:val="24"/>
          </w:rPr>
          <w:delText xml:space="preserve">Therefore, </w:delText>
        </w:r>
        <w:r w:rsidR="009B53A2" w:rsidRPr="0027496F" w:rsidDel="0027496F">
          <w:rPr>
            <w:rFonts w:ascii="Times New Roman" w:hAnsi="Times New Roman" w:cs="Times New Roman"/>
            <w:sz w:val="24"/>
            <w:szCs w:val="24"/>
          </w:rPr>
          <w:delText xml:space="preserve">we do expect these methods are unlikely to give the same ND/RFD estimation and coexistence prediction, although empirical demonstration is still in lack. However, such empirical demonstration is necessary for this field to move forward. </w:delText>
        </w:r>
      </w:del>
    </w:p>
    <w:p w14:paraId="7D6C4E2F" w14:textId="19D616E7" w:rsidR="0027496F" w:rsidRDefault="000F21BA" w:rsidP="0027496F">
      <w:pPr>
        <w:pStyle w:val="Normal1"/>
        <w:spacing w:line="360" w:lineRule="auto"/>
        <w:rPr>
          <w:ins w:id="24" w:author="Godwin, Casey" w:date="2018-09-28T16:11:00Z"/>
          <w:rFonts w:ascii="Times New Roman" w:hAnsi="Times New Roman" w:cs="Times New Roman"/>
          <w:sz w:val="24"/>
          <w:szCs w:val="24"/>
        </w:rPr>
        <w:pPrChange w:id="25" w:author="Godwin, Casey" w:date="2018-09-28T16:11:00Z">
          <w:pPr>
            <w:pStyle w:val="Normal1"/>
            <w:numPr>
              <w:ilvl w:val="2"/>
              <w:numId w:val="1"/>
            </w:numPr>
            <w:spacing w:line="360" w:lineRule="auto"/>
            <w:ind w:left="2160" w:hanging="360"/>
          </w:pPr>
        </w:pPrChange>
      </w:pPr>
      <w:del w:id="26" w:author="Godwin, Casey" w:date="2018-09-28T16:06:00Z">
        <w:r w:rsidRPr="0027496F" w:rsidDel="0027496F">
          <w:rPr>
            <w:rFonts w:ascii="Times New Roman" w:hAnsi="Times New Roman" w:cs="Times New Roman"/>
            <w:sz w:val="24"/>
            <w:szCs w:val="24"/>
          </w:rPr>
          <w:delText xml:space="preserve">Although </w:delText>
        </w:r>
      </w:del>
      <w:del w:id="27" w:author="Godwin, Casey" w:date="2018-09-28T16:11:00Z">
        <w:r w:rsidRPr="0027496F" w:rsidDel="0027496F">
          <w:rPr>
            <w:rFonts w:ascii="Times New Roman" w:hAnsi="Times New Roman" w:cs="Times New Roman"/>
            <w:sz w:val="24"/>
            <w:szCs w:val="24"/>
          </w:rPr>
          <w:delText xml:space="preserve">a few papers have applied </w:delText>
        </w:r>
        <w:r w:rsidR="00794E37" w:rsidRPr="0027496F" w:rsidDel="0027496F">
          <w:rPr>
            <w:rFonts w:ascii="Times New Roman" w:hAnsi="Times New Roman" w:cs="Times New Roman"/>
            <w:sz w:val="24"/>
            <w:szCs w:val="24"/>
          </w:rPr>
          <w:delText xml:space="preserve">empirically-derived parameter values to </w:delText>
        </w:r>
        <w:r w:rsidRPr="0027496F" w:rsidDel="0027496F">
          <w:rPr>
            <w:rFonts w:ascii="Times New Roman" w:hAnsi="Times New Roman" w:cs="Times New Roman"/>
            <w:sz w:val="24"/>
            <w:szCs w:val="24"/>
          </w:rPr>
          <w:delText xml:space="preserve">show </w:delText>
        </w:r>
        <w:r w:rsidR="000D1B82" w:rsidRPr="0027496F" w:rsidDel="0027496F">
          <w:rPr>
            <w:rFonts w:ascii="Times New Roman" w:hAnsi="Times New Roman" w:cs="Times New Roman"/>
            <w:sz w:val="24"/>
            <w:szCs w:val="24"/>
          </w:rPr>
          <w:delText>that two methods are comparable (Letten et al 2017)</w:delText>
        </w:r>
        <w:r w:rsidR="00794E37" w:rsidRPr="0027496F" w:rsidDel="0027496F">
          <w:rPr>
            <w:rFonts w:ascii="Times New Roman" w:hAnsi="Times New Roman" w:cs="Times New Roman"/>
            <w:sz w:val="24"/>
            <w:szCs w:val="24"/>
          </w:rPr>
          <w:delText>, th</w:delText>
        </w:r>
      </w:del>
      <w:del w:id="28" w:author="Godwin, Casey" w:date="2018-09-28T16:06:00Z">
        <w:r w:rsidR="00794E37" w:rsidRPr="0027496F" w:rsidDel="0027496F">
          <w:rPr>
            <w:rFonts w:ascii="Times New Roman" w:hAnsi="Times New Roman" w:cs="Times New Roman"/>
            <w:sz w:val="24"/>
            <w:szCs w:val="24"/>
          </w:rPr>
          <w:delText>is</w:delText>
        </w:r>
      </w:del>
      <w:del w:id="29" w:author="Godwin, Casey" w:date="2018-09-28T16:11:00Z">
        <w:r w:rsidR="00794E37" w:rsidRPr="0027496F" w:rsidDel="0027496F">
          <w:rPr>
            <w:rFonts w:ascii="Times New Roman" w:hAnsi="Times New Roman" w:cs="Times New Roman"/>
            <w:sz w:val="24"/>
            <w:szCs w:val="24"/>
          </w:rPr>
          <w:delText xml:space="preserve"> </w:delText>
        </w:r>
      </w:del>
      <w:del w:id="30" w:author="Godwin, Casey" w:date="2018-09-28T16:05:00Z">
        <w:r w:rsidR="00794E37" w:rsidRPr="0027496F" w:rsidDel="0027496F">
          <w:rPr>
            <w:rFonts w:ascii="Times New Roman" w:hAnsi="Times New Roman" w:cs="Times New Roman"/>
            <w:sz w:val="24"/>
            <w:szCs w:val="24"/>
          </w:rPr>
          <w:delText xml:space="preserve">is still an </w:delText>
        </w:r>
      </w:del>
      <w:del w:id="31" w:author="Godwin, Casey" w:date="2018-09-28T16:11:00Z">
        <w:r w:rsidR="00794E37" w:rsidRPr="0027496F" w:rsidDel="0027496F">
          <w:rPr>
            <w:rFonts w:ascii="Times New Roman" w:hAnsi="Times New Roman" w:cs="Times New Roman"/>
            <w:sz w:val="24"/>
            <w:szCs w:val="24"/>
          </w:rPr>
          <w:delText>ad hoc test</w:delText>
        </w:r>
      </w:del>
      <w:del w:id="32" w:author="Godwin, Casey" w:date="2018-09-28T16:06:00Z">
        <w:r w:rsidR="00EC2AEA" w:rsidRPr="0027496F" w:rsidDel="0027496F">
          <w:rPr>
            <w:rFonts w:ascii="Times New Roman" w:hAnsi="Times New Roman" w:cs="Times New Roman"/>
            <w:sz w:val="24"/>
            <w:szCs w:val="24"/>
          </w:rPr>
          <w:delText xml:space="preserve"> and </w:delText>
        </w:r>
      </w:del>
      <w:del w:id="33" w:author="Godwin, Casey" w:date="2018-09-28T16:11:00Z">
        <w:r w:rsidR="00EC2AEA" w:rsidRPr="0027496F" w:rsidDel="0027496F">
          <w:rPr>
            <w:rFonts w:ascii="Times New Roman" w:hAnsi="Times New Roman" w:cs="Times New Roman"/>
            <w:sz w:val="24"/>
            <w:szCs w:val="24"/>
          </w:rPr>
          <w:delText>do</w:delText>
        </w:r>
      </w:del>
      <w:del w:id="34" w:author="Godwin, Casey" w:date="2018-09-28T16:06:00Z">
        <w:r w:rsidR="00EC2AEA" w:rsidRPr="0027496F" w:rsidDel="0027496F">
          <w:rPr>
            <w:rFonts w:ascii="Times New Roman" w:hAnsi="Times New Roman" w:cs="Times New Roman"/>
            <w:sz w:val="24"/>
            <w:szCs w:val="24"/>
          </w:rPr>
          <w:delText>es</w:delText>
        </w:r>
      </w:del>
      <w:del w:id="35" w:author="Godwin, Casey" w:date="2018-09-28T16:11:00Z">
        <w:r w:rsidR="00EC2AEA" w:rsidRPr="0027496F" w:rsidDel="0027496F">
          <w:rPr>
            <w:rFonts w:ascii="Times New Roman" w:hAnsi="Times New Roman" w:cs="Times New Roman"/>
            <w:sz w:val="24"/>
            <w:szCs w:val="24"/>
          </w:rPr>
          <w:delText xml:space="preserve"> not reflect the differences in experimental design, assumptions, and </w:delText>
        </w:r>
      </w:del>
      <w:del w:id="36" w:author="Godwin, Casey" w:date="2018-09-28T16:07:00Z">
        <w:r w:rsidR="00EC2AEA" w:rsidRPr="0027496F" w:rsidDel="0027496F">
          <w:rPr>
            <w:rFonts w:ascii="Times New Roman" w:hAnsi="Times New Roman" w:cs="Times New Roman"/>
            <w:sz w:val="24"/>
            <w:szCs w:val="24"/>
          </w:rPr>
          <w:delText xml:space="preserve">utility </w:delText>
        </w:r>
      </w:del>
      <w:del w:id="37" w:author="Godwin, Casey" w:date="2018-09-28T16:11:00Z">
        <w:r w:rsidR="00EC2AEA" w:rsidRPr="0027496F" w:rsidDel="0027496F">
          <w:rPr>
            <w:rFonts w:ascii="Times New Roman" w:hAnsi="Times New Roman" w:cs="Times New Roman"/>
            <w:sz w:val="24"/>
            <w:szCs w:val="24"/>
          </w:rPr>
          <w:delText xml:space="preserve">that are outlined in Table </w:delText>
        </w:r>
        <w:r w:rsidR="00152118" w:rsidRPr="0027496F" w:rsidDel="0027496F">
          <w:rPr>
            <w:rFonts w:ascii="Times New Roman" w:hAnsi="Times New Roman" w:cs="Times New Roman"/>
            <w:sz w:val="24"/>
            <w:szCs w:val="24"/>
          </w:rPr>
          <w:delText>2</w:delText>
        </w:r>
        <w:r w:rsidR="00794E37" w:rsidRPr="0027496F" w:rsidDel="0027496F">
          <w:rPr>
            <w:rFonts w:ascii="Times New Roman" w:hAnsi="Times New Roman" w:cs="Times New Roman"/>
            <w:sz w:val="24"/>
            <w:szCs w:val="24"/>
          </w:rPr>
          <w:delText xml:space="preserve">. </w:delText>
        </w:r>
      </w:del>
      <w:ins w:id="38" w:author="Godwin, Casey" w:date="2018-09-28T16:07:00Z">
        <w:r w:rsidR="0027496F">
          <w:rPr>
            <w:rFonts w:ascii="Times New Roman" w:hAnsi="Times New Roman" w:cs="Times New Roman"/>
            <w:sz w:val="24"/>
            <w:szCs w:val="24"/>
          </w:rPr>
          <w:t xml:space="preserve">This means that </w:t>
        </w:r>
      </w:ins>
      <w:ins w:id="39" w:author="Godwin, Casey" w:date="2018-09-28T16:08:00Z">
        <w:r w:rsidR="0027496F">
          <w:rPr>
            <w:rFonts w:ascii="Times New Roman" w:hAnsi="Times New Roman" w:cs="Times New Roman"/>
            <w:sz w:val="24"/>
            <w:szCs w:val="24"/>
          </w:rPr>
          <w:t xml:space="preserve">values of </w:t>
        </w:r>
      </w:ins>
      <w:ins w:id="40" w:author="Godwin, Casey" w:date="2018-09-28T16:07:00Z">
        <w:r w:rsidR="0027496F">
          <w:rPr>
            <w:rFonts w:ascii="Times New Roman" w:hAnsi="Times New Roman" w:cs="Times New Roman"/>
            <w:sz w:val="24"/>
            <w:szCs w:val="24"/>
          </w:rPr>
          <w:t xml:space="preserve">ND and RFD from different experimental approaches are not comparable. </w:t>
        </w:r>
      </w:ins>
      <w:ins w:id="41" w:author="Godwin, Casey" w:date="2018-09-28T16:11:00Z">
        <w:r w:rsidR="0027496F">
          <w:rPr>
            <w:rFonts w:ascii="Times New Roman" w:hAnsi="Times New Roman" w:cs="Times New Roman"/>
            <w:sz w:val="24"/>
            <w:szCs w:val="24"/>
          </w:rPr>
          <w:t xml:space="preserve">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27496F">
          <w:rPr>
            <w:lang w:val="en-US"/>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that are outlined in Table 2.</w:t>
        </w:r>
      </w:ins>
    </w:p>
    <w:p w14:paraId="45395BD5" w14:textId="77777777" w:rsidR="0027496F" w:rsidRPr="0027496F" w:rsidRDefault="0027496F" w:rsidP="0027496F">
      <w:pPr>
        <w:pStyle w:val="Normal1"/>
        <w:spacing w:line="360" w:lineRule="auto"/>
        <w:rPr>
          <w:ins w:id="42" w:author="Godwin, Casey" w:date="2018-09-28T16:08:00Z"/>
          <w:lang w:val="en-US"/>
          <w:rPrChange w:id="43" w:author="Godwin, Casey" w:date="2018-09-28T16:08:00Z">
            <w:rPr>
              <w:ins w:id="44" w:author="Godwin, Casey" w:date="2018-09-28T16:08:00Z"/>
              <w:rFonts w:ascii="Times New Roman" w:hAnsi="Times New Roman" w:cs="Times New Roman"/>
              <w:sz w:val="24"/>
              <w:szCs w:val="24"/>
            </w:rPr>
          </w:rPrChange>
        </w:rPr>
        <w:pPrChange w:id="45" w:author="Godwin, Casey" w:date="2018-09-28T16:11:00Z">
          <w:pPr>
            <w:pStyle w:val="Normal1"/>
            <w:numPr>
              <w:ilvl w:val="2"/>
              <w:numId w:val="1"/>
            </w:numPr>
            <w:spacing w:line="360" w:lineRule="auto"/>
            <w:ind w:left="2160" w:hanging="360"/>
          </w:pPr>
        </w:pPrChange>
      </w:pPr>
    </w:p>
    <w:p w14:paraId="2101F363" w14:textId="7AD7061C" w:rsidR="004044A2" w:rsidRPr="0027496F" w:rsidDel="0027496F" w:rsidRDefault="0027496F" w:rsidP="007E2CE1">
      <w:pPr>
        <w:pStyle w:val="Normal1"/>
        <w:numPr>
          <w:ilvl w:val="2"/>
          <w:numId w:val="1"/>
        </w:numPr>
        <w:spacing w:line="360" w:lineRule="auto"/>
        <w:rPr>
          <w:del w:id="46" w:author="Godwin, Casey" w:date="2018-09-28T16:14:00Z"/>
          <w:lang w:val="en-US"/>
          <w:rPrChange w:id="47" w:author="Godwin, Casey" w:date="2018-09-28T16:14:00Z">
            <w:rPr>
              <w:del w:id="48" w:author="Godwin, Casey" w:date="2018-09-28T16:14:00Z"/>
              <w:rFonts w:ascii="Times New Roman" w:hAnsi="Times New Roman" w:cs="Times New Roman"/>
              <w:sz w:val="24"/>
              <w:szCs w:val="24"/>
            </w:rPr>
          </w:rPrChange>
        </w:rPr>
      </w:pPr>
      <w:ins w:id="49" w:author="Godwin, Casey" w:date="2018-09-28T16:08:00Z">
        <w:r>
          <w:rPr>
            <w:rFonts w:ascii="Times New Roman" w:hAnsi="Times New Roman" w:cs="Times New Roman"/>
            <w:sz w:val="24"/>
            <w:szCs w:val="24"/>
          </w:rPr>
          <w:t>The fact that ND and RFD are not comparable among different</w:t>
        </w:r>
      </w:ins>
      <w:ins w:id="50" w:author="Godwin, Casey" w:date="2018-09-28T16:14:00Z">
        <w:r>
          <w:rPr>
            <w:rFonts w:ascii="Times New Roman" w:hAnsi="Times New Roman" w:cs="Times New Roman"/>
            <w:sz w:val="24"/>
            <w:szCs w:val="24"/>
          </w:rPr>
          <w:t xml:space="preserve"> </w:t>
        </w:r>
      </w:ins>
      <w:ins w:id="51" w:author="Godwin, Casey" w:date="2018-09-28T16:08:00Z">
        <w:r>
          <w:rPr>
            <w:rFonts w:ascii="Times New Roman" w:hAnsi="Times New Roman" w:cs="Times New Roman"/>
            <w:sz w:val="24"/>
            <w:szCs w:val="24"/>
          </w:rPr>
          <w:t xml:space="preserve">experimental approaches limits </w:t>
        </w:r>
      </w:ins>
      <w:ins w:id="52" w:author="Godwin, Casey" w:date="2018-09-28T16:09:00Z">
        <w:r>
          <w:rPr>
            <w:rFonts w:ascii="Times New Roman" w:hAnsi="Times New Roman" w:cs="Times New Roman"/>
            <w:sz w:val="24"/>
            <w:szCs w:val="24"/>
          </w:rPr>
          <w:t xml:space="preserve">the possibilities for synthesis. </w:t>
        </w:r>
      </w:ins>
      <w:ins w:id="53" w:author="Godwin, Casey" w:date="2018-09-28T16:10:00Z">
        <w:r>
          <w:rPr>
            <w:rFonts w:ascii="Times New Roman" w:hAnsi="Times New Roman" w:cs="Times New Roman"/>
            <w:sz w:val="24"/>
            <w:szCs w:val="24"/>
          </w:rPr>
          <w:t xml:space="preserve">For example, studies that relate ND and RFD to phylogenetic or functional divergence </w:t>
        </w:r>
      </w:ins>
      <w:ins w:id="54" w:author="Godwin, Casey" w:date="2018-09-28T16:11:00Z">
        <w:r>
          <w:rPr>
            <w:rFonts w:ascii="Times New Roman" w:hAnsi="Times New Roman" w:cs="Times New Roman"/>
            <w:sz w:val="24"/>
            <w:szCs w:val="24"/>
          </w:rPr>
          <w:t xml:space="preserve">among species </w:t>
        </w:r>
      </w:ins>
      <w:ins w:id="55" w:author="Godwin, Casey" w:date="2018-09-28T16:10:00Z">
        <w:r>
          <w:rPr>
            <w:rFonts w:ascii="Times New Roman" w:hAnsi="Times New Roman" w:cs="Times New Roman"/>
            <w:sz w:val="24"/>
            <w:szCs w:val="24"/>
          </w:rPr>
          <w:t>(Narwani et al 2013)</w:t>
        </w:r>
      </w:ins>
      <w:ins w:id="56" w:author="Godwin, Casey" w:date="2018-09-28T16:11:00Z">
        <w:r>
          <w:rPr>
            <w:rFonts w:ascii="Times New Roman" w:hAnsi="Times New Roman" w:cs="Times New Roman"/>
            <w:sz w:val="24"/>
            <w:szCs w:val="24"/>
          </w:rPr>
          <w:t xml:space="preserve"> would need to use the same empirical approach and experimental conditions for all of the species. </w:t>
        </w:r>
      </w:ins>
    </w:p>
    <w:p w14:paraId="67805164" w14:textId="77777777" w:rsidR="0027496F" w:rsidRPr="0027496F" w:rsidRDefault="0027496F" w:rsidP="0027496F">
      <w:pPr>
        <w:pStyle w:val="Normal1"/>
        <w:spacing w:line="360" w:lineRule="auto"/>
        <w:rPr>
          <w:ins w:id="57" w:author="Godwin, Casey" w:date="2018-09-28T16:14:00Z"/>
          <w:lang w:val="en-US"/>
          <w:rPrChange w:id="58" w:author="Godwin, Casey" w:date="2018-09-28T16:06:00Z">
            <w:rPr>
              <w:ins w:id="59" w:author="Godwin, Casey" w:date="2018-09-28T16:14:00Z"/>
              <w:rFonts w:ascii="Times New Roman" w:hAnsi="Times New Roman" w:cs="Times New Roman"/>
              <w:sz w:val="24"/>
              <w:szCs w:val="24"/>
            </w:rPr>
          </w:rPrChange>
        </w:rPr>
        <w:pPrChange w:id="60" w:author="Godwin, Casey" w:date="2018-09-28T16:14:00Z">
          <w:pPr>
            <w:pStyle w:val="Normal1"/>
            <w:numPr>
              <w:ilvl w:val="2"/>
              <w:numId w:val="1"/>
            </w:numPr>
            <w:spacing w:line="360" w:lineRule="auto"/>
            <w:ind w:left="2160" w:hanging="360"/>
          </w:pPr>
        </w:pPrChange>
      </w:pPr>
    </w:p>
    <w:p w14:paraId="6B8B19DA" w14:textId="77777777" w:rsidR="0027496F" w:rsidRDefault="0027496F" w:rsidP="0027496F">
      <w:pPr>
        <w:pStyle w:val="Normal1"/>
        <w:spacing w:line="360" w:lineRule="auto"/>
        <w:rPr>
          <w:ins w:id="61" w:author="Godwin, Casey" w:date="2018-09-28T16:14:00Z"/>
          <w:rFonts w:ascii="Times New Roman" w:hAnsi="Times New Roman" w:cs="Times New Roman"/>
          <w:sz w:val="24"/>
          <w:szCs w:val="24"/>
        </w:rPr>
        <w:pPrChange w:id="62" w:author="Godwin, Casey" w:date="2018-09-28T16:14:00Z">
          <w:pPr>
            <w:pStyle w:val="Normal1"/>
            <w:numPr>
              <w:ilvl w:val="2"/>
              <w:numId w:val="1"/>
            </w:numPr>
            <w:spacing w:line="360" w:lineRule="auto"/>
            <w:ind w:left="2160" w:hanging="360"/>
          </w:pPr>
        </w:pPrChange>
      </w:pPr>
    </w:p>
    <w:p w14:paraId="6E622461" w14:textId="15E66BBB" w:rsidR="00CA292C" w:rsidRDefault="0027496F" w:rsidP="0027496F">
      <w:pPr>
        <w:pStyle w:val="Normal1"/>
        <w:spacing w:line="360" w:lineRule="auto"/>
        <w:rPr>
          <w:ins w:id="63" w:author="Godwin, Casey" w:date="2018-09-28T16:20:00Z"/>
          <w:rFonts w:ascii="Times New Roman" w:hAnsi="Times New Roman" w:cs="Times New Roman"/>
          <w:sz w:val="24"/>
          <w:szCs w:val="24"/>
        </w:rPr>
        <w:pPrChange w:id="64" w:author="Godwin, Casey" w:date="2018-09-28T16:14:00Z">
          <w:pPr>
            <w:pStyle w:val="Normal1"/>
            <w:numPr>
              <w:ilvl w:val="2"/>
              <w:numId w:val="1"/>
            </w:numPr>
            <w:spacing w:line="360" w:lineRule="auto"/>
            <w:ind w:left="2160" w:hanging="360"/>
          </w:pPr>
        </w:pPrChange>
      </w:pPr>
      <w:ins w:id="65" w:author="Godwin, Casey" w:date="2018-09-28T16:15:00Z">
        <w:r>
          <w:rPr>
            <w:rFonts w:ascii="Times New Roman" w:hAnsi="Times New Roman" w:cs="Times New Roman"/>
            <w:sz w:val="24"/>
            <w:szCs w:val="24"/>
          </w:rPr>
          <w:t>Caution XXX: Adherence to assumptions.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w:t>
        </w:r>
      </w:ins>
      <w:ins w:id="66" w:author="Godwin, Casey" w:date="2018-09-28T16:16:00Z">
        <w:r w:rsidR="00CA292C">
          <w:rPr>
            <w:rFonts w:ascii="Times New Roman" w:hAnsi="Times New Roman" w:cs="Times New Roman"/>
            <w:sz w:val="24"/>
            <w:szCs w:val="24"/>
          </w:rPr>
          <w:t xml:space="preserve"> When those assumptions are not recognized and justified, any of these three methods can give misleading predictions. </w:t>
        </w:r>
      </w:ins>
      <w:ins w:id="67" w:author="Godwin, Casey" w:date="2018-09-28T16:17:00Z">
        <w:r w:rsidR="00CA292C">
          <w:rPr>
            <w:rFonts w:ascii="Times New Roman" w:hAnsi="Times New Roman" w:cs="Times New Roman"/>
            <w:sz w:val="24"/>
            <w:szCs w:val="24"/>
          </w:rPr>
          <w:t xml:space="preserve">For instance, the Lotka-Volterra </w:t>
        </w:r>
      </w:ins>
      <w:ins w:id="68" w:author="Godwin, Casey" w:date="2018-09-28T16:18:00Z">
        <w:r w:rsidR="00CA292C">
          <w:rPr>
            <w:rFonts w:ascii="Times New Roman" w:hAnsi="Times New Roman" w:cs="Times New Roman"/>
            <w:sz w:val="24"/>
            <w:szCs w:val="24"/>
          </w:rPr>
          <w:t>method</w:t>
        </w:r>
      </w:ins>
      <w:ins w:id="69" w:author="Godwin, Casey" w:date="2018-09-28T16:17:00Z">
        <w:r w:rsidR="00CA292C">
          <w:rPr>
            <w:rFonts w:ascii="Times New Roman" w:hAnsi="Times New Roman" w:cs="Times New Roman"/>
            <w:sz w:val="24"/>
            <w:szCs w:val="24"/>
          </w:rPr>
          <w:t xml:space="preserve"> assumes that the per-capita effect of species i on species j is independent of the density of either species i or species j.</w:t>
        </w:r>
      </w:ins>
      <w:ins w:id="70" w:author="Godwin, Casey" w:date="2018-09-28T16:18:00Z">
        <w:r w:rsidR="00CA292C" w:rsidRPr="00CA292C">
          <w:rPr>
            <w:rFonts w:ascii="Times New Roman" w:hAnsi="Times New Roman" w:cs="Times New Roman"/>
            <w:sz w:val="24"/>
            <w:szCs w:val="24"/>
          </w:rPr>
          <w:t xml:space="preserve"> </w:t>
        </w:r>
      </w:ins>
      <w:moveToRangeStart w:id="71" w:author="Godwin, Casey" w:date="2018-09-28T16:18:00Z" w:name="move525914832"/>
      <w:moveTo w:id="72" w:author="Godwin, Casey" w:date="2018-09-28T16:18:00Z">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w:t>
        </w:r>
      </w:moveTo>
      <w:ins w:id="73" w:author="Godwin, Casey" w:date="2018-09-28T16:18:00Z">
        <w:r w:rsidR="00CA292C">
          <w:rPr>
            <w:rFonts w:ascii="Times New Roman" w:hAnsi="Times New Roman" w:cs="Times New Roman"/>
            <w:sz w:val="24"/>
            <w:szCs w:val="24"/>
          </w:rPr>
          <w:t>In designing and interpreting experiments</w:t>
        </w:r>
      </w:ins>
      <w:moveTo w:id="74" w:author="Godwin, Casey" w:date="2018-09-28T16:18:00Z">
        <w:del w:id="75" w:author="Godwin, Casey" w:date="2018-09-28T16:18:00Z">
          <w:r w:rsidR="00CA292C" w:rsidDel="00CA292C">
            <w:rPr>
              <w:rFonts w:ascii="Times New Roman" w:hAnsi="Times New Roman" w:cs="Times New Roman"/>
              <w:sz w:val="24"/>
              <w:szCs w:val="24"/>
            </w:rPr>
            <w:delText>As a result</w:delText>
          </w:r>
        </w:del>
        <w:r w:rsidR="00CA292C">
          <w:rPr>
            <w:rFonts w:ascii="Times New Roman" w:hAnsi="Times New Roman" w:cs="Times New Roman"/>
            <w:sz w:val="24"/>
            <w:szCs w:val="24"/>
          </w:rPr>
          <w:t xml:space="preserve">, it would be </w:t>
        </w:r>
        <w:del w:id="76" w:author="Godwin, Casey" w:date="2018-09-28T16:18:00Z">
          <w:r w:rsidR="00CA292C" w:rsidDel="00CA292C">
            <w:rPr>
              <w:rFonts w:ascii="Times New Roman" w:hAnsi="Times New Roman" w:cs="Times New Roman"/>
              <w:sz w:val="24"/>
              <w:szCs w:val="24"/>
            </w:rPr>
            <w:delText xml:space="preserve">entirely </w:delText>
          </w:r>
        </w:del>
        <w:r w:rsidR="00CA292C">
          <w:rPr>
            <w:rFonts w:ascii="Times New Roman" w:hAnsi="Times New Roman" w:cs="Times New Roman"/>
            <w:sz w:val="24"/>
            <w:szCs w:val="24"/>
          </w:rPr>
          <w:t>unclear which value to select for the interaction coefficients. This example shows how empirically comparing two methods can reveal differences among the methods which are not readily apparent from their derivation.</w:t>
        </w:r>
      </w:moveTo>
      <w:moveToRangeEnd w:id="71"/>
    </w:p>
    <w:p w14:paraId="43BFA79F" w14:textId="77777777" w:rsidR="00CA292C" w:rsidRDefault="00CA292C" w:rsidP="0027496F">
      <w:pPr>
        <w:pStyle w:val="Normal1"/>
        <w:spacing w:line="360" w:lineRule="auto"/>
        <w:rPr>
          <w:ins w:id="77" w:author="Godwin, Casey" w:date="2018-09-28T16:16:00Z"/>
          <w:rFonts w:ascii="Times New Roman" w:hAnsi="Times New Roman" w:cs="Times New Roman"/>
          <w:sz w:val="24"/>
          <w:szCs w:val="24"/>
        </w:rPr>
        <w:pPrChange w:id="78" w:author="Godwin, Casey" w:date="2018-09-28T16:14:00Z">
          <w:pPr>
            <w:pStyle w:val="Normal1"/>
            <w:numPr>
              <w:ilvl w:val="2"/>
              <w:numId w:val="1"/>
            </w:numPr>
            <w:spacing w:line="360" w:lineRule="auto"/>
            <w:ind w:left="2160" w:hanging="360"/>
          </w:pPr>
        </w:pPrChange>
      </w:pPr>
    </w:p>
    <w:p w14:paraId="62E2E81E" w14:textId="0EB1F29E" w:rsidR="0050474B" w:rsidRPr="0050474B" w:rsidDel="00CA292C" w:rsidRDefault="00794E37" w:rsidP="00CA292C">
      <w:pPr>
        <w:pStyle w:val="Normal1"/>
        <w:spacing w:line="360" w:lineRule="auto"/>
        <w:rPr>
          <w:del w:id="79" w:author="Godwin, Casey" w:date="2018-09-28T16:19:00Z"/>
          <w:rFonts w:ascii="Times New Roman" w:hAnsi="Times New Roman" w:cs="Times New Roman"/>
          <w:sz w:val="24"/>
          <w:szCs w:val="24"/>
        </w:rPr>
        <w:pPrChange w:id="80" w:author="Godwin, Casey" w:date="2018-09-28T16:19:00Z">
          <w:pPr>
            <w:pStyle w:val="Normal1"/>
            <w:numPr>
              <w:ilvl w:val="2"/>
              <w:numId w:val="1"/>
            </w:numPr>
            <w:spacing w:line="360" w:lineRule="auto"/>
            <w:ind w:left="2160" w:hanging="360"/>
          </w:pPr>
        </w:pPrChange>
      </w:pPr>
      <w:del w:id="81" w:author="Godwin, Casey" w:date="2018-09-28T16:16:00Z">
        <w:r w:rsidRPr="00B0403D" w:rsidDel="00CA292C">
          <w:rPr>
            <w:rFonts w:ascii="Times New Roman" w:hAnsi="Times New Roman" w:cs="Times New Roman"/>
            <w:sz w:val="24"/>
            <w:szCs w:val="24"/>
          </w:rPr>
          <w:delText>What would be much more useful is a</w:delText>
        </w:r>
        <w:r w:rsidR="00EC2AEA" w:rsidDel="00CA292C">
          <w:rPr>
            <w:rFonts w:ascii="Times New Roman" w:hAnsi="Times New Roman" w:cs="Times New Roman"/>
            <w:sz w:val="24"/>
            <w:szCs w:val="24"/>
          </w:rPr>
          <w:delText xml:space="preserve">n empirical </w:delText>
        </w:r>
        <w:r w:rsidRPr="00B0403D" w:rsidDel="00CA292C">
          <w:rPr>
            <w:rFonts w:ascii="Times New Roman" w:hAnsi="Times New Roman" w:cs="Times New Roman"/>
            <w:sz w:val="24"/>
            <w:szCs w:val="24"/>
          </w:rPr>
          <w:delText xml:space="preserve">study that uses two </w:delText>
        </w:r>
        <w:r w:rsidR="00EC2AEA" w:rsidDel="00CA292C">
          <w:rPr>
            <w:rFonts w:ascii="Times New Roman" w:hAnsi="Times New Roman" w:cs="Times New Roman"/>
            <w:sz w:val="24"/>
            <w:szCs w:val="24"/>
          </w:rPr>
          <w:delText xml:space="preserve">or more </w:delText>
        </w:r>
        <w:r w:rsidRPr="00B0403D" w:rsidDel="00CA292C">
          <w:rPr>
            <w:rFonts w:ascii="Times New Roman" w:hAnsi="Times New Roman" w:cs="Times New Roman"/>
            <w:sz w:val="24"/>
            <w:szCs w:val="24"/>
          </w:rPr>
          <w:delText xml:space="preserve">of these experimental approaches for the same set of species and environmental conditions. </w:delText>
        </w:r>
      </w:del>
      <w:del w:id="82" w:author="Godwin, Casey" w:date="2018-09-28T16:19:00Z">
        <w:r w:rsidRPr="00B0403D" w:rsidDel="00CA292C">
          <w:rPr>
            <w:rFonts w:ascii="Times New Roman" w:hAnsi="Times New Roman" w:cs="Times New Roman"/>
            <w:sz w:val="24"/>
            <w:szCs w:val="24"/>
          </w:rPr>
          <w:delText xml:space="preserve">For example, one </w:delText>
        </w:r>
        <w:r w:rsidR="005C49C8" w:rsidDel="00CA292C">
          <w:rPr>
            <w:rFonts w:ascii="Times New Roman" w:hAnsi="Times New Roman" w:cs="Times New Roman"/>
            <w:sz w:val="24"/>
            <w:szCs w:val="24"/>
          </w:rPr>
          <w:delText xml:space="preserve">could parameterize the Lotka-Volterra interaction coefficients for a pair of species (Fig 1), and the subsequently measure sensitivity to invasion (Fig 2). While we have shown that </w:delText>
        </w:r>
        <w:r w:rsidR="009B721E" w:rsidDel="00CA292C">
          <w:rPr>
            <w:rFonts w:ascii="Times New Roman" w:hAnsi="Times New Roman" w:cs="Times New Roman"/>
            <w:sz w:val="24"/>
            <w:szCs w:val="24"/>
          </w:rPr>
          <w:delText>these two methods are equivalent when the species population dynamics and interactions are goverened as described by the Lotka-Volterra model, this may not be the case in real study systems</w:delText>
        </w:r>
      </w:del>
      <w:del w:id="83" w:author="Godwin, Casey" w:date="2018-09-28T16:17:00Z">
        <w:r w:rsidR="009B721E" w:rsidDel="00CA292C">
          <w:rPr>
            <w:rFonts w:ascii="Times New Roman" w:hAnsi="Times New Roman" w:cs="Times New Roman"/>
            <w:sz w:val="24"/>
            <w:szCs w:val="24"/>
          </w:rPr>
          <w:delText>. For instance, the Lotka-Volterra model assumes that the per-capita effect of species i on species j is independen</w:delText>
        </w:r>
        <w:r w:rsidR="00FF20A3" w:rsidDel="00CA292C">
          <w:rPr>
            <w:rFonts w:ascii="Times New Roman" w:hAnsi="Times New Roman" w:cs="Times New Roman"/>
            <w:sz w:val="24"/>
            <w:szCs w:val="24"/>
          </w:rPr>
          <w:delText>t</w:delText>
        </w:r>
        <w:r w:rsidR="009B721E" w:rsidDel="00CA292C">
          <w:rPr>
            <w:rFonts w:ascii="Times New Roman" w:hAnsi="Times New Roman" w:cs="Times New Roman"/>
            <w:sz w:val="24"/>
            <w:szCs w:val="24"/>
          </w:rPr>
          <w:delText xml:space="preserve"> o</w:delText>
        </w:r>
        <w:r w:rsidR="009E2CCD" w:rsidDel="00CA292C">
          <w:rPr>
            <w:rFonts w:ascii="Times New Roman" w:hAnsi="Times New Roman" w:cs="Times New Roman"/>
            <w:sz w:val="24"/>
            <w:szCs w:val="24"/>
          </w:rPr>
          <w:delText>f</w:delText>
        </w:r>
        <w:r w:rsidR="009B721E" w:rsidDel="00CA292C">
          <w:rPr>
            <w:rFonts w:ascii="Times New Roman" w:hAnsi="Times New Roman" w:cs="Times New Roman"/>
            <w:sz w:val="24"/>
            <w:szCs w:val="24"/>
          </w:rPr>
          <w:delText xml:space="preserve"> the density of either species i or species j.</w:delText>
        </w:r>
      </w:del>
      <w:del w:id="84" w:author="Godwin, Casey" w:date="2018-09-28T16:19:00Z">
        <w:r w:rsidR="009B721E" w:rsidDel="00CA292C">
          <w:rPr>
            <w:rFonts w:ascii="Times New Roman" w:hAnsi="Times New Roman" w:cs="Times New Roman"/>
            <w:sz w:val="24"/>
            <w:szCs w:val="24"/>
          </w:rPr>
          <w:delText xml:space="preserve"> </w:delText>
        </w:r>
      </w:del>
      <w:moveFromRangeStart w:id="85" w:author="Godwin, Casey" w:date="2018-09-28T16:18:00Z" w:name="move525914832"/>
      <w:moveFrom w:id="86" w:author="Godwin, Casey" w:date="2018-09-28T16:18:00Z">
        <w:del w:id="87" w:author="Godwin, Casey" w:date="2018-09-28T16:19:00Z">
          <w:r w:rsidR="009B721E" w:rsidDel="00CA292C">
            <w:rPr>
              <w:rFonts w:ascii="Times New Roman" w:hAnsi="Times New Roman" w:cs="Times New Roman"/>
              <w:sz w:val="24"/>
              <w:szCs w:val="24"/>
            </w:rPr>
            <w:delText xml:space="preserve">However, there are cases where this assumption is clearly not met. </w:delText>
          </w:r>
          <w:r w:rsidR="00543372" w:rsidDel="00CA292C">
            <w:rPr>
              <w:rFonts w:ascii="Times New Roman" w:hAnsi="Times New Roman" w:cs="Times New Roman"/>
              <w:sz w:val="24"/>
              <w:szCs w:val="24"/>
            </w:rPr>
            <w:delText xml:space="preserve">For example, if </w:delText>
          </w:r>
          <w:r w:rsidR="009B721E" w:rsidDel="00CA292C">
            <w:rPr>
              <w:rFonts w:ascii="Times New Roman" w:hAnsi="Times New Roman" w:cs="Times New Roman"/>
              <w:sz w:val="24"/>
              <w:szCs w:val="24"/>
            </w:rPr>
            <w:delText xml:space="preserve">species </w:delText>
          </w:r>
          <w:r w:rsidR="00543372" w:rsidDel="00CA292C">
            <w:rPr>
              <w:rFonts w:ascii="Times New Roman" w:hAnsi="Times New Roman" w:cs="Times New Roman"/>
              <w:sz w:val="24"/>
              <w:szCs w:val="24"/>
            </w:rPr>
            <w:delText>we</w:delText>
          </w:r>
          <w:r w:rsidR="009B721E" w:rsidDel="00CA292C">
            <w:rPr>
              <w:rFonts w:ascii="Times New Roman" w:hAnsi="Times New Roman" w:cs="Times New Roman"/>
              <w:sz w:val="24"/>
              <w:szCs w:val="24"/>
            </w:rPr>
            <w:delText>re limited by resources (e.g. nutrients), a positive saturating relationship between the availability of resources and per-capita growth rate</w:delText>
          </w:r>
          <w:r w:rsidR="00543372" w:rsidDel="00CA292C">
            <w:rPr>
              <w:rFonts w:ascii="Times New Roman" w:hAnsi="Times New Roman" w:cs="Times New Roman"/>
              <w:sz w:val="24"/>
              <w:szCs w:val="24"/>
            </w:rPr>
            <w:delText xml:space="preserve"> means that density-dependence is weak at low population sizes and stronger at higher population densities</w:delText>
          </w:r>
          <w:r w:rsidR="009B721E" w:rsidDel="00CA292C">
            <w:rPr>
              <w:rFonts w:ascii="Times New Roman" w:hAnsi="Times New Roman" w:cs="Times New Roman"/>
              <w:sz w:val="24"/>
              <w:szCs w:val="24"/>
            </w:rPr>
            <w:delText xml:space="preserve">. </w:delText>
          </w:r>
          <w:r w:rsidR="00543372" w:rsidDel="00CA292C">
            <w:rPr>
              <w:rFonts w:ascii="Times New Roman" w:hAnsi="Times New Roman" w:cs="Times New Roman"/>
              <w:sz w:val="24"/>
              <w:szCs w:val="24"/>
            </w:rPr>
            <w:delText>Thus</w:delText>
          </w:r>
          <w:r w:rsidR="009B721E" w:rsidDel="00CA292C">
            <w:rPr>
              <w:rFonts w:ascii="Times New Roman" w:hAnsi="Times New Roman" w:cs="Times New Roman"/>
              <w:sz w:val="24"/>
              <w:szCs w:val="24"/>
            </w:rPr>
            <w:delText xml:space="preserve">, both the inter and intraspecific interaction coefficients would appear to be very small if measured at </w:delText>
          </w:r>
          <w:r w:rsidR="00A96538" w:rsidDel="00CA292C">
            <w:rPr>
              <w:rFonts w:ascii="Times New Roman" w:hAnsi="Times New Roman" w:cs="Times New Roman"/>
              <w:sz w:val="24"/>
              <w:szCs w:val="24"/>
            </w:rPr>
            <w:delTex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delText>
          </w:r>
        </w:del>
      </w:moveFrom>
      <w:moveFromRangeEnd w:id="85"/>
    </w:p>
    <w:p w14:paraId="35EFA7DB" w14:textId="4D44138E" w:rsidR="00D20E7A" w:rsidDel="00CA292C" w:rsidRDefault="00E152D2" w:rsidP="00CA292C">
      <w:pPr>
        <w:pStyle w:val="Normal1"/>
        <w:spacing w:line="360" w:lineRule="auto"/>
        <w:rPr>
          <w:del w:id="88" w:author="Godwin, Casey" w:date="2018-09-28T16:19:00Z"/>
          <w:rFonts w:ascii="Times New Roman" w:hAnsi="Times New Roman" w:cs="Times New Roman"/>
          <w:sz w:val="24"/>
          <w:szCs w:val="24"/>
        </w:rPr>
        <w:pPrChange w:id="89" w:author="Godwin, Casey" w:date="2018-09-28T16:19:00Z">
          <w:pPr>
            <w:pStyle w:val="Normal1"/>
            <w:numPr>
              <w:ilvl w:val="2"/>
              <w:numId w:val="1"/>
            </w:numPr>
            <w:spacing w:line="360" w:lineRule="auto"/>
            <w:ind w:left="2160" w:hanging="360"/>
          </w:pPr>
        </w:pPrChange>
      </w:pPr>
      <w:del w:id="90" w:author="Godwin, Casey" w:date="2018-09-28T16:19:00Z">
        <w:r w:rsidRPr="00E10F6B" w:rsidDel="00CA292C">
          <w:rPr>
            <w:rFonts w:ascii="Times New Roman" w:hAnsi="Times New Roman" w:cs="Times New Roman"/>
            <w:sz w:val="24"/>
            <w:szCs w:val="24"/>
          </w:rPr>
          <w:delText>Better yet would be an empirical study that parameterizes either of the consume</w:delText>
        </w:r>
        <w:r w:rsidR="00E10F6B" w:rsidRPr="00E10F6B" w:rsidDel="00CA292C">
          <w:rPr>
            <w:rFonts w:ascii="Times New Roman" w:hAnsi="Times New Roman" w:cs="Times New Roman"/>
            <w:sz w:val="24"/>
            <w:szCs w:val="24"/>
          </w:rPr>
          <w:delText xml:space="preserve">r-resource models for a set of species, uses this information to identify </w:delText>
        </w:r>
        <w:r w:rsidR="00803600" w:rsidDel="00CA292C">
          <w:rPr>
            <w:rFonts w:ascii="Times New Roman" w:hAnsi="Times New Roman" w:cs="Times New Roman"/>
            <w:sz w:val="24"/>
            <w:szCs w:val="24"/>
          </w:rPr>
          <w:delText xml:space="preserve">conditions that </w:delText>
        </w:r>
        <w:r w:rsidR="00DC535B" w:rsidDel="00CA292C">
          <w:rPr>
            <w:rFonts w:ascii="Times New Roman" w:hAnsi="Times New Roman" w:cs="Times New Roman"/>
            <w:sz w:val="24"/>
            <w:szCs w:val="24"/>
          </w:rPr>
          <w:delText xml:space="preserve">are known to </w:delText>
        </w:r>
        <w:r w:rsidR="00803600" w:rsidDel="00CA292C">
          <w:rPr>
            <w:rFonts w:ascii="Times New Roman" w:hAnsi="Times New Roman" w:cs="Times New Roman"/>
            <w:sz w:val="24"/>
            <w:szCs w:val="24"/>
          </w:rPr>
          <w:delText xml:space="preserve">induce different resource limitation among the species, then tests </w:delText>
        </w:r>
        <w:r w:rsidR="00D20E7A" w:rsidDel="00CA292C">
          <w:rPr>
            <w:rFonts w:ascii="Times New Roman" w:hAnsi="Times New Roman" w:cs="Times New Roman"/>
            <w:sz w:val="24"/>
            <w:szCs w:val="24"/>
          </w:rPr>
          <w:delText xml:space="preserve">two or more </w:delText>
        </w:r>
        <w:r w:rsidR="00803600" w:rsidDel="00CA292C">
          <w:rPr>
            <w:rFonts w:ascii="Times New Roman" w:hAnsi="Times New Roman" w:cs="Times New Roman"/>
            <w:sz w:val="24"/>
            <w:szCs w:val="24"/>
          </w:rPr>
          <w:delText xml:space="preserve">phenomenoligcal </w:delText>
        </w:r>
        <w:r w:rsidR="00D20E7A" w:rsidDel="00CA292C">
          <w:rPr>
            <w:rFonts w:ascii="Times New Roman" w:hAnsi="Times New Roman" w:cs="Times New Roman"/>
            <w:sz w:val="24"/>
            <w:szCs w:val="24"/>
          </w:rPr>
          <w:delText xml:space="preserve">methods under each of those conditions. </w:delText>
        </w:r>
        <w:r w:rsidR="0025241C" w:rsidDel="00CA292C">
          <w:rPr>
            <w:rFonts w:ascii="Times New Roman" w:hAnsi="Times New Roman" w:cs="Times New Roman"/>
            <w:sz w:val="24"/>
            <w:szCs w:val="24"/>
          </w:rPr>
          <w:delText>For example, i</w:delText>
        </w:r>
        <w:r w:rsidR="00D20E7A" w:rsidDel="00CA292C">
          <w:rPr>
            <w:rFonts w:ascii="Times New Roman" w:hAnsi="Times New Roman" w:cs="Times New Roman"/>
            <w:sz w:val="24"/>
            <w:szCs w:val="24"/>
          </w:rPr>
          <w:delTex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delText>
        </w:r>
        <w:r w:rsidR="00B52C74" w:rsidDel="00CA292C">
          <w:rPr>
            <w:rFonts w:ascii="Times New Roman" w:hAnsi="Times New Roman" w:cs="Times New Roman"/>
            <w:sz w:val="24"/>
            <w:szCs w:val="24"/>
          </w:rPr>
          <w:delText>also</w:delText>
        </w:r>
        <w:r w:rsidR="00D20E7A" w:rsidDel="00CA292C">
          <w:rPr>
            <w:rFonts w:ascii="Times New Roman" w:hAnsi="Times New Roman" w:cs="Times New Roman"/>
            <w:sz w:val="24"/>
            <w:szCs w:val="24"/>
          </w:rPr>
          <w:delText xml:space="preserve"> predict exclusion. However, if these methods do not show agreement, this means th</w:delText>
        </w:r>
        <w:r w:rsidR="0025241C" w:rsidDel="00CA292C">
          <w:rPr>
            <w:rFonts w:ascii="Times New Roman" w:hAnsi="Times New Roman" w:cs="Times New Roman"/>
            <w:sz w:val="24"/>
            <w:szCs w:val="24"/>
          </w:rPr>
          <w:delText>e followings</w:delText>
        </w:r>
        <w:r w:rsidR="00F34BB5" w:rsidDel="00CA292C">
          <w:rPr>
            <w:rFonts w:ascii="Times New Roman" w:hAnsi="Times New Roman" w:cs="Times New Roman"/>
            <w:sz w:val="24"/>
            <w:szCs w:val="24"/>
          </w:rPr>
          <w:delText>:</w:delText>
        </w:r>
      </w:del>
    </w:p>
    <w:p w14:paraId="4607580C" w14:textId="2F02C0BD" w:rsidR="00D20E7A" w:rsidDel="00CA292C" w:rsidRDefault="00D20E7A" w:rsidP="00CA292C">
      <w:pPr>
        <w:pStyle w:val="Normal1"/>
        <w:spacing w:line="360" w:lineRule="auto"/>
        <w:rPr>
          <w:del w:id="91" w:author="Godwin, Casey" w:date="2018-09-28T16:19:00Z"/>
          <w:rFonts w:ascii="Times New Roman" w:hAnsi="Times New Roman" w:cs="Times New Roman"/>
          <w:sz w:val="24"/>
          <w:szCs w:val="24"/>
        </w:rPr>
        <w:pPrChange w:id="92" w:author="Godwin, Casey" w:date="2018-09-28T16:19:00Z">
          <w:pPr>
            <w:pStyle w:val="Normal1"/>
            <w:numPr>
              <w:ilvl w:val="3"/>
              <w:numId w:val="1"/>
            </w:numPr>
            <w:spacing w:line="360" w:lineRule="auto"/>
            <w:ind w:left="2880" w:hanging="360"/>
          </w:pPr>
        </w:pPrChange>
      </w:pPr>
      <w:del w:id="93" w:author="Godwin, Casey" w:date="2018-09-28T16:19:00Z">
        <w:r w:rsidDel="00CA292C">
          <w:rPr>
            <w:rFonts w:ascii="Times New Roman" w:hAnsi="Times New Roman" w:cs="Times New Roman"/>
            <w:sz w:val="24"/>
            <w:szCs w:val="24"/>
          </w:rPr>
          <w:delText xml:space="preserve">The </w:delText>
        </w:r>
        <w:r w:rsidR="0030436C" w:rsidDel="00CA292C">
          <w:rPr>
            <w:rFonts w:ascii="Times New Roman" w:hAnsi="Times New Roman" w:cs="Times New Roman"/>
            <w:sz w:val="24"/>
            <w:szCs w:val="24"/>
          </w:rPr>
          <w:delText>factors</w:delText>
        </w:r>
        <w:r w:rsidDel="00CA292C">
          <w:rPr>
            <w:rFonts w:ascii="Times New Roman" w:hAnsi="Times New Roman" w:cs="Times New Roman"/>
            <w:sz w:val="24"/>
            <w:szCs w:val="24"/>
          </w:rPr>
          <w:delText xml:space="preserve"> that are assumed to govern population dynamics are </w:delText>
        </w:r>
        <w:r w:rsidR="0030436C" w:rsidDel="00CA292C">
          <w:rPr>
            <w:rFonts w:ascii="Times New Roman" w:hAnsi="Times New Roman" w:cs="Times New Roman"/>
            <w:sz w:val="24"/>
            <w:szCs w:val="24"/>
          </w:rPr>
          <w:delText>incomplete</w:delText>
        </w:r>
        <w:r w:rsidDel="00CA292C">
          <w:rPr>
            <w:rFonts w:ascii="Times New Roman" w:hAnsi="Times New Roman" w:cs="Times New Roman"/>
            <w:sz w:val="24"/>
            <w:szCs w:val="24"/>
          </w:rPr>
          <w:delText>. This can be due to exerimental considerations, or alternatively, when one species induces a change in resource</w:delText>
        </w:r>
        <w:r w:rsidR="0030436C" w:rsidDel="00CA292C">
          <w:rPr>
            <w:rFonts w:ascii="Times New Roman" w:hAnsi="Times New Roman" w:cs="Times New Roman"/>
            <w:sz w:val="24"/>
            <w:szCs w:val="24"/>
          </w:rPr>
          <w:delText xml:space="preserve"> limitaiton in another species. </w:delText>
        </w:r>
      </w:del>
    </w:p>
    <w:p w14:paraId="2A87CA8E" w14:textId="335E1202" w:rsidR="005C49C8" w:rsidRPr="0025241C" w:rsidDel="00CA292C" w:rsidRDefault="00C4550E" w:rsidP="00CA292C">
      <w:pPr>
        <w:pStyle w:val="Normal1"/>
        <w:spacing w:line="360" w:lineRule="auto"/>
        <w:rPr>
          <w:del w:id="94" w:author="Godwin, Casey" w:date="2018-09-28T16:19:00Z"/>
          <w:rFonts w:ascii="Times New Roman" w:hAnsi="Times New Roman" w:cs="Times New Roman"/>
          <w:sz w:val="24"/>
          <w:szCs w:val="24"/>
        </w:rPr>
        <w:pPrChange w:id="95" w:author="Godwin, Casey" w:date="2018-09-28T16:19:00Z">
          <w:pPr>
            <w:pStyle w:val="Normal1"/>
            <w:numPr>
              <w:ilvl w:val="3"/>
              <w:numId w:val="1"/>
            </w:numPr>
            <w:spacing w:line="360" w:lineRule="auto"/>
            <w:ind w:left="2880" w:hanging="360"/>
          </w:pPr>
        </w:pPrChange>
      </w:pPr>
      <w:del w:id="96" w:author="Godwin, Casey" w:date="2018-09-28T16:19:00Z">
        <w:r w:rsidDel="00CA292C">
          <w:rPr>
            <w:rFonts w:ascii="Times New Roman" w:hAnsi="Times New Roman" w:cs="Times New Roman"/>
            <w:sz w:val="24"/>
            <w:szCs w:val="24"/>
          </w:rPr>
          <w:delText>The assumptions made by the phoenomenlogical methods do not refle</w:delText>
        </w:r>
        <w:r w:rsidR="00F34BB5" w:rsidDel="00CA292C">
          <w:rPr>
            <w:rFonts w:ascii="Times New Roman" w:hAnsi="Times New Roman" w:cs="Times New Roman"/>
            <w:sz w:val="24"/>
            <w:szCs w:val="24"/>
          </w:rPr>
          <w:delText>ct the interactions among the species under those conditions.</w:delText>
        </w:r>
      </w:del>
    </w:p>
    <w:p w14:paraId="3672800E" w14:textId="190118DC" w:rsidR="00F34BB5" w:rsidRPr="00E10F6B" w:rsidDel="00CA292C" w:rsidRDefault="0030436C" w:rsidP="00CA292C">
      <w:pPr>
        <w:pStyle w:val="Normal1"/>
        <w:spacing w:line="360" w:lineRule="auto"/>
        <w:rPr>
          <w:del w:id="97" w:author="Godwin, Casey" w:date="2018-09-28T16:19:00Z"/>
          <w:rFonts w:ascii="Times New Roman" w:hAnsi="Times New Roman" w:cs="Times New Roman"/>
          <w:sz w:val="24"/>
          <w:szCs w:val="24"/>
        </w:rPr>
        <w:pPrChange w:id="98" w:author="Godwin, Casey" w:date="2018-09-28T16:19:00Z">
          <w:pPr>
            <w:pStyle w:val="Normal1"/>
            <w:numPr>
              <w:ilvl w:val="3"/>
              <w:numId w:val="1"/>
            </w:numPr>
            <w:spacing w:line="360" w:lineRule="auto"/>
            <w:ind w:left="2880" w:hanging="360"/>
          </w:pPr>
        </w:pPrChange>
      </w:pPr>
      <w:del w:id="99" w:author="Godwin, Casey" w:date="2018-09-28T16:19:00Z">
        <w:r w:rsidDel="00CA292C">
          <w:rPr>
            <w:rFonts w:ascii="Times New Roman" w:hAnsi="Times New Roman" w:cs="Times New Roman"/>
            <w:sz w:val="24"/>
            <w:szCs w:val="24"/>
          </w:rPr>
          <w:delText xml:space="preserve">Species interact in ways other than through their resources. </w:delText>
        </w:r>
      </w:del>
    </w:p>
    <w:p w14:paraId="61A76416" w14:textId="0E13E0C0" w:rsidR="00A96538" w:rsidDel="00CA292C" w:rsidRDefault="00794E37" w:rsidP="00CA292C">
      <w:pPr>
        <w:pStyle w:val="Normal1"/>
        <w:spacing w:line="360" w:lineRule="auto"/>
        <w:rPr>
          <w:del w:id="100" w:author="Godwin, Casey" w:date="2018-09-28T16:20:00Z"/>
          <w:rFonts w:ascii="Times New Roman" w:hAnsi="Times New Roman" w:cs="Times New Roman"/>
          <w:sz w:val="24"/>
          <w:szCs w:val="24"/>
        </w:rPr>
        <w:pPrChange w:id="101" w:author="Godwin, Casey" w:date="2018-09-28T16:19:00Z">
          <w:pPr>
            <w:pStyle w:val="Normal1"/>
            <w:numPr>
              <w:ilvl w:val="1"/>
              <w:numId w:val="1"/>
            </w:numPr>
            <w:spacing w:line="360" w:lineRule="auto"/>
            <w:ind w:left="720" w:hanging="360"/>
          </w:pPr>
        </w:pPrChange>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CA292C">
        <w:rPr>
          <w:rFonts w:ascii="Times New Roman" w:hAnsi="Times New Roman" w:cs="Times New Roman"/>
          <w:sz w:val="24"/>
          <w:szCs w:val="24"/>
          <w:u w:val="single"/>
          <w:rPrChange w:id="102" w:author="Godwin, Casey" w:date="2018-09-28T16:20:00Z">
            <w:rPr>
              <w:rFonts w:ascii="Times New Roman" w:hAnsi="Times New Roman" w:cs="Times New Roman"/>
              <w:sz w:val="24"/>
              <w:szCs w:val="24"/>
            </w:rPr>
          </w:rPrChange>
        </w:rPr>
        <w:t>Limits to the applicability of CRM</w:t>
      </w:r>
      <w:r w:rsidR="00A96538">
        <w:rPr>
          <w:rFonts w:ascii="Times New Roman" w:hAnsi="Times New Roman" w:cs="Times New Roman"/>
          <w:sz w:val="24"/>
          <w:szCs w:val="24"/>
        </w:rPr>
        <w:t>.</w:t>
      </w:r>
      <w:ins w:id="103" w:author="Godwin, Casey" w:date="2018-09-28T16:20:00Z">
        <w:r w:rsidR="00CA292C">
          <w:rPr>
            <w:rFonts w:ascii="Times New Roman" w:hAnsi="Times New Roman" w:cs="Times New Roman"/>
            <w:sz w:val="24"/>
            <w:szCs w:val="24"/>
          </w:rPr>
          <w:t xml:space="preserve"> As shown in table 1, </w:t>
        </w:r>
      </w:ins>
    </w:p>
    <w:p w14:paraId="6DB79960" w14:textId="521E91E1" w:rsidR="004044A2" w:rsidDel="00CA292C" w:rsidRDefault="00794E37" w:rsidP="00CA292C">
      <w:pPr>
        <w:pStyle w:val="Normal1"/>
        <w:spacing w:line="360" w:lineRule="auto"/>
        <w:rPr>
          <w:del w:id="104" w:author="Godwin, Casey" w:date="2018-09-28T16:20:00Z"/>
          <w:rFonts w:ascii="Times New Roman" w:hAnsi="Times New Roman" w:cs="Times New Roman"/>
          <w:sz w:val="24"/>
          <w:szCs w:val="24"/>
        </w:rPr>
        <w:pPrChange w:id="105" w:author="Godwin, Casey" w:date="2018-09-28T16:20:00Z">
          <w:pPr>
            <w:pStyle w:val="Normal1"/>
            <w:numPr>
              <w:ilvl w:val="2"/>
              <w:numId w:val="1"/>
            </w:numPr>
            <w:spacing w:line="360" w:lineRule="auto"/>
            <w:ind w:left="2160" w:hanging="360"/>
          </w:pPr>
        </w:pPrChange>
      </w:pPr>
      <w:del w:id="106" w:author="Godwin, Casey" w:date="2018-09-28T16:20:00Z">
        <w:r w:rsidRPr="00A96538" w:rsidDel="00CA292C">
          <w:rPr>
            <w:rFonts w:ascii="Times New Roman" w:hAnsi="Times New Roman" w:cs="Times New Roman"/>
            <w:sz w:val="24"/>
            <w:szCs w:val="24"/>
          </w:rPr>
          <w:delText>Although it seems obvious, employing</w:delText>
        </w:r>
      </w:del>
      <w:ins w:id="107" w:author="Godwin, Casey" w:date="2018-09-28T16:20:00Z">
        <w:r w:rsidR="00CA292C">
          <w:rPr>
            <w:rFonts w:ascii="Times New Roman" w:hAnsi="Times New Roman" w:cs="Times New Roman"/>
            <w:sz w:val="24"/>
            <w:szCs w:val="24"/>
          </w:rPr>
          <w:t>using either of</w:t>
        </w:r>
      </w:ins>
      <w:del w:id="108" w:author="Godwin, Casey" w:date="2018-09-28T16:20:00Z">
        <w:r w:rsidRPr="00A96538" w:rsidDel="00CA292C">
          <w:rPr>
            <w:rFonts w:ascii="Times New Roman" w:hAnsi="Times New Roman" w:cs="Times New Roman"/>
            <w:sz w:val="24"/>
            <w:szCs w:val="24"/>
          </w:rPr>
          <w:delText xml:space="preserve"> one of</w:delText>
        </w:r>
      </w:del>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ins w:id="109" w:author="Godwin, Casey" w:date="2018-09-28T16:20:00Z">
        <w:r w:rsidR="00CA292C">
          <w:rPr>
            <w:rFonts w:ascii="Times New Roman" w:hAnsi="Times New Roman" w:cs="Times New Roman"/>
            <w:sz w:val="24"/>
            <w:szCs w:val="24"/>
          </w:rPr>
          <w:t xml:space="preserve"> </w:t>
        </w:r>
      </w:ins>
      <w:del w:id="110" w:author="Godwin, Casey" w:date="2018-09-28T16:20:00Z">
        <w:r w:rsidR="00F246A4" w:rsidDel="00CA292C">
          <w:rPr>
            <w:rFonts w:ascii="Times New Roman" w:hAnsi="Times New Roman" w:cs="Times New Roman"/>
            <w:sz w:val="24"/>
            <w:szCs w:val="24"/>
          </w:rPr>
          <w:delText xml:space="preserve"> </w:delText>
        </w:r>
      </w:del>
    </w:p>
    <w:p w14:paraId="443A47AE" w14:textId="0C0EB3F1" w:rsidR="0025241C" w:rsidRDefault="0025241C" w:rsidP="00CA292C">
      <w:pPr>
        <w:pStyle w:val="Normal1"/>
        <w:spacing w:line="360" w:lineRule="auto"/>
        <w:rPr>
          <w:ins w:id="111" w:author="Godwin, Casey" w:date="2018-09-28T16:20:00Z"/>
          <w:rFonts w:ascii="Times New Roman" w:hAnsi="Times New Roman" w:cs="Times New Roman"/>
          <w:sz w:val="24"/>
          <w:szCs w:val="24"/>
          <w:lang w:eastAsia="zh-TW"/>
        </w:rPr>
        <w:pPrChange w:id="112" w:author="Godwin, Casey" w:date="2018-09-28T16:20:00Z">
          <w:pPr>
            <w:pStyle w:val="Normal1"/>
            <w:numPr>
              <w:ilvl w:val="2"/>
              <w:numId w:val="1"/>
            </w:numPr>
            <w:spacing w:line="360" w:lineRule="auto"/>
            <w:ind w:left="2160" w:hanging="360"/>
          </w:pPr>
        </w:pPrChange>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B19D9C0" w14:textId="77777777" w:rsidR="00CA292C" w:rsidRDefault="00CA292C" w:rsidP="00CA292C">
      <w:pPr>
        <w:pStyle w:val="Normal1"/>
        <w:spacing w:line="360" w:lineRule="auto"/>
        <w:rPr>
          <w:rFonts w:ascii="Times New Roman" w:hAnsi="Times New Roman" w:cs="Times New Roman"/>
          <w:sz w:val="24"/>
          <w:szCs w:val="24"/>
        </w:rPr>
        <w:pPrChange w:id="113" w:author="Godwin, Casey" w:date="2018-09-28T16:20:00Z">
          <w:pPr>
            <w:pStyle w:val="Normal1"/>
            <w:numPr>
              <w:ilvl w:val="2"/>
              <w:numId w:val="1"/>
            </w:numPr>
            <w:spacing w:line="360" w:lineRule="auto"/>
            <w:ind w:left="2160" w:hanging="360"/>
          </w:pPr>
        </w:pPrChange>
      </w:pPr>
    </w:p>
    <w:p w14:paraId="2502C9FF" w14:textId="5771C55D" w:rsidR="004204E8" w:rsidDel="00CA292C" w:rsidRDefault="004204E8" w:rsidP="00CA292C">
      <w:pPr>
        <w:pStyle w:val="Normal1"/>
        <w:spacing w:line="360" w:lineRule="auto"/>
        <w:rPr>
          <w:del w:id="114" w:author="Godwin, Casey" w:date="2018-09-28T16:20:00Z"/>
          <w:rFonts w:ascii="Times New Roman" w:hAnsi="Times New Roman" w:cs="Times New Roman"/>
          <w:sz w:val="24"/>
          <w:szCs w:val="24"/>
        </w:rPr>
        <w:pPrChange w:id="115" w:author="Godwin, Casey" w:date="2018-09-28T16:20:00Z">
          <w:pPr>
            <w:pStyle w:val="Normal1"/>
            <w:numPr>
              <w:ilvl w:val="1"/>
              <w:numId w:val="1"/>
            </w:numPr>
            <w:spacing w:line="360" w:lineRule="auto"/>
            <w:ind w:left="720" w:hanging="360"/>
          </w:pPr>
        </w:pPrChange>
      </w:pPr>
      <w:r>
        <w:rPr>
          <w:rFonts w:ascii="Times New Roman" w:hAnsi="Times New Roman" w:cs="Times New Roman"/>
          <w:sz w:val="24"/>
          <w:szCs w:val="24"/>
        </w:rPr>
        <w:t xml:space="preserve">Caution 4: </w:t>
      </w:r>
      <w:r w:rsidRPr="00CA292C">
        <w:rPr>
          <w:rFonts w:ascii="Times New Roman" w:hAnsi="Times New Roman" w:cs="Times New Roman"/>
          <w:sz w:val="24"/>
          <w:szCs w:val="24"/>
          <w:u w:val="single"/>
          <w:rPrChange w:id="116" w:author="Godwin, Casey" w:date="2018-09-28T16:20:00Z">
            <w:rPr>
              <w:rFonts w:ascii="Times New Roman" w:hAnsi="Times New Roman" w:cs="Times New Roman"/>
              <w:sz w:val="24"/>
              <w:szCs w:val="24"/>
            </w:rPr>
          </w:rPrChange>
        </w:rPr>
        <w:t>Chesson’s inequality for predicting coexistence is only applicable to two-species system</w:t>
      </w:r>
      <w:r>
        <w:rPr>
          <w:rFonts w:ascii="Times New Roman" w:hAnsi="Times New Roman" w:cs="Times New Roman"/>
          <w:sz w:val="24"/>
          <w:szCs w:val="24"/>
        </w:rPr>
        <w:t>.</w:t>
      </w:r>
      <w:ins w:id="117" w:author="Godwin, Casey" w:date="2018-09-28T16:20:00Z">
        <w:r w:rsidR="00CA292C">
          <w:rPr>
            <w:rFonts w:ascii="Times New Roman" w:hAnsi="Times New Roman" w:cs="Times New Roman"/>
            <w:sz w:val="24"/>
            <w:szCs w:val="24"/>
          </w:rPr>
          <w:t xml:space="preserve"> </w:t>
        </w:r>
      </w:ins>
    </w:p>
    <w:p w14:paraId="40D595B6" w14:textId="3C23FB82" w:rsidR="00493E47" w:rsidRPr="00493E47" w:rsidRDefault="00493E47" w:rsidP="00CA292C">
      <w:pPr>
        <w:pStyle w:val="Normal1"/>
        <w:spacing w:line="360" w:lineRule="auto"/>
        <w:rPr>
          <w:rFonts w:ascii="Times New Roman" w:hAnsi="Times New Roman" w:cs="Times New Roman"/>
          <w:sz w:val="24"/>
          <w:szCs w:val="24"/>
        </w:rPr>
        <w:pPrChange w:id="118" w:author="Godwin, Casey" w:date="2018-09-28T16:20:00Z">
          <w:pPr>
            <w:pStyle w:val="Normal1"/>
            <w:numPr>
              <w:ilvl w:val="2"/>
              <w:numId w:val="1"/>
            </w:numPr>
            <w:spacing w:line="360" w:lineRule="auto"/>
            <w:ind w:left="2160" w:hanging="360"/>
          </w:pPr>
        </w:pPrChange>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w:t>
      </w:r>
      <w:r w:rsidRPr="0061153E">
        <w:rPr>
          <w:rFonts w:ascii="Times New Roman" w:hAnsi="Times New Roman" w:cs="Times New Roman"/>
          <w:sz w:val="24"/>
          <w:szCs w:val="24"/>
        </w:rPr>
        <w:lastRenderedPageBreak/>
        <w:t xml:space="preserve">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C2FE39F" w14:textId="77777777" w:rsidR="00CA292C" w:rsidRDefault="00CA292C" w:rsidP="00CA292C">
      <w:pPr>
        <w:pStyle w:val="Normal1"/>
        <w:spacing w:line="360" w:lineRule="auto"/>
        <w:rPr>
          <w:ins w:id="119" w:author="Godwin, Casey" w:date="2018-09-28T16:21:00Z"/>
          <w:rFonts w:ascii="Times New Roman" w:hAnsi="Times New Roman" w:cs="Times New Roman"/>
          <w:sz w:val="24"/>
          <w:szCs w:val="24"/>
        </w:rPr>
        <w:pPrChange w:id="120" w:author="Godwin, Casey" w:date="2018-09-28T16:20:00Z">
          <w:pPr>
            <w:pStyle w:val="Normal1"/>
            <w:numPr>
              <w:ilvl w:val="1"/>
              <w:numId w:val="1"/>
            </w:numPr>
            <w:spacing w:line="360" w:lineRule="auto"/>
            <w:ind w:left="720" w:hanging="360"/>
          </w:pPr>
        </w:pPrChange>
      </w:pPr>
    </w:p>
    <w:p w14:paraId="70478057" w14:textId="7FEE2913" w:rsidR="00493E47" w:rsidDel="00CA292C" w:rsidRDefault="00493E47" w:rsidP="00CA292C">
      <w:pPr>
        <w:pStyle w:val="Normal1"/>
        <w:spacing w:line="360" w:lineRule="auto"/>
        <w:rPr>
          <w:del w:id="121" w:author="Godwin, Casey" w:date="2018-09-28T16:21:00Z"/>
          <w:rFonts w:ascii="Times New Roman" w:hAnsi="Times New Roman" w:cs="Times New Roman"/>
          <w:sz w:val="24"/>
          <w:szCs w:val="24"/>
        </w:rPr>
        <w:pPrChange w:id="122" w:author="Godwin, Casey" w:date="2018-09-28T16:20:00Z">
          <w:pPr>
            <w:pStyle w:val="Normal1"/>
            <w:numPr>
              <w:ilvl w:val="1"/>
              <w:numId w:val="1"/>
            </w:numPr>
            <w:spacing w:line="360" w:lineRule="auto"/>
            <w:ind w:left="720" w:hanging="360"/>
          </w:pPr>
        </w:pPrChange>
      </w:pPr>
      <w:r>
        <w:rPr>
          <w:rFonts w:ascii="Times New Roman" w:hAnsi="Times New Roman" w:cs="Times New Roman"/>
          <w:sz w:val="24"/>
          <w:szCs w:val="24"/>
        </w:rPr>
        <w:t xml:space="preserve">Caution 5: </w:t>
      </w:r>
      <w:r w:rsidR="00492A43" w:rsidRPr="00CA292C">
        <w:rPr>
          <w:rFonts w:ascii="Times New Roman" w:hAnsi="Times New Roman" w:cs="Times New Roman"/>
          <w:sz w:val="24"/>
          <w:szCs w:val="24"/>
          <w:u w:val="single"/>
          <w:rPrChange w:id="123" w:author="Godwin, Casey" w:date="2018-09-28T16:21:00Z">
            <w:rPr>
              <w:rFonts w:ascii="Times New Roman" w:hAnsi="Times New Roman" w:cs="Times New Roman"/>
              <w:sz w:val="24"/>
              <w:szCs w:val="24"/>
            </w:rPr>
          </w:rPrChange>
        </w:rPr>
        <w:t>The ND/RFD framework in the MCT only works in time or space fluctuation independent system</w:t>
      </w:r>
      <w:ins w:id="124" w:author="Godwin, Casey" w:date="2018-09-28T16:21:00Z">
        <w:r w:rsidR="00CA292C" w:rsidRPr="00CA292C">
          <w:rPr>
            <w:rFonts w:ascii="Times New Roman" w:hAnsi="Times New Roman" w:cs="Times New Roman"/>
            <w:sz w:val="24"/>
            <w:szCs w:val="24"/>
            <w:u w:val="single"/>
            <w:rPrChange w:id="125" w:author="Godwin, Casey" w:date="2018-09-28T16:21:00Z">
              <w:rPr>
                <w:rFonts w:ascii="Times New Roman" w:hAnsi="Times New Roman" w:cs="Times New Roman"/>
                <w:sz w:val="24"/>
                <w:szCs w:val="24"/>
              </w:rPr>
            </w:rPrChange>
          </w:rPr>
          <w:t>.</w:t>
        </w:r>
        <w:r w:rsidR="00CA292C">
          <w:rPr>
            <w:rFonts w:ascii="Times New Roman" w:hAnsi="Times New Roman" w:cs="Times New Roman"/>
            <w:sz w:val="24"/>
            <w:szCs w:val="24"/>
          </w:rPr>
          <w:t xml:space="preserve"> </w:t>
        </w:r>
      </w:ins>
    </w:p>
    <w:p w14:paraId="7F034AD9" w14:textId="005BA6DB" w:rsidR="0025241C" w:rsidRPr="00F13328" w:rsidRDefault="00492A43" w:rsidP="00CA292C">
      <w:pPr>
        <w:pStyle w:val="Normal1"/>
        <w:spacing w:line="360" w:lineRule="auto"/>
        <w:rPr>
          <w:rFonts w:ascii="Times New Roman" w:hAnsi="Times New Roman" w:cs="Times New Roman"/>
          <w:sz w:val="24"/>
          <w:szCs w:val="24"/>
        </w:rPr>
        <w:pPrChange w:id="126" w:author="Godwin, Casey" w:date="2018-09-28T16:21:00Z">
          <w:pPr>
            <w:pStyle w:val="Normal1"/>
            <w:numPr>
              <w:ilvl w:val="2"/>
              <w:numId w:val="1"/>
            </w:numPr>
            <w:spacing w:line="360" w:lineRule="auto"/>
            <w:ind w:left="2160" w:hanging="360"/>
          </w:pPr>
        </w:pPrChange>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DF153E">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04501BDC" w14:textId="6CE4972B"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6FAFE56D" w14:textId="75498C53" w:rsidR="00396647" w:rsidRDefault="00AC3B74">
      <w:pPr>
        <w:rPr>
          <w:rFonts w:ascii="Times New Roman" w:hAnsi="Times New Roman" w:cs="Times New Roman"/>
          <w:sz w:val="24"/>
          <w:szCs w:val="24"/>
        </w:rPr>
      </w:pPr>
      <w:commentRangeStart w:id="127"/>
      <w:r>
        <w:rPr>
          <w:rFonts w:ascii="Times New Roman" w:hAnsi="Times New Roman" w:cs="Times New Roman"/>
          <w:noProof/>
          <w:sz w:val="24"/>
          <w:szCs w:val="24"/>
        </w:rPr>
        <w:drawing>
          <wp:inline distT="0" distB="0" distL="0" distR="0" wp14:anchorId="219953ED" wp14:editId="3717A8EF">
            <wp:extent cx="6065520" cy="4177420"/>
            <wp:effectExtent l="0" t="0" r="0" b="0"/>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1.tif"/>
                    <pic:cNvPicPr/>
                  </pic:nvPicPr>
                  <pic:blipFill rotWithShape="1">
                    <a:blip r:embed="rId11"/>
                    <a:srcRect l="20128" t="6609" r="13974" b="12706"/>
                    <a:stretch/>
                  </pic:blipFill>
                  <pic:spPr bwMode="auto">
                    <a:xfrm>
                      <a:off x="0" y="0"/>
                      <a:ext cx="6078175" cy="4186136"/>
                    </a:xfrm>
                    <a:prstGeom prst="rect">
                      <a:avLst/>
                    </a:prstGeom>
                    <a:ln>
                      <a:noFill/>
                    </a:ln>
                    <a:extLst>
                      <a:ext uri="{53640926-AAD7-44D8-BBD7-CCE9431645EC}">
                        <a14:shadowObscured xmlns:a14="http://schemas.microsoft.com/office/drawing/2010/main"/>
                      </a:ext>
                    </a:extLst>
                  </pic:spPr>
                </pic:pic>
              </a:graphicData>
            </a:graphic>
          </wp:inline>
        </w:drawing>
      </w:r>
      <w:commentRangeEnd w:id="127"/>
      <w:r w:rsidR="00581453">
        <w:rPr>
          <w:rStyle w:val="CommentReference"/>
        </w:rPr>
        <w:commentReference w:id="127"/>
      </w:r>
      <w:r w:rsidR="00396647">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68A6914D" w:rsidR="00107107" w:rsidRPr="00B0403D" w:rsidRDefault="00AC3B74" w:rsidP="00B0403D">
      <w:pPr>
        <w:pStyle w:val="Normal1"/>
        <w:spacing w:line="360" w:lineRule="auto"/>
        <w:rPr>
          <w:rFonts w:ascii="Times New Roman" w:hAnsi="Times New Roman" w:cs="Times New Roman"/>
          <w:sz w:val="24"/>
          <w:szCs w:val="24"/>
        </w:rPr>
      </w:pPr>
      <w:commentRangeStart w:id="128"/>
      <w:r>
        <w:rPr>
          <w:rFonts w:ascii="Times New Roman" w:hAnsi="Times New Roman" w:cs="Times New Roman"/>
          <w:noProof/>
          <w:sz w:val="24"/>
          <w:szCs w:val="24"/>
        </w:rPr>
        <w:drawing>
          <wp:inline distT="0" distB="0" distL="0" distR="0" wp14:anchorId="13344FEA" wp14:editId="3B4DA146">
            <wp:extent cx="8267700" cy="5101904"/>
            <wp:effectExtent l="0" t="0" r="0" b="381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2.tif"/>
                    <pic:cNvPicPr/>
                  </pic:nvPicPr>
                  <pic:blipFill rotWithShape="1">
                    <a:blip r:embed="rId12"/>
                    <a:srcRect l="2051" r="6795"/>
                    <a:stretch/>
                  </pic:blipFill>
                  <pic:spPr bwMode="auto">
                    <a:xfrm>
                      <a:off x="0" y="0"/>
                      <a:ext cx="8276712" cy="5107465"/>
                    </a:xfrm>
                    <a:prstGeom prst="rect">
                      <a:avLst/>
                    </a:prstGeom>
                    <a:ln>
                      <a:noFill/>
                    </a:ln>
                    <a:extLst>
                      <a:ext uri="{53640926-AAD7-44D8-BBD7-CCE9431645EC}">
                        <a14:shadowObscured xmlns:a14="http://schemas.microsoft.com/office/drawing/2010/main"/>
                      </a:ext>
                    </a:extLst>
                  </pic:spPr>
                </pic:pic>
              </a:graphicData>
            </a:graphic>
          </wp:inline>
        </w:drawing>
      </w:r>
      <w:commentRangeEnd w:id="128"/>
      <w:r w:rsidR="00581453">
        <w:rPr>
          <w:rStyle w:val="CommentReference"/>
        </w:rPr>
        <w:commentReference w:id="128"/>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CD05E32" w14:textId="2D1C1254" w:rsidR="00026027" w:rsidRDefault="00026027" w:rsidP="00026027">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28F7ED05"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lastRenderedPageBreak/>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commentRangeStart w:id="129"/>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commentRangeEnd w:id="129"/>
      <w:r w:rsidR="00582E9D">
        <w:rPr>
          <w:rStyle w:val="CommentReference"/>
        </w:rPr>
        <w:commentReference w:id="129"/>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3ED1D304"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dwin, Casey" w:date="2018-09-28T16:23:00Z" w:initials="GC">
    <w:p w14:paraId="05E7CD76" w14:textId="4F0F255E" w:rsidR="00B6050D" w:rsidRDefault="00B6050D">
      <w:pPr>
        <w:pStyle w:val="CommentText"/>
      </w:pPr>
      <w:r>
        <w:rPr>
          <w:rStyle w:val="CommentReference"/>
        </w:rPr>
        <w:annotationRef/>
      </w:r>
      <w:r>
        <w:t xml:space="preserve">This is exactly the opposite of the definition of a chemostat. We do need to acknowledge in the introduction that we are dealing with mostly fluctuation independent methods, which are presently the only ones being used by empiricists. </w:t>
      </w:r>
    </w:p>
  </w:comment>
  <w:comment w:id="127" w:author="Godwin, Casey" w:date="2018-09-28T15:53:00Z" w:initials="GC">
    <w:p w14:paraId="01C67956" w14:textId="5E53808D" w:rsidR="00581453" w:rsidRDefault="00581453">
      <w:pPr>
        <w:pStyle w:val="CommentText"/>
      </w:pPr>
      <w:r>
        <w:rPr>
          <w:rStyle w:val="CommentReference"/>
        </w:rPr>
        <w:annotationRef/>
      </w:r>
      <w:r>
        <w:t>I made changes to the PPTX file you sent.</w:t>
      </w:r>
    </w:p>
  </w:comment>
  <w:comment w:id="128" w:author="Godwin, Casey" w:date="2018-09-28T15:53:00Z" w:initials="GC">
    <w:p w14:paraId="133CF653" w14:textId="2018B1BF" w:rsidR="00581453" w:rsidRDefault="00581453">
      <w:pPr>
        <w:pStyle w:val="CommentText"/>
      </w:pPr>
      <w:r>
        <w:rPr>
          <w:rStyle w:val="CommentReference"/>
        </w:rPr>
        <w:annotationRef/>
      </w:r>
      <w:r>
        <w:t xml:space="preserve">I made changes to the PPTX file you sent. </w:t>
      </w:r>
    </w:p>
  </w:comment>
  <w:comment w:id="129" w:author="Godwin, Casey" w:date="2018-09-28T15:41:00Z" w:initials="GC">
    <w:p w14:paraId="05114AFB" w14:textId="4AE20090" w:rsidR="00582E9D" w:rsidRDefault="00582E9D">
      <w:pPr>
        <w:pStyle w:val="CommentText"/>
      </w:pPr>
      <w:r>
        <w:rPr>
          <w:rStyle w:val="CommentReference"/>
        </w:rPr>
        <w:annotationRef/>
      </w:r>
      <w:r>
        <w:t xml:space="preserve">There is a lot of unused space here. I’d like to see some markup on this figure that explains where the parameters from the LV model come from. </w:t>
      </w:r>
      <w:r w:rsidR="00581453">
        <w:t>Moreover, this plot is one or two steps removed from what you use to parameterize the LV model for two species. Maybe you could make the time-course panels small, then emphasize plots of 1/N1 dN1/dt versus N1 and 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E7CD76" w15:done="0"/>
  <w15:commentEx w15:paraId="01C67956" w15:done="0"/>
  <w15:commentEx w15:paraId="133CF653" w15:done="0"/>
  <w15:commentEx w15:paraId="05114A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E7CD76" w16cid:durableId="1F58D40E"/>
  <w16cid:commentId w16cid:paraId="01C67956" w16cid:durableId="1F58CCF6"/>
  <w16cid:commentId w16cid:paraId="133CF653" w16cid:durableId="1F58CCE5"/>
  <w16cid:commentId w16cid:paraId="05114AFB" w16cid:durableId="1F58C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5D8E8" w14:textId="77777777" w:rsidR="000B0707" w:rsidRDefault="000B0707" w:rsidP="00EF42D4">
      <w:pPr>
        <w:spacing w:line="240" w:lineRule="auto"/>
      </w:pPr>
      <w:r>
        <w:separator/>
      </w:r>
    </w:p>
  </w:endnote>
  <w:endnote w:type="continuationSeparator" w:id="0">
    <w:p w14:paraId="127CACDD" w14:textId="77777777" w:rsidR="000B0707" w:rsidRDefault="000B0707"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53925" w14:textId="77777777" w:rsidR="000B0707" w:rsidRDefault="000B0707" w:rsidP="00EF42D4">
      <w:pPr>
        <w:spacing w:line="240" w:lineRule="auto"/>
      </w:pPr>
      <w:r>
        <w:separator/>
      </w:r>
    </w:p>
  </w:footnote>
  <w:footnote w:type="continuationSeparator" w:id="0">
    <w:p w14:paraId="3439BBED" w14:textId="77777777" w:rsidR="000B0707" w:rsidRDefault="000B0707"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B0707"/>
    <w:rsid w:val="000C2981"/>
    <w:rsid w:val="000D1B82"/>
    <w:rsid w:val="000E201E"/>
    <w:rsid w:val="000F21BA"/>
    <w:rsid w:val="00107107"/>
    <w:rsid w:val="00120378"/>
    <w:rsid w:val="00144BB6"/>
    <w:rsid w:val="00152118"/>
    <w:rsid w:val="00176B97"/>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1BB0"/>
    <w:rsid w:val="00303135"/>
    <w:rsid w:val="0030436C"/>
    <w:rsid w:val="00307DBE"/>
    <w:rsid w:val="003236B8"/>
    <w:rsid w:val="00350690"/>
    <w:rsid w:val="00351A06"/>
    <w:rsid w:val="00371339"/>
    <w:rsid w:val="00396647"/>
    <w:rsid w:val="003E0E34"/>
    <w:rsid w:val="003E1E8D"/>
    <w:rsid w:val="003E3CE9"/>
    <w:rsid w:val="004044A2"/>
    <w:rsid w:val="00406D4A"/>
    <w:rsid w:val="00411B9B"/>
    <w:rsid w:val="00412E32"/>
    <w:rsid w:val="004204E8"/>
    <w:rsid w:val="004227B0"/>
    <w:rsid w:val="004230EC"/>
    <w:rsid w:val="00461E2F"/>
    <w:rsid w:val="00492A43"/>
    <w:rsid w:val="00493E47"/>
    <w:rsid w:val="004960EB"/>
    <w:rsid w:val="004A606E"/>
    <w:rsid w:val="004A7794"/>
    <w:rsid w:val="004B260E"/>
    <w:rsid w:val="004C66D1"/>
    <w:rsid w:val="004E3C75"/>
    <w:rsid w:val="004E6E9D"/>
    <w:rsid w:val="004F6B56"/>
    <w:rsid w:val="0050474B"/>
    <w:rsid w:val="00506AF9"/>
    <w:rsid w:val="00507DFC"/>
    <w:rsid w:val="00507EF7"/>
    <w:rsid w:val="00543372"/>
    <w:rsid w:val="005505D8"/>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E69F1"/>
    <w:rsid w:val="0070393F"/>
    <w:rsid w:val="00725D3C"/>
    <w:rsid w:val="00734FD8"/>
    <w:rsid w:val="00737B71"/>
    <w:rsid w:val="0076155A"/>
    <w:rsid w:val="0077598A"/>
    <w:rsid w:val="00794E37"/>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2CD4"/>
    <w:rsid w:val="0092330A"/>
    <w:rsid w:val="00942458"/>
    <w:rsid w:val="0094303A"/>
    <w:rsid w:val="00955FA3"/>
    <w:rsid w:val="009A2907"/>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91870"/>
    <w:rsid w:val="00A96538"/>
    <w:rsid w:val="00AA1D9C"/>
    <w:rsid w:val="00AC0D57"/>
    <w:rsid w:val="00AC3B74"/>
    <w:rsid w:val="00AC55F4"/>
    <w:rsid w:val="00AE2061"/>
    <w:rsid w:val="00AE60AE"/>
    <w:rsid w:val="00B0403D"/>
    <w:rsid w:val="00B047B2"/>
    <w:rsid w:val="00B10E8D"/>
    <w:rsid w:val="00B1163F"/>
    <w:rsid w:val="00B1291C"/>
    <w:rsid w:val="00B24FC3"/>
    <w:rsid w:val="00B3508F"/>
    <w:rsid w:val="00B51AF7"/>
    <w:rsid w:val="00B52C74"/>
    <w:rsid w:val="00B53294"/>
    <w:rsid w:val="00B53CA3"/>
    <w:rsid w:val="00B6050D"/>
    <w:rsid w:val="00B73CE7"/>
    <w:rsid w:val="00B76E7F"/>
    <w:rsid w:val="00B90B60"/>
    <w:rsid w:val="00B93068"/>
    <w:rsid w:val="00BA1AEB"/>
    <w:rsid w:val="00BA3C0C"/>
    <w:rsid w:val="00BB1220"/>
    <w:rsid w:val="00BB2EB2"/>
    <w:rsid w:val="00BC04AA"/>
    <w:rsid w:val="00BC23F1"/>
    <w:rsid w:val="00BD3A7B"/>
    <w:rsid w:val="00BD7D2B"/>
    <w:rsid w:val="00BE5EBA"/>
    <w:rsid w:val="00C23696"/>
    <w:rsid w:val="00C44A63"/>
    <w:rsid w:val="00C4550E"/>
    <w:rsid w:val="00C54394"/>
    <w:rsid w:val="00C6492E"/>
    <w:rsid w:val="00C903A3"/>
    <w:rsid w:val="00CA292C"/>
    <w:rsid w:val="00CA55C7"/>
    <w:rsid w:val="00CC4294"/>
    <w:rsid w:val="00CE29AE"/>
    <w:rsid w:val="00D0738E"/>
    <w:rsid w:val="00D07EFB"/>
    <w:rsid w:val="00D13915"/>
    <w:rsid w:val="00D163AA"/>
    <w:rsid w:val="00D2074B"/>
    <w:rsid w:val="00D20E7A"/>
    <w:rsid w:val="00D239E5"/>
    <w:rsid w:val="00D23D1D"/>
    <w:rsid w:val="00D25414"/>
    <w:rsid w:val="00D3751B"/>
    <w:rsid w:val="00D526F1"/>
    <w:rsid w:val="00D6430E"/>
    <w:rsid w:val="00D70762"/>
    <w:rsid w:val="00D86582"/>
    <w:rsid w:val="00DB6518"/>
    <w:rsid w:val="00DC535B"/>
    <w:rsid w:val="00DF153E"/>
    <w:rsid w:val="00E04F80"/>
    <w:rsid w:val="00E10F6B"/>
    <w:rsid w:val="00E152D2"/>
    <w:rsid w:val="00E15436"/>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7286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73400-B026-B543-9148-C60E72FE2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26</Pages>
  <Words>11761</Words>
  <Characters>67039</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Godwin, Casey</cp:lastModifiedBy>
  <cp:revision>6</cp:revision>
  <dcterms:created xsi:type="dcterms:W3CDTF">2018-09-28T19:25:00Z</dcterms:created>
  <dcterms:modified xsi:type="dcterms:W3CDTF">2018-09-28T20:26:00Z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