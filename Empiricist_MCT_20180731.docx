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DE02E"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(MCT)</w:t>
      </w:r>
    </w:p>
    <w:p w14:paraId="7D4E1C26"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389ADD09"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0"/>
      <w:r w:rsidRPr="00B0403D">
        <w:rPr>
          <w:rFonts w:ascii="Times New Roman" w:hAnsi="Times New Roman" w:cs="Times New Roman"/>
          <w:sz w:val="24"/>
          <w:szCs w:val="24"/>
        </w:rPr>
        <w:t>Introduction</w:t>
      </w:r>
      <w:commentRangeEnd w:id="0"/>
      <w:r w:rsidR="00C6492E" w:rsidRPr="00B0403D">
        <w:rPr>
          <w:rStyle w:val="CommentReference"/>
          <w:rFonts w:ascii="Times New Roman" w:hAnsi="Times New Roman" w:cs="Times New Roman"/>
          <w:sz w:val="24"/>
          <w:szCs w:val="24"/>
        </w:rPr>
        <w:commentReference w:id="0"/>
      </w:r>
      <w:r w:rsidRPr="00B0403D">
        <w:rPr>
          <w:rFonts w:ascii="Times New Roman" w:hAnsi="Times New Roman" w:cs="Times New Roman"/>
          <w:sz w:val="24"/>
          <w:szCs w:val="24"/>
        </w:rPr>
        <w:t xml:space="preserve"> </w:t>
      </w:r>
    </w:p>
    <w:p w14:paraId="281E663B"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3144B59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33F7E2C9"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47C40CF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47313DCF"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Summary of Methods </w:t>
      </w:r>
      <w:proofErr w:type="gramStart"/>
      <w:r w:rsidRPr="00B0403D">
        <w:rPr>
          <w:rFonts w:ascii="Times New Roman" w:hAnsi="Times New Roman" w:cs="Times New Roman"/>
          <w:sz w:val="24"/>
          <w:szCs w:val="24"/>
        </w:rPr>
        <w:t>For</w:t>
      </w:r>
      <w:proofErr w:type="gramEnd"/>
      <w:r w:rsidRPr="00B0403D">
        <w:rPr>
          <w:rFonts w:ascii="Times New Roman" w:hAnsi="Times New Roman" w:cs="Times New Roman"/>
          <w:sz w:val="24"/>
          <w:szCs w:val="24"/>
        </w:rPr>
        <w:t xml:space="preserve"> Empirically Evaluating MCT</w:t>
      </w:r>
    </w:p>
    <w:p w14:paraId="471D1A3F"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 xml:space="preserve">The classic Lotka-Volterra model </w:t>
      </w:r>
    </w:p>
    <w:p w14:paraId="4284B9E1" w14:textId="77777777"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In the classic Lotka-Volterra model, the per capita growth rate of species i can be described by the following equation.</w:t>
      </w:r>
    </w:p>
    <w:p w14:paraId="51A7FF40"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E8A7366" w14:textId="0DAE30C6" w:rsidR="00AA1D9C" w:rsidRPr="00AA1D9C" w:rsidRDefault="00EA0D10"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21B45512" w14:textId="0994D86A"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6FA60BF" w14:textId="4AF7DF7E"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1). 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4E5E3AF4" w14:textId="77777777" w:rsidR="00794E37" w:rsidRPr="00B0403D" w:rsidRDefault="00794E37" w:rsidP="00B0403D">
      <w:pPr>
        <w:pStyle w:val="Normal1"/>
        <w:spacing w:line="360" w:lineRule="auto"/>
        <w:ind w:left="1440"/>
        <w:rPr>
          <w:rFonts w:ascii="Times New Roman" w:hAnsi="Times New Roman" w:cs="Times New Roman"/>
          <w:sz w:val="24"/>
          <w:szCs w:val="24"/>
        </w:rPr>
      </w:pPr>
    </w:p>
    <w:p w14:paraId="10088BFE"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32EF5196" w14:textId="0FEA7B8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0B70F948" w14:textId="681FF006"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3E186C55"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6B392B93" w14:textId="3E959E81"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236F7B4C" w14:textId="7BB699FC" w:rsidR="00222AD6" w:rsidRPr="00B0403D" w:rsidRDefault="00EA0D10"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06D9D24D" w14:textId="3368E61C"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60C0B003" w14:textId="26E8E164"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6CFB01E1" w14:textId="70A7E3BD"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1122987E" w14:textId="1EE977E6"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2DF702F0" w14:textId="1BDC3E5C"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7EF04E09" w14:textId="2205A111"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63EEA3B5" w14:textId="77777777" w:rsidR="004F6B56" w:rsidRPr="00B0403D" w:rsidRDefault="004F6B56" w:rsidP="00B0403D">
      <w:pPr>
        <w:pStyle w:val="Normal1"/>
        <w:spacing w:line="360" w:lineRule="auto"/>
        <w:rPr>
          <w:rFonts w:ascii="Times New Roman" w:hAnsi="Times New Roman" w:cs="Times New Roman"/>
          <w:sz w:val="24"/>
          <w:szCs w:val="24"/>
        </w:rPr>
      </w:pPr>
    </w:p>
    <w:p w14:paraId="550B3B1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45CC8F64"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w:t>
      </w:r>
      <w:r w:rsidRPr="00B0403D">
        <w:rPr>
          <w:rFonts w:ascii="Times New Roman" w:hAnsi="Times New Roman" w:cs="Times New Roman"/>
          <w:sz w:val="24"/>
          <w:szCs w:val="24"/>
        </w:rPr>
        <w:lastRenderedPageBreak/>
        <w:t xml:space="preserve">increasing relative frequency of 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proofErr w:type="spellStart"/>
      <w:r w:rsidR="008F5F30" w:rsidRPr="008F5F30">
        <w:rPr>
          <w:rFonts w:ascii="Times New Roman" w:hAnsi="Times New Roman" w:cs="Times New Roman"/>
          <w:i/>
          <w:sz w:val="24"/>
          <w:szCs w:val="24"/>
        </w:rPr>
        <w:t>i</w:t>
      </w:r>
      <w:proofErr w:type="spellEnd"/>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297E0F3E"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p>
    <w:p w14:paraId="794173B2"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again.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sidR="00D07EFB">
        <w:rPr>
          <w:rFonts w:ascii="Times New Roman" w:hAnsi="Times New Roman" w:cs="Times New Roman"/>
          <w:sz w:val="24"/>
          <w:szCs w:val="24"/>
        </w:rPr>
        <w:t xml:space="preserve">First, there is only density term but no frequency term in the </w:t>
      </w:r>
      <w:proofErr w:type="spellStart"/>
      <w:r w:rsidR="00D07EFB">
        <w:rPr>
          <w:rFonts w:ascii="Times New Roman" w:hAnsi="Times New Roman" w:cs="Times New Roman"/>
          <w:sz w:val="24"/>
          <w:szCs w:val="24"/>
        </w:rPr>
        <w:t>Lotka</w:t>
      </w:r>
      <w:proofErr w:type="spellEnd"/>
      <w:r w:rsidR="00D07EFB">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proofErr w:type="spellStart"/>
      <w:r w:rsidR="00D07EFB" w:rsidRPr="00D07EFB">
        <w:rPr>
          <w:rFonts w:ascii="Times New Roman" w:hAnsi="Times New Roman" w:cs="Times New Roman"/>
          <w:i/>
          <w:sz w:val="24"/>
          <w:szCs w:val="24"/>
          <w:vertAlign w:val="subscript"/>
        </w:rPr>
        <w:t>ij</w:t>
      </w:r>
      <w:proofErr w:type="spellEnd"/>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proofErr w:type="spellStart"/>
      <w:r w:rsidR="00D07EFB" w:rsidRPr="00D07EFB">
        <w:rPr>
          <w:rFonts w:ascii="Times New Roman" w:hAnsi="Times New Roman" w:cs="Times New Roman"/>
          <w:i/>
          <w:sz w:val="24"/>
          <w:szCs w:val="24"/>
          <w:vertAlign w:val="subscript"/>
        </w:rPr>
        <w:t>ij</w:t>
      </w:r>
      <w:proofErr w:type="spellEnd"/>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proofErr w:type="spellStart"/>
      <w:r w:rsidR="00D07EFB" w:rsidRPr="00D07EFB">
        <w:rPr>
          <w:rFonts w:ascii="Times New Roman" w:hAnsi="Times New Roman" w:cs="Times New Roman"/>
          <w:i/>
          <w:sz w:val="24"/>
          <w:szCs w:val="24"/>
        </w:rPr>
        <w:t>i</w:t>
      </w:r>
      <w:proofErr w:type="spellEnd"/>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59ECD84D" w14:textId="77777777" w:rsidR="00CE29AE" w:rsidRDefault="00EA0D10"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07A428A1" w14:textId="693F36E9"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Pr="00B0403D">
        <w:rPr>
          <w:rFonts w:ascii="Times New Roman" w:hAnsi="Times New Roman" w:cs="Times New Roman"/>
          <w:sz w:val="24"/>
          <w:szCs w:val="24"/>
        </w:rPr>
        <w:lastRenderedPageBreak/>
        <w:t>To calculate the negative frequency dependency (NFD) metrics, we take derivative of equation 6 in terms of Ni/B.</w:t>
      </w:r>
    </w:p>
    <w:p w14:paraId="35E0765A"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786CA31B" w14:textId="089328E0"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004F6B56" w:rsidRPr="00B0403D">
        <w:rPr>
          <w:rFonts w:ascii="Times New Roman" w:hAnsi="Times New Roman" w:cs="Times New Roman"/>
          <w:sz w:val="24"/>
          <w:szCs w:val="24"/>
        </w:rPr>
        <w:t>as long as</w:t>
      </w:r>
      <w:proofErr w:type="gramEnd"/>
      <w:r w:rsidR="004F6B56" w:rsidRPr="00B0403D">
        <w:rPr>
          <w:rFonts w:ascii="Times New Roman" w:hAnsi="Times New Roman" w:cs="Times New Roman"/>
          <w:sz w:val="24"/>
          <w:szCs w:val="24"/>
        </w:rPr>
        <w:t xml:space="preserve">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proofErr w:type="gramStart"/>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w:t>
      </w:r>
      <w:proofErr w:type="gramEnd"/>
      <w:r w:rsidRPr="00CE29AE">
        <w:rPr>
          <w:rFonts w:ascii="Times New Roman" w:hAnsi="Times New Roman" w:cs="Times New Roman"/>
          <w:sz w:val="24"/>
          <w:szCs w:val="24"/>
        </w:rPr>
        <w:t xml:space="preserve">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004F6B56" w:rsidRPr="00B0403D">
        <w:rPr>
          <w:rFonts w:ascii="Times New Roman" w:hAnsi="Times New Roman" w:cs="Times New Roman"/>
          <w:sz w:val="24"/>
          <w:szCs w:val="24"/>
        </w:rPr>
        <w:t>) and thus should not be directly used to calculate ND and RFD, and to predict species coexistence.</w:t>
      </w:r>
    </w:p>
    <w:p w14:paraId="2157F1C3" w14:textId="77777777" w:rsidR="005B0147" w:rsidRDefault="00794E37" w:rsidP="005B0147">
      <w:pPr>
        <w:pStyle w:val="Normal1"/>
        <w:numPr>
          <w:ilvl w:val="1"/>
          <w:numId w:val="1"/>
        </w:numPr>
        <w:spacing w:line="360" w:lineRule="auto"/>
        <w:rPr>
          <w:rFonts w:ascii="Times New Roman" w:hAnsi="Times New Roman" w:cs="Times New Roman"/>
          <w:b/>
          <w:sz w:val="24"/>
          <w:szCs w:val="24"/>
        </w:rPr>
      </w:pPr>
      <w:r w:rsidRPr="00E95056">
        <w:rPr>
          <w:rFonts w:ascii="Times New Roman" w:hAnsi="Times New Roman" w:cs="Times New Roman"/>
          <w:b/>
          <w:sz w:val="24"/>
          <w:szCs w:val="24"/>
        </w:rPr>
        <w:t>MacArthur’s consumer resource model</w:t>
      </w:r>
    </w:p>
    <w:p w14:paraId="7CCF637F" w14:textId="45E2994F"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212052E1" w14:textId="66567197" w:rsidR="005B0147" w:rsidRDefault="00EA0D10"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401F1A3E" w14:textId="77777777" w:rsidR="005B0147" w:rsidRDefault="00EA0D10"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5FB2A5A1"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w:t>
      </w:r>
      <w:r w:rsidRPr="00B0403D">
        <w:rPr>
          <w:rFonts w:ascii="Times New Roman" w:hAnsi="Times New Roman" w:cs="Times New Roman"/>
          <w:sz w:val="24"/>
          <w:szCs w:val="24"/>
        </w:rPr>
        <w:lastRenderedPageBreak/>
        <w:t xml:space="preserve">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34167AB1" w14:textId="0D215E74"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05547777" w14:textId="5CD854CB"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1477BF23" w14:textId="77777777" w:rsidR="004F6B56" w:rsidRPr="00B0403D" w:rsidRDefault="004F6B56" w:rsidP="00B0403D">
      <w:pPr>
        <w:pStyle w:val="Normal1"/>
        <w:spacing w:line="360" w:lineRule="auto"/>
        <w:rPr>
          <w:rFonts w:ascii="Times New Roman" w:hAnsi="Times New Roman" w:cs="Times New Roman"/>
          <w:sz w:val="24"/>
          <w:szCs w:val="24"/>
        </w:rPr>
      </w:pPr>
    </w:p>
    <w:p w14:paraId="50EC705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Tilman’s resource ratio consumer resource model</w:t>
      </w:r>
    </w:p>
    <w:p w14:paraId="50EE1A58" w14:textId="500A6A96" w:rsidR="00351A06" w:rsidRDefault="00507DFC" w:rsidP="00B76E7F">
      <w:pPr>
        <w:pStyle w:val="Normal1"/>
        <w:spacing w:line="360" w:lineRule="auto"/>
        <w:ind w:left="720"/>
        <w:rPr>
          <w:rFonts w:ascii="Times New Roman" w:hAnsi="Times New Roman" w:cs="Times New Roman"/>
          <w:sz w:val="24"/>
          <w:szCs w:val="24"/>
        </w:rPr>
      </w:pPr>
      <w:proofErr w:type="gramStart"/>
      <w:r w:rsidRPr="00B0403D">
        <w:rPr>
          <w:rFonts w:ascii="Times New Roman" w:hAnsi="Times New Roman" w:cs="Times New Roman"/>
          <w:sz w:val="24"/>
          <w:szCs w:val="24"/>
        </w:rPr>
        <w:t>Similar to</w:t>
      </w:r>
      <w:proofErr w:type="gramEnd"/>
      <w:r w:rsidRPr="00B0403D">
        <w:rPr>
          <w:rFonts w:ascii="Times New Roman" w:hAnsi="Times New Roman" w:cs="Times New Roman"/>
          <w:sz w:val="24"/>
          <w:szCs w:val="24"/>
        </w:rPr>
        <w:t xml:space="preserve"> MacArthur’s consumer resource model, Tilman’s resource ratio consumer resource model [3] can also be translated to a Lotka-Volterra form [11]. Letten et al. 2017 reorganize Tilman’s two-species consumer resource model for two essential resources to </w:t>
      </w:r>
      <w:r w:rsidRPr="00B0403D">
        <w:rPr>
          <w:rFonts w:ascii="Times New Roman" w:hAnsi="Times New Roman" w:cs="Times New Roman"/>
          <w:sz w:val="24"/>
          <w:szCs w:val="24"/>
        </w:rPr>
        <w:lastRenderedPageBreak/>
        <w:t xml:space="preserve">the following Lokta-Volterra form (equation 11 to 14), so that one can decipher the parameters impacting species’ per capita growth rate. According to Letten et al. the inter- and intra-specific competition coefficients can be expressed as following, </w:t>
      </w:r>
    </w:p>
    <w:p w14:paraId="3AA7EE9C" w14:textId="56AE2F8A" w:rsidR="00D3751B" w:rsidRDefault="00EA0D1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03F59EC3" w14:textId="02FA897A" w:rsidR="00D3751B" w:rsidRPr="00D3751B" w:rsidRDefault="00EA0D1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3AB9D0F3" w14:textId="4FB92264" w:rsidR="00D3751B" w:rsidRPr="00D3751B" w:rsidRDefault="00EA0D1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3224C6B1" w14:textId="77777777" w:rsidR="00D3751B" w:rsidRDefault="00EA0D1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4A0A3AD3"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7D9D1E46" w14:textId="419950ED" w:rsidR="00507DFC" w:rsidRPr="00D3751B"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0147CF98"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lastRenderedPageBreak/>
        <w:t>When, why, and how each method should be used (narrative for the table)</w:t>
      </w:r>
    </w:p>
    <w:p w14:paraId="3AF3A33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2FC8E97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 first bifurcation is whether or the empiricist knows the factors that influence population dynamics in their study system. </w:t>
      </w:r>
    </w:p>
    <w:p w14:paraId="49B07A67"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This question divides the five methods into two </w:t>
      </w:r>
      <w:proofErr w:type="gramStart"/>
      <w:r w:rsidRPr="00B0403D">
        <w:rPr>
          <w:rFonts w:ascii="Times New Roman" w:hAnsi="Times New Roman" w:cs="Times New Roman"/>
          <w:sz w:val="24"/>
          <w:szCs w:val="24"/>
        </w:rPr>
        <w:t>completely separate</w:t>
      </w:r>
      <w:proofErr w:type="gramEnd"/>
      <w:r w:rsidRPr="00B0403D">
        <w:rPr>
          <w:rFonts w:ascii="Times New Roman" w:hAnsi="Times New Roman" w:cs="Times New Roman"/>
          <w:sz w:val="24"/>
          <w:szCs w:val="24"/>
        </w:rPr>
        <w:t xml:space="preserve"> groups: phenomenological methods that are informed by quantifying species interactions but make no assumptions about mechanisms, and two methods based on consumer resource models in which species interact only through specific mechanisms. </w:t>
      </w:r>
    </w:p>
    <w:p w14:paraId="12549FE8"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53873CA1" w14:textId="77777777" w:rsidR="004044A2" w:rsidRPr="00B0403D" w:rsidRDefault="00794E37" w:rsidP="00B0403D">
      <w:pPr>
        <w:pStyle w:val="Normal1"/>
        <w:numPr>
          <w:ilvl w:val="3"/>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Due to the completely divergent properties of these two classes of models, several of the remaining decision steps are specific within either the the consumer-resource models or the phenomenological methods.</w:t>
      </w:r>
    </w:p>
    <w:p w14:paraId="7102CA20" w14:textId="7CF57F19" w:rsidR="00A4438F" w:rsidRDefault="002B309B" w:rsidP="002B309B">
      <w:pPr>
        <w:pStyle w:val="Normal1"/>
        <w:numPr>
          <w:ilvl w:val="1"/>
          <w:numId w:val="1"/>
        </w:numPr>
        <w:spacing w:line="360" w:lineRule="auto"/>
        <w:ind w:hanging="450"/>
        <w:rPr>
          <w:ins w:id="1" w:author="OSCAR Chang" w:date="2018-08-01T16:18:00Z"/>
          <w:rFonts w:ascii="Times New Roman" w:hAnsi="Times New Roman" w:cs="Times New Roman"/>
          <w:sz w:val="24"/>
          <w:szCs w:val="24"/>
        </w:rPr>
      </w:pPr>
      <w:commentRangeStart w:id="2"/>
      <w:ins w:id="3" w:author="OSCAR Chang" w:date="2018-08-01T15:40:00Z">
        <w:r w:rsidRPr="002B309B">
          <w:rPr>
            <w:rFonts w:ascii="Times New Roman" w:hAnsi="Times New Roman" w:cs="Times New Roman"/>
            <w:sz w:val="24"/>
            <w:szCs w:val="24"/>
          </w:rPr>
          <w:t xml:space="preserve">The three </w:t>
        </w:r>
      </w:ins>
      <w:ins w:id="4" w:author="OSCAR Chang" w:date="2018-08-01T15:41:00Z">
        <w:r w:rsidRPr="00586A18">
          <w:rPr>
            <w:rFonts w:ascii="Times New Roman" w:hAnsi="Times New Roman" w:cs="Times New Roman"/>
            <w:sz w:val="24"/>
            <w:szCs w:val="24"/>
          </w:rPr>
          <w:t>phenomenological methods highlighted in red</w:t>
        </w:r>
      </w:ins>
      <w:ins w:id="5" w:author="OSCAR Chang" w:date="2018-08-01T15:40:00Z">
        <w:r w:rsidRPr="002B309B">
          <w:rPr>
            <w:rFonts w:ascii="Times New Roman" w:hAnsi="Times New Roman" w:cs="Times New Roman"/>
            <w:sz w:val="24"/>
            <w:szCs w:val="24"/>
          </w:rPr>
          <w:t xml:space="preserve"> are also similar in that they can be used to predict if the focal species can coexist with </w:t>
        </w:r>
      </w:ins>
      <w:ins w:id="6" w:author="OSCAR Chang" w:date="2018-08-01T16:16:00Z">
        <w:r w:rsidR="00A4438F">
          <w:rPr>
            <w:rFonts w:ascii="Times New Roman" w:hAnsi="Times New Roman" w:cs="Times New Roman"/>
            <w:sz w:val="24"/>
            <w:szCs w:val="24"/>
          </w:rPr>
          <w:t>one</w:t>
        </w:r>
      </w:ins>
      <w:ins w:id="7" w:author="OSCAR Chang" w:date="2018-08-01T15:41:00Z">
        <w:r w:rsidRPr="002B309B">
          <w:rPr>
            <w:rFonts w:ascii="Times New Roman" w:hAnsi="Times New Roman" w:cs="Times New Roman"/>
            <w:sz w:val="24"/>
            <w:szCs w:val="24"/>
          </w:rPr>
          <w:t xml:space="preserve"> or many competing species. </w:t>
        </w:r>
      </w:ins>
      <w:commentRangeEnd w:id="2"/>
      <w:ins w:id="8" w:author="OSCAR Chang" w:date="2018-08-01T16:16:00Z">
        <w:r w:rsidR="00A4438F">
          <w:rPr>
            <w:rFonts w:ascii="Times New Roman" w:hAnsi="Times New Roman" w:cs="Times New Roman"/>
            <w:sz w:val="24"/>
            <w:szCs w:val="24"/>
          </w:rPr>
          <w:t xml:space="preserve">However, when predictiong coexistence for one-to-many competitors, one would need to assume that the </w:t>
        </w:r>
      </w:ins>
      <w:ins w:id="9" w:author="OSCAR Chang" w:date="2018-08-01T16:17:00Z">
        <w:r w:rsidR="00A4438F">
          <w:rPr>
            <w:rFonts w:ascii="Times New Roman" w:hAnsi="Times New Roman" w:cs="Times New Roman"/>
            <w:sz w:val="24"/>
            <w:szCs w:val="24"/>
          </w:rPr>
          <w:t xml:space="preserve">many competing species already coexist and whether the focal species can coexist with these many species. </w:t>
        </w:r>
      </w:ins>
      <w:ins w:id="10" w:author="OSCAR Chang" w:date="2018-08-01T15:43:00Z">
        <w:r>
          <w:rPr>
            <w:rStyle w:val="CommentReference"/>
          </w:rPr>
          <w:commentReference w:id="2"/>
        </w:r>
      </w:ins>
      <w:ins w:id="11" w:author="OSCAR Chang" w:date="2018-08-01T16:18:00Z">
        <w:r w:rsidR="00A4438F">
          <w:rPr>
            <w:rFonts w:ascii="Times New Roman" w:hAnsi="Times New Roman" w:cs="Times New Roman"/>
            <w:sz w:val="24"/>
            <w:szCs w:val="24"/>
          </w:rPr>
          <w:t xml:space="preserve">Experimentally, one can conduct experiment for pair wise </w:t>
        </w:r>
      </w:ins>
      <w:ins w:id="12" w:author="OSCAR Chang" w:date="2018-08-01T16:19:00Z">
        <w:r w:rsidR="00A4438F">
          <w:rPr>
            <w:rFonts w:ascii="Times New Roman" w:hAnsi="Times New Roman" w:cs="Times New Roman"/>
            <w:sz w:val="24"/>
            <w:szCs w:val="24"/>
          </w:rPr>
          <w:t>experiments,</w:t>
        </w:r>
      </w:ins>
      <w:ins w:id="13" w:author="OSCAR Chang" w:date="2018-08-01T16:18:00Z">
        <w:r w:rsidR="00A4438F">
          <w:rPr>
            <w:rFonts w:ascii="Times New Roman" w:hAnsi="Times New Roman" w:cs="Times New Roman"/>
            <w:sz w:val="24"/>
            <w:szCs w:val="24"/>
          </w:rPr>
          <w:t xml:space="preserve"> but this pair wise experiment can not gurantee coexisten</w:t>
        </w:r>
      </w:ins>
      <w:ins w:id="14" w:author="OSCAR Chang" w:date="2018-08-01T16:19:00Z">
        <w:r w:rsidR="00A4438F">
          <w:rPr>
            <w:rFonts w:ascii="Times New Roman" w:hAnsi="Times New Roman" w:cs="Times New Roman"/>
            <w:sz w:val="24"/>
            <w:szCs w:val="24"/>
          </w:rPr>
          <w:t xml:space="preserve">ce of many species. </w:t>
        </w:r>
      </w:ins>
    </w:p>
    <w:p w14:paraId="062DD2EB" w14:textId="02455817" w:rsidR="004044A2" w:rsidRPr="002B309B" w:rsidRDefault="00794E37">
      <w:pPr>
        <w:pStyle w:val="Normal1"/>
        <w:spacing w:line="360" w:lineRule="auto"/>
        <w:ind w:left="720"/>
        <w:rPr>
          <w:rFonts w:ascii="Times New Roman" w:hAnsi="Times New Roman" w:cs="Times New Roman"/>
          <w:sz w:val="24"/>
          <w:szCs w:val="24"/>
        </w:rPr>
        <w:pPrChange w:id="15" w:author="OSCAR Chang" w:date="2018-08-01T16:18:00Z">
          <w:pPr>
            <w:pStyle w:val="Normal1"/>
            <w:numPr>
              <w:ilvl w:val="1"/>
              <w:numId w:val="1"/>
            </w:numPr>
            <w:spacing w:line="360" w:lineRule="auto"/>
            <w:ind w:left="720" w:hanging="360"/>
          </w:pPr>
        </w:pPrChange>
      </w:pPr>
      <w:del w:id="16" w:author="OSCAR Chang" w:date="2018-08-01T15:41:00Z">
        <w:r w:rsidRPr="002B309B" w:rsidDel="002B309B">
          <w:rPr>
            <w:rFonts w:ascii="Times New Roman" w:hAnsi="Times New Roman" w:cs="Times New Roman"/>
            <w:sz w:val="24"/>
            <w:szCs w:val="24"/>
          </w:rPr>
          <w:delText>A</w:delText>
        </w:r>
      </w:del>
      <w:ins w:id="17" w:author="OSCAR Chang" w:date="2018-08-01T16:19:00Z">
        <w:r w:rsidR="00A4438F">
          <w:rPr>
            <w:rFonts w:ascii="Times New Roman" w:hAnsi="Times New Roman" w:cs="Times New Roman"/>
            <w:sz w:val="24"/>
            <w:szCs w:val="24"/>
          </w:rPr>
          <w:t>A</w:t>
        </w:r>
      </w:ins>
      <w:r w:rsidRPr="002B309B">
        <w:rPr>
          <w:rFonts w:ascii="Times New Roman" w:hAnsi="Times New Roman" w:cs="Times New Roman"/>
          <w:sz w:val="24"/>
          <w:szCs w:val="24"/>
        </w:rPr>
        <w:t>mong the</w:t>
      </w:r>
      <w:ins w:id="18" w:author="OSCAR Chang" w:date="2018-08-01T15:42:00Z">
        <w:r w:rsidR="002B309B">
          <w:rPr>
            <w:rFonts w:ascii="Times New Roman" w:hAnsi="Times New Roman" w:cs="Times New Roman"/>
            <w:sz w:val="24"/>
            <w:szCs w:val="24"/>
          </w:rPr>
          <w:t xml:space="preserve"> three</w:t>
        </w:r>
      </w:ins>
      <w:del w:id="19" w:author="OSCAR Chang" w:date="2018-08-01T15:42:00Z">
        <w:r w:rsidRPr="002B309B" w:rsidDel="002B309B">
          <w:rPr>
            <w:rFonts w:ascii="Times New Roman" w:hAnsi="Times New Roman" w:cs="Times New Roman"/>
            <w:sz w:val="24"/>
            <w:szCs w:val="24"/>
          </w:rPr>
          <w:delText xml:space="preserve"> phenomenological methods highlighted in red</w:delText>
        </w:r>
      </w:del>
      <w:r w:rsidRPr="002B309B">
        <w:rPr>
          <w:rFonts w:ascii="Times New Roman" w:hAnsi="Times New Roman" w:cs="Times New Roman"/>
          <w:sz w:val="24"/>
          <w:szCs w:val="24"/>
        </w:rPr>
        <w:t xml:space="preserve">, the negative frequency dependence method is distinct because it is does not require monocultures. The Lotka-Volterra and Sensitivity methods are further distinguished by the need for each species to be grown at steady state as </w:t>
      </w:r>
      <w:commentRangeStart w:id="20"/>
      <w:commentRangeStart w:id="21"/>
      <w:r w:rsidRPr="002B309B">
        <w:rPr>
          <w:rFonts w:ascii="Times New Roman" w:hAnsi="Times New Roman" w:cs="Times New Roman"/>
          <w:sz w:val="24"/>
          <w:szCs w:val="24"/>
        </w:rPr>
        <w:t>monocultures</w:t>
      </w:r>
      <w:commentRangeEnd w:id="20"/>
      <w:r w:rsidRPr="00B0403D">
        <w:rPr>
          <w:rFonts w:ascii="Times New Roman" w:hAnsi="Times New Roman" w:cs="Times New Roman"/>
          <w:sz w:val="24"/>
          <w:szCs w:val="24"/>
        </w:rPr>
        <w:commentReference w:id="20"/>
      </w:r>
      <w:commentRangeEnd w:id="21"/>
      <w:r w:rsidR="003236B8">
        <w:rPr>
          <w:rStyle w:val="CommentReference"/>
        </w:rPr>
        <w:commentReference w:id="21"/>
      </w:r>
      <w:r w:rsidRPr="002B309B">
        <w:rPr>
          <w:rFonts w:ascii="Times New Roman" w:hAnsi="Times New Roman" w:cs="Times New Roman"/>
          <w:sz w:val="24"/>
          <w:szCs w:val="24"/>
        </w:rPr>
        <w:t xml:space="preserve">. Another important difference among </w:t>
      </w:r>
      <w:r w:rsidRPr="002B309B">
        <w:rPr>
          <w:rFonts w:ascii="Times New Roman" w:hAnsi="Times New Roman" w:cs="Times New Roman"/>
          <w:sz w:val="24"/>
          <w:szCs w:val="24"/>
        </w:rPr>
        <w:lastRenderedPageBreak/>
        <w:t xml:space="preserve">the phenomenological methods is that the Lotka-Volterra and negative frequency dependence methods can be applied to observational datasets or study systems where manipulation is not feasible. These two methods are also particularly well-suited for long-lived organisms where manipulative experiments are not feasible. </w:t>
      </w:r>
    </w:p>
    <w:p w14:paraId="2701407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(e.g. inorganic nutrients consumed by plants) or biotic and has its own population dynamics. </w:t>
      </w:r>
    </w:p>
    <w:p w14:paraId="7612C67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considered the questions under the section ‘Information About Study System’, an empiricist should be able to identify the method that is most appropriate. In the section ‘Method’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 </w:t>
      </w:r>
    </w:p>
    <w:p w14:paraId="49545D4E"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p>
    <w:p w14:paraId="448C5B44"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estimate ND and RFD. </w:t>
      </w:r>
    </w:p>
    <w:p w14:paraId="5796290D"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For instance, the phenomenological methods differ in terms of the number, length, and types of time series required. As a result, the number of new experiments required increases linearly or exponentially with each addi</w:t>
      </w:r>
      <w:commentRangeStart w:id="22"/>
      <w:commentRangeStart w:id="23"/>
      <w:r w:rsidRPr="00B0403D">
        <w:rPr>
          <w:rFonts w:ascii="Times New Roman" w:hAnsi="Times New Roman" w:cs="Times New Roman"/>
          <w:sz w:val="24"/>
          <w:szCs w:val="24"/>
        </w:rPr>
        <w:t xml:space="preserve">tional species. </w:t>
      </w:r>
      <w:commentRangeEnd w:id="22"/>
      <w:r w:rsidRPr="00B0403D">
        <w:rPr>
          <w:rFonts w:ascii="Times New Roman" w:hAnsi="Times New Roman" w:cs="Times New Roman"/>
          <w:sz w:val="24"/>
          <w:szCs w:val="24"/>
        </w:rPr>
        <w:commentReference w:id="22"/>
      </w:r>
      <w:commentRangeEnd w:id="23"/>
      <w:r w:rsidR="00A4438F">
        <w:rPr>
          <w:rStyle w:val="CommentReference"/>
        </w:rPr>
        <w:commentReference w:id="23"/>
      </w:r>
      <w:r w:rsidRPr="00B0403D">
        <w:rPr>
          <w:rFonts w:ascii="Times New Roman" w:hAnsi="Times New Roman" w:cs="Times New Roman"/>
          <w:sz w:val="24"/>
          <w:szCs w:val="24"/>
        </w:rPr>
        <w:t xml:space="preserve">In contrast, the consumer-resource models require </w:t>
      </w:r>
      <w:commentRangeStart w:id="24"/>
      <w:r w:rsidRPr="00B0403D">
        <w:rPr>
          <w:rFonts w:ascii="Times New Roman" w:hAnsi="Times New Roman" w:cs="Times New Roman"/>
          <w:sz w:val="24"/>
          <w:szCs w:val="24"/>
        </w:rPr>
        <w:t xml:space="preserve">only as </w:t>
      </w:r>
      <w:commentRangeEnd w:id="24"/>
      <w:r w:rsidR="003E3CE9" w:rsidRPr="00B0403D">
        <w:rPr>
          <w:rStyle w:val="CommentReference"/>
          <w:rFonts w:ascii="Times New Roman" w:hAnsi="Times New Roman" w:cs="Times New Roman"/>
          <w:sz w:val="24"/>
          <w:szCs w:val="24"/>
        </w:rPr>
        <w:commentReference w:id="24"/>
      </w:r>
      <w:r w:rsidRPr="00B0403D">
        <w:rPr>
          <w:rFonts w:ascii="Times New Roman" w:hAnsi="Times New Roman" w:cs="Times New Roman"/>
          <w:sz w:val="24"/>
          <w:szCs w:val="24"/>
        </w:rPr>
        <w:t xml:space="preserve">many additional experiments as the number of resources. </w:t>
      </w:r>
    </w:p>
    <w:p w14:paraId="36B1C066"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the phenomenological methods require at least one co-culture of each species pair in order to quantify the strength of their interaction. The direct Lotka-Volterra method requires a minimum of one co-culture, but </w:t>
      </w:r>
      <w:commentRangeStart w:id="25"/>
      <w:r w:rsidRPr="00B0403D">
        <w:rPr>
          <w:rFonts w:ascii="Times New Roman" w:hAnsi="Times New Roman" w:cs="Times New Roman"/>
          <w:sz w:val="24"/>
          <w:szCs w:val="24"/>
        </w:rPr>
        <w:t>the sensitivity and NFD methods require two or more co-cultures</w:t>
      </w:r>
      <w:commentRangeEnd w:id="25"/>
      <w:r w:rsidR="00A4438F">
        <w:rPr>
          <w:rStyle w:val="CommentReference"/>
        </w:rPr>
        <w:commentReference w:id="25"/>
      </w:r>
      <w:r w:rsidRPr="00B0403D">
        <w:rPr>
          <w:rFonts w:ascii="Times New Roman" w:hAnsi="Times New Roman" w:cs="Times New Roman"/>
          <w:sz w:val="24"/>
          <w:szCs w:val="24"/>
        </w:rPr>
        <w:t xml:space="preserve">. In contrast, the methods based on consumer-resource models do not require any co-culture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interaction strength. </w:t>
      </w:r>
    </w:p>
    <w:p w14:paraId="5C2ED960"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The number of experiments required grows more quickly for some methods (esp phenomenological ones)</w:t>
      </w:r>
    </w:p>
    <w:p w14:paraId="0C562D4B"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need for long time-series, some of the methods would not be tractable for long-lived species (e.g. the all-in-one LV parameterization that Oscar demonstrated). However, the NFD method can work for long-lived species using a space for time </w:t>
      </w:r>
      <w:commentRangeStart w:id="26"/>
      <w:commentRangeStart w:id="27"/>
      <w:r w:rsidRPr="00B0403D">
        <w:rPr>
          <w:rFonts w:ascii="Times New Roman" w:hAnsi="Times New Roman" w:cs="Times New Roman"/>
          <w:sz w:val="24"/>
          <w:szCs w:val="24"/>
        </w:rPr>
        <w:t>substitution</w:t>
      </w:r>
      <w:commentRangeEnd w:id="26"/>
      <w:r w:rsidRPr="00B0403D">
        <w:rPr>
          <w:rFonts w:ascii="Times New Roman" w:hAnsi="Times New Roman" w:cs="Times New Roman"/>
          <w:sz w:val="24"/>
          <w:szCs w:val="24"/>
        </w:rPr>
        <w:commentReference w:id="26"/>
      </w:r>
      <w:commentRangeEnd w:id="27"/>
      <w:r w:rsidR="00A4438F">
        <w:rPr>
          <w:rStyle w:val="CommentReference"/>
        </w:rPr>
        <w:commentReference w:id="27"/>
      </w:r>
      <w:r w:rsidRPr="00B0403D">
        <w:rPr>
          <w:rFonts w:ascii="Times New Roman" w:hAnsi="Times New Roman" w:cs="Times New Roman"/>
          <w:sz w:val="24"/>
          <w:szCs w:val="24"/>
        </w:rPr>
        <w:t xml:space="preserve">. </w:t>
      </w:r>
    </w:p>
    <w:p w14:paraId="61143B8F"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603DC852"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w:t>
      </w:r>
      <w:proofErr w:type="gramStart"/>
      <w:r w:rsidRPr="00B0403D">
        <w:rPr>
          <w:rFonts w:ascii="Times New Roman" w:hAnsi="Times New Roman" w:cs="Times New Roman"/>
          <w:sz w:val="24"/>
          <w:szCs w:val="24"/>
        </w:rPr>
        <w:t>are able to</w:t>
      </w:r>
      <w:proofErr w:type="gramEnd"/>
      <w:r w:rsidRPr="00B0403D">
        <w:rPr>
          <w:rFonts w:ascii="Times New Roman" w:hAnsi="Times New Roman" w:cs="Times New Roman"/>
          <w:sz w:val="24"/>
          <w:szCs w:val="24"/>
        </w:rPr>
        <w:t xml:space="preserve"> predict the potential for coexistence among combinations of species without growing those species together simultaneously. </w:t>
      </w:r>
    </w:p>
    <w:p w14:paraId="3D3AD6CB"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resource supply ratios or dilution rates [Letten et al 2017], </w:t>
      </w:r>
      <w:commentRangeStart w:id="28"/>
      <w:commentRangeStart w:id="29"/>
      <w:r w:rsidRPr="00B0403D">
        <w:rPr>
          <w:rFonts w:ascii="Times New Roman" w:hAnsi="Times New Roman" w:cs="Times New Roman"/>
          <w:sz w:val="24"/>
          <w:szCs w:val="24"/>
        </w:rPr>
        <w:t xml:space="preserve">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offers no prediction. </w:t>
      </w:r>
      <w:commentRangeEnd w:id="28"/>
      <w:r w:rsidRPr="00B0403D">
        <w:rPr>
          <w:rFonts w:ascii="Times New Roman" w:hAnsi="Times New Roman" w:cs="Times New Roman"/>
          <w:sz w:val="24"/>
          <w:szCs w:val="24"/>
        </w:rPr>
        <w:commentReference w:id="28"/>
      </w:r>
      <w:commentRangeEnd w:id="29"/>
      <w:r w:rsidR="00290D67">
        <w:rPr>
          <w:rStyle w:val="CommentReference"/>
        </w:rPr>
        <w:commentReference w:id="29"/>
      </w:r>
    </w:p>
    <w:p w14:paraId="154EFDE5"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126EECFF" w14:textId="77777777" w:rsidR="004044A2" w:rsidRPr="00B0403D" w:rsidRDefault="004044A2" w:rsidP="00B0403D">
      <w:pPr>
        <w:pStyle w:val="Normal1"/>
        <w:pBdr>
          <w:top w:val="nil"/>
          <w:left w:val="nil"/>
          <w:bottom w:val="nil"/>
          <w:right w:val="nil"/>
          <w:between w:val="nil"/>
        </w:pBdr>
        <w:spacing w:line="360" w:lineRule="auto"/>
        <w:ind w:left="720"/>
        <w:contextualSpacing w:val="0"/>
        <w:rPr>
          <w:rFonts w:ascii="Times New Roman" w:hAnsi="Times New Roman" w:cs="Times New Roman"/>
          <w:sz w:val="24"/>
          <w:szCs w:val="24"/>
        </w:rPr>
      </w:pPr>
    </w:p>
    <w:p w14:paraId="4486ABF5"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7D7FAE1E"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Caution 1: Empirical tests of these methods are rare.</w:t>
      </w:r>
    </w:p>
    <w:p w14:paraId="2647A61E"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Letten et al), I am unaware of any that applied more than one of these methods to the same dataset. </w:t>
      </w:r>
    </w:p>
    <w:p w14:paraId="25BC920F"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Comment: Even if we do use some empirically-derived parameter values to perform two or more of these methods, this is still an ad hoc test. </w:t>
      </w:r>
      <w:r w:rsidRPr="00B0403D">
        <w:rPr>
          <w:rFonts w:ascii="Times New Roman" w:hAnsi="Times New Roman" w:cs="Times New Roman"/>
          <w:sz w:val="24"/>
          <w:szCs w:val="24"/>
        </w:rPr>
        <w:lastRenderedPageBreak/>
        <w:t xml:space="preserve">Because the experiments for each method are designed differently, such back-calculations have limited utility. </w:t>
      </w:r>
    </w:p>
    <w:p w14:paraId="4E3C1607"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What would be much more useful is a study that uses two of these experimental approaches for the same set of species and environmental conditions. For example, one use mono- and co-cultures to obtain both LV model alphas </w:t>
      </w:r>
      <w:proofErr w:type="gramStart"/>
      <w:r w:rsidRPr="00B0403D">
        <w:rPr>
          <w:rFonts w:ascii="Times New Roman" w:hAnsi="Times New Roman" w:cs="Times New Roman"/>
          <w:sz w:val="24"/>
          <w:szCs w:val="24"/>
        </w:rPr>
        <w:t>and also</w:t>
      </w:r>
      <w:proofErr w:type="gramEnd"/>
      <w:r w:rsidRPr="00B0403D">
        <w:rPr>
          <w:rFonts w:ascii="Times New Roman" w:hAnsi="Times New Roman" w:cs="Times New Roman"/>
          <w:sz w:val="24"/>
          <w:szCs w:val="24"/>
        </w:rPr>
        <w:t xml:space="preserve"> the sensitivities to invasion. Then use the alphas, which are obtained under some specified range of population densities, to get ND and RFD. </w:t>
      </w:r>
    </w:p>
    <w:p w14:paraId="7225D67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2: Intransitive interactions </w:t>
      </w:r>
      <w:commentRangeStart w:id="30"/>
      <w:r w:rsidRPr="00B0403D">
        <w:rPr>
          <w:rFonts w:ascii="Times New Roman" w:hAnsi="Times New Roman" w:cs="Times New Roman"/>
          <w:sz w:val="24"/>
          <w:szCs w:val="24"/>
        </w:rPr>
        <w:t>and environmental context</w:t>
      </w:r>
      <w:commentRangeEnd w:id="30"/>
      <w:r w:rsidRPr="00B0403D">
        <w:rPr>
          <w:rFonts w:ascii="Times New Roman" w:hAnsi="Times New Roman" w:cs="Times New Roman"/>
          <w:sz w:val="24"/>
          <w:szCs w:val="24"/>
        </w:rPr>
        <w:commentReference w:id="30"/>
      </w:r>
    </w:p>
    <w:p w14:paraId="30A0AD54"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Some of these methods have been shown to work for &gt;2 species at a time, both theoretically and experimentally [Reference Carroll et al 2011; OTHERS].</w:t>
      </w:r>
    </w:p>
    <w:p w14:paraId="1F264828" w14:textId="77777777" w:rsidR="004044A2" w:rsidRPr="00B0403D" w:rsidRDefault="00794E3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While this has certain advantages, these consumer-resource models can only be applied in a limited subset of cases where this assumption is justified. </w:t>
      </w:r>
    </w:p>
    <w:p w14:paraId="1AAAFBCD"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2C8AB613"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Need to compare these methods experimentally</w:t>
      </w:r>
    </w:p>
    <w:p w14:paraId="6077BF22" w14:textId="77777777" w:rsidR="002F2925" w:rsidRPr="00B0403D" w:rsidRDefault="00107107" w:rsidP="00B0403D">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As shown in Table 1, few experiments have implemented these empirical methods for evaluating </w:t>
      </w:r>
      <w:commentRangeStart w:id="31"/>
      <w:commentRangeStart w:id="32"/>
      <w:r w:rsidRPr="00B0403D">
        <w:rPr>
          <w:rFonts w:ascii="Times New Roman" w:hAnsi="Times New Roman" w:cs="Times New Roman"/>
          <w:sz w:val="24"/>
          <w:szCs w:val="24"/>
        </w:rPr>
        <w:t>MCT</w:t>
      </w:r>
      <w:commentRangeEnd w:id="31"/>
      <w:r w:rsidRPr="00B0403D">
        <w:rPr>
          <w:rStyle w:val="CommentReference"/>
          <w:rFonts w:ascii="Times New Roman" w:hAnsi="Times New Roman" w:cs="Times New Roman"/>
          <w:sz w:val="24"/>
          <w:szCs w:val="24"/>
        </w:rPr>
        <w:commentReference w:id="31"/>
      </w:r>
      <w:commentRangeEnd w:id="32"/>
      <w:r w:rsidR="00A62853">
        <w:rPr>
          <w:rStyle w:val="CommentReference"/>
        </w:rPr>
        <w:commentReference w:id="32"/>
      </w:r>
      <w:r w:rsidRPr="00B0403D">
        <w:rPr>
          <w:rFonts w:ascii="Times New Roman" w:hAnsi="Times New Roman" w:cs="Times New Roman"/>
          <w:sz w:val="24"/>
          <w:szCs w:val="24"/>
        </w:rPr>
        <w:t xml:space="preserve">. </w:t>
      </w:r>
    </w:p>
    <w:p w14:paraId="6CEC5916" w14:textId="77777777" w:rsidR="004044A2" w:rsidRPr="00B0403D" w:rsidRDefault="002F2925" w:rsidP="00B0403D">
      <w:pPr>
        <w:pStyle w:val="Normal1"/>
        <w:numPr>
          <w:ilvl w:val="2"/>
          <w:numId w:val="1"/>
        </w:numPr>
        <w:spacing w:line="360" w:lineRule="auto"/>
        <w:rPr>
          <w:rFonts w:ascii="Times New Roman" w:hAnsi="Times New Roman" w:cs="Times New Roman"/>
          <w:sz w:val="24"/>
          <w:szCs w:val="24"/>
        </w:rPr>
      </w:pPr>
      <w:commentRangeStart w:id="33"/>
      <w:r w:rsidRPr="00B0403D">
        <w:rPr>
          <w:rFonts w:ascii="Times New Roman" w:hAnsi="Times New Roman" w:cs="Times New Roman"/>
          <w:sz w:val="24"/>
          <w:szCs w:val="24"/>
        </w:rPr>
        <w:t>We presently lack any</w:t>
      </w:r>
      <w:r w:rsidR="00794E37" w:rsidRPr="00B0403D">
        <w:rPr>
          <w:rFonts w:ascii="Times New Roman" w:hAnsi="Times New Roman" w:cs="Times New Roman"/>
          <w:sz w:val="24"/>
          <w:szCs w:val="24"/>
        </w:rPr>
        <w:t xml:space="preserve"> studies that have parameterized a CRM and then separately applied any of the phenomenological methods</w:t>
      </w:r>
      <w:r w:rsidRPr="00B0403D">
        <w:rPr>
          <w:rFonts w:ascii="Times New Roman" w:hAnsi="Times New Roman" w:cs="Times New Roman"/>
          <w:sz w:val="24"/>
          <w:szCs w:val="24"/>
        </w:rPr>
        <w:t xml:space="preserve"> to competition experiments. </w:t>
      </w:r>
      <w:commentRangeEnd w:id="33"/>
      <w:r w:rsidRPr="00B0403D">
        <w:rPr>
          <w:rStyle w:val="CommentReference"/>
          <w:rFonts w:ascii="Times New Roman" w:hAnsi="Times New Roman" w:cs="Times New Roman"/>
          <w:sz w:val="24"/>
          <w:szCs w:val="24"/>
        </w:rPr>
        <w:commentReference w:id="33"/>
      </w:r>
    </w:p>
    <w:p w14:paraId="422283BF"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41251FD0"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Odds and Ends (To be incorporated elsewhere or abandoned)</w:t>
      </w:r>
    </w:p>
    <w:p w14:paraId="484237D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Some of these methods are better suited for different ecological systems. For </w:t>
      </w:r>
      <w:proofErr w:type="gramStart"/>
      <w:r w:rsidRPr="00B0403D">
        <w:rPr>
          <w:rFonts w:ascii="Times New Roman" w:hAnsi="Times New Roman" w:cs="Times New Roman"/>
          <w:sz w:val="24"/>
          <w:szCs w:val="24"/>
        </w:rPr>
        <w:t>example</w:t>
      </w:r>
      <w:proofErr w:type="gramEnd"/>
      <w:r w:rsidRPr="00B0403D">
        <w:rPr>
          <w:rFonts w:ascii="Times New Roman" w:hAnsi="Times New Roman" w:cs="Times New Roman"/>
          <w:sz w:val="24"/>
          <w:szCs w:val="24"/>
        </w:rPr>
        <w:t xml:space="preserve"> the MacArthur CRM is specific to consumers, whereas the Tilman CRM actually describes primary producers or decomposers. Separately, a long-standing criticism of the CRMs is </w:t>
      </w:r>
      <w:r w:rsidRPr="00B0403D">
        <w:rPr>
          <w:rFonts w:ascii="Times New Roman" w:hAnsi="Times New Roman" w:cs="Times New Roman"/>
          <w:sz w:val="24"/>
          <w:szCs w:val="24"/>
        </w:rPr>
        <w:lastRenderedPageBreak/>
        <w:t xml:space="preserve">that they work in chemostat-like systems are are better suited for microbes than say grasslands or forests. </w:t>
      </w:r>
    </w:p>
    <w:p w14:paraId="2F6525A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Oscar has shown how it is possible to use a single co-culture time series to obtain both inter- and intra-specific terms of the Lotka-Volterra model. This could be useful because it minimizes the number of experiments that must be performed, but</w:t>
      </w:r>
    </w:p>
    <w:p w14:paraId="566306E8" w14:textId="77777777" w:rsidR="004044A2" w:rsidRPr="00B0403D" w:rsidRDefault="004044A2" w:rsidP="00B0403D">
      <w:pPr>
        <w:pStyle w:val="Normal1"/>
        <w:spacing w:line="360" w:lineRule="auto"/>
        <w:ind w:left="720"/>
        <w:contextualSpacing w:val="0"/>
        <w:rPr>
          <w:rFonts w:ascii="Times New Roman" w:hAnsi="Times New Roman" w:cs="Times New Roman"/>
          <w:sz w:val="24"/>
          <w:szCs w:val="24"/>
        </w:rPr>
      </w:pPr>
    </w:p>
    <w:p w14:paraId="300CE0CD"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Tables</w:t>
      </w:r>
    </w:p>
    <w:p w14:paraId="7918EF3D" w14:textId="77777777" w:rsidR="004044A2" w:rsidRPr="00B0403D" w:rsidRDefault="004044A2" w:rsidP="00B0403D">
      <w:pPr>
        <w:pStyle w:val="Normal1"/>
        <w:spacing w:line="360" w:lineRule="auto"/>
        <w:rPr>
          <w:rFonts w:ascii="Times New Roman" w:hAnsi="Times New Roman" w:cs="Times New Roman"/>
          <w:sz w:val="24"/>
          <w:szCs w:val="24"/>
        </w:rPr>
      </w:pPr>
    </w:p>
    <w:p w14:paraId="4C9EDE09"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5B8E83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commentRangeStart w:id="34"/>
      <w:r w:rsidRPr="00B0403D">
        <w:rPr>
          <w:rFonts w:ascii="Times New Roman" w:hAnsi="Times New Roman" w:cs="Times New Roman"/>
          <w:noProof/>
          <w:sz w:val="24"/>
          <w:szCs w:val="24"/>
          <w:lang w:val="en-US"/>
        </w:rPr>
        <w:drawing>
          <wp:inline distT="114300" distB="114300" distL="114300" distR="114300" wp14:anchorId="0D9B6A23" wp14:editId="1E438713">
            <wp:extent cx="5943600" cy="44577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commentRangeEnd w:id="34"/>
      <w:r w:rsidR="0070393F">
        <w:rPr>
          <w:rStyle w:val="CommentReference"/>
        </w:rPr>
        <w:commentReference w:id="34"/>
      </w:r>
      <w:r w:rsidRPr="00B0403D">
        <w:rPr>
          <w:rFonts w:ascii="Times New Roman" w:hAnsi="Times New Roman" w:cs="Times New Roman"/>
          <w:sz w:val="24"/>
          <w:szCs w:val="24"/>
        </w:rPr>
        <w:t xml:space="preserve"> </w:t>
      </w:r>
    </w:p>
    <w:p w14:paraId="21B27EB9" w14:textId="77777777" w:rsidR="00107107" w:rsidRPr="00B0403D" w:rsidRDefault="00107107" w:rsidP="00B0403D">
      <w:pPr>
        <w:pStyle w:val="Normal1"/>
        <w:spacing w:line="360" w:lineRule="auto"/>
        <w:rPr>
          <w:rFonts w:ascii="Times New Roman" w:hAnsi="Times New Roman" w:cs="Times New Roman"/>
          <w:sz w:val="24"/>
          <w:szCs w:val="24"/>
        </w:rPr>
      </w:pPr>
    </w:p>
    <w:p w14:paraId="57B43DC5" w14:textId="78EB35AF" w:rsidR="00107107" w:rsidRPr="00B0403D" w:rsidRDefault="00107107" w:rsidP="00B0403D">
      <w:pPr>
        <w:pStyle w:val="Normal1"/>
        <w:spacing w:line="360" w:lineRule="auto"/>
        <w:rPr>
          <w:rFonts w:ascii="Times New Roman" w:hAnsi="Times New Roman" w:cs="Times New Roman"/>
          <w:sz w:val="24"/>
          <w:szCs w:val="24"/>
        </w:rPr>
      </w:pPr>
    </w:p>
    <w:p w14:paraId="0A003BA1" w14:textId="77777777" w:rsidR="00EA0D10" w:rsidRDefault="00EA0D10">
      <w:pPr>
        <w:rPr>
          <w:ins w:id="35" w:author="OSCAR Chang" w:date="2018-08-01T17:07:00Z"/>
          <w:rFonts w:ascii="Times New Roman" w:hAnsi="Times New Roman" w:cs="Times New Roman"/>
          <w:b/>
          <w:sz w:val="24"/>
          <w:szCs w:val="24"/>
        </w:rPr>
      </w:pPr>
      <w:ins w:id="36" w:author="OSCAR Chang" w:date="2018-08-01T17:07:00Z">
        <w:r>
          <w:rPr>
            <w:rFonts w:ascii="Times New Roman" w:hAnsi="Times New Roman" w:cs="Times New Roman"/>
            <w:b/>
            <w:sz w:val="24"/>
            <w:szCs w:val="24"/>
          </w:rPr>
          <w:br w:type="page"/>
        </w:r>
      </w:ins>
    </w:p>
    <w:p w14:paraId="4F6FFBE8" w14:textId="1F2282CA"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w:t>
      </w:r>
      <w:r w:rsidRPr="00176B97">
        <w:rPr>
          <w:rFonts w:ascii="Times New Roman" w:hAnsi="Times New Roman" w:cs="Times New Roman"/>
          <w:b/>
          <w:sz w:val="24"/>
          <w:szCs w:val="24"/>
        </w:rPr>
        <w:t>igures</w:t>
      </w:r>
    </w:p>
    <w:p w14:paraId="0C67D4D6" w14:textId="45FC4476"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79DB4CD0" wp14:editId="6D1EC19E">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38B2A21B" w14:textId="73A62074"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Lotka- Volterra model and added some random noise. </w:t>
      </w:r>
    </w:p>
    <w:p w14:paraId="3801C318" w14:textId="77777777" w:rsidR="00107107" w:rsidRPr="00B0403D" w:rsidRDefault="00107107" w:rsidP="00B0403D">
      <w:pPr>
        <w:pStyle w:val="Normal1"/>
        <w:spacing w:line="360" w:lineRule="auto"/>
        <w:rPr>
          <w:rFonts w:ascii="Times New Roman" w:hAnsi="Times New Roman" w:cs="Times New Roman"/>
          <w:sz w:val="24"/>
          <w:szCs w:val="24"/>
        </w:rPr>
      </w:pPr>
    </w:p>
    <w:p w14:paraId="36A64F07"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FC6BBA7" wp14:editId="492C0EAD">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25329B2F" w14:textId="5A368723"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2178132C" w14:textId="77777777" w:rsidR="004044A2" w:rsidRPr="00B0403D" w:rsidRDefault="004044A2" w:rsidP="00B0403D">
      <w:pPr>
        <w:pStyle w:val="Normal1"/>
        <w:spacing w:line="360" w:lineRule="auto"/>
        <w:rPr>
          <w:rFonts w:ascii="Times New Roman" w:hAnsi="Times New Roman" w:cs="Times New Roman"/>
          <w:sz w:val="24"/>
          <w:szCs w:val="24"/>
        </w:rPr>
      </w:pPr>
    </w:p>
    <w:p w14:paraId="16844233"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1A1A5EDE" wp14:editId="3C0875FF">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6AEC4F61" w14:textId="07A49E84"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06AE2691" w14:textId="77777777" w:rsidR="00107107" w:rsidRPr="00B0403D" w:rsidRDefault="00107107" w:rsidP="00B0403D">
      <w:pPr>
        <w:spacing w:line="360" w:lineRule="auto"/>
        <w:rPr>
          <w:rFonts w:ascii="Times New Roman" w:hAnsi="Times New Roman" w:cs="Times New Roman"/>
          <w:sz w:val="24"/>
          <w:szCs w:val="24"/>
        </w:rPr>
      </w:pPr>
    </w:p>
    <w:p w14:paraId="620A328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98876F0" wp14:editId="1E29A7EF">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3C428665" w14:textId="77777777" w:rsidR="00107107" w:rsidRPr="00B0403D" w:rsidRDefault="00107107" w:rsidP="00B0403D">
      <w:pPr>
        <w:spacing w:line="360" w:lineRule="auto"/>
        <w:rPr>
          <w:rFonts w:ascii="Times New Roman" w:hAnsi="Times New Roman" w:cs="Times New Roman"/>
          <w:sz w:val="24"/>
          <w:szCs w:val="24"/>
        </w:rPr>
      </w:pPr>
    </w:p>
    <w:p w14:paraId="5F2AA07D"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015BC669" w14:textId="77777777" w:rsidR="00107107" w:rsidRPr="00B0403D" w:rsidRDefault="00107107" w:rsidP="00B0403D">
      <w:pPr>
        <w:spacing w:line="360" w:lineRule="auto"/>
        <w:rPr>
          <w:rFonts w:ascii="Times New Roman" w:hAnsi="Times New Roman" w:cs="Times New Roman"/>
          <w:sz w:val="24"/>
          <w:szCs w:val="24"/>
        </w:rPr>
      </w:pPr>
    </w:p>
    <w:p w14:paraId="38D76C4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E4533D" wp14:editId="325A229A">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r w:rsidRPr="00B0403D">
        <w:rPr>
          <w:rFonts w:ascii="Times New Roman" w:hAnsi="Times New Roman" w:cs="Times New Roman"/>
          <w:sz w:val="24"/>
          <w:szCs w:val="24"/>
        </w:rPr>
        <w:t xml:space="preserve"> </w:t>
      </w:r>
    </w:p>
    <w:p w14:paraId="3B62D516" w14:textId="25162E35"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m:t>
            </m:r>
            <m:r>
              <w:rPr>
                <w:rFonts w:ascii="Cambria Math" w:hAnsi="Cambria Math" w:cs="Times New Roman"/>
                <w:sz w:val="24"/>
                <w:szCs w:val="24"/>
              </w:rPr>
              <m:t>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r>
              <w:rPr>
                <w:rFonts w:ascii="Cambria Math" w:hAnsi="Cambria Math" w:cs="Times New Roman"/>
                <w:sz w:val="24"/>
                <w:szCs w:val="24"/>
              </w:rPr>
              <m:t>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59958FBF" w14:textId="77777777" w:rsidR="004044A2" w:rsidRPr="00B0403D" w:rsidRDefault="004044A2" w:rsidP="00B0403D">
      <w:pPr>
        <w:pStyle w:val="Normal1"/>
        <w:spacing w:line="360" w:lineRule="auto"/>
        <w:rPr>
          <w:rFonts w:ascii="Times New Roman" w:hAnsi="Times New Roman" w:cs="Times New Roman"/>
          <w:sz w:val="24"/>
          <w:szCs w:val="24"/>
        </w:rPr>
      </w:pPr>
    </w:p>
    <w:p w14:paraId="59B87BA9"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bookmarkStart w:id="37" w:name="_GoBack"/>
      <w:bookmarkEnd w:id="37"/>
    </w:p>
    <w:sectPr w:rsidR="004044A2" w:rsidRPr="00B0403D">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sey Godwin" w:date="2018-07-31T06:59:00Z" w:initials="cMg">
    <w:p w14:paraId="46EE46CF" w14:textId="77777777" w:rsidR="00EA0D10" w:rsidRDefault="00EA0D10">
      <w:pPr>
        <w:pStyle w:val="CommentText"/>
      </w:pPr>
      <w:r>
        <w:rPr>
          <w:rStyle w:val="CommentReference"/>
        </w:rPr>
        <w:annotationRef/>
      </w:r>
      <w:r>
        <w:t xml:space="preserve">I’d be happy to help fill in this section once we agree on how it should be outlined. </w:t>
      </w:r>
    </w:p>
  </w:comment>
  <w:comment w:id="2" w:author="OSCAR Chang" w:date="2018-08-01T15:43:00Z" w:initials="OC">
    <w:p w14:paraId="203A94FE" w14:textId="77777777" w:rsidR="00EA0D10" w:rsidRDefault="00EA0D10">
      <w:pPr>
        <w:pStyle w:val="CommentText"/>
      </w:pPr>
      <w:r>
        <w:rPr>
          <w:rStyle w:val="CommentReference"/>
        </w:rPr>
        <w:annotationRef/>
      </w:r>
      <w:r>
        <w:t>Does this argument apply to the 5</w:t>
      </w:r>
      <w:r w:rsidRPr="002B309B">
        <w:rPr>
          <w:vertAlign w:val="superscript"/>
        </w:rPr>
        <w:t>th</w:t>
      </w:r>
      <w:r>
        <w:t xml:space="preserve"> question? </w:t>
      </w:r>
    </w:p>
    <w:p w14:paraId="3C2A85FE" w14:textId="77777777" w:rsidR="00EA0D10" w:rsidRDefault="00EA0D10">
      <w:pPr>
        <w:pStyle w:val="CommentText"/>
      </w:pPr>
      <w:proofErr w:type="gramStart"/>
      <w:r>
        <w:t>Actually, I</w:t>
      </w:r>
      <w:proofErr w:type="gramEnd"/>
      <w:r>
        <w:t xml:space="preserve"> think I don’t fully understand what that question is asking. </w:t>
      </w:r>
    </w:p>
    <w:p w14:paraId="5EFDE685" w14:textId="36838893" w:rsidR="00EA0D10" w:rsidRDefault="00EA0D10">
      <w:pPr>
        <w:pStyle w:val="CommentText"/>
      </w:pPr>
      <w:r>
        <w:t>Can this method be applied to more than 2 species competition?</w:t>
      </w:r>
    </w:p>
  </w:comment>
  <w:comment w:id="20" w:author="Casey Godwin" w:date="2018-07-26T19:12:00Z" w:initials="">
    <w:p w14:paraId="544DEE1C" w14:textId="77777777" w:rsidR="00EA0D10" w:rsidRDefault="00EA0D10">
      <w:pPr>
        <w:pStyle w:val="Normal1"/>
        <w:widowControl w:val="0"/>
        <w:pBdr>
          <w:top w:val="nil"/>
          <w:left w:val="nil"/>
          <w:bottom w:val="nil"/>
          <w:right w:val="nil"/>
          <w:between w:val="nil"/>
        </w:pBdr>
        <w:spacing w:line="240" w:lineRule="auto"/>
        <w:contextualSpacing w:val="0"/>
        <w:rPr>
          <w:color w:val="000000"/>
        </w:rPr>
      </w:pPr>
      <w:r>
        <w:rPr>
          <w:color w:val="000000"/>
        </w:rPr>
        <w:t xml:space="preserve">Let's talk about </w:t>
      </w:r>
      <w:proofErr w:type="gramStart"/>
      <w:r>
        <w:rPr>
          <w:color w:val="000000"/>
        </w:rPr>
        <w:t>whether or not</w:t>
      </w:r>
      <w:proofErr w:type="gramEnd"/>
      <w:r>
        <w:rPr>
          <w:color w:val="000000"/>
        </w:rPr>
        <w:t xml:space="preserve"> the Lotka-Volterra method works for &gt; 2 species.</w:t>
      </w:r>
    </w:p>
  </w:comment>
  <w:comment w:id="21" w:author="OSCAR Chang" w:date="2018-08-01T15:24:00Z" w:initials="OC">
    <w:p w14:paraId="75D04E0C" w14:textId="75F0BD55" w:rsidR="00EA0D10" w:rsidRDefault="00EA0D10">
      <w:pPr>
        <w:pStyle w:val="CommentText"/>
      </w:pPr>
      <w:r>
        <w:rPr>
          <w:rStyle w:val="CommentReference"/>
        </w:rPr>
        <w:annotationRef/>
      </w:r>
      <w:r>
        <w:t xml:space="preserve">I think will work for one-to-one or one-to-many as the sensitivity and NFD methods.  </w:t>
      </w:r>
    </w:p>
  </w:comment>
  <w:comment w:id="22" w:author="Casey Godwin" w:date="2018-07-31T06:57:00Z" w:initials="">
    <w:p w14:paraId="4CB497E4" w14:textId="77777777" w:rsidR="00EA0D10" w:rsidRDefault="00EA0D10">
      <w:pPr>
        <w:pStyle w:val="Normal1"/>
        <w:widowControl w:val="0"/>
        <w:pBdr>
          <w:top w:val="nil"/>
          <w:left w:val="nil"/>
          <w:bottom w:val="nil"/>
          <w:right w:val="nil"/>
          <w:between w:val="nil"/>
        </w:pBdr>
        <w:spacing w:line="240" w:lineRule="auto"/>
        <w:contextualSpacing w:val="0"/>
        <w:rPr>
          <w:color w:val="000000"/>
        </w:rPr>
      </w:pPr>
      <w:r>
        <w:rPr>
          <w:color w:val="000000"/>
        </w:rPr>
        <w:t xml:space="preserve">OSCAR - I need you to check these numbers. </w:t>
      </w:r>
    </w:p>
  </w:comment>
  <w:comment w:id="23" w:author="OSCAR Chang" w:date="2018-08-01T16:21:00Z" w:initials="OC">
    <w:p w14:paraId="2F9C6495" w14:textId="242BCE6C" w:rsidR="00EA0D10" w:rsidRDefault="00EA0D10">
      <w:pPr>
        <w:pStyle w:val="CommentText"/>
      </w:pPr>
      <w:r>
        <w:rPr>
          <w:rStyle w:val="CommentReference"/>
        </w:rPr>
        <w:annotationRef/>
      </w:r>
      <w:r>
        <w:t xml:space="preserve">I made some comments in the table regarding the number of </w:t>
      </w:r>
      <w:proofErr w:type="gramStart"/>
      <w:r>
        <w:t>experiment</w:t>
      </w:r>
      <w:proofErr w:type="gramEnd"/>
      <w:r>
        <w:t xml:space="preserve"> resuired.</w:t>
      </w:r>
    </w:p>
  </w:comment>
  <w:comment w:id="24" w:author="Casey Godwin" w:date="2018-07-31T06:58:00Z" w:initials="cMg">
    <w:p w14:paraId="4733D900" w14:textId="77777777" w:rsidR="00EA0D10" w:rsidRPr="003E3CE9" w:rsidRDefault="00EA0D10" w:rsidP="003E3CE9">
      <w:pPr>
        <w:pStyle w:val="Normal1"/>
        <w:widowControl w:val="0"/>
        <w:pBdr>
          <w:top w:val="nil"/>
          <w:left w:val="nil"/>
          <w:bottom w:val="nil"/>
          <w:right w:val="nil"/>
          <w:between w:val="nil"/>
        </w:pBdr>
        <w:spacing w:line="240" w:lineRule="auto"/>
        <w:contextualSpacing w:val="0"/>
        <w:rPr>
          <w:color w:val="000000"/>
        </w:rPr>
      </w:pPr>
      <w:r>
        <w:rPr>
          <w:rStyle w:val="CommentReference"/>
        </w:rPr>
        <w:annotationRef/>
      </w:r>
      <w:r>
        <w:rPr>
          <w:color w:val="000000"/>
        </w:rPr>
        <w:t>We only need one row to describe this relationship, which do you think is better: the number of additional experiments for the the nth species or the total number of experiments needed for n species?</w:t>
      </w:r>
    </w:p>
  </w:comment>
  <w:comment w:id="25" w:author="OSCAR Chang" w:date="2018-08-01T16:22:00Z" w:initials="OC">
    <w:p w14:paraId="3F9AC7D9" w14:textId="7C353E8E" w:rsidR="00EA0D10" w:rsidRDefault="00EA0D10">
      <w:pPr>
        <w:pStyle w:val="CommentText"/>
      </w:pPr>
      <w:r>
        <w:rPr>
          <w:rStyle w:val="CommentReference"/>
        </w:rPr>
        <w:annotationRef/>
      </w:r>
      <w:r>
        <w:t xml:space="preserve">I can’t think of </w:t>
      </w:r>
      <w:proofErr w:type="gramStart"/>
      <w:r>
        <w:t>a</w:t>
      </w:r>
      <w:proofErr w:type="gramEnd"/>
      <w:r>
        <w:t xml:space="preserve"> experiment (not observation) to measure NFD. </w:t>
      </w:r>
    </w:p>
  </w:comment>
  <w:comment w:id="26" w:author="Casey Godwin" w:date="2018-07-30T12:48:00Z" w:initials="">
    <w:p w14:paraId="2B18A04E" w14:textId="77777777" w:rsidR="00EA0D10" w:rsidRDefault="00EA0D10">
      <w:pPr>
        <w:pStyle w:val="Normal1"/>
        <w:widowControl w:val="0"/>
        <w:pBdr>
          <w:top w:val="nil"/>
          <w:left w:val="nil"/>
          <w:bottom w:val="nil"/>
          <w:right w:val="nil"/>
          <w:between w:val="nil"/>
        </w:pBdr>
        <w:spacing w:line="240" w:lineRule="auto"/>
        <w:contextualSpacing w:val="0"/>
        <w:rPr>
          <w:color w:val="000000"/>
        </w:rPr>
      </w:pPr>
      <w:r>
        <w:rPr>
          <w:color w:val="000000"/>
        </w:rPr>
        <w:t>Which other methods could potentially be used in this way? I am aware of papers by Ives and others that have inferred LV interaction coefficients from observational datasets, but have they used these to compute ND and RFD? This could be another point to highlight in the 'future directions' section.</w:t>
      </w:r>
    </w:p>
  </w:comment>
  <w:comment w:id="27" w:author="OSCAR Chang" w:date="2018-08-01T16:23:00Z" w:initials="OC">
    <w:p w14:paraId="21ADB943" w14:textId="655393AE" w:rsidR="00EA0D10" w:rsidRDefault="00EA0D10">
      <w:pPr>
        <w:pStyle w:val="CommentText"/>
      </w:pPr>
      <w:r>
        <w:rPr>
          <w:rStyle w:val="CommentReference"/>
        </w:rPr>
        <w:annotationRef/>
      </w:r>
      <w:r>
        <w:t>No, I don’t think Ive’s work compute ND and RFD</w:t>
      </w:r>
    </w:p>
  </w:comment>
  <w:comment w:id="28" w:author="Casey Godwin" w:date="2018-07-26T20:14:00Z" w:initials="">
    <w:p w14:paraId="6ACA98DD" w14:textId="77777777" w:rsidR="00EA0D10" w:rsidRDefault="00EA0D10">
      <w:pPr>
        <w:pStyle w:val="Normal1"/>
        <w:widowControl w:val="0"/>
        <w:pBdr>
          <w:top w:val="nil"/>
          <w:left w:val="nil"/>
          <w:bottom w:val="nil"/>
          <w:right w:val="nil"/>
          <w:between w:val="nil"/>
        </w:pBdr>
        <w:spacing w:line="240" w:lineRule="auto"/>
        <w:contextualSpacing w:val="0"/>
        <w:rPr>
          <w:color w:val="000000"/>
        </w:rPr>
      </w:pPr>
      <w:r>
        <w:rPr>
          <w:color w:val="000000"/>
        </w:rPr>
        <w:t>Need to think about how to word this eloquently. We are certain to get criticized by some trait-based-ecology followers complaining that if you just knew how each species responds to temperature you could predict the ND and RFD. While I guess that's true it is akin to saying that if we knew everything we could predict everything.</w:t>
      </w:r>
    </w:p>
  </w:comment>
  <w:comment w:id="29" w:author="OSCAR Chang" w:date="2018-08-01T16:27:00Z" w:initials="OC">
    <w:p w14:paraId="52556372" w14:textId="7CE3D008" w:rsidR="00EA0D10" w:rsidRDefault="00EA0D10">
      <w:pPr>
        <w:pStyle w:val="CommentText"/>
      </w:pPr>
      <w:r>
        <w:rPr>
          <w:rStyle w:val="CommentReference"/>
        </w:rPr>
        <w:annotationRef/>
      </w:r>
      <w:r>
        <w:t>Agree</w:t>
      </w:r>
    </w:p>
  </w:comment>
  <w:comment w:id="30" w:author="Casey Godwin" w:date="2018-07-30T20:34:00Z" w:initials="">
    <w:p w14:paraId="79574FE4" w14:textId="77777777" w:rsidR="00EA0D10" w:rsidRDefault="00EA0D10">
      <w:pPr>
        <w:pStyle w:val="Normal1"/>
        <w:widowControl w:val="0"/>
        <w:pBdr>
          <w:top w:val="nil"/>
          <w:left w:val="nil"/>
          <w:bottom w:val="nil"/>
          <w:right w:val="nil"/>
          <w:between w:val="nil"/>
        </w:pBdr>
        <w:spacing w:line="240" w:lineRule="auto"/>
        <w:contextualSpacing w:val="0"/>
        <w:rPr>
          <w:color w:val="000000"/>
        </w:rPr>
      </w:pPr>
      <w:r>
        <w:rPr>
          <w:color w:val="000000"/>
        </w:rPr>
        <w:t>This list stinks, let's brainstorm what deficiencies and pitfalls are more important here</w:t>
      </w:r>
    </w:p>
  </w:comment>
  <w:comment w:id="31" w:author="Casey Godwin" w:date="2018-07-31T06:51:00Z" w:initials="cMg">
    <w:p w14:paraId="25A0D68A" w14:textId="77777777" w:rsidR="00EA0D10" w:rsidRDefault="00EA0D10">
      <w:pPr>
        <w:pStyle w:val="CommentText"/>
      </w:pPr>
      <w:r>
        <w:rPr>
          <w:rStyle w:val="CommentReference"/>
        </w:rPr>
        <w:annotationRef/>
      </w:r>
      <w:r>
        <w:t xml:space="preserve">Please add references for any other papers you can think of that did this. </w:t>
      </w:r>
    </w:p>
  </w:comment>
  <w:comment w:id="32" w:author="OSCAR Chang" w:date="2018-08-01T17:01:00Z" w:initials="OC">
    <w:p w14:paraId="3B0D590A" w14:textId="53E3ED9D" w:rsidR="00EA0D10" w:rsidRDefault="00EA0D10">
      <w:pPr>
        <w:pStyle w:val="CommentText"/>
      </w:pPr>
      <w:r>
        <w:rPr>
          <w:rStyle w:val="CommentReference"/>
        </w:rPr>
        <w:annotationRef/>
      </w:r>
      <w:r>
        <w:t xml:space="preserve">Not on the top of my head now but I will review papers citing MacArthur’s 1972 paper to see if I can discover something. </w:t>
      </w:r>
    </w:p>
  </w:comment>
  <w:comment w:id="33" w:author="Casey Godwin" w:date="2018-07-31T06:49:00Z" w:initials="cMg">
    <w:p w14:paraId="26533796" w14:textId="77777777" w:rsidR="00EA0D10" w:rsidRDefault="00EA0D10">
      <w:pPr>
        <w:pStyle w:val="CommentText"/>
      </w:pPr>
      <w:r>
        <w:rPr>
          <w:rStyle w:val="CommentReference"/>
        </w:rPr>
        <w:annotationRef/>
      </w:r>
      <w:r>
        <w:t xml:space="preserve">I can think of a couple old experiments by Ulrich Sommer and James Grover that parameterized CRM traits and then did co-culture experiments. Tilman might have had one or two of these, but regardless, none of those papers applied MCT to the results of competition experiments. </w:t>
      </w:r>
    </w:p>
  </w:comment>
  <w:comment w:id="34" w:author="OSCAR Chang" w:date="2018-08-01T15:53:00Z" w:initials="OC">
    <w:p w14:paraId="1EDC6FD3" w14:textId="02B5577C" w:rsidR="00EA0D10" w:rsidRDefault="00EA0D10" w:rsidP="00411B9B">
      <w:pPr>
        <w:pStyle w:val="CommentText"/>
      </w:pPr>
      <w:r>
        <w:rPr>
          <w:rStyle w:val="CommentReference"/>
        </w:rPr>
        <w:annotationRef/>
      </w:r>
      <w:r>
        <w:t>Exp number required for pairwise prediction for n species:</w:t>
      </w:r>
    </w:p>
    <w:p w14:paraId="01E9F1FD" w14:textId="25BAE01C" w:rsidR="00EA0D10" w:rsidRDefault="00EA0D10" w:rsidP="00411B9B">
      <w:pPr>
        <w:pStyle w:val="CommentText"/>
      </w:pPr>
      <w:r>
        <w:t xml:space="preserve">One thing that needs to be emphasized is that we are focusing on pairwise coexistence and this do not gurantee one-to-many coexistence. I made this point in the main of text of the c point of the third section. </w:t>
      </w:r>
    </w:p>
    <w:p w14:paraId="5AEF5F3F" w14:textId="2C25EBB3" w:rsidR="00EA0D10" w:rsidRDefault="00EA0D10" w:rsidP="00411B9B">
      <w:pPr>
        <w:pStyle w:val="CommentText"/>
      </w:pPr>
    </w:p>
    <w:p w14:paraId="45CFF683" w14:textId="0A7C9A1A" w:rsidR="00EA0D10" w:rsidRDefault="00EA0D10" w:rsidP="00411B9B">
      <w:pPr>
        <w:pStyle w:val="CommentText"/>
      </w:pPr>
      <w:r>
        <w:t xml:space="preserve">Here’s what I think the number should be. They are different from yours and we can talk abou that. </w:t>
      </w:r>
    </w:p>
    <w:p w14:paraId="05820AFC" w14:textId="77777777" w:rsidR="00EA0D10" w:rsidRDefault="00EA0D10" w:rsidP="00411B9B">
      <w:pPr>
        <w:pStyle w:val="CommentText"/>
      </w:pPr>
    </w:p>
    <w:p w14:paraId="32247503" w14:textId="588BC517" w:rsidR="00EA0D10" w:rsidRDefault="00EA0D10" w:rsidP="00411B9B">
      <w:pPr>
        <w:pStyle w:val="CommentText"/>
      </w:pPr>
      <w:r w:rsidRPr="00411B9B">
        <w:rPr>
          <w:b/>
        </w:rPr>
        <w:t>LV</w:t>
      </w:r>
      <w:r>
        <w:t>: n + [n*(n-1)/2]; monoculture for each sp + pairwise combination</w:t>
      </w:r>
    </w:p>
    <w:p w14:paraId="20A8B836" w14:textId="4FC5A24A" w:rsidR="00EA0D10" w:rsidRDefault="00EA0D10">
      <w:pPr>
        <w:pStyle w:val="CommentText"/>
      </w:pPr>
      <w:r w:rsidRPr="00411B9B">
        <w:rPr>
          <w:b/>
        </w:rPr>
        <w:t>Sensitivity</w:t>
      </w:r>
      <w:r>
        <w:t>: n*(n-1); each sp invaded by all other sp, the growth rate of that sp can be obtain in the beginning of the invasion exp</w:t>
      </w:r>
    </w:p>
    <w:p w14:paraId="6BEFDC07" w14:textId="4A5835D3" w:rsidR="00EA0D10" w:rsidRDefault="00EA0D10">
      <w:pPr>
        <w:pStyle w:val="CommentText"/>
      </w:pPr>
      <w:r w:rsidRPr="000677FA">
        <w:rPr>
          <w:b/>
        </w:rPr>
        <w:t>NFD</w:t>
      </w:r>
      <w:r>
        <w:t xml:space="preserve">: I actually don’t know how to do experimentally (not observationally) measure this…but I guess…depending on how many frequency </w:t>
      </w:r>
      <w:proofErr w:type="gramStart"/>
      <w:r>
        <w:t>level</w:t>
      </w:r>
      <w:proofErr w:type="gramEnd"/>
      <w:r>
        <w:t xml:space="preserve"> one desires (say m). Then it would be m*(n-</w:t>
      </w:r>
      <w:proofErr w:type="gramStart"/>
      <w:r>
        <w:t>1)*</w:t>
      </w:r>
      <w:proofErr w:type="gramEnd"/>
      <w:r>
        <w:t xml:space="preserve">n (grow (n-1) species with the focal species at m level of density and repeat that for n species). But, this is problematic because growing the focal species at m level changes the community biomass and supposely resource density as well…If this logic is correct, maybe we should stress that NFD might be more suitable for observational data instead of experimental data. </w:t>
      </w:r>
    </w:p>
    <w:p w14:paraId="3515B5D2" w14:textId="1CED0EC9" w:rsidR="00EA0D10" w:rsidRDefault="00EA0D10">
      <w:pPr>
        <w:pStyle w:val="CommentText"/>
      </w:pPr>
    </w:p>
    <w:p w14:paraId="4D5CF229" w14:textId="3D550BE0" w:rsidR="00EA0D10" w:rsidRPr="000677FA" w:rsidRDefault="00EA0D10">
      <w:pPr>
        <w:pStyle w:val="CommentText"/>
      </w:pPr>
      <w:r>
        <w:t>The next question (n</w:t>
      </w:r>
      <w:r w:rsidRPr="000677FA">
        <w:rPr>
          <w:vertAlign w:val="superscript"/>
        </w:rPr>
        <w:t>th</w:t>
      </w:r>
      <w:r>
        <w:rPr>
          <w:vertAlign w:val="subscript"/>
        </w:rPr>
        <w:softHyphen/>
      </w:r>
      <w:r>
        <w:t xml:space="preserve">) is redundant to me as one can easily replace n and n-1 to the formula in the previous question to get this number. Taking out this row will make the table a bit clearner. </w:t>
      </w:r>
    </w:p>
    <w:p w14:paraId="631B0355" w14:textId="313D8875" w:rsidR="00EA0D10" w:rsidRPr="00411B9B" w:rsidRDefault="00EA0D1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EE46CF" w15:done="0"/>
  <w15:commentEx w15:paraId="5EFDE685" w15:done="0"/>
  <w15:commentEx w15:paraId="544DEE1C" w15:done="0"/>
  <w15:commentEx w15:paraId="75D04E0C" w15:paraIdParent="544DEE1C" w15:done="0"/>
  <w15:commentEx w15:paraId="4CB497E4" w15:done="0"/>
  <w15:commentEx w15:paraId="2F9C6495" w15:paraIdParent="4CB497E4" w15:done="0"/>
  <w15:commentEx w15:paraId="4733D900" w15:done="0"/>
  <w15:commentEx w15:paraId="3F9AC7D9" w15:done="0"/>
  <w15:commentEx w15:paraId="2B18A04E" w15:done="0"/>
  <w15:commentEx w15:paraId="21ADB943" w15:paraIdParent="2B18A04E" w15:done="0"/>
  <w15:commentEx w15:paraId="6ACA98DD" w15:done="0"/>
  <w15:commentEx w15:paraId="52556372" w15:paraIdParent="6ACA98DD" w15:done="0"/>
  <w15:commentEx w15:paraId="79574FE4" w15:done="0"/>
  <w15:commentEx w15:paraId="25A0D68A" w15:done="0"/>
  <w15:commentEx w15:paraId="3B0D590A" w15:paraIdParent="25A0D68A" w15:done="0"/>
  <w15:commentEx w15:paraId="26533796" w15:done="0"/>
  <w15:commentEx w15:paraId="631B035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EE46CF" w16cid:durableId="1F0B1972"/>
  <w16cid:commentId w16cid:paraId="5EFDE685" w16cid:durableId="1F0C53A4"/>
  <w16cid:commentId w16cid:paraId="544DEE1C" w16cid:durableId="1F0B1974"/>
  <w16cid:commentId w16cid:paraId="75D04E0C" w16cid:durableId="1F0C4F25"/>
  <w16cid:commentId w16cid:paraId="4CB497E4" w16cid:durableId="1F0B1975"/>
  <w16cid:commentId w16cid:paraId="2F9C6495" w16cid:durableId="1F0C5C9D"/>
  <w16cid:commentId w16cid:paraId="4733D900" w16cid:durableId="1F0B1976"/>
  <w16cid:commentId w16cid:paraId="3F9AC7D9" w16cid:durableId="1F0C5CCA"/>
  <w16cid:commentId w16cid:paraId="2B18A04E" w16cid:durableId="1F0B1977"/>
  <w16cid:commentId w16cid:paraId="21ADB943" w16cid:durableId="1F0C5D0E"/>
  <w16cid:commentId w16cid:paraId="6ACA98DD" w16cid:durableId="1F0B1978"/>
  <w16cid:commentId w16cid:paraId="52556372" w16cid:durableId="1F0C5E0E"/>
  <w16cid:commentId w16cid:paraId="79574FE4" w16cid:durableId="1F0B1979"/>
  <w16cid:commentId w16cid:paraId="25A0D68A" w16cid:durableId="1F0B197A"/>
  <w16cid:commentId w16cid:paraId="3B0D590A" w16cid:durableId="1F0C65D4"/>
  <w16cid:commentId w16cid:paraId="26533796" w16cid:durableId="1F0B197B"/>
  <w16cid:commentId w16cid:paraId="631B0355" w16cid:durableId="1F0C55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4308F" w14:textId="77777777" w:rsidR="00873754" w:rsidRDefault="00873754" w:rsidP="00EF42D4">
      <w:pPr>
        <w:spacing w:line="240" w:lineRule="auto"/>
      </w:pPr>
      <w:r>
        <w:separator/>
      </w:r>
    </w:p>
  </w:endnote>
  <w:endnote w:type="continuationSeparator" w:id="0">
    <w:p w14:paraId="2A3FADF0" w14:textId="77777777" w:rsidR="00873754" w:rsidRDefault="00873754"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80A06" w14:textId="77777777" w:rsidR="00873754" w:rsidRDefault="00873754" w:rsidP="00EF42D4">
      <w:pPr>
        <w:spacing w:line="240" w:lineRule="auto"/>
      </w:pPr>
      <w:r>
        <w:separator/>
      </w:r>
    </w:p>
  </w:footnote>
  <w:footnote w:type="continuationSeparator" w:id="0">
    <w:p w14:paraId="5EF97F76" w14:textId="77777777" w:rsidR="00873754" w:rsidRDefault="00873754"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044A2"/>
    <w:rsid w:val="000677FA"/>
    <w:rsid w:val="000C2981"/>
    <w:rsid w:val="00107107"/>
    <w:rsid w:val="00176B97"/>
    <w:rsid w:val="001C16F8"/>
    <w:rsid w:val="001C2812"/>
    <w:rsid w:val="001E1092"/>
    <w:rsid w:val="001F4B16"/>
    <w:rsid w:val="001F6144"/>
    <w:rsid w:val="00205033"/>
    <w:rsid w:val="00222AD6"/>
    <w:rsid w:val="00262248"/>
    <w:rsid w:val="00290D67"/>
    <w:rsid w:val="002B309B"/>
    <w:rsid w:val="002F2925"/>
    <w:rsid w:val="00301BB0"/>
    <w:rsid w:val="00303135"/>
    <w:rsid w:val="00307DBE"/>
    <w:rsid w:val="003236B8"/>
    <w:rsid w:val="00351A06"/>
    <w:rsid w:val="003E3CE9"/>
    <w:rsid w:val="004044A2"/>
    <w:rsid w:val="00411B9B"/>
    <w:rsid w:val="004960EB"/>
    <w:rsid w:val="004A7794"/>
    <w:rsid w:val="004B260E"/>
    <w:rsid w:val="004F6B56"/>
    <w:rsid w:val="00507DFC"/>
    <w:rsid w:val="0057587E"/>
    <w:rsid w:val="005A5909"/>
    <w:rsid w:val="005B0147"/>
    <w:rsid w:val="005B6D56"/>
    <w:rsid w:val="006521F0"/>
    <w:rsid w:val="006746D5"/>
    <w:rsid w:val="0070393F"/>
    <w:rsid w:val="0076155A"/>
    <w:rsid w:val="00794E37"/>
    <w:rsid w:val="007A561A"/>
    <w:rsid w:val="007C083B"/>
    <w:rsid w:val="007D2365"/>
    <w:rsid w:val="00824BB4"/>
    <w:rsid w:val="00857924"/>
    <w:rsid w:val="0086054F"/>
    <w:rsid w:val="008643A1"/>
    <w:rsid w:val="00873754"/>
    <w:rsid w:val="008F5F30"/>
    <w:rsid w:val="00910192"/>
    <w:rsid w:val="0094303A"/>
    <w:rsid w:val="009E5FED"/>
    <w:rsid w:val="009F29C6"/>
    <w:rsid w:val="009F328C"/>
    <w:rsid w:val="00A43FB1"/>
    <w:rsid w:val="00A4438F"/>
    <w:rsid w:val="00A60FE8"/>
    <w:rsid w:val="00A62853"/>
    <w:rsid w:val="00A66529"/>
    <w:rsid w:val="00AA1D9C"/>
    <w:rsid w:val="00AE2061"/>
    <w:rsid w:val="00AE60AE"/>
    <w:rsid w:val="00B0403D"/>
    <w:rsid w:val="00B1163F"/>
    <w:rsid w:val="00B24FC3"/>
    <w:rsid w:val="00B76E7F"/>
    <w:rsid w:val="00BB2EB2"/>
    <w:rsid w:val="00C6492E"/>
    <w:rsid w:val="00CA55C7"/>
    <w:rsid w:val="00CC4294"/>
    <w:rsid w:val="00CE29AE"/>
    <w:rsid w:val="00D07EFB"/>
    <w:rsid w:val="00D2074B"/>
    <w:rsid w:val="00D3751B"/>
    <w:rsid w:val="00D526F1"/>
    <w:rsid w:val="00E71F1A"/>
    <w:rsid w:val="00E8424A"/>
    <w:rsid w:val="00E95056"/>
    <w:rsid w:val="00EA0D10"/>
    <w:rsid w:val="00EB2889"/>
    <w:rsid w:val="00EF42D4"/>
    <w:rsid w:val="00FE1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F2F9B1"/>
  <w15:docId w15:val="{38BC54C9-31EB-4ADE-9E60-0F0D58FB4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87563-A1D8-4954-BEC4-8E0DC5BBF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18</Pages>
  <Words>4494</Words>
  <Characters>25618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12</cp:revision>
  <dcterms:created xsi:type="dcterms:W3CDTF">2018-07-31T10:24:00Z</dcterms:created>
  <dcterms:modified xsi:type="dcterms:W3CDTF">2018-08-01T21:24:00Z</dcterms:modified>
</cp:coreProperties>
</file>