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145CE967"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(2) 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which means that measures of ND and RFD cannot be directly compared.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782F10">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 Gause 1934, May and Macarthur 1972, Abrams 1990, Chesson 1991, Leibold 1995, Chase and Leibold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(Gause 1934) </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(Rescigno and Richards 1965, Macarthur and Levins 1967, Macarthur 1970, Abrams 1986, Leibold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6DB0919D"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argues</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argues</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1AA8AEE1"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 xml:space="preserve">Chesson argues that, theoretically, species’ invasion growth rate can be decomposed into two general terms </w:t>
      </w:r>
      <w:r w:rsidR="0049185E">
        <w:rPr>
          <w:rFonts w:ascii="Times New Roman" w:hAnsi="Times New Roman" w:cs="Times New Roman"/>
          <w:sz w:val="24"/>
          <w:szCs w:val="24"/>
          <w:lang w:eastAsia="zh-TW"/>
        </w:rPr>
        <w:lastRenderedPageBreak/>
        <w:t>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091CC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72796DC" w:rsidR="000B45B3" w:rsidRDefault="00CC412F" w:rsidP="00BE080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As</w:t>
      </w:r>
      <w:r w:rsidR="00DC1C4F" w:rsidRPr="00CA338A">
        <w:rPr>
          <w:rFonts w:ascii="Times New Roman" w:hAnsi="Times New Roman" w:cs="Times New Roman"/>
          <w:sz w:val="24"/>
          <w:szCs w:val="24"/>
        </w:rPr>
        <w:t xml:space="preserve"> a result, there is potential for </w:t>
      </w:r>
      <w:r w:rsidR="008356F7">
        <w:rPr>
          <w:rFonts w:ascii="Times New Roman" w:hAnsi="Times New Roman" w:cs="Times New Roman"/>
          <w:sz w:val="24"/>
          <w:szCs w:val="24"/>
        </w:rPr>
        <w:t>different methods yield different values of ND and RFD, as well as divergent predictions</w:t>
      </w:r>
      <w:r w:rsidR="00086502">
        <w:rPr>
          <w:rFonts w:ascii="Times New Roman" w:hAnsi="Times New Roman" w:cs="Times New Roman"/>
          <w:sz w:val="24"/>
          <w:szCs w:val="24"/>
        </w:rPr>
        <w:t xml:space="preserve">. Moreover, </w:t>
      </w:r>
      <w:r w:rsidR="000B45B3">
        <w:rPr>
          <w:rFonts w:ascii="Times New Roman" w:hAnsi="Times New Roman" w:cs="Times New Roman"/>
          <w:sz w:val="24"/>
          <w:szCs w:val="24"/>
        </w:rPr>
        <w:t xml:space="preserve">if values of ND and RFD quantified using different methods were compared to each other, such as what could happen if some </w:t>
      </w:r>
      <w:r w:rsidR="00DC1C4F" w:rsidRPr="00CA338A">
        <w:rPr>
          <w:rFonts w:ascii="Times New Roman" w:hAnsi="Times New Roman" w:cs="Times New Roman"/>
          <w:sz w:val="24"/>
          <w:szCs w:val="24"/>
        </w:rPr>
        <w:t>researcher</w:t>
      </w:r>
      <w:r w:rsidR="000B45B3">
        <w:rPr>
          <w:rFonts w:ascii="Times New Roman" w:hAnsi="Times New Roman" w:cs="Times New Roman"/>
          <w:sz w:val="24"/>
          <w:szCs w:val="24"/>
        </w:rPr>
        <w:t xml:space="preserve"> in the future performed a data</w:t>
      </w:r>
      <w:r w:rsidR="00DC1C4F" w:rsidRPr="00CA338A">
        <w:rPr>
          <w:rFonts w:ascii="Times New Roman" w:hAnsi="Times New Roman" w:cs="Times New Roman"/>
          <w:sz w:val="24"/>
          <w:szCs w:val="24"/>
        </w:rPr>
        <w:t xml:space="preserve"> synthesi</w:t>
      </w:r>
      <w:r w:rsidR="000B45B3">
        <w:rPr>
          <w:rFonts w:ascii="Times New Roman" w:hAnsi="Times New Roman" w:cs="Times New Roman"/>
          <w:sz w:val="24"/>
          <w:szCs w:val="24"/>
        </w:rPr>
        <w:t>s</w:t>
      </w:r>
      <w:r w:rsidR="00E37246">
        <w:rPr>
          <w:rFonts w:ascii="Times New Roman" w:hAnsi="Times New Roman" w:cs="Times New Roman"/>
          <w:sz w:val="24"/>
          <w:szCs w:val="24"/>
        </w:rPr>
        <w:t xml:space="preserve">, such </w:t>
      </w:r>
      <w:r w:rsidR="000B45B3">
        <w:rPr>
          <w:rFonts w:ascii="Times New Roman" w:hAnsi="Times New Roman" w:cs="Times New Roman"/>
          <w:sz w:val="24"/>
          <w:szCs w:val="24"/>
        </w:rPr>
        <w:t xml:space="preserve">comparisons </w:t>
      </w:r>
      <w:r w:rsidR="00E37246">
        <w:rPr>
          <w:rFonts w:ascii="Times New Roman" w:hAnsi="Times New Roman" w:cs="Times New Roman"/>
          <w:sz w:val="24"/>
          <w:szCs w:val="24"/>
        </w:rPr>
        <w:t xml:space="preserve">could lead to incorrect conclusions. </w:t>
      </w:r>
    </w:p>
    <w:p w14:paraId="59BA547E" w14:textId="39411768" w:rsidR="00123814" w:rsidRDefault="000B45B3" w:rsidP="00FB528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compare these method in terms of their algebraic equivalence and ability to correctly predict species coexistence.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a decision-tree that will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r>
        <w:rPr>
          <w:rFonts w:ascii="Times New Roman" w:hAnsi="Times New Roman" w:cs="Times New Roman"/>
          <w:sz w:val="24"/>
          <w:szCs w:val="24"/>
        </w:rPr>
        <w:t xml:space="preserve">a few </w:t>
      </w:r>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r>
        <w:rPr>
          <w:rFonts w:ascii="Times New Roman" w:hAnsi="Times New Roman" w:cs="Times New Roman"/>
          <w:sz w:val="24"/>
          <w:szCs w:val="24"/>
        </w:rPr>
        <w:t>s well as</w:t>
      </w:r>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3646766" w14:textId="6630F0A0" w:rsidR="00237F77" w:rsidRDefault="002F2B99" w:rsidP="00D42B7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lang w:eastAsia="zh-TW"/>
        </w:rPr>
        <w:t xml:space="preserve">The following five empirical methods </w:t>
      </w:r>
      <w:r w:rsidR="00B77FC8">
        <w:rPr>
          <w:rFonts w:ascii="Times New Roman" w:hAnsi="Times New Roman" w:cs="Times New Roman"/>
          <w:sz w:val="24"/>
          <w:szCs w:val="24"/>
          <w:lang w:eastAsia="zh-TW"/>
        </w:rPr>
        <w:t xml:space="preserve">are </w:t>
      </w:r>
      <w:r w:rsidR="00237F77">
        <w:rPr>
          <w:rFonts w:ascii="Times New Roman" w:hAnsi="Times New Roman" w:cs="Times New Roman"/>
          <w:sz w:val="24"/>
          <w:szCs w:val="24"/>
          <w:lang w:eastAsia="zh-TW"/>
        </w:rPr>
        <w:t xml:space="preserve">proposed to measure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That being said, these methods </w:t>
      </w:r>
      <w:r w:rsidR="00237F77">
        <w:rPr>
          <w:rFonts w:ascii="Times New Roman" w:hAnsi="Times New Roman" w:cs="Times New Roman"/>
          <w:sz w:val="24"/>
          <w:szCs w:val="24"/>
          <w:lang w:eastAsia="zh-TW"/>
        </w:rPr>
        <w:t xml:space="preserve">are </w:t>
      </w:r>
      <w:r w:rsidR="00D42B72">
        <w:rPr>
          <w:rFonts w:ascii="Times New Roman" w:hAnsi="Times New Roman" w:cs="Times New Roman"/>
          <w:sz w:val="24"/>
          <w:szCs w:val="24"/>
          <w:lang w:eastAsia="zh-TW"/>
        </w:rPr>
        <w:t>critically</w:t>
      </w:r>
      <w:r>
        <w:rPr>
          <w:rFonts w:ascii="Times New Roman" w:hAnsi="Times New Roman" w:cs="Times New Roman"/>
          <w:sz w:val="24"/>
          <w:szCs w:val="24"/>
          <w:lang w:eastAsia="zh-TW"/>
        </w:rPr>
        <w:t xml:space="preserve"> premised on </w:t>
      </w:r>
      <w:r>
        <w:rPr>
          <w:rFonts w:ascii="Times New Roman" w:hAnsi="Times New Roman" w:cs="Times New Roman" w:hint="eastAsia"/>
          <w:sz w:val="24"/>
          <w:szCs w:val="24"/>
          <w:lang w:eastAsia="zh-TW"/>
        </w:rPr>
        <w:t>(1)</w:t>
      </w:r>
      <w:r>
        <w:rPr>
          <w:rFonts w:ascii="Times New Roman" w:hAnsi="Times New Roman" w:cs="Times New Roman"/>
          <w:sz w:val="24"/>
          <w:szCs w:val="24"/>
        </w:rPr>
        <w:t xml:space="preserve"> negligible environmental fluctuations so that (2) </w:t>
      </w:r>
      <w:r>
        <w:rPr>
          <w:rFonts w:ascii="Times New Roman" w:hAnsi="Times New Roman" w:cs="Times New Roman"/>
          <w:sz w:val="24"/>
          <w:szCs w:val="24"/>
        </w:rPr>
        <w:lastRenderedPageBreak/>
        <w:t xml:space="preserve">linear approximation of species interactions is accurate enough to assess mutual invasibility criterion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Pr>
          <w:rFonts w:ascii="Times New Roman" w:hAnsi="Times New Roman" w:cs="Times New Roman"/>
          <w:sz w:val="24"/>
          <w:szCs w:val="24"/>
        </w:rPr>
        <w:fldChar w:fldCharType="separate"/>
      </w:r>
      <w:r w:rsidRPr="00183762">
        <w:rPr>
          <w:rFonts w:ascii="Times New Roman" w:hAnsi="Times New Roman" w:cs="Times New Roman"/>
          <w:noProof/>
          <w:sz w:val="24"/>
          <w:szCs w:val="24"/>
        </w:rPr>
        <w:t>(Barabás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by linearly approximate the MacArthur’s consumer resource model with 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44453309" w:rsidR="00AD20FB" w:rsidRDefault="00D42B72" w:rsidP="00AD20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157F0D7B" w:rsidR="005C6399" w:rsidRPr="0029101D" w:rsidRDefault="00D42B72" w:rsidP="0001792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Following the same logic, we first describe the underlying rationale of each method by relating the calculations of ND and RFD to the Lotka-Volterra model that underlies Chesson’s inequality</w:t>
      </w:r>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5870EFB2" w:rsidR="00454E54"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r w:rsidR="00FB0AA5">
        <w:rPr>
          <w:rFonts w:ascii="Times New Roman" w:hAnsi="Times New Roman" w:cs="Times New Roman"/>
          <w:sz w:val="24"/>
          <w:szCs w:val="24"/>
        </w:rPr>
        <w:t xml:space="preserve">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r w:rsidR="00676AE7">
        <w:rPr>
          <w:rFonts w:ascii="Times New Roman" w:hAnsi="Times New Roman" w:cs="Times New Roman"/>
          <w:sz w:val="24"/>
          <w:szCs w:val="24"/>
        </w:rPr>
        <w:t xml:space="preserve">. </w:t>
      </w:r>
    </w:p>
    <w:p w14:paraId="4348D187" w14:textId="6A6D7AA6"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resources or niches are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lastRenderedPageBreak/>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specific </w:t>
      </w:r>
      <w:r w:rsidR="00D2470C">
        <w:rPr>
          <w:rFonts w:ascii="Times New Roman" w:hAnsi="Times New Roman" w:cs="Times New Roman"/>
          <w:sz w:val="24"/>
          <w:szCs w:val="24"/>
        </w:rPr>
        <w:t xml:space="preserve">species interaction </w:t>
      </w:r>
      <w:r w:rsidR="000418B3">
        <w:rPr>
          <w:rFonts w:ascii="Times New Roman" w:hAnsi="Times New Roman" w:cs="Times New Roman"/>
          <w:sz w:val="24"/>
          <w:szCs w:val="24"/>
        </w:rPr>
        <w:t>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p>
    <w:p w14:paraId="5B9AF8AA" w14:textId="7938FD43" w:rsidR="00FC0C4F"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63427CAE" w14:textId="4ED228F3"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NFD method is attractive for empirical work in that it can be used to assess whether species can coexist without assuming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 xml:space="preserve">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FB0AA5">
        <w:rPr>
          <w:rFonts w:ascii="Times New Roman" w:hAnsi="Times New Roman" w:cs="Times New Roman"/>
          <w:sz w:val="24"/>
          <w:szCs w:val="24"/>
        </w:rPr>
        <w:t>F</w:t>
      </w:r>
      <w:r>
        <w:rPr>
          <w:rFonts w:ascii="Times New Roman" w:hAnsi="Times New Roman" w:cs="Times New Roman"/>
          <w:sz w:val="24"/>
          <w:szCs w:val="24"/>
        </w:rPr>
        <w:t xml:space="preserve">requency 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 xml:space="preserve">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26A4DE47" w14:textId="631DFE08" w:rsidR="00D83C7C" w:rsidRDefault="00D82922" w:rsidP="00D83C7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96073D">
        <w:rPr>
          <w:rFonts w:ascii="Times New Roman" w:hAnsi="Times New Roman" w:cs="Times New Roman"/>
          <w:sz w:val="24"/>
          <w:szCs w:val="24"/>
        </w:rPr>
        <w:t xml:space="preserve">there are two major caveats of this method. First, the NFD intercept and slope cannot be used to accurately assess Chesson’s </w:t>
      </w:r>
      <w:r w:rsidR="0096073D" w:rsidRPr="00B76E7F">
        <w:rPr>
          <w:rFonts w:ascii="Times New Roman" w:hAnsi="Times New Roman" w:cs="Times New Roman"/>
          <w:sz w:val="24"/>
          <w:szCs w:val="24"/>
        </w:rPr>
        <w:t>inequality</w:t>
      </w:r>
      <w:r w:rsidR="0096073D">
        <w:rPr>
          <w:rFonts w:ascii="Times New Roman" w:hAnsi="Times New Roman" w:cs="Times New Roman"/>
          <w:sz w:val="24"/>
          <w:szCs w:val="24"/>
        </w:rPr>
        <w:t xml:space="preserve"> </w:t>
      </w:r>
      <w:r w:rsidR="0096073D">
        <w:rPr>
          <w:rFonts w:ascii="Times New Roman" w:hAnsi="Times New Roman" w:cs="Times New Roman" w:hint="eastAsia"/>
          <w:sz w:val="24"/>
          <w:szCs w:val="24"/>
          <w:lang w:eastAsia="zh-TW"/>
        </w:rPr>
        <w:t>(</w:t>
      </w:r>
      <w:r w:rsidR="0096073D">
        <w:rPr>
          <w:rFonts w:ascii="Times New Roman" w:hAnsi="Times New Roman" w:cs="Times New Roman"/>
          <w:sz w:val="24"/>
          <w:szCs w:val="24"/>
        </w:rPr>
        <w:t>eqn. 1) for predicting species coexistence</w:t>
      </w:r>
      <w:r w:rsidR="00D83C7C">
        <w:rPr>
          <w:rFonts w:ascii="Times New Roman" w:hAnsi="Times New Roman" w:cs="Times New Roman"/>
          <w:sz w:val="24"/>
          <w:szCs w:val="24"/>
        </w:rPr>
        <w:t xml:space="preserve"> because </w:t>
      </w:r>
      <w:r w:rsidR="008048EE">
        <w:rPr>
          <w:rFonts w:ascii="Times New Roman" w:hAnsi="Times New Roman" w:cs="Times New Roman"/>
          <w:sz w:val="24"/>
          <w:szCs w:val="24"/>
        </w:rPr>
        <w:t xml:space="preserve">NFD intercept and slope </w:t>
      </w:r>
      <w:r w:rsidR="00D83C7C">
        <w:rPr>
          <w:rFonts w:ascii="Times New Roman" w:hAnsi="Times New Roman" w:cs="Times New Roman"/>
          <w:sz w:val="24"/>
          <w:szCs w:val="24"/>
        </w:rPr>
        <w:t>are subject to the saturated community density. The NFD intercept and slope can be derived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83C7C">
        <w:rPr>
          <w:rFonts w:ascii="Times New Roman" w:hAnsi="Times New Roman" w:cs="Times New Roman"/>
          <w:sz w:val="24"/>
          <w:szCs w:val="24"/>
        </w:rPr>
        <w:t xml:space="preserve">), where </w:t>
      </w:r>
      <w:r w:rsidR="00D83C7C" w:rsidRPr="00664288">
        <w:rPr>
          <w:rFonts w:ascii="Times New Roman" w:hAnsi="Times New Roman" w:cs="Times New Roman"/>
          <w:i/>
          <w:sz w:val="24"/>
          <w:szCs w:val="24"/>
        </w:rPr>
        <w:t>N</w:t>
      </w:r>
      <w:r w:rsidR="00D83C7C" w:rsidRPr="00664288">
        <w:rPr>
          <w:rFonts w:ascii="Times New Roman" w:hAnsi="Times New Roman" w:cs="Times New Roman"/>
          <w:i/>
          <w:sz w:val="24"/>
          <w:szCs w:val="24"/>
          <w:vertAlign w:val="subscript"/>
        </w:rPr>
        <w:t>i</w:t>
      </w:r>
      <w:r w:rsidR="00D83C7C">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00D83C7C" w:rsidRPr="006A09C1">
        <w:rPr>
          <w:rFonts w:ascii="Times New Roman" w:hAnsi="Times New Roman" w:cs="Times New Roman"/>
          <w:i/>
          <w:sz w:val="24"/>
          <w:szCs w:val="24"/>
        </w:rPr>
        <w:t>B</w:t>
      </w:r>
      <w:r w:rsidR="00D83C7C">
        <w:rPr>
          <w:rFonts w:ascii="Times New Roman" w:hAnsi="Times New Roman" w:cs="Times New Roman"/>
          <w:sz w:val="24"/>
          <w:szCs w:val="24"/>
        </w:rPr>
        <w:t xml:space="preserve">. This assumption also satisfies the assumption of the NFD method that the community density is always saturated. Fixing the </w:t>
      </w:r>
      <w:r w:rsidR="00D83C7C" w:rsidRPr="00B0403D">
        <w:rPr>
          <w:rFonts w:ascii="Times New Roman" w:hAnsi="Times New Roman" w:cs="Times New Roman"/>
          <w:sz w:val="24"/>
          <w:szCs w:val="24"/>
        </w:rPr>
        <w:t xml:space="preserve">community density </w:t>
      </w:r>
      <w:r w:rsidR="00D83C7C">
        <w:rPr>
          <w:rFonts w:ascii="Times New Roman" w:hAnsi="Times New Roman" w:cs="Times New Roman"/>
          <w:sz w:val="24"/>
          <w:szCs w:val="24"/>
        </w:rPr>
        <w:t xml:space="preserve">makes the </w:t>
      </w:r>
      <w:r w:rsidR="00D83C7C">
        <w:rPr>
          <w:rFonts w:ascii="Times New Roman" w:hAnsi="Times New Roman" w:cs="Times New Roman"/>
          <w:sz w:val="24"/>
          <w:szCs w:val="24"/>
        </w:rPr>
        <w:lastRenderedPageBreak/>
        <w:t xml:space="preserve">density dependency, </w:t>
      </w:r>
      <w:r w:rsidR="00D83C7C" w:rsidRPr="00D07EFB">
        <w:rPr>
          <w:rFonts w:ascii="Times New Roman" w:hAnsi="Times New Roman" w:cs="Times New Roman"/>
          <w:i/>
          <w:sz w:val="24"/>
          <w:szCs w:val="24"/>
        </w:rPr>
        <w:t>α</w:t>
      </w:r>
      <w:r w:rsidR="00D83C7C" w:rsidRPr="00D07EFB">
        <w:rPr>
          <w:rFonts w:ascii="Times New Roman" w:hAnsi="Times New Roman" w:cs="Times New Roman"/>
          <w:i/>
          <w:sz w:val="24"/>
          <w:szCs w:val="24"/>
          <w:vertAlign w:val="subscript"/>
        </w:rPr>
        <w:t>ij</w:t>
      </w:r>
      <w:r w:rsidR="00D83C7C">
        <w:rPr>
          <w:rFonts w:ascii="Times New Roman" w:hAnsi="Times New Roman" w:cs="Times New Roman"/>
          <w:sz w:val="24"/>
          <w:szCs w:val="24"/>
        </w:rPr>
        <w:t xml:space="preserve">, </w:t>
      </w:r>
      <w:r w:rsidR="00D83C7C" w:rsidRPr="00B0403D">
        <w:rPr>
          <w:rFonts w:ascii="Times New Roman" w:hAnsi="Times New Roman" w:cs="Times New Roman"/>
          <w:sz w:val="24"/>
          <w:szCs w:val="24"/>
        </w:rPr>
        <w:t xml:space="preserve">equivalent to </w:t>
      </w:r>
      <w:r w:rsidR="00D83C7C">
        <w:rPr>
          <w:rFonts w:ascii="Times New Roman" w:hAnsi="Times New Roman" w:cs="Times New Roman"/>
          <w:sz w:val="24"/>
          <w:szCs w:val="24"/>
        </w:rPr>
        <w:t>frequency</w:t>
      </w:r>
      <w:r w:rsidR="00D83C7C" w:rsidRPr="00B0403D">
        <w:rPr>
          <w:rFonts w:ascii="Times New Roman" w:hAnsi="Times New Roman" w:cs="Times New Roman"/>
          <w:sz w:val="24"/>
          <w:szCs w:val="24"/>
        </w:rPr>
        <w:t xml:space="preserve"> dependency</w:t>
      </w:r>
      <w:r w:rsidR="00D83C7C">
        <w:rPr>
          <w:rFonts w:ascii="Times New Roman" w:hAnsi="Times New Roman" w:cs="Times New Roman"/>
          <w:sz w:val="24"/>
          <w:szCs w:val="24"/>
        </w:rPr>
        <w:t xml:space="preserve"> </w:t>
      </w:r>
      <w:r w:rsidR="00D83C7C">
        <w:rPr>
          <w:rFonts w:ascii="Times New Roman" w:hAnsi="Times New Roman" w:cs="Times New Roman"/>
          <w:sz w:val="24"/>
          <w:szCs w:val="24"/>
        </w:rPr>
        <w:fldChar w:fldCharType="begin" w:fldLock="1"/>
      </w:r>
      <w:r w:rsidR="00D83C7C">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D83C7C">
        <w:rPr>
          <w:rFonts w:ascii="Times New Roman" w:hAnsi="Times New Roman" w:cs="Times New Roman"/>
          <w:sz w:val="24"/>
          <w:szCs w:val="24"/>
        </w:rPr>
        <w:fldChar w:fldCharType="separate"/>
      </w:r>
      <w:r w:rsidR="00D83C7C" w:rsidRPr="001C2A2C">
        <w:rPr>
          <w:rFonts w:ascii="Times New Roman" w:hAnsi="Times New Roman" w:cs="Times New Roman"/>
          <w:noProof/>
          <w:sz w:val="24"/>
          <w:szCs w:val="24"/>
        </w:rPr>
        <w:t>(Adler et al. 2007)</w:t>
      </w:r>
      <w:r w:rsidR="00D83C7C">
        <w:rPr>
          <w:rFonts w:ascii="Times New Roman" w:hAnsi="Times New Roman" w:cs="Times New Roman"/>
          <w:sz w:val="24"/>
          <w:szCs w:val="24"/>
        </w:rPr>
        <w:fldChar w:fldCharType="end"/>
      </w:r>
      <w:r w:rsidR="00D83C7C">
        <w:rPr>
          <w:rFonts w:ascii="Times New Roman" w:hAnsi="Times New Roman" w:cs="Times New Roman"/>
          <w:sz w:val="24"/>
          <w:szCs w:val="24"/>
        </w:rPr>
        <w:t xml:space="preserve">, and allows species’ frequency to be calculated by </w:t>
      </w:r>
      <w:r w:rsidR="00D83C7C" w:rsidRPr="0034356A">
        <w:rPr>
          <w:rFonts w:ascii="Times New Roman" w:hAnsi="Times New Roman" w:cs="Times New Roman"/>
          <w:i/>
          <w:sz w:val="24"/>
          <w:szCs w:val="24"/>
        </w:rPr>
        <w:t>N</w:t>
      </w:r>
      <w:r w:rsidR="00D83C7C" w:rsidRPr="0034356A">
        <w:rPr>
          <w:rFonts w:ascii="Times New Roman" w:hAnsi="Times New Roman" w:cs="Times New Roman"/>
          <w:i/>
          <w:sz w:val="24"/>
          <w:szCs w:val="24"/>
          <w:vertAlign w:val="subscript"/>
        </w:rPr>
        <w:t>i</w:t>
      </w:r>
      <w:r w:rsidR="00D83C7C">
        <w:rPr>
          <w:rFonts w:ascii="Times New Roman" w:hAnsi="Times New Roman" w:cs="Times New Roman"/>
          <w:sz w:val="24"/>
          <w:szCs w:val="24"/>
        </w:rPr>
        <w:t>/</w:t>
      </w:r>
      <w:r w:rsidR="00D83C7C" w:rsidRPr="0034356A">
        <w:rPr>
          <w:rFonts w:ascii="Times New Roman" w:hAnsi="Times New Roman" w:cs="Times New Roman"/>
          <w:i/>
          <w:sz w:val="24"/>
          <w:szCs w:val="24"/>
        </w:rPr>
        <w:t>B</w:t>
      </w:r>
      <w:r w:rsidR="00D83C7C" w:rsidRPr="00B0403D">
        <w:rPr>
          <w:rFonts w:ascii="Times New Roman" w:hAnsi="Times New Roman" w:cs="Times New Roman"/>
          <w:sz w:val="24"/>
          <w:szCs w:val="24"/>
        </w:rPr>
        <w:t xml:space="preserve">. </w:t>
      </w:r>
      <w:r w:rsidR="00D83C7C">
        <w:rPr>
          <w:rFonts w:ascii="Times New Roman" w:hAnsi="Times New Roman" w:cs="Times New Roman"/>
          <w:sz w:val="24"/>
          <w:szCs w:val="24"/>
        </w:rPr>
        <w:t>T</w:t>
      </w:r>
      <w:r w:rsidR="00D83C7C" w:rsidRPr="00B0403D">
        <w:rPr>
          <w:rFonts w:ascii="Times New Roman" w:hAnsi="Times New Roman" w:cs="Times New Roman"/>
          <w:sz w:val="24"/>
          <w:szCs w:val="24"/>
        </w:rPr>
        <w:t>he</w:t>
      </w:r>
      <w:r w:rsidR="00D83C7C">
        <w:rPr>
          <w:rFonts w:ascii="Times New Roman" w:hAnsi="Times New Roman" w:cs="Times New Roman"/>
          <w:sz w:val="24"/>
          <w:szCs w:val="24"/>
        </w:rPr>
        <w:t xml:space="preserve"> two-species</w:t>
      </w:r>
      <w:r w:rsidR="00D83C7C" w:rsidRPr="00B0403D">
        <w:rPr>
          <w:rFonts w:ascii="Times New Roman" w:hAnsi="Times New Roman" w:cs="Times New Roman"/>
          <w:sz w:val="24"/>
          <w:szCs w:val="24"/>
        </w:rPr>
        <w:t xml:space="preserve"> Lotka-Volterra competition model can </w:t>
      </w:r>
      <w:r w:rsidR="00D83C7C">
        <w:rPr>
          <w:rFonts w:ascii="Times New Roman" w:hAnsi="Times New Roman" w:cs="Times New Roman"/>
          <w:sz w:val="24"/>
          <w:szCs w:val="24"/>
        </w:rPr>
        <w:t xml:space="preserve">then </w:t>
      </w:r>
      <w:r w:rsidR="00D83C7C" w:rsidRPr="00B0403D">
        <w:rPr>
          <w:rFonts w:ascii="Times New Roman" w:hAnsi="Times New Roman" w:cs="Times New Roman"/>
          <w:sz w:val="24"/>
          <w:szCs w:val="24"/>
        </w:rPr>
        <w:t>be rewritten as follow</w:t>
      </w:r>
      <w:r w:rsidR="00D83C7C">
        <w:rPr>
          <w:rFonts w:ascii="Times New Roman" w:hAnsi="Times New Roman" w:cs="Times New Roman"/>
          <w:sz w:val="24"/>
          <w:szCs w:val="24"/>
        </w:rPr>
        <w:t>s</w:t>
      </w:r>
    </w:p>
    <w:p w14:paraId="1DF01C11" w14:textId="77777777" w:rsidR="00D83C7C" w:rsidRDefault="00372089" w:rsidP="00D83C7C">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D83C7C">
        <w:rPr>
          <w:rFonts w:ascii="Times New Roman" w:hAnsi="Times New Roman" w:cs="Times New Roman"/>
          <w:sz w:val="24"/>
          <w:szCs w:val="24"/>
        </w:rPr>
        <w:tab/>
        <w:t>(2)</w:t>
      </w:r>
    </w:p>
    <w:p w14:paraId="1F717C96" w14:textId="3B1220CB" w:rsidR="00D83C7C" w:rsidRDefault="00D83C7C" w:rsidP="00D83C7C">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From equation 2, we derive the NFD intercept and slope in the following equations. </w:t>
      </w:r>
    </w:p>
    <w:p w14:paraId="436FDDEC" w14:textId="1D702706"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50169231" w14:textId="2CB04769"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(4)</w:t>
      </w:r>
    </w:p>
    <w:p w14:paraId="4285FE76" w14:textId="12D7FFF0" w:rsidR="00A73094" w:rsidRDefault="00A73094" w:rsidP="00A7309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From equation 3 and 4, we argue that both NFD intercept and slope should be 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Pr>
          <w:rFonts w:ascii="Times New Roman" w:hAnsi="Times New Roman" w:cs="Times New Roman"/>
          <w:sz w:val="24"/>
          <w:szCs w:val="24"/>
          <w:lang w:eastAsia="zh-TW"/>
        </w:rPr>
        <w:t xml:space="preserve">either do the difference nor the ratio of two species’ NFD 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a</w:t>
      </w:r>
      <w:r w:rsidRPr="00B0403D">
        <w:rPr>
          <w:rFonts w:ascii="Times New Roman" w:hAnsi="Times New Roman" w:cs="Times New Roman"/>
          <w:sz w:val="24"/>
          <w:szCs w:val="24"/>
        </w:rPr>
        <w:t xml:space="preserve">lthough </w:t>
      </w:r>
      <w:r>
        <w:rPr>
          <w:rFonts w:ascii="Times New Roman" w:hAnsi="Times New Roman" w:cs="Times New Roman"/>
          <w:sz w:val="24"/>
          <w:szCs w:val="24"/>
        </w:rPr>
        <w:t xml:space="preserve">the slope of </w:t>
      </w:r>
      <w:r w:rsidRPr="00B0403D">
        <w:rPr>
          <w:rFonts w:ascii="Times New Roman" w:hAnsi="Times New Roman" w:cs="Times New Roman"/>
          <w:sz w:val="24"/>
          <w:szCs w:val="24"/>
        </w:rPr>
        <w:t xml:space="preserve">NFD has been used to </w:t>
      </w:r>
      <w:r>
        <w:rPr>
          <w:rFonts w:ascii="Times New Roman" w:hAnsi="Times New Roman" w:cs="Times New Roman"/>
          <w:sz w:val="24"/>
          <w:szCs w:val="24"/>
        </w:rPr>
        <w:t xml:space="preserve">represent ND </w:t>
      </w:r>
      <w:r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Thus, while the negative frequency dependency method can correctly predict mutual invasibility, the NFD intercept and slope </w:t>
      </w:r>
      <w:r w:rsidRPr="00B0403D">
        <w:rPr>
          <w:rFonts w:ascii="Times New Roman" w:hAnsi="Times New Roman" w:cs="Times New Roman"/>
          <w:sz w:val="24"/>
          <w:szCs w:val="24"/>
        </w:rPr>
        <w:t xml:space="preserve">should not be </w:t>
      </w:r>
      <w:r>
        <w:rPr>
          <w:rFonts w:ascii="Times New Roman" w:hAnsi="Times New Roman" w:cs="Times New Roman"/>
          <w:sz w:val="24"/>
          <w:szCs w:val="24"/>
        </w:rPr>
        <w:t>interpreted as</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Pr="00B0403D">
        <w:rPr>
          <w:rFonts w:ascii="Times New Roman" w:hAnsi="Times New Roman" w:cs="Times New Roman"/>
          <w:sz w:val="24"/>
          <w:szCs w:val="24"/>
        </w:rPr>
        <w:t xml:space="preserve">ND </w:t>
      </w:r>
      <w:r>
        <w:rPr>
          <w:rFonts w:ascii="Times New Roman" w:hAnsi="Times New Roman" w:cs="Times New Roman"/>
          <w:sz w:val="24"/>
          <w:szCs w:val="24"/>
        </w:rPr>
        <w:t>in order to</w:t>
      </w:r>
      <w:r w:rsidRPr="00B0403D">
        <w:rPr>
          <w:rFonts w:ascii="Times New Roman" w:hAnsi="Times New Roman" w:cs="Times New Roman"/>
          <w:sz w:val="24"/>
          <w:szCs w:val="24"/>
        </w:rPr>
        <w:t xml:space="preserve"> </w:t>
      </w:r>
      <w:r>
        <w:rPr>
          <w:rFonts w:ascii="Times New Roman" w:hAnsi="Times New Roman" w:cs="Times New Roman"/>
          <w:sz w:val="24"/>
          <w:szCs w:val="24"/>
        </w:rPr>
        <w:t>evaluate Chesson’s inequality</w:t>
      </w:r>
      <w:r w:rsidRPr="00B0403D">
        <w:rPr>
          <w:rFonts w:ascii="Times New Roman" w:hAnsi="Times New Roman" w:cs="Times New Roman"/>
          <w:sz w:val="24"/>
          <w:szCs w:val="24"/>
        </w:rPr>
        <w:t>.</w:t>
      </w:r>
    </w:p>
    <w:p w14:paraId="2D98C7A3" w14:textId="2672C09F" w:rsidR="003C4513" w:rsidRDefault="00A73094" w:rsidP="00F60FF4">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w:t>
      </w:r>
      <w:r w:rsidR="00613B94">
        <w:rPr>
          <w:rFonts w:ascii="Times New Roman" w:hAnsi="Times New Roman" w:cs="Times New Roman"/>
          <w:sz w:val="24"/>
          <w:szCs w:val="24"/>
        </w:rPr>
        <w:t>he second issue associated with the NFD method is that species</w:t>
      </w:r>
      <w:r w:rsidR="00B676EB">
        <w:rPr>
          <w:rFonts w:ascii="Times New Roman" w:hAnsi="Times New Roman" w:cs="Times New Roman"/>
          <w:sz w:val="24"/>
          <w:szCs w:val="24"/>
        </w:rPr>
        <w:t>’</w:t>
      </w:r>
      <w:r w:rsidR="00613B94">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sidR="00613B94">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sidR="00613B94">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sidR="00613B94">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Pr>
          <w:rFonts w:ascii="Times New Roman" w:hAnsi="Times New Roman" w:cs="Times New Roman"/>
          <w:sz w:val="24"/>
          <w:szCs w:val="24"/>
          <w:lang w:eastAsia="zh-TW"/>
        </w:rPr>
        <w:t xml:space="preserve">Violating these assumptions cause the NFD slope to be </w:t>
      </w:r>
      <w:r w:rsidR="00F60FF4">
        <w:rPr>
          <w:rFonts w:ascii="Times New Roman" w:hAnsi="Times New Roman" w:cs="Times New Roman"/>
          <w:sz w:val="24"/>
          <w:szCs w:val="24"/>
          <w:lang w:eastAsia="zh-TW"/>
        </w:rPr>
        <w:t xml:space="preserve">not </w:t>
      </w:r>
      <w:r>
        <w:rPr>
          <w:rFonts w:ascii="Times New Roman" w:hAnsi="Times New Roman" w:cs="Times New Roman"/>
          <w:sz w:val="24"/>
          <w:szCs w:val="24"/>
          <w:lang w:eastAsia="zh-TW"/>
        </w:rPr>
        <w:t>constant</w:t>
      </w:r>
      <w:r w:rsidR="00F60FF4">
        <w:rPr>
          <w:rFonts w:ascii="Times New Roman" w:hAnsi="Times New Roman" w:cs="Times New Roman"/>
          <w:sz w:val="24"/>
          <w:szCs w:val="24"/>
          <w:lang w:eastAsia="zh-TW"/>
        </w:rPr>
        <w:t xml:space="preserve"> (Figure S1). In addition, when the NFD </w:t>
      </w:r>
      <w:r w:rsidR="00F60FF4">
        <w:rPr>
          <w:rFonts w:ascii="Times New Roman" w:hAnsi="Times New Roman" w:cs="Times New Roman"/>
          <w:sz w:val="24"/>
          <w:szCs w:val="24"/>
          <w:lang w:eastAsia="zh-TW"/>
        </w:rPr>
        <w:lastRenderedPageBreak/>
        <w:t xml:space="preserve">slope is not constant, the </w:t>
      </w:r>
      <w:r w:rsidR="00F60FF4">
        <w:rPr>
          <w:rFonts w:ascii="Times New Roman" w:hAnsi="Times New Roman" w:cs="Times New Roman"/>
          <w:sz w:val="24"/>
          <w:szCs w:val="24"/>
        </w:rPr>
        <w:t>NFD method can only have correct predictions only when evaluated at frequency approaching zero for each species. This finding means that for an empiricist to use the NFD method, they would need to either 1)</w:t>
      </w:r>
      <w:r w:rsidR="00F60FF4" w:rsidRPr="007C0630">
        <w:rPr>
          <w:rFonts w:ascii="Times New Roman" w:hAnsi="Times New Roman" w:cs="Times New Roman"/>
          <w:sz w:val="24"/>
          <w:szCs w:val="24"/>
        </w:rPr>
        <w:t xml:space="preserve"> </w:t>
      </w:r>
      <w:r w:rsidR="00F60FF4">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p>
    <w:p w14:paraId="0C2EEC5F" w14:textId="54D0773F" w:rsidR="00794E37" w:rsidRPr="00715006" w:rsidRDefault="00962F12" w:rsidP="00A52E65">
      <w:pPr>
        <w:pStyle w:val="Normal1"/>
        <w:numPr>
          <w:ilvl w:val="1"/>
          <w:numId w:val="17"/>
        </w:numPr>
        <w:spacing w:line="360" w:lineRule="auto"/>
        <w:ind w:hanging="72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372089"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60AA4296" w14:textId="54351327" w:rsidR="003B6E25"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w:t>
      </w:r>
      <w:r w:rsidR="003B6E25">
        <w:rPr>
          <w:rFonts w:ascii="Times New Roman" w:hAnsi="Times New Roman" w:cs="Times New Roman"/>
          <w:sz w:val="24"/>
          <w:szCs w:val="24"/>
        </w:rPr>
        <w:t xml:space="preserve">to </w:t>
      </w:r>
      <w:r>
        <w:rPr>
          <w:rFonts w:ascii="Times New Roman" w:hAnsi="Times New Roman" w:cs="Times New Roman"/>
          <w:sz w:val="24"/>
          <w:szCs w:val="24"/>
        </w:rPr>
        <w:t>its carrying capacity,</w:t>
      </w:r>
      <w:r w:rsidR="003B6E25">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 xml:space="preserve">growth rate. </w:t>
      </w:r>
    </w:p>
    <w:p w14:paraId="156DD1F1" w14:textId="077E5CE7" w:rsidR="00794E37" w:rsidRDefault="00CE6193" w:rsidP="00F60FF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R="00654900" w:rsidDel="00CE6193">
        <w:rPr>
          <w:rFonts w:ascii="Times New Roman" w:hAnsi="Times New Roman" w:cs="Times New Roman"/>
          <w:sz w:val="24"/>
          <w:szCs w:val="24"/>
        </w:rPr>
        <w:t>,</w:t>
      </w:r>
      <w:r>
        <w:rPr>
          <w:rFonts w:ascii="Times New Roman" w:hAnsi="Times New Roman" w:cs="Times New Roman"/>
          <w:sz w:val="24"/>
          <w:szCs w:val="24"/>
        </w:rPr>
        <w:t xml:space="preserve"> </w:t>
      </w:r>
      <w:r w:rsidR="003B6E25">
        <w:rPr>
          <w:rFonts w:ascii="Times New Roman" w:hAnsi="Times New Roman" w:cs="Times New Roman"/>
          <w:sz w:val="24"/>
          <w:szCs w:val="24"/>
        </w:rPr>
        <w:t xml:space="preserve">both </w:t>
      </w:r>
      <w:r w:rsidR="005349B2">
        <w:rPr>
          <w:rFonts w:ascii="Times New Roman" w:hAnsi="Times New Roman" w:cs="Times New Roman"/>
          <w:sz w:val="24"/>
          <w:szCs w:val="24"/>
        </w:rPr>
        <w:t xml:space="preserve">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15BEB215" w:rsidR="00D97F9C" w:rsidRPr="00D97F9C"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D97F9C">
        <w:rPr>
          <w:rFonts w:ascii="Times New Roman" w:hAnsi="Times New Roman" w:cs="Times New Roman"/>
          <w:i/>
          <w:sz w:val="24"/>
          <w:szCs w:val="24"/>
        </w:rPr>
        <w:t>mpirical approaches</w:t>
      </w:r>
    </w:p>
    <w:p w14:paraId="102DA607" w14:textId="0C1683F1"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w:t>
      </w:r>
      <w:r w:rsidR="003B6E25">
        <w:rPr>
          <w:rFonts w:ascii="Times New Roman" w:hAnsi="Times New Roman" w:cs="Times New Roman"/>
          <w:sz w:val="24"/>
          <w:szCs w:val="24"/>
        </w:rPr>
        <w:t>principle</w:t>
      </w:r>
      <w:r w:rsidRPr="00B0403D">
        <w:rPr>
          <w:rFonts w:ascii="Times New Roman" w:hAnsi="Times New Roman" w:cs="Times New Roman"/>
          <w:sz w:val="24"/>
          <w:szCs w:val="24"/>
        </w:rPr>
        <w:t xml:space="preserve">,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w:t>
      </w:r>
      <w:r w:rsidR="003B6E25">
        <w:rPr>
          <w:rFonts w:ascii="Times New Roman" w:hAnsi="Times New Roman" w:cs="Times New Roman"/>
          <w:sz w:val="24"/>
          <w:szCs w:val="24"/>
        </w:rPr>
        <w:t xml:space="preserve">So the most likely way to parameterize the model </w:t>
      </w:r>
      <w:r w:rsidR="00746E00" w:rsidRPr="00B0403D">
        <w:rPr>
          <w:rFonts w:ascii="Times New Roman" w:hAnsi="Times New Roman" w:cs="Times New Roman"/>
          <w:sz w:val="24"/>
          <w:szCs w:val="24"/>
        </w:rPr>
        <w:t>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lastRenderedPageBreak/>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w:t>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6857EA62" w:rsidR="001F4F32" w:rsidRPr="00992ECB"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An inherent </w:t>
      </w:r>
      <w:r w:rsidR="00645900">
        <w:rPr>
          <w:rFonts w:ascii="Times New Roman" w:hAnsi="Times New Roman" w:cs="Times New Roman"/>
          <w:sz w:val="24"/>
          <w:szCs w:val="24"/>
        </w:rPr>
        <w:t>limitation</w:t>
      </w:r>
      <w:r w:rsidR="00746E00">
        <w:rPr>
          <w:rFonts w:ascii="Times New Roman" w:hAnsi="Times New Roman" w:cs="Times New Roman"/>
          <w:sz w:val="24"/>
          <w:szCs w:val="24"/>
        </w:rPr>
        <w:t xml:space="preserve">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220B34">
        <w:rPr>
          <w:rFonts w:ascii="Times New Roman" w:hAnsi="Times New Roman" w:cs="Times New Roman"/>
          <w:sz w:val="24"/>
          <w:szCs w:val="24"/>
        </w:rPr>
        <w:t>Although th</w:t>
      </w:r>
      <w:r w:rsidR="00181F81">
        <w:rPr>
          <w:rFonts w:ascii="Times New Roman" w:hAnsi="Times New Roman" w:cs="Times New Roman"/>
          <w:sz w:val="24"/>
          <w:szCs w:val="24"/>
        </w:rPr>
        <w:t>is assumption has been shown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220B34">
        <w:rPr>
          <w:rFonts w:ascii="Times New Roman" w:hAnsi="Times New Roman" w:cs="Times New Roman"/>
          <w:sz w:val="24"/>
          <w:szCs w:val="24"/>
        </w:rPr>
        <w:t xml:space="preserve">, the competition coefficients can still be used to accurately predict coexistence so </w:t>
      </w:r>
      <w:r w:rsidR="00C81335">
        <w:rPr>
          <w:rFonts w:ascii="Times New Roman" w:hAnsi="Times New Roman" w:cs="Times New Roman"/>
          <w:sz w:val="24"/>
          <w:szCs w:val="24"/>
        </w:rPr>
        <w:t>long as the</w:t>
      </w:r>
      <w:r w:rsidR="00220B34">
        <w:rPr>
          <w:rFonts w:ascii="Times New Roman" w:hAnsi="Times New Roman" w:cs="Times New Roman"/>
          <w:sz w:val="24"/>
          <w:szCs w:val="24"/>
        </w:rPr>
        <w:t xml:space="preserve">se parameter values are </w:t>
      </w:r>
      <w:r w:rsidR="00C81335">
        <w:rPr>
          <w:rFonts w:ascii="Times New Roman" w:hAnsi="Times New Roman" w:cs="Times New Roman"/>
          <w:sz w:val="24"/>
          <w:szCs w:val="24"/>
        </w:rPr>
        <w:t>measured close to conditions for mutual invasibility</w:t>
      </w:r>
      <w:r w:rsidR="00220B34">
        <w:rPr>
          <w:rFonts w:ascii="Times New Roman" w:hAnsi="Times New Roman" w:cs="Times New Roman"/>
          <w:sz w:val="24"/>
          <w:szCs w:val="24"/>
        </w:rPr>
        <w:t xml:space="preserve">. </w:t>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6FDE037B" w:rsidR="004D642C" w:rsidRPr="004D642C"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w:t>
      </w:r>
    </w:p>
    <w:p w14:paraId="787F780E" w14:textId="77777777" w:rsidR="00F16868" w:rsidRDefault="00372089"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1A88EFDF" w14:textId="1B992B6C" w:rsidR="00175F46" w:rsidRPr="00D3614E" w:rsidRDefault="00F16868" w:rsidP="005D1F7C">
      <w:pPr>
        <w:pStyle w:val="Normal1"/>
        <w:tabs>
          <w:tab w:val="left" w:pos="8820"/>
        </w:tabs>
        <w:spacing w:line="360" w:lineRule="auto"/>
        <w:ind w:firstLine="360"/>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4A5708">
        <w:rPr>
          <w:rFonts w:ascii="Times New Roman" w:hAnsi="Times New Roman" w:cs="Times New Roman"/>
          <w:sz w:val="24"/>
          <w:szCs w:val="24"/>
        </w:rPr>
        <w:t>claimed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9E0DC3">
        <w:rPr>
          <w:rFonts w:ascii="Times New Roman" w:hAnsi="Times New Roman" w:cs="Times New Roman"/>
          <w:sz w:val="24"/>
          <w:szCs w:val="24"/>
        </w:rPr>
        <w:t xml:space="preserve"> A, </w:t>
      </w:r>
      <w:r w:rsidR="004A5708">
        <w:rPr>
          <w:rFonts w:ascii="Times New Roman" w:hAnsi="Times New Roman" w:cs="Times New Roman"/>
          <w:sz w:val="24"/>
          <w:szCs w:val="24"/>
        </w:rPr>
        <w:t xml:space="preserve">we show that such calculation is theoretically </w:t>
      </w:r>
      <w:r w:rsidR="00175F46">
        <w:rPr>
          <w:rFonts w:ascii="Times New Roman" w:hAnsi="Times New Roman" w:cs="Times New Roman"/>
          <w:sz w:val="24"/>
          <w:szCs w:val="24"/>
        </w:rPr>
        <w:t xml:space="preserve">valid. We can 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xml:space="preserve">, which is in the same form as in Chesson’s coexistence framework. In </w:t>
      </w:r>
      <w:r w:rsidR="00175F46">
        <w:rPr>
          <w:rFonts w:ascii="Times New Roman" w:hAnsi="Times New Roman" w:cs="Times New Roman"/>
          <w:sz w:val="24"/>
          <w:szCs w:val="24"/>
        </w:rPr>
        <w:t>conclusion</w:t>
      </w:r>
      <w:r w:rsidR="00175F46" w:rsidRPr="00B0403D">
        <w:rPr>
          <w:rFonts w:ascii="Times New Roman" w:hAnsi="Times New Roman" w:cs="Times New Roman"/>
          <w:sz w:val="24"/>
          <w:szCs w:val="24"/>
        </w:rPr>
        <w:t xml:space="preserve">, the sensitivity </w:t>
      </w:r>
      <w:r w:rsidR="00175F46">
        <w:rPr>
          <w:rFonts w:ascii="Times New Roman" w:hAnsi="Times New Roman" w:cs="Times New Roman"/>
          <w:sz w:val="24"/>
          <w:szCs w:val="24"/>
        </w:rPr>
        <w:t>measurement</w:t>
      </w:r>
      <w:r w:rsidR="00175F46" w:rsidRPr="00B0403D">
        <w:rPr>
          <w:rFonts w:ascii="Times New Roman" w:hAnsi="Times New Roman" w:cs="Times New Roman"/>
          <w:sz w:val="24"/>
          <w:szCs w:val="24"/>
        </w:rPr>
        <w:t xml:space="preserve"> (</w:t>
      </w:r>
      <w:r w:rsidR="00175F46" w:rsidRPr="008643A1">
        <w:rPr>
          <w:rFonts w:ascii="Times New Roman" w:hAnsi="Times New Roman" w:cs="Times New Roman"/>
          <w:i/>
          <w:sz w:val="24"/>
          <w:szCs w:val="24"/>
        </w:rPr>
        <w:t>S</w:t>
      </w:r>
      <w:r w:rsidR="00175F46" w:rsidRPr="008643A1">
        <w:rPr>
          <w:rFonts w:ascii="Times New Roman" w:hAnsi="Times New Roman" w:cs="Times New Roman"/>
          <w:i/>
          <w:sz w:val="24"/>
          <w:szCs w:val="24"/>
          <w:vertAlign w:val="subscript"/>
        </w:rPr>
        <w:t>i</w:t>
      </w:r>
      <w:r w:rsidR="00175F46" w:rsidRPr="00B0403D">
        <w:rPr>
          <w:rFonts w:ascii="Times New Roman" w:hAnsi="Times New Roman" w:cs="Times New Roman"/>
          <w:sz w:val="24"/>
          <w:szCs w:val="24"/>
        </w:rPr>
        <w:t xml:space="preserve">) is not </w:t>
      </w:r>
      <w:r w:rsidR="00175F46">
        <w:rPr>
          <w:rFonts w:ascii="Times New Roman" w:hAnsi="Times New Roman" w:cs="Times New Roman"/>
          <w:sz w:val="24"/>
          <w:szCs w:val="24"/>
        </w:rPr>
        <w:t>directly equal</w:t>
      </w:r>
      <w:r w:rsidR="00175F46" w:rsidRPr="00B0403D">
        <w:rPr>
          <w:rFonts w:ascii="Times New Roman" w:hAnsi="Times New Roman" w:cs="Times New Roman"/>
          <w:sz w:val="24"/>
          <w:szCs w:val="24"/>
        </w:rPr>
        <w:t xml:space="preserve"> to </w:t>
      </w:r>
      <w:r w:rsidR="00175F46" w:rsidRPr="00B0403D">
        <w:rPr>
          <w:rFonts w:ascii="Times New Roman" w:hAnsi="Times New Roman" w:cs="Times New Roman"/>
          <w:sz w:val="24"/>
          <w:szCs w:val="24"/>
        </w:rPr>
        <w:lastRenderedPageBreak/>
        <w:t>the competition coefficient (</w:t>
      </w:r>
      <w:r w:rsidR="00175F46" w:rsidRPr="008643A1">
        <w:rPr>
          <w:rFonts w:ascii="Times New Roman" w:hAnsi="Times New Roman" w:cs="Times New Roman"/>
          <w:i/>
          <w:sz w:val="24"/>
          <w:szCs w:val="24"/>
        </w:rPr>
        <w:t>α</w:t>
      </w:r>
      <w:r w:rsidR="00175F46" w:rsidRPr="008643A1">
        <w:rPr>
          <w:rFonts w:ascii="Times New Roman" w:hAnsi="Times New Roman" w:cs="Times New Roman"/>
          <w:i/>
          <w:sz w:val="24"/>
          <w:szCs w:val="24"/>
          <w:vertAlign w:val="subscript"/>
        </w:rPr>
        <w:t>ij</w:t>
      </w:r>
      <w:r w:rsidR="00175F46" w:rsidRPr="00B0403D">
        <w:rPr>
          <w:rFonts w:ascii="Times New Roman" w:hAnsi="Times New Roman" w:cs="Times New Roman"/>
          <w:sz w:val="24"/>
          <w:szCs w:val="24"/>
        </w:rPr>
        <w:t xml:space="preserve"> in the Lotka-Volterra model), but due to its mathematic attributes, it can be used to calculate ND and RFD </w:t>
      </w:r>
      <w:r w:rsidR="00175F46">
        <w:rPr>
          <w:rFonts w:ascii="Times New Roman" w:hAnsi="Times New Roman" w:cs="Times New Roman"/>
          <w:sz w:val="24"/>
          <w:szCs w:val="24"/>
        </w:rPr>
        <w:t>and correctly predict coexistence.</w:t>
      </w:r>
    </w:p>
    <w:p w14:paraId="685A9BBE" w14:textId="2F35C036" w:rsidR="00022B29" w:rsidRDefault="00F52812"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5DEC8508" w:rsidR="00022B29" w:rsidRPr="00022B29" w:rsidRDefault="00022B29" w:rsidP="00471F2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invasibility experiments, one would need to grow each species to its carrying capacity on its own and then invade the other species from rare. </w:t>
      </w:r>
      <w:r w:rsidR="009B0DB1">
        <w:rPr>
          <w:rFonts w:ascii="Times New Roman" w:hAnsi="Times New Roman" w:cs="Times New Roman"/>
          <w:sz w:val="24"/>
          <w:szCs w:val="24"/>
        </w:rPr>
        <w:t>If small organisms like green algae were used, one can perform chemostat experiment and track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density or biomass through time. From the resulting growth curve, one can measure </w:t>
      </w:r>
      <w:r w:rsidR="009B0DB1" w:rsidRPr="00471F21">
        <w:rPr>
          <w:rFonts w:ascii="Times New Roman" w:hAnsi="Times New Roman" w:cs="Times New Roman"/>
          <w:sz w:val="24"/>
          <w:szCs w:val="24"/>
        </w:rPr>
        <w:t>the per capita growth</w:t>
      </w:r>
      <w:r w:rsidR="009B0DB1" w:rsidRPr="00B0403D">
        <w:rPr>
          <w:rFonts w:ascii="Times New Roman" w:hAnsi="Times New Roman" w:cs="Times New Roman"/>
          <w:sz w:val="24"/>
          <w:szCs w:val="24"/>
        </w:rPr>
        <w:t xml:space="preserve"> rate of species </w:t>
      </w:r>
      <w:r w:rsidR="009B0DB1" w:rsidRPr="00B24FC3">
        <w:rPr>
          <w:rFonts w:ascii="Times New Roman" w:hAnsi="Times New Roman" w:cs="Times New Roman"/>
          <w:i/>
          <w:sz w:val="24"/>
          <w:szCs w:val="24"/>
        </w:rPr>
        <w:t>i</w:t>
      </w:r>
      <w:r w:rsidR="009B0DB1" w:rsidRPr="00B0403D">
        <w:rPr>
          <w:rFonts w:ascii="Times New Roman" w:hAnsi="Times New Roman" w:cs="Times New Roman"/>
          <w:sz w:val="24"/>
          <w:szCs w:val="24"/>
        </w:rPr>
        <w:t xml:space="preserve"> when growing alone from rare</w:t>
      </w:r>
      <w:r w:rsidR="009B0DB1">
        <w:rPr>
          <w:rFonts w:ascii="Times New Roman" w:hAnsi="Times New Roman" w:cs="Times New Roman"/>
          <w:sz w:val="24"/>
          <w:szCs w:val="24"/>
        </w:rPr>
        <w:t xml:space="preserve"> (</w:t>
      </w:r>
      <w:r w:rsidR="009B0DB1" w:rsidRPr="00B24FC3">
        <w:rPr>
          <w:rFonts w:ascii="Times New Roman" w:hAnsi="Times New Roman" w:cs="Times New Roman"/>
          <w:i/>
          <w:sz w:val="24"/>
          <w:szCs w:val="24"/>
        </w:rPr>
        <w:t>μ</w:t>
      </w:r>
      <w:r w:rsidR="009B0DB1" w:rsidRPr="00B24FC3">
        <w:rPr>
          <w:rFonts w:ascii="Times New Roman" w:hAnsi="Times New Roman" w:cs="Times New Roman"/>
          <w:i/>
          <w:sz w:val="24"/>
          <w:szCs w:val="24"/>
          <w:vertAlign w:val="subscript"/>
        </w:rPr>
        <w:t>i</w:t>
      </w:r>
      <w:r w:rsidR="009B0DB1" w:rsidRPr="00022B29">
        <w:rPr>
          <w:rFonts w:ascii="Times New Roman" w:hAnsi="Times New Roman" w:cs="Times New Roman"/>
          <w:sz w:val="24"/>
          <w:szCs w:val="24"/>
        </w:rPr>
        <w:t>)</w:t>
      </w:r>
      <w:r w:rsidR="009B0DB1">
        <w:rPr>
          <w:rFonts w:ascii="Times New Roman" w:hAnsi="Times New Roman" w:cs="Times New Roman"/>
          <w:sz w:val="24"/>
          <w:szCs w:val="24"/>
        </w:rPr>
        <w:t>.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reach steady-state, e.g.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density change is not significantly different from 0 for three successive days, the second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would be introduced at low density, e.g. 0.01% of the resident species. After </w:t>
      </w:r>
      <w:r w:rsidR="00471F21">
        <w:rPr>
          <w:rFonts w:ascii="Times New Roman" w:hAnsi="Times New Roman" w:cs="Times New Roman"/>
          <w:sz w:val="24"/>
          <w:szCs w:val="24"/>
        </w:rPr>
        <w:t xml:space="preserve">introducing species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one continues to monitor the density </w:t>
      </w:r>
      <w:r w:rsidR="00471F21">
        <w:rPr>
          <w:rFonts w:ascii="Times New Roman" w:hAnsi="Times New Roman" w:cs="Times New Roman"/>
          <w:sz w:val="24"/>
          <w:szCs w:val="24"/>
        </w:rPr>
        <w:t xml:space="preserve">of </w:t>
      </w:r>
      <w:r w:rsidR="009B0DB1">
        <w:rPr>
          <w:rFonts w:ascii="Times New Roman" w:hAnsi="Times New Roman" w:cs="Times New Roman"/>
          <w:sz w:val="24"/>
          <w:szCs w:val="24"/>
        </w:rPr>
        <w:t>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The density of invading species will then be fit to exponential growth curve to calculate the </w:t>
      </w:r>
      <w:r w:rsidR="00471F21">
        <w:rPr>
          <w:rFonts w:ascii="Times New Roman" w:hAnsi="Times New Roman" w:cs="Times New Roman"/>
          <w:sz w:val="24"/>
          <w:szCs w:val="24"/>
        </w:rPr>
        <w:t xml:space="preserve">per capita growth rate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when </w:t>
      </w:r>
      <w:r w:rsidR="00471F21" w:rsidRPr="00B0403D">
        <w:rPr>
          <w:rFonts w:ascii="Times New Roman" w:hAnsi="Times New Roman" w:cs="Times New Roman"/>
          <w:sz w:val="24"/>
          <w:szCs w:val="24"/>
        </w:rPr>
        <w:t>it</w:t>
      </w:r>
      <w:r w:rsidR="00471F21">
        <w:rPr>
          <w:rFonts w:ascii="Times New Roman" w:hAnsi="Times New Roman" w:cs="Times New Roman"/>
          <w:sz w:val="24"/>
          <w:szCs w:val="24"/>
        </w:rPr>
        <w:t>s</w:t>
      </w:r>
      <w:r w:rsidR="00471F21" w:rsidRPr="00B0403D">
        <w:rPr>
          <w:rFonts w:ascii="Times New Roman" w:hAnsi="Times New Roman" w:cs="Times New Roman"/>
          <w:sz w:val="24"/>
          <w:szCs w:val="24"/>
        </w:rPr>
        <w:t xml:space="preserve"> competitor (species </w:t>
      </w:r>
      <w:r w:rsidR="00471F21" w:rsidRPr="00471F21">
        <w:rPr>
          <w:rFonts w:ascii="Times New Roman" w:hAnsi="Times New Roman" w:cs="Times New Roman"/>
          <w:i/>
          <w:sz w:val="24"/>
          <w:szCs w:val="24"/>
        </w:rPr>
        <w:t>i</w:t>
      </w:r>
      <w:r w:rsidR="00471F21" w:rsidRPr="00B0403D">
        <w:rPr>
          <w:rFonts w:ascii="Times New Roman" w:hAnsi="Times New Roman" w:cs="Times New Roman"/>
          <w:sz w:val="24"/>
          <w:szCs w:val="24"/>
        </w:rPr>
        <w:t>) is at its carrying capacity</w:t>
      </w:r>
      <w:r w:rsidR="00471F21">
        <w:rPr>
          <w:rFonts w:ascii="Times New Roman" w:hAnsi="Times New Roman" w:cs="Times New Roman"/>
          <w:sz w:val="24"/>
          <w:szCs w:val="24"/>
        </w:rPr>
        <w:t xml:space="preserve"> (</w:t>
      </w:r>
      <w:r w:rsidR="00471F21" w:rsidRPr="00B24FC3">
        <w:rPr>
          <w:rFonts w:ascii="Times New Roman" w:hAnsi="Times New Roman" w:cs="Times New Roman"/>
          <w:i/>
          <w:sz w:val="24"/>
          <w:szCs w:val="24"/>
        </w:rPr>
        <w:t>μ</w:t>
      </w:r>
      <w:r w:rsidR="00471F21">
        <w:rPr>
          <w:rFonts w:ascii="Times New Roman" w:hAnsi="Times New Roman" w:cs="Times New Roman"/>
          <w:i/>
          <w:sz w:val="24"/>
          <w:szCs w:val="24"/>
          <w:vertAlign w:val="subscript"/>
        </w:rPr>
        <w:t>ji</w:t>
      </w:r>
      <w:r w:rsidR="00471F21">
        <w:rPr>
          <w:rFonts w:ascii="Times New Roman" w:hAnsi="Times New Roman" w:cs="Times New Roman"/>
          <w:sz w:val="24"/>
          <w:szCs w:val="24"/>
        </w:rPr>
        <w:t xml:space="preserve">). Similarly, by invading species </w:t>
      </w:r>
      <w:r w:rsidR="00471F21" w:rsidRPr="00471F21">
        <w:rPr>
          <w:rFonts w:ascii="Times New Roman" w:hAnsi="Times New Roman" w:cs="Times New Roman"/>
          <w:i/>
          <w:sz w:val="24"/>
          <w:szCs w:val="24"/>
        </w:rPr>
        <w:t>i</w:t>
      </w:r>
      <w:r w:rsidR="00471F21">
        <w:rPr>
          <w:rFonts w:ascii="Times New Roman" w:hAnsi="Times New Roman" w:cs="Times New Roman"/>
          <w:sz w:val="24"/>
          <w:szCs w:val="24"/>
        </w:rPr>
        <w:t xml:space="preserve"> to the steady-state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one can measure </w:t>
      </w:r>
      <w:r w:rsidR="00471F21" w:rsidRPr="00B24FC3">
        <w:rPr>
          <w:rFonts w:ascii="Times New Roman" w:hAnsi="Times New Roman" w:cs="Times New Roman"/>
          <w:i/>
          <w:sz w:val="24"/>
          <w:szCs w:val="24"/>
        </w:rPr>
        <w:t>μ</w:t>
      </w:r>
      <w:r w:rsidR="00471F21" w:rsidRPr="00B24FC3">
        <w:rPr>
          <w:rFonts w:ascii="Times New Roman" w:hAnsi="Times New Roman" w:cs="Times New Roman"/>
          <w:i/>
          <w:sz w:val="24"/>
          <w:szCs w:val="24"/>
          <w:vertAlign w:val="subscript"/>
        </w:rPr>
        <w:t>i</w:t>
      </w:r>
      <w:r w:rsidR="00471F21" w:rsidRPr="00471F21">
        <w:rPr>
          <w:rFonts w:ascii="Times New Roman" w:hAnsi="Times New Roman" w:cs="Times New Roman"/>
          <w:sz w:val="24"/>
          <w:szCs w:val="24"/>
        </w:rPr>
        <w:t xml:space="preserve"> and </w:t>
      </w:r>
      <w:r w:rsidR="00471F21" w:rsidRPr="00471F21">
        <w:rPr>
          <w:rFonts w:ascii="Times New Roman" w:hAnsi="Times New Roman" w:cs="Times New Roman"/>
          <w:i/>
          <w:sz w:val="24"/>
          <w:szCs w:val="24"/>
        </w:rPr>
        <w:t>μ</w:t>
      </w:r>
      <w:r w:rsidR="00471F21" w:rsidRPr="00471F21">
        <w:rPr>
          <w:rFonts w:ascii="Times New Roman" w:hAnsi="Times New Roman" w:cs="Times New Roman"/>
          <w:i/>
          <w:sz w:val="24"/>
          <w:szCs w:val="24"/>
          <w:vertAlign w:val="subscript"/>
        </w:rPr>
        <w:t>ji</w:t>
      </w:r>
      <w:r w:rsidR="00471F21">
        <w:rPr>
          <w:rFonts w:ascii="Times New Roman" w:hAnsi="Times New Roman" w:cs="Times New Roman"/>
          <w:sz w:val="24"/>
          <w:szCs w:val="24"/>
        </w:rPr>
        <w:t>. Consequently, species’ s</w:t>
      </w:r>
      <w:r>
        <w:rPr>
          <w:rFonts w:ascii="Times New Roman" w:hAnsi="Times New Roman" w:cs="Times New Roman"/>
          <w:sz w:val="24"/>
          <w:szCs w:val="24"/>
        </w:rPr>
        <w:t>ensitivity</w:t>
      </w:r>
      <w:r w:rsidR="00471F21">
        <w:rPr>
          <w:rFonts w:ascii="Times New Roman" w:hAnsi="Times New Roman" w:cs="Times New Roman"/>
          <w:sz w:val="24"/>
          <w:szCs w:val="24"/>
        </w:rPr>
        <w:t xml:space="preserve"> to competition</w:t>
      </w:r>
      <w:r>
        <w:rPr>
          <w:rFonts w:ascii="Times New Roman" w:hAnsi="Times New Roman" w:cs="Times New Roman"/>
          <w:sz w:val="24"/>
          <w:szCs w:val="24"/>
        </w:rPr>
        <w:t xml:space="preserve">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471F21">
        <w:rPr>
          <w:rFonts w:ascii="Times New Roman" w:hAnsi="Times New Roman" w:cs="Times New Roman"/>
          <w:sz w:val="24"/>
          <w:szCs w:val="24"/>
        </w:rPr>
        <w:t xml:space="preserve"> in appendix A</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7F4B2CE5"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are easy to measure</w:t>
      </w:r>
      <w:r w:rsidR="00F52812">
        <w:rPr>
          <w:rFonts w:ascii="Times New Roman" w:hAnsi="Times New Roman" w:cs="Times New Roman"/>
          <w:sz w:val="24"/>
          <w:szCs w:val="24"/>
          <w:lang w:eastAsia="zh-TW"/>
        </w:rPr>
        <w:t>, such as for small and fast-growing organisms (bacteria,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require l</w:t>
      </w:r>
      <w:r w:rsidR="00F52812">
        <w:rPr>
          <w:rFonts w:ascii="Times New Roman" w:hAnsi="Times New Roman" w:cs="Times New Roman"/>
          <w:sz w:val="24"/>
          <w:szCs w:val="24"/>
        </w:rPr>
        <w:t>ong periods of time to</w:t>
      </w:r>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541E49BC" w14:textId="6179EA7B" w:rsidR="00A078DE" w:rsidRDefault="001F5743" w:rsidP="00A078DE">
      <w:pPr>
        <w:pStyle w:val="Normal1"/>
        <w:spacing w:line="360" w:lineRule="auto"/>
        <w:ind w:firstLine="360"/>
        <w:rPr>
          <w:rFonts w:ascii="Times New Roman" w:hAnsi="Times New Roman"/>
          <w:sz w:val="24"/>
        </w:rPr>
      </w:pPr>
      <w:r>
        <w:rPr>
          <w:rFonts w:ascii="Times New Roman" w:hAnsi="Times New Roman" w:cs="Times New Roman"/>
          <w:sz w:val="24"/>
          <w:szCs w:val="24"/>
        </w:rPr>
        <w:t>Parameterizing</w:t>
      </w:r>
      <w:r w:rsidR="00962F12">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Pr>
          <w:rFonts w:ascii="Times New Roman" w:hAnsi="Times New Roman"/>
          <w:sz w:val="24"/>
        </w:rPr>
        <w:t xml:space="preserve"> and reorganize it into a Lotka-Volterra form is another method to measure </w:t>
      </w:r>
      <w:r>
        <w:rPr>
          <w:rFonts w:ascii="Times New Roman" w:hAnsi="Times New Roman" w:cs="Times New Roman"/>
          <w:sz w:val="24"/>
          <w:szCs w:val="24"/>
        </w:rPr>
        <w:t>ND and RFD and assess Chesson’s inequality</w:t>
      </w:r>
      <w:r w:rsidR="00962F12">
        <w:rPr>
          <w:rFonts w:ascii="Times New Roman" w:hAnsi="Times New Roman"/>
          <w:sz w:val="24"/>
        </w:rPr>
        <w:t xml:space="preserve">. </w:t>
      </w:r>
      <w:r w:rsidR="00A078DE">
        <w:rPr>
          <w:rFonts w:ascii="Times New Roman" w:hAnsi="Times New Roman"/>
          <w:sz w:val="24"/>
        </w:rPr>
        <w:t xml:space="preserve">By doing so, </w:t>
      </w:r>
      <w:r w:rsidR="00A078DE" w:rsidRPr="00B0403D">
        <w:rPr>
          <w:rFonts w:ascii="Times New Roman" w:hAnsi="Times New Roman" w:cs="Times New Roman"/>
          <w:sz w:val="24"/>
          <w:szCs w:val="24"/>
        </w:rPr>
        <w:t xml:space="preserve">empirically measured parameters in MacArthur’s consumer resource model can be </w:t>
      </w:r>
      <w:r w:rsidR="00A078DE" w:rsidRPr="00B0403D">
        <w:rPr>
          <w:rFonts w:ascii="Times New Roman" w:hAnsi="Times New Roman" w:cs="Times New Roman"/>
          <w:sz w:val="24"/>
          <w:szCs w:val="24"/>
        </w:rPr>
        <w:lastRenderedPageBreak/>
        <w:t>translated into parameters in Lotka-Volterra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that describe how similar two species are with respective to using resou</w:t>
      </w:r>
      <w:r w:rsidR="00A078DE">
        <w:rPr>
          <w:rFonts w:ascii="Times New Roman" w:hAnsi="Times New Roman" w:cs="Times New Roman" w:hint="eastAsia"/>
          <w:sz w:val="24"/>
          <w:szCs w:val="24"/>
          <w:lang w:eastAsia="zh-TW"/>
        </w:rPr>
        <w:t>r</w:t>
      </w:r>
      <w:r w:rsidR="00A078DE">
        <w:rPr>
          <w:rFonts w:ascii="Times New Roman" w:hAnsi="Times New Roman" w:cs="Times New Roman"/>
          <w:sz w:val="24"/>
          <w:szCs w:val="24"/>
        </w:rPr>
        <w:t>ces (Fig. 4)</w:t>
      </w:r>
      <w:r w:rsidR="00A078DE" w:rsidRPr="00B0403D">
        <w:rPr>
          <w:rFonts w:ascii="Times New Roman" w:hAnsi="Times New Roman" w:cs="Times New Roman"/>
          <w:sz w:val="24"/>
          <w:szCs w:val="24"/>
        </w:rPr>
        <w:t xml:space="preserve"> and relative fitness difference (RFD)</w:t>
      </w:r>
      <w:r w:rsidR="00A078DE">
        <w:rPr>
          <w:rFonts w:ascii="Times New Roman" w:hAnsi="Times New Roman" w:cs="Times New Roman"/>
          <w:sz w:val="24"/>
          <w:szCs w:val="24"/>
        </w:rPr>
        <w:t xml:space="preserve">. </w:t>
      </w:r>
      <w:r w:rsidR="00212427">
        <w:rPr>
          <w:rFonts w:ascii="Times New Roman" w:hAnsi="Times New Roman" w:cs="Times New Roman"/>
          <w:sz w:val="24"/>
          <w:szCs w:val="24"/>
        </w:rPr>
        <w:t xml:space="preserve">Chesson has shown how such reorganization can be done by applying time scale separation technique </w:t>
      </w:r>
      <w:r w:rsidR="00212427">
        <w:rPr>
          <w:rFonts w:ascii="Times New Roman" w:hAnsi="Times New Roman" w:cs="Times New Roman"/>
          <w:sz w:val="24"/>
          <w:szCs w:val="24"/>
        </w:rPr>
        <w:fldChar w:fldCharType="begin" w:fldLock="1"/>
      </w:r>
      <w:r w:rsidR="00212427">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212427">
        <w:rPr>
          <w:rFonts w:ascii="Times New Roman" w:hAnsi="Times New Roman" w:cs="Times New Roman"/>
          <w:sz w:val="24"/>
          <w:szCs w:val="24"/>
        </w:rPr>
        <w:fldChar w:fldCharType="separate"/>
      </w:r>
      <w:r w:rsidR="00212427" w:rsidRPr="00654900">
        <w:rPr>
          <w:rFonts w:ascii="Times New Roman" w:hAnsi="Times New Roman" w:cs="Times New Roman"/>
          <w:noProof/>
          <w:sz w:val="24"/>
          <w:szCs w:val="24"/>
        </w:rPr>
        <w:t>(Chesson 1990, 2000)</w:t>
      </w:r>
      <w:r w:rsidR="00212427">
        <w:rPr>
          <w:rFonts w:ascii="Times New Roman" w:hAnsi="Times New Roman" w:cs="Times New Roman"/>
          <w:sz w:val="24"/>
          <w:szCs w:val="24"/>
        </w:rPr>
        <w:fldChar w:fldCharType="end"/>
      </w:r>
      <w:r w:rsidR="00110AD6">
        <w:rPr>
          <w:rFonts w:ascii="Times New Roman" w:hAnsi="Times New Roman" w:cs="Times New Roman"/>
          <w:sz w:val="24"/>
          <w:szCs w:val="24"/>
        </w:rPr>
        <w:t xml:space="preserve">. </w:t>
      </w:r>
      <w:r w:rsidR="00A078DE">
        <w:rPr>
          <w:rFonts w:ascii="Times New Roman" w:hAnsi="Times New Roman" w:cs="Times New Roman"/>
          <w:sz w:val="24"/>
          <w:szCs w:val="24"/>
        </w:rPr>
        <w:t xml:space="preserve">Finally, </w:t>
      </w:r>
      <w:r w:rsidR="00A078DE">
        <w:rPr>
          <w:rFonts w:ascii="Times New Roman" w:hAnsi="Times New Roman" w:cs="Times New Roman" w:hint="eastAsia"/>
          <w:sz w:val="24"/>
          <w:szCs w:val="24"/>
          <w:lang w:eastAsia="zh-TW"/>
        </w:rPr>
        <w:t>Ch</w:t>
      </w:r>
      <w:r w:rsidR="00A078DE">
        <w:rPr>
          <w:rFonts w:ascii="Times New Roman" w:hAnsi="Times New Roman" w:cs="Times New Roman"/>
          <w:sz w:val="24"/>
          <w:szCs w:val="24"/>
          <w:lang w:eastAsia="zh-TW"/>
        </w:rPr>
        <w:t>esson’s coexistence inequality</w:t>
      </w:r>
      <w:r w:rsidR="00A078DE">
        <w:rPr>
          <w:rFonts w:ascii="Times New Roman" w:hAnsi="Times New Roman" w:cs="Times New Roman"/>
          <w:sz w:val="24"/>
          <w:szCs w:val="24"/>
        </w:rPr>
        <w:t xml:space="preserve"> can be accessed when the parameters in </w:t>
      </w:r>
      <w:r w:rsidR="00A078DE" w:rsidRPr="00962F12">
        <w:rPr>
          <w:rFonts w:ascii="Times New Roman" w:hAnsi="Times New Roman"/>
          <w:sz w:val="24"/>
        </w:rPr>
        <w:t>MacArthur’s consumer resource model</w:t>
      </w:r>
      <w:r w:rsidR="00A078DE">
        <w:rPr>
          <w:rFonts w:ascii="Times New Roman" w:hAnsi="Times New Roman"/>
          <w:sz w:val="24"/>
        </w:rPr>
        <w:t xml:space="preserve"> is obtained.</w:t>
      </w:r>
    </w:p>
    <w:p w14:paraId="64191537" w14:textId="47EEEF12" w:rsidR="00962F12" w:rsidRDefault="00064FBD"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0F735E72"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178F8090" w:rsidR="00D3751B" w:rsidRDefault="00FC6281" w:rsidP="005F511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5F5119">
        <w:rPr>
          <w:rFonts w:ascii="Times New Roman" w:hAnsi="Times New Roman" w:cs="Times New Roman"/>
          <w:sz w:val="24"/>
          <w:szCs w:val="24"/>
        </w:rPr>
        <w:t xml:space="preserve">By doing so, parameters in </w:t>
      </w:r>
      <w:r w:rsidR="005F5119" w:rsidRPr="00B0403D">
        <w:rPr>
          <w:rFonts w:ascii="Times New Roman" w:hAnsi="Times New Roman" w:cs="Times New Roman"/>
          <w:sz w:val="24"/>
          <w:szCs w:val="24"/>
        </w:rPr>
        <w:t>Tilman’s consumer resource model</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A52E65">
      <w:pPr>
        <w:pStyle w:val="Normal1"/>
        <w:numPr>
          <w:ilvl w:val="2"/>
          <w:numId w:val="22"/>
        </w:numPr>
        <w:adjustRightInd w:val="0"/>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lastRenderedPageBreak/>
        <w:t>E</w:t>
      </w:r>
      <w:r w:rsidR="00661099">
        <w:rPr>
          <w:rFonts w:ascii="Times New Roman" w:hAnsi="Times New Roman" w:cs="Times New Roman"/>
          <w:i/>
          <w:sz w:val="24"/>
          <w:szCs w:val="24"/>
        </w:rPr>
        <w:t>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r w:rsidR="00D50C76">
        <w:rPr>
          <w:rFonts w:ascii="Times New Roman" w:hAnsi="Times New Roman" w:cs="Times New Roman"/>
          <w:sz w:val="24"/>
          <w:szCs w:val="24"/>
        </w:rPr>
        <w:t>invasibility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6977A6FC" w:rsidR="00C30928" w:rsidRPr="00D47AC1" w:rsidRDefault="00064FBD" w:rsidP="00A52E65">
      <w:pPr>
        <w:pStyle w:val="Normal1"/>
        <w:numPr>
          <w:ilvl w:val="0"/>
          <w:numId w:val="22"/>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Do </w:t>
      </w:r>
      <w:r w:rsidR="00C30928" w:rsidRPr="00D47AC1">
        <w:rPr>
          <w:rFonts w:ascii="Times New Roman" w:hAnsi="Times New Roman" w:cs="Times New Roman"/>
          <w:i/>
          <w:sz w:val="24"/>
          <w:szCs w:val="24"/>
        </w:rPr>
        <w:t xml:space="preserve">the methods yield qualitatively </w:t>
      </w:r>
      <w:r>
        <w:rPr>
          <w:rFonts w:ascii="Times New Roman" w:hAnsi="Times New Roman" w:cs="Times New Roman"/>
          <w:i/>
          <w:sz w:val="24"/>
          <w:szCs w:val="24"/>
        </w:rPr>
        <w:t>similar</w:t>
      </w:r>
      <w:r w:rsidR="00C30928" w:rsidRPr="00D47AC1">
        <w:rPr>
          <w:rFonts w:ascii="Times New Roman" w:hAnsi="Times New Roman" w:cs="Times New Roman"/>
          <w:i/>
          <w:sz w:val="24"/>
          <w:szCs w:val="24"/>
        </w:rPr>
        <w:t xml:space="preserve"> prediction</w:t>
      </w:r>
      <w:r>
        <w:rPr>
          <w:rFonts w:ascii="Times New Roman" w:hAnsi="Times New Roman" w:cs="Times New Roman"/>
          <w:i/>
          <w:sz w:val="24"/>
          <w:szCs w:val="24"/>
        </w:rPr>
        <w:t>s</w:t>
      </w:r>
      <w:r w:rsidR="00C30928" w:rsidRPr="00D47AC1">
        <w:rPr>
          <w:rFonts w:ascii="Times New Roman" w:hAnsi="Times New Roman" w:cs="Times New Roman"/>
          <w:i/>
          <w:sz w:val="24"/>
          <w:szCs w:val="24"/>
        </w:rPr>
        <w:t xml:space="preserve"> for </w:t>
      </w:r>
      <w:r w:rsidR="00D47AC1" w:rsidRPr="00D47AC1">
        <w:rPr>
          <w:rFonts w:ascii="Times New Roman" w:hAnsi="Times New Roman" w:cs="Times New Roman"/>
          <w:i/>
          <w:sz w:val="24"/>
          <w:szCs w:val="24"/>
        </w:rPr>
        <w:t>coexistence</w:t>
      </w:r>
      <w:r w:rsidR="00D47AC1" w:rsidRPr="00D47AC1">
        <w:rPr>
          <w:rFonts w:ascii="Times New Roman" w:hAnsi="Times New Roman" w:cs="Times New Roman"/>
          <w:i/>
          <w:sz w:val="24"/>
          <w:szCs w:val="24"/>
          <w:lang w:eastAsia="zh-TW"/>
        </w:rPr>
        <w:t>?</w:t>
      </w:r>
    </w:p>
    <w:p w14:paraId="56B95786" w14:textId="5358FE81" w:rsidR="00064FBD" w:rsidRDefault="008B7AD5" w:rsidP="007D776C">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 </w:t>
      </w:r>
      <w:r w:rsidRPr="00C30928">
        <w:rPr>
          <w:rFonts w:ascii="Times New Roman" w:hAnsi="Times New Roman" w:cs="Times New Roman"/>
          <w:sz w:val="24"/>
          <w:szCs w:val="24"/>
        </w:rPr>
        <w:t xml:space="preserve">of the NFD method, the other four methods can </w:t>
      </w:r>
      <w:r w:rsidR="00064FBD">
        <w:rPr>
          <w:rFonts w:ascii="Times New Roman" w:hAnsi="Times New Roman" w:cs="Times New Roman"/>
          <w:sz w:val="24"/>
          <w:szCs w:val="24"/>
        </w:rPr>
        <w:t xml:space="preserve">all </w:t>
      </w:r>
      <w:r w:rsidRPr="00C30928">
        <w:rPr>
          <w:rFonts w:ascii="Times New Roman" w:hAnsi="Times New Roman" w:cs="Times New Roman"/>
          <w:sz w:val="24"/>
          <w:szCs w:val="24"/>
        </w:rPr>
        <w:t xml:space="preserve">be reduced to the same algebra </w:t>
      </w:r>
      <w:r w:rsidR="00064FBD">
        <w:rPr>
          <w:rFonts w:ascii="Times New Roman" w:hAnsi="Times New Roman" w:cs="Times New Roman"/>
          <w:sz w:val="24"/>
          <w:szCs w:val="24"/>
        </w:rPr>
        <w:t>used</w:t>
      </w:r>
      <w:r w:rsidR="00064FBD" w:rsidRPr="00C30928">
        <w:rPr>
          <w:rFonts w:ascii="Times New Roman" w:hAnsi="Times New Roman" w:cs="Times New Roman"/>
          <w:sz w:val="24"/>
          <w:szCs w:val="24"/>
        </w:rPr>
        <w:t xml:space="preserve"> </w:t>
      </w:r>
      <w:r w:rsidRPr="00C30928">
        <w:rPr>
          <w:rFonts w:ascii="Times New Roman" w:hAnsi="Times New Roman" w:cs="Times New Roman"/>
          <w:sz w:val="24"/>
          <w:szCs w:val="24"/>
        </w:rPr>
        <w:t>calculate ND</w:t>
      </w:r>
      <w:r w:rsidRPr="00C30928">
        <w:rPr>
          <w:rFonts w:ascii="Times New Roman" w:hAnsi="Times New Roman" w:cs="Times New Roman"/>
          <w:sz w:val="24"/>
          <w:szCs w:val="24"/>
          <w:lang w:eastAsia="zh-TW"/>
        </w:rPr>
        <w:t xml:space="preserve"> and RFD</w:t>
      </w:r>
      <w:r w:rsidR="00D41545">
        <w:rPr>
          <w:rFonts w:ascii="Times New Roman" w:hAnsi="Times New Roman" w:cs="Times New Roman"/>
          <w:sz w:val="24"/>
          <w:szCs w:val="24"/>
          <w:lang w:eastAsia="zh-TW"/>
        </w:rPr>
        <w:t xml:space="preserve">, although </w:t>
      </w:r>
      <w:r w:rsidR="007D776C">
        <w:rPr>
          <w:rFonts w:ascii="Times New Roman" w:hAnsi="Times New Roman" w:cs="Times New Roman"/>
          <w:sz w:val="24"/>
          <w:szCs w:val="24"/>
          <w:lang w:eastAsia="zh-TW"/>
        </w:rPr>
        <w:t>these four methods are developed with different underlying models or rationales</w:t>
      </w:r>
      <w:r w:rsidR="00064FBD">
        <w:rPr>
          <w:rFonts w:ascii="Times New Roman" w:hAnsi="Times New Roman" w:cs="Times New Roman"/>
          <w:sz w:val="24"/>
          <w:szCs w:val="24"/>
          <w:lang w:eastAsia="zh-TW"/>
        </w:rPr>
        <w:t xml:space="preserve">. Therefore, they </w:t>
      </w:r>
      <w:r w:rsidRPr="00C30928">
        <w:rPr>
          <w:rFonts w:ascii="Times New Roman" w:hAnsi="Times New Roman" w:cs="Times New Roman"/>
          <w:sz w:val="24"/>
          <w:szCs w:val="24"/>
          <w:lang w:eastAsia="zh-TW"/>
        </w:rPr>
        <w:t xml:space="preserve">give </w:t>
      </w:r>
      <w:r w:rsidRPr="00C30928">
        <w:rPr>
          <w:rFonts w:ascii="Times New Roman" w:hAnsi="Times New Roman" w:cs="Times New Roman"/>
          <w:sz w:val="24"/>
          <w:szCs w:val="24"/>
        </w:rPr>
        <w:t xml:space="preserve">qualitatively </w:t>
      </w:r>
      <w:r w:rsidR="00064FBD">
        <w:rPr>
          <w:rFonts w:ascii="Times New Roman" w:hAnsi="Times New Roman" w:cs="Times New Roman"/>
          <w:sz w:val="24"/>
          <w:szCs w:val="24"/>
        </w:rPr>
        <w:t>similar</w:t>
      </w:r>
      <w:r w:rsidR="00064FBD" w:rsidRPr="00C30928">
        <w:rPr>
          <w:rFonts w:ascii="Times New Roman" w:hAnsi="Times New Roman" w:cs="Times New Roman"/>
          <w:sz w:val="24"/>
          <w:szCs w:val="24"/>
        </w:rPr>
        <w:t xml:space="preserve"> </w:t>
      </w:r>
      <w:r w:rsidRPr="00C30928">
        <w:rPr>
          <w:rFonts w:ascii="Times New Roman" w:hAnsi="Times New Roman" w:cs="Times New Roman"/>
          <w:sz w:val="24"/>
          <w:szCs w:val="24"/>
          <w:lang w:eastAsia="zh-TW"/>
        </w:rPr>
        <w:t>predictions for coexistence</w:t>
      </w:r>
      <w:r w:rsidRPr="00C30928">
        <w:rPr>
          <w:rFonts w:ascii="Times New Roman" w:hAnsi="Times New Roman" w:cs="Times New Roman" w:hint="eastAsia"/>
          <w:sz w:val="24"/>
          <w:szCs w:val="24"/>
          <w:lang w:eastAsia="zh-TW"/>
        </w:rPr>
        <w:t>.</w:t>
      </w:r>
      <w:r w:rsidR="00050432">
        <w:rPr>
          <w:rFonts w:ascii="Times New Roman" w:hAnsi="Times New Roman" w:cs="Times New Roman"/>
          <w:sz w:val="24"/>
          <w:szCs w:val="24"/>
          <w:lang w:eastAsia="zh-TW"/>
        </w:rPr>
        <w:t xml:space="preserve"> The differences between </w:t>
      </w:r>
    </w:p>
    <w:p w14:paraId="5A3EA25F" w14:textId="50AA6746"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r w:rsidR="00064FBD">
        <w:rPr>
          <w:rFonts w:ascii="Times New Roman" w:hAnsi="Times New Roman" w:cs="Times New Roman"/>
          <w:sz w:val="24"/>
          <w:szCs w:val="24"/>
          <w:lang w:eastAsia="zh-TW"/>
        </w:rPr>
        <w:t xml:space="preserve">further </w:t>
      </w:r>
      <w:r w:rsidRPr="00C30928">
        <w:rPr>
          <w:rFonts w:ascii="Times New Roman" w:hAnsi="Times New Roman" w:cs="Times New Roman"/>
          <w:sz w:val="24"/>
          <w:szCs w:val="24"/>
          <w:lang w:eastAsia="zh-TW"/>
        </w:rPr>
        <w:t>show</w:t>
      </w:r>
      <w:r w:rsidR="00064FBD">
        <w:rPr>
          <w:rFonts w:ascii="Times New Roman" w:hAnsi="Times New Roman" w:cs="Times New Roman"/>
          <w:sz w:val="24"/>
          <w:szCs w:val="24"/>
          <w:lang w:eastAsia="zh-TW"/>
        </w:rPr>
        <w:t>ed</w:t>
      </w:r>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Therefore,</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 condition for</w:t>
      </w:r>
      <w:r w:rsidR="00990399">
        <w:rPr>
          <w:rFonts w:ascii="Times New Roman" w:hAnsi="Times New Roman" w:cs="Times New Roman"/>
          <w:sz w:val="24"/>
          <w:szCs w:val="24"/>
          <w:lang w:eastAsia="zh-TW"/>
        </w:rPr>
        <w:t xml:space="preserve"> </w:t>
      </w:r>
      <w:r w:rsidR="007D776C">
        <w:rPr>
          <w:rFonts w:ascii="Times New Roman" w:hAnsi="Times New Roman" w:cs="Times New Roman"/>
          <w:sz w:val="24"/>
          <w:szCs w:val="24"/>
          <w:lang w:eastAsia="zh-TW"/>
        </w:rPr>
        <w:t xml:space="preserve">the NFD method </w:t>
      </w:r>
      <w:r w:rsidR="00C875E4">
        <w:rPr>
          <w:rFonts w:ascii="Times New Roman" w:hAnsi="Times New Roman" w:cs="Times New Roman"/>
          <w:sz w:val="24"/>
          <w:szCs w:val="24"/>
          <w:lang w:eastAsia="zh-TW"/>
        </w:rPr>
        <w:t xml:space="preserve">to correctly predict coexistence is the same as conducting mutual invasibility experiment and </w:t>
      </w:r>
      <w:r w:rsidR="00C875E4">
        <w:rPr>
          <w:rFonts w:ascii="Times New Roman" w:hAnsi="Times New Roman" w:cs="Times New Roman"/>
          <w:sz w:val="24"/>
          <w:szCs w:val="24"/>
        </w:rPr>
        <w:t>directly demonstrate mutual invasibility. In addition</w:t>
      </w:r>
      <w:r w:rsidR="00D47AC1">
        <w:rPr>
          <w:rFonts w:ascii="Times New Roman" w:hAnsi="Times New Roman" w:cs="Times New Roman"/>
          <w:sz w:val="24"/>
          <w:szCs w:val="24"/>
          <w:lang w:eastAsia="zh-TW"/>
        </w:rPr>
        <w:t xml:space="preserve">, </w:t>
      </w:r>
      <w:r w:rsidRPr="00C30928">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fact that 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11F109EE"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Having described</w:t>
      </w:r>
      <w:r w:rsidR="00064FBD">
        <w:rPr>
          <w:rFonts w:ascii="Times New Roman" w:hAnsi="Times New Roman" w:cs="Times New Roman"/>
          <w:sz w:val="24"/>
          <w:szCs w:val="24"/>
        </w:rPr>
        <w:t xml:space="preserve"> and compared</w:t>
      </w:r>
      <w:r>
        <w:rPr>
          <w:rFonts w:ascii="Times New Roman" w:hAnsi="Times New Roman" w:cs="Times New Roman"/>
          <w:sz w:val="24"/>
          <w:szCs w:val="24"/>
        </w:rPr>
        <w:t xml:space="preserve"> the foundation of each empirical method, </w:t>
      </w:r>
      <w:r w:rsidR="007F050B">
        <w:rPr>
          <w:rFonts w:ascii="Times New Roman" w:hAnsi="Times New Roman" w:cs="Times New Roman"/>
          <w:sz w:val="24"/>
          <w:szCs w:val="24"/>
        </w:rPr>
        <w:t xml:space="preserve">here in Part II of the paper </w:t>
      </w:r>
      <w:r>
        <w:rPr>
          <w:rFonts w:ascii="Times New Roman" w:hAnsi="Times New Roman" w:cs="Times New Roman"/>
          <w:sz w:val="24"/>
          <w:szCs w:val="24"/>
        </w:rPr>
        <w:t xml:space="preserve">we </w:t>
      </w:r>
      <w:r w:rsidR="007F050B">
        <w:rPr>
          <w:rFonts w:ascii="Times New Roman" w:hAnsi="Times New Roman" w:cs="Times New Roman"/>
          <w:sz w:val="24"/>
          <w:szCs w:val="24"/>
        </w:rPr>
        <w:t xml:space="preserve">now </w:t>
      </w:r>
      <w:r>
        <w:rPr>
          <w:rFonts w:ascii="Times New Roman" w:hAnsi="Times New Roman" w:cs="Times New Roman"/>
          <w:sz w:val="24"/>
          <w:szCs w:val="24"/>
        </w:rPr>
        <w:t>to help</w:t>
      </w:r>
      <w:r w:rsidR="0049128C">
        <w:rPr>
          <w:rFonts w:ascii="Times New Roman" w:hAnsi="Times New Roman" w:cs="Times New Roman"/>
          <w:sz w:val="24"/>
          <w:szCs w:val="24"/>
        </w:rPr>
        <w:t xml:space="preserve"> empiricists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r w:rsidR="007F050B">
        <w:rPr>
          <w:rFonts w:ascii="Times New Roman" w:hAnsi="Times New Roman" w:cs="Times New Roman"/>
          <w:sz w:val="24"/>
          <w:szCs w:val="24"/>
        </w:rPr>
        <w:t xml:space="preserve">a given </w:t>
      </w:r>
      <w:r>
        <w:rPr>
          <w:rFonts w:ascii="Times New Roman" w:hAnsi="Times New Roman" w:cs="Times New Roman"/>
          <w:sz w:val="24"/>
          <w:szCs w:val="24"/>
        </w:rPr>
        <w:t xml:space="preserve">method, and 3) what types of predictions the method can deliver. </w:t>
      </w:r>
      <w:r w:rsidR="007F050B">
        <w:rPr>
          <w:rFonts w:ascii="Times New Roman" w:hAnsi="Times New Roman" w:cs="Times New Roman"/>
          <w:sz w:val="24"/>
          <w:szCs w:val="24"/>
        </w:rPr>
        <w:t xml:space="preserve">To aid our discussion, we have summarized the methods in </w:t>
      </w:r>
      <w:r>
        <w:rPr>
          <w:rFonts w:ascii="Times New Roman" w:hAnsi="Times New Roman" w:cs="Times New Roman"/>
          <w:sz w:val="24"/>
          <w:szCs w:val="24"/>
        </w:rPr>
        <w:t>Table 1</w:t>
      </w:r>
      <w:r w:rsidR="007F050B">
        <w:rPr>
          <w:rFonts w:ascii="Times New Roman" w:hAnsi="Times New Roman" w:cs="Times New Roman"/>
          <w:sz w:val="24"/>
          <w:szCs w:val="24"/>
        </w:rPr>
        <w:t>, which</w:t>
      </w:r>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r w:rsidR="007F050B">
        <w:rPr>
          <w:rFonts w:ascii="Times New Roman" w:hAnsi="Times New Roman" w:cs="Times New Roman"/>
          <w:sz w:val="24"/>
          <w:szCs w:val="24"/>
        </w:rPr>
        <w:t xml:space="preserve"> system</w:t>
      </w:r>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w:t>
      </w:r>
      <w:r w:rsidR="0078248B">
        <w:rPr>
          <w:rFonts w:ascii="Times New Roman" w:hAnsi="Times New Roman" w:cs="Times New Roman"/>
          <w:sz w:val="24"/>
          <w:szCs w:val="24"/>
        </w:rPr>
        <w:t>how many individual</w:t>
      </w:r>
      <w:bookmarkStart w:id="1" w:name="_GoBack"/>
      <w:bookmarkEnd w:id="1"/>
      <w:r w:rsidR="00431BF1">
        <w:rPr>
          <w:rFonts w:ascii="Times New Roman" w:hAnsi="Times New Roman" w:cs="Times New Roman"/>
          <w:sz w:val="24"/>
          <w:szCs w:val="24"/>
        </w:rPr>
        <w:t xml:space="preserve">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make</w:t>
      </w:r>
      <w:r w:rsidR="007829B1">
        <w:rPr>
          <w:rFonts w:ascii="Times New Roman" w:hAnsi="Times New Roman" w:cs="Times New Roman"/>
          <w:sz w:val="24"/>
          <w:szCs w:val="24"/>
        </w:rPr>
        <w:t xml:space="preserve">. </w:t>
      </w:r>
    </w:p>
    <w:p w14:paraId="1515C6B2" w14:textId="01C9B650"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Decision Steps - </w:t>
      </w:r>
      <w:r w:rsidR="00AA6B7B" w:rsidRPr="00D05024">
        <w:rPr>
          <w:rFonts w:ascii="Times New Roman" w:hAnsi="Times New Roman" w:cs="Times New Roman"/>
          <w:i/>
          <w:sz w:val="24"/>
          <w:szCs w:val="24"/>
        </w:rPr>
        <w:t>decid</w:t>
      </w:r>
      <w:r w:rsidR="001A54E1">
        <w:rPr>
          <w:rFonts w:ascii="Times New Roman" w:hAnsi="Times New Roman" w:cs="Times New Roman"/>
          <w:i/>
          <w:sz w:val="24"/>
          <w:szCs w:val="24"/>
        </w:rPr>
        <w:t>ing</w:t>
      </w:r>
      <w:r w:rsidR="00AA6B7B" w:rsidRPr="00D05024">
        <w:rPr>
          <w:rFonts w:ascii="Times New Roman" w:hAnsi="Times New Roman" w:cs="Times New Roman"/>
          <w:i/>
          <w:sz w:val="24"/>
          <w:szCs w:val="24"/>
        </w:rPr>
        <w:t xml:space="preserve"> which method </w:t>
      </w:r>
      <w:r w:rsidR="001A54E1">
        <w:rPr>
          <w:rFonts w:ascii="Times New Roman" w:hAnsi="Times New Roman" w:cs="Times New Roman"/>
          <w:i/>
          <w:sz w:val="24"/>
          <w:szCs w:val="24"/>
        </w:rPr>
        <w:t xml:space="preserve">to use </w:t>
      </w:r>
      <w:r>
        <w:rPr>
          <w:rFonts w:ascii="Times New Roman" w:hAnsi="Times New Roman" w:cs="Times New Roman"/>
          <w:i/>
          <w:sz w:val="24"/>
          <w:szCs w:val="24"/>
        </w:rPr>
        <w:t xml:space="preserve"> </w:t>
      </w:r>
    </w:p>
    <w:p w14:paraId="7F7461EB" w14:textId="0D76EBB5" w:rsidR="00726870" w:rsidRDefault="00431BF1" w:rsidP="005F72D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w:t>
      </w:r>
      <w:r w:rsidR="00620C68">
        <w:rPr>
          <w:rFonts w:ascii="Times New Roman" w:hAnsi="Times New Roman" w:cs="Times New Roman"/>
          <w:sz w:val="24"/>
          <w:szCs w:val="24"/>
        </w:rPr>
        <w:t>e first</w:t>
      </w:r>
      <w:r>
        <w:rPr>
          <w:rFonts w:ascii="Times New Roman" w:hAnsi="Times New Roman" w:cs="Times New Roman"/>
          <w:sz w:val="24"/>
          <w:szCs w:val="24"/>
        </w:rPr>
        <w:t xml:space="preserve"> section of </w:t>
      </w:r>
      <w:commentRangeStart w:id="2"/>
      <w:r>
        <w:rPr>
          <w:rFonts w:ascii="Times New Roman" w:hAnsi="Times New Roman" w:cs="Times New Roman"/>
          <w:sz w:val="24"/>
          <w:szCs w:val="24"/>
        </w:rPr>
        <w:t>Table 1</w:t>
      </w:r>
      <w:commentRangeEnd w:id="2"/>
      <w:r w:rsidR="00620C68">
        <w:rPr>
          <w:rStyle w:val="CommentReference"/>
        </w:rPr>
        <w:commentReference w:id="2"/>
      </w:r>
      <w:r>
        <w:rPr>
          <w:rFonts w:ascii="Times New Roman" w:hAnsi="Times New Roman" w:cs="Times New Roman"/>
          <w:sz w:val="24"/>
          <w:szCs w:val="24"/>
        </w:rPr>
        <w:t xml:space="preserve"> </w:t>
      </w:r>
      <w:r w:rsidR="00620C68">
        <w:rPr>
          <w:rFonts w:ascii="Times New Roman" w:hAnsi="Times New Roman" w:cs="Times New Roman"/>
          <w:sz w:val="24"/>
          <w:szCs w:val="24"/>
        </w:rPr>
        <w:t xml:space="preserve">(decision steps) </w:t>
      </w:r>
      <w:r>
        <w:rPr>
          <w:rFonts w:ascii="Times New Roman" w:hAnsi="Times New Roman" w:cs="Times New Roman"/>
          <w:sz w:val="24"/>
          <w:szCs w:val="24"/>
        </w:rPr>
        <w:t xml:space="preserve">uses </w:t>
      </w:r>
      <w:r w:rsidR="00620C68">
        <w:rPr>
          <w:rFonts w:ascii="Times New Roman" w:hAnsi="Times New Roman" w:cs="Times New Roman"/>
          <w:sz w:val="24"/>
          <w:szCs w:val="24"/>
        </w:rPr>
        <w:t xml:space="preserve">a </w:t>
      </w:r>
      <w:r>
        <w:rPr>
          <w:rFonts w:ascii="Times New Roman" w:hAnsi="Times New Roman" w:cs="Times New Roman"/>
          <w:sz w:val="24"/>
          <w:szCs w:val="24"/>
        </w:rPr>
        <w:t>sequen</w:t>
      </w:r>
      <w:r w:rsidR="00620C68">
        <w:rPr>
          <w:rFonts w:ascii="Times New Roman" w:hAnsi="Times New Roman" w:cs="Times New Roman"/>
          <w:sz w:val="24"/>
          <w:szCs w:val="24"/>
        </w:rPr>
        <w:t>ce of</w:t>
      </w:r>
      <w:r>
        <w:rPr>
          <w:rFonts w:ascii="Times New Roman" w:hAnsi="Times New Roman" w:cs="Times New Roman"/>
          <w:sz w:val="24"/>
          <w:szCs w:val="24"/>
        </w:rPr>
        <w:t xml:space="preserve"> questions about the study system </w:t>
      </w:r>
      <w:r w:rsidR="00620C68">
        <w:rPr>
          <w:rFonts w:ascii="Times New Roman" w:hAnsi="Times New Roman" w:cs="Times New Roman"/>
          <w:sz w:val="24"/>
          <w:szCs w:val="24"/>
        </w:rPr>
        <w:t xml:space="preserve">that help an empiricist </w:t>
      </w:r>
      <w:r>
        <w:rPr>
          <w:rFonts w:ascii="Times New Roman" w:hAnsi="Times New Roman" w:cs="Times New Roman"/>
          <w:sz w:val="24"/>
          <w:szCs w:val="24"/>
        </w:rPr>
        <w:t>identify the most appropriate method</w:t>
      </w:r>
      <w:r w:rsidR="00620C68">
        <w:rPr>
          <w:rFonts w:ascii="Times New Roman" w:hAnsi="Times New Roman" w:cs="Times New Roman"/>
          <w:sz w:val="24"/>
          <w:szCs w:val="24"/>
        </w:rPr>
        <w:t xml:space="preserve"> for their work</w:t>
      </w:r>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620C68">
        <w:rPr>
          <w:rFonts w:ascii="Times New Roman" w:hAnsi="Times New Roman" w:cs="Times New Roman"/>
          <w:sz w:val="24"/>
          <w:szCs w:val="24"/>
        </w:rPr>
        <w:t xml:space="preserve">question asks </w:t>
      </w:r>
      <w:r>
        <w:rPr>
          <w:rFonts w:ascii="Times New Roman" w:hAnsi="Times New Roman" w:cs="Times New Roman"/>
          <w:sz w:val="24"/>
          <w:szCs w:val="24"/>
        </w:rPr>
        <w:t xml:space="preserve">whether the method must yield estimates of ND and RFD </w:t>
      </w:r>
      <w:r w:rsidR="00620C68">
        <w:rPr>
          <w:rFonts w:ascii="Times New Roman" w:hAnsi="Times New Roman" w:cs="Times New Roman"/>
          <w:sz w:val="24"/>
          <w:szCs w:val="24"/>
        </w:rPr>
        <w:t xml:space="preserve">that can be </w:t>
      </w:r>
      <w:bookmarkStart w:id="3" w:name="_Hlk534890313"/>
      <w:r w:rsidR="00620C68">
        <w:rPr>
          <w:rFonts w:ascii="Times New Roman" w:hAnsi="Times New Roman" w:cs="Times New Roman"/>
          <w:sz w:val="24"/>
          <w:szCs w:val="24"/>
        </w:rPr>
        <w:t>directly related back to Chesson’s inequality</w:t>
      </w:r>
      <w:r w:rsidR="00401600">
        <w:rPr>
          <w:rFonts w:ascii="Times New Roman" w:hAnsi="Times New Roman" w:cs="Times New Roman"/>
          <w:sz w:val="24"/>
          <w:szCs w:val="24"/>
        </w:rPr>
        <w:t xml:space="preserve"> </w:t>
      </w:r>
      <w:bookmarkEnd w:id="3"/>
      <w:r w:rsidR="00401600">
        <w:rPr>
          <w:rFonts w:ascii="Times New Roman" w:hAnsi="Times New Roman" w:cs="Times New Roman"/>
          <w:sz w:val="24"/>
          <w:szCs w:val="24"/>
        </w:rPr>
        <w:t xml:space="preserve">(equation 1). If a method cannot be </w:t>
      </w:r>
      <w:r w:rsidR="00401600">
        <w:rPr>
          <w:rFonts w:ascii="Times New Roman" w:hAnsi="Times New Roman" w:cs="Times New Roman"/>
          <w:sz w:val="24"/>
          <w:szCs w:val="24"/>
        </w:rPr>
        <w:t>directly related back to Chesson’s inequality</w:t>
      </w:r>
      <w:r w:rsidR="00620C68">
        <w:rPr>
          <w:rFonts w:ascii="Times New Roman" w:hAnsi="Times New Roman" w:cs="Times New Roman"/>
          <w:sz w:val="24"/>
          <w:szCs w:val="24"/>
        </w:rPr>
        <w:t xml:space="preserve">, </w:t>
      </w:r>
      <w:r w:rsidR="005F72D2">
        <w:rPr>
          <w:rFonts w:ascii="Times New Roman" w:hAnsi="Times New Roman" w:cs="Times New Roman"/>
          <w:sz w:val="24"/>
          <w:szCs w:val="24"/>
        </w:rPr>
        <w:t>that</w:t>
      </w:r>
      <w:r w:rsidR="00401600">
        <w:rPr>
          <w:rFonts w:ascii="Times New Roman" w:hAnsi="Times New Roman" w:cs="Times New Roman"/>
          <w:sz w:val="24"/>
          <w:szCs w:val="24"/>
        </w:rPr>
        <w:t xml:space="preserve"> </w:t>
      </w:r>
      <w:r w:rsidR="00401600">
        <w:rPr>
          <w:rFonts w:ascii="Times New Roman" w:hAnsi="Times New Roman" w:cs="Times New Roman"/>
          <w:sz w:val="24"/>
          <w:szCs w:val="24"/>
        </w:rPr>
        <w:t>method m</w:t>
      </w:r>
      <w:r w:rsidR="005F72D2">
        <w:rPr>
          <w:rFonts w:ascii="Times New Roman" w:hAnsi="Times New Roman" w:cs="Times New Roman"/>
          <w:sz w:val="24"/>
          <w:szCs w:val="24"/>
        </w:rPr>
        <w:t xml:space="preserve">ight generate </w:t>
      </w:r>
      <w:r w:rsidR="005F72D2">
        <w:rPr>
          <w:rFonts w:ascii="Times New Roman" w:hAnsi="Times New Roman" w:cs="Times New Roman"/>
          <w:sz w:val="24"/>
          <w:szCs w:val="24"/>
        </w:rPr>
        <w:t xml:space="preserve">different prediction of coexistence due to its own assumptions or attributes. </w:t>
      </w:r>
      <w:r w:rsidR="00620C68">
        <w:rPr>
          <w:rFonts w:ascii="Times New Roman" w:hAnsi="Times New Roman" w:cs="Times New Roman"/>
          <w:sz w:val="24"/>
          <w:szCs w:val="24"/>
        </w:rPr>
        <w:t xml:space="preserve">Question 1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r w:rsidR="00620C68">
        <w:rPr>
          <w:rFonts w:ascii="Times New Roman" w:hAnsi="Times New Roman" w:cs="Times New Roman"/>
          <w:sz w:val="24"/>
          <w:szCs w:val="24"/>
        </w:rPr>
        <w:t xml:space="preserve">all </w:t>
      </w:r>
      <w:r w:rsidR="00AA6B7B">
        <w:rPr>
          <w:rFonts w:ascii="Times New Roman" w:hAnsi="Times New Roman" w:cs="Times New Roman"/>
          <w:sz w:val="24"/>
          <w:szCs w:val="24"/>
        </w:rPr>
        <w:t xml:space="preserve">others. While </w:t>
      </w:r>
      <w:r w:rsidR="00620C68">
        <w:rPr>
          <w:rFonts w:ascii="Times New Roman" w:hAnsi="Times New Roman" w:cs="Times New Roman"/>
          <w:sz w:val="24"/>
          <w:szCs w:val="24"/>
        </w:rPr>
        <w:t xml:space="preserve">the </w:t>
      </w:r>
      <w:r w:rsidR="00AA6B7B">
        <w:rPr>
          <w:rFonts w:ascii="Times New Roman" w:hAnsi="Times New Roman" w:cs="Times New Roman"/>
          <w:sz w:val="24"/>
          <w:szCs w:val="24"/>
        </w:rPr>
        <w:t xml:space="preserve">NFD </w:t>
      </w:r>
      <w:r w:rsidR="00620C68">
        <w:rPr>
          <w:rFonts w:ascii="Times New Roman" w:hAnsi="Times New Roman" w:cs="Times New Roman"/>
          <w:sz w:val="24"/>
          <w:szCs w:val="24"/>
        </w:rPr>
        <w:t xml:space="preserve">method </w:t>
      </w:r>
      <w:r w:rsidR="00AA6B7B">
        <w:rPr>
          <w:rFonts w:ascii="Times New Roman" w:hAnsi="Times New Roman" w:cs="Times New Roman"/>
          <w:sz w:val="24"/>
          <w:szCs w:val="24"/>
        </w:rPr>
        <w:t xml:space="preserve">can accurately </w:t>
      </w:r>
      <w:r w:rsidR="00620C68">
        <w:rPr>
          <w:rFonts w:ascii="Times New Roman" w:hAnsi="Times New Roman" w:cs="Times New Roman"/>
          <w:sz w:val="24"/>
          <w:szCs w:val="24"/>
        </w:rPr>
        <w:t xml:space="preserve">quantify </w:t>
      </w:r>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r w:rsidR="00620C68">
        <w:rPr>
          <w:rFonts w:ascii="Times New Roman" w:hAnsi="Times New Roman" w:cs="Times New Roman"/>
          <w:sz w:val="24"/>
          <w:szCs w:val="24"/>
        </w:rPr>
        <w:t xml:space="preserve">directly quantify the magnitude of </w:t>
      </w:r>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other methods, it is </w:t>
      </w:r>
      <w:r w:rsidR="00620C68">
        <w:rPr>
          <w:rFonts w:ascii="Times New Roman" w:hAnsi="Times New Roman" w:cs="Times New Roman"/>
          <w:sz w:val="24"/>
          <w:szCs w:val="24"/>
        </w:rPr>
        <w:t>worth</w:t>
      </w:r>
      <w:r>
        <w:rPr>
          <w:rFonts w:ascii="Times New Roman" w:hAnsi="Times New Roman" w:cs="Times New Roman"/>
          <w:sz w:val="24"/>
          <w:szCs w:val="24"/>
        </w:rPr>
        <w:t xml:space="preserve"> not</w:t>
      </w:r>
      <w:r w:rsidR="00620C68">
        <w:rPr>
          <w:rFonts w:ascii="Times New Roman" w:hAnsi="Times New Roman" w:cs="Times New Roman"/>
          <w:sz w:val="24"/>
          <w:szCs w:val="24"/>
        </w:rPr>
        <w:t>ing</w:t>
      </w:r>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r w:rsidR="00620C68">
        <w:rPr>
          <w:rFonts w:ascii="Times New Roman" w:hAnsi="Times New Roman" w:cs="Times New Roman"/>
          <w:sz w:val="24"/>
          <w:szCs w:val="24"/>
        </w:rPr>
        <w:t xml:space="preserve">NFD </w:t>
      </w:r>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r w:rsidR="00620C68">
        <w:rPr>
          <w:rFonts w:ascii="Times New Roman" w:hAnsi="Times New Roman" w:cs="Times New Roman"/>
          <w:sz w:val="24"/>
          <w:szCs w:val="24"/>
        </w:rPr>
        <w:t xml:space="preserve">one </w:t>
      </w:r>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r w:rsidR="00620C68">
        <w:rPr>
          <w:rFonts w:ascii="Times New Roman" w:hAnsi="Times New Roman" w:cs="Times New Roman"/>
          <w:sz w:val="24"/>
          <w:szCs w:val="24"/>
        </w:rPr>
        <w:t xml:space="preserve"> that species are all grown alone as</w:t>
      </w:r>
      <w:r w:rsidRPr="00371339">
        <w:rPr>
          <w:rFonts w:ascii="Times New Roman" w:hAnsi="Times New Roman" w:cs="Times New Roman"/>
          <w:sz w:val="24"/>
          <w:szCs w:val="24"/>
        </w:rPr>
        <w:t xml:space="preserve"> monocultures</w:t>
      </w:r>
      <w:r w:rsidRPr="00371339">
        <w:rPr>
          <w:rFonts w:ascii="Times New Roman" w:hAnsi="Times New Roman" w:cs="Times New Roman"/>
          <w:sz w:val="24"/>
          <w:szCs w:val="24"/>
        </w:rPr>
        <w:t>.</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620C68">
        <w:rPr>
          <w:rFonts w:ascii="Times New Roman" w:hAnsi="Times New Roman" w:cs="Times New Roman"/>
          <w:sz w:val="24"/>
          <w:szCs w:val="24"/>
        </w:rPr>
        <w:t xml:space="preserve">an advantage </w:t>
      </w:r>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w:t>
      </w:r>
      <w:r w:rsidR="00B30763">
        <w:rPr>
          <w:rFonts w:ascii="Times New Roman" w:hAnsi="Times New Roman" w:cs="Times New Roman"/>
          <w:sz w:val="24"/>
          <w:szCs w:val="24"/>
        </w:rPr>
        <w:t>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569361CE" w:rsidR="005A3F9E" w:rsidRDefault="00715006" w:rsidP="00216D8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620C68">
        <w:rPr>
          <w:rFonts w:ascii="Times New Roman" w:hAnsi="Times New Roman" w:cs="Times New Roman"/>
          <w:sz w:val="24"/>
          <w:szCs w:val="24"/>
        </w:rPr>
        <w:t xml:space="preserve">question in the </w:t>
      </w:r>
      <w:r w:rsidR="00431BF1">
        <w:rPr>
          <w:rFonts w:ascii="Times New Roman" w:hAnsi="Times New Roman" w:cs="Times New Roman"/>
          <w:sz w:val="24"/>
          <w:szCs w:val="24"/>
        </w:rPr>
        <w:t>decision step</w:t>
      </w:r>
      <w:r w:rsidR="00620C68">
        <w:rPr>
          <w:rFonts w:ascii="Times New Roman" w:hAnsi="Times New Roman" w:cs="Times New Roman"/>
          <w:sz w:val="24"/>
          <w:szCs w:val="24"/>
        </w:rPr>
        <w:t xml:space="preserve"> is</w:t>
      </w:r>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the empiricist knows the </w:t>
      </w:r>
      <w:r w:rsidR="00216D80">
        <w:rPr>
          <w:rFonts w:ascii="Times New Roman" w:hAnsi="Times New Roman" w:cs="Times New Roman"/>
          <w:sz w:val="24"/>
          <w:szCs w:val="24"/>
        </w:rPr>
        <w:t xml:space="preserve">resource(s) the species are competing for </w:t>
      </w:r>
      <w:r w:rsidR="00794E37" w:rsidRPr="00B0403D">
        <w:rPr>
          <w:rFonts w:ascii="Times New Roman" w:hAnsi="Times New Roman" w:cs="Times New Roman"/>
          <w:sz w:val="24"/>
          <w:szCs w:val="24"/>
        </w:rPr>
        <w:t>in their study system</w:t>
      </w:r>
      <w:r w:rsidR="00620C68">
        <w:rPr>
          <w:rFonts w:ascii="Times New Roman" w:hAnsi="Times New Roman" w:cs="Times New Roman"/>
          <w:sz w:val="24"/>
          <w:szCs w:val="24"/>
        </w:rPr>
        <w:t>,</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w:t>
      </w:r>
      <w:r w:rsidR="00216D80">
        <w:rPr>
          <w:rFonts w:ascii="Times New Roman" w:hAnsi="Times New Roman" w:cs="Times New Roman"/>
          <w:sz w:val="24"/>
          <w:szCs w:val="24"/>
        </w:rPr>
        <w:t xml:space="preserve"> how species are competing for these resou</w:t>
      </w:r>
      <w:r w:rsidR="00216D80">
        <w:rPr>
          <w:rFonts w:ascii="Times New Roman" w:hAnsi="Times New Roman" w:cs="Times New Roman" w:hint="eastAsia"/>
          <w:sz w:val="24"/>
          <w:szCs w:val="24"/>
          <w:lang w:eastAsia="zh-TW"/>
        </w:rPr>
        <w:t>r</w:t>
      </w:r>
      <w:r w:rsidR="00216D80">
        <w:rPr>
          <w:rFonts w:ascii="Times New Roman" w:hAnsi="Times New Roman" w:cs="Times New Roman"/>
          <w:sz w:val="24"/>
          <w:szCs w:val="24"/>
        </w:rPr>
        <w:t xml:space="preserve">ces. </w:t>
      </w:r>
      <w:r w:rsidR="00620C68">
        <w:rPr>
          <w:rFonts w:ascii="Times New Roman" w:hAnsi="Times New Roman" w:cs="Times New Roman"/>
          <w:sz w:val="24"/>
          <w:szCs w:val="24"/>
        </w:rPr>
        <w:t xml:space="preserve">This question </w:t>
      </w:r>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r w:rsidR="00216D80">
        <w:rPr>
          <w:rFonts w:ascii="Times New Roman" w:hAnsi="Times New Roman" w:cs="Times New Roman"/>
          <w:sz w:val="24"/>
          <w:szCs w:val="24"/>
        </w:rPr>
        <w:t xml:space="preserve">separate groups: </w:t>
      </w:r>
      <w:r w:rsidR="00216D80" w:rsidRPr="00016F51">
        <w:rPr>
          <w:rFonts w:ascii="Times New Roman" w:hAnsi="Times New Roman" w:cs="Times New Roman"/>
          <w:sz w:val="24"/>
          <w:szCs w:val="24"/>
        </w:rPr>
        <w:t xml:space="preserve">phenomenological </w:t>
      </w:r>
      <w:r w:rsidR="00216D80">
        <w:rPr>
          <w:rFonts w:ascii="Times New Roman" w:hAnsi="Times New Roman" w:cs="Times New Roman"/>
          <w:sz w:val="24"/>
          <w:szCs w:val="24"/>
        </w:rPr>
        <w:t xml:space="preserve">and mechanistic methods. The </w:t>
      </w:r>
      <w:r w:rsidR="00216D80" w:rsidRPr="00016F51">
        <w:rPr>
          <w:rFonts w:ascii="Times New Roman" w:hAnsi="Times New Roman" w:cs="Times New Roman"/>
          <w:sz w:val="24"/>
          <w:szCs w:val="24"/>
        </w:rPr>
        <w:t>phenomenological</w:t>
      </w:r>
      <w:r w:rsidR="00216D80">
        <w:rPr>
          <w:rFonts w:ascii="Times New Roman" w:hAnsi="Times New Roman" w:cs="Times New Roman"/>
          <w:sz w:val="24"/>
          <w:szCs w:val="24"/>
        </w:rPr>
        <w:t xml:space="preserve"> methods are the two </w:t>
      </w:r>
      <w:r w:rsidR="00794E37" w:rsidRPr="00016F51">
        <w:rPr>
          <w:rFonts w:ascii="Times New Roman" w:hAnsi="Times New Roman" w:cs="Times New Roman"/>
          <w:sz w:val="24"/>
          <w:szCs w:val="24"/>
        </w:rPr>
        <w:t>that are informed by quantifying species interactions</w:t>
      </w:r>
      <w:r w:rsidR="00620C68">
        <w:rPr>
          <w:rFonts w:ascii="Times New Roman" w:hAnsi="Times New Roman" w:cs="Times New Roman"/>
          <w:sz w:val="24"/>
          <w:szCs w:val="24"/>
        </w:rPr>
        <w:t>,</w:t>
      </w:r>
      <w:r w:rsidR="00794E37" w:rsidRPr="00016F51">
        <w:rPr>
          <w:rFonts w:ascii="Times New Roman" w:hAnsi="Times New Roman" w:cs="Times New Roman"/>
          <w:sz w:val="24"/>
          <w:szCs w:val="24"/>
        </w:rPr>
        <w:t xml:space="preserve"> but </w:t>
      </w:r>
      <w:r w:rsidR="00620C68">
        <w:rPr>
          <w:rFonts w:ascii="Times New Roman" w:hAnsi="Times New Roman" w:cs="Times New Roman"/>
          <w:sz w:val="24"/>
          <w:szCs w:val="24"/>
        </w:rPr>
        <w:t xml:space="preserve">which </w:t>
      </w:r>
      <w:r w:rsidR="00794E37" w:rsidRPr="00016F51">
        <w:rPr>
          <w:rFonts w:ascii="Times New Roman" w:hAnsi="Times New Roman" w:cs="Times New Roman"/>
          <w:sz w:val="24"/>
          <w:szCs w:val="24"/>
        </w:rPr>
        <w:t>make no assumptions about</w:t>
      </w:r>
      <w:r w:rsidR="00216D80">
        <w:rPr>
          <w:rFonts w:ascii="Times New Roman" w:hAnsi="Times New Roman" w:cs="Times New Roman"/>
          <w:sz w:val="24"/>
          <w:szCs w:val="24"/>
        </w:rPr>
        <w:t xml:space="preserve"> </w:t>
      </w:r>
      <w:r w:rsidR="00216D80" w:rsidRPr="00216D80">
        <w:rPr>
          <w:rFonts w:ascii="Times New Roman" w:hAnsi="Times New Roman" w:cs="Times New Roman"/>
          <w:sz w:val="24"/>
          <w:szCs w:val="24"/>
        </w:rPr>
        <w:t>what resource(</w:t>
      </w:r>
      <w:r w:rsidR="00216D80">
        <w:rPr>
          <w:rFonts w:ascii="Times New Roman" w:hAnsi="Times New Roman" w:cs="Times New Roman"/>
          <w:sz w:val="24"/>
          <w:szCs w:val="24"/>
        </w:rPr>
        <w:t xml:space="preserve">s) the species compete for, and </w:t>
      </w:r>
      <w:r w:rsidR="00216D80" w:rsidRPr="00216D80">
        <w:rPr>
          <w:rFonts w:ascii="Times New Roman" w:hAnsi="Times New Roman" w:cs="Times New Roman"/>
          <w:sz w:val="24"/>
          <w:szCs w:val="24"/>
        </w:rPr>
        <w:t xml:space="preserve">which resources define </w:t>
      </w:r>
      <w:r w:rsidR="00216D80" w:rsidRPr="00216D80">
        <w:rPr>
          <w:rFonts w:ascii="Times New Roman" w:hAnsi="Times New Roman" w:cs="Times New Roman"/>
          <w:sz w:val="24"/>
          <w:szCs w:val="24"/>
        </w:rPr>
        <w:t xml:space="preserve">their </w:t>
      </w:r>
      <w:r w:rsidR="00216D80" w:rsidRPr="00216D80">
        <w:rPr>
          <w:rFonts w:ascii="Times New Roman" w:hAnsi="Times New Roman" w:cs="Times New Roman"/>
          <w:sz w:val="24"/>
          <w:szCs w:val="24"/>
        </w:rPr>
        <w:lastRenderedPageBreak/>
        <w:t>niche differences.</w:t>
      </w:r>
      <w:r w:rsidR="00216D80">
        <w:rPr>
          <w:rFonts w:ascii="Times New Roman" w:hAnsi="Times New Roman" w:cs="Times New Roman"/>
          <w:sz w:val="24"/>
          <w:szCs w:val="24"/>
        </w:rPr>
        <w:t xml:space="preserve"> On the other hand, the other </w:t>
      </w:r>
      <w:r w:rsidR="00794E37" w:rsidRPr="00E43EC9">
        <w:rPr>
          <w:rFonts w:ascii="Times New Roman" w:hAnsi="Times New Roman" w:cs="Times New Roman"/>
          <w:sz w:val="24"/>
          <w:szCs w:val="24"/>
        </w:rPr>
        <w:t xml:space="preserve">two </w:t>
      </w:r>
      <w:r w:rsidR="00216D80">
        <w:rPr>
          <w:rFonts w:ascii="Times New Roman" w:hAnsi="Times New Roman" w:cs="Times New Roman"/>
          <w:sz w:val="24"/>
          <w:szCs w:val="24"/>
        </w:rPr>
        <w:t xml:space="preserve">mechanistic </w:t>
      </w:r>
      <w:r w:rsidR="00794E37" w:rsidRPr="00E43EC9">
        <w:rPr>
          <w:rFonts w:ascii="Times New Roman" w:hAnsi="Times New Roman" w:cs="Times New Roman"/>
          <w:sz w:val="24"/>
          <w:szCs w:val="24"/>
        </w:rPr>
        <w:t xml:space="preserve">methods </w:t>
      </w:r>
      <w:r w:rsidR="00216D80">
        <w:rPr>
          <w:rFonts w:ascii="Times New Roman" w:hAnsi="Times New Roman" w:cs="Times New Roman"/>
          <w:sz w:val="24"/>
          <w:szCs w:val="24"/>
        </w:rPr>
        <w:t xml:space="preserve">are </w:t>
      </w:r>
      <w:r w:rsidR="00794E37" w:rsidRPr="00E43EC9">
        <w:rPr>
          <w:rFonts w:ascii="Times New Roman" w:hAnsi="Times New Roman" w:cs="Times New Roman"/>
          <w:sz w:val="24"/>
          <w:szCs w:val="24"/>
        </w:rPr>
        <w:t xml:space="preserve">based on consumer resource models in which </w:t>
      </w:r>
      <w:r w:rsidR="00216D80">
        <w:rPr>
          <w:rFonts w:ascii="Times New Roman" w:hAnsi="Times New Roman" w:cs="Times New Roman"/>
          <w:sz w:val="24"/>
          <w:szCs w:val="24"/>
        </w:rPr>
        <w:t xml:space="preserve">the </w:t>
      </w:r>
      <w:r w:rsidR="00216D80" w:rsidRPr="00216D80">
        <w:rPr>
          <w:rFonts w:ascii="Times New Roman" w:hAnsi="Times New Roman" w:cs="Times New Roman"/>
          <w:sz w:val="24"/>
          <w:szCs w:val="24"/>
        </w:rPr>
        <w:t>resource(</w:t>
      </w:r>
      <w:r w:rsidR="00216D80">
        <w:rPr>
          <w:rFonts w:ascii="Times New Roman" w:hAnsi="Times New Roman" w:cs="Times New Roman"/>
          <w:sz w:val="24"/>
          <w:szCs w:val="24"/>
        </w:rPr>
        <w:t xml:space="preserve">s) species compete </w:t>
      </w:r>
      <w:r w:rsidR="00D13915" w:rsidRPr="00E43EC9">
        <w:rPr>
          <w:rFonts w:ascii="Times New Roman" w:hAnsi="Times New Roman" w:cs="Times New Roman"/>
          <w:sz w:val="24"/>
          <w:szCs w:val="24"/>
        </w:rPr>
        <w:t>are assumed to</w:t>
      </w:r>
      <w:r w:rsidR="00216D80">
        <w:rPr>
          <w:rFonts w:ascii="Times New Roman" w:hAnsi="Times New Roman" w:cs="Times New Roman"/>
          <w:sz w:val="24"/>
          <w:szCs w:val="24"/>
        </w:rPr>
        <w:t xml:space="preserve"> be known.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w:t>
      </w:r>
      <w:r w:rsidR="00EA4D62">
        <w:rPr>
          <w:rFonts w:ascii="Times New Roman" w:hAnsi="Times New Roman" w:cs="Times New Roman"/>
          <w:sz w:val="24"/>
          <w:szCs w:val="24"/>
        </w:rPr>
        <w:t xml:space="preserve">mechanistic. In many cases it will not be possible for an empiricist to answer ‘yes’ to question 2, </w:t>
      </w:r>
      <w:r w:rsidR="00A14B78">
        <w:rPr>
          <w:rFonts w:ascii="Times New Roman" w:hAnsi="Times New Roman" w:cs="Times New Roman"/>
          <w:sz w:val="24"/>
          <w:szCs w:val="24"/>
        </w:rPr>
        <w:t>because</w:t>
      </w:r>
      <w:r w:rsidR="0078248B">
        <w:rPr>
          <w:rFonts w:ascii="Times New Roman" w:hAnsi="Times New Roman" w:cs="Times New Roman"/>
          <w:sz w:val="24"/>
          <w:szCs w:val="24"/>
        </w:rPr>
        <w:t xml:space="preserve"> knowing exactly what resource(s) species compete for requires exhaustive prior knowledge about the study system. </w:t>
      </w:r>
      <w:r w:rsidR="00A14B78">
        <w:rPr>
          <w:rFonts w:ascii="Times New Roman" w:hAnsi="Times New Roman" w:cs="Times New Roman"/>
          <w:sz w:val="24"/>
          <w:szCs w:val="24"/>
        </w:rPr>
        <w:t>W</w:t>
      </w:r>
      <w:r w:rsidR="00EA4D62">
        <w:rPr>
          <w:rFonts w:ascii="Times New Roman" w:hAnsi="Times New Roman" w:cs="Times New Roman"/>
          <w:sz w:val="24"/>
          <w:szCs w:val="24"/>
        </w:rPr>
        <w:t>h</w:t>
      </w:r>
      <w:r w:rsidR="00A14B78">
        <w:rPr>
          <w:rFonts w:ascii="Times New Roman" w:hAnsi="Times New Roman" w:cs="Times New Roman"/>
          <w:sz w:val="24"/>
          <w:szCs w:val="24"/>
        </w:rPr>
        <w:t xml:space="preserve">en one cannot answer yes to question 2, then the </w:t>
      </w:r>
      <w:r w:rsidR="00EA4D62">
        <w:rPr>
          <w:rFonts w:ascii="Times New Roman" w:hAnsi="Times New Roman" w:cs="Times New Roman"/>
          <w:sz w:val="24"/>
          <w:szCs w:val="24"/>
        </w:rPr>
        <w:t xml:space="preserve">Lotka-Volterra and Sensitivity methods </w:t>
      </w:r>
      <w:r w:rsidR="00A14B78">
        <w:rPr>
          <w:rFonts w:ascii="Times New Roman" w:hAnsi="Times New Roman" w:cs="Times New Roman"/>
          <w:sz w:val="24"/>
          <w:szCs w:val="24"/>
        </w:rPr>
        <w:t xml:space="preserve">can be </w:t>
      </w:r>
      <w:r w:rsidR="00EA4D62">
        <w:rPr>
          <w:rFonts w:ascii="Times New Roman" w:hAnsi="Times New Roman" w:cs="Times New Roman"/>
          <w:sz w:val="24"/>
          <w:szCs w:val="24"/>
        </w:rPr>
        <w:t>particularly useful</w:t>
      </w:r>
      <w:r w:rsidR="00A14B78">
        <w:rPr>
          <w:rFonts w:ascii="Times New Roman" w:hAnsi="Times New Roman" w:cs="Times New Roman"/>
          <w:sz w:val="24"/>
          <w:szCs w:val="24"/>
        </w:rPr>
        <w:t xml:space="preserve"> because they can still quantify ND and RFD even if the empiricist does not have a good understanding of which resource(s) species are competing for, and thus, which resources axes define their niche</w:t>
      </w:r>
      <w:r w:rsidR="00EA4D62">
        <w:rPr>
          <w:rFonts w:ascii="Times New Roman" w:hAnsi="Times New Roman" w:cs="Times New Roman"/>
          <w:sz w:val="24"/>
          <w:szCs w:val="24"/>
        </w:rPr>
        <w:t xml:space="preserve">. </w:t>
      </w:r>
      <w:r w:rsidR="00EA4D62">
        <w:rPr>
          <w:rFonts w:ascii="Times New Roman" w:hAnsi="Times New Roman" w:cs="Times New Roman"/>
          <w:sz w:val="24"/>
          <w:szCs w:val="24"/>
        </w:rPr>
        <w:t>O</w:t>
      </w:r>
      <w:commentRangeStart w:id="4"/>
      <w:r w:rsidR="00EA4D62">
        <w:rPr>
          <w:rFonts w:ascii="Times New Roman" w:hAnsi="Times New Roman" w:cs="Times New Roman"/>
          <w:sz w:val="24"/>
          <w:szCs w:val="24"/>
        </w:rPr>
        <w:t>n the other hand, only the mechanistic methods can give predictions about coexistence without growing the species together and can be used to make predictions about novel combinations of species and environmental conditions.</w:t>
      </w:r>
      <w:commentRangeEnd w:id="4"/>
      <w:r w:rsidR="00A14B78">
        <w:rPr>
          <w:rStyle w:val="CommentReference"/>
        </w:rPr>
        <w:commentReference w:id="4"/>
      </w:r>
      <w:r w:rsidR="00EA4D62">
        <w:rPr>
          <w:rFonts w:ascii="Times New Roman" w:hAnsi="Times New Roman" w:cs="Times New Roman"/>
          <w:sz w:val="24"/>
          <w:szCs w:val="24"/>
        </w:rPr>
        <w:t xml:space="preserve"> Because this decision step is so influential, the remaining steps are particular to either the phenomenological or mechanistic methods. </w:t>
      </w:r>
    </w:p>
    <w:p w14:paraId="7F4FAE6C" w14:textId="6C95D6E6"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w:t>
      </w:r>
      <w:r w:rsidR="003056C1">
        <w:rPr>
          <w:rFonts w:ascii="Times New Roman" w:hAnsi="Times New Roman" w:cs="Times New Roman"/>
          <w:sz w:val="24"/>
          <w:szCs w:val="24"/>
        </w:rPr>
        <w:t xml:space="preserve">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r w:rsidR="00A14B78">
        <w:rPr>
          <w:rFonts w:ascii="Times New Roman" w:hAnsi="Times New Roman" w:cs="Times New Roman"/>
          <w:sz w:val="24"/>
          <w:szCs w:val="24"/>
        </w:rPr>
        <w:t xml:space="preserve">it is experimentally possible to obtain a species monoculture that is at </w:t>
      </w:r>
      <w:r w:rsidR="00123B3F">
        <w:rPr>
          <w:rFonts w:ascii="Times New Roman" w:hAnsi="Times New Roman" w:cs="Times New Roman"/>
          <w:sz w:val="24"/>
          <w:szCs w:val="24"/>
        </w:rPr>
        <w:t xml:space="preserve">steady-state (question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r w:rsidR="00A14B78">
        <w:rPr>
          <w:rFonts w:ascii="Times New Roman" w:hAnsi="Times New Roman" w:cs="Times New Roman"/>
          <w:sz w:val="24"/>
          <w:szCs w:val="24"/>
        </w:rPr>
        <w:t>all non-focal</w:t>
      </w:r>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r w:rsidR="00A14B78">
        <w:rPr>
          <w:rFonts w:ascii="Times New Roman" w:hAnsi="Times New Roman" w:cs="Times New Roman"/>
          <w:sz w:val="24"/>
          <w:szCs w:val="24"/>
        </w:rPr>
        <w:t xml:space="preserve">a </w:t>
      </w:r>
      <w:r w:rsidR="000D4BCD">
        <w:rPr>
          <w:rFonts w:ascii="Times New Roman" w:hAnsi="Times New Roman" w:cs="Times New Roman"/>
          <w:sz w:val="24"/>
          <w:szCs w:val="24"/>
        </w:rPr>
        <w:t>community</w:t>
      </w:r>
      <w:r w:rsidR="00A14B78">
        <w:rPr>
          <w:rFonts w:ascii="Times New Roman" w:hAnsi="Times New Roman" w:cs="Times New Roman"/>
          <w:sz w:val="24"/>
          <w:szCs w:val="24"/>
        </w:rPr>
        <w:t xml:space="preserve"> of</w:t>
      </w:r>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119E2643"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r w:rsidR="00A14B78">
        <w:rPr>
          <w:rFonts w:ascii="Times New Roman" w:hAnsi="Times New Roman" w:cs="Times New Roman"/>
          <w:sz w:val="24"/>
          <w:szCs w:val="24"/>
        </w:rPr>
        <w:t>with</w:t>
      </w:r>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r w:rsidR="00A14B78">
        <w:rPr>
          <w:rFonts w:ascii="Times New Roman" w:hAnsi="Times New Roman" w:cs="Times New Roman"/>
          <w:sz w:val="24"/>
          <w:szCs w:val="24"/>
        </w:rPr>
        <w:t>use of</w:t>
      </w:r>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can th</w:t>
      </w:r>
      <w:r>
        <w:rPr>
          <w:rFonts w:ascii="Times New Roman" w:hAnsi="Times New Roman" w:cs="Times New Roman"/>
          <w:sz w:val="24"/>
          <w:szCs w:val="24"/>
        </w:rPr>
        <w:t xml:space="preserve">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1F7BE288"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r w:rsidR="00B33E7E">
        <w:rPr>
          <w:rFonts w:ascii="Times New Roman" w:hAnsi="Times New Roman" w:cs="Times New Roman"/>
          <w:sz w:val="24"/>
          <w:szCs w:val="24"/>
        </w:rPr>
        <w:t xml:space="preserve">to quantify ND and RFD </w:t>
      </w:r>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w:t>
      </w:r>
      <w:r w:rsidR="00602093">
        <w:rPr>
          <w:rFonts w:ascii="Times New Roman" w:hAnsi="Times New Roman" w:cs="Times New Roman"/>
          <w:sz w:val="24"/>
          <w:szCs w:val="24"/>
        </w:rPr>
        <w:lastRenderedPageBreak/>
        <w:t xml:space="preserve">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the number of new experimen</w:t>
      </w:r>
      <w:r w:rsidR="00794E37" w:rsidRPr="00B0403D">
        <w:rPr>
          <w:rFonts w:ascii="Times New Roman" w:hAnsi="Times New Roman" w:cs="Times New Roman"/>
          <w:sz w:val="24"/>
          <w:szCs w:val="24"/>
        </w:rPr>
        <w:t xml:space="preserve">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r w:rsidR="00B33E7E">
        <w:rPr>
          <w:rFonts w:ascii="Times New Roman" w:hAnsi="Times New Roman" w:cs="Times New Roman"/>
          <w:sz w:val="24"/>
          <w:szCs w:val="24"/>
        </w:rPr>
        <w:t>s</w:t>
      </w:r>
      <w:r w:rsidR="00794E37" w:rsidRPr="00B0403D">
        <w:rPr>
          <w:rFonts w:ascii="Times New Roman" w:hAnsi="Times New Roman" w:cs="Times New Roman"/>
          <w:sz w:val="24"/>
          <w:szCs w:val="24"/>
        </w:rPr>
        <w:t xml:space="preserve"> linearly or exponentially with each additional species</w:t>
      </w:r>
      <w:r w:rsidR="00B33E7E">
        <w:rPr>
          <w:rFonts w:ascii="Times New Roman" w:hAnsi="Times New Roman" w:cs="Times New Roman"/>
          <w:sz w:val="24"/>
          <w:szCs w:val="24"/>
        </w:rPr>
        <w:t xml:space="preserve"> being considered</w:t>
      </w:r>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B33E7E">
        <w:rPr>
          <w:rFonts w:ascii="Times New Roman" w:hAnsi="Times New Roman" w:cs="Times New Roman"/>
          <w:sz w:val="24"/>
          <w:szCs w:val="24"/>
        </w:rPr>
        <w:t xml:space="preserve"> the growth of</w:t>
      </w:r>
      <w:r w:rsidR="00221A46">
        <w:rPr>
          <w:rFonts w:ascii="Times New Roman" w:hAnsi="Times New Roman" w:cs="Times New Roman"/>
          <w:sz w:val="24"/>
          <w:szCs w:val="24"/>
        </w:rPr>
        <w:t xml:space="preserve"> species at </w:t>
      </w:r>
      <w:r w:rsidR="0078248B">
        <w:rPr>
          <w:rFonts w:ascii="Times New Roman" w:hAnsi="Times New Roman" w:cs="Times New Roman"/>
          <w:sz w:val="24"/>
          <w:szCs w:val="24"/>
        </w:rPr>
        <w:t>steady-state</w:t>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r w:rsidR="00B33E7E">
        <w:rPr>
          <w:rFonts w:ascii="Times New Roman" w:hAnsi="Times New Roman" w:cs="Times New Roman"/>
          <w:sz w:val="24"/>
          <w:szCs w:val="24"/>
        </w:rPr>
        <w:t xml:space="preserve"> species are known to compete for</w:t>
      </w:r>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w:t>
      </w:r>
      <w:r w:rsidR="00794E37" w:rsidRPr="00B0403D">
        <w:rPr>
          <w:rFonts w:ascii="Times New Roman" w:hAnsi="Times New Roman" w:cs="Times New Roman"/>
          <w:sz w:val="24"/>
          <w:szCs w:val="24"/>
        </w:rPr>
        <w:t xml:space="preserve">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52D6A5FB"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Having shown previously that the NFD method cannot give estimates of </w:t>
      </w:r>
      <w:r>
        <w:rPr>
          <w:rFonts w:ascii="Times New Roman" w:hAnsi="Times New Roman" w:cs="Times New Roman"/>
          <w:sz w:val="24"/>
          <w:szCs w:val="24"/>
        </w:rPr>
        <w:t>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 xml:space="preserve">predict the potential for coexistence among combinations of species </w:t>
      </w:r>
      <w:commentRangeStart w:id="5"/>
      <w:r w:rsidR="00794E37" w:rsidRPr="00B0403D">
        <w:rPr>
          <w:rFonts w:ascii="Times New Roman" w:hAnsi="Times New Roman" w:cs="Times New Roman"/>
          <w:sz w:val="24"/>
          <w:szCs w:val="24"/>
        </w:rPr>
        <w:t>without growing species together simultaneously</w:t>
      </w:r>
      <w:commentRangeEnd w:id="5"/>
      <w:r w:rsidR="00B33E7E">
        <w:rPr>
          <w:rStyle w:val="CommentReference"/>
        </w:rPr>
        <w:commentReference w:id="5"/>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 xml:space="preserve">consumer resource models can be used to predict ND and RFD under limited </w:t>
      </w:r>
      <w:r w:rsidR="00C9580C" w:rsidRPr="00B0403D">
        <w:rPr>
          <w:rFonts w:ascii="Times New Roman" w:hAnsi="Times New Roman" w:cs="Times New Roman"/>
          <w:sz w:val="24"/>
          <w:szCs w:val="24"/>
        </w:rPr>
        <w:t>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201</w:t>
      </w:r>
      <w:del w:id="6" w:author="Godwin, Casey" w:date="2018-12-21T12:11:00Z">
        <w:r w:rsidR="001E04F8" w:rsidDel="00E75410">
          <w:rPr>
            <w:rFonts w:ascii="Times New Roman" w:hAnsi="Times New Roman" w:cs="Times New Roman"/>
            <w:sz w:val="24"/>
            <w:szCs w:val="24"/>
          </w:rPr>
          <w:delText xml:space="preserve">  </w:delText>
        </w:r>
      </w:del>
      <w:r w:rsidR="005036A0">
        <w:rPr>
          <w:rFonts w:ascii="Times New Roman" w:hAnsi="Times New Roman" w:cs="Times New Roman"/>
          <w:sz w:val="24"/>
          <w:szCs w:val="24"/>
        </w:rPr>
        <w:t xml:space="preserve">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61DA72BD" w14:textId="123F1E7A" w:rsidR="004044A2" w:rsidRDefault="004044A2" w:rsidP="00C1590A">
      <w:pPr>
        <w:pStyle w:val="Normal1"/>
        <w:pBdr>
          <w:top w:val="nil"/>
          <w:left w:val="nil"/>
          <w:bottom w:val="nil"/>
          <w:right w:val="nil"/>
          <w:between w:val="nil"/>
        </w:pBdr>
        <w:spacing w:line="360" w:lineRule="auto"/>
        <w:rPr>
          <w:ins w:id="7" w:author="bradcard" w:date="2018-12-28T13:55:00Z"/>
          <w:rFonts w:ascii="Times New Roman" w:hAnsi="Times New Roman" w:cs="Times New Roman"/>
          <w:sz w:val="24"/>
          <w:szCs w:val="24"/>
        </w:rPr>
      </w:pPr>
    </w:p>
    <w:p w14:paraId="1A80DD14" w14:textId="7ACDADA3" w:rsidR="00B33E7E" w:rsidRDefault="00B33E7E" w:rsidP="00C1590A">
      <w:pPr>
        <w:pStyle w:val="Normal1"/>
        <w:pBdr>
          <w:top w:val="nil"/>
          <w:left w:val="nil"/>
          <w:bottom w:val="nil"/>
          <w:right w:val="nil"/>
          <w:between w:val="nil"/>
        </w:pBdr>
        <w:spacing w:line="360" w:lineRule="auto"/>
        <w:rPr>
          <w:ins w:id="8" w:author="bradcard" w:date="2018-12-28T13:58:00Z"/>
          <w:rFonts w:ascii="Times New Roman" w:hAnsi="Times New Roman" w:cs="Times New Roman"/>
          <w:sz w:val="24"/>
          <w:szCs w:val="24"/>
        </w:rPr>
      </w:pPr>
      <w:ins w:id="9" w:author="bradcard" w:date="2018-12-28T13:55:00Z">
        <w:r>
          <w:rPr>
            <w:rFonts w:ascii="Times New Roman" w:hAnsi="Times New Roman" w:cs="Times New Roman"/>
            <w:sz w:val="24"/>
            <w:szCs w:val="24"/>
          </w:rPr>
          <w:t xml:space="preserve">Overall, I like Part 2. However, </w:t>
        </w:r>
      </w:ins>
      <w:ins w:id="10" w:author="bradcard" w:date="2018-12-28T13:56:00Z">
        <w:r>
          <w:rPr>
            <w:rFonts w:ascii="Times New Roman" w:hAnsi="Times New Roman" w:cs="Times New Roman"/>
            <w:sz w:val="24"/>
            <w:szCs w:val="24"/>
          </w:rPr>
          <w:t xml:space="preserve">there are a number of sections where things felt to me as if they were not fully explained. In particular, there were several areas of text where the difference among methods was highlighted,  but the implications for empirical research were not flushed out. For example, </w:t>
        </w:r>
      </w:ins>
      <w:ins w:id="11" w:author="bradcard" w:date="2018-12-28T13:57:00Z">
        <w:r>
          <w:rPr>
            <w:rFonts w:ascii="Times New Roman" w:hAnsi="Times New Roman" w:cs="Times New Roman"/>
            <w:sz w:val="24"/>
            <w:szCs w:val="24"/>
          </w:rPr>
          <w:t xml:space="preserve">I can see from Table 1 that the mechanistic methods may require fewer experiments because they don’t require growth of species combinations. </w:t>
        </w:r>
      </w:ins>
      <w:ins w:id="12" w:author="bradcard" w:date="2018-12-28T13:58:00Z">
        <w:r w:rsidR="00C30E51">
          <w:rPr>
            <w:rFonts w:ascii="Times New Roman" w:hAnsi="Times New Roman" w:cs="Times New Roman"/>
            <w:sz w:val="24"/>
            <w:szCs w:val="24"/>
          </w:rPr>
          <w:t>But what does this mean for a typical competition study? Here, it would be useful to go through the design of an experiment using just 3 species (A, B, C):</w:t>
        </w:r>
      </w:ins>
    </w:p>
    <w:p w14:paraId="3F8B3329" w14:textId="2461EDA9" w:rsidR="00C30E51" w:rsidRDefault="00C30E51" w:rsidP="00C1590A">
      <w:pPr>
        <w:pStyle w:val="Normal1"/>
        <w:pBdr>
          <w:top w:val="nil"/>
          <w:left w:val="nil"/>
          <w:bottom w:val="nil"/>
          <w:right w:val="nil"/>
          <w:between w:val="nil"/>
        </w:pBdr>
        <w:spacing w:line="360" w:lineRule="auto"/>
        <w:rPr>
          <w:ins w:id="13" w:author="bradcard" w:date="2018-12-28T13:59:00Z"/>
          <w:rFonts w:ascii="Times New Roman" w:hAnsi="Times New Roman" w:cs="Times New Roman"/>
          <w:sz w:val="24"/>
          <w:szCs w:val="24"/>
        </w:rPr>
      </w:pPr>
    </w:p>
    <w:p w14:paraId="5BE74482" w14:textId="7900648E" w:rsidR="00C30E51" w:rsidRDefault="00C30E51" w:rsidP="00C1590A">
      <w:pPr>
        <w:pStyle w:val="Normal1"/>
        <w:pBdr>
          <w:top w:val="nil"/>
          <w:left w:val="nil"/>
          <w:bottom w:val="nil"/>
          <w:right w:val="nil"/>
          <w:between w:val="nil"/>
        </w:pBdr>
        <w:spacing w:line="360" w:lineRule="auto"/>
        <w:rPr>
          <w:ins w:id="14" w:author="bradcard" w:date="2018-12-28T14:00:00Z"/>
          <w:rFonts w:ascii="Times New Roman" w:hAnsi="Times New Roman" w:cs="Times New Roman"/>
          <w:sz w:val="24"/>
          <w:szCs w:val="24"/>
        </w:rPr>
      </w:pPr>
      <w:ins w:id="15" w:author="bradcard" w:date="2018-12-28T13:59:00Z">
        <w:r>
          <w:rPr>
            <w:rFonts w:ascii="Times New Roman" w:hAnsi="Times New Roman" w:cs="Times New Roman"/>
            <w:sz w:val="24"/>
            <w:szCs w:val="24"/>
          </w:rPr>
          <w:lastRenderedPageBreak/>
          <w:t>Mechanistic experiments; 3 treatment, species A alone, B alone, C alone</w:t>
        </w:r>
      </w:ins>
      <w:ins w:id="16" w:author="bradcard" w:date="2018-12-28T14:00:00Z">
        <w:r>
          <w:rPr>
            <w:rFonts w:ascii="Times New Roman" w:hAnsi="Times New Roman" w:cs="Times New Roman"/>
            <w:sz w:val="24"/>
            <w:szCs w:val="24"/>
          </w:rPr>
          <w:t>. These experiments can be used to predict ND and RFD for any combination of these three species.</w:t>
        </w:r>
      </w:ins>
    </w:p>
    <w:p w14:paraId="1F1E8EC1" w14:textId="77777777" w:rsidR="00C30E51" w:rsidRDefault="00C30E51" w:rsidP="00C1590A">
      <w:pPr>
        <w:pStyle w:val="Normal1"/>
        <w:pBdr>
          <w:top w:val="nil"/>
          <w:left w:val="nil"/>
          <w:bottom w:val="nil"/>
          <w:right w:val="nil"/>
          <w:between w:val="nil"/>
        </w:pBdr>
        <w:spacing w:line="360" w:lineRule="auto"/>
        <w:rPr>
          <w:ins w:id="17" w:author="bradcard" w:date="2018-12-28T13:59:00Z"/>
          <w:rFonts w:ascii="Times New Roman" w:hAnsi="Times New Roman" w:cs="Times New Roman"/>
          <w:sz w:val="24"/>
          <w:szCs w:val="24"/>
        </w:rPr>
      </w:pPr>
    </w:p>
    <w:p w14:paraId="491A2F31" w14:textId="02ECFFF0" w:rsidR="00C30E51" w:rsidRDefault="00C30E51" w:rsidP="00C1590A">
      <w:pPr>
        <w:pStyle w:val="Normal1"/>
        <w:pBdr>
          <w:top w:val="nil"/>
          <w:left w:val="nil"/>
          <w:bottom w:val="nil"/>
          <w:right w:val="nil"/>
          <w:between w:val="nil"/>
        </w:pBdr>
        <w:spacing w:line="360" w:lineRule="auto"/>
        <w:rPr>
          <w:ins w:id="18" w:author="bradcard" w:date="2018-12-28T13:55:00Z"/>
          <w:rFonts w:ascii="Times New Roman" w:hAnsi="Times New Roman" w:cs="Times New Roman"/>
          <w:sz w:val="24"/>
          <w:szCs w:val="24"/>
        </w:rPr>
      </w:pPr>
      <w:ins w:id="19" w:author="bradcard" w:date="2018-12-28T13:59:00Z">
        <w:r>
          <w:rPr>
            <w:rFonts w:ascii="Times New Roman" w:hAnsi="Times New Roman" w:cs="Times New Roman"/>
            <w:sz w:val="24"/>
            <w:szCs w:val="24"/>
          </w:rPr>
          <w:t xml:space="preserve">Phenomenological experiments: 6 treatments, species A alone, B alone, C alone, AB, AC, and BC. Results only apply to </w:t>
        </w:r>
      </w:ins>
      <w:ins w:id="20" w:author="bradcard" w:date="2018-12-28T14:01:00Z">
        <w:r>
          <w:rPr>
            <w:rFonts w:ascii="Times New Roman" w:hAnsi="Times New Roman" w:cs="Times New Roman"/>
            <w:sz w:val="24"/>
            <w:szCs w:val="24"/>
          </w:rPr>
          <w:t xml:space="preserve">the particular </w:t>
        </w:r>
      </w:ins>
      <w:ins w:id="21" w:author="bradcard" w:date="2018-12-28T13:59:00Z">
        <w:r>
          <w:rPr>
            <w:rFonts w:ascii="Times New Roman" w:hAnsi="Times New Roman" w:cs="Times New Roman"/>
            <w:sz w:val="24"/>
            <w:szCs w:val="24"/>
          </w:rPr>
          <w:t>species combination</w:t>
        </w:r>
      </w:ins>
      <w:ins w:id="22" w:author="bradcard" w:date="2018-12-28T14:01:00Z">
        <w:r>
          <w:rPr>
            <w:rFonts w:ascii="Times New Roman" w:hAnsi="Times New Roman" w:cs="Times New Roman"/>
            <w:sz w:val="24"/>
            <w:szCs w:val="24"/>
          </w:rPr>
          <w:t xml:space="preserve"> … coexistence in a new combination cannot be predicted (e.g., ABC).</w:t>
        </w:r>
      </w:ins>
    </w:p>
    <w:p w14:paraId="75E61B70" w14:textId="77777777" w:rsidR="00B33E7E" w:rsidRPr="00B0403D" w:rsidRDefault="00B33E7E"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1CBB3B96"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Using only ND and RFD to assess mutual invasibility</w:t>
      </w:r>
      <w:r w:rsidR="00E75410">
        <w:rPr>
          <w:rFonts w:ascii="Times New Roman" w:hAnsi="Times New Roman" w:cs="Times New Roman"/>
          <w:i/>
          <w:sz w:val="24"/>
          <w:szCs w:val="24"/>
        </w:rPr>
        <w:t xml:space="preserve"> </w:t>
      </w:r>
      <w:r w:rsidR="00C30E51">
        <w:rPr>
          <w:rFonts w:ascii="Times New Roman" w:hAnsi="Times New Roman" w:cs="Times New Roman"/>
          <w:i/>
          <w:sz w:val="24"/>
          <w:szCs w:val="24"/>
        </w:rPr>
        <w:t>assumes</w:t>
      </w:r>
      <w:r w:rsidR="008C417C">
        <w:rPr>
          <w:rFonts w:ascii="Times New Roman" w:hAnsi="Times New Roman" w:cs="Times New Roman"/>
          <w:i/>
          <w:sz w:val="24"/>
          <w:szCs w:val="24"/>
        </w:rPr>
        <w:t xml:space="preserve"> negligible environmental fluctuations</w:t>
      </w:r>
    </w:p>
    <w:p w14:paraId="1903A04D" w14:textId="3AA356EC" w:rsidR="009F46C6" w:rsidRDefault="00B77FC8" w:rsidP="002B2E3B">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2009)","previouslyFormattedCitation":"(Jiang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1B181506" w14:textId="77777777" w:rsidR="009F46C6" w:rsidRDefault="009F46C6" w:rsidP="001D322C">
      <w:pPr>
        <w:pStyle w:val="Normal1"/>
        <w:spacing w:line="360" w:lineRule="auto"/>
        <w:ind w:firstLine="450"/>
        <w:rPr>
          <w:rFonts w:ascii="Times New Roman" w:hAnsi="Times New Roman" w:cs="Times New Roman"/>
          <w:sz w:val="24"/>
          <w:szCs w:val="24"/>
        </w:rPr>
      </w:pPr>
    </w:p>
    <w:p w14:paraId="507C6D0A" w14:textId="39CC7760"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A</w:t>
      </w:r>
      <w:commentRangeStart w:id="23"/>
      <w:r w:rsidRPr="009E12E1">
        <w:rPr>
          <w:rFonts w:ascii="Times New Roman" w:hAnsi="Times New Roman" w:cs="Times New Roman"/>
          <w:i/>
          <w:sz w:val="24"/>
          <w:szCs w:val="24"/>
        </w:rPr>
        <w:t xml:space="preserve">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commentRangeEnd w:id="23"/>
      <w:r w:rsidR="00C30E51">
        <w:rPr>
          <w:rStyle w:val="CommentReference"/>
        </w:rPr>
        <w:commentReference w:id="23"/>
      </w:r>
    </w:p>
    <w:p w14:paraId="506FF7DE" w14:textId="35514E31" w:rsidR="009E12E1" w:rsidRPr="00580A54" w:rsidRDefault="00580A54" w:rsidP="00C1590A">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w:t>
      </w:r>
      <w:commentRangeStart w:id="24"/>
      <w:r>
        <w:rPr>
          <w:rFonts w:ascii="Times New Roman" w:hAnsi="Times New Roman" w:cs="Times New Roman"/>
          <w:sz w:val="24"/>
          <w:szCs w:val="24"/>
        </w:rPr>
        <w:t>this is true only under certain assumptions and conditions.</w:t>
      </w:r>
      <w:commentRangeEnd w:id="24"/>
      <w:r w:rsidR="00C30E51">
        <w:rPr>
          <w:rStyle w:val="CommentReference"/>
        </w:rPr>
        <w:commentReference w:id="24"/>
      </w:r>
      <w:r>
        <w:rPr>
          <w:rFonts w:ascii="Times New Roman" w:hAnsi="Times New Roman" w:cs="Times New Roman"/>
          <w:sz w:val="24"/>
          <w:szCs w:val="24"/>
        </w:rPr>
        <w:t xml:space="preserve"> When those assumptions are not recognized and justified, any of these </w:t>
      </w:r>
      <w:r w:rsidR="002B2E3B">
        <w:rPr>
          <w:rFonts w:ascii="Times New Roman" w:hAnsi="Times New Roman" w:cs="Times New Roman"/>
          <w:sz w:val="24"/>
          <w:szCs w:val="24"/>
        </w:rPr>
        <w:t>five</w:t>
      </w:r>
      <w:r>
        <w:rPr>
          <w:rFonts w:ascii="Times New Roman" w:hAnsi="Times New Roman" w:cs="Times New Roman"/>
          <w:sz w:val="24"/>
          <w:szCs w:val="24"/>
        </w:rPr>
        <w:t xml:space="preserve"> methods can give misleading predictions. For instance, the 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 xml:space="preserve">mean that density-dependence is weak at low </w:t>
      </w:r>
      <w:r>
        <w:rPr>
          <w:rFonts w:ascii="Times New Roman" w:hAnsi="Times New Roman" w:cs="Times New Roman"/>
          <w:sz w:val="24"/>
          <w:szCs w:val="24"/>
        </w:rPr>
        <w:lastRenderedPageBreak/>
        <w:t>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79344B">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25E64075" w:rsidR="00DC72EB" w:rsidRDefault="00FE1A54" w:rsidP="00EB2274">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communities","type":"article-journal","volume":"546"},"uris":["http://www.mendeley.com/documents/?uuid=5d927446-0dc4-4fc9-9cff-5e5043e27b72"]}],"mendeley":{"formattedCitation":"(Levine et al. 2017)","plainTextFormattedCitation":"(Levine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55D884A9" w:rsidR="00175F46" w:rsidRDefault="002002F7" w:rsidP="007D4DB0">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 xml:space="preserve">applied more than one of these methods to the same study system. According to what we have mathematically shown in part 1, all methods except </w:t>
      </w:r>
      <w:r w:rsidRPr="00CB33D7">
        <w:rPr>
          <w:rFonts w:ascii="Times New Roman" w:hAnsi="Times New Roman" w:cs="Times New Roman"/>
          <w:sz w:val="24"/>
          <w:szCs w:val="24"/>
        </w:rPr>
        <w:lastRenderedPageBreak/>
        <w:t>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 (Letten et al 2017</w:t>
      </w:r>
      <w:r>
        <w:rPr>
          <w:rFonts w:ascii="Times New Roman" w:hAnsi="Times New Roman" w:cs="Times New Roman"/>
          <w:sz w:val="24"/>
          <w:szCs w:val="24"/>
        </w:rPr>
        <w:t xml:space="preserve">; </w:t>
      </w:r>
      <w:r w:rsidRPr="00F65828">
        <w:rPr>
          <w:rFonts w:ascii="Times New Roman" w:hAnsi="Times New Roman" w:cs="Times New Roman"/>
          <w:sz w:val="24"/>
          <w:szCs w:val="24"/>
        </w:rPr>
        <w:t>Levine and HilleRisLambers 2009</w:t>
      </w:r>
      <w:r w:rsidRPr="0027496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pPr>
        <w:rPr>
          <w:rFonts w:ascii="Times New Roman" w:hAnsi="Times New Roman" w:cs="Times New Roman"/>
          <w:sz w:val="24"/>
          <w:szCs w:val="24"/>
        </w:rPr>
      </w:pPr>
      <w:r>
        <w:rPr>
          <w:rFonts w:ascii="Times New Roman" w:hAnsi="Times New Roman" w:cs="Times New Roman"/>
          <w:sz w:val="24"/>
          <w:szCs w:val="24"/>
        </w:rPr>
        <w:br w:type="page"/>
      </w:r>
    </w:p>
    <w:p w14:paraId="58DFB3D4" w14:textId="36829172" w:rsidR="00175F46" w:rsidRDefault="00471F21"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752DBA30" w14:textId="558C40B7" w:rsidR="00175F46" w:rsidRDefault="00175F46" w:rsidP="00175F4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equation 6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AB03DA0" w:rsidR="00175F46" w:rsidRPr="00B0403D" w:rsidRDefault="00372089"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164F50">
        <w:rPr>
          <w:rFonts w:ascii="Times New Roman" w:hAnsi="Times New Roman" w:cs="Times New Roman"/>
          <w:sz w:val="24"/>
          <w:szCs w:val="24"/>
        </w:rPr>
        <w:t>A</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14618872"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164F50">
        <w:rPr>
          <w:rFonts w:ascii="Times New Roman" w:hAnsi="Times New Roman" w:cs="Times New Roman"/>
          <w:sz w:val="24"/>
          <w:szCs w:val="24"/>
        </w:rPr>
        <w:t>A1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r w:rsidRPr="003E1084">
        <w:rPr>
          <w:rFonts w:ascii="Times New Roman" w:hAnsi="Times New Roman" w:cs="Times New Roman"/>
          <w:i/>
          <w:sz w:val="24"/>
          <w:szCs w:val="24"/>
        </w:rPr>
        <w:t>i</w:t>
      </w:r>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25FA4B9" w14:textId="2C702A61" w:rsidR="00175F46" w:rsidRPr="00B0403D" w:rsidRDefault="00372089"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790A30">
        <w:rPr>
          <w:rFonts w:ascii="Times New Roman" w:hAnsi="Times New Roman" w:cs="Times New Roman"/>
          <w:sz w:val="24"/>
          <w:szCs w:val="24"/>
        </w:rPr>
        <w:t>A2</w:t>
      </w:r>
      <w:r w:rsidR="00175F46">
        <w:rPr>
          <w:rFonts w:ascii="Times New Roman" w:hAnsi="Times New Roman" w:cs="Times New Roman"/>
          <w:sz w:val="24"/>
          <w:szCs w:val="24"/>
        </w:rPr>
        <w:t>)</w:t>
      </w:r>
    </w:p>
    <w:p w14:paraId="7A3F0134" w14:textId="58963DFB" w:rsidR="00175F46" w:rsidRPr="00B0403D" w:rsidRDefault="00372089"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790A30">
        <w:rPr>
          <w:rFonts w:ascii="Times New Roman" w:hAnsi="Times New Roman" w:cs="Times New Roman"/>
          <w:sz w:val="24"/>
          <w:szCs w:val="24"/>
        </w:rPr>
        <w:t>A3</w:t>
      </w:r>
      <w:r w:rsidR="00175F46">
        <w:rPr>
          <w:rFonts w:ascii="Times New Roman" w:hAnsi="Times New Roman" w:cs="Times New Roman"/>
          <w:sz w:val="24"/>
          <w:szCs w:val="24"/>
        </w:rPr>
        <w:t>)</w:t>
      </w:r>
    </w:p>
    <w:p w14:paraId="7A0EE65B" w14:textId="17988EFB"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790A30">
        <w:rPr>
          <w:rFonts w:ascii="Times New Roman" w:hAnsi="Times New Roman" w:cs="Times New Roman"/>
          <w:sz w:val="24"/>
          <w:szCs w:val="24"/>
        </w:rPr>
        <w:t>A2</w:t>
      </w:r>
      <w:r w:rsidRPr="00B0403D">
        <w:rPr>
          <w:rFonts w:ascii="Times New Roman" w:hAnsi="Times New Roman" w:cs="Times New Roman"/>
          <w:sz w:val="24"/>
          <w:szCs w:val="24"/>
        </w:rPr>
        <w:t xml:space="preserve"> and </w:t>
      </w:r>
      <w:r w:rsidR="00790A30">
        <w:rPr>
          <w:rFonts w:ascii="Times New Roman" w:hAnsi="Times New Roman" w:cs="Times New Roman"/>
          <w:sz w:val="24"/>
          <w:szCs w:val="24"/>
        </w:rPr>
        <w:t>A3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As a results</w:t>
      </w:r>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7"/>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331A6B84" w14:textId="7C2F7445" w:rsidR="00EB2274" w:rsidRPr="00EB2274" w:rsidRDefault="00FA6582"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Abrams, P. 1980. Are Competition Coefficients Constant? Inductive Versus Deductive Approaches. The American Naturalist 116:730–735.</w:t>
      </w:r>
    </w:p>
    <w:p w14:paraId="179B80B8"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Adler, P. B., J. HilleRislambers, and J. M. Levine. 2007. A niche for neutrality. Ecology Letters 10:95–104.</w:t>
      </w:r>
    </w:p>
    <w:p w14:paraId="43A5DD8C"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4D31215F"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Barabás, G., R. D’Andrea, and S. M. Stump. 2018. Chesson’s coexistence theory. Ecological Monographs 88:277–303.</w:t>
      </w:r>
    </w:p>
    <w:p w14:paraId="70DA075C"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Chesson, P. 1990. MacArthur’s consumer-resource model. Theoretical Population Biology 37:26–38.</w:t>
      </w:r>
    </w:p>
    <w:p w14:paraId="77594A0E"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Chesson, P. 1994. Multispecies Competition in Variable Environments. Theoretical Population Biology 45:227–276.</w:t>
      </w:r>
    </w:p>
    <w:p w14:paraId="377B022F"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Chesson, P. 2000. Mechanisms of maintenance of species diversity. Annual Review of Ecology and Systematics 31:343–366.</w:t>
      </w:r>
    </w:p>
    <w:p w14:paraId="050F8BBC"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Chesson, P. 2003. Quantifying and testing coexistence mechanisms arising from recruitment fluctuations. Theoretical Population Biology 64:345–357.</w:t>
      </w:r>
    </w:p>
    <w:p w14:paraId="407069CA"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Godoy, O., N. J. B. Kraft, and J. M. Levine. 2014. Phylogenetic relatedness and the determinants of competitive outcomes. Ecology Letters 17:836–844.</w:t>
      </w:r>
    </w:p>
    <w:p w14:paraId="33973097"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4A2FF243"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2C6DD347"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0C4F0398"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Letten, A. D., M. K. Dhami, P. Ke, and T. Fukami. 2018. Species coexistence through simultaneous fluctuation-dependent mechanisms 115:6745–6750.</w:t>
      </w:r>
    </w:p>
    <w:p w14:paraId="4E49858E"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Letten, A. D., P. J. Ke, and T. Fukami. 2017. Linking modern coexistence theory and contemporary niche theory. Ecological Monographs 87:161–177.</w:t>
      </w:r>
    </w:p>
    <w:p w14:paraId="75958049"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lastRenderedPageBreak/>
        <w:t>Levine, J. M., J. Bascompte, P. B. Adler, and S. Allesina. 2017. Beyond pairwise mechanisms of species coexistence in complex communities. Nature 546:56.</w:t>
      </w:r>
    </w:p>
    <w:p w14:paraId="03675959"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Levine, J. M., and J. HilleRisLambers. 2009. The importance of niches for the maintenance of species diversity. Nature 461:254–7.</w:t>
      </w:r>
    </w:p>
    <w:p w14:paraId="2EDB634E"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317D751D"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3502A1D8"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410799CF"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Schoener, T. W. 1974. Some Methods for Calculating Competition Coefficients from Resource-Utilization Spectra. The American Naturalist 108:332–340.</w:t>
      </w:r>
    </w:p>
    <w:p w14:paraId="5BA478D5"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Tilman, D. 1977. Resource competition between plankton algae: An experimental and theoretical approach. EcologyEcology 58:338–348.</w:t>
      </w:r>
    </w:p>
    <w:p w14:paraId="4FBC6D07"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Tilman, D. 1980. Resources: A Graphical-Mechanistic Approach to Competition and Predation. The American Naturalist 116:362–393.</w:t>
      </w:r>
    </w:p>
    <w:p w14:paraId="0AAF83BB"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szCs w:val="24"/>
        </w:rPr>
      </w:pPr>
      <w:r w:rsidRPr="00EB2274">
        <w:rPr>
          <w:rFonts w:ascii="Times New Roman" w:hAnsi="Times New Roman" w:cs="Times New Roman"/>
          <w:noProof/>
          <w:sz w:val="24"/>
          <w:szCs w:val="24"/>
        </w:rPr>
        <w:t>Tilman, D. 1981. Tests of Resource Competition Theory Using Four Species of Lake Michigan Algae. Ecology 62:802–815.</w:t>
      </w:r>
    </w:p>
    <w:p w14:paraId="0A5D5CC7" w14:textId="77777777" w:rsidR="00EB2274" w:rsidRPr="00EB2274" w:rsidRDefault="00EB2274" w:rsidP="00EB2274">
      <w:pPr>
        <w:widowControl w:val="0"/>
        <w:autoSpaceDE w:val="0"/>
        <w:autoSpaceDN w:val="0"/>
        <w:adjustRightInd w:val="0"/>
        <w:spacing w:line="360" w:lineRule="auto"/>
        <w:ind w:left="480" w:hanging="480"/>
        <w:rPr>
          <w:rFonts w:ascii="Times New Roman" w:hAnsi="Times New Roman" w:cs="Times New Roman"/>
          <w:noProof/>
          <w:sz w:val="24"/>
        </w:rPr>
      </w:pPr>
      <w:r w:rsidRPr="00EB2274">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radcard" w:date="2018-12-28T13:36:00Z" w:initials="BC">
    <w:p w14:paraId="5F6AB45D" w14:textId="26DDD492" w:rsidR="00372089" w:rsidRDefault="00372089">
      <w:pPr>
        <w:pStyle w:val="CommentText"/>
      </w:pPr>
      <w:r>
        <w:rPr>
          <w:rStyle w:val="CommentReference"/>
        </w:rPr>
        <w:annotationRef/>
      </w:r>
      <w:r>
        <w:t>Overall, I like the table a lot. But there are some lines in the decision steps that I couldn’t fully understand. I think we might need to go through it and do some rewording.</w:t>
      </w:r>
    </w:p>
  </w:comment>
  <w:comment w:id="4" w:author="bradcard" w:date="2018-12-28T13:48:00Z" w:initials="BC">
    <w:p w14:paraId="2B18754F" w14:textId="6D23E13C" w:rsidR="00372089" w:rsidRDefault="00372089">
      <w:pPr>
        <w:pStyle w:val="CommentText"/>
      </w:pPr>
      <w:r>
        <w:rPr>
          <w:rStyle w:val="CommentReference"/>
        </w:rPr>
        <w:annotationRef/>
      </w:r>
      <w:r>
        <w:t>This needs more explanation. When an empiricist knows which resources are being competed for, then mechanistic methods offer an advantage because one can predict the coexistence (or not) of any species pair based solely on experiments that take measurements form specie grown alone in monoculture.</w:t>
      </w:r>
    </w:p>
  </w:comment>
  <w:comment w:id="5" w:author="bradcard" w:date="2018-12-28T13:55:00Z" w:initials="BC">
    <w:p w14:paraId="662E08E2" w14:textId="57B020F4" w:rsidR="00372089" w:rsidRDefault="00372089">
      <w:pPr>
        <w:pStyle w:val="CommentText"/>
      </w:pPr>
      <w:r>
        <w:rPr>
          <w:rStyle w:val="CommentReference"/>
        </w:rPr>
        <w:annotationRef/>
      </w:r>
      <w:r>
        <w:t>Somewhere in Part 2, I think we need to expand on this point and make clear what the advantages are for the empiricist.</w:t>
      </w:r>
    </w:p>
  </w:comment>
  <w:comment w:id="23" w:author="bradcard" w:date="2018-12-28T14:02:00Z" w:initials="BC">
    <w:p w14:paraId="702D3496" w14:textId="0B77C3A0" w:rsidR="00372089" w:rsidRDefault="00372089">
      <w:pPr>
        <w:pStyle w:val="CommentText"/>
      </w:pPr>
      <w:r>
        <w:rPr>
          <w:rStyle w:val="CommentReference"/>
        </w:rPr>
        <w:annotationRef/>
      </w:r>
      <w:r>
        <w:t>This subtitle is not informative.</w:t>
      </w:r>
    </w:p>
  </w:comment>
  <w:comment w:id="24" w:author="bradcard" w:date="2018-12-28T14:06:00Z" w:initials="BC">
    <w:p w14:paraId="7FAA3236" w14:textId="69A3D70E" w:rsidR="00372089" w:rsidRDefault="00372089">
      <w:pPr>
        <w:pStyle w:val="CommentText"/>
      </w:pPr>
      <w:r>
        <w:rPr>
          <w:rStyle w:val="CommentReference"/>
        </w:rPr>
        <w:annotationRef/>
      </w:r>
      <w:r>
        <w:t>Which are what?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6AB45D" w15:done="0"/>
  <w15:commentEx w15:paraId="2B18754F" w15:done="0"/>
  <w15:commentEx w15:paraId="662E08E2" w15:done="0"/>
  <w15:commentEx w15:paraId="702D3496" w15:done="0"/>
  <w15:commentEx w15:paraId="7FAA32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6AB45D" w16cid:durableId="1FE04483"/>
  <w16cid:commentId w16cid:paraId="2B18754F" w16cid:durableId="1FE04487"/>
  <w16cid:commentId w16cid:paraId="662E08E2" w16cid:durableId="1FE04489"/>
  <w16cid:commentId w16cid:paraId="702D3496" w16cid:durableId="1FE0448C"/>
  <w16cid:commentId w16cid:paraId="7FAA3236" w16cid:durableId="1FE044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48E27" w14:textId="77777777" w:rsidR="003D5CCB" w:rsidRDefault="003D5CCB" w:rsidP="00EF42D4">
      <w:pPr>
        <w:spacing w:line="240" w:lineRule="auto"/>
      </w:pPr>
      <w:r>
        <w:separator/>
      </w:r>
    </w:p>
  </w:endnote>
  <w:endnote w:type="continuationSeparator" w:id="0">
    <w:p w14:paraId="1017F8A3" w14:textId="77777777" w:rsidR="003D5CCB" w:rsidRDefault="003D5CCB" w:rsidP="00EF42D4">
      <w:pPr>
        <w:spacing w:line="240" w:lineRule="auto"/>
      </w:pPr>
      <w:r>
        <w:continuationSeparator/>
      </w:r>
    </w:p>
  </w:endnote>
  <w:endnote w:type="continuationNotice" w:id="1">
    <w:p w14:paraId="5816E6EB" w14:textId="77777777" w:rsidR="003D5CCB" w:rsidRDefault="003D5C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00000000"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E92FF" w14:textId="77777777" w:rsidR="003D5CCB" w:rsidRDefault="003D5CCB" w:rsidP="00EF42D4">
      <w:pPr>
        <w:spacing w:line="240" w:lineRule="auto"/>
      </w:pPr>
      <w:r>
        <w:separator/>
      </w:r>
    </w:p>
  </w:footnote>
  <w:footnote w:type="continuationSeparator" w:id="0">
    <w:p w14:paraId="3542222E" w14:textId="77777777" w:rsidR="003D5CCB" w:rsidRDefault="003D5CCB" w:rsidP="00EF42D4">
      <w:pPr>
        <w:spacing w:line="240" w:lineRule="auto"/>
      </w:pPr>
      <w:r>
        <w:continuationSeparator/>
      </w:r>
    </w:p>
  </w:footnote>
  <w:footnote w:type="continuationNotice" w:id="1">
    <w:p w14:paraId="6185CB06" w14:textId="77777777" w:rsidR="003D5CCB" w:rsidRDefault="003D5CC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dcard">
    <w15:presenceInfo w15:providerId="None" w15:userId="bradcard"/>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1826"/>
    <w:rsid w:val="0002282F"/>
    <w:rsid w:val="00022B29"/>
    <w:rsid w:val="00026027"/>
    <w:rsid w:val="00027919"/>
    <w:rsid w:val="000339F3"/>
    <w:rsid w:val="000357A8"/>
    <w:rsid w:val="00037DD9"/>
    <w:rsid w:val="00040CFA"/>
    <w:rsid w:val="000418B3"/>
    <w:rsid w:val="00045068"/>
    <w:rsid w:val="0004523D"/>
    <w:rsid w:val="00050432"/>
    <w:rsid w:val="0005123C"/>
    <w:rsid w:val="00064FBD"/>
    <w:rsid w:val="00065258"/>
    <w:rsid w:val="000657D1"/>
    <w:rsid w:val="000677FA"/>
    <w:rsid w:val="00070205"/>
    <w:rsid w:val="00073388"/>
    <w:rsid w:val="000733F9"/>
    <w:rsid w:val="00073AD3"/>
    <w:rsid w:val="0008291C"/>
    <w:rsid w:val="00082F04"/>
    <w:rsid w:val="0008493E"/>
    <w:rsid w:val="00086502"/>
    <w:rsid w:val="000865C1"/>
    <w:rsid w:val="00091CCA"/>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682C"/>
    <w:rsid w:val="00120378"/>
    <w:rsid w:val="00123049"/>
    <w:rsid w:val="0012326E"/>
    <w:rsid w:val="001237AF"/>
    <w:rsid w:val="00123814"/>
    <w:rsid w:val="00123B3F"/>
    <w:rsid w:val="00125C77"/>
    <w:rsid w:val="001263C4"/>
    <w:rsid w:val="00131404"/>
    <w:rsid w:val="00133E4D"/>
    <w:rsid w:val="0013550E"/>
    <w:rsid w:val="00142ECC"/>
    <w:rsid w:val="00144B6C"/>
    <w:rsid w:val="00144BB6"/>
    <w:rsid w:val="0014663E"/>
    <w:rsid w:val="00152118"/>
    <w:rsid w:val="001532E7"/>
    <w:rsid w:val="00154BCB"/>
    <w:rsid w:val="001573CF"/>
    <w:rsid w:val="001612BE"/>
    <w:rsid w:val="00164F50"/>
    <w:rsid w:val="001658BC"/>
    <w:rsid w:val="00171732"/>
    <w:rsid w:val="0017234A"/>
    <w:rsid w:val="00175F46"/>
    <w:rsid w:val="00176B97"/>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6037"/>
    <w:rsid w:val="001E04F8"/>
    <w:rsid w:val="001E0C34"/>
    <w:rsid w:val="001E1092"/>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6D80"/>
    <w:rsid w:val="00217247"/>
    <w:rsid w:val="00220B34"/>
    <w:rsid w:val="00221A46"/>
    <w:rsid w:val="00222289"/>
    <w:rsid w:val="00222AD6"/>
    <w:rsid w:val="00234FEA"/>
    <w:rsid w:val="00237F77"/>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2E3B"/>
    <w:rsid w:val="002B309B"/>
    <w:rsid w:val="002B3371"/>
    <w:rsid w:val="002B7E48"/>
    <w:rsid w:val="002C2CE8"/>
    <w:rsid w:val="002C38A5"/>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703E"/>
    <w:rsid w:val="0032042E"/>
    <w:rsid w:val="003236B8"/>
    <w:rsid w:val="00330DAB"/>
    <w:rsid w:val="00333B42"/>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5348"/>
    <w:rsid w:val="00396647"/>
    <w:rsid w:val="003A336D"/>
    <w:rsid w:val="003B415B"/>
    <w:rsid w:val="003B5BFE"/>
    <w:rsid w:val="003B67D4"/>
    <w:rsid w:val="003B6E25"/>
    <w:rsid w:val="003C339C"/>
    <w:rsid w:val="003C4513"/>
    <w:rsid w:val="003C59E3"/>
    <w:rsid w:val="003D123F"/>
    <w:rsid w:val="003D3F08"/>
    <w:rsid w:val="003D5CCB"/>
    <w:rsid w:val="003E0E34"/>
    <w:rsid w:val="003E1084"/>
    <w:rsid w:val="003E1E8D"/>
    <w:rsid w:val="003E3CE9"/>
    <w:rsid w:val="003E70E8"/>
    <w:rsid w:val="003F4BFC"/>
    <w:rsid w:val="003F4D8E"/>
    <w:rsid w:val="00400C9C"/>
    <w:rsid w:val="00401600"/>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5315F"/>
    <w:rsid w:val="0045426E"/>
    <w:rsid w:val="00454E54"/>
    <w:rsid w:val="004556F2"/>
    <w:rsid w:val="00457DD7"/>
    <w:rsid w:val="00460213"/>
    <w:rsid w:val="00461E2F"/>
    <w:rsid w:val="00467AEA"/>
    <w:rsid w:val="00471F21"/>
    <w:rsid w:val="00483951"/>
    <w:rsid w:val="0048414C"/>
    <w:rsid w:val="0049128C"/>
    <w:rsid w:val="0049185E"/>
    <w:rsid w:val="00492A43"/>
    <w:rsid w:val="00493E47"/>
    <w:rsid w:val="00494945"/>
    <w:rsid w:val="00494EC7"/>
    <w:rsid w:val="004960EB"/>
    <w:rsid w:val="004A06CB"/>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0525"/>
    <w:rsid w:val="00620C68"/>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393F"/>
    <w:rsid w:val="00703E71"/>
    <w:rsid w:val="00715006"/>
    <w:rsid w:val="00715FA7"/>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C0630"/>
    <w:rsid w:val="007C083B"/>
    <w:rsid w:val="007C26EA"/>
    <w:rsid w:val="007C3B2C"/>
    <w:rsid w:val="007D0DBC"/>
    <w:rsid w:val="007D1791"/>
    <w:rsid w:val="007D2365"/>
    <w:rsid w:val="007D4DB0"/>
    <w:rsid w:val="007D6C08"/>
    <w:rsid w:val="007D776C"/>
    <w:rsid w:val="007E2CE1"/>
    <w:rsid w:val="007E5760"/>
    <w:rsid w:val="007F050B"/>
    <w:rsid w:val="007F2691"/>
    <w:rsid w:val="007F2E86"/>
    <w:rsid w:val="007F61CF"/>
    <w:rsid w:val="007F68D8"/>
    <w:rsid w:val="00802B66"/>
    <w:rsid w:val="008035B7"/>
    <w:rsid w:val="00803600"/>
    <w:rsid w:val="00803A21"/>
    <w:rsid w:val="008048EE"/>
    <w:rsid w:val="008109E5"/>
    <w:rsid w:val="0081259A"/>
    <w:rsid w:val="00813AB2"/>
    <w:rsid w:val="00820840"/>
    <w:rsid w:val="00821A6C"/>
    <w:rsid w:val="008224A7"/>
    <w:rsid w:val="0082257B"/>
    <w:rsid w:val="00824BB4"/>
    <w:rsid w:val="0083226F"/>
    <w:rsid w:val="008331DB"/>
    <w:rsid w:val="00834358"/>
    <w:rsid w:val="00835469"/>
    <w:rsid w:val="008356F7"/>
    <w:rsid w:val="00842C71"/>
    <w:rsid w:val="00847AD2"/>
    <w:rsid w:val="008507A4"/>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8F9"/>
    <w:rsid w:val="008B2B62"/>
    <w:rsid w:val="008B3DD2"/>
    <w:rsid w:val="008B7AD5"/>
    <w:rsid w:val="008C1BC2"/>
    <w:rsid w:val="008C417C"/>
    <w:rsid w:val="008C4CF5"/>
    <w:rsid w:val="008C73C3"/>
    <w:rsid w:val="008D1F87"/>
    <w:rsid w:val="008D2159"/>
    <w:rsid w:val="008F0F14"/>
    <w:rsid w:val="008F5F30"/>
    <w:rsid w:val="008F681E"/>
    <w:rsid w:val="00900DA7"/>
    <w:rsid w:val="00900E3F"/>
    <w:rsid w:val="00905F2D"/>
    <w:rsid w:val="00910192"/>
    <w:rsid w:val="00910BE4"/>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073D"/>
    <w:rsid w:val="009616A1"/>
    <w:rsid w:val="00962F12"/>
    <w:rsid w:val="00963D01"/>
    <w:rsid w:val="009730B5"/>
    <w:rsid w:val="00987613"/>
    <w:rsid w:val="00990399"/>
    <w:rsid w:val="00990B09"/>
    <w:rsid w:val="00992ECB"/>
    <w:rsid w:val="009A1C04"/>
    <w:rsid w:val="009A2907"/>
    <w:rsid w:val="009A32BB"/>
    <w:rsid w:val="009A4B7F"/>
    <w:rsid w:val="009A4E83"/>
    <w:rsid w:val="009A5D4B"/>
    <w:rsid w:val="009A7A0E"/>
    <w:rsid w:val="009B0DB1"/>
    <w:rsid w:val="009B1545"/>
    <w:rsid w:val="009B4840"/>
    <w:rsid w:val="009B53A2"/>
    <w:rsid w:val="009B721E"/>
    <w:rsid w:val="009C53A1"/>
    <w:rsid w:val="009C62C1"/>
    <w:rsid w:val="009D46D8"/>
    <w:rsid w:val="009E09DD"/>
    <w:rsid w:val="009E0D39"/>
    <w:rsid w:val="009E0DC3"/>
    <w:rsid w:val="009E12E1"/>
    <w:rsid w:val="009E2CCD"/>
    <w:rsid w:val="009E3B6D"/>
    <w:rsid w:val="009E57E9"/>
    <w:rsid w:val="009E5FED"/>
    <w:rsid w:val="009E6509"/>
    <w:rsid w:val="009E6952"/>
    <w:rsid w:val="009F0993"/>
    <w:rsid w:val="009F29C6"/>
    <w:rsid w:val="009F328C"/>
    <w:rsid w:val="009F46C6"/>
    <w:rsid w:val="00A07639"/>
    <w:rsid w:val="00A078DE"/>
    <w:rsid w:val="00A122B9"/>
    <w:rsid w:val="00A1359F"/>
    <w:rsid w:val="00A14B78"/>
    <w:rsid w:val="00A2051A"/>
    <w:rsid w:val="00A2065E"/>
    <w:rsid w:val="00A20955"/>
    <w:rsid w:val="00A20C2B"/>
    <w:rsid w:val="00A21DAB"/>
    <w:rsid w:val="00A23A60"/>
    <w:rsid w:val="00A2668C"/>
    <w:rsid w:val="00A266AA"/>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1870"/>
    <w:rsid w:val="00A93810"/>
    <w:rsid w:val="00A959B9"/>
    <w:rsid w:val="00A96538"/>
    <w:rsid w:val="00A97777"/>
    <w:rsid w:val="00A9792F"/>
    <w:rsid w:val="00AA1D9C"/>
    <w:rsid w:val="00AA2993"/>
    <w:rsid w:val="00AA6B7B"/>
    <w:rsid w:val="00AB17B4"/>
    <w:rsid w:val="00AC0D57"/>
    <w:rsid w:val="00AC2B77"/>
    <w:rsid w:val="00AC35BA"/>
    <w:rsid w:val="00AC3B74"/>
    <w:rsid w:val="00AC55F4"/>
    <w:rsid w:val="00AC69FB"/>
    <w:rsid w:val="00AD20FB"/>
    <w:rsid w:val="00AD5797"/>
    <w:rsid w:val="00AD618D"/>
    <w:rsid w:val="00AD7F50"/>
    <w:rsid w:val="00AE0B43"/>
    <w:rsid w:val="00AE2061"/>
    <w:rsid w:val="00AE587B"/>
    <w:rsid w:val="00AE5D8D"/>
    <w:rsid w:val="00AE60AE"/>
    <w:rsid w:val="00AF006C"/>
    <w:rsid w:val="00AF79DB"/>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76EB"/>
    <w:rsid w:val="00B7161D"/>
    <w:rsid w:val="00B71ACF"/>
    <w:rsid w:val="00B73CE7"/>
    <w:rsid w:val="00B76E7F"/>
    <w:rsid w:val="00B77FC8"/>
    <w:rsid w:val="00B80BD6"/>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3A7B"/>
    <w:rsid w:val="00BD7D2B"/>
    <w:rsid w:val="00BE0809"/>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76142"/>
    <w:rsid w:val="00C81335"/>
    <w:rsid w:val="00C84DCD"/>
    <w:rsid w:val="00C875E4"/>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470C"/>
    <w:rsid w:val="00D25414"/>
    <w:rsid w:val="00D34EB0"/>
    <w:rsid w:val="00D35FC3"/>
    <w:rsid w:val="00D3614E"/>
    <w:rsid w:val="00D3751B"/>
    <w:rsid w:val="00D37750"/>
    <w:rsid w:val="00D37F9C"/>
    <w:rsid w:val="00D41545"/>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A76"/>
    <w:rsid w:val="00D95871"/>
    <w:rsid w:val="00D97616"/>
    <w:rsid w:val="00D97F9C"/>
    <w:rsid w:val="00DB5293"/>
    <w:rsid w:val="00DB6073"/>
    <w:rsid w:val="00DB6518"/>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5410"/>
    <w:rsid w:val="00E7771D"/>
    <w:rsid w:val="00E8424A"/>
    <w:rsid w:val="00E91710"/>
    <w:rsid w:val="00E95056"/>
    <w:rsid w:val="00EA0367"/>
    <w:rsid w:val="00EA0D10"/>
    <w:rsid w:val="00EA4D62"/>
    <w:rsid w:val="00EB2274"/>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215"/>
    <w:rsid w:val="00F8144E"/>
    <w:rsid w:val="00F851A6"/>
    <w:rsid w:val="00F873F2"/>
    <w:rsid w:val="00F90AF9"/>
    <w:rsid w:val="00F922BD"/>
    <w:rsid w:val="00F92E42"/>
    <w:rsid w:val="00F92F42"/>
    <w:rsid w:val="00F93DA7"/>
    <w:rsid w:val="00FA1A3B"/>
    <w:rsid w:val="00FA51B9"/>
    <w:rsid w:val="00FA6582"/>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5FF40-B7D2-4811-B1CC-05411B1A9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36</Pages>
  <Words>24585</Words>
  <Characters>140136</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39</cp:revision>
  <dcterms:created xsi:type="dcterms:W3CDTF">2019-01-09T03:13:00Z</dcterms:created>
  <dcterms:modified xsi:type="dcterms:W3CDTF">2019-01-10T05:51:00Z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