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36D3937"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36105AF4" w14:textId="58449D79"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D015E35" w14:textId="145CE967"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(2) 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which means that measures of ND and RFD cannot be directly compared.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2C7E1C42" w14:textId="77777777"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7D0ECCBD" w14:textId="60D1B844" w:rsidR="00DC1C4F" w:rsidRPr="00DE4F2C" w:rsidRDefault="00DC1C4F" w:rsidP="00782F10">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 Gause 1934, May and Macarthur 1972, Abrams 1990, Chesson 1991, Leibold 1995, Chase and Leibold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w:t>
      </w:r>
      <w:r w:rsidRPr="00DE4F2C">
        <w:rPr>
          <w:rFonts w:ascii="Times New Roman" w:hAnsi="Times New Roman" w:cs="Times New Roman"/>
          <w:sz w:val="24"/>
          <w:szCs w:val="24"/>
        </w:rPr>
        <w:lastRenderedPageBreak/>
        <w:t>principle</w:t>
      </w:r>
      <w:r w:rsidR="00782F10">
        <w:rPr>
          <w:rFonts w:ascii="Times New Roman" w:hAnsi="Times New Roman" w:cs="Times New Roman"/>
          <w:sz w:val="24"/>
          <w:szCs w:val="24"/>
        </w:rPr>
        <w:t xml:space="preserve"> (Gause 1934) </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(Rescigno and Richards 1965, Macarthur and Levins 1967, Macarthur 1970, Abrams 1986, Leibold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6DB0919D"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argues</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argues</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1AA8AEE1"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ins w:id="1" w:author="Chang, Feng-Hsun" w:date="2019-01-09T10:01:00Z">
        <w:r w:rsidR="00910BE4">
          <w:rPr>
            <w:rFonts w:ascii="Times New Roman" w:hAnsi="Times New Roman" w:cs="Times New Roman"/>
            <w:noProof/>
            <w:sz w:val="24"/>
            <w:szCs w:val="24"/>
          </w:rPr>
          <w:t xml:space="preserve"> </w:t>
        </w:r>
      </w:ins>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0E2DC4B8" w:rsidR="00DC1C4F" w:rsidRDefault="00A959B9" w:rsidP="00091CC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w:t>
      </w:r>
      <w:r w:rsidR="00DC1C4F" w:rsidRPr="00DE4F2C">
        <w:rPr>
          <w:rFonts w:ascii="Times New Roman" w:hAnsi="Times New Roman" w:cs="Times New Roman"/>
          <w:sz w:val="24"/>
          <w:szCs w:val="24"/>
        </w:rPr>
        <w:t xml:space="preserve">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DC1C4F" w:rsidRPr="00DE4F2C">
        <w:rPr>
          <w:rFonts w:ascii="Times New Roman" w:hAnsi="Times New Roman" w:cs="Times New Roman"/>
          <w:sz w:val="24"/>
          <w:szCs w:val="24"/>
        </w:rPr>
        <w:t xml:space="preserve"> among species.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w:t>
      </w:r>
      <w:r w:rsidR="00DC1C4F" w:rsidRPr="00DE4F2C">
        <w:rPr>
          <w:rFonts w:ascii="Times New Roman" w:hAnsi="Times New Roman" w:cs="Times New Roman"/>
          <w:sz w:val="24"/>
          <w:szCs w:val="24"/>
        </w:rPr>
        <w:t>stabilize the competitive hierarchies generated by RFD’s. It has subsequently been shown that Hubbell's neutral theory represents a specific, limiting case of Chesson's coexistence theory where NDs and RFDs are both zero</w:t>
      </w:r>
      <w:r w:rsidR="00DC1C4F" w:rsidRPr="00DE4F2C">
        <w:rPr>
          <w:rFonts w:ascii="Times New Roman" w:hAnsi="Times New Roman" w:cs="Times New Roman"/>
          <w:sz w:val="24"/>
          <w:szCs w:val="24"/>
        </w:rPr>
        <w:t>, causing the outcome of competition to be 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72796DC" w:rsidR="000B45B3" w:rsidRDefault="00CC412F" w:rsidP="00BE080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 xml:space="preserve">maintain biodiversity in annual plant </w:t>
      </w:r>
      <w:r w:rsidR="00782F10">
        <w:rPr>
          <w:rFonts w:ascii="Times New Roman" w:hAnsi="Times New Roman" w:cs="Times New Roman" w:hint="eastAsia"/>
          <w:sz w:val="24"/>
          <w:szCs w:val="24"/>
          <w:lang w:eastAsia="zh-TW"/>
        </w:rPr>
        <w:lastRenderedPageBreak/>
        <w:t>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 xml:space="preserve">ND and RFD </w:t>
      </w:r>
      <w:r w:rsidR="00BE0809">
        <w:rPr>
          <w:rFonts w:ascii="Times New Roman" w:hAnsi="Times New Roman" w:cs="Times New Roman"/>
          <w:sz w:val="24"/>
          <w:szCs w:val="24"/>
        </w:rPr>
        <w:t>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As</w:t>
      </w:r>
      <w:r w:rsidR="00DC1C4F" w:rsidRPr="00CA338A">
        <w:rPr>
          <w:rFonts w:ascii="Times New Roman" w:hAnsi="Times New Roman" w:cs="Times New Roman"/>
          <w:sz w:val="24"/>
          <w:szCs w:val="24"/>
        </w:rPr>
        <w:t xml:space="preserve"> a result, there is potential for </w:t>
      </w:r>
      <w:r w:rsidR="008356F7">
        <w:rPr>
          <w:rFonts w:ascii="Times New Roman" w:hAnsi="Times New Roman" w:cs="Times New Roman"/>
          <w:sz w:val="24"/>
          <w:szCs w:val="24"/>
        </w:rPr>
        <w:t>different methods yield different values of ND and RFD, as well as divergent predictions</w:t>
      </w:r>
      <w:r w:rsidR="00086502">
        <w:rPr>
          <w:rFonts w:ascii="Times New Roman" w:hAnsi="Times New Roman" w:cs="Times New Roman"/>
          <w:sz w:val="24"/>
          <w:szCs w:val="24"/>
        </w:rPr>
        <w:t xml:space="preserve">. Moreover, </w:t>
      </w:r>
      <w:r w:rsidR="000B45B3">
        <w:rPr>
          <w:rFonts w:ascii="Times New Roman" w:hAnsi="Times New Roman" w:cs="Times New Roman"/>
          <w:sz w:val="24"/>
          <w:szCs w:val="24"/>
        </w:rPr>
        <w:t xml:space="preserve">if values of ND and RFD quantified using different methods were compared to each other, such as what could happen if some </w:t>
      </w:r>
      <w:r w:rsidR="00DC1C4F" w:rsidRPr="00CA338A">
        <w:rPr>
          <w:rFonts w:ascii="Times New Roman" w:hAnsi="Times New Roman" w:cs="Times New Roman"/>
          <w:sz w:val="24"/>
          <w:szCs w:val="24"/>
        </w:rPr>
        <w:t>researcher</w:t>
      </w:r>
      <w:r w:rsidR="000B45B3">
        <w:rPr>
          <w:rFonts w:ascii="Times New Roman" w:hAnsi="Times New Roman" w:cs="Times New Roman"/>
          <w:sz w:val="24"/>
          <w:szCs w:val="24"/>
        </w:rPr>
        <w:t xml:space="preserve"> in the future performed a data</w:t>
      </w:r>
      <w:r w:rsidR="00DC1C4F" w:rsidRPr="00CA338A">
        <w:rPr>
          <w:rFonts w:ascii="Times New Roman" w:hAnsi="Times New Roman" w:cs="Times New Roman"/>
          <w:sz w:val="24"/>
          <w:szCs w:val="24"/>
        </w:rPr>
        <w:t xml:space="preserve"> synthesi</w:t>
      </w:r>
      <w:r w:rsidR="000B45B3">
        <w:rPr>
          <w:rFonts w:ascii="Times New Roman" w:hAnsi="Times New Roman" w:cs="Times New Roman"/>
          <w:sz w:val="24"/>
          <w:szCs w:val="24"/>
        </w:rPr>
        <w:t>s</w:t>
      </w:r>
      <w:r w:rsidR="00E37246">
        <w:rPr>
          <w:rFonts w:ascii="Times New Roman" w:hAnsi="Times New Roman" w:cs="Times New Roman"/>
          <w:sz w:val="24"/>
          <w:szCs w:val="24"/>
        </w:rPr>
        <w:t xml:space="preserve">, such </w:t>
      </w:r>
      <w:r w:rsidR="000B45B3">
        <w:rPr>
          <w:rFonts w:ascii="Times New Roman" w:hAnsi="Times New Roman" w:cs="Times New Roman"/>
          <w:sz w:val="24"/>
          <w:szCs w:val="24"/>
        </w:rPr>
        <w:t xml:space="preserve">comparisons </w:t>
      </w:r>
      <w:r w:rsidR="00E37246">
        <w:rPr>
          <w:rFonts w:ascii="Times New Roman" w:hAnsi="Times New Roman" w:cs="Times New Roman"/>
          <w:sz w:val="24"/>
          <w:szCs w:val="24"/>
        </w:rPr>
        <w:t xml:space="preserve">could lead to incorrect conclusions. </w:t>
      </w:r>
    </w:p>
    <w:p w14:paraId="59BA547E" w14:textId="39411768" w:rsidR="00123814" w:rsidRDefault="000B45B3" w:rsidP="00FB528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compare these method in terms of their algebraic equivalence and ability to correctly predict species coexistence.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 xml:space="preserve">e summarize when, why, and how each method should be used, and provide a decision-tree that will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provide </w:t>
      </w:r>
      <w:r>
        <w:rPr>
          <w:rFonts w:ascii="Times New Roman" w:hAnsi="Times New Roman" w:cs="Times New Roman"/>
          <w:sz w:val="24"/>
          <w:szCs w:val="24"/>
        </w:rPr>
        <w:t xml:space="preserve">a few </w:t>
      </w:r>
      <w:r w:rsidR="00DC1C4F">
        <w:rPr>
          <w:rFonts w:ascii="Times New Roman" w:hAnsi="Times New Roman" w:cs="Times New Roman"/>
          <w:sz w:val="24"/>
          <w:szCs w:val="24"/>
        </w:rPr>
        <w:t xml:space="preserve">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w:t>
      </w:r>
      <w:r>
        <w:rPr>
          <w:rFonts w:ascii="Times New Roman" w:hAnsi="Times New Roman" w:cs="Times New Roman"/>
          <w:sz w:val="24"/>
          <w:szCs w:val="24"/>
        </w:rPr>
        <w:t>s well as</w:t>
      </w:r>
      <w:r w:rsidR="00DC1C4F">
        <w:rPr>
          <w:rFonts w:ascii="Times New Roman" w:hAnsi="Times New Roman" w:cs="Times New Roman"/>
          <w:sz w:val="24"/>
          <w:szCs w:val="24"/>
        </w:rPr>
        <w:t xml:space="preserve">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33646766" w14:textId="23A64C9C" w:rsidR="00237F77" w:rsidRDefault="002F2B99" w:rsidP="00D42B7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lang w:eastAsia="zh-TW"/>
        </w:rPr>
        <w:t xml:space="preserve">The following five empirical methods </w:t>
      </w:r>
      <w:r w:rsidR="00237F77">
        <w:rPr>
          <w:rFonts w:ascii="Times New Roman" w:hAnsi="Times New Roman" w:cs="Times New Roman"/>
          <w:sz w:val="24"/>
          <w:szCs w:val="24"/>
          <w:lang w:eastAsia="zh-TW"/>
        </w:rPr>
        <w:t xml:space="preserve">proposed to measure </w:t>
      </w:r>
      <w:r w:rsidR="00AD20FB">
        <w:rPr>
          <w:rFonts w:ascii="Times New Roman" w:hAnsi="Times New Roman" w:cs="Times New Roman"/>
          <w:sz w:val="24"/>
          <w:szCs w:val="24"/>
        </w:rPr>
        <w:t xml:space="preserve">niche difference </w:t>
      </w:r>
      <w:r w:rsidR="00AD20FB">
        <w:rPr>
          <w:rFonts w:ascii="Times New Roman" w:hAnsi="Times New Roman" w:cs="Times New Roman"/>
          <w:sz w:val="24"/>
          <w:szCs w:val="24"/>
        </w:rPr>
        <w:t>(</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are </w:t>
      </w:r>
      <w:r w:rsidR="00D42B72">
        <w:rPr>
          <w:rFonts w:ascii="Times New Roman" w:hAnsi="Times New Roman" w:cs="Times New Roman"/>
          <w:sz w:val="24"/>
          <w:szCs w:val="24"/>
          <w:lang w:eastAsia="zh-TW"/>
        </w:rPr>
        <w:t>critically</w:t>
      </w:r>
      <w:r>
        <w:rPr>
          <w:rFonts w:ascii="Times New Roman" w:hAnsi="Times New Roman" w:cs="Times New Roman"/>
          <w:sz w:val="24"/>
          <w:szCs w:val="24"/>
          <w:lang w:eastAsia="zh-TW"/>
        </w:rPr>
        <w:t xml:space="preserve"> premised on </w:t>
      </w:r>
      <w:r>
        <w:rPr>
          <w:rFonts w:ascii="Times New Roman" w:hAnsi="Times New Roman" w:cs="Times New Roman" w:hint="eastAsia"/>
          <w:sz w:val="24"/>
          <w:szCs w:val="24"/>
          <w:lang w:eastAsia="zh-TW"/>
        </w:rPr>
        <w:t>(1)</w:t>
      </w:r>
      <w:r>
        <w:rPr>
          <w:rFonts w:ascii="Times New Roman" w:hAnsi="Times New Roman" w:cs="Times New Roman"/>
          <w:sz w:val="24"/>
          <w:szCs w:val="24"/>
        </w:rPr>
        <w:t xml:space="preserve"> negligible environmental fluctuations so that (2) linear approximation of species interactions is accurate enough</w:t>
      </w:r>
      <w:r>
        <w:rPr>
          <w:rFonts w:ascii="Times New Roman" w:hAnsi="Times New Roman" w:cs="Times New Roman"/>
          <w:sz w:val="24"/>
          <w:szCs w:val="24"/>
        </w:rPr>
        <w:t xml:space="preserve"> to assess mutual invasibility criterion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Pr>
          <w:rFonts w:ascii="Times New Roman" w:hAnsi="Times New Roman" w:cs="Times New Roman"/>
          <w:sz w:val="24"/>
          <w:szCs w:val="24"/>
        </w:rPr>
        <w:fldChar w:fldCharType="separate"/>
      </w:r>
      <w:r w:rsidRPr="00183762">
        <w:rPr>
          <w:rFonts w:ascii="Times New Roman" w:hAnsi="Times New Roman" w:cs="Times New Roman"/>
          <w:noProof/>
          <w:sz w:val="24"/>
          <w:szCs w:val="24"/>
        </w:rPr>
        <w:t>(Barabás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w:t>
      </w:r>
      <w:r w:rsidR="00D42B72">
        <w:rPr>
          <w:rFonts w:ascii="Times New Roman" w:hAnsi="Times New Roman" w:cs="Times New Roman"/>
          <w:sz w:val="24"/>
          <w:szCs w:val="24"/>
        </w:rPr>
        <w:t xml:space="preserve">by linearly </w:t>
      </w:r>
      <w:r w:rsidR="00D42B72">
        <w:rPr>
          <w:rFonts w:ascii="Times New Roman" w:hAnsi="Times New Roman" w:cs="Times New Roman"/>
          <w:sz w:val="24"/>
          <w:szCs w:val="24"/>
        </w:rPr>
        <w:t>approximate</w:t>
      </w:r>
      <w:r w:rsidR="00D42B72">
        <w:rPr>
          <w:rFonts w:ascii="Times New Roman" w:hAnsi="Times New Roman" w:cs="Times New Roman"/>
          <w:sz w:val="24"/>
          <w:szCs w:val="24"/>
        </w:rPr>
        <w:t xml:space="preserve"> the MacArthur’s consumer resource model with the classic Lotka-Volterra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invasibility by the following inequality. </w:t>
      </w:r>
    </w:p>
    <w:p w14:paraId="19F47179" w14:textId="77777777" w:rsidR="00AD20FB" w:rsidRDefault="00AD20FB"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44453309" w:rsidR="00AD20FB" w:rsidRDefault="00D42B72" w:rsidP="00AD20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157F0D7B" w:rsidR="005C6399" w:rsidRPr="0029101D" w:rsidRDefault="00D42B72" w:rsidP="0001792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Following the same logic, we first </w:t>
      </w:r>
      <w:r>
        <w:rPr>
          <w:rFonts w:ascii="Times New Roman" w:hAnsi="Times New Roman" w:cs="Times New Roman"/>
          <w:sz w:val="24"/>
          <w:szCs w:val="24"/>
        </w:rPr>
        <w:t>describe the underlying rationale of each method by relating the calculations of ND and RFD to the Lotka-Volterra model that underlies Chesson’s inequality</w:t>
      </w:r>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xml:space="preserve">, we </w:t>
      </w:r>
      <w:r w:rsidR="00942E98">
        <w:rPr>
          <w:rFonts w:ascii="Times New Roman" w:hAnsi="Times New Roman" w:cs="Times New Roman"/>
          <w:sz w:val="24"/>
          <w:szCs w:val="24"/>
        </w:rPr>
        <w:t>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15ADFD3" w14:textId="77777777" w:rsidR="005C7FE4" w:rsidRDefault="001F4F32"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A52E65">
      <w:pPr>
        <w:pStyle w:val="Normal1"/>
        <w:numPr>
          <w:ilvl w:val="2"/>
          <w:numId w:val="17"/>
        </w:numPr>
        <w:spacing w:line="360" w:lineRule="auto"/>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5870EFB2" w:rsidR="00454E54"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d</w:t>
      </w:r>
      <w:r w:rsidR="00FB0AA5">
        <w:rPr>
          <w:rFonts w:ascii="Times New Roman" w:hAnsi="Times New Roman" w:cs="Times New Roman"/>
          <w:sz w:val="24"/>
          <w:szCs w:val="24"/>
        </w:rPr>
        <w:t xml:space="preserve"> </w:t>
      </w:r>
      <w:r w:rsidR="00676AE7">
        <w:rPr>
          <w:rFonts w:ascii="Times New Roman" w:hAnsi="Times New Roman" w:cs="Times New Roman"/>
          <w:sz w:val="24"/>
          <w:szCs w:val="24"/>
        </w:rPr>
        <w:t xml:space="preserve">quantifies </w:t>
      </w:r>
      <w:r w:rsidR="00676AE7">
        <w:rPr>
          <w:rFonts w:ascii="Times New Roman" w:hAnsi="Times New Roman" w:cs="Times New Roman"/>
          <w:sz w:val="24"/>
          <w:szCs w:val="24"/>
        </w:rPr>
        <w:t xml:space="preserve">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r w:rsidR="00441445">
        <w:rPr>
          <w:rFonts w:ascii="Times New Roman" w:hAnsi="Times New Roman" w:cs="Times New Roman"/>
          <w:sz w:val="24"/>
          <w:szCs w:val="24"/>
        </w:rPr>
        <w:t>invasibility criterion</w:t>
      </w:r>
      <w:r w:rsidR="00676AE7">
        <w:rPr>
          <w:rFonts w:ascii="Times New Roman" w:hAnsi="Times New Roman" w:cs="Times New Roman"/>
          <w:sz w:val="24"/>
          <w:szCs w:val="24"/>
        </w:rPr>
        <w:t xml:space="preserve">. </w:t>
      </w:r>
    </w:p>
    <w:p w14:paraId="4348D187" w14:textId="6A6D7AA6"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resources or niches are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 xml:space="preserve">does not require estimating any specific </w:t>
      </w:r>
      <w:r w:rsidR="00D2470C">
        <w:rPr>
          <w:rFonts w:ascii="Times New Roman" w:hAnsi="Times New Roman" w:cs="Times New Roman"/>
          <w:sz w:val="24"/>
          <w:szCs w:val="24"/>
        </w:rPr>
        <w:t xml:space="preserve">species interaction </w:t>
      </w:r>
      <w:r w:rsidR="000418B3">
        <w:rPr>
          <w:rFonts w:ascii="Times New Roman" w:hAnsi="Times New Roman" w:cs="Times New Roman"/>
          <w:sz w:val="24"/>
          <w:szCs w:val="24"/>
        </w:rPr>
        <w:t>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p>
    <w:p w14:paraId="5B9AF8AA" w14:textId="7938FD43" w:rsidR="00FC0C4F"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63427CAE" w14:textId="4ED228F3"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NFD method is attractive for empirical work in that it can be used to assess whether species can coexist without assuming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w:t>
      </w:r>
      <w:r>
        <w:rPr>
          <w:rFonts w:ascii="Times New Roman" w:hAnsi="Times New Roman" w:cs="Times New Roman"/>
          <w:sz w:val="24"/>
          <w:szCs w:val="24"/>
        </w:rPr>
        <w:t xml:space="preserve">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 xml:space="preserve">plotting the per capita growth rate versus the corresponding relative frequency. Several </w:t>
      </w:r>
      <w:r>
        <w:rPr>
          <w:rFonts w:ascii="Times New Roman" w:hAnsi="Times New Roman" w:cs="Times New Roman"/>
          <w:sz w:val="24"/>
          <w:szCs w:val="24"/>
        </w:rPr>
        <w:t xml:space="preserve">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FB0AA5">
        <w:rPr>
          <w:rFonts w:ascii="Times New Roman" w:hAnsi="Times New Roman" w:cs="Times New Roman"/>
          <w:sz w:val="24"/>
          <w:szCs w:val="24"/>
        </w:rPr>
        <w:t>F</w:t>
      </w:r>
      <w:r>
        <w:rPr>
          <w:rFonts w:ascii="Times New Roman" w:hAnsi="Times New Roman" w:cs="Times New Roman"/>
          <w:sz w:val="24"/>
          <w:szCs w:val="24"/>
        </w:rPr>
        <w:t xml:space="preserve">requency 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as 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 xml:space="preserve">biomass.  </w:t>
      </w:r>
    </w:p>
    <w:p w14:paraId="08B600C5" w14:textId="6E50B1B3" w:rsidR="00416398" w:rsidRP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26A4DE47" w14:textId="631DFE08" w:rsidR="00D83C7C" w:rsidRDefault="00D82922" w:rsidP="00D83C7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96073D">
        <w:rPr>
          <w:rFonts w:ascii="Times New Roman" w:hAnsi="Times New Roman" w:cs="Times New Roman"/>
          <w:sz w:val="24"/>
          <w:szCs w:val="24"/>
        </w:rPr>
        <w:t xml:space="preserve">there are two major caveats of this method. First, the NFD intercept and slope cannot be used to </w:t>
      </w:r>
      <w:r w:rsidR="0096073D">
        <w:rPr>
          <w:rFonts w:ascii="Times New Roman" w:hAnsi="Times New Roman" w:cs="Times New Roman"/>
          <w:sz w:val="24"/>
          <w:szCs w:val="24"/>
        </w:rPr>
        <w:t xml:space="preserve">accurately assess Chesson’s </w:t>
      </w:r>
      <w:r w:rsidR="0096073D" w:rsidRPr="00B76E7F">
        <w:rPr>
          <w:rFonts w:ascii="Times New Roman" w:hAnsi="Times New Roman" w:cs="Times New Roman"/>
          <w:sz w:val="24"/>
          <w:szCs w:val="24"/>
        </w:rPr>
        <w:t>inequality</w:t>
      </w:r>
      <w:r w:rsidR="0096073D">
        <w:rPr>
          <w:rFonts w:ascii="Times New Roman" w:hAnsi="Times New Roman" w:cs="Times New Roman"/>
          <w:sz w:val="24"/>
          <w:szCs w:val="24"/>
        </w:rPr>
        <w:t xml:space="preserve"> </w:t>
      </w:r>
      <w:r w:rsidR="0096073D">
        <w:rPr>
          <w:rFonts w:ascii="Times New Roman" w:hAnsi="Times New Roman" w:cs="Times New Roman" w:hint="eastAsia"/>
          <w:sz w:val="24"/>
          <w:szCs w:val="24"/>
          <w:lang w:eastAsia="zh-TW"/>
        </w:rPr>
        <w:t>(</w:t>
      </w:r>
      <w:r w:rsidR="0096073D">
        <w:rPr>
          <w:rFonts w:ascii="Times New Roman" w:hAnsi="Times New Roman" w:cs="Times New Roman"/>
          <w:sz w:val="24"/>
          <w:szCs w:val="24"/>
        </w:rPr>
        <w:t>eqn. 1) for predicting species coexistence</w:t>
      </w:r>
      <w:r w:rsidR="00D83C7C">
        <w:rPr>
          <w:rFonts w:ascii="Times New Roman" w:hAnsi="Times New Roman" w:cs="Times New Roman"/>
          <w:sz w:val="24"/>
          <w:szCs w:val="24"/>
        </w:rPr>
        <w:t xml:space="preserve"> because </w:t>
      </w:r>
      <w:r w:rsidR="008048EE">
        <w:rPr>
          <w:rFonts w:ascii="Times New Roman" w:hAnsi="Times New Roman" w:cs="Times New Roman"/>
          <w:sz w:val="24"/>
          <w:szCs w:val="24"/>
        </w:rPr>
        <w:t xml:space="preserve">NFD intercept and slope </w:t>
      </w:r>
      <w:r w:rsidR="00D83C7C">
        <w:rPr>
          <w:rFonts w:ascii="Times New Roman" w:hAnsi="Times New Roman" w:cs="Times New Roman"/>
          <w:sz w:val="24"/>
          <w:szCs w:val="24"/>
        </w:rPr>
        <w:t>are subject to the saturated community density. The NFD intercept and slope can be derived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83C7C">
        <w:rPr>
          <w:rFonts w:ascii="Times New Roman" w:hAnsi="Times New Roman" w:cs="Times New Roman"/>
          <w:sz w:val="24"/>
          <w:szCs w:val="24"/>
        </w:rPr>
        <w:t xml:space="preserve">), where </w:t>
      </w:r>
      <w:r w:rsidR="00D83C7C" w:rsidRPr="00664288">
        <w:rPr>
          <w:rFonts w:ascii="Times New Roman" w:hAnsi="Times New Roman" w:cs="Times New Roman"/>
          <w:i/>
          <w:sz w:val="24"/>
          <w:szCs w:val="24"/>
        </w:rPr>
        <w:t>N</w:t>
      </w:r>
      <w:r w:rsidR="00D83C7C" w:rsidRPr="00664288">
        <w:rPr>
          <w:rFonts w:ascii="Times New Roman" w:hAnsi="Times New Roman" w:cs="Times New Roman"/>
          <w:i/>
          <w:sz w:val="24"/>
          <w:szCs w:val="24"/>
          <w:vertAlign w:val="subscript"/>
        </w:rPr>
        <w:t>i</w:t>
      </w:r>
      <w:r w:rsidR="00D83C7C">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00D83C7C" w:rsidRPr="006A09C1">
        <w:rPr>
          <w:rFonts w:ascii="Times New Roman" w:hAnsi="Times New Roman" w:cs="Times New Roman"/>
          <w:i/>
          <w:sz w:val="24"/>
          <w:szCs w:val="24"/>
        </w:rPr>
        <w:t>B</w:t>
      </w:r>
      <w:r w:rsidR="00D83C7C">
        <w:rPr>
          <w:rFonts w:ascii="Times New Roman" w:hAnsi="Times New Roman" w:cs="Times New Roman"/>
          <w:sz w:val="24"/>
          <w:szCs w:val="24"/>
        </w:rPr>
        <w:t xml:space="preserve">. This assumption also satisfies the assumption of the NFD method that the community density is always saturated. Fixing the </w:t>
      </w:r>
      <w:r w:rsidR="00D83C7C" w:rsidRPr="00B0403D">
        <w:rPr>
          <w:rFonts w:ascii="Times New Roman" w:hAnsi="Times New Roman" w:cs="Times New Roman"/>
          <w:sz w:val="24"/>
          <w:szCs w:val="24"/>
        </w:rPr>
        <w:t xml:space="preserve">community density </w:t>
      </w:r>
      <w:r w:rsidR="00D83C7C">
        <w:rPr>
          <w:rFonts w:ascii="Times New Roman" w:hAnsi="Times New Roman" w:cs="Times New Roman"/>
          <w:sz w:val="24"/>
          <w:szCs w:val="24"/>
        </w:rPr>
        <w:t xml:space="preserve">makes the density dependency, </w:t>
      </w:r>
      <w:r w:rsidR="00D83C7C" w:rsidRPr="00D07EFB">
        <w:rPr>
          <w:rFonts w:ascii="Times New Roman" w:hAnsi="Times New Roman" w:cs="Times New Roman"/>
          <w:i/>
          <w:sz w:val="24"/>
          <w:szCs w:val="24"/>
        </w:rPr>
        <w:t>α</w:t>
      </w:r>
      <w:r w:rsidR="00D83C7C" w:rsidRPr="00D07EFB">
        <w:rPr>
          <w:rFonts w:ascii="Times New Roman" w:hAnsi="Times New Roman" w:cs="Times New Roman"/>
          <w:i/>
          <w:sz w:val="24"/>
          <w:szCs w:val="24"/>
          <w:vertAlign w:val="subscript"/>
        </w:rPr>
        <w:t>ij</w:t>
      </w:r>
      <w:r w:rsidR="00D83C7C">
        <w:rPr>
          <w:rFonts w:ascii="Times New Roman" w:hAnsi="Times New Roman" w:cs="Times New Roman"/>
          <w:sz w:val="24"/>
          <w:szCs w:val="24"/>
        </w:rPr>
        <w:t xml:space="preserve">, </w:t>
      </w:r>
      <w:r w:rsidR="00D83C7C" w:rsidRPr="00B0403D">
        <w:rPr>
          <w:rFonts w:ascii="Times New Roman" w:hAnsi="Times New Roman" w:cs="Times New Roman"/>
          <w:sz w:val="24"/>
          <w:szCs w:val="24"/>
        </w:rPr>
        <w:t xml:space="preserve">equivalent to </w:t>
      </w:r>
      <w:r w:rsidR="00D83C7C">
        <w:rPr>
          <w:rFonts w:ascii="Times New Roman" w:hAnsi="Times New Roman" w:cs="Times New Roman"/>
          <w:sz w:val="24"/>
          <w:szCs w:val="24"/>
        </w:rPr>
        <w:t>frequency</w:t>
      </w:r>
      <w:r w:rsidR="00D83C7C" w:rsidRPr="00B0403D">
        <w:rPr>
          <w:rFonts w:ascii="Times New Roman" w:hAnsi="Times New Roman" w:cs="Times New Roman"/>
          <w:sz w:val="24"/>
          <w:szCs w:val="24"/>
        </w:rPr>
        <w:t xml:space="preserve"> dependency</w:t>
      </w:r>
      <w:r w:rsidR="00D83C7C">
        <w:rPr>
          <w:rFonts w:ascii="Times New Roman" w:hAnsi="Times New Roman" w:cs="Times New Roman"/>
          <w:sz w:val="24"/>
          <w:szCs w:val="24"/>
        </w:rPr>
        <w:t xml:space="preserve"> </w:t>
      </w:r>
      <w:r w:rsidR="00D83C7C">
        <w:rPr>
          <w:rFonts w:ascii="Times New Roman" w:hAnsi="Times New Roman" w:cs="Times New Roman"/>
          <w:sz w:val="24"/>
          <w:szCs w:val="24"/>
        </w:rPr>
        <w:fldChar w:fldCharType="begin" w:fldLock="1"/>
      </w:r>
      <w:r w:rsidR="00D83C7C">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D83C7C">
        <w:rPr>
          <w:rFonts w:ascii="Times New Roman" w:hAnsi="Times New Roman" w:cs="Times New Roman"/>
          <w:sz w:val="24"/>
          <w:szCs w:val="24"/>
        </w:rPr>
        <w:fldChar w:fldCharType="separate"/>
      </w:r>
      <w:r w:rsidR="00D83C7C" w:rsidRPr="001C2A2C">
        <w:rPr>
          <w:rFonts w:ascii="Times New Roman" w:hAnsi="Times New Roman" w:cs="Times New Roman"/>
          <w:noProof/>
          <w:sz w:val="24"/>
          <w:szCs w:val="24"/>
        </w:rPr>
        <w:t>(Adler et al. 2007)</w:t>
      </w:r>
      <w:r w:rsidR="00D83C7C">
        <w:rPr>
          <w:rFonts w:ascii="Times New Roman" w:hAnsi="Times New Roman" w:cs="Times New Roman"/>
          <w:sz w:val="24"/>
          <w:szCs w:val="24"/>
        </w:rPr>
        <w:fldChar w:fldCharType="end"/>
      </w:r>
      <w:r w:rsidR="00D83C7C">
        <w:rPr>
          <w:rFonts w:ascii="Times New Roman" w:hAnsi="Times New Roman" w:cs="Times New Roman"/>
          <w:sz w:val="24"/>
          <w:szCs w:val="24"/>
        </w:rPr>
        <w:t xml:space="preserve">, and allows species’ frequency to be calculated by </w:t>
      </w:r>
      <w:r w:rsidR="00D83C7C" w:rsidRPr="0034356A">
        <w:rPr>
          <w:rFonts w:ascii="Times New Roman" w:hAnsi="Times New Roman" w:cs="Times New Roman"/>
          <w:i/>
          <w:sz w:val="24"/>
          <w:szCs w:val="24"/>
        </w:rPr>
        <w:t>N</w:t>
      </w:r>
      <w:r w:rsidR="00D83C7C" w:rsidRPr="0034356A">
        <w:rPr>
          <w:rFonts w:ascii="Times New Roman" w:hAnsi="Times New Roman" w:cs="Times New Roman"/>
          <w:i/>
          <w:sz w:val="24"/>
          <w:szCs w:val="24"/>
          <w:vertAlign w:val="subscript"/>
        </w:rPr>
        <w:t>i</w:t>
      </w:r>
      <w:r w:rsidR="00D83C7C">
        <w:rPr>
          <w:rFonts w:ascii="Times New Roman" w:hAnsi="Times New Roman" w:cs="Times New Roman"/>
          <w:sz w:val="24"/>
          <w:szCs w:val="24"/>
        </w:rPr>
        <w:t>/</w:t>
      </w:r>
      <w:r w:rsidR="00D83C7C" w:rsidRPr="0034356A">
        <w:rPr>
          <w:rFonts w:ascii="Times New Roman" w:hAnsi="Times New Roman" w:cs="Times New Roman"/>
          <w:i/>
          <w:sz w:val="24"/>
          <w:szCs w:val="24"/>
        </w:rPr>
        <w:t>B</w:t>
      </w:r>
      <w:r w:rsidR="00D83C7C" w:rsidRPr="00B0403D">
        <w:rPr>
          <w:rFonts w:ascii="Times New Roman" w:hAnsi="Times New Roman" w:cs="Times New Roman"/>
          <w:sz w:val="24"/>
          <w:szCs w:val="24"/>
        </w:rPr>
        <w:t xml:space="preserve">. </w:t>
      </w:r>
      <w:r w:rsidR="00D83C7C">
        <w:rPr>
          <w:rFonts w:ascii="Times New Roman" w:hAnsi="Times New Roman" w:cs="Times New Roman"/>
          <w:sz w:val="24"/>
          <w:szCs w:val="24"/>
        </w:rPr>
        <w:t>T</w:t>
      </w:r>
      <w:r w:rsidR="00D83C7C" w:rsidRPr="00B0403D">
        <w:rPr>
          <w:rFonts w:ascii="Times New Roman" w:hAnsi="Times New Roman" w:cs="Times New Roman"/>
          <w:sz w:val="24"/>
          <w:szCs w:val="24"/>
        </w:rPr>
        <w:t>he</w:t>
      </w:r>
      <w:r w:rsidR="00D83C7C">
        <w:rPr>
          <w:rFonts w:ascii="Times New Roman" w:hAnsi="Times New Roman" w:cs="Times New Roman"/>
          <w:sz w:val="24"/>
          <w:szCs w:val="24"/>
        </w:rPr>
        <w:t xml:space="preserve"> two-species</w:t>
      </w:r>
      <w:r w:rsidR="00D83C7C" w:rsidRPr="00B0403D">
        <w:rPr>
          <w:rFonts w:ascii="Times New Roman" w:hAnsi="Times New Roman" w:cs="Times New Roman"/>
          <w:sz w:val="24"/>
          <w:szCs w:val="24"/>
        </w:rPr>
        <w:t xml:space="preserve"> Lotka-Volterra competition model can </w:t>
      </w:r>
      <w:r w:rsidR="00D83C7C">
        <w:rPr>
          <w:rFonts w:ascii="Times New Roman" w:hAnsi="Times New Roman" w:cs="Times New Roman"/>
          <w:sz w:val="24"/>
          <w:szCs w:val="24"/>
        </w:rPr>
        <w:t xml:space="preserve">then </w:t>
      </w:r>
      <w:r w:rsidR="00D83C7C" w:rsidRPr="00B0403D">
        <w:rPr>
          <w:rFonts w:ascii="Times New Roman" w:hAnsi="Times New Roman" w:cs="Times New Roman"/>
          <w:sz w:val="24"/>
          <w:szCs w:val="24"/>
        </w:rPr>
        <w:t>be rewritten as follow</w:t>
      </w:r>
      <w:r w:rsidR="00D83C7C">
        <w:rPr>
          <w:rFonts w:ascii="Times New Roman" w:hAnsi="Times New Roman" w:cs="Times New Roman"/>
          <w:sz w:val="24"/>
          <w:szCs w:val="24"/>
        </w:rPr>
        <w:t>s</w:t>
      </w:r>
    </w:p>
    <w:p w14:paraId="1DF01C11" w14:textId="77777777" w:rsidR="00D83C7C" w:rsidRDefault="00D83C7C" w:rsidP="00D83C7C">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Pr>
          <w:rFonts w:ascii="Times New Roman" w:hAnsi="Times New Roman" w:cs="Times New Roman"/>
          <w:sz w:val="24"/>
          <w:szCs w:val="24"/>
        </w:rPr>
        <w:tab/>
        <w:t>(2)</w:t>
      </w:r>
    </w:p>
    <w:p w14:paraId="1F717C96" w14:textId="3B1220CB" w:rsidR="00D83C7C" w:rsidRDefault="00D83C7C" w:rsidP="00D83C7C">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lastRenderedPageBreak/>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From equation 2, we derive the </w:t>
      </w:r>
      <w:r>
        <w:rPr>
          <w:rFonts w:ascii="Times New Roman" w:hAnsi="Times New Roman" w:cs="Times New Roman"/>
          <w:sz w:val="24"/>
          <w:szCs w:val="24"/>
        </w:rPr>
        <w:t>NFD intercept and slope</w:t>
      </w:r>
      <w:r>
        <w:rPr>
          <w:rFonts w:ascii="Times New Roman" w:hAnsi="Times New Roman" w:cs="Times New Roman"/>
          <w:sz w:val="24"/>
          <w:szCs w:val="24"/>
        </w:rPr>
        <w:t xml:space="preserve"> in the following equations. </w:t>
      </w:r>
    </w:p>
    <w:p w14:paraId="436FDDEC" w14:textId="1D702706"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50169231" w14:textId="2CB04769"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(4)</w:t>
      </w:r>
    </w:p>
    <w:p w14:paraId="4285FE76" w14:textId="12D7FFF0" w:rsidR="00A73094" w:rsidRDefault="00A73094" w:rsidP="00A7309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rPr>
        <w:t>rom equation 3 and 4, we argue that both NFD intercept and slope should be 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w:t>
      </w:r>
      <w:r>
        <w:rPr>
          <w:rFonts w:ascii="Times New Roman" w:hAnsi="Times New Roman" w:cs="Times New Roman"/>
          <w:sz w:val="24"/>
          <w:szCs w:val="24"/>
        </w:rPr>
        <w:t xml:space="preserve">accurately </w:t>
      </w:r>
      <w:r>
        <w:rPr>
          <w:rFonts w:ascii="Times New Roman" w:hAnsi="Times New Roman" w:cs="Times New Roman"/>
          <w:sz w:val="24"/>
          <w:szCs w:val="24"/>
        </w:rPr>
        <w:t>assess mutual invasibility. However, n</w:t>
      </w:r>
      <w:r>
        <w:rPr>
          <w:rFonts w:ascii="Times New Roman" w:hAnsi="Times New Roman" w:cs="Times New Roman"/>
          <w:sz w:val="24"/>
          <w:szCs w:val="24"/>
          <w:lang w:eastAsia="zh-TW"/>
        </w:rPr>
        <w:t xml:space="preserve">either do the difference nor the ratio of two species’ NFD intercept (equation 3)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a</w:t>
      </w:r>
      <w:r w:rsidRPr="00B0403D">
        <w:rPr>
          <w:rFonts w:ascii="Times New Roman" w:hAnsi="Times New Roman" w:cs="Times New Roman"/>
          <w:sz w:val="24"/>
          <w:szCs w:val="24"/>
        </w:rPr>
        <w:t xml:space="preserve">lthough </w:t>
      </w:r>
      <w:r>
        <w:rPr>
          <w:rFonts w:ascii="Times New Roman" w:hAnsi="Times New Roman" w:cs="Times New Roman"/>
          <w:sz w:val="24"/>
          <w:szCs w:val="24"/>
        </w:rPr>
        <w:t xml:space="preserve">the slope of </w:t>
      </w:r>
      <w:r w:rsidRPr="00B0403D">
        <w:rPr>
          <w:rFonts w:ascii="Times New Roman" w:hAnsi="Times New Roman" w:cs="Times New Roman"/>
          <w:sz w:val="24"/>
          <w:szCs w:val="24"/>
        </w:rPr>
        <w:t xml:space="preserve">NFD has been used to </w:t>
      </w:r>
      <w:r>
        <w:rPr>
          <w:rFonts w:ascii="Times New Roman" w:hAnsi="Times New Roman" w:cs="Times New Roman"/>
          <w:sz w:val="24"/>
          <w:szCs w:val="24"/>
        </w:rPr>
        <w:t xml:space="preserve">represent ND </w:t>
      </w:r>
      <w:r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Thus, while the negative frequency dependency method can correctly predict mutual invasibility, the NFD intercept and slope </w:t>
      </w:r>
      <w:r w:rsidRPr="00B0403D">
        <w:rPr>
          <w:rFonts w:ascii="Times New Roman" w:hAnsi="Times New Roman" w:cs="Times New Roman"/>
          <w:sz w:val="24"/>
          <w:szCs w:val="24"/>
        </w:rPr>
        <w:t xml:space="preserve">should not be </w:t>
      </w:r>
      <w:r>
        <w:rPr>
          <w:rFonts w:ascii="Times New Roman" w:hAnsi="Times New Roman" w:cs="Times New Roman"/>
          <w:sz w:val="24"/>
          <w:szCs w:val="24"/>
        </w:rPr>
        <w:t>interpreted as</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Pr="00B0403D">
        <w:rPr>
          <w:rFonts w:ascii="Times New Roman" w:hAnsi="Times New Roman" w:cs="Times New Roman"/>
          <w:sz w:val="24"/>
          <w:szCs w:val="24"/>
        </w:rPr>
        <w:t xml:space="preserve">ND </w:t>
      </w:r>
      <w:r>
        <w:rPr>
          <w:rFonts w:ascii="Times New Roman" w:hAnsi="Times New Roman" w:cs="Times New Roman"/>
          <w:sz w:val="24"/>
          <w:szCs w:val="24"/>
        </w:rPr>
        <w:t>in order to</w:t>
      </w:r>
      <w:r w:rsidRPr="00B0403D">
        <w:rPr>
          <w:rFonts w:ascii="Times New Roman" w:hAnsi="Times New Roman" w:cs="Times New Roman"/>
          <w:sz w:val="24"/>
          <w:szCs w:val="24"/>
        </w:rPr>
        <w:t xml:space="preserve"> </w:t>
      </w:r>
      <w:r>
        <w:rPr>
          <w:rFonts w:ascii="Times New Roman" w:hAnsi="Times New Roman" w:cs="Times New Roman"/>
          <w:sz w:val="24"/>
          <w:szCs w:val="24"/>
        </w:rPr>
        <w:t>evaluate Chesson’s inequality</w:t>
      </w:r>
      <w:r w:rsidRPr="00B0403D">
        <w:rPr>
          <w:rFonts w:ascii="Times New Roman" w:hAnsi="Times New Roman" w:cs="Times New Roman"/>
          <w:sz w:val="24"/>
          <w:szCs w:val="24"/>
        </w:rPr>
        <w:t>.</w:t>
      </w:r>
    </w:p>
    <w:p w14:paraId="2D98C7A3" w14:textId="2672C09F" w:rsidR="003C4513" w:rsidRDefault="00A73094" w:rsidP="00F60FF4">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w:t>
      </w:r>
      <w:r w:rsidR="00613B94">
        <w:rPr>
          <w:rFonts w:ascii="Times New Roman" w:hAnsi="Times New Roman" w:cs="Times New Roman"/>
          <w:sz w:val="24"/>
          <w:szCs w:val="24"/>
        </w:rPr>
        <w:t>he second issue associated with the NFD method is that species</w:t>
      </w:r>
      <w:r w:rsidR="00B676EB">
        <w:rPr>
          <w:rFonts w:ascii="Times New Roman" w:hAnsi="Times New Roman" w:cs="Times New Roman"/>
          <w:sz w:val="24"/>
          <w:szCs w:val="24"/>
        </w:rPr>
        <w:t>’</w:t>
      </w:r>
      <w:r w:rsidR="00613B94">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sidR="00613B94">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sidR="00613B94">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sidR="00613B94">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Pr>
          <w:rFonts w:ascii="Times New Roman" w:hAnsi="Times New Roman" w:cs="Times New Roman"/>
          <w:sz w:val="24"/>
          <w:szCs w:val="24"/>
          <w:lang w:eastAsia="zh-TW"/>
        </w:rPr>
        <w:t xml:space="preserve">Violating these assumptions cause the </w:t>
      </w:r>
      <w:r>
        <w:rPr>
          <w:rFonts w:ascii="Times New Roman" w:hAnsi="Times New Roman" w:cs="Times New Roman"/>
          <w:sz w:val="24"/>
          <w:szCs w:val="24"/>
          <w:lang w:eastAsia="zh-TW"/>
        </w:rPr>
        <w:t xml:space="preserve">NFD slope </w:t>
      </w:r>
      <w:r>
        <w:rPr>
          <w:rFonts w:ascii="Times New Roman" w:hAnsi="Times New Roman" w:cs="Times New Roman"/>
          <w:sz w:val="24"/>
          <w:szCs w:val="24"/>
          <w:lang w:eastAsia="zh-TW"/>
        </w:rPr>
        <w:t xml:space="preserve">to be </w:t>
      </w:r>
      <w:r w:rsidR="00F60FF4">
        <w:rPr>
          <w:rFonts w:ascii="Times New Roman" w:hAnsi="Times New Roman" w:cs="Times New Roman"/>
          <w:sz w:val="24"/>
          <w:szCs w:val="24"/>
          <w:lang w:eastAsia="zh-TW"/>
        </w:rPr>
        <w:t xml:space="preserve">not </w:t>
      </w:r>
      <w:r>
        <w:rPr>
          <w:rFonts w:ascii="Times New Roman" w:hAnsi="Times New Roman" w:cs="Times New Roman"/>
          <w:sz w:val="24"/>
          <w:szCs w:val="24"/>
          <w:lang w:eastAsia="zh-TW"/>
        </w:rPr>
        <w:t>constant</w:t>
      </w:r>
      <w:r w:rsidR="00F60FF4">
        <w:rPr>
          <w:rFonts w:ascii="Times New Roman" w:hAnsi="Times New Roman" w:cs="Times New Roman"/>
          <w:sz w:val="24"/>
          <w:szCs w:val="24"/>
          <w:lang w:eastAsia="zh-TW"/>
        </w:rPr>
        <w:t xml:space="preserve"> (</w:t>
      </w:r>
      <w:r w:rsidR="00F60FF4">
        <w:rPr>
          <w:rFonts w:ascii="Times New Roman" w:hAnsi="Times New Roman" w:cs="Times New Roman"/>
          <w:sz w:val="24"/>
          <w:szCs w:val="24"/>
          <w:lang w:eastAsia="zh-TW"/>
        </w:rPr>
        <w:t>Figure S1</w:t>
      </w:r>
      <w:r w:rsidR="00F60FF4">
        <w:rPr>
          <w:rFonts w:ascii="Times New Roman" w:hAnsi="Times New Roman" w:cs="Times New Roman"/>
          <w:sz w:val="24"/>
          <w:szCs w:val="24"/>
          <w:lang w:eastAsia="zh-TW"/>
        </w:rPr>
        <w:t xml:space="preserve">). In addition, when the NFD slope is not constant, the </w:t>
      </w:r>
      <w:r w:rsidR="00F60FF4">
        <w:rPr>
          <w:rFonts w:ascii="Times New Roman" w:hAnsi="Times New Roman" w:cs="Times New Roman"/>
          <w:sz w:val="24"/>
          <w:szCs w:val="24"/>
        </w:rPr>
        <w:t xml:space="preserve">NFD </w:t>
      </w:r>
      <w:r w:rsidR="00F60FF4">
        <w:rPr>
          <w:rFonts w:ascii="Times New Roman" w:hAnsi="Times New Roman" w:cs="Times New Roman"/>
          <w:sz w:val="24"/>
          <w:szCs w:val="24"/>
        </w:rPr>
        <w:t>method can only have</w:t>
      </w:r>
      <w:r w:rsidR="00F60FF4">
        <w:rPr>
          <w:rFonts w:ascii="Times New Roman" w:hAnsi="Times New Roman" w:cs="Times New Roman"/>
          <w:sz w:val="24"/>
          <w:szCs w:val="24"/>
        </w:rPr>
        <w:t xml:space="preserve"> correct predictions only when evaluated at frequency approaching zero for each species.</w:t>
      </w:r>
      <w:r w:rsidR="00F60FF4">
        <w:rPr>
          <w:rFonts w:ascii="Times New Roman" w:hAnsi="Times New Roman" w:cs="Times New Roman"/>
          <w:sz w:val="24"/>
          <w:szCs w:val="24"/>
        </w:rPr>
        <w:t xml:space="preserve"> </w:t>
      </w:r>
      <w:r w:rsidR="00F60FF4">
        <w:rPr>
          <w:rFonts w:ascii="Times New Roman" w:hAnsi="Times New Roman" w:cs="Times New Roman"/>
          <w:sz w:val="24"/>
          <w:szCs w:val="24"/>
        </w:rPr>
        <w:t>This finding means that for an empiricist to use the NFD method, they would need to either 1)</w:t>
      </w:r>
      <w:r w:rsidR="00F60FF4" w:rsidRPr="007C0630">
        <w:rPr>
          <w:rFonts w:ascii="Times New Roman" w:hAnsi="Times New Roman" w:cs="Times New Roman"/>
          <w:sz w:val="24"/>
          <w:szCs w:val="24"/>
        </w:rPr>
        <w:t xml:space="preserve"> </w:t>
      </w:r>
      <w:r w:rsidR="00F60FF4">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p>
    <w:p w14:paraId="0C2EEC5F" w14:textId="54D0773F" w:rsidR="00794E37" w:rsidRPr="00715006" w:rsidRDefault="00962F12" w:rsidP="00A52E65">
      <w:pPr>
        <w:pStyle w:val="Normal1"/>
        <w:numPr>
          <w:ilvl w:val="1"/>
          <w:numId w:val="17"/>
        </w:numPr>
        <w:spacing w:line="360" w:lineRule="auto"/>
        <w:ind w:hanging="720"/>
        <w:rPr>
          <w:rFonts w:ascii="Times New Roman" w:hAnsi="Times New Roman"/>
          <w:i/>
          <w:sz w:val="24"/>
        </w:rPr>
      </w:pPr>
      <w:r>
        <w:rPr>
          <w:rFonts w:ascii="Times New Roman" w:hAnsi="Times New Roman" w:cs="Times New Roman"/>
          <w:i/>
          <w:sz w:val="24"/>
          <w:szCs w:val="24"/>
        </w:rPr>
        <w:lastRenderedPageBreak/>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119A750D" w:rsidR="00222289" w:rsidRPr="00222289" w:rsidRDefault="00222289" w:rsidP="00A52E65">
      <w:pPr>
        <w:pStyle w:val="Normal1"/>
        <w:numPr>
          <w:ilvl w:val="2"/>
          <w:numId w:val="17"/>
        </w:numPr>
        <w:spacing w:line="360" w:lineRule="auto"/>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w:t>
      </w:r>
      <w:r>
        <w:rPr>
          <w:rFonts w:ascii="Times New Roman" w:hAnsi="Times New Roman" w:cs="Times New Roman"/>
          <w:sz w:val="24"/>
          <w:szCs w:val="24"/>
        </w:rPr>
        <w:t xml:space="preserve">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910BE4"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60AA4296" w14:textId="54351327" w:rsidR="003B6E25"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w:t>
      </w:r>
      <w:r w:rsidR="003B6E25">
        <w:rPr>
          <w:rFonts w:ascii="Times New Roman" w:hAnsi="Times New Roman" w:cs="Times New Roman"/>
          <w:sz w:val="24"/>
          <w:szCs w:val="24"/>
        </w:rPr>
        <w:t xml:space="preserve">to </w:t>
      </w:r>
      <w:r>
        <w:rPr>
          <w:rFonts w:ascii="Times New Roman" w:hAnsi="Times New Roman" w:cs="Times New Roman"/>
          <w:sz w:val="24"/>
          <w:szCs w:val="24"/>
        </w:rPr>
        <w:t>its carrying capacity,</w:t>
      </w:r>
      <w:r w:rsidR="003B6E25">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 xml:space="preserve">growth rate. </w:t>
      </w:r>
    </w:p>
    <w:p w14:paraId="156DD1F1" w14:textId="077E5CE7" w:rsidR="00794E37" w:rsidRDefault="00CE6193" w:rsidP="00F60FF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R="00654900" w:rsidDel="00CE6193">
        <w:rPr>
          <w:rFonts w:ascii="Times New Roman" w:hAnsi="Times New Roman" w:cs="Times New Roman"/>
          <w:sz w:val="24"/>
          <w:szCs w:val="24"/>
        </w:rPr>
        <w:t>,</w:t>
      </w:r>
      <w:r>
        <w:rPr>
          <w:rFonts w:ascii="Times New Roman" w:hAnsi="Times New Roman" w:cs="Times New Roman"/>
          <w:sz w:val="24"/>
          <w:szCs w:val="24"/>
        </w:rPr>
        <w:t xml:space="preserve"> </w:t>
      </w:r>
      <w:r w:rsidR="003B6E25">
        <w:rPr>
          <w:rFonts w:ascii="Times New Roman" w:hAnsi="Times New Roman" w:cs="Times New Roman"/>
          <w:sz w:val="24"/>
          <w:szCs w:val="24"/>
        </w:rPr>
        <w:t xml:space="preserve">both </w:t>
      </w:r>
      <w:r w:rsidR="005349B2">
        <w:rPr>
          <w:rFonts w:ascii="Times New Roman" w:hAnsi="Times New Roman" w:cs="Times New Roman"/>
          <w:sz w:val="24"/>
          <w:szCs w:val="24"/>
        </w:rPr>
        <w:t xml:space="preserve">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15BEB215" w:rsidR="00D97F9C" w:rsidRPr="00D97F9C"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D97F9C">
        <w:rPr>
          <w:rFonts w:ascii="Times New Roman" w:hAnsi="Times New Roman" w:cs="Times New Roman"/>
          <w:i/>
          <w:sz w:val="24"/>
          <w:szCs w:val="24"/>
        </w:rPr>
        <w:t>mpirical approaches</w:t>
      </w:r>
    </w:p>
    <w:p w14:paraId="102DA607" w14:textId="4FC290E4"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w:t>
      </w:r>
      <w:r w:rsidRPr="00B0403D">
        <w:rPr>
          <w:rFonts w:ascii="Times New Roman" w:hAnsi="Times New Roman" w:cs="Times New Roman"/>
          <w:sz w:val="24"/>
          <w:szCs w:val="24"/>
        </w:rPr>
        <w:t>-specific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Start w:id="2"/>
      <w:r w:rsidRPr="00B0403D">
        <w:rPr>
          <w:rFonts w:ascii="Times New Roman" w:hAnsi="Times New Roman" w:cs="Times New Roman"/>
          <w:sz w:val="24"/>
          <w:szCs w:val="24"/>
        </w:rPr>
        <w:t xml:space="preserve">In </w:t>
      </w:r>
      <w:del w:id="3" w:author="bradcard" w:date="2018-12-27T17:30:00Z">
        <w:r w:rsidRPr="00B0403D" w:rsidDel="003B6E25">
          <w:rPr>
            <w:rFonts w:ascii="Times New Roman" w:hAnsi="Times New Roman" w:cs="Times New Roman"/>
            <w:sz w:val="24"/>
            <w:szCs w:val="24"/>
          </w:rPr>
          <w:delText>theory</w:delText>
        </w:r>
      </w:del>
      <w:ins w:id="4" w:author="bradcard" w:date="2018-12-27T17:30:00Z">
        <w:r w:rsidR="003B6E25">
          <w:rPr>
            <w:rFonts w:ascii="Times New Roman" w:hAnsi="Times New Roman" w:cs="Times New Roman"/>
            <w:sz w:val="24"/>
            <w:szCs w:val="24"/>
          </w:rPr>
          <w:t>principle</w:t>
        </w:r>
      </w:ins>
      <w:r w:rsidRPr="00B0403D">
        <w:rPr>
          <w:rFonts w:ascii="Times New Roman" w:hAnsi="Times New Roman" w:cs="Times New Roman"/>
          <w:sz w:val="24"/>
          <w:szCs w:val="24"/>
        </w:rPr>
        <w:t xml:space="preserve">,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w:t>
      </w:r>
      <w:del w:id="5" w:author="bradcard" w:date="2018-12-27T17:30:00Z">
        <w:r w:rsidR="00746E00" w:rsidRPr="00B0403D" w:rsidDel="003B6E25">
          <w:rPr>
            <w:rFonts w:ascii="Times New Roman" w:hAnsi="Times New Roman" w:cs="Times New Roman"/>
            <w:sz w:val="24"/>
            <w:szCs w:val="24"/>
          </w:rPr>
          <w:delText xml:space="preserve">An </w:delText>
        </w:r>
      </w:del>
      <w:ins w:id="6" w:author="bradcard" w:date="2018-12-27T17:30:00Z">
        <w:r w:rsidR="003B6E25">
          <w:rPr>
            <w:rFonts w:ascii="Times New Roman" w:hAnsi="Times New Roman" w:cs="Times New Roman"/>
            <w:sz w:val="24"/>
            <w:szCs w:val="24"/>
          </w:rPr>
          <w:t xml:space="preserve">So the most likely way to parameterize the model </w:t>
        </w:r>
      </w:ins>
      <w:del w:id="7" w:author="bradcard" w:date="2018-12-27T17:30:00Z">
        <w:r w:rsidR="00746E00" w:rsidRPr="00B0403D" w:rsidDel="003B6E25">
          <w:rPr>
            <w:rFonts w:ascii="Times New Roman" w:hAnsi="Times New Roman" w:cs="Times New Roman"/>
            <w:sz w:val="24"/>
            <w:szCs w:val="24"/>
          </w:rPr>
          <w:delText xml:space="preserve">alternative </w:delText>
        </w:r>
      </w:del>
      <w:r w:rsidR="00746E00" w:rsidRPr="00B0403D">
        <w:rPr>
          <w:rFonts w:ascii="Times New Roman" w:hAnsi="Times New Roman" w:cs="Times New Roman"/>
          <w:sz w:val="24"/>
          <w:szCs w:val="24"/>
        </w:rPr>
        <w:t>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αij</w:t>
      </w:r>
      <w:r w:rsidR="003E70E8">
        <w:rPr>
          <w:rFonts w:ascii="Times New Roman" w:hAnsi="Times New Roman" w:cs="Times New Roman"/>
          <w:sz w:val="24"/>
          <w:szCs w:val="24"/>
        </w:rPr>
        <w:t xml:space="preserve">). By doing so, one </w:t>
      </w:r>
      <w:r w:rsidR="003E70E8">
        <w:rPr>
          <w:rFonts w:ascii="Times New Roman" w:hAnsi="Times New Roman" w:cs="Times New Roman"/>
          <w:sz w:val="24"/>
          <w:szCs w:val="24"/>
        </w:rPr>
        <w:lastRenderedPageBreak/>
        <w:t xml:space="preserve">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commentRangeEnd w:id="2"/>
      <w:r w:rsidR="003B6E25">
        <w:rPr>
          <w:rStyle w:val="CommentReference"/>
        </w:rPr>
        <w:commentReference w:id="2"/>
      </w:r>
    </w:p>
    <w:p w14:paraId="424720E7" w14:textId="78B02221" w:rsidR="00746E00" w:rsidRPr="00746E00" w:rsidRDefault="00746E00" w:rsidP="00A52E65">
      <w:pPr>
        <w:pStyle w:val="Normal1"/>
        <w:numPr>
          <w:ilvl w:val="2"/>
          <w:numId w:val="17"/>
        </w:numPr>
        <w:spacing w:line="360" w:lineRule="auto"/>
        <w:rPr>
          <w:rFonts w:ascii="Times New Roman" w:hAnsi="Times New Roman" w:cs="Times New Roman"/>
          <w:i/>
          <w:sz w:val="24"/>
          <w:szCs w:val="24"/>
        </w:rPr>
      </w:pPr>
      <w:r w:rsidRPr="00746E00">
        <w:rPr>
          <w:rFonts w:ascii="Times New Roman" w:hAnsi="Times New Roman" w:cs="Times New Roman"/>
          <w:i/>
          <w:sz w:val="24"/>
          <w:szCs w:val="24"/>
        </w:rPr>
        <w:t>Limitations</w:t>
      </w:r>
    </w:p>
    <w:p w14:paraId="3DC606E6" w14:textId="74657B50" w:rsidR="001F4F32" w:rsidRPr="00992ECB"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An inherent </w:t>
      </w:r>
      <w:r w:rsidR="00645900">
        <w:rPr>
          <w:rFonts w:ascii="Times New Roman" w:hAnsi="Times New Roman" w:cs="Times New Roman"/>
          <w:sz w:val="24"/>
          <w:szCs w:val="24"/>
        </w:rPr>
        <w:t>limitation</w:t>
      </w:r>
      <w:r w:rsidR="00746E00">
        <w:rPr>
          <w:rFonts w:ascii="Times New Roman" w:hAnsi="Times New Roman" w:cs="Times New Roman"/>
          <w:sz w:val="24"/>
          <w:szCs w:val="24"/>
        </w:rPr>
        <w:t xml:space="preserve">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w:t>
      </w:r>
      <w:r w:rsidR="00645900" w:rsidRPr="00B0403D">
        <w:rPr>
          <w:rFonts w:ascii="Times New Roman" w:hAnsi="Times New Roman" w:cs="Times New Roman"/>
          <w:sz w:val="24"/>
          <w:szCs w:val="24"/>
        </w:rPr>
        <w:t xml:space="preserve">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w:t>
      </w:r>
      <w:bookmarkStart w:id="8" w:name="_GoBack"/>
      <w:bookmarkEnd w:id="8"/>
      <w:r w:rsidR="00F04515">
        <w:rPr>
          <w:rFonts w:ascii="Times New Roman" w:hAnsi="Times New Roman" w:cs="Times New Roman"/>
          <w:sz w:val="24"/>
          <w:szCs w:val="24"/>
        </w:rPr>
        <w:t>petitor</w:t>
      </w:r>
      <w:r w:rsidR="00181F81">
        <w:rPr>
          <w:rFonts w:ascii="Times New Roman" w:hAnsi="Times New Roman" w:cs="Times New Roman"/>
          <w:sz w:val="24"/>
          <w:szCs w:val="24"/>
        </w:rPr>
        <w:t xml:space="preserve">. </w:t>
      </w:r>
      <w:commentRangeStart w:id="9"/>
      <w:r w:rsidR="00C81335">
        <w:rPr>
          <w:rFonts w:ascii="Times New Roman" w:hAnsi="Times New Roman" w:cs="Times New Roman"/>
          <w:sz w:val="24"/>
          <w:szCs w:val="24"/>
        </w:rPr>
        <w:t>T</w:t>
      </w:r>
      <w:r w:rsidR="00181F81">
        <w:rPr>
          <w:rFonts w:ascii="Times New Roman" w:hAnsi="Times New Roman" w:cs="Times New Roman"/>
          <w:sz w:val="24"/>
          <w:szCs w:val="24"/>
        </w:rPr>
        <w:t>his assumption has been shown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invasibility, </w:t>
      </w:r>
      <w:del w:id="10" w:author="bradcard" w:date="2018-12-27T17:33:00Z">
        <w:r w:rsidR="00C81335" w:rsidDel="003B6E25">
          <w:rPr>
            <w:rFonts w:ascii="Times New Roman" w:hAnsi="Times New Roman" w:cs="Times New Roman"/>
            <w:sz w:val="24"/>
            <w:szCs w:val="24"/>
          </w:rPr>
          <w:delText xml:space="preserve">those </w:delText>
        </w:r>
      </w:del>
      <w:r w:rsidR="00C81335">
        <w:rPr>
          <w:rFonts w:ascii="Times New Roman" w:hAnsi="Times New Roman" w:cs="Times New Roman"/>
          <w:sz w:val="24"/>
          <w:szCs w:val="24"/>
        </w:rPr>
        <w:t xml:space="preserve">parameter values </w:t>
      </w:r>
      <w:del w:id="11" w:author="bradcard" w:date="2018-12-27T17:33:00Z">
        <w:r w:rsidR="00C81335" w:rsidDel="003B6E25">
          <w:rPr>
            <w:rFonts w:ascii="Times New Roman" w:hAnsi="Times New Roman" w:cs="Times New Roman"/>
            <w:sz w:val="24"/>
            <w:szCs w:val="24"/>
          </w:rPr>
          <w:delText xml:space="preserve">should </w:delText>
        </w:r>
      </w:del>
      <w:ins w:id="12" w:author="bradcard" w:date="2018-12-27T17:33:00Z">
        <w:r>
          <w:rPr>
            <w:rFonts w:ascii="Times New Roman" w:hAnsi="Times New Roman" w:cs="Times New Roman"/>
            <w:sz w:val="24"/>
            <w:szCs w:val="24"/>
          </w:rPr>
          <w:t xml:space="preserve">can still </w:t>
        </w:r>
      </w:ins>
      <w:r w:rsidR="00C81335">
        <w:rPr>
          <w:rFonts w:ascii="Times New Roman" w:hAnsi="Times New Roman" w:cs="Times New Roman"/>
          <w:sz w:val="24"/>
          <w:szCs w:val="24"/>
        </w:rPr>
        <w:t xml:space="preserve">accurately predict coexistence. </w:t>
      </w:r>
      <w:commentRangeEnd w:id="9"/>
      <w:r>
        <w:rPr>
          <w:rStyle w:val="CommentReference"/>
        </w:rPr>
        <w:commentReference w:id="9"/>
      </w:r>
    </w:p>
    <w:p w14:paraId="71037C3E" w14:textId="15BE455E" w:rsidR="00794E37" w:rsidRPr="00584734" w:rsidRDefault="00794E37"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1654F12" w:rsidR="00584734" w:rsidRDefault="00584734" w:rsidP="00A52E65">
      <w:pPr>
        <w:pStyle w:val="Normal1"/>
        <w:numPr>
          <w:ilvl w:val="2"/>
          <w:numId w:val="17"/>
        </w:numPr>
        <w:spacing w:line="360" w:lineRule="auto"/>
        <w:rPr>
          <w:rFonts w:ascii="Times New Roman" w:hAnsi="Times New Roman"/>
          <w:i/>
          <w:sz w:val="24"/>
        </w:rPr>
      </w:pPr>
      <w:r>
        <w:rPr>
          <w:rFonts w:ascii="Times New Roman" w:hAnsi="Times New Roman"/>
          <w:i/>
          <w:sz w:val="24"/>
        </w:rPr>
        <w:t>Theoretical background</w:t>
      </w:r>
    </w:p>
    <w:p w14:paraId="146EC4C5" w14:textId="69B3E208" w:rsidR="004D642C" w:rsidRPr="004D642C" w:rsidRDefault="004D642C" w:rsidP="00C1590A">
      <w:pPr>
        <w:pStyle w:val="Normal1"/>
        <w:spacing w:line="360" w:lineRule="auto"/>
        <w:ind w:firstLine="360"/>
        <w:rPr>
          <w:rFonts w:ascii="Times New Roman" w:hAnsi="Times New Roman" w:cs="Times New Roman"/>
          <w:sz w:val="24"/>
          <w:szCs w:val="24"/>
        </w:rPr>
      </w:pPr>
      <w:del w:id="13" w:author="bradcard" w:date="2018-12-27T17:34:00Z">
        <w:r w:rsidDel="003B6E25">
          <w:rPr>
            <w:rFonts w:ascii="Times New Roman" w:hAnsi="Times New Roman" w:cs="Times New Roman"/>
            <w:sz w:val="24"/>
            <w:szCs w:val="24"/>
          </w:rPr>
          <w:delText>One other</w:delText>
        </w:r>
      </w:del>
      <w:ins w:id="14" w:author="bradcard" w:date="2018-12-27T17:34:00Z">
        <w:r w:rsidR="003B6E25">
          <w:rPr>
            <w:rFonts w:ascii="Times New Roman" w:hAnsi="Times New Roman" w:cs="Times New Roman"/>
            <w:sz w:val="24"/>
            <w:szCs w:val="24"/>
          </w:rPr>
          <w:t>A third</w:t>
        </w:r>
      </w:ins>
      <w:r>
        <w:rPr>
          <w:rFonts w:ascii="Times New Roman" w:hAnsi="Times New Roman" w:cs="Times New Roman"/>
          <w:sz w:val="24"/>
          <w:szCs w:val="24"/>
        </w:rPr>
        <w:t xml:space="preserve"> empirical method </w:t>
      </w:r>
      <w:ins w:id="15" w:author="bradcard" w:date="2018-12-27T17:34:00Z">
        <w:r w:rsidR="003B6E25">
          <w:rPr>
            <w:rFonts w:ascii="Times New Roman" w:hAnsi="Times New Roman" w:cs="Times New Roman"/>
            <w:sz w:val="24"/>
            <w:szCs w:val="24"/>
          </w:rPr>
          <w:t xml:space="preserve">for measuring ND and RFD </w:t>
        </w:r>
      </w:ins>
      <w:r>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ins w:id="16" w:author="bradcard" w:date="2018-12-27T17:34:00Z">
        <w:r w:rsidR="003B6E25">
          <w:rPr>
            <w:rFonts w:ascii="Times New Roman" w:hAnsi="Times New Roman" w:cs="Times New Roman"/>
            <w:sz w:val="24"/>
            <w:szCs w:val="24"/>
          </w:rPr>
          <w:t>s</w:t>
        </w:r>
      </w:ins>
      <w:r w:rsidR="0037083C">
        <w:rPr>
          <w:rFonts w:ascii="Times New Roman" w:hAnsi="Times New Roman" w:cs="Times New Roman"/>
          <w:sz w:val="24"/>
          <w:szCs w:val="24"/>
        </w:rPr>
        <w:t xml:space="preserve"> that</w:t>
      </w:r>
      <w:r>
        <w:rPr>
          <w:rFonts w:ascii="Times New Roman" w:hAnsi="Times New Roman" w:cs="Times New Roman"/>
          <w:sz w:val="24"/>
          <w:szCs w:val="24"/>
        </w:rPr>
        <w:t xml:space="preserve"> evaluate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del w:id="17" w:author="bradcard" w:date="2018-12-27T17:35:00Z">
        <w:r w:rsidR="00F16868" w:rsidDel="003B6E25">
          <w:rPr>
            <w:rFonts w:ascii="Times New Roman" w:hAnsi="Times New Roman" w:cs="Times New Roman"/>
            <w:sz w:val="24"/>
            <w:szCs w:val="24"/>
          </w:rPr>
          <w:delText xml:space="preserve">From </w:delText>
        </w:r>
      </w:del>
      <w:ins w:id="18" w:author="bradcard" w:date="2018-12-27T17:35:00Z">
        <w:r w:rsidR="003B6E25">
          <w:rPr>
            <w:rFonts w:ascii="Times New Roman" w:hAnsi="Times New Roman" w:cs="Times New Roman"/>
            <w:sz w:val="24"/>
            <w:szCs w:val="24"/>
          </w:rPr>
          <w:t xml:space="preserve">In </w:t>
        </w:r>
      </w:ins>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787F780E" w14:textId="77777777" w:rsidR="00F16868" w:rsidRDefault="00910BE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4D2D9DA8" w14:textId="155320D3" w:rsidR="004D642C" w:rsidRDefault="003B6E25" w:rsidP="00C1590A">
      <w:pPr>
        <w:pStyle w:val="Normal1"/>
        <w:tabs>
          <w:tab w:val="left" w:pos="8820"/>
        </w:tabs>
        <w:spacing w:line="360" w:lineRule="auto"/>
        <w:rPr>
          <w:rFonts w:ascii="Times New Roman" w:hAnsi="Times New Roman" w:cs="Times New Roman"/>
          <w:sz w:val="24"/>
          <w:szCs w:val="24"/>
        </w:rPr>
      </w:pPr>
      <w:ins w:id="19" w:author="bradcard" w:date="2018-12-27T17:35:00Z">
        <w:r>
          <w:rPr>
            <w:rFonts w:ascii="Times New Roman" w:hAnsi="Times New Roman" w:cs="Times New Roman"/>
            <w:sz w:val="24"/>
            <w:szCs w:val="24"/>
          </w:rPr>
          <w:t xml:space="preserve">[EXPLAIN THE RATIONALE OF SI, WHICH IS THAT SI = 0 MEANS THE TWO SPECIE HAVE NO RESOURCE OVERLAP, AND AN SI APPROACHING </w:t>
        </w:r>
      </w:ins>
      <w:ins w:id="20" w:author="bradcard" w:date="2018-12-27T17:37:00Z">
        <w:r w:rsidR="003155F3">
          <w:rPr>
            <w:rFonts w:ascii="Times New Roman" w:hAnsi="Times New Roman" w:cs="Times New Roman"/>
            <w:sz w:val="24"/>
            <w:szCs w:val="24"/>
          </w:rPr>
          <w:t xml:space="preserve">1 MEANS THERE IS SUBSTANTIAL OVERLAP] </w:t>
        </w:r>
      </w:ins>
      <w:r w:rsidR="00F16868">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sidR="00F16868">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F16868">
        <w:rPr>
          <w:rFonts w:ascii="Times New Roman" w:hAnsi="Times New Roman" w:cs="Times New Roman"/>
          <w:sz w:val="24"/>
          <w:szCs w:val="24"/>
        </w:rPr>
        <w:t xml:space="preserve"> </w:t>
      </w:r>
      <w:r w:rsidR="00F16868">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F16868">
        <w:rPr>
          <w:rFonts w:ascii="Times New Roman" w:hAnsi="Times New Roman" w:cs="Times New Roman"/>
          <w:sz w:val="24"/>
          <w:szCs w:val="24"/>
        </w:rPr>
        <w:fldChar w:fldCharType="separate"/>
      </w:r>
      <w:r w:rsidR="00F16868" w:rsidRPr="00F16868">
        <w:rPr>
          <w:rFonts w:ascii="Times New Roman" w:hAnsi="Times New Roman" w:cs="Times New Roman"/>
          <w:noProof/>
          <w:sz w:val="24"/>
          <w:szCs w:val="24"/>
        </w:rPr>
        <w:t>(Adler et al. 2007)</w:t>
      </w:r>
      <w:r w:rsidR="00F16868">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sidR="00F16868">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sidR="00F16868">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sidR="00F16868">
        <w:rPr>
          <w:rFonts w:ascii="Times New Roman" w:hAnsi="Times New Roman" w:cs="Times New Roman"/>
          <w:sz w:val="24"/>
          <w:szCs w:val="24"/>
        </w:rPr>
        <w:t xml:space="preserve"> </w:t>
      </w:r>
      <w:r w:rsidR="00F16868">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F16868">
        <w:rPr>
          <w:rFonts w:ascii="Times New Roman" w:hAnsi="Times New Roman" w:cs="Times New Roman"/>
          <w:sz w:val="24"/>
          <w:szCs w:val="24"/>
        </w:rPr>
        <w:fldChar w:fldCharType="separate"/>
      </w:r>
      <w:r w:rsidR="00F16868" w:rsidRPr="00F16868">
        <w:rPr>
          <w:rFonts w:ascii="Times New Roman" w:hAnsi="Times New Roman" w:cs="Times New Roman"/>
          <w:noProof/>
          <w:sz w:val="24"/>
          <w:szCs w:val="24"/>
        </w:rPr>
        <w:t>(Narwani et al. 2013)</w:t>
      </w:r>
      <w:r w:rsidR="00F16868">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sidR="00F16868">
        <w:rPr>
          <w:rFonts w:ascii="Times New Roman" w:hAnsi="Times New Roman" w:cs="Times New Roman"/>
          <w:sz w:val="24"/>
          <w:szCs w:val="24"/>
        </w:rPr>
        <w:t xml:space="preserve">Further, </w:t>
      </w:r>
      <w:r w:rsidR="00F16868" w:rsidRPr="0037083C">
        <w:rPr>
          <w:rFonts w:ascii="Times New Roman" w:hAnsi="Times New Roman" w:cs="Times New Roman"/>
          <w:sz w:val="24"/>
          <w:szCs w:val="24"/>
        </w:rPr>
        <w:t xml:space="preserve">Carroll et al. (2011) </w:t>
      </w:r>
      <w:del w:id="21" w:author="bradcard" w:date="2018-12-27T17:37:00Z">
        <w:r w:rsidR="001237AF" w:rsidDel="003155F3">
          <w:rPr>
            <w:rFonts w:ascii="Times New Roman" w:hAnsi="Times New Roman" w:cs="Times New Roman"/>
            <w:sz w:val="24"/>
            <w:szCs w:val="24"/>
          </w:rPr>
          <w:delText xml:space="preserve">verbally </w:delText>
        </w:r>
      </w:del>
      <w:r w:rsidR="00F16868">
        <w:rPr>
          <w:rFonts w:ascii="Times New Roman" w:hAnsi="Times New Roman" w:cs="Times New Roman"/>
          <w:sz w:val="24"/>
          <w:szCs w:val="24"/>
        </w:rPr>
        <w:t>defined the</w:t>
      </w:r>
      <w:r w:rsidR="00F16868" w:rsidRPr="0037083C">
        <w:rPr>
          <w:rFonts w:ascii="Times New Roman" w:hAnsi="Times New Roman" w:cs="Times New Roman"/>
          <w:sz w:val="24"/>
          <w:szCs w:val="24"/>
        </w:rPr>
        <w:t xml:space="preserve"> c</w:t>
      </w:r>
      <w:commentRangeStart w:id="22"/>
      <w:r w:rsidR="00F16868" w:rsidRPr="0037083C">
        <w:rPr>
          <w:rFonts w:ascii="Times New Roman" w:hAnsi="Times New Roman" w:cs="Times New Roman"/>
          <w:sz w:val="24"/>
          <w:szCs w:val="24"/>
        </w:rPr>
        <w:t xml:space="preserve">ommunity-level </w:t>
      </w:r>
      <w:r w:rsidR="00F16868">
        <w:rPr>
          <w:rFonts w:ascii="Times New Roman" w:hAnsi="Times New Roman" w:cs="Times New Roman"/>
          <w:sz w:val="24"/>
          <w:szCs w:val="24"/>
        </w:rPr>
        <w:t xml:space="preserve">ND </w:t>
      </w:r>
      <w:commentRangeEnd w:id="22"/>
      <w:r w:rsidR="003155F3">
        <w:rPr>
          <w:rStyle w:val="CommentReference"/>
        </w:rPr>
        <w:commentReference w:id="22"/>
      </w:r>
      <w:r w:rsidR="00F16868">
        <w:rPr>
          <w:rFonts w:ascii="Times New Roman" w:hAnsi="Times New Roman" w:cs="Times New Roman"/>
          <w:sz w:val="24"/>
          <w:szCs w:val="24"/>
        </w:rPr>
        <w:t xml:space="preserve">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F16868">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F16868">
        <w:rPr>
          <w:rFonts w:ascii="Times New Roman" w:hAnsi="Times New Roman" w:cs="Times New Roman"/>
          <w:sz w:val="24"/>
          <w:szCs w:val="24"/>
        </w:rPr>
        <w:t xml:space="preserve"> </w:t>
      </w:r>
    </w:p>
    <w:p w14:paraId="6A061783" w14:textId="58C38E5B" w:rsidR="00022B29" w:rsidRDefault="00022B29" w:rsidP="00C1590A">
      <w:pPr>
        <w:pStyle w:val="Normal1"/>
        <w:spacing w:line="360" w:lineRule="auto"/>
        <w:ind w:firstLine="360"/>
        <w:rPr>
          <w:rFonts w:ascii="Times New Roman" w:hAnsi="Times New Roman" w:cs="Times New Roman"/>
          <w:sz w:val="24"/>
          <w:szCs w:val="24"/>
        </w:rPr>
      </w:pPr>
      <w:commentRangeStart w:id="23"/>
      <w:del w:id="24" w:author="bradcard" w:date="2018-12-27T17:37:00Z">
        <w:r w:rsidDel="003155F3">
          <w:rPr>
            <w:rFonts w:ascii="Times New Roman" w:hAnsi="Times New Roman" w:cs="Times New Roman"/>
            <w:sz w:val="24"/>
            <w:szCs w:val="24"/>
          </w:rPr>
          <w:delText xml:space="preserve">Here, we </w:delText>
        </w:r>
        <w:r w:rsidR="00F16868" w:rsidDel="003155F3">
          <w:rPr>
            <w:rFonts w:ascii="Times New Roman" w:hAnsi="Times New Roman" w:cs="Times New Roman"/>
            <w:sz w:val="24"/>
            <w:szCs w:val="24"/>
          </w:rPr>
          <w:delText>argue that s</w:delText>
        </w:r>
      </w:del>
      <w:ins w:id="25" w:author="bradcard" w:date="2018-12-27T17:37:00Z">
        <w:r w:rsidR="003155F3">
          <w:rPr>
            <w:rFonts w:ascii="Times New Roman" w:hAnsi="Times New Roman" w:cs="Times New Roman"/>
            <w:sz w:val="24"/>
            <w:szCs w:val="24"/>
          </w:rPr>
          <w:t>S</w:t>
        </w:r>
      </w:ins>
      <w:r w:rsidR="00F16868">
        <w:rPr>
          <w:rFonts w:ascii="Times New Roman" w:hAnsi="Times New Roman" w:cs="Times New Roman"/>
          <w:sz w:val="24"/>
          <w:szCs w:val="24"/>
        </w:rPr>
        <w:t>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w:t>
      </w:r>
      <w:ins w:id="26" w:author="bradcard" w:date="2018-12-27T17:38:00Z">
        <w:r w:rsidR="003155F3">
          <w:rPr>
            <w:rFonts w:ascii="Times New Roman" w:hAnsi="Times New Roman" w:cs="Times New Roman"/>
            <w:sz w:val="24"/>
            <w:szCs w:val="24"/>
          </w:rPr>
          <w:t xml:space="preserve">of the </w:t>
        </w:r>
      </w:ins>
      <w:r w:rsidR="000F056C">
        <w:rPr>
          <w:rFonts w:ascii="Times New Roman" w:hAnsi="Times New Roman" w:cs="Times New Roman"/>
          <w:sz w:val="24"/>
          <w:szCs w:val="24"/>
        </w:rPr>
        <w:t xml:space="preserve">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C81335">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w:t>
      </w:r>
      <w:r w:rsidR="000F056C">
        <w:rPr>
          <w:rFonts w:ascii="Times New Roman" w:hAnsi="Times New Roman" w:cs="Times New Roman"/>
          <w:sz w:val="24"/>
          <w:szCs w:val="24"/>
        </w:rPr>
        <w:lastRenderedPageBreak/>
        <w:t xml:space="preserve">used to calculate ND and RFD, and to assess Chesson’s inequality. </w:t>
      </w:r>
      <w:commentRangeEnd w:id="23"/>
      <w:r w:rsidR="003155F3">
        <w:rPr>
          <w:rStyle w:val="CommentReference"/>
        </w:rPr>
        <w:commentReference w:id="23"/>
      </w:r>
      <w:commentRangeStart w:id="27"/>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06C0E27F" w14:textId="77777777" w:rsidR="00022B29" w:rsidRPr="00B0403D" w:rsidRDefault="00910BE4"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30BDD6D0" w14:textId="77777777"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r w:rsidR="001612BE" w:rsidRPr="003E1084">
        <w:rPr>
          <w:rFonts w:ascii="Times New Roman" w:hAnsi="Times New Roman" w:cs="Times New Roman"/>
          <w:i/>
          <w:sz w:val="24"/>
          <w:szCs w:val="24"/>
        </w:rPr>
        <w:t>i</w:t>
      </w:r>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DE6B7A2" w14:textId="77777777"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71FCC66" w14:textId="77777777" w:rsidR="00A2065E" w:rsidRPr="00B0403D" w:rsidRDefault="00910BE4"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39F112FD" w14:textId="77777777" w:rsidR="00A2065E" w:rsidRPr="00B0403D" w:rsidRDefault="00910BE4"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707234A5" w14:textId="7777777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to the competition </w:t>
      </w:r>
      <w:r w:rsidRPr="00B0403D">
        <w:rPr>
          <w:rFonts w:ascii="Times New Roman" w:hAnsi="Times New Roman" w:cs="Times New Roman"/>
          <w:sz w:val="24"/>
          <w:szCs w:val="24"/>
        </w:rPr>
        <w:lastRenderedPageBreak/>
        <w:t>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commentRangeEnd w:id="27"/>
      <w:r w:rsidR="00DD202C">
        <w:rPr>
          <w:rStyle w:val="CommentReference"/>
        </w:rPr>
        <w:commentReference w:id="27"/>
      </w:r>
    </w:p>
    <w:p w14:paraId="685A9BBE" w14:textId="16CE5744" w:rsidR="00022B29" w:rsidRDefault="00022B29" w:rsidP="00A52E65">
      <w:pPr>
        <w:pStyle w:val="Normal1"/>
        <w:numPr>
          <w:ilvl w:val="2"/>
          <w:numId w:val="19"/>
        </w:numPr>
        <w:spacing w:line="360" w:lineRule="auto"/>
        <w:ind w:left="1080"/>
        <w:rPr>
          <w:rFonts w:ascii="Times New Roman" w:hAnsi="Times New Roman" w:cs="Times New Roman"/>
          <w:i/>
          <w:sz w:val="24"/>
          <w:szCs w:val="24"/>
        </w:rPr>
      </w:pPr>
      <w:commentRangeStart w:id="28"/>
      <w:del w:id="29" w:author="bradcard" w:date="2018-12-28T13:10:00Z">
        <w:r w:rsidDel="00F52812">
          <w:rPr>
            <w:rFonts w:ascii="Times New Roman" w:hAnsi="Times New Roman" w:cs="Times New Roman"/>
            <w:i/>
            <w:sz w:val="24"/>
            <w:szCs w:val="24"/>
          </w:rPr>
          <w:delText>Potential e</w:delText>
        </w:r>
      </w:del>
      <w:ins w:id="30" w:author="bradcard" w:date="2018-12-28T13:10:00Z">
        <w:r w:rsidR="00F52812">
          <w:rPr>
            <w:rFonts w:ascii="Times New Roman" w:hAnsi="Times New Roman" w:cs="Times New Roman"/>
            <w:i/>
            <w:sz w:val="24"/>
            <w:szCs w:val="24"/>
          </w:rPr>
          <w:t>E</w:t>
        </w:r>
      </w:ins>
      <w:r>
        <w:rPr>
          <w:rFonts w:ascii="Times New Roman" w:hAnsi="Times New Roman" w:cs="Times New Roman"/>
          <w:i/>
          <w:sz w:val="24"/>
          <w:szCs w:val="24"/>
        </w:rPr>
        <w:t>mpirical approache</w:t>
      </w:r>
      <w:commentRangeEnd w:id="28"/>
      <w:r w:rsidR="00F52812">
        <w:rPr>
          <w:rStyle w:val="CommentReference"/>
        </w:rPr>
        <w:commentReference w:id="28"/>
      </w:r>
      <w:r>
        <w:rPr>
          <w:rFonts w:ascii="Times New Roman" w:hAnsi="Times New Roman" w:cs="Times New Roman"/>
          <w:i/>
          <w:sz w:val="24"/>
          <w:szCs w:val="24"/>
        </w:rPr>
        <w:t>s</w:t>
      </w:r>
    </w:p>
    <w:p w14:paraId="7715C753" w14:textId="77777777"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44BA9DE0" w14:textId="575D77FA"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ins w:id="31" w:author="bradcard" w:date="2018-12-28T13:12:00Z">
        <w:r w:rsidR="00F52812">
          <w:rPr>
            <w:rFonts w:ascii="Times New Roman" w:hAnsi="Times New Roman" w:cs="Times New Roman"/>
            <w:sz w:val="24"/>
            <w:szCs w:val="24"/>
          </w:rPr>
          <w:t xml:space="preserve"> </w:t>
        </w:r>
      </w:ins>
      <w:del w:id="32" w:author="bradcard" w:date="2018-12-28T13:12:00Z">
        <w:r w:rsidR="000B6B08" w:rsidDel="00F52812">
          <w:rPr>
            <w:rFonts w:ascii="Times New Roman" w:hAnsi="Times New Roman" w:cs="Times New Roman"/>
            <w:sz w:val="24"/>
            <w:szCs w:val="24"/>
          </w:rPr>
          <w:delText xml:space="preserve"> the </w:delText>
        </w:r>
      </w:del>
      <w:ins w:id="33" w:author="bradcard" w:date="2018-12-28T13:12:00Z">
        <w:r w:rsidR="00F52812">
          <w:rPr>
            <w:rFonts w:ascii="Times New Roman" w:hAnsi="Times New Roman" w:cs="Times New Roman"/>
            <w:sz w:val="24"/>
            <w:szCs w:val="24"/>
          </w:rPr>
          <w:t>an</w:t>
        </w:r>
      </w:ins>
      <w:r w:rsidR="000B6B08">
        <w:rPr>
          <w:rFonts w:ascii="Times New Roman" w:hAnsi="Times New Roman" w:cs="Times New Roman"/>
          <w:sz w:val="24"/>
          <w:szCs w:val="24"/>
        </w:rPr>
        <w:t>other species</w:t>
      </w:r>
      <w:ins w:id="34" w:author="bradcard" w:date="2018-12-28T13:13:00Z">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ins>
      <w:del w:id="35" w:author="bradcard" w:date="2018-12-28T13:13:00Z">
        <w:r w:rsidDel="00F52812">
          <w:rPr>
            <w:rFonts w:ascii="Times New Roman" w:hAnsi="Times New Roman" w:cs="Times New Roman"/>
            <w:sz w:val="24"/>
            <w:szCs w:val="24"/>
            <w:lang w:eastAsia="zh-TW"/>
          </w:rPr>
          <w:delText xml:space="preserve"> </w:delText>
        </w:r>
      </w:del>
      <w:del w:id="36" w:author="bradcard" w:date="2018-12-28T13:12:00Z">
        <w:r w:rsidDel="00F52812">
          <w:rPr>
            <w:rFonts w:ascii="Times New Roman" w:hAnsi="Times New Roman" w:cs="Times New Roman"/>
            <w:sz w:val="24"/>
            <w:szCs w:val="24"/>
            <w:lang w:eastAsia="zh-TW"/>
          </w:rPr>
          <w:delText>might only be</w:delText>
        </w:r>
      </w:del>
      <w:ins w:id="37" w:author="bradcard" w:date="2018-12-28T13:12:00Z">
        <w:r w:rsidR="00F52812">
          <w:rPr>
            <w:rFonts w:ascii="Times New Roman" w:hAnsi="Times New Roman" w:cs="Times New Roman"/>
            <w:sz w:val="24"/>
            <w:szCs w:val="24"/>
            <w:lang w:eastAsia="zh-TW"/>
          </w:rPr>
          <w:t>is</w:t>
        </w:r>
      </w:ins>
      <w:ins w:id="38" w:author="bradcard" w:date="2018-12-28T13:13:00Z">
        <w:r w:rsidR="00F52812">
          <w:rPr>
            <w:rFonts w:ascii="Times New Roman" w:hAnsi="Times New Roman" w:cs="Times New Roman"/>
            <w:sz w:val="24"/>
            <w:szCs w:val="24"/>
            <w:lang w:eastAsia="zh-TW"/>
          </w:rPr>
          <w:t xml:space="preserve"> only</w:t>
        </w:r>
      </w:ins>
      <w:r>
        <w:rPr>
          <w:rFonts w:ascii="Times New Roman" w:hAnsi="Times New Roman" w:cs="Times New Roman"/>
          <w:sz w:val="24"/>
          <w:szCs w:val="24"/>
          <w:lang w:eastAsia="zh-TW"/>
        </w:rPr>
        <w:t xml:space="preserve"> practical for organisms whose </w:t>
      </w:r>
      <w:ins w:id="39" w:author="bradcard" w:date="2018-12-28T13:12:00Z">
        <w:r w:rsidR="00F52812">
          <w:rPr>
            <w:rFonts w:ascii="Times New Roman" w:hAnsi="Times New Roman" w:cs="Times New Roman"/>
            <w:sz w:val="24"/>
            <w:szCs w:val="24"/>
            <w:lang w:eastAsia="zh-TW"/>
          </w:rPr>
          <w:t xml:space="preserve">population </w:t>
        </w:r>
      </w:ins>
      <w:r>
        <w:rPr>
          <w:rFonts w:ascii="Times New Roman" w:hAnsi="Times New Roman" w:cs="Times New Roman"/>
          <w:sz w:val="24"/>
          <w:szCs w:val="24"/>
          <w:lang w:eastAsia="zh-TW"/>
        </w:rPr>
        <w:t>growth rate</w:t>
      </w:r>
      <w:ins w:id="40" w:author="bradcard" w:date="2018-12-28T13:12:00Z">
        <w:r w:rsidR="00F52812">
          <w:rPr>
            <w:rFonts w:ascii="Times New Roman" w:hAnsi="Times New Roman" w:cs="Times New Roman"/>
            <w:sz w:val="24"/>
            <w:szCs w:val="24"/>
            <w:lang w:eastAsia="zh-TW"/>
          </w:rPr>
          <w:t>s</w:t>
        </w:r>
      </w:ins>
      <w:r>
        <w:rPr>
          <w:rFonts w:ascii="Times New Roman" w:hAnsi="Times New Roman" w:cs="Times New Roman"/>
          <w:sz w:val="24"/>
          <w:szCs w:val="24"/>
          <w:lang w:eastAsia="zh-TW"/>
        </w:rPr>
        <w:t xml:space="preserve"> are easy to measure</w:t>
      </w:r>
      <w:ins w:id="41" w:author="bradcard" w:date="2018-12-28T13:13:00Z">
        <w:r w:rsidR="00F52812">
          <w:rPr>
            <w:rFonts w:ascii="Times New Roman" w:hAnsi="Times New Roman" w:cs="Times New Roman"/>
            <w:sz w:val="24"/>
            <w:szCs w:val="24"/>
            <w:lang w:eastAsia="zh-TW"/>
          </w:rPr>
          <w:t xml:space="preserve">, such as for small and fast-growing organisms (bacteria, algae, </w:t>
        </w:r>
      </w:ins>
      <w:ins w:id="42" w:author="bradcard" w:date="2018-12-28T13:14:00Z">
        <w:r w:rsidR="00F52812">
          <w:rPr>
            <w:rFonts w:ascii="Times New Roman" w:hAnsi="Times New Roman" w:cs="Times New Roman"/>
            <w:sz w:val="24"/>
            <w:szCs w:val="24"/>
            <w:lang w:eastAsia="zh-TW"/>
          </w:rPr>
          <w:t>invertebrates, etc.).</w:t>
        </w:r>
      </w:ins>
      <w:del w:id="43" w:author="bradcard" w:date="2018-12-28T13:13:00Z">
        <w:r w:rsidDel="00F52812">
          <w:rPr>
            <w:rFonts w:ascii="Times New Roman" w:hAnsi="Times New Roman" w:cs="Times New Roman"/>
            <w:sz w:val="24"/>
            <w:szCs w:val="24"/>
            <w:lang w:eastAsia="zh-TW"/>
          </w:rPr>
          <w:delText>.</w:delText>
        </w:r>
      </w:del>
      <w:r>
        <w:rPr>
          <w:rFonts w:ascii="Times New Roman" w:hAnsi="Times New Roman" w:cs="Times New Roman"/>
          <w:sz w:val="24"/>
          <w:szCs w:val="24"/>
          <w:lang w:eastAsia="zh-TW"/>
        </w:rPr>
        <w:t xml:space="preserve"> </w:t>
      </w:r>
      <w:del w:id="44" w:author="bradcard" w:date="2018-12-28T13:13:00Z">
        <w:r w:rsidR="00607E45" w:rsidDel="00F52812">
          <w:rPr>
            <w:rFonts w:ascii="Times New Roman" w:hAnsi="Times New Roman" w:cs="Times New Roman"/>
            <w:sz w:val="24"/>
            <w:szCs w:val="24"/>
          </w:rPr>
          <w:delText xml:space="preserve">Measuring sensitivity metric requires one to perform mutual invasibility experiments. </w:delText>
        </w:r>
      </w:del>
      <w:del w:id="45" w:author="bradcard" w:date="2018-12-28T13:14:00Z">
        <w:r w:rsidR="00607E45" w:rsidDel="00F52812">
          <w:rPr>
            <w:rFonts w:ascii="Times New Roman" w:hAnsi="Times New Roman" w:cs="Times New Roman"/>
            <w:sz w:val="24"/>
            <w:szCs w:val="24"/>
          </w:rPr>
          <w:delText>Such</w:delText>
        </w:r>
      </w:del>
      <w:ins w:id="46" w:author="bradcard" w:date="2018-12-28T13:14:00Z">
        <w:r w:rsidR="00F52812">
          <w:rPr>
            <w:rFonts w:ascii="Times New Roman" w:hAnsi="Times New Roman" w:cs="Times New Roman"/>
            <w:sz w:val="24"/>
            <w:szCs w:val="24"/>
          </w:rPr>
          <w:t>Mutual invasibility</w:t>
        </w:r>
      </w:ins>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ins w:id="47" w:author="bradcard" w:date="2018-12-28T13:14:00Z">
        <w:r w:rsidR="00F52812">
          <w:rPr>
            <w:rFonts w:ascii="Times New Roman" w:hAnsi="Times New Roman" w:cs="Times New Roman"/>
            <w:sz w:val="24"/>
            <w:szCs w:val="24"/>
          </w:rPr>
          <w:t>er</w:t>
        </w:r>
      </w:ins>
      <w:r w:rsidR="00802B66">
        <w:rPr>
          <w:rFonts w:ascii="Times New Roman" w:hAnsi="Times New Roman" w:cs="Times New Roman"/>
          <w:sz w:val="24"/>
          <w:szCs w:val="24"/>
        </w:rPr>
        <w:t xml:space="preserve"> to appl</w:t>
      </w:r>
      <w:ins w:id="48" w:author="bradcard" w:date="2018-12-28T13:12:00Z">
        <w:r w:rsidR="00F52812">
          <w:rPr>
            <w:rFonts w:ascii="Times New Roman" w:hAnsi="Times New Roman" w:cs="Times New Roman"/>
            <w:sz w:val="24"/>
            <w:szCs w:val="24"/>
          </w:rPr>
          <w:t>y</w:t>
        </w:r>
      </w:ins>
      <w:del w:id="49" w:author="bradcard" w:date="2018-12-28T13:12:00Z">
        <w:r w:rsidR="00802B66" w:rsidDel="00F52812">
          <w:rPr>
            <w:rFonts w:ascii="Times New Roman" w:hAnsi="Times New Roman" w:cs="Times New Roman"/>
            <w:sz w:val="24"/>
            <w:szCs w:val="24"/>
          </w:rPr>
          <w:delText>ied</w:delText>
        </w:r>
      </w:del>
      <w:r w:rsidR="00802B66">
        <w:rPr>
          <w:rFonts w:ascii="Times New Roman" w:hAnsi="Times New Roman" w:cs="Times New Roman"/>
          <w:sz w:val="24"/>
          <w:szCs w:val="24"/>
        </w:rPr>
        <w:t xml:space="preserve"> to organisms that require</w:t>
      </w:r>
      <w:del w:id="50" w:author="bradcard" w:date="2018-12-28T13:14:00Z">
        <w:r w:rsidR="00802B66" w:rsidDel="00F52812">
          <w:rPr>
            <w:rFonts w:ascii="Times New Roman" w:hAnsi="Times New Roman" w:cs="Times New Roman"/>
            <w:sz w:val="24"/>
            <w:szCs w:val="24"/>
          </w:rPr>
          <w:delText>s</w:delText>
        </w:r>
      </w:del>
      <w:r w:rsidR="00802B66">
        <w:rPr>
          <w:rFonts w:ascii="Times New Roman" w:hAnsi="Times New Roman" w:cs="Times New Roman"/>
          <w:sz w:val="24"/>
          <w:szCs w:val="24"/>
        </w:rPr>
        <w:t xml:space="preserve"> l</w:t>
      </w:r>
      <w:del w:id="51" w:author="bradcard" w:date="2018-12-28T13:14:00Z">
        <w:r w:rsidR="00802B66" w:rsidDel="00F52812">
          <w:rPr>
            <w:rFonts w:ascii="Times New Roman" w:hAnsi="Times New Roman" w:cs="Times New Roman"/>
            <w:sz w:val="24"/>
            <w:szCs w:val="24"/>
          </w:rPr>
          <w:delText>arge amount of efforts to</w:delText>
        </w:r>
      </w:del>
      <w:ins w:id="52" w:author="bradcard" w:date="2018-12-28T13:14:00Z">
        <w:r w:rsidR="00F52812">
          <w:rPr>
            <w:rFonts w:ascii="Times New Roman" w:hAnsi="Times New Roman" w:cs="Times New Roman"/>
            <w:sz w:val="24"/>
            <w:szCs w:val="24"/>
          </w:rPr>
          <w:t>ong periods of time to</w:t>
        </w:r>
      </w:ins>
      <w:r w:rsidR="00802B66">
        <w:rPr>
          <w:rFonts w:ascii="Times New Roman" w:hAnsi="Times New Roman" w:cs="Times New Roman"/>
          <w:sz w:val="24"/>
          <w:szCs w:val="24"/>
        </w:rPr>
        <w:t xml:space="preserve">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A52E65">
      <w:pPr>
        <w:pStyle w:val="Normal1"/>
        <w:numPr>
          <w:ilvl w:val="1"/>
          <w:numId w:val="19"/>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A52E65">
      <w:pPr>
        <w:pStyle w:val="Normal1"/>
        <w:numPr>
          <w:ilvl w:val="2"/>
          <w:numId w:val="20"/>
        </w:numPr>
        <w:spacing w:line="360" w:lineRule="auto"/>
        <w:ind w:left="1080"/>
        <w:rPr>
          <w:rFonts w:ascii="Times New Roman" w:hAnsi="Times New Roman"/>
          <w:i/>
          <w:sz w:val="24"/>
        </w:rPr>
      </w:pPr>
      <w:r>
        <w:rPr>
          <w:rFonts w:ascii="Times New Roman" w:hAnsi="Times New Roman"/>
          <w:i/>
          <w:sz w:val="24"/>
        </w:rPr>
        <w:t>Theoretical background</w:t>
      </w:r>
    </w:p>
    <w:p w14:paraId="0ECA683B" w14:textId="3567B369" w:rsidR="00D3614E" w:rsidRDefault="00962F12" w:rsidP="00C1590A">
      <w:pPr>
        <w:pStyle w:val="Normal1"/>
        <w:spacing w:line="360" w:lineRule="auto"/>
        <w:ind w:firstLine="360"/>
        <w:rPr>
          <w:rFonts w:ascii="Times New Roman" w:hAnsi="Times New Roman"/>
          <w:sz w:val="24"/>
        </w:rPr>
      </w:pPr>
      <w:commentRangeStart w:id="53"/>
      <w:r>
        <w:rPr>
          <w:rFonts w:ascii="Times New Roman" w:hAnsi="Times New Roman" w:cs="Times New Roman"/>
          <w:sz w:val="24"/>
          <w:szCs w:val="24"/>
        </w:rPr>
        <w:t>A more mechanistic</w:t>
      </w:r>
      <w:del w:id="54" w:author="bradcard" w:date="2018-12-28T13:15:00Z">
        <w:r w:rsidDel="00F52812">
          <w:rPr>
            <w:rFonts w:ascii="Times New Roman" w:hAnsi="Times New Roman" w:cs="Times New Roman"/>
            <w:sz w:val="24"/>
            <w:szCs w:val="24"/>
          </w:rPr>
          <w:delText xml:space="preserve">al </w:delText>
        </w:r>
        <w:r w:rsidR="00FC6281" w:rsidDel="00F52812">
          <w:rPr>
            <w:rFonts w:ascii="Times New Roman" w:hAnsi="Times New Roman" w:cs="Times New Roman" w:hint="eastAsia"/>
            <w:sz w:val="24"/>
            <w:szCs w:val="24"/>
            <w:lang w:eastAsia="zh-TW"/>
          </w:rPr>
          <w:delText>fashion</w:delText>
        </w:r>
      </w:del>
      <w:ins w:id="55" w:author="bradcard" w:date="2018-12-28T13:15:00Z">
        <w:r w:rsidR="00F52812">
          <w:rPr>
            <w:rFonts w:ascii="Times New Roman" w:hAnsi="Times New Roman" w:cs="Times New Roman"/>
            <w:sz w:val="24"/>
            <w:szCs w:val="24"/>
            <w:lang w:eastAsia="zh-TW"/>
          </w:rPr>
          <w:t xml:space="preserve"> method</w:t>
        </w:r>
        <w:commentRangeEnd w:id="53"/>
        <w:r w:rsidR="00F52812">
          <w:rPr>
            <w:rStyle w:val="CommentReference"/>
          </w:rPr>
          <w:commentReference w:id="53"/>
        </w:r>
        <w:r w:rsidR="00F52812">
          <w:rPr>
            <w:rFonts w:ascii="Times New Roman" w:hAnsi="Times New Roman" w:cs="Times New Roman"/>
            <w:sz w:val="24"/>
            <w:szCs w:val="24"/>
            <w:lang w:eastAsia="zh-TW"/>
          </w:rPr>
          <w:t xml:space="preserve"> for</w:t>
        </w:r>
      </w:ins>
      <w:del w:id="56" w:author="bradcard" w:date="2018-12-28T13:15:00Z">
        <w:r w:rsidR="00FC6281" w:rsidDel="00F52812">
          <w:rPr>
            <w:rFonts w:ascii="Times New Roman" w:hAnsi="Times New Roman" w:cs="Times New Roman" w:hint="eastAsia"/>
            <w:sz w:val="24"/>
            <w:szCs w:val="24"/>
            <w:lang w:eastAsia="zh-TW"/>
          </w:rPr>
          <w:delText xml:space="preserve"> </w:delText>
        </w:r>
        <w:r w:rsidDel="00F52812">
          <w:rPr>
            <w:rFonts w:ascii="Times New Roman" w:hAnsi="Times New Roman" w:cs="Times New Roman"/>
            <w:sz w:val="24"/>
            <w:szCs w:val="24"/>
          </w:rPr>
          <w:delText>to</w:delText>
        </w:r>
      </w:del>
      <w:r>
        <w:rPr>
          <w:rFonts w:ascii="Times New Roman" w:hAnsi="Times New Roman" w:cs="Times New Roman"/>
          <w:sz w:val="24"/>
          <w:szCs w:val="24"/>
        </w:rPr>
        <w:t xml:space="preserve"> measur</w:t>
      </w:r>
      <w:ins w:id="57" w:author="bradcard" w:date="2018-12-28T13:15:00Z">
        <w:r w:rsidR="00F52812">
          <w:rPr>
            <w:rFonts w:ascii="Times New Roman" w:hAnsi="Times New Roman" w:cs="Times New Roman"/>
            <w:sz w:val="24"/>
            <w:szCs w:val="24"/>
          </w:rPr>
          <w:t>ing</w:t>
        </w:r>
      </w:ins>
      <w:del w:id="58" w:author="bradcard" w:date="2018-12-28T13:15:00Z">
        <w:r w:rsidDel="00F52812">
          <w:rPr>
            <w:rFonts w:ascii="Times New Roman" w:hAnsi="Times New Roman" w:cs="Times New Roman"/>
            <w:sz w:val="24"/>
            <w:szCs w:val="24"/>
          </w:rPr>
          <w:delText>e</w:delText>
        </w:r>
      </w:del>
      <w:r>
        <w:rPr>
          <w:rFonts w:ascii="Times New Roman" w:hAnsi="Times New Roman" w:cs="Times New Roman"/>
          <w:sz w:val="24"/>
          <w:szCs w:val="24"/>
        </w:rPr>
        <w:t xml:space="preserv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del w:id="59" w:author="bradcard" w:date="2018-12-28T13:16:00Z">
        <w:r w:rsidR="004F41F4" w:rsidDel="00F52812">
          <w:rPr>
            <w:rFonts w:ascii="Times New Roman" w:hAnsi="Times New Roman" w:cs="Times New Roman"/>
            <w:sz w:val="24"/>
            <w:szCs w:val="24"/>
          </w:rPr>
          <w:delText>Chesson has shown that b</w:delText>
        </w:r>
      </w:del>
      <w:ins w:id="60" w:author="bradcard" w:date="2018-12-28T13:16:00Z">
        <w:r w:rsidR="00F52812">
          <w:rPr>
            <w:rFonts w:ascii="Times New Roman" w:hAnsi="Times New Roman" w:cs="Times New Roman"/>
            <w:sz w:val="24"/>
            <w:szCs w:val="24"/>
          </w:rPr>
          <w:t>B</w:t>
        </w:r>
      </w:ins>
      <w:r w:rsidR="000B2A9D">
        <w:rPr>
          <w:rFonts w:ascii="Times New Roman" w:hAnsi="Times New Roman" w:cs="Times New Roman"/>
          <w:sz w:val="24"/>
          <w:szCs w:val="24"/>
        </w:rPr>
        <w:t xml:space="preserve">y </w:t>
      </w:r>
      <w:r w:rsidR="004F41F4">
        <w:rPr>
          <w:rFonts w:ascii="Times New Roman" w:hAnsi="Times New Roman" w:cs="Times New Roman"/>
          <w:sz w:val="24"/>
          <w:szCs w:val="24"/>
        </w:rPr>
        <w:t>applying</w:t>
      </w:r>
      <w:ins w:id="61" w:author="bradcard" w:date="2018-12-28T13:15:00Z">
        <w:r w:rsidR="00F52812">
          <w:rPr>
            <w:rFonts w:ascii="Times New Roman" w:hAnsi="Times New Roman" w:cs="Times New Roman"/>
            <w:sz w:val="24"/>
            <w:szCs w:val="24"/>
          </w:rPr>
          <w:t xml:space="preserve"> the</w:t>
        </w:r>
      </w:ins>
      <w:r w:rsidR="004F41F4">
        <w:rPr>
          <w:rFonts w:ascii="Times New Roman" w:hAnsi="Times New Roman" w:cs="Times New Roman"/>
          <w:sz w:val="24"/>
          <w:szCs w:val="24"/>
        </w:rPr>
        <w:t xml:space="preserve"> </w:t>
      </w:r>
      <w:r w:rsidR="000B2A9D">
        <w:rPr>
          <w:rFonts w:ascii="Times New Roman" w:hAnsi="Times New Roman" w:cs="Times New Roman"/>
          <w:sz w:val="24"/>
          <w:szCs w:val="24"/>
        </w:rPr>
        <w:t xml:space="preserve">time scale separation </w:t>
      </w:r>
      <w:r w:rsidR="004F41F4">
        <w:rPr>
          <w:rFonts w:ascii="Times New Roman" w:hAnsi="Times New Roman" w:cs="Times New Roman"/>
          <w:sz w:val="24"/>
          <w:szCs w:val="24"/>
        </w:rPr>
        <w:t>technique</w:t>
      </w:r>
      <w:ins w:id="62" w:author="bradcard" w:date="2018-12-28T13:16:00Z">
        <w:r w:rsidR="00F52812">
          <w:rPr>
            <w:rFonts w:ascii="Times New Roman" w:hAnsi="Times New Roman" w:cs="Times New Roman"/>
            <w:sz w:val="24"/>
            <w:szCs w:val="24"/>
          </w:rPr>
          <w:t xml:space="preserve"> (CITE CHESSON)</w:t>
        </w:r>
      </w:ins>
      <w:r w:rsidR="000B2A9D">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w:t>
      </w:r>
      <w:del w:id="63" w:author="bradcard" w:date="2018-12-28T13:16:00Z">
        <w:r w:rsidR="00D3614E" w:rsidDel="00F52812">
          <w:rPr>
            <w:rFonts w:ascii="Times New Roman" w:hAnsi="Times New Roman"/>
            <w:sz w:val="24"/>
          </w:rPr>
          <w:delText xml:space="preserve"> the following equations</w:delText>
        </w:r>
      </w:del>
      <w:ins w:id="64" w:author="bradcard" w:date="2018-12-28T13:16:00Z">
        <w:r w:rsidR="00F52812">
          <w:rPr>
            <w:rFonts w:ascii="Times New Roman" w:hAnsi="Times New Roman"/>
            <w:sz w:val="24"/>
          </w:rPr>
          <w:t>:</w:t>
        </w:r>
      </w:ins>
      <w:del w:id="65" w:author="bradcard" w:date="2018-12-28T13:16:00Z">
        <w:r w:rsidR="00D3614E" w:rsidDel="00F52812">
          <w:rPr>
            <w:rFonts w:ascii="Times New Roman" w:hAnsi="Times New Roman"/>
            <w:sz w:val="24"/>
          </w:rPr>
          <w:delText>.</w:delText>
        </w:r>
      </w:del>
    </w:p>
    <w:p w14:paraId="060D62CC" w14:textId="77777777" w:rsidR="00D3614E" w:rsidRDefault="00910BE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4A93EAE6" w14:textId="77777777" w:rsidR="004C6F8A" w:rsidRDefault="00910BE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27A75BA3" w14:textId="77777777" w:rsidR="00D3614E" w:rsidRPr="004C6F8A" w:rsidRDefault="004C6F8A" w:rsidP="00C1590A">
      <w:pPr>
        <w:pStyle w:val="Normal1"/>
        <w:spacing w:line="360" w:lineRule="auto"/>
        <w:rPr>
          <w:rFonts w:ascii="Times New Roman" w:hAnsi="Times New Roman"/>
          <w:sz w:val="24"/>
        </w:rPr>
      </w:pPr>
      <w:del w:id="66" w:author="bradcard" w:date="2018-12-28T13:16:00Z">
        <w:r w:rsidDel="00F52812">
          <w:rPr>
            <w:rFonts w:ascii="Times New Roman" w:hAnsi="Times New Roman"/>
            <w:sz w:val="24"/>
          </w:rPr>
          <w:lastRenderedPageBreak/>
          <w:delText xml:space="preserve">, </w:delText>
        </w:r>
      </w:del>
      <w:r>
        <w:rPr>
          <w:rFonts w:ascii="Times New Roman" w:hAnsi="Times New Roman"/>
          <w:sz w:val="24"/>
        </w:rPr>
        <w:t xml:space="preserve">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5A734D23" w14:textId="4F854EE7" w:rsidR="00962F12" w:rsidRDefault="00962F12" w:rsidP="00C1590A">
      <w:pPr>
        <w:pStyle w:val="Normal1"/>
        <w:spacing w:line="360" w:lineRule="auto"/>
        <w:ind w:firstLine="360"/>
        <w:rPr>
          <w:rFonts w:ascii="Times New Roman" w:hAnsi="Times New Roman" w:cs="Times New Roman"/>
          <w:sz w:val="24"/>
          <w:szCs w:val="24"/>
        </w:rPr>
      </w:pPr>
      <w:del w:id="67" w:author="bradcard" w:date="2018-12-28T13:16:00Z">
        <w:r w:rsidRPr="005B0147" w:rsidDel="00F52812">
          <w:rPr>
            <w:rFonts w:ascii="Times New Roman" w:hAnsi="Times New Roman" w:cs="Times New Roman"/>
            <w:sz w:val="24"/>
            <w:szCs w:val="24"/>
          </w:rPr>
          <w:delText xml:space="preserve">This model </w:delText>
        </w:r>
        <w:r w:rsidDel="00F52812">
          <w:rPr>
            <w:rFonts w:ascii="Times New Roman" w:hAnsi="Times New Roman" w:cs="Times New Roman"/>
            <w:sz w:val="24"/>
            <w:szCs w:val="24"/>
          </w:rPr>
          <w:delText>is</w:delText>
        </w:r>
      </w:del>
      <w:ins w:id="68" w:author="bradcard" w:date="2018-12-28T13:16:00Z">
        <w:r w:rsidR="00F52812">
          <w:rPr>
            <w:rFonts w:ascii="Times New Roman" w:hAnsi="Times New Roman" w:cs="Times New Roman"/>
            <w:sz w:val="24"/>
            <w:szCs w:val="24"/>
          </w:rPr>
          <w:t>Equation 11 can be</w:t>
        </w:r>
      </w:ins>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w:t>
      </w:r>
      <w:commentRangeStart w:id="69"/>
      <w:r w:rsidRPr="005B0147">
        <w:rPr>
          <w:rFonts w:ascii="Times New Roman" w:hAnsi="Times New Roman" w:cs="Times New Roman"/>
          <w:sz w:val="24"/>
          <w:szCs w:val="24"/>
        </w:rPr>
        <w: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commentRangeEnd w:id="69"/>
      <w:r w:rsidR="00F52812">
        <w:rPr>
          <w:rStyle w:val="CommentReference"/>
        </w:rPr>
        <w:commentReference w:id="69"/>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ins w:id="70" w:author="bradcard" w:date="2018-12-28T13:17:00Z">
        <w:r w:rsidR="00F52812">
          <w:rPr>
            <w:rFonts w:ascii="Times New Roman" w:hAnsi="Times New Roman" w:cs="Times New Roman"/>
            <w:sz w:val="24"/>
            <w:szCs w:val="24"/>
          </w:rPr>
          <w:t>:</w:t>
        </w:r>
      </w:ins>
      <w:del w:id="71" w:author="bradcard" w:date="2018-12-28T13:17:00Z">
        <w:r w:rsidRPr="005B0147" w:rsidDel="00F52812">
          <w:rPr>
            <w:rFonts w:ascii="Times New Roman" w:hAnsi="Times New Roman" w:cs="Times New Roman"/>
            <w:sz w:val="24"/>
            <w:szCs w:val="24"/>
          </w:rPr>
          <w:delText>. After the reorganization shown in</w:delText>
        </w:r>
        <w:r w:rsidR="00A2051A" w:rsidDel="00F52812">
          <w:rPr>
            <w:rFonts w:ascii="Times New Roman" w:hAnsi="Times New Roman" w:cs="Times New Roman"/>
            <w:sz w:val="24"/>
            <w:szCs w:val="24"/>
          </w:rPr>
          <w:delText xml:space="preserve"> </w:delText>
        </w:r>
        <w:r w:rsidDel="00F52812">
          <w:rPr>
            <w:rFonts w:ascii="Times New Roman" w:hAnsi="Times New Roman" w:cs="Times New Roman"/>
            <w:sz w:val="24"/>
            <w:szCs w:val="24"/>
          </w:rPr>
          <w:fldChar w:fldCharType="begin" w:fldLock="1"/>
        </w:r>
        <w:r w:rsidDel="00F52812">
          <w:rPr>
            <w:rFonts w:ascii="Times New Roman" w:hAnsi="Times New Roman" w:cs="Times New Roman"/>
            <w:sz w:val="24"/>
            <w:szCs w:val="24"/>
          </w:rPr>
          <w:del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delInstrText>
        </w:r>
        <w:r w:rsidDel="00F52812">
          <w:rPr>
            <w:rFonts w:ascii="Times New Roman" w:hAnsi="Times New Roman" w:cs="Times New Roman"/>
            <w:sz w:val="24"/>
            <w:szCs w:val="24"/>
          </w:rPr>
          <w:fldChar w:fldCharType="separate"/>
        </w:r>
        <w:r w:rsidRPr="000E201E" w:rsidDel="00F52812">
          <w:rPr>
            <w:rFonts w:ascii="Times New Roman" w:hAnsi="Times New Roman" w:cs="Times New Roman"/>
            <w:noProof/>
            <w:sz w:val="24"/>
            <w:szCs w:val="24"/>
          </w:rPr>
          <w:delText>(Chesson 1990)</w:delText>
        </w:r>
        <w:r w:rsidDel="00F52812">
          <w:rPr>
            <w:rFonts w:ascii="Times New Roman" w:hAnsi="Times New Roman" w:cs="Times New Roman"/>
            <w:sz w:val="24"/>
            <w:szCs w:val="24"/>
          </w:rPr>
          <w:fldChar w:fldCharType="end"/>
        </w:r>
        <w:r w:rsidRPr="005B0147" w:rsidDel="00F52812">
          <w:rPr>
            <w:rFonts w:ascii="Times New Roman" w:hAnsi="Times New Roman" w:cs="Times New Roman"/>
            <w:sz w:val="24"/>
            <w:szCs w:val="24"/>
          </w:rPr>
          <w:delText>, the following equation repres</w:delText>
        </w:r>
        <w:r w:rsidR="00A2051A" w:rsidDel="00F52812">
          <w:rPr>
            <w:rFonts w:ascii="Times New Roman" w:hAnsi="Times New Roman" w:cs="Times New Roman"/>
            <w:sz w:val="24"/>
            <w:szCs w:val="24"/>
          </w:rPr>
          <w:delText>ent the linkage between the Lot</w:delText>
        </w:r>
        <w:r w:rsidRPr="005B0147" w:rsidDel="00F52812">
          <w:rPr>
            <w:rFonts w:ascii="Times New Roman" w:hAnsi="Times New Roman" w:cs="Times New Roman"/>
            <w:sz w:val="24"/>
            <w:szCs w:val="24"/>
          </w:rPr>
          <w:delText>ka-Volterra model and the parameters of MacArthur’s consumer resource model.</w:delText>
        </w:r>
      </w:del>
    </w:p>
    <w:p w14:paraId="14631827" w14:textId="77777777" w:rsidR="00962F12" w:rsidRDefault="00910BE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38A23AE1" w14:textId="77777777" w:rsidR="00962F12" w:rsidRDefault="00910BE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2B991BF" w14:textId="280692FF" w:rsidR="00962F12" w:rsidRPr="00962F12" w:rsidRDefault="00F52812" w:rsidP="00C1590A">
      <w:pPr>
        <w:pStyle w:val="Normal1"/>
        <w:spacing w:line="360" w:lineRule="auto"/>
        <w:rPr>
          <w:rFonts w:ascii="Times New Roman" w:hAnsi="Times New Roman" w:cs="Times New Roman"/>
          <w:sz w:val="24"/>
          <w:szCs w:val="24"/>
        </w:rPr>
      </w:pPr>
      <w:ins w:id="72" w:author="bradcard" w:date="2018-12-28T13:18:00Z">
        <w:r>
          <w:rPr>
            <w:rFonts w:ascii="Times New Roman" w:hAnsi="Times New Roman" w:cs="Times New Roman"/>
            <w:sz w:val="24"/>
            <w:szCs w:val="24"/>
          </w:rPr>
          <w:t xml:space="preserve">The </w:t>
        </w:r>
      </w:ins>
      <w:del w:id="73" w:author="bradcard" w:date="2018-12-28T13:18:00Z">
        <w:r w:rsidR="00962F12" w:rsidRPr="00B0403D" w:rsidDel="00F52812">
          <w:rPr>
            <w:rFonts w:ascii="Times New Roman" w:hAnsi="Times New Roman" w:cs="Times New Roman"/>
            <w:sz w:val="24"/>
            <w:szCs w:val="24"/>
          </w:rPr>
          <w:delText>L</w:delText>
        </w:r>
      </w:del>
      <w:ins w:id="74" w:author="bradcard" w:date="2018-12-28T13:18:00Z">
        <w:r>
          <w:rPr>
            <w:rFonts w:ascii="Times New Roman" w:hAnsi="Times New Roman" w:cs="Times New Roman"/>
            <w:sz w:val="24"/>
            <w:szCs w:val="24"/>
          </w:rPr>
          <w:t>l</w:t>
        </w:r>
      </w:ins>
      <w:r w:rsidR="00962F12" w:rsidRPr="00B0403D">
        <w:rPr>
          <w:rFonts w:ascii="Times New Roman" w:hAnsi="Times New Roman" w:cs="Times New Roman"/>
          <w:sz w:val="24"/>
          <w:szCs w:val="24"/>
        </w:rPr>
        <w:t>eft</w:t>
      </w:r>
      <w:r w:rsidR="00962F12">
        <w:rPr>
          <w:rFonts w:ascii="Times New Roman" w:hAnsi="Times New Roman" w:cs="Times New Roman"/>
          <w:sz w:val="24"/>
          <w:szCs w:val="24"/>
        </w:rPr>
        <w:t>-</w:t>
      </w:r>
      <w:r w:rsidR="00962F12"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00962F12" w:rsidRPr="00B0403D">
        <w:rPr>
          <w:rFonts w:ascii="Times New Roman" w:hAnsi="Times New Roman" w:cs="Times New Roman"/>
          <w:sz w:val="24"/>
          <w:szCs w:val="24"/>
        </w:rPr>
        <w:t xml:space="preserve"> </w:t>
      </w:r>
      <w:r w:rsidR="004C6F8A">
        <w:rPr>
          <w:rFonts w:ascii="Times New Roman" w:hAnsi="Times New Roman" w:cs="Times New Roman"/>
          <w:sz w:val="24"/>
          <w:szCs w:val="24"/>
        </w:rPr>
        <w:t>1</w:t>
      </w:r>
      <w:ins w:id="75" w:author="bradcard" w:date="2018-12-28T13:18:00Z">
        <w:r>
          <w:rPr>
            <w:rFonts w:ascii="Times New Roman" w:hAnsi="Times New Roman" w:cs="Times New Roman"/>
            <w:sz w:val="24"/>
            <w:szCs w:val="24"/>
          </w:rPr>
          <w:t>2</w:t>
        </w:r>
      </w:ins>
      <w:del w:id="76" w:author="bradcard" w:date="2018-12-28T13:18:00Z">
        <w:r w:rsidR="004C6F8A" w:rsidDel="00F52812">
          <w:rPr>
            <w:rFonts w:ascii="Times New Roman" w:hAnsi="Times New Roman" w:cs="Times New Roman"/>
            <w:sz w:val="24"/>
            <w:szCs w:val="24"/>
          </w:rPr>
          <w:delText>1</w:delText>
        </w:r>
      </w:del>
      <w:r w:rsidR="00962F12"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del w:id="77" w:author="bradcard" w:date="2018-12-28T13:18:00Z">
        <w:r w:rsidR="004C6F8A" w:rsidDel="00F52812">
          <w:rPr>
            <w:rFonts w:ascii="Times New Roman" w:hAnsi="Times New Roman" w:cs="Times New Roman"/>
            <w:sz w:val="24"/>
            <w:szCs w:val="24"/>
          </w:rPr>
          <w:delText>2</w:delText>
        </w:r>
      </w:del>
      <w:ins w:id="78" w:author="bradcard" w:date="2018-12-28T13:18:00Z">
        <w:r>
          <w:rPr>
            <w:rFonts w:ascii="Times New Roman" w:hAnsi="Times New Roman" w:cs="Times New Roman"/>
            <w:sz w:val="24"/>
            <w:szCs w:val="24"/>
          </w:rPr>
          <w:t>3</w:t>
        </w:r>
      </w:ins>
      <w:r w:rsidR="00962F12" w:rsidRPr="00B0403D">
        <w:rPr>
          <w:rFonts w:ascii="Times New Roman" w:hAnsi="Times New Roman" w:cs="Times New Roman"/>
          <w:sz w:val="24"/>
          <w:szCs w:val="24"/>
        </w:rPr>
        <w:t xml:space="preserve"> </w:t>
      </w:r>
      <w:ins w:id="79" w:author="bradcard" w:date="2018-12-28T13:18:00Z">
        <w:r>
          <w:rPr>
            <w:rFonts w:ascii="Times New Roman" w:hAnsi="Times New Roman" w:cs="Times New Roman"/>
            <w:sz w:val="24"/>
            <w:szCs w:val="24"/>
          </w:rPr>
          <w:t>are</w:t>
        </w:r>
      </w:ins>
      <w:del w:id="80" w:author="bradcard" w:date="2018-12-28T13:18:00Z">
        <w:r w:rsidR="00962F12" w:rsidRPr="00B0403D" w:rsidDel="00F52812">
          <w:rPr>
            <w:rFonts w:ascii="Times New Roman" w:hAnsi="Times New Roman" w:cs="Times New Roman"/>
            <w:sz w:val="24"/>
            <w:szCs w:val="24"/>
          </w:rPr>
          <w:delText>consists of</w:delText>
        </w:r>
      </w:del>
      <w:r w:rsidR="00962F12" w:rsidRPr="00B0403D">
        <w:rPr>
          <w:rFonts w:ascii="Times New Roman" w:hAnsi="Times New Roman" w:cs="Times New Roman"/>
          <w:sz w:val="24"/>
          <w:szCs w:val="24"/>
        </w:rPr>
        <w:t xml:space="preserve"> parameters in the Lotka-Volterra model, </w:t>
      </w:r>
      <w:r w:rsidR="004C6F8A">
        <w:rPr>
          <w:rFonts w:ascii="Times New Roman" w:hAnsi="Times New Roman" w:cs="Times New Roman"/>
          <w:sz w:val="24"/>
          <w:szCs w:val="24"/>
        </w:rPr>
        <w:t>where</w:t>
      </w:r>
      <w:r w:rsidR="00962F12" w:rsidRPr="00B0403D">
        <w:rPr>
          <w:rFonts w:ascii="Times New Roman" w:hAnsi="Times New Roman" w:cs="Times New Roman"/>
          <w:sz w:val="24"/>
          <w:szCs w:val="24"/>
        </w:rPr>
        <w:t xml:space="preserve"> </w:t>
      </w:r>
      <w:r w:rsidR="00962F12" w:rsidRPr="005B0147">
        <w:rPr>
          <w:rFonts w:ascii="Times New Roman" w:hAnsi="Times New Roman" w:cs="Times New Roman"/>
          <w:i/>
          <w:sz w:val="24"/>
          <w:szCs w:val="24"/>
        </w:rPr>
        <w:t>α</w:t>
      </w:r>
      <w:r w:rsidR="00962F12" w:rsidRPr="005B0147">
        <w:rPr>
          <w:rFonts w:ascii="Times New Roman" w:hAnsi="Times New Roman" w:cs="Times New Roman"/>
          <w:i/>
          <w:sz w:val="24"/>
          <w:szCs w:val="24"/>
          <w:vertAlign w:val="subscript"/>
        </w:rPr>
        <w:t>ij</w:t>
      </w:r>
      <w:r w:rsidR="00962F12" w:rsidRPr="00B0403D">
        <w:rPr>
          <w:rFonts w:ascii="Times New Roman" w:hAnsi="Times New Roman" w:cs="Times New Roman"/>
          <w:sz w:val="24"/>
          <w:szCs w:val="24"/>
        </w:rPr>
        <w:t xml:space="preserve"> is the competition coefficient and </w:t>
      </w:r>
      <w:r w:rsidR="00962F12" w:rsidRPr="005B0147">
        <w:rPr>
          <w:rFonts w:ascii="Times New Roman" w:hAnsi="Times New Roman" w:cs="Times New Roman"/>
          <w:i/>
          <w:sz w:val="24"/>
          <w:szCs w:val="24"/>
        </w:rPr>
        <w:t>f</w:t>
      </w:r>
      <w:r w:rsidR="00962F12" w:rsidRPr="005B0147">
        <w:rPr>
          <w:rFonts w:ascii="Times New Roman" w:hAnsi="Times New Roman" w:cs="Times New Roman"/>
          <w:i/>
          <w:sz w:val="24"/>
          <w:szCs w:val="24"/>
          <w:vertAlign w:val="subscript"/>
        </w:rPr>
        <w:t>i</w:t>
      </w:r>
      <w:r w:rsidR="00962F12" w:rsidRPr="00B0403D">
        <w:rPr>
          <w:rFonts w:ascii="Times New Roman" w:hAnsi="Times New Roman" w:cs="Times New Roman"/>
          <w:sz w:val="24"/>
          <w:szCs w:val="24"/>
        </w:rPr>
        <w:t xml:space="preserve"> is per capita growth rates of the species </w:t>
      </w:r>
      <w:r w:rsidR="00962F12" w:rsidRPr="005B0147">
        <w:rPr>
          <w:rFonts w:ascii="Times New Roman" w:hAnsi="Times New Roman" w:cs="Times New Roman"/>
          <w:i/>
          <w:sz w:val="24"/>
          <w:szCs w:val="24"/>
        </w:rPr>
        <w:t>i</w:t>
      </w:r>
      <w:r w:rsidR="00962F12" w:rsidRPr="00B0403D">
        <w:rPr>
          <w:rFonts w:ascii="Times New Roman" w:hAnsi="Times New Roman" w:cs="Times New Roman"/>
          <w:sz w:val="24"/>
          <w:szCs w:val="24"/>
        </w:rPr>
        <w:t xml:space="preserve"> in the absence of resource limitation, which determines the winner of the competition</w:t>
      </w:r>
      <w:r w:rsidR="00962F12">
        <w:rPr>
          <w:rFonts w:ascii="Times New Roman" w:hAnsi="Times New Roman" w:cs="Times New Roman"/>
          <w:sz w:val="24"/>
          <w:szCs w:val="24"/>
        </w:rPr>
        <w:t xml:space="preserve"> </w:t>
      </w:r>
      <w:r w:rsidR="00962F1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962F1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962F12">
        <w:rPr>
          <w:rFonts w:ascii="Times New Roman" w:hAnsi="Times New Roman" w:cs="Times New Roman"/>
          <w:sz w:val="24"/>
          <w:szCs w:val="24"/>
        </w:rPr>
        <w:fldChar w:fldCharType="end"/>
      </w:r>
      <w:r w:rsidR="00962F12" w:rsidRPr="00B0403D">
        <w:rPr>
          <w:rFonts w:ascii="Times New Roman" w:hAnsi="Times New Roman" w:cs="Times New Roman"/>
          <w:sz w:val="24"/>
          <w:szCs w:val="24"/>
        </w:rPr>
        <w:t>. T</w:t>
      </w:r>
      <w:commentRangeStart w:id="81"/>
      <w:r w:rsidR="00962F12" w:rsidRPr="00B0403D">
        <w:rPr>
          <w:rFonts w:ascii="Times New Roman" w:hAnsi="Times New Roman" w:cs="Times New Roman"/>
          <w:sz w:val="24"/>
          <w:szCs w:val="24"/>
        </w:rPr>
        <w: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commentRangeEnd w:id="81"/>
      <w:r>
        <w:rPr>
          <w:rStyle w:val="CommentReference"/>
        </w:rPr>
        <w:commentReference w:id="81"/>
      </w:r>
      <w:r w:rsidR="00962F12"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sidR="00962F12">
        <w:rPr>
          <w:rFonts w:ascii="Times New Roman" w:hAnsi="Times New Roman" w:cs="Times New Roman" w:hint="eastAsia"/>
          <w:sz w:val="24"/>
          <w:szCs w:val="24"/>
          <w:lang w:eastAsia="zh-TW"/>
        </w:rPr>
        <w:t>Ch</w:t>
      </w:r>
      <w:r w:rsidR="00962F12">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64191537" w14:textId="02265469" w:rsidR="00962F12" w:rsidRDefault="00962F12" w:rsidP="00A52E65">
      <w:pPr>
        <w:pStyle w:val="Normal1"/>
        <w:numPr>
          <w:ilvl w:val="2"/>
          <w:numId w:val="21"/>
        </w:numPr>
        <w:spacing w:line="360" w:lineRule="auto"/>
        <w:ind w:left="1080"/>
        <w:rPr>
          <w:rFonts w:ascii="Times New Roman" w:hAnsi="Times New Roman" w:cs="Times New Roman"/>
          <w:i/>
          <w:sz w:val="24"/>
          <w:szCs w:val="24"/>
        </w:rPr>
      </w:pPr>
      <w:commentRangeStart w:id="82"/>
      <w:del w:id="83" w:author="bradcard" w:date="2018-12-28T13:20:00Z">
        <w:r w:rsidDel="00064FBD">
          <w:rPr>
            <w:rFonts w:ascii="Times New Roman" w:hAnsi="Times New Roman" w:cs="Times New Roman"/>
            <w:i/>
            <w:sz w:val="24"/>
            <w:szCs w:val="24"/>
          </w:rPr>
          <w:delText>Potential e</w:delText>
        </w:r>
      </w:del>
      <w:ins w:id="84" w:author="bradcard" w:date="2018-12-28T13:20:00Z">
        <w:r w:rsidR="00064FBD">
          <w:rPr>
            <w:rFonts w:ascii="Times New Roman" w:hAnsi="Times New Roman" w:cs="Times New Roman"/>
            <w:i/>
            <w:sz w:val="24"/>
            <w:szCs w:val="24"/>
          </w:rPr>
          <w:t>E</w:t>
        </w:r>
      </w:ins>
      <w:r>
        <w:rPr>
          <w:rFonts w:ascii="Times New Roman" w:hAnsi="Times New Roman" w:cs="Times New Roman"/>
          <w:i/>
          <w:sz w:val="24"/>
          <w:szCs w:val="24"/>
        </w:rPr>
        <w:t xml:space="preserve">mpirical </w:t>
      </w:r>
      <w:commentRangeEnd w:id="82"/>
      <w:r w:rsidR="00064FBD">
        <w:rPr>
          <w:rStyle w:val="CommentReference"/>
        </w:rPr>
        <w:commentReference w:id="82"/>
      </w:r>
      <w:r>
        <w:rPr>
          <w:rFonts w:ascii="Times New Roman" w:hAnsi="Times New Roman" w:cs="Times New Roman"/>
          <w:i/>
          <w:sz w:val="24"/>
          <w:szCs w:val="24"/>
        </w:rPr>
        <w:t>approaches</w:t>
      </w:r>
    </w:p>
    <w:p w14:paraId="314FCE1A" w14:textId="23290D97"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del w:id="85" w:author="bradcard" w:date="2018-12-28T13:20:00Z">
        <w:r w:rsidR="00045068" w:rsidDel="00064FBD">
          <w:rPr>
            <w:rFonts w:ascii="Times New Roman" w:hAnsi="Times New Roman"/>
            <w:sz w:val="24"/>
          </w:rPr>
          <w:delText xml:space="preserve">theoretically </w:delText>
        </w:r>
      </w:del>
      <w:r>
        <w:rPr>
          <w:rFonts w:ascii="Times New Roman" w:hAnsi="Times New Roman"/>
          <w:sz w:val="24"/>
        </w:rPr>
        <w:t xml:space="preserve">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4049BD">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 xml:space="preserve">understanding of species’ competition but also allows one to predict coexistence for other new </w:t>
      </w:r>
      <w:r w:rsidR="00FC6295">
        <w:rPr>
          <w:rFonts w:ascii="Times New Roman" w:hAnsi="Times New Roman"/>
          <w:sz w:val="24"/>
        </w:rPr>
        <w:lastRenderedPageBreak/>
        <w:t>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A52E65">
      <w:pPr>
        <w:pStyle w:val="Normal1"/>
        <w:numPr>
          <w:ilvl w:val="1"/>
          <w:numId w:val="21"/>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Theoretical background</w:t>
      </w:r>
    </w:p>
    <w:p w14:paraId="521280EC" w14:textId="510BFF59" w:rsidR="004B51FF" w:rsidRDefault="00FC6281" w:rsidP="006707F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845AE">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2AE8C07E" w14:textId="77777777" w:rsidR="004B51FF" w:rsidRDefault="00910BE4"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3E2D64AF" w14:textId="77777777" w:rsidR="004B51FF" w:rsidRDefault="00910BE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6E7C6F47" w14:textId="77777777" w:rsidR="00B01CDA" w:rsidRDefault="00910BE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36C5F19A" w14:textId="77777777" w:rsidR="00DF4A88" w:rsidRDefault="00910BE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62D26FB1" w14:textId="77777777"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E13D5D5" w14:textId="77777777" w:rsidR="00FC6281" w:rsidRPr="00661099" w:rsidRDefault="006C4D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 xml:space="preserve">This is done by evaluating the equations for each species under the resource conditions that would result from a steady-state </w:t>
      </w:r>
      <w:r w:rsidR="00154BCB">
        <w:rPr>
          <w:rFonts w:ascii="Times New Roman" w:hAnsi="Times New Roman" w:cs="Times New Roman"/>
          <w:sz w:val="24"/>
          <w:szCs w:val="24"/>
        </w:rPr>
        <w:lastRenderedPageBreak/>
        <w:t xml:space="preserve">population of the other species, similar to an invasion experiment. </w:t>
      </w:r>
      <w:commentRangeStart w:id="86"/>
      <w:r w:rsidR="00661099"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commentRangeEnd w:id="86"/>
      <w:r w:rsidR="00A34D5F">
        <w:rPr>
          <w:rStyle w:val="CommentReference"/>
        </w:rPr>
        <w:commentReference w:id="86"/>
      </w:r>
    </w:p>
    <w:p w14:paraId="19FF21E0" w14:textId="77777777" w:rsidR="00D3751B" w:rsidRDefault="00910BE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6BC34B84" w14:textId="77777777" w:rsidR="00D3751B" w:rsidRPr="00D3751B" w:rsidRDefault="00910BE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3E34E92F" w14:textId="77777777" w:rsidR="00D3751B" w:rsidRPr="00D3751B" w:rsidRDefault="00910BE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0EE28F03" w14:textId="77777777" w:rsidR="00D3751B" w:rsidRDefault="00910BE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4951EE3" w14:textId="77777777"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w:t>
      </w:r>
      <w:r w:rsidR="00617C19">
        <w:rPr>
          <w:rFonts w:ascii="Times New Roman" w:hAnsi="Times New Roman" w:cs="Times New Roman"/>
          <w:sz w:val="24"/>
          <w:szCs w:val="24"/>
        </w:rPr>
        <w:t xml:space="preserve">consumer </w:t>
      </w:r>
      <w:r>
        <w:rPr>
          <w:rFonts w:ascii="Times New Roman" w:hAnsi="Times New Roman" w:cs="Times New Roman"/>
          <w:sz w:val="24"/>
          <w:szCs w:val="24"/>
        </w:rPr>
        <w:t>resource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p>
    <w:p w14:paraId="07CEB82B" w14:textId="147EDC06" w:rsidR="00661099" w:rsidRDefault="00661099" w:rsidP="00A52E65">
      <w:pPr>
        <w:pStyle w:val="Normal1"/>
        <w:numPr>
          <w:ilvl w:val="2"/>
          <w:numId w:val="22"/>
        </w:numPr>
        <w:adjustRightInd w:val="0"/>
        <w:spacing w:line="360" w:lineRule="auto"/>
        <w:ind w:left="1080" w:hanging="720"/>
        <w:rPr>
          <w:rFonts w:ascii="Times New Roman" w:hAnsi="Times New Roman" w:cs="Times New Roman"/>
          <w:i/>
          <w:sz w:val="24"/>
          <w:szCs w:val="24"/>
        </w:rPr>
      </w:pPr>
      <w:commentRangeStart w:id="87"/>
      <w:del w:id="88" w:author="bradcard" w:date="2018-12-28T13:24:00Z">
        <w:r w:rsidDel="00064FBD">
          <w:rPr>
            <w:rFonts w:ascii="Times New Roman" w:hAnsi="Times New Roman" w:cs="Times New Roman"/>
            <w:i/>
            <w:sz w:val="24"/>
            <w:szCs w:val="24"/>
          </w:rPr>
          <w:delText>Potential e</w:delText>
        </w:r>
      </w:del>
      <w:ins w:id="89" w:author="bradcard" w:date="2018-12-28T13:24:00Z">
        <w:r w:rsidR="00064FBD">
          <w:rPr>
            <w:rFonts w:ascii="Times New Roman" w:hAnsi="Times New Roman" w:cs="Times New Roman"/>
            <w:i/>
            <w:sz w:val="24"/>
            <w:szCs w:val="24"/>
          </w:rPr>
          <w:t>E</w:t>
        </w:r>
      </w:ins>
      <w:r>
        <w:rPr>
          <w:rFonts w:ascii="Times New Roman" w:hAnsi="Times New Roman" w:cs="Times New Roman"/>
          <w:i/>
          <w:sz w:val="24"/>
          <w:szCs w:val="24"/>
        </w:rPr>
        <w:t>mpirical approaches</w:t>
      </w:r>
      <w:commentRangeEnd w:id="87"/>
      <w:r w:rsidR="00064FBD">
        <w:rPr>
          <w:rStyle w:val="CommentReference"/>
        </w:rPr>
        <w:commentReference w:id="87"/>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Limitations</w:t>
      </w:r>
    </w:p>
    <w:p w14:paraId="64934046" w14:textId="0BE282AF" w:rsidR="0087540E" w:rsidRDefault="004F41F4" w:rsidP="00C1590A">
      <w:pPr>
        <w:pStyle w:val="Normal1"/>
        <w:spacing w:line="360" w:lineRule="auto"/>
        <w:ind w:firstLine="360"/>
        <w:rPr>
          <w:rFonts w:ascii="Times New Roman" w:hAnsi="Times New Roman" w:cs="Times New Roman"/>
          <w:sz w:val="24"/>
          <w:szCs w:val="24"/>
        </w:rPr>
      </w:pPr>
      <w:commentRangeStart w:id="90"/>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D50C76">
        <w:rPr>
          <w:rFonts w:ascii="Times New Roman" w:hAnsi="Times New Roman" w:cs="Times New Roman"/>
          <w:sz w:val="24"/>
          <w:szCs w:val="24"/>
        </w:rPr>
        <w:t xml:space="preserve">invasibility experiment, which means the growth of each species is evaluated at the resource condition that would result from a steady-state population of the other species. </w:t>
      </w:r>
      <w:commentRangeEnd w:id="90"/>
      <w:r w:rsidR="00A34D5F">
        <w:rPr>
          <w:rStyle w:val="CommentReference"/>
        </w:rPr>
        <w:commentReference w:id="90"/>
      </w:r>
      <w:r w:rsidR="00D50C76">
        <w:rPr>
          <w:rFonts w:ascii="Times New Roman" w:hAnsi="Times New Roman" w:cs="Times New Roman"/>
          <w:sz w:val="24"/>
          <w:szCs w:val="24"/>
        </w:rPr>
        <w:t xml:space="preserve">Therefore, </w:t>
      </w:r>
      <w:r w:rsidR="00586AA8">
        <w:rPr>
          <w:rFonts w:ascii="Times New Roman" w:hAnsi="Times New Roman" w:cs="Times New Roman"/>
          <w:sz w:val="24"/>
          <w:szCs w:val="24"/>
        </w:rPr>
        <w:t>i</w:t>
      </w:r>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w:t>
      </w:r>
      <w:r w:rsidR="00586AA8">
        <w:rPr>
          <w:rFonts w:ascii="Times New Roman" w:hAnsi="Times New Roman" w:cs="Times New Roman"/>
          <w:sz w:val="24"/>
          <w:szCs w:val="24"/>
        </w:rPr>
        <w:t>18 to 21</w:t>
      </w:r>
      <w:r w:rsidR="00A65A8D" w:rsidRPr="0036474F">
        <w:rPr>
          <w:rFonts w:ascii="Times New Roman" w:hAnsi="Times New Roman" w:cs="Times New Roman"/>
          <w:sz w:val="24"/>
          <w:szCs w:val="24"/>
        </w:rPr>
        <w:t xml:space="preserve">) to calculate competition coefficients for predicting coexistence, one would have to assume that the </w:t>
      </w:r>
      <w:commentRangeStart w:id="91"/>
      <w:r w:rsidR="00A65A8D" w:rsidRPr="0036474F">
        <w:rPr>
          <w:rFonts w:ascii="Times New Roman" w:hAnsi="Times New Roman" w:cs="Times New Roman"/>
          <w:sz w:val="24"/>
          <w:szCs w:val="24"/>
        </w:rPr>
        <w:t xml:space="preserve">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w:t>
      </w:r>
      <w:r w:rsidR="00F27C4A">
        <w:rPr>
          <w:rFonts w:ascii="Times New Roman" w:hAnsi="Times New Roman" w:cs="Times New Roman"/>
          <w:sz w:val="24"/>
          <w:szCs w:val="24"/>
        </w:rPr>
        <w:t>steady state</w:t>
      </w:r>
      <w:commentRangeEnd w:id="91"/>
      <w:r w:rsidR="00A34D5F">
        <w:rPr>
          <w:rStyle w:val="CommentReference"/>
        </w:rPr>
        <w:commentReference w:id="91"/>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6F2F34">
        <w:rPr>
          <w:rFonts w:ascii="Times New Roman" w:hAnsi="Times New Roman" w:cs="Times New Roman"/>
          <w:sz w:val="24"/>
          <w:szCs w:val="24"/>
        </w:rPr>
        <w:t xml:space="preserve">assumption </w:t>
      </w:r>
      <w:r w:rsidR="006F10AA">
        <w:rPr>
          <w:rFonts w:ascii="Times New Roman" w:hAnsi="Times New Roman" w:cs="Times New Roman"/>
          <w:sz w:val="24"/>
          <w:szCs w:val="24"/>
        </w:rPr>
        <w:t xml:space="preserve">should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7C11D057" w:rsidR="00C30928" w:rsidRPr="00D47AC1" w:rsidRDefault="00D47AC1" w:rsidP="00A52E65">
      <w:pPr>
        <w:pStyle w:val="Normal1"/>
        <w:numPr>
          <w:ilvl w:val="0"/>
          <w:numId w:val="22"/>
        </w:numPr>
        <w:spacing w:line="360" w:lineRule="auto"/>
        <w:ind w:left="360"/>
        <w:rPr>
          <w:rFonts w:ascii="Times New Roman" w:hAnsi="Times New Roman" w:cs="Times New Roman"/>
          <w:i/>
          <w:sz w:val="24"/>
          <w:szCs w:val="24"/>
        </w:rPr>
      </w:pPr>
      <w:del w:id="92" w:author="bradcard" w:date="2018-12-28T13:25:00Z">
        <w:r w:rsidRPr="00D47AC1" w:rsidDel="00064FBD">
          <w:rPr>
            <w:rFonts w:ascii="Times New Roman" w:hAnsi="Times New Roman" w:cs="Times New Roman"/>
            <w:i/>
            <w:sz w:val="24"/>
            <w:szCs w:val="24"/>
          </w:rPr>
          <w:delText xml:space="preserve">Are </w:delText>
        </w:r>
      </w:del>
      <w:ins w:id="93" w:author="bradcard" w:date="2018-12-28T13:25:00Z">
        <w:r w:rsidR="00064FBD">
          <w:rPr>
            <w:rFonts w:ascii="Times New Roman" w:hAnsi="Times New Roman" w:cs="Times New Roman"/>
            <w:i/>
            <w:sz w:val="24"/>
            <w:szCs w:val="24"/>
          </w:rPr>
          <w:t xml:space="preserve">Do </w:t>
        </w:r>
      </w:ins>
      <w:r w:rsidR="00C30928" w:rsidRPr="00D47AC1">
        <w:rPr>
          <w:rFonts w:ascii="Times New Roman" w:hAnsi="Times New Roman" w:cs="Times New Roman"/>
          <w:i/>
          <w:sz w:val="24"/>
          <w:szCs w:val="24"/>
        </w:rPr>
        <w:t>the</w:t>
      </w:r>
      <w:del w:id="94" w:author="bradcard" w:date="2018-12-28T13:25:00Z">
        <w:r w:rsidR="00C30928" w:rsidRPr="00D47AC1" w:rsidDel="00064FBD">
          <w:rPr>
            <w:rFonts w:ascii="Times New Roman" w:hAnsi="Times New Roman" w:cs="Times New Roman"/>
            <w:i/>
            <w:sz w:val="24"/>
            <w:szCs w:val="24"/>
          </w:rPr>
          <w:delText>se</w:delText>
        </w:r>
      </w:del>
      <w:r w:rsidR="00C30928" w:rsidRPr="00D47AC1">
        <w:rPr>
          <w:rFonts w:ascii="Times New Roman" w:hAnsi="Times New Roman" w:cs="Times New Roman"/>
          <w:i/>
          <w:sz w:val="24"/>
          <w:szCs w:val="24"/>
        </w:rPr>
        <w:t xml:space="preserve"> methods yield qualitatively </w:t>
      </w:r>
      <w:ins w:id="95" w:author="bradcard" w:date="2018-12-28T13:25:00Z">
        <w:r w:rsidR="00064FBD">
          <w:rPr>
            <w:rFonts w:ascii="Times New Roman" w:hAnsi="Times New Roman" w:cs="Times New Roman"/>
            <w:i/>
            <w:sz w:val="24"/>
            <w:szCs w:val="24"/>
          </w:rPr>
          <w:t>similar</w:t>
        </w:r>
      </w:ins>
      <w:del w:id="96" w:author="bradcard" w:date="2018-12-28T13:25:00Z">
        <w:r w:rsidR="00C30928" w:rsidRPr="00D47AC1" w:rsidDel="00064FBD">
          <w:rPr>
            <w:rFonts w:ascii="Times New Roman" w:hAnsi="Times New Roman" w:cs="Times New Roman"/>
            <w:i/>
            <w:sz w:val="24"/>
            <w:szCs w:val="24"/>
          </w:rPr>
          <w:delText>the same</w:delText>
        </w:r>
      </w:del>
      <w:r w:rsidR="00C30928" w:rsidRPr="00D47AC1">
        <w:rPr>
          <w:rFonts w:ascii="Times New Roman" w:hAnsi="Times New Roman" w:cs="Times New Roman"/>
          <w:i/>
          <w:sz w:val="24"/>
          <w:szCs w:val="24"/>
        </w:rPr>
        <w:t xml:space="preserve"> prediction</w:t>
      </w:r>
      <w:ins w:id="97" w:author="bradcard" w:date="2018-12-28T13:25:00Z">
        <w:r w:rsidR="00064FBD">
          <w:rPr>
            <w:rFonts w:ascii="Times New Roman" w:hAnsi="Times New Roman" w:cs="Times New Roman"/>
            <w:i/>
            <w:sz w:val="24"/>
            <w:szCs w:val="24"/>
          </w:rPr>
          <w:t>s</w:t>
        </w:r>
      </w:ins>
      <w:r w:rsidR="00C30928" w:rsidRPr="00D47AC1">
        <w:rPr>
          <w:rFonts w:ascii="Times New Roman" w:hAnsi="Times New Roman" w:cs="Times New Roman"/>
          <w:i/>
          <w:sz w:val="24"/>
          <w:szCs w:val="24"/>
        </w:rPr>
        <w:t xml:space="preserve"> for </w:t>
      </w:r>
      <w:r w:rsidRPr="00D47AC1">
        <w:rPr>
          <w:rFonts w:ascii="Times New Roman" w:hAnsi="Times New Roman" w:cs="Times New Roman"/>
          <w:i/>
          <w:sz w:val="24"/>
          <w:szCs w:val="24"/>
        </w:rPr>
        <w:t>coexistence</w:t>
      </w:r>
      <w:r w:rsidRPr="00D47AC1">
        <w:rPr>
          <w:rFonts w:ascii="Times New Roman" w:hAnsi="Times New Roman" w:cs="Times New Roman"/>
          <w:i/>
          <w:sz w:val="24"/>
          <w:szCs w:val="24"/>
          <w:lang w:eastAsia="zh-TW"/>
        </w:rPr>
        <w:t>?</w:t>
      </w:r>
    </w:p>
    <w:p w14:paraId="56B95786" w14:textId="6050BE8E" w:rsidR="00064FBD" w:rsidRDefault="008B7AD5" w:rsidP="00D47AC1">
      <w:pPr>
        <w:pStyle w:val="Normal1"/>
        <w:spacing w:line="360" w:lineRule="auto"/>
        <w:ind w:firstLine="360"/>
        <w:rPr>
          <w:ins w:id="98" w:author="bradcard" w:date="2018-12-28T13:27:00Z"/>
          <w:rFonts w:ascii="Times New Roman" w:hAnsi="Times New Roman" w:cs="Times New Roman"/>
          <w:sz w:val="24"/>
          <w:szCs w:val="24"/>
          <w:lang w:eastAsia="zh-TW"/>
        </w:rPr>
      </w:pPr>
      <w:r w:rsidRPr="00C30928">
        <w:rPr>
          <w:rFonts w:ascii="Times New Roman" w:hAnsi="Times New Roman" w:cs="Times New Roman"/>
          <w:sz w:val="24"/>
          <w:szCs w:val="24"/>
          <w:lang w:eastAsia="zh-TW"/>
        </w:rPr>
        <w:lastRenderedPageBreak/>
        <w:t>We showed that with the exception</w:t>
      </w:r>
      <w:del w:id="99" w:author="bradcard" w:date="2018-12-28T13:27:00Z">
        <w:r w:rsidRPr="00C30928" w:rsidDel="00064FBD">
          <w:rPr>
            <w:rFonts w:ascii="Times New Roman" w:hAnsi="Times New Roman" w:cs="Times New Roman"/>
            <w:sz w:val="24"/>
            <w:szCs w:val="24"/>
            <w:lang w:eastAsia="zh-TW"/>
          </w:rPr>
          <w:delText>s</w:delText>
        </w:r>
      </w:del>
      <w:r w:rsidRPr="00C30928">
        <w:rPr>
          <w:rFonts w:ascii="Times New Roman" w:hAnsi="Times New Roman" w:cs="Times New Roman"/>
          <w:sz w:val="24"/>
          <w:szCs w:val="24"/>
          <w:lang w:eastAsia="zh-TW"/>
        </w:rPr>
        <w:t xml:space="preserve"> </w:t>
      </w:r>
      <w:r w:rsidRPr="00C30928">
        <w:rPr>
          <w:rFonts w:ascii="Times New Roman" w:hAnsi="Times New Roman" w:cs="Times New Roman"/>
          <w:sz w:val="24"/>
          <w:szCs w:val="24"/>
        </w:rPr>
        <w:t xml:space="preserve">of the NFD method, the other four methods can </w:t>
      </w:r>
      <w:ins w:id="100" w:author="bradcard" w:date="2018-12-28T13:27:00Z">
        <w:r w:rsidR="00064FBD">
          <w:rPr>
            <w:rFonts w:ascii="Times New Roman" w:hAnsi="Times New Roman" w:cs="Times New Roman"/>
            <w:sz w:val="24"/>
            <w:szCs w:val="24"/>
          </w:rPr>
          <w:t xml:space="preserve">all </w:t>
        </w:r>
      </w:ins>
      <w:r w:rsidRPr="00C30928">
        <w:rPr>
          <w:rFonts w:ascii="Times New Roman" w:hAnsi="Times New Roman" w:cs="Times New Roman"/>
          <w:sz w:val="24"/>
          <w:szCs w:val="24"/>
        </w:rPr>
        <w:t xml:space="preserve">be reduced to the same algebra </w:t>
      </w:r>
      <w:del w:id="101" w:author="bradcard" w:date="2018-12-28T13:27:00Z">
        <w:r w:rsidRPr="00C30928" w:rsidDel="00064FBD">
          <w:rPr>
            <w:rFonts w:ascii="Times New Roman" w:hAnsi="Times New Roman" w:cs="Times New Roman"/>
            <w:sz w:val="24"/>
            <w:szCs w:val="24"/>
          </w:rPr>
          <w:delText xml:space="preserve">to </w:delText>
        </w:r>
      </w:del>
      <w:ins w:id="102" w:author="bradcard" w:date="2018-12-28T13:27:00Z">
        <w:r w:rsidR="00064FBD">
          <w:rPr>
            <w:rFonts w:ascii="Times New Roman" w:hAnsi="Times New Roman" w:cs="Times New Roman"/>
            <w:sz w:val="24"/>
            <w:szCs w:val="24"/>
          </w:rPr>
          <w:t>used</w:t>
        </w:r>
        <w:r w:rsidR="00064FBD" w:rsidRPr="00C30928">
          <w:rPr>
            <w:rFonts w:ascii="Times New Roman" w:hAnsi="Times New Roman" w:cs="Times New Roman"/>
            <w:sz w:val="24"/>
            <w:szCs w:val="24"/>
          </w:rPr>
          <w:t xml:space="preserve"> </w:t>
        </w:r>
      </w:ins>
      <w:r w:rsidRPr="00C30928">
        <w:rPr>
          <w:rFonts w:ascii="Times New Roman" w:hAnsi="Times New Roman" w:cs="Times New Roman"/>
          <w:sz w:val="24"/>
          <w:szCs w:val="24"/>
        </w:rPr>
        <w:t>calculate ND</w:t>
      </w:r>
      <w:r w:rsidRPr="00C30928">
        <w:rPr>
          <w:rFonts w:ascii="Times New Roman" w:hAnsi="Times New Roman" w:cs="Times New Roman"/>
          <w:sz w:val="24"/>
          <w:szCs w:val="24"/>
          <w:lang w:eastAsia="zh-TW"/>
        </w:rPr>
        <w:t xml:space="preserve"> and RFD</w:t>
      </w:r>
      <w:ins w:id="103" w:author="bradcard" w:date="2018-12-28T13:27:00Z">
        <w:r w:rsidR="00064FBD">
          <w:rPr>
            <w:rFonts w:ascii="Times New Roman" w:hAnsi="Times New Roman" w:cs="Times New Roman"/>
            <w:sz w:val="24"/>
            <w:szCs w:val="24"/>
            <w:lang w:eastAsia="zh-TW"/>
          </w:rPr>
          <w:t xml:space="preserve">. Therefore, they </w:t>
        </w:r>
      </w:ins>
      <w:del w:id="104" w:author="bradcard" w:date="2018-12-28T13:27:00Z">
        <w:r w:rsidRPr="00C30928" w:rsidDel="00064FBD">
          <w:rPr>
            <w:rFonts w:ascii="Times New Roman" w:hAnsi="Times New Roman" w:cs="Times New Roman"/>
            <w:sz w:val="24"/>
            <w:szCs w:val="24"/>
            <w:lang w:eastAsia="zh-TW"/>
          </w:rPr>
          <w:delText xml:space="preserve"> and </w:delText>
        </w:r>
      </w:del>
      <w:r w:rsidRPr="00C30928">
        <w:rPr>
          <w:rFonts w:ascii="Times New Roman" w:hAnsi="Times New Roman" w:cs="Times New Roman"/>
          <w:sz w:val="24"/>
          <w:szCs w:val="24"/>
          <w:lang w:eastAsia="zh-TW"/>
        </w:rPr>
        <w:t xml:space="preserve">give </w:t>
      </w:r>
      <w:r w:rsidRPr="00C30928">
        <w:rPr>
          <w:rFonts w:ascii="Times New Roman" w:hAnsi="Times New Roman" w:cs="Times New Roman"/>
          <w:sz w:val="24"/>
          <w:szCs w:val="24"/>
        </w:rPr>
        <w:t xml:space="preserve">qualitatively </w:t>
      </w:r>
      <w:del w:id="105" w:author="bradcard" w:date="2018-12-28T13:27:00Z">
        <w:r w:rsidRPr="00C30928" w:rsidDel="00064FBD">
          <w:rPr>
            <w:rFonts w:ascii="Times New Roman" w:hAnsi="Times New Roman" w:cs="Times New Roman"/>
            <w:sz w:val="24"/>
            <w:szCs w:val="24"/>
          </w:rPr>
          <w:delText xml:space="preserve">the </w:delText>
        </w:r>
      </w:del>
      <w:ins w:id="106" w:author="bradcard" w:date="2018-12-28T13:27:00Z">
        <w:r w:rsidR="00064FBD">
          <w:rPr>
            <w:rFonts w:ascii="Times New Roman" w:hAnsi="Times New Roman" w:cs="Times New Roman"/>
            <w:sz w:val="24"/>
            <w:szCs w:val="24"/>
          </w:rPr>
          <w:t>similar</w:t>
        </w:r>
        <w:r w:rsidR="00064FBD" w:rsidRPr="00C30928">
          <w:rPr>
            <w:rFonts w:ascii="Times New Roman" w:hAnsi="Times New Roman" w:cs="Times New Roman"/>
            <w:sz w:val="24"/>
            <w:szCs w:val="24"/>
          </w:rPr>
          <w:t xml:space="preserve"> </w:t>
        </w:r>
      </w:ins>
      <w:del w:id="107" w:author="bradcard" w:date="2018-12-28T13:27:00Z">
        <w:r w:rsidRPr="00C30928" w:rsidDel="00064FBD">
          <w:rPr>
            <w:rFonts w:ascii="Times New Roman" w:hAnsi="Times New Roman" w:cs="Times New Roman"/>
            <w:sz w:val="24"/>
            <w:szCs w:val="24"/>
          </w:rPr>
          <w:delText xml:space="preserve">same </w:delText>
        </w:r>
      </w:del>
      <w:r w:rsidRPr="00C30928">
        <w:rPr>
          <w:rFonts w:ascii="Times New Roman" w:hAnsi="Times New Roman" w:cs="Times New Roman"/>
          <w:sz w:val="24"/>
          <w:szCs w:val="24"/>
          <w:lang w:eastAsia="zh-TW"/>
        </w:rPr>
        <w:t>predictions for coexistence</w:t>
      </w:r>
      <w:r w:rsidRPr="00C30928">
        <w:rPr>
          <w:rFonts w:ascii="Times New Roman" w:hAnsi="Times New Roman" w:cs="Times New Roman" w:hint="eastAsia"/>
          <w:sz w:val="24"/>
          <w:szCs w:val="24"/>
          <w:lang w:eastAsia="zh-TW"/>
        </w:rPr>
        <w:t>.</w:t>
      </w:r>
      <w:r w:rsidRPr="00C30928">
        <w:rPr>
          <w:rFonts w:ascii="Times New Roman" w:hAnsi="Times New Roman" w:cs="Times New Roman"/>
          <w:sz w:val="24"/>
          <w:szCs w:val="24"/>
          <w:lang w:eastAsia="zh-TW"/>
        </w:rPr>
        <w:t xml:space="preserve"> </w:t>
      </w:r>
      <w:ins w:id="108" w:author="bradcard" w:date="2018-12-28T13:27:00Z">
        <w:r w:rsidR="00064FBD">
          <w:rPr>
            <w:rFonts w:ascii="Times New Roman" w:hAnsi="Times New Roman" w:cs="Times New Roman"/>
            <w:sz w:val="24"/>
            <w:szCs w:val="24"/>
            <w:lang w:eastAsia="zh-TW"/>
          </w:rPr>
          <w:t>THEN WHAT IS THE DIFFERENCE BETWEEN THEM?</w:t>
        </w:r>
      </w:ins>
    </w:p>
    <w:p w14:paraId="5A3EA25F" w14:textId="6C12C0E0"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w:t>
      </w:r>
      <w:ins w:id="109" w:author="bradcard" w:date="2018-12-28T13:28:00Z">
        <w:r w:rsidR="00064FBD">
          <w:rPr>
            <w:rFonts w:ascii="Times New Roman" w:hAnsi="Times New Roman" w:cs="Times New Roman"/>
            <w:sz w:val="24"/>
            <w:szCs w:val="24"/>
            <w:lang w:eastAsia="zh-TW"/>
          </w:rPr>
          <w:t xml:space="preserve">further </w:t>
        </w:r>
      </w:ins>
      <w:r w:rsidRPr="00C30928">
        <w:rPr>
          <w:rFonts w:ascii="Times New Roman" w:hAnsi="Times New Roman" w:cs="Times New Roman"/>
          <w:sz w:val="24"/>
          <w:szCs w:val="24"/>
          <w:lang w:eastAsia="zh-TW"/>
        </w:rPr>
        <w:t>show</w:t>
      </w:r>
      <w:ins w:id="110" w:author="bradcard" w:date="2018-12-28T13:28:00Z">
        <w:r w:rsidR="00064FBD">
          <w:rPr>
            <w:rFonts w:ascii="Times New Roman" w:hAnsi="Times New Roman" w:cs="Times New Roman"/>
            <w:sz w:val="24"/>
            <w:szCs w:val="24"/>
            <w:lang w:eastAsia="zh-TW"/>
          </w:rPr>
          <w:t>ed</w:t>
        </w:r>
      </w:ins>
      <w:r w:rsidRPr="00C30928">
        <w:rPr>
          <w:rFonts w:ascii="Times New Roman" w:hAnsi="Times New Roman" w:cs="Times New Roman"/>
          <w:sz w:val="24"/>
          <w:szCs w:val="24"/>
          <w:lang w:eastAsia="zh-TW"/>
        </w:rPr>
        <w:t xml:space="preserve">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D47AC1">
        <w:rPr>
          <w:rFonts w:ascii="Times New Roman" w:hAnsi="Times New Roman" w:cs="Times New Roman"/>
          <w:sz w:val="24"/>
          <w:szCs w:val="24"/>
          <w:lang w:eastAsia="zh-TW"/>
        </w:rPr>
        <w:t>.</w:t>
      </w:r>
      <w:ins w:id="111" w:author="bradcard" w:date="2018-12-28T13:28:00Z">
        <w:r w:rsidR="00064FBD">
          <w:rPr>
            <w:rFonts w:ascii="Times New Roman" w:hAnsi="Times New Roman" w:cs="Times New Roman"/>
            <w:sz w:val="24"/>
            <w:szCs w:val="24"/>
            <w:lang w:eastAsia="zh-TW"/>
          </w:rPr>
          <w:t xml:space="preserve"> MEANING WHAT? </w:t>
        </w:r>
      </w:ins>
      <w:r w:rsidR="00D47AC1">
        <w:rPr>
          <w:rFonts w:ascii="Times New Roman" w:hAnsi="Times New Roman" w:cs="Times New Roman"/>
          <w:sz w:val="24"/>
          <w:szCs w:val="24"/>
          <w:lang w:eastAsia="zh-TW"/>
        </w:rPr>
        <w:t xml:space="preserve"> In addition, </w:t>
      </w:r>
      <w:r w:rsidRPr="00C30928">
        <w:rPr>
          <w:rFonts w:ascii="Times New Roman" w:hAnsi="Times New Roman" w:cs="Times New Roman"/>
          <w:sz w:val="24"/>
          <w:szCs w:val="24"/>
          <w:lang w:eastAsia="zh-TW"/>
        </w:rPr>
        <w:t xml:space="preserve">the </w:t>
      </w:r>
      <w:ins w:id="112" w:author="Godwin, Casey" w:date="2018-12-21T12:09:00Z">
        <w:r w:rsidR="00E75410">
          <w:rPr>
            <w:rFonts w:ascii="Times New Roman" w:hAnsi="Times New Roman" w:cs="Times New Roman"/>
            <w:sz w:val="24"/>
            <w:szCs w:val="24"/>
            <w:lang w:eastAsia="zh-TW"/>
          </w:rPr>
          <w:t xml:space="preserve">fact that the </w:t>
        </w:r>
      </w:ins>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4B3731D3" w14:textId="77777777" w:rsidR="00064FBD" w:rsidRDefault="00064FBD" w:rsidP="00C1590A">
      <w:pPr>
        <w:pStyle w:val="Normal1"/>
        <w:spacing w:line="360" w:lineRule="auto"/>
        <w:rPr>
          <w:ins w:id="113" w:author="bradcard" w:date="2018-12-28T13:28:00Z"/>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73EEC2E8"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described</w:t>
      </w:r>
      <w:ins w:id="114" w:author="bradcard" w:date="2018-12-28T13:28:00Z">
        <w:r w:rsidR="00064FBD">
          <w:rPr>
            <w:rFonts w:ascii="Times New Roman" w:hAnsi="Times New Roman" w:cs="Times New Roman"/>
            <w:sz w:val="24"/>
            <w:szCs w:val="24"/>
          </w:rPr>
          <w:t xml:space="preserve"> and compared</w:t>
        </w:r>
      </w:ins>
      <w:r>
        <w:rPr>
          <w:rFonts w:ascii="Times New Roman" w:hAnsi="Times New Roman" w:cs="Times New Roman"/>
          <w:sz w:val="24"/>
          <w:szCs w:val="24"/>
        </w:rPr>
        <w:t xml:space="preserve"> the foundation of each </w:t>
      </w:r>
      <w:commentRangeStart w:id="115"/>
      <w:r>
        <w:rPr>
          <w:rFonts w:ascii="Times New Roman" w:hAnsi="Times New Roman" w:cs="Times New Roman"/>
          <w:sz w:val="24"/>
          <w:szCs w:val="24"/>
        </w:rPr>
        <w:t>empirical method,</w:t>
      </w:r>
      <w:commentRangeEnd w:id="115"/>
      <w:r w:rsidR="00064FBD">
        <w:rPr>
          <w:rStyle w:val="CommentReference"/>
        </w:rPr>
        <w:commentReference w:id="115"/>
      </w:r>
      <w:r>
        <w:rPr>
          <w:rFonts w:ascii="Times New Roman" w:hAnsi="Times New Roman" w:cs="Times New Roman"/>
          <w:sz w:val="24"/>
          <w:szCs w:val="24"/>
        </w:rPr>
        <w:t xml:space="preserve"> </w:t>
      </w:r>
      <w:ins w:id="116" w:author="bradcard" w:date="2018-12-28T13:29:00Z">
        <w:r w:rsidR="007F050B">
          <w:rPr>
            <w:rFonts w:ascii="Times New Roman" w:hAnsi="Times New Roman" w:cs="Times New Roman"/>
            <w:sz w:val="24"/>
            <w:szCs w:val="24"/>
          </w:rPr>
          <w:t xml:space="preserve">here in Part II of the paper </w:t>
        </w:r>
      </w:ins>
      <w:r>
        <w:rPr>
          <w:rFonts w:ascii="Times New Roman" w:hAnsi="Times New Roman" w:cs="Times New Roman"/>
          <w:sz w:val="24"/>
          <w:szCs w:val="24"/>
        </w:rPr>
        <w:t xml:space="preserve">we </w:t>
      </w:r>
      <w:ins w:id="117" w:author="bradcard" w:date="2018-12-28T13:29:00Z">
        <w:r w:rsidR="007F050B">
          <w:rPr>
            <w:rFonts w:ascii="Times New Roman" w:hAnsi="Times New Roman" w:cs="Times New Roman"/>
            <w:sz w:val="24"/>
            <w:szCs w:val="24"/>
          </w:rPr>
          <w:t xml:space="preserve">now </w:t>
        </w:r>
      </w:ins>
      <w:del w:id="118" w:author="bradcard" w:date="2018-12-28T13:29:00Z">
        <w:r w:rsidDel="007F050B">
          <w:rPr>
            <w:rFonts w:ascii="Times New Roman" w:hAnsi="Times New Roman" w:cs="Times New Roman"/>
            <w:sz w:val="24"/>
            <w:szCs w:val="24"/>
          </w:rPr>
          <w:delText xml:space="preserve">use Table 1 </w:delText>
        </w:r>
      </w:del>
      <w:r>
        <w:rPr>
          <w:rFonts w:ascii="Times New Roman" w:hAnsi="Times New Roman" w:cs="Times New Roman"/>
          <w:sz w:val="24"/>
          <w:szCs w:val="24"/>
        </w:rPr>
        <w:t>to help</w:t>
      </w:r>
      <w:r w:rsidR="0049128C">
        <w:rPr>
          <w:rFonts w:ascii="Times New Roman" w:hAnsi="Times New Roman" w:cs="Times New Roman"/>
          <w:sz w:val="24"/>
          <w:szCs w:val="24"/>
        </w:rPr>
        <w:t xml:space="preserve"> empiricists </w:t>
      </w:r>
      <w:del w:id="119" w:author="bradcard" w:date="2018-12-28T13:30:00Z">
        <w:r w:rsidR="0049128C" w:rsidDel="007F050B">
          <w:rPr>
            <w:rFonts w:ascii="Times New Roman" w:hAnsi="Times New Roman" w:cs="Times New Roman"/>
            <w:sz w:val="24"/>
            <w:szCs w:val="24"/>
          </w:rPr>
          <w:delText xml:space="preserve">to </w:delText>
        </w:r>
      </w:del>
      <w:r w:rsidR="0049128C">
        <w:rPr>
          <w:rFonts w:ascii="Times New Roman" w:hAnsi="Times New Roman" w:cs="Times New Roman"/>
          <w:sz w:val="24"/>
          <w:szCs w:val="24"/>
        </w:rPr>
        <w:t xml:space="preserve">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w:t>
      </w:r>
      <w:del w:id="120" w:author="bradcard" w:date="2018-12-28T13:30:00Z">
        <w:r w:rsidDel="007F050B">
          <w:rPr>
            <w:rFonts w:ascii="Times New Roman" w:hAnsi="Times New Roman" w:cs="Times New Roman"/>
            <w:sz w:val="24"/>
            <w:szCs w:val="24"/>
          </w:rPr>
          <w:delText xml:space="preserve">the </w:delText>
        </w:r>
      </w:del>
      <w:ins w:id="121" w:author="bradcard" w:date="2018-12-28T13:30:00Z">
        <w:r w:rsidR="007F050B">
          <w:rPr>
            <w:rFonts w:ascii="Times New Roman" w:hAnsi="Times New Roman" w:cs="Times New Roman"/>
            <w:sz w:val="24"/>
            <w:szCs w:val="24"/>
          </w:rPr>
          <w:t xml:space="preserve">a given </w:t>
        </w:r>
      </w:ins>
      <w:r>
        <w:rPr>
          <w:rFonts w:ascii="Times New Roman" w:hAnsi="Times New Roman" w:cs="Times New Roman"/>
          <w:sz w:val="24"/>
          <w:szCs w:val="24"/>
        </w:rPr>
        <w:t xml:space="preserve">method, and 3) what types of predictions the method can deliver. </w:t>
      </w:r>
      <w:ins w:id="122" w:author="bradcard" w:date="2018-12-28T13:30:00Z">
        <w:r w:rsidR="007F050B">
          <w:rPr>
            <w:rFonts w:ascii="Times New Roman" w:hAnsi="Times New Roman" w:cs="Times New Roman"/>
            <w:sz w:val="24"/>
            <w:szCs w:val="24"/>
          </w:rPr>
          <w:t xml:space="preserve">To aid our discussion, we have summarized the methods in </w:t>
        </w:r>
      </w:ins>
      <w:r>
        <w:rPr>
          <w:rFonts w:ascii="Times New Roman" w:hAnsi="Times New Roman" w:cs="Times New Roman"/>
          <w:sz w:val="24"/>
          <w:szCs w:val="24"/>
        </w:rPr>
        <w:t>Table 1</w:t>
      </w:r>
      <w:ins w:id="123" w:author="bradcard" w:date="2018-12-28T13:30:00Z">
        <w:r w:rsidR="007F050B">
          <w:rPr>
            <w:rFonts w:ascii="Times New Roman" w:hAnsi="Times New Roman" w:cs="Times New Roman"/>
            <w:sz w:val="24"/>
            <w:szCs w:val="24"/>
          </w:rPr>
          <w:t>, which</w:t>
        </w:r>
      </w:ins>
      <w:r>
        <w:rPr>
          <w:rFonts w:ascii="Times New Roman" w:hAnsi="Times New Roman" w:cs="Times New Roman"/>
          <w:sz w:val="24"/>
          <w:szCs w:val="24"/>
        </w:rPr>
        <w:t xml:space="preserve">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w:t>
      </w:r>
      <w:ins w:id="124" w:author="bradcard" w:date="2018-12-28T13:30:00Z">
        <w:r w:rsidR="007F050B">
          <w:rPr>
            <w:rFonts w:ascii="Times New Roman" w:hAnsi="Times New Roman" w:cs="Times New Roman"/>
            <w:sz w:val="24"/>
            <w:szCs w:val="24"/>
          </w:rPr>
          <w:t xml:space="preserve"> system</w:t>
        </w:r>
      </w:ins>
      <w:r>
        <w:rPr>
          <w:rFonts w:ascii="Times New Roman" w:hAnsi="Times New Roman" w:cs="Times New Roman"/>
          <w:sz w:val="24"/>
          <w:szCs w:val="24"/>
        </w:rPr>
        <w:t>.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outlines</w:t>
      </w:r>
      <w:commentRangeStart w:id="125"/>
      <w:r w:rsidR="00431BF1">
        <w:rPr>
          <w:rFonts w:ascii="Times New Roman" w:hAnsi="Times New Roman" w:cs="Times New Roman"/>
          <w:sz w:val="24"/>
          <w:szCs w:val="24"/>
        </w:rPr>
        <w:t xml:space="preserve"> the number </w:t>
      </w:r>
      <w:commentRangeEnd w:id="125"/>
      <w:r w:rsidR="007F050B">
        <w:rPr>
          <w:rStyle w:val="CommentReference"/>
        </w:rPr>
        <w:commentReference w:id="125"/>
      </w:r>
      <w:r w:rsidR="00431BF1">
        <w:rPr>
          <w:rFonts w:ascii="Times New Roman" w:hAnsi="Times New Roman" w:cs="Times New Roman"/>
          <w:sz w:val="24"/>
          <w:szCs w:val="24"/>
        </w:rPr>
        <w:t xml:space="preserve">and types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explains the types of predictions that the method can </w:t>
      </w:r>
      <w:del w:id="126" w:author="bradcard" w:date="2018-12-28T13:31:00Z">
        <w:r w:rsidR="00431BF1" w:rsidDel="007F050B">
          <w:rPr>
            <w:rFonts w:ascii="Times New Roman" w:hAnsi="Times New Roman" w:cs="Times New Roman"/>
            <w:sz w:val="24"/>
            <w:szCs w:val="24"/>
          </w:rPr>
          <w:delText xml:space="preserve">be used to </w:delText>
        </w:r>
      </w:del>
      <w:r w:rsidR="00431BF1">
        <w:rPr>
          <w:rFonts w:ascii="Times New Roman" w:hAnsi="Times New Roman" w:cs="Times New Roman"/>
          <w:sz w:val="24"/>
          <w:szCs w:val="24"/>
        </w:rPr>
        <w:t>make</w:t>
      </w:r>
      <w:r w:rsidR="007829B1">
        <w:rPr>
          <w:rFonts w:ascii="Times New Roman" w:hAnsi="Times New Roman" w:cs="Times New Roman"/>
          <w:sz w:val="24"/>
          <w:szCs w:val="24"/>
        </w:rPr>
        <w:t xml:space="preserve">. </w:t>
      </w:r>
    </w:p>
    <w:p w14:paraId="1515C6B2" w14:textId="79A34FBA" w:rsidR="008B7AD5" w:rsidRPr="00D05024" w:rsidRDefault="00431BF1" w:rsidP="005036A0">
      <w:pPr>
        <w:pStyle w:val="Normal1"/>
        <w:numPr>
          <w:ilvl w:val="1"/>
          <w:numId w:val="14"/>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Decision Steps - </w:t>
      </w:r>
      <w:del w:id="127" w:author="bradcard" w:date="2018-12-28T13:31:00Z">
        <w:r w:rsidDel="001A54E1">
          <w:rPr>
            <w:rFonts w:ascii="Times New Roman" w:hAnsi="Times New Roman" w:cs="Times New Roman"/>
            <w:i/>
            <w:sz w:val="24"/>
            <w:szCs w:val="24"/>
          </w:rPr>
          <w:delText>h</w:delText>
        </w:r>
        <w:r w:rsidR="00AA6B7B" w:rsidRPr="00D05024" w:rsidDel="001A54E1">
          <w:rPr>
            <w:rFonts w:ascii="Times New Roman" w:hAnsi="Times New Roman" w:cs="Times New Roman"/>
            <w:i/>
            <w:sz w:val="24"/>
            <w:szCs w:val="24"/>
          </w:rPr>
          <w:delText xml:space="preserve">ow to </w:delText>
        </w:r>
      </w:del>
      <w:r w:rsidR="00AA6B7B" w:rsidRPr="00D05024">
        <w:rPr>
          <w:rFonts w:ascii="Times New Roman" w:hAnsi="Times New Roman" w:cs="Times New Roman"/>
          <w:i/>
          <w:sz w:val="24"/>
          <w:szCs w:val="24"/>
        </w:rPr>
        <w:t>decid</w:t>
      </w:r>
      <w:ins w:id="128" w:author="bradcard" w:date="2018-12-28T13:31:00Z">
        <w:r w:rsidR="001A54E1">
          <w:rPr>
            <w:rFonts w:ascii="Times New Roman" w:hAnsi="Times New Roman" w:cs="Times New Roman"/>
            <w:i/>
            <w:sz w:val="24"/>
            <w:szCs w:val="24"/>
          </w:rPr>
          <w:t>ing</w:t>
        </w:r>
      </w:ins>
      <w:del w:id="129" w:author="bradcard" w:date="2018-12-28T13:31:00Z">
        <w:r w:rsidR="00AA6B7B" w:rsidRPr="00D05024" w:rsidDel="001A54E1">
          <w:rPr>
            <w:rFonts w:ascii="Times New Roman" w:hAnsi="Times New Roman" w:cs="Times New Roman"/>
            <w:i/>
            <w:sz w:val="24"/>
            <w:szCs w:val="24"/>
          </w:rPr>
          <w:delText>e</w:delText>
        </w:r>
      </w:del>
      <w:r w:rsidR="00AA6B7B" w:rsidRPr="00D05024">
        <w:rPr>
          <w:rFonts w:ascii="Times New Roman" w:hAnsi="Times New Roman" w:cs="Times New Roman"/>
          <w:i/>
          <w:sz w:val="24"/>
          <w:szCs w:val="24"/>
        </w:rPr>
        <w:t xml:space="preserve"> which method </w:t>
      </w:r>
      <w:ins w:id="130" w:author="bradcard" w:date="2018-12-28T13:32:00Z">
        <w:r w:rsidR="001A54E1">
          <w:rPr>
            <w:rFonts w:ascii="Times New Roman" w:hAnsi="Times New Roman" w:cs="Times New Roman"/>
            <w:i/>
            <w:sz w:val="24"/>
            <w:szCs w:val="24"/>
          </w:rPr>
          <w:t xml:space="preserve">to use </w:t>
        </w:r>
      </w:ins>
      <w:del w:id="131" w:author="bradcard" w:date="2018-12-28T13:32:00Z">
        <w:r w:rsidDel="001A54E1">
          <w:rPr>
            <w:rFonts w:ascii="Times New Roman" w:hAnsi="Times New Roman" w:cs="Times New Roman"/>
            <w:i/>
            <w:sz w:val="24"/>
            <w:szCs w:val="24"/>
          </w:rPr>
          <w:delText>is appropriate</w:delText>
        </w:r>
      </w:del>
      <w:r>
        <w:rPr>
          <w:rFonts w:ascii="Times New Roman" w:hAnsi="Times New Roman" w:cs="Times New Roman"/>
          <w:i/>
          <w:sz w:val="24"/>
          <w:szCs w:val="24"/>
        </w:rPr>
        <w:t xml:space="preserve"> </w:t>
      </w:r>
      <w:del w:id="132" w:author="bradcard" w:date="2018-12-28T13:31:00Z">
        <w:r w:rsidDel="001A54E1">
          <w:rPr>
            <w:rFonts w:ascii="Times New Roman" w:hAnsi="Times New Roman" w:cs="Times New Roman"/>
            <w:i/>
            <w:sz w:val="24"/>
            <w:szCs w:val="24"/>
          </w:rPr>
          <w:delText>for a study</w:delText>
        </w:r>
      </w:del>
    </w:p>
    <w:p w14:paraId="7F7461EB" w14:textId="11CAAC66" w:rsidR="00726870" w:rsidRDefault="00431BF1"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w:t>
      </w:r>
      <w:ins w:id="133" w:author="bradcard" w:date="2018-12-28T13:37:00Z">
        <w:r w:rsidR="00620C68">
          <w:rPr>
            <w:rFonts w:ascii="Times New Roman" w:hAnsi="Times New Roman" w:cs="Times New Roman"/>
            <w:sz w:val="24"/>
            <w:szCs w:val="24"/>
          </w:rPr>
          <w:t>e</w:t>
        </w:r>
      </w:ins>
      <w:del w:id="134" w:author="bradcard" w:date="2018-12-28T13:37:00Z">
        <w:r w:rsidDel="00620C68">
          <w:rPr>
            <w:rFonts w:ascii="Times New Roman" w:hAnsi="Times New Roman" w:cs="Times New Roman"/>
            <w:sz w:val="24"/>
            <w:szCs w:val="24"/>
          </w:rPr>
          <w:delText>is</w:delText>
        </w:r>
      </w:del>
      <w:ins w:id="135" w:author="bradcard" w:date="2018-12-28T13:37:00Z">
        <w:r w:rsidR="00620C68">
          <w:rPr>
            <w:rFonts w:ascii="Times New Roman" w:hAnsi="Times New Roman" w:cs="Times New Roman"/>
            <w:sz w:val="24"/>
            <w:szCs w:val="24"/>
          </w:rPr>
          <w:t xml:space="preserve"> first</w:t>
        </w:r>
      </w:ins>
      <w:r>
        <w:rPr>
          <w:rFonts w:ascii="Times New Roman" w:hAnsi="Times New Roman" w:cs="Times New Roman"/>
          <w:sz w:val="24"/>
          <w:szCs w:val="24"/>
        </w:rPr>
        <w:t xml:space="preserve"> section of </w:t>
      </w:r>
      <w:commentRangeStart w:id="136"/>
      <w:r>
        <w:rPr>
          <w:rFonts w:ascii="Times New Roman" w:hAnsi="Times New Roman" w:cs="Times New Roman"/>
          <w:sz w:val="24"/>
          <w:szCs w:val="24"/>
        </w:rPr>
        <w:t>Table 1</w:t>
      </w:r>
      <w:commentRangeEnd w:id="136"/>
      <w:r w:rsidR="00620C68">
        <w:rPr>
          <w:rStyle w:val="CommentReference"/>
        </w:rPr>
        <w:commentReference w:id="136"/>
      </w:r>
      <w:r>
        <w:rPr>
          <w:rFonts w:ascii="Times New Roman" w:hAnsi="Times New Roman" w:cs="Times New Roman"/>
          <w:sz w:val="24"/>
          <w:szCs w:val="24"/>
        </w:rPr>
        <w:t xml:space="preserve"> </w:t>
      </w:r>
      <w:ins w:id="137" w:author="bradcard" w:date="2018-12-28T13:37:00Z">
        <w:r w:rsidR="00620C68">
          <w:rPr>
            <w:rFonts w:ascii="Times New Roman" w:hAnsi="Times New Roman" w:cs="Times New Roman"/>
            <w:sz w:val="24"/>
            <w:szCs w:val="24"/>
          </w:rPr>
          <w:t xml:space="preserve">(decision steps) </w:t>
        </w:r>
      </w:ins>
      <w:r>
        <w:rPr>
          <w:rFonts w:ascii="Times New Roman" w:hAnsi="Times New Roman" w:cs="Times New Roman"/>
          <w:sz w:val="24"/>
          <w:szCs w:val="24"/>
        </w:rPr>
        <w:t xml:space="preserve">uses </w:t>
      </w:r>
      <w:ins w:id="138" w:author="bradcard" w:date="2018-12-28T13:37:00Z">
        <w:r w:rsidR="00620C68">
          <w:rPr>
            <w:rFonts w:ascii="Times New Roman" w:hAnsi="Times New Roman" w:cs="Times New Roman"/>
            <w:sz w:val="24"/>
            <w:szCs w:val="24"/>
          </w:rPr>
          <w:t xml:space="preserve">a </w:t>
        </w:r>
      </w:ins>
      <w:r>
        <w:rPr>
          <w:rFonts w:ascii="Times New Roman" w:hAnsi="Times New Roman" w:cs="Times New Roman"/>
          <w:sz w:val="24"/>
          <w:szCs w:val="24"/>
        </w:rPr>
        <w:t>sequen</w:t>
      </w:r>
      <w:ins w:id="139" w:author="bradcard" w:date="2018-12-28T13:37:00Z">
        <w:r w:rsidR="00620C68">
          <w:rPr>
            <w:rFonts w:ascii="Times New Roman" w:hAnsi="Times New Roman" w:cs="Times New Roman"/>
            <w:sz w:val="24"/>
            <w:szCs w:val="24"/>
          </w:rPr>
          <w:t>ce</w:t>
        </w:r>
      </w:ins>
      <w:del w:id="140" w:author="bradcard" w:date="2018-12-28T13:37:00Z">
        <w:r w:rsidDel="00620C68">
          <w:rPr>
            <w:rFonts w:ascii="Times New Roman" w:hAnsi="Times New Roman" w:cs="Times New Roman"/>
            <w:sz w:val="24"/>
            <w:szCs w:val="24"/>
          </w:rPr>
          <w:delText>tial</w:delText>
        </w:r>
      </w:del>
      <w:ins w:id="141" w:author="bradcard" w:date="2018-12-28T13:37:00Z">
        <w:r w:rsidR="00620C68">
          <w:rPr>
            <w:rFonts w:ascii="Times New Roman" w:hAnsi="Times New Roman" w:cs="Times New Roman"/>
            <w:sz w:val="24"/>
            <w:szCs w:val="24"/>
          </w:rPr>
          <w:t xml:space="preserve"> of</w:t>
        </w:r>
      </w:ins>
      <w:r>
        <w:rPr>
          <w:rFonts w:ascii="Times New Roman" w:hAnsi="Times New Roman" w:cs="Times New Roman"/>
          <w:sz w:val="24"/>
          <w:szCs w:val="24"/>
        </w:rPr>
        <w:t xml:space="preserve"> questions about the study system </w:t>
      </w:r>
      <w:del w:id="142" w:author="bradcard" w:date="2018-12-28T13:37:00Z">
        <w:r w:rsidDel="00620C68">
          <w:rPr>
            <w:rFonts w:ascii="Times New Roman" w:hAnsi="Times New Roman" w:cs="Times New Roman"/>
            <w:sz w:val="24"/>
            <w:szCs w:val="24"/>
          </w:rPr>
          <w:delText xml:space="preserve">to </w:delText>
        </w:r>
      </w:del>
      <w:ins w:id="143" w:author="bradcard" w:date="2018-12-28T13:37:00Z">
        <w:r w:rsidR="00620C68">
          <w:rPr>
            <w:rFonts w:ascii="Times New Roman" w:hAnsi="Times New Roman" w:cs="Times New Roman"/>
            <w:sz w:val="24"/>
            <w:szCs w:val="24"/>
          </w:rPr>
          <w:t xml:space="preserve">that help an empiricist </w:t>
        </w:r>
      </w:ins>
      <w:r>
        <w:rPr>
          <w:rFonts w:ascii="Times New Roman" w:hAnsi="Times New Roman" w:cs="Times New Roman"/>
          <w:sz w:val="24"/>
          <w:szCs w:val="24"/>
        </w:rPr>
        <w:t>identify the most appropriate method</w:t>
      </w:r>
      <w:ins w:id="144" w:author="bradcard" w:date="2018-12-28T13:38:00Z">
        <w:r w:rsidR="00620C68">
          <w:rPr>
            <w:rFonts w:ascii="Times New Roman" w:hAnsi="Times New Roman" w:cs="Times New Roman"/>
            <w:sz w:val="24"/>
            <w:szCs w:val="24"/>
          </w:rPr>
          <w:t xml:space="preserve"> for their work</w:t>
        </w:r>
      </w:ins>
      <w:r>
        <w:rPr>
          <w:rFonts w:ascii="Times New Roman" w:hAnsi="Times New Roman" w:cs="Times New Roman"/>
          <w:sz w:val="24"/>
          <w:szCs w:val="24"/>
        </w:rPr>
        <w:t xml:space="preserve">.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del w:id="145" w:author="bradcard" w:date="2018-12-28T13:38:00Z">
        <w:r w:rsidR="00AA6B7B" w:rsidDel="00620C68">
          <w:rPr>
            <w:rFonts w:ascii="Times New Roman" w:hAnsi="Times New Roman" w:cs="Times New Roman"/>
            <w:sz w:val="24"/>
            <w:szCs w:val="24"/>
          </w:rPr>
          <w:delText>d</w:delText>
        </w:r>
        <w:r w:rsidR="007829B1" w:rsidDel="00620C68">
          <w:rPr>
            <w:rFonts w:ascii="Times New Roman" w:hAnsi="Times New Roman" w:cs="Times New Roman"/>
            <w:sz w:val="24"/>
            <w:szCs w:val="24"/>
          </w:rPr>
          <w:delText xml:space="preserve">ecision </w:delText>
        </w:r>
        <w:r w:rsidR="00AA6B7B" w:rsidDel="00620C68">
          <w:rPr>
            <w:rFonts w:ascii="Times New Roman" w:hAnsi="Times New Roman" w:cs="Times New Roman"/>
            <w:sz w:val="24"/>
            <w:szCs w:val="24"/>
          </w:rPr>
          <w:delText>s</w:delText>
        </w:r>
        <w:r w:rsidR="007829B1" w:rsidDel="00620C68">
          <w:rPr>
            <w:rFonts w:ascii="Times New Roman" w:hAnsi="Times New Roman" w:cs="Times New Roman"/>
            <w:sz w:val="24"/>
            <w:szCs w:val="24"/>
          </w:rPr>
          <w:delText>tep</w:delText>
        </w:r>
        <w:r w:rsidDel="00620C68">
          <w:rPr>
            <w:rFonts w:ascii="Times New Roman" w:hAnsi="Times New Roman" w:cs="Times New Roman"/>
            <w:sz w:val="24"/>
            <w:szCs w:val="24"/>
          </w:rPr>
          <w:delText xml:space="preserve">, </w:delText>
        </w:r>
      </w:del>
      <w:ins w:id="146" w:author="bradcard" w:date="2018-12-28T13:38:00Z">
        <w:r w:rsidR="00620C68">
          <w:rPr>
            <w:rFonts w:ascii="Times New Roman" w:hAnsi="Times New Roman" w:cs="Times New Roman"/>
            <w:sz w:val="24"/>
            <w:szCs w:val="24"/>
          </w:rPr>
          <w:t xml:space="preserve">question asks </w:t>
        </w:r>
      </w:ins>
      <w:r>
        <w:rPr>
          <w:rFonts w:ascii="Times New Roman" w:hAnsi="Times New Roman" w:cs="Times New Roman"/>
          <w:sz w:val="24"/>
          <w:szCs w:val="24"/>
        </w:rPr>
        <w:t xml:space="preserve">whether the method must yield estimates of ND and RFD </w:t>
      </w:r>
      <w:ins w:id="147" w:author="bradcard" w:date="2018-12-28T13:38:00Z">
        <w:r w:rsidR="00620C68">
          <w:rPr>
            <w:rFonts w:ascii="Times New Roman" w:hAnsi="Times New Roman" w:cs="Times New Roman"/>
            <w:sz w:val="24"/>
            <w:szCs w:val="24"/>
          </w:rPr>
          <w:t xml:space="preserve">that can be directly related back to </w:t>
        </w:r>
      </w:ins>
      <w:del w:id="148" w:author="bradcard" w:date="2018-12-28T13:38:00Z">
        <w:r w:rsidDel="00620C68">
          <w:rPr>
            <w:rFonts w:ascii="Times New Roman" w:hAnsi="Times New Roman" w:cs="Times New Roman"/>
            <w:sz w:val="24"/>
            <w:szCs w:val="24"/>
          </w:rPr>
          <w:delText>compatible with</w:delText>
        </w:r>
      </w:del>
      <w:ins w:id="149" w:author="bradcard" w:date="2018-12-28T13:38:00Z">
        <w:r w:rsidR="00620C68">
          <w:rPr>
            <w:rFonts w:ascii="Times New Roman" w:hAnsi="Times New Roman" w:cs="Times New Roman"/>
            <w:sz w:val="24"/>
            <w:szCs w:val="24"/>
          </w:rPr>
          <w:t>Chesson’s</w:t>
        </w:r>
      </w:ins>
      <w:ins w:id="150" w:author="bradcard" w:date="2018-12-28T13:39:00Z">
        <w:r w:rsidR="00620C68">
          <w:rPr>
            <w:rFonts w:ascii="Times New Roman" w:hAnsi="Times New Roman" w:cs="Times New Roman"/>
            <w:sz w:val="24"/>
            <w:szCs w:val="24"/>
          </w:rPr>
          <w:t xml:space="preserve"> inequality (eq. X), which is desirable because ?</w:t>
        </w:r>
      </w:ins>
      <w:del w:id="151" w:author="bradcard" w:date="2018-12-28T13:39:00Z">
        <w:r w:rsidDel="00620C68">
          <w:rPr>
            <w:rFonts w:ascii="Times New Roman" w:hAnsi="Times New Roman" w:cs="Times New Roman"/>
            <w:sz w:val="24"/>
            <w:szCs w:val="24"/>
          </w:rPr>
          <w:delText xml:space="preserve"> MCT, </w:delText>
        </w:r>
      </w:del>
      <w:ins w:id="152" w:author="bradcard" w:date="2018-12-28T13:39:00Z">
        <w:r w:rsidR="00620C68">
          <w:rPr>
            <w:rFonts w:ascii="Times New Roman" w:hAnsi="Times New Roman" w:cs="Times New Roman"/>
            <w:sz w:val="24"/>
            <w:szCs w:val="24"/>
          </w:rPr>
          <w:t xml:space="preserve">Question 1 </w:t>
        </w:r>
      </w:ins>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w:t>
      </w:r>
      <w:del w:id="153" w:author="bradcard" w:date="2018-12-28T13:39:00Z">
        <w:r w:rsidR="00AA6B7B" w:rsidDel="00620C68">
          <w:rPr>
            <w:rFonts w:ascii="Times New Roman" w:hAnsi="Times New Roman" w:cs="Times New Roman"/>
            <w:sz w:val="24"/>
            <w:szCs w:val="24"/>
          </w:rPr>
          <w:delText xml:space="preserve">the </w:delText>
        </w:r>
      </w:del>
      <w:ins w:id="154" w:author="bradcard" w:date="2018-12-28T13:39:00Z">
        <w:r w:rsidR="00620C68">
          <w:rPr>
            <w:rFonts w:ascii="Times New Roman" w:hAnsi="Times New Roman" w:cs="Times New Roman"/>
            <w:sz w:val="24"/>
            <w:szCs w:val="24"/>
          </w:rPr>
          <w:t xml:space="preserve">all </w:t>
        </w:r>
      </w:ins>
      <w:r w:rsidR="00AA6B7B">
        <w:rPr>
          <w:rFonts w:ascii="Times New Roman" w:hAnsi="Times New Roman" w:cs="Times New Roman"/>
          <w:sz w:val="24"/>
          <w:szCs w:val="24"/>
        </w:rPr>
        <w:t xml:space="preserve">others. While </w:t>
      </w:r>
      <w:ins w:id="155" w:author="bradcard" w:date="2018-12-28T13:39:00Z">
        <w:r w:rsidR="00620C68">
          <w:rPr>
            <w:rFonts w:ascii="Times New Roman" w:hAnsi="Times New Roman" w:cs="Times New Roman"/>
            <w:sz w:val="24"/>
            <w:szCs w:val="24"/>
          </w:rPr>
          <w:t xml:space="preserve">the </w:t>
        </w:r>
      </w:ins>
      <w:r w:rsidR="00AA6B7B">
        <w:rPr>
          <w:rFonts w:ascii="Times New Roman" w:hAnsi="Times New Roman" w:cs="Times New Roman"/>
          <w:sz w:val="24"/>
          <w:szCs w:val="24"/>
        </w:rPr>
        <w:t xml:space="preserve">NFD </w:t>
      </w:r>
      <w:ins w:id="156" w:author="bradcard" w:date="2018-12-28T13:39:00Z">
        <w:r w:rsidR="00620C68">
          <w:rPr>
            <w:rFonts w:ascii="Times New Roman" w:hAnsi="Times New Roman" w:cs="Times New Roman"/>
            <w:sz w:val="24"/>
            <w:szCs w:val="24"/>
          </w:rPr>
          <w:t xml:space="preserve">method </w:t>
        </w:r>
      </w:ins>
      <w:r w:rsidR="00AA6B7B">
        <w:rPr>
          <w:rFonts w:ascii="Times New Roman" w:hAnsi="Times New Roman" w:cs="Times New Roman"/>
          <w:sz w:val="24"/>
          <w:szCs w:val="24"/>
        </w:rPr>
        <w:t xml:space="preserve">can accurately </w:t>
      </w:r>
      <w:del w:id="157" w:author="bradcard" w:date="2018-12-28T13:39:00Z">
        <w:r w:rsidR="00AA6B7B" w:rsidDel="00620C68">
          <w:rPr>
            <w:rFonts w:ascii="Times New Roman" w:hAnsi="Times New Roman" w:cs="Times New Roman"/>
            <w:sz w:val="24"/>
            <w:szCs w:val="24"/>
          </w:rPr>
          <w:delText xml:space="preserve">determine </w:delText>
        </w:r>
      </w:del>
      <w:ins w:id="158" w:author="bradcard" w:date="2018-12-28T13:39:00Z">
        <w:r w:rsidR="00620C68">
          <w:rPr>
            <w:rFonts w:ascii="Times New Roman" w:hAnsi="Times New Roman" w:cs="Times New Roman"/>
            <w:sz w:val="24"/>
            <w:szCs w:val="24"/>
          </w:rPr>
          <w:t xml:space="preserve">quantify </w:t>
        </w:r>
      </w:ins>
      <w:r w:rsidR="00AA6B7B">
        <w:rPr>
          <w:rFonts w:ascii="Times New Roman" w:hAnsi="Times New Roman" w:cs="Times New Roman"/>
          <w:sz w:val="24"/>
          <w:szCs w:val="24"/>
        </w:rPr>
        <w:t xml:space="preserve">mutual invasibility, </w:t>
      </w:r>
      <w:r w:rsidR="00715006">
        <w:rPr>
          <w:rFonts w:ascii="Times New Roman" w:hAnsi="Times New Roman" w:cs="Times New Roman"/>
          <w:sz w:val="24"/>
          <w:szCs w:val="24"/>
        </w:rPr>
        <w:t xml:space="preserve">it is the only method that cannot be used to </w:t>
      </w:r>
      <w:ins w:id="159" w:author="bradcard" w:date="2018-12-28T13:40:00Z">
        <w:r w:rsidR="00620C68">
          <w:rPr>
            <w:rFonts w:ascii="Times New Roman" w:hAnsi="Times New Roman" w:cs="Times New Roman"/>
            <w:sz w:val="24"/>
            <w:szCs w:val="24"/>
          </w:rPr>
          <w:t xml:space="preserve">directly </w:t>
        </w:r>
      </w:ins>
      <w:del w:id="160" w:author="bradcard" w:date="2018-12-28T13:40:00Z">
        <w:r w:rsidR="00715006" w:rsidDel="00620C68">
          <w:rPr>
            <w:rFonts w:ascii="Times New Roman" w:hAnsi="Times New Roman" w:cs="Times New Roman"/>
            <w:sz w:val="24"/>
            <w:szCs w:val="24"/>
          </w:rPr>
          <w:delText xml:space="preserve">estimate </w:delText>
        </w:r>
      </w:del>
      <w:ins w:id="161" w:author="bradcard" w:date="2018-12-28T13:40:00Z">
        <w:r w:rsidR="00620C68">
          <w:rPr>
            <w:rFonts w:ascii="Times New Roman" w:hAnsi="Times New Roman" w:cs="Times New Roman"/>
            <w:sz w:val="24"/>
            <w:szCs w:val="24"/>
          </w:rPr>
          <w:t xml:space="preserve">quantify the magnitude of </w:t>
        </w:r>
      </w:ins>
      <w:r w:rsidR="00715006">
        <w:rPr>
          <w:rFonts w:ascii="Times New Roman" w:hAnsi="Times New Roman" w:cs="Times New Roman"/>
          <w:sz w:val="24"/>
          <w:szCs w:val="24"/>
        </w:rPr>
        <w:t xml:space="preserve">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w:t>
      </w:r>
      <w:r>
        <w:rPr>
          <w:rFonts w:ascii="Times New Roman" w:hAnsi="Times New Roman" w:cs="Times New Roman"/>
          <w:sz w:val="24"/>
          <w:szCs w:val="24"/>
        </w:rPr>
        <w:lastRenderedPageBreak/>
        <w:t xml:space="preserve">NFD method from </w:t>
      </w:r>
      <w:del w:id="162" w:author="bradcard" w:date="2018-12-28T13:40:00Z">
        <w:r w:rsidDel="00620C68">
          <w:rPr>
            <w:rFonts w:ascii="Times New Roman" w:hAnsi="Times New Roman" w:cs="Times New Roman"/>
            <w:sz w:val="24"/>
            <w:szCs w:val="24"/>
          </w:rPr>
          <w:delText xml:space="preserve">the </w:delText>
        </w:r>
      </w:del>
      <w:r>
        <w:rPr>
          <w:rFonts w:ascii="Times New Roman" w:hAnsi="Times New Roman" w:cs="Times New Roman"/>
          <w:sz w:val="24"/>
          <w:szCs w:val="24"/>
        </w:rPr>
        <w:t xml:space="preserve">other </w:t>
      </w:r>
      <w:del w:id="163" w:author="bradcard" w:date="2018-12-28T13:40:00Z">
        <w:r w:rsidDel="00620C68">
          <w:rPr>
            <w:rFonts w:ascii="Times New Roman" w:hAnsi="Times New Roman" w:cs="Times New Roman"/>
            <w:sz w:val="24"/>
            <w:szCs w:val="24"/>
          </w:rPr>
          <w:delText xml:space="preserve">four </w:delText>
        </w:r>
      </w:del>
      <w:r>
        <w:rPr>
          <w:rFonts w:ascii="Times New Roman" w:hAnsi="Times New Roman" w:cs="Times New Roman"/>
          <w:sz w:val="24"/>
          <w:szCs w:val="24"/>
        </w:rPr>
        <w:t xml:space="preserve">methods, it is </w:t>
      </w:r>
      <w:del w:id="164" w:author="bradcard" w:date="2018-12-28T13:40:00Z">
        <w:r w:rsidDel="00620C68">
          <w:rPr>
            <w:rFonts w:ascii="Times New Roman" w:hAnsi="Times New Roman" w:cs="Times New Roman"/>
            <w:sz w:val="24"/>
            <w:szCs w:val="24"/>
          </w:rPr>
          <w:delText xml:space="preserve">important </w:delText>
        </w:r>
      </w:del>
      <w:ins w:id="165" w:author="bradcard" w:date="2018-12-28T13:40:00Z">
        <w:r w:rsidR="00620C68">
          <w:rPr>
            <w:rFonts w:ascii="Times New Roman" w:hAnsi="Times New Roman" w:cs="Times New Roman"/>
            <w:sz w:val="24"/>
            <w:szCs w:val="24"/>
          </w:rPr>
          <w:t>worth</w:t>
        </w:r>
      </w:ins>
      <w:del w:id="166" w:author="bradcard" w:date="2018-12-28T13:40:00Z">
        <w:r w:rsidDel="00620C68">
          <w:rPr>
            <w:rFonts w:ascii="Times New Roman" w:hAnsi="Times New Roman" w:cs="Times New Roman"/>
            <w:sz w:val="24"/>
            <w:szCs w:val="24"/>
          </w:rPr>
          <w:delText>to</w:delText>
        </w:r>
      </w:del>
      <w:r>
        <w:rPr>
          <w:rFonts w:ascii="Times New Roman" w:hAnsi="Times New Roman" w:cs="Times New Roman"/>
          <w:sz w:val="24"/>
          <w:szCs w:val="24"/>
        </w:rPr>
        <w:t xml:space="preserve"> not</w:t>
      </w:r>
      <w:ins w:id="167" w:author="bradcard" w:date="2018-12-28T13:40:00Z">
        <w:r w:rsidR="00620C68">
          <w:rPr>
            <w:rFonts w:ascii="Times New Roman" w:hAnsi="Times New Roman" w:cs="Times New Roman"/>
            <w:sz w:val="24"/>
            <w:szCs w:val="24"/>
          </w:rPr>
          <w:t>ing</w:t>
        </w:r>
      </w:ins>
      <w:del w:id="168" w:author="bradcard" w:date="2018-12-28T13:40:00Z">
        <w:r w:rsidDel="00620C68">
          <w:rPr>
            <w:rFonts w:ascii="Times New Roman" w:hAnsi="Times New Roman" w:cs="Times New Roman"/>
            <w:sz w:val="24"/>
            <w:szCs w:val="24"/>
          </w:rPr>
          <w:delText>e</w:delText>
        </w:r>
      </w:del>
      <w:r>
        <w:rPr>
          <w:rFonts w:ascii="Times New Roman" w:hAnsi="Times New Roman" w:cs="Times New Roman"/>
          <w:sz w:val="24"/>
          <w:szCs w:val="24"/>
        </w:rPr>
        <w:t xml:space="preserve"> that </w:t>
      </w:r>
      <w:r w:rsidR="00726870">
        <w:rPr>
          <w:rFonts w:ascii="Times New Roman" w:hAnsi="Times New Roman" w:cs="Times New Roman"/>
          <w:sz w:val="24"/>
          <w:szCs w:val="24"/>
        </w:rPr>
        <w:t xml:space="preserve">the </w:t>
      </w:r>
      <w:ins w:id="169" w:author="bradcard" w:date="2018-12-28T13:40:00Z">
        <w:r w:rsidR="00620C68">
          <w:rPr>
            <w:rFonts w:ascii="Times New Roman" w:hAnsi="Times New Roman" w:cs="Times New Roman"/>
            <w:sz w:val="24"/>
            <w:szCs w:val="24"/>
          </w:rPr>
          <w:t xml:space="preserve">NFD </w:t>
        </w:r>
      </w:ins>
      <w:del w:id="170" w:author="bradcard" w:date="2018-12-28T13:40:00Z">
        <w:r w:rsidR="00726870" w:rsidDel="00620C68">
          <w:rPr>
            <w:rFonts w:ascii="Times New Roman" w:hAnsi="Times New Roman" w:cs="Times New Roman"/>
            <w:sz w:val="24"/>
            <w:szCs w:val="24"/>
          </w:rPr>
          <w:delText>negative frequency dependenc</w:delText>
        </w:r>
        <w:r w:rsidR="00AA6B7B" w:rsidDel="00620C68">
          <w:rPr>
            <w:rFonts w:ascii="Times New Roman" w:hAnsi="Times New Roman" w:cs="Times New Roman"/>
            <w:sz w:val="24"/>
            <w:szCs w:val="24"/>
          </w:rPr>
          <w:delText>e</w:delText>
        </w:r>
        <w:r w:rsidR="00726870" w:rsidDel="00620C68">
          <w:rPr>
            <w:rFonts w:ascii="Times New Roman" w:hAnsi="Times New Roman" w:cs="Times New Roman"/>
            <w:sz w:val="24"/>
            <w:szCs w:val="24"/>
          </w:rPr>
          <w:delText xml:space="preserve"> </w:delText>
        </w:r>
      </w:del>
      <w:r w:rsidR="00726870">
        <w:rPr>
          <w:rFonts w:ascii="Times New Roman" w:hAnsi="Times New Roman" w:cs="Times New Roman"/>
          <w:sz w:val="24"/>
          <w:szCs w:val="24"/>
        </w:rPr>
        <w:t xml:space="preserve">method </w:t>
      </w:r>
      <w:r>
        <w:rPr>
          <w:rFonts w:ascii="Times New Roman" w:hAnsi="Times New Roman" w:cs="Times New Roman"/>
          <w:sz w:val="24"/>
          <w:szCs w:val="24"/>
        </w:rPr>
        <w:t xml:space="preserve">is the only </w:t>
      </w:r>
      <w:del w:id="171" w:author="bradcard" w:date="2018-12-28T13:40:00Z">
        <w:r w:rsidDel="00620C68">
          <w:rPr>
            <w:rFonts w:ascii="Times New Roman" w:hAnsi="Times New Roman" w:cs="Times New Roman"/>
            <w:sz w:val="24"/>
            <w:szCs w:val="24"/>
          </w:rPr>
          <w:delText xml:space="preserve">method </w:delText>
        </w:r>
      </w:del>
      <w:ins w:id="172" w:author="bradcard" w:date="2018-12-28T13:40:00Z">
        <w:r w:rsidR="00620C68">
          <w:rPr>
            <w:rFonts w:ascii="Times New Roman" w:hAnsi="Times New Roman" w:cs="Times New Roman"/>
            <w:sz w:val="24"/>
            <w:szCs w:val="24"/>
          </w:rPr>
          <w:t xml:space="preserve">one </w:t>
        </w:r>
      </w:ins>
      <w:r>
        <w:rPr>
          <w:rFonts w:ascii="Times New Roman" w:hAnsi="Times New Roman" w:cs="Times New Roman"/>
          <w:sz w:val="24"/>
          <w:szCs w:val="24"/>
        </w:rPr>
        <w:t>that</w:t>
      </w:r>
      <w:r w:rsidRPr="00371339">
        <w:rPr>
          <w:rFonts w:ascii="Times New Roman" w:hAnsi="Times New Roman" w:cs="Times New Roman"/>
          <w:sz w:val="24"/>
          <w:szCs w:val="24"/>
        </w:rPr>
        <w:t xml:space="preserve"> does not require</w:t>
      </w:r>
      <w:ins w:id="173" w:author="bradcard" w:date="2018-12-28T13:40:00Z">
        <w:r w:rsidR="00620C68">
          <w:rPr>
            <w:rFonts w:ascii="Times New Roman" w:hAnsi="Times New Roman" w:cs="Times New Roman"/>
            <w:sz w:val="24"/>
            <w:szCs w:val="24"/>
          </w:rPr>
          <w:t xml:space="preserve"> that species are all grown alone as</w:t>
        </w:r>
      </w:ins>
      <w:r w:rsidRPr="00371339">
        <w:rPr>
          <w:rFonts w:ascii="Times New Roman" w:hAnsi="Times New Roman" w:cs="Times New Roman"/>
          <w:sz w:val="24"/>
          <w:szCs w:val="24"/>
        </w:rPr>
        <w:t xml:space="preserv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w:t>
      </w:r>
      <w:del w:id="174" w:author="bradcard" w:date="2018-12-28T13:41:00Z">
        <w:r w:rsidR="00726870" w:rsidDel="00620C68">
          <w:rPr>
            <w:rFonts w:ascii="Times New Roman" w:hAnsi="Times New Roman" w:cs="Times New Roman"/>
            <w:sz w:val="24"/>
            <w:szCs w:val="24"/>
          </w:rPr>
          <w:delText xml:space="preserve">advantage </w:delText>
        </w:r>
      </w:del>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del w:id="175" w:author="bradcard" w:date="2018-12-28T13:41:00Z">
        <w:r w:rsidR="00726870" w:rsidDel="00620C68">
          <w:rPr>
            <w:rFonts w:ascii="Times New Roman" w:hAnsi="Times New Roman" w:cs="Times New Roman"/>
            <w:sz w:val="24"/>
            <w:szCs w:val="24"/>
          </w:rPr>
          <w:delText xml:space="preserve">particularly important </w:delText>
        </w:r>
      </w:del>
      <w:ins w:id="176" w:author="bradcard" w:date="2018-12-28T13:41:00Z">
        <w:r w:rsidR="00620C68">
          <w:rPr>
            <w:rFonts w:ascii="Times New Roman" w:hAnsi="Times New Roman" w:cs="Times New Roman"/>
            <w:sz w:val="24"/>
            <w:szCs w:val="24"/>
          </w:rPr>
          <w:t xml:space="preserve">an advantage </w:t>
        </w:r>
      </w:ins>
      <w:r w:rsidR="00726870">
        <w:rPr>
          <w:rFonts w:ascii="Times New Roman" w:hAnsi="Times New Roman" w:cs="Times New Roman"/>
          <w:sz w:val="24"/>
          <w:szCs w:val="24"/>
        </w:rPr>
        <w:t>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204FE8D1" w:rsidR="005A3F9E" w:rsidRDefault="00715006" w:rsidP="00123B3F">
      <w:pPr>
        <w:pStyle w:val="Normal1"/>
        <w:spacing w:line="360" w:lineRule="auto"/>
        <w:ind w:firstLine="360"/>
        <w:rPr>
          <w:rFonts w:ascii="Times New Roman" w:hAnsi="Times New Roman" w:cs="Times New Roman"/>
          <w:sz w:val="24"/>
          <w:szCs w:val="24"/>
        </w:rPr>
      </w:pPr>
      <w:commentRangeStart w:id="177"/>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ins w:id="178" w:author="bradcard" w:date="2018-12-28T13:42:00Z">
        <w:r w:rsidR="00620C68">
          <w:rPr>
            <w:rFonts w:ascii="Times New Roman" w:hAnsi="Times New Roman" w:cs="Times New Roman"/>
            <w:sz w:val="24"/>
            <w:szCs w:val="24"/>
          </w:rPr>
          <w:t xml:space="preserve">question in the </w:t>
        </w:r>
      </w:ins>
      <w:r w:rsidR="00431BF1">
        <w:rPr>
          <w:rFonts w:ascii="Times New Roman" w:hAnsi="Times New Roman" w:cs="Times New Roman"/>
          <w:sz w:val="24"/>
          <w:szCs w:val="24"/>
        </w:rPr>
        <w:t>decision step</w:t>
      </w:r>
      <w:del w:id="179" w:author="bradcard" w:date="2018-12-28T13:42:00Z">
        <w:r w:rsidR="00431BF1" w:rsidDel="00620C68">
          <w:rPr>
            <w:rFonts w:ascii="Times New Roman" w:hAnsi="Times New Roman" w:cs="Times New Roman"/>
            <w:sz w:val="24"/>
            <w:szCs w:val="24"/>
          </w:rPr>
          <w:delText>,</w:delText>
        </w:r>
      </w:del>
      <w:ins w:id="180" w:author="bradcard" w:date="2018-12-28T13:42:00Z">
        <w:r w:rsidR="00620C68">
          <w:rPr>
            <w:rFonts w:ascii="Times New Roman" w:hAnsi="Times New Roman" w:cs="Times New Roman"/>
            <w:sz w:val="24"/>
            <w:szCs w:val="24"/>
          </w:rPr>
          <w:t xml:space="preserve"> is</w:t>
        </w:r>
      </w:ins>
      <w:r w:rsidR="00431BF1">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whether </w:t>
      </w:r>
      <w:del w:id="181" w:author="bradcard" w:date="2018-12-28T13:42:00Z">
        <w:r w:rsidR="00794E37" w:rsidRPr="00B0403D" w:rsidDel="00620C68">
          <w:rPr>
            <w:rFonts w:ascii="Times New Roman" w:hAnsi="Times New Roman" w:cs="Times New Roman"/>
            <w:sz w:val="24"/>
            <w:szCs w:val="24"/>
          </w:rPr>
          <w:delText xml:space="preserve">or </w:delText>
        </w:r>
      </w:del>
      <w:r w:rsidR="00794E37" w:rsidRPr="00B0403D">
        <w:rPr>
          <w:rFonts w:ascii="Times New Roman" w:hAnsi="Times New Roman" w:cs="Times New Roman"/>
          <w:sz w:val="24"/>
          <w:szCs w:val="24"/>
        </w:rPr>
        <w:t xml:space="preserve">the empiricist knows the factors that </w:t>
      </w:r>
      <w:del w:id="182" w:author="bradcard" w:date="2018-12-28T13:42:00Z">
        <w:r w:rsidR="00794E37" w:rsidRPr="00B0403D" w:rsidDel="00620C68">
          <w:rPr>
            <w:rFonts w:ascii="Times New Roman" w:hAnsi="Times New Roman" w:cs="Times New Roman"/>
            <w:sz w:val="24"/>
            <w:szCs w:val="24"/>
          </w:rPr>
          <w:delText xml:space="preserve">influence </w:delText>
        </w:r>
      </w:del>
      <w:ins w:id="183" w:author="bradcard" w:date="2018-12-28T13:42:00Z">
        <w:r w:rsidR="00620C68">
          <w:rPr>
            <w:rFonts w:ascii="Times New Roman" w:hAnsi="Times New Roman" w:cs="Times New Roman"/>
            <w:sz w:val="24"/>
            <w:szCs w:val="24"/>
          </w:rPr>
          <w:t>control</w:t>
        </w:r>
        <w:r w:rsidR="00620C68" w:rsidRPr="00B0403D">
          <w:rPr>
            <w:rFonts w:ascii="Times New Roman" w:hAnsi="Times New Roman" w:cs="Times New Roman"/>
            <w:sz w:val="24"/>
            <w:szCs w:val="24"/>
          </w:rPr>
          <w:t xml:space="preserve"> </w:t>
        </w:r>
      </w:ins>
      <w:r w:rsidR="00794E37" w:rsidRPr="00B0403D">
        <w:rPr>
          <w:rFonts w:ascii="Times New Roman" w:hAnsi="Times New Roman" w:cs="Times New Roman"/>
          <w:sz w:val="24"/>
          <w:szCs w:val="24"/>
        </w:rPr>
        <w:t>population dynamics in their study system</w:t>
      </w:r>
      <w:ins w:id="184" w:author="bradcard" w:date="2018-12-28T13:42:00Z">
        <w:r w:rsidR="00620C68">
          <w:rPr>
            <w:rFonts w:ascii="Times New Roman" w:hAnsi="Times New Roman" w:cs="Times New Roman"/>
            <w:sz w:val="24"/>
            <w:szCs w:val="24"/>
          </w:rPr>
          <w:t>,</w:t>
        </w:r>
      </w:ins>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w:t>
      </w:r>
      <w:ins w:id="185" w:author="bradcard" w:date="2018-12-28T13:42:00Z">
        <w:r w:rsidR="00620C68">
          <w:rPr>
            <w:rFonts w:ascii="Times New Roman" w:hAnsi="Times New Roman" w:cs="Times New Roman"/>
            <w:sz w:val="24"/>
            <w:szCs w:val="24"/>
          </w:rPr>
          <w:t xml:space="preserve">whether s/he </w:t>
        </w:r>
      </w:ins>
      <w:r w:rsidR="00842C71">
        <w:rPr>
          <w:rFonts w:ascii="Times New Roman" w:hAnsi="Times New Roman" w:cs="Times New Roman"/>
          <w:sz w:val="24"/>
          <w:szCs w:val="24"/>
        </w:rPr>
        <w:t xml:space="preserve">can quantify </w:t>
      </w:r>
      <w:commentRangeStart w:id="186"/>
      <w:r w:rsidR="00842C71">
        <w:rPr>
          <w:rFonts w:ascii="Times New Roman" w:hAnsi="Times New Roman" w:cs="Times New Roman"/>
          <w:sz w:val="24"/>
          <w:szCs w:val="24"/>
        </w:rPr>
        <w:t>these relationships</w:t>
      </w:r>
      <w:commentRangeEnd w:id="186"/>
      <w:r w:rsidR="00620C68">
        <w:rPr>
          <w:rStyle w:val="CommentReference"/>
        </w:rPr>
        <w:commentReference w:id="186"/>
      </w:r>
      <w:del w:id="187" w:author="bradcard" w:date="2018-12-28T13:43:00Z">
        <w:r w:rsidR="00431BF1" w:rsidDel="00620C68">
          <w:rPr>
            <w:rFonts w:ascii="Times New Roman" w:hAnsi="Times New Roman" w:cs="Times New Roman"/>
            <w:sz w:val="24"/>
            <w:szCs w:val="24"/>
          </w:rPr>
          <w:delText xml:space="preserve">, </w:delText>
        </w:r>
      </w:del>
      <w:commentRangeEnd w:id="177"/>
      <w:r w:rsidR="00620C68">
        <w:rPr>
          <w:rStyle w:val="CommentReference"/>
        </w:rPr>
        <w:commentReference w:id="177"/>
      </w:r>
      <w:ins w:id="188" w:author="bradcard" w:date="2018-12-28T13:43:00Z">
        <w:r w:rsidR="00620C68">
          <w:rPr>
            <w:rFonts w:ascii="Times New Roman" w:hAnsi="Times New Roman" w:cs="Times New Roman"/>
            <w:sz w:val="24"/>
            <w:szCs w:val="24"/>
          </w:rPr>
          <w:t xml:space="preserve">. This question </w:t>
        </w:r>
      </w:ins>
      <w:r w:rsidR="00431BF1">
        <w:rPr>
          <w:rFonts w:ascii="Times New Roman" w:hAnsi="Times New Roman" w:cs="Times New Roman"/>
          <w:sz w:val="24"/>
          <w:szCs w:val="24"/>
        </w:rPr>
        <w:t xml:space="preserve">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w:t>
      </w:r>
      <w:del w:id="189" w:author="bradcard" w:date="2018-12-28T13:44:00Z">
        <w:r w:rsidR="00794E37" w:rsidRPr="00016F51" w:rsidDel="00620C68">
          <w:rPr>
            <w:rFonts w:ascii="Times New Roman" w:hAnsi="Times New Roman" w:cs="Times New Roman"/>
            <w:sz w:val="24"/>
            <w:szCs w:val="24"/>
          </w:rPr>
          <w:delText xml:space="preserve">completely </w:delText>
        </w:r>
      </w:del>
      <w:r w:rsidR="00794E37" w:rsidRPr="00016F51">
        <w:rPr>
          <w:rFonts w:ascii="Times New Roman" w:hAnsi="Times New Roman" w:cs="Times New Roman"/>
          <w:sz w:val="24"/>
          <w:szCs w:val="24"/>
        </w:rPr>
        <w:t>separate groups: phenomenological methods that are informed by quantifying species interactions</w:t>
      </w:r>
      <w:ins w:id="190" w:author="bradcard" w:date="2018-12-28T13:44:00Z">
        <w:r w:rsidR="00620C68">
          <w:rPr>
            <w:rFonts w:ascii="Times New Roman" w:hAnsi="Times New Roman" w:cs="Times New Roman"/>
            <w:sz w:val="24"/>
            <w:szCs w:val="24"/>
          </w:rPr>
          <w:t>,</w:t>
        </w:r>
      </w:ins>
      <w:r w:rsidR="00794E37" w:rsidRPr="00016F51">
        <w:rPr>
          <w:rFonts w:ascii="Times New Roman" w:hAnsi="Times New Roman" w:cs="Times New Roman"/>
          <w:sz w:val="24"/>
          <w:szCs w:val="24"/>
        </w:rPr>
        <w:t xml:space="preserve"> but </w:t>
      </w:r>
      <w:ins w:id="191" w:author="bradcard" w:date="2018-12-28T13:44:00Z">
        <w:r w:rsidR="00620C68">
          <w:rPr>
            <w:rFonts w:ascii="Times New Roman" w:hAnsi="Times New Roman" w:cs="Times New Roman"/>
            <w:sz w:val="24"/>
            <w:szCs w:val="24"/>
          </w:rPr>
          <w:t xml:space="preserve">which </w:t>
        </w:r>
      </w:ins>
      <w:r w:rsidR="00794E37" w:rsidRPr="00016F51">
        <w:rPr>
          <w:rFonts w:ascii="Times New Roman" w:hAnsi="Times New Roman" w:cs="Times New Roman"/>
          <w:sz w:val="24"/>
          <w:szCs w:val="24"/>
        </w:rPr>
        <w:t>make no assumptions about</w:t>
      </w:r>
      <w:commentRangeStart w:id="192"/>
      <w:r w:rsidR="00794E37" w:rsidRPr="00016F51">
        <w:rPr>
          <w:rFonts w:ascii="Times New Roman" w:hAnsi="Times New Roman" w:cs="Times New Roman"/>
          <w:sz w:val="24"/>
          <w:szCs w:val="24"/>
        </w:rPr>
        <w:t xml:space="preserve">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commentRangeEnd w:id="192"/>
      <w:r w:rsidR="00620C68">
        <w:rPr>
          <w:rStyle w:val="CommentReference"/>
        </w:rPr>
        <w:commentReference w:id="192"/>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all of the remaining steps are conditional on whether the method is phenomenological or mechanistic. In many cases it will not be possible for an empiricist to answer ‘yes’ to question 2, </w:t>
      </w:r>
      <w:ins w:id="193" w:author="bradcard" w:date="2018-12-28T13:46:00Z">
        <w:r w:rsidR="00A14B78">
          <w:rPr>
            <w:rFonts w:ascii="Times New Roman" w:hAnsi="Times New Roman" w:cs="Times New Roman"/>
            <w:sz w:val="24"/>
            <w:szCs w:val="24"/>
          </w:rPr>
          <w:t xml:space="preserve">because?  </w:t>
        </w:r>
      </w:ins>
      <w:del w:id="194" w:author="bradcard" w:date="2018-12-28T13:46:00Z">
        <w:r w:rsidR="00EA4D62" w:rsidDel="00A14B78">
          <w:rPr>
            <w:rFonts w:ascii="Times New Roman" w:hAnsi="Times New Roman" w:cs="Times New Roman"/>
            <w:sz w:val="24"/>
            <w:szCs w:val="24"/>
          </w:rPr>
          <w:delText>w</w:delText>
        </w:r>
      </w:del>
      <w:ins w:id="195" w:author="bradcard" w:date="2018-12-28T13:46:00Z">
        <w:r w:rsidR="00A14B78">
          <w:rPr>
            <w:rFonts w:ascii="Times New Roman" w:hAnsi="Times New Roman" w:cs="Times New Roman"/>
            <w:sz w:val="24"/>
            <w:szCs w:val="24"/>
          </w:rPr>
          <w:t>W</w:t>
        </w:r>
      </w:ins>
      <w:r w:rsidR="00EA4D62">
        <w:rPr>
          <w:rFonts w:ascii="Times New Roman" w:hAnsi="Times New Roman" w:cs="Times New Roman"/>
          <w:sz w:val="24"/>
          <w:szCs w:val="24"/>
        </w:rPr>
        <w:t>h</w:t>
      </w:r>
      <w:ins w:id="196" w:author="bradcard" w:date="2018-12-28T13:46:00Z">
        <w:r w:rsidR="00A14B78">
          <w:rPr>
            <w:rFonts w:ascii="Times New Roman" w:hAnsi="Times New Roman" w:cs="Times New Roman"/>
            <w:sz w:val="24"/>
            <w:szCs w:val="24"/>
          </w:rPr>
          <w:t xml:space="preserve">en </w:t>
        </w:r>
      </w:ins>
      <w:del w:id="197" w:author="bradcard" w:date="2018-12-28T13:46:00Z">
        <w:r w:rsidR="00EA4D62" w:rsidDel="00A14B78">
          <w:rPr>
            <w:rFonts w:ascii="Times New Roman" w:hAnsi="Times New Roman" w:cs="Times New Roman"/>
            <w:sz w:val="24"/>
            <w:szCs w:val="24"/>
          </w:rPr>
          <w:delText>ich</w:delText>
        </w:r>
      </w:del>
      <w:ins w:id="198" w:author="bradcard" w:date="2018-12-28T13:47:00Z">
        <w:r w:rsidR="00A14B78">
          <w:rPr>
            <w:rFonts w:ascii="Times New Roman" w:hAnsi="Times New Roman" w:cs="Times New Roman"/>
            <w:sz w:val="24"/>
            <w:szCs w:val="24"/>
          </w:rPr>
          <w:t xml:space="preserve">one cannot answer yes to question 2, then the </w:t>
        </w:r>
      </w:ins>
      <w:del w:id="199" w:author="bradcard" w:date="2018-12-28T13:47:00Z">
        <w:r w:rsidR="00EA4D62" w:rsidDel="00A14B78">
          <w:rPr>
            <w:rFonts w:ascii="Times New Roman" w:hAnsi="Times New Roman" w:cs="Times New Roman"/>
            <w:sz w:val="24"/>
            <w:szCs w:val="24"/>
          </w:rPr>
          <w:delText xml:space="preserve"> makes the</w:delText>
        </w:r>
      </w:del>
      <w:r w:rsidR="00EA4D62">
        <w:rPr>
          <w:rFonts w:ascii="Times New Roman" w:hAnsi="Times New Roman" w:cs="Times New Roman"/>
          <w:sz w:val="24"/>
          <w:szCs w:val="24"/>
        </w:rPr>
        <w:t xml:space="preserve"> Lotka-Volterra and Sensitivity methods </w:t>
      </w:r>
      <w:ins w:id="200" w:author="bradcard" w:date="2018-12-28T13:47:00Z">
        <w:r w:rsidR="00A14B78">
          <w:rPr>
            <w:rFonts w:ascii="Times New Roman" w:hAnsi="Times New Roman" w:cs="Times New Roman"/>
            <w:sz w:val="24"/>
            <w:szCs w:val="24"/>
          </w:rPr>
          <w:t xml:space="preserve">can be </w:t>
        </w:r>
      </w:ins>
      <w:r w:rsidR="00EA4D62">
        <w:rPr>
          <w:rFonts w:ascii="Times New Roman" w:hAnsi="Times New Roman" w:cs="Times New Roman"/>
          <w:sz w:val="24"/>
          <w:szCs w:val="24"/>
        </w:rPr>
        <w:t>particularly useful</w:t>
      </w:r>
      <w:ins w:id="201" w:author="bradcard" w:date="2018-12-28T13:47:00Z">
        <w:r w:rsidR="00A14B78">
          <w:rPr>
            <w:rFonts w:ascii="Times New Roman" w:hAnsi="Times New Roman" w:cs="Times New Roman"/>
            <w:sz w:val="24"/>
            <w:szCs w:val="24"/>
          </w:rPr>
          <w:t xml:space="preserve"> because they can still quantify ND and RFD even if the empiricist does not have a good understanding of which resource(s) </w:t>
        </w:r>
      </w:ins>
      <w:ins w:id="202" w:author="bradcard" w:date="2018-12-28T13:48:00Z">
        <w:r w:rsidR="00A14B78">
          <w:rPr>
            <w:rFonts w:ascii="Times New Roman" w:hAnsi="Times New Roman" w:cs="Times New Roman"/>
            <w:sz w:val="24"/>
            <w:szCs w:val="24"/>
          </w:rPr>
          <w:t xml:space="preserve">species </w:t>
        </w:r>
      </w:ins>
      <w:ins w:id="203" w:author="bradcard" w:date="2018-12-28T13:47:00Z">
        <w:r w:rsidR="00A14B78">
          <w:rPr>
            <w:rFonts w:ascii="Times New Roman" w:hAnsi="Times New Roman" w:cs="Times New Roman"/>
            <w:sz w:val="24"/>
            <w:szCs w:val="24"/>
          </w:rPr>
          <w:t>are compet</w:t>
        </w:r>
      </w:ins>
      <w:ins w:id="204" w:author="bradcard" w:date="2018-12-28T13:48:00Z">
        <w:r w:rsidR="00A14B78">
          <w:rPr>
            <w:rFonts w:ascii="Times New Roman" w:hAnsi="Times New Roman" w:cs="Times New Roman"/>
            <w:sz w:val="24"/>
            <w:szCs w:val="24"/>
          </w:rPr>
          <w:t>ing</w:t>
        </w:r>
      </w:ins>
      <w:ins w:id="205" w:author="bradcard" w:date="2018-12-28T13:47:00Z">
        <w:r w:rsidR="00A14B78">
          <w:rPr>
            <w:rFonts w:ascii="Times New Roman" w:hAnsi="Times New Roman" w:cs="Times New Roman"/>
            <w:sz w:val="24"/>
            <w:szCs w:val="24"/>
          </w:rPr>
          <w:t xml:space="preserve"> for</w:t>
        </w:r>
      </w:ins>
      <w:ins w:id="206" w:author="bradcard" w:date="2018-12-28T13:48:00Z">
        <w:r w:rsidR="00A14B78">
          <w:rPr>
            <w:rFonts w:ascii="Times New Roman" w:hAnsi="Times New Roman" w:cs="Times New Roman"/>
            <w:sz w:val="24"/>
            <w:szCs w:val="24"/>
          </w:rPr>
          <w:t>, and thus, which resources axes define their niche</w:t>
        </w:r>
      </w:ins>
      <w:r w:rsidR="00EA4D62">
        <w:rPr>
          <w:rFonts w:ascii="Times New Roman" w:hAnsi="Times New Roman" w:cs="Times New Roman"/>
          <w:sz w:val="24"/>
          <w:szCs w:val="24"/>
        </w:rPr>
        <w:t>. O</w:t>
      </w:r>
      <w:commentRangeStart w:id="207"/>
      <w:r w:rsidR="00EA4D62">
        <w:rPr>
          <w:rFonts w:ascii="Times New Roman" w:hAnsi="Times New Roman" w:cs="Times New Roman"/>
          <w:sz w:val="24"/>
          <w:szCs w:val="24"/>
        </w:rPr>
        <w:t>n the other hand, only the mechanistic methods can give predictions about coexistence without growing the species together and can be used to make predictions about novel combinations of species and environmental conditions.</w:t>
      </w:r>
      <w:commentRangeEnd w:id="207"/>
      <w:r w:rsidR="00A14B78">
        <w:rPr>
          <w:rStyle w:val="CommentReference"/>
        </w:rPr>
        <w:commentReference w:id="207"/>
      </w:r>
      <w:r w:rsidR="00EA4D62">
        <w:rPr>
          <w:rFonts w:ascii="Times New Roman" w:hAnsi="Times New Roman" w:cs="Times New Roman"/>
          <w:sz w:val="24"/>
          <w:szCs w:val="24"/>
        </w:rPr>
        <w:t xml:space="preserve"> Because this decision step is so influential, the remaining steps are particular to either the phenomenological or mechanistic methods. </w:t>
      </w:r>
    </w:p>
    <w:p w14:paraId="7F4FAE6C" w14:textId="47ED53EB"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w:t>
      </w:r>
      <w:del w:id="208" w:author="bradcard" w:date="2018-12-28T13:50:00Z">
        <w:r w:rsidR="00123B3F" w:rsidDel="00A14B78">
          <w:rPr>
            <w:rFonts w:ascii="Times New Roman" w:hAnsi="Times New Roman" w:cs="Times New Roman"/>
            <w:sz w:val="24"/>
            <w:szCs w:val="24"/>
          </w:rPr>
          <w:delText xml:space="preserve">a </w:delText>
        </w:r>
      </w:del>
      <w:ins w:id="209" w:author="bradcard" w:date="2018-12-28T13:50:00Z">
        <w:r w:rsidR="00A14B78">
          <w:rPr>
            <w:rFonts w:ascii="Times New Roman" w:hAnsi="Times New Roman" w:cs="Times New Roman"/>
            <w:sz w:val="24"/>
            <w:szCs w:val="24"/>
          </w:rPr>
          <w:t xml:space="preserve">it is experimentally possible to obtain a species monoculture that is at </w:t>
        </w:r>
      </w:ins>
      <w:r w:rsidR="00123B3F">
        <w:rPr>
          <w:rFonts w:ascii="Times New Roman" w:hAnsi="Times New Roman" w:cs="Times New Roman"/>
          <w:sz w:val="24"/>
          <w:szCs w:val="24"/>
        </w:rPr>
        <w:t xml:space="preserve">steady-state </w:t>
      </w:r>
      <w:del w:id="210" w:author="bradcard" w:date="2018-12-28T13:50:00Z">
        <w:r w:rsidR="00123B3F" w:rsidDel="00A14B78">
          <w:rPr>
            <w:rFonts w:ascii="Times New Roman" w:hAnsi="Times New Roman" w:cs="Times New Roman"/>
            <w:sz w:val="24"/>
            <w:szCs w:val="24"/>
          </w:rPr>
          <w:delText xml:space="preserve">monoculture can be obtained </w:delText>
        </w:r>
      </w:del>
      <w:r w:rsidR="00123B3F">
        <w:rPr>
          <w:rFonts w:ascii="Times New Roman" w:hAnsi="Times New Roman" w:cs="Times New Roman"/>
          <w:sz w:val="24"/>
          <w:szCs w:val="24"/>
        </w:rPr>
        <w:t xml:space="preserve">(question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w:t>
      </w:r>
      <w:r w:rsidR="00123B3F">
        <w:rPr>
          <w:rFonts w:ascii="Times New Roman" w:hAnsi="Times New Roman" w:cs="Times New Roman"/>
          <w:sz w:val="24"/>
          <w:szCs w:val="24"/>
        </w:rPr>
        <w:lastRenderedPageBreak/>
        <w:t>species, but</w:t>
      </w:r>
      <w:r w:rsidR="008525B4">
        <w:rPr>
          <w:rFonts w:ascii="Times New Roman" w:hAnsi="Times New Roman" w:cs="Times New Roman"/>
          <w:sz w:val="24"/>
          <w:szCs w:val="24"/>
        </w:rPr>
        <w:t xml:space="preserve"> the 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w:t>
      </w:r>
      <w:del w:id="211" w:author="bradcard" w:date="2018-12-28T13:51:00Z">
        <w:r w:rsidR="00570EEB" w:rsidDel="00A14B78">
          <w:rPr>
            <w:rFonts w:ascii="Times New Roman" w:hAnsi="Times New Roman" w:cs="Times New Roman"/>
            <w:sz w:val="24"/>
            <w:szCs w:val="24"/>
          </w:rPr>
          <w:delText xml:space="preserve">the </w:delText>
        </w:r>
      </w:del>
      <w:ins w:id="212" w:author="bradcard" w:date="2018-12-28T13:51:00Z">
        <w:r w:rsidR="00A14B78">
          <w:rPr>
            <w:rFonts w:ascii="Times New Roman" w:hAnsi="Times New Roman" w:cs="Times New Roman"/>
            <w:sz w:val="24"/>
            <w:szCs w:val="24"/>
          </w:rPr>
          <w:t>all non-focal</w:t>
        </w:r>
      </w:ins>
      <w:del w:id="213" w:author="bradcard" w:date="2018-12-28T13:51:00Z">
        <w:r w:rsidR="00570EEB" w:rsidDel="00A14B78">
          <w:rPr>
            <w:rFonts w:ascii="Times New Roman" w:hAnsi="Times New Roman" w:cs="Times New Roman"/>
            <w:sz w:val="24"/>
            <w:szCs w:val="24"/>
          </w:rPr>
          <w:delText>other</w:delText>
        </w:r>
      </w:del>
      <w:r w:rsidR="00570EEB">
        <w:rPr>
          <w:rFonts w:ascii="Times New Roman" w:hAnsi="Times New Roman" w:cs="Times New Roman"/>
          <w:sz w:val="24"/>
          <w:szCs w:val="24"/>
        </w:rPr>
        <w:t xml:space="preserve"> species are considered in aggregate</w:t>
      </w:r>
      <w:r w:rsidR="000D4BCD">
        <w:rPr>
          <w:rFonts w:ascii="Times New Roman" w:hAnsi="Times New Roman" w:cs="Times New Roman"/>
          <w:sz w:val="24"/>
          <w:szCs w:val="24"/>
        </w:rPr>
        <w:t xml:space="preserve"> (e.g. species </w:t>
      </w:r>
      <w:r w:rsidR="000D4BCD" w:rsidRPr="00FE69E0">
        <w:rPr>
          <w:rFonts w:ascii="Times New Roman" w:hAnsi="Times New Roman" w:cs="Times New Roman"/>
          <w:i/>
          <w:sz w:val="24"/>
          <w:szCs w:val="24"/>
        </w:rPr>
        <w:t>i</w:t>
      </w:r>
      <w:r w:rsidR="000D4BCD">
        <w:rPr>
          <w:rFonts w:ascii="Times New Roman" w:hAnsi="Times New Roman" w:cs="Times New Roman"/>
          <w:sz w:val="24"/>
          <w:szCs w:val="24"/>
        </w:rPr>
        <w:t xml:space="preserve"> invading </w:t>
      </w:r>
      <w:del w:id="214" w:author="bradcard" w:date="2018-12-28T13:51:00Z">
        <w:r w:rsidR="000D4BCD" w:rsidDel="00A14B78">
          <w:rPr>
            <w:rFonts w:ascii="Times New Roman" w:hAnsi="Times New Roman" w:cs="Times New Roman"/>
            <w:sz w:val="24"/>
            <w:szCs w:val="24"/>
          </w:rPr>
          <w:delText xml:space="preserve">the </w:delText>
        </w:r>
      </w:del>
      <w:ins w:id="215" w:author="bradcard" w:date="2018-12-28T13:51:00Z">
        <w:r w:rsidR="00A14B78">
          <w:rPr>
            <w:rFonts w:ascii="Times New Roman" w:hAnsi="Times New Roman" w:cs="Times New Roman"/>
            <w:sz w:val="24"/>
            <w:szCs w:val="24"/>
          </w:rPr>
          <w:t xml:space="preserve">a </w:t>
        </w:r>
      </w:ins>
      <w:r w:rsidR="000D4BCD">
        <w:rPr>
          <w:rFonts w:ascii="Times New Roman" w:hAnsi="Times New Roman" w:cs="Times New Roman"/>
          <w:sz w:val="24"/>
          <w:szCs w:val="24"/>
        </w:rPr>
        <w:t>community</w:t>
      </w:r>
      <w:ins w:id="216" w:author="bradcard" w:date="2018-12-28T13:51:00Z">
        <w:r w:rsidR="00A14B78">
          <w:rPr>
            <w:rFonts w:ascii="Times New Roman" w:hAnsi="Times New Roman" w:cs="Times New Roman"/>
            <w:sz w:val="24"/>
            <w:szCs w:val="24"/>
          </w:rPr>
          <w:t xml:space="preserve"> of</w:t>
        </w:r>
      </w:ins>
      <w:r w:rsidR="000D4BCD">
        <w:rPr>
          <w:rFonts w:ascii="Times New Roman" w:hAnsi="Times New Roman" w:cs="Times New Roman"/>
          <w:sz w:val="24"/>
          <w:szCs w:val="24"/>
        </w:rPr>
        <w:t xml:space="preserve"> </w:t>
      </w:r>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66B82E19" w:rsidR="00F92F42"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 xml:space="preserve">(e.g. inorganic nutrients consumed by plants) or biotic </w:t>
      </w:r>
      <w:del w:id="217" w:author="bradcard" w:date="2018-12-28T13:51:00Z">
        <w:r w:rsidR="00794E37" w:rsidRPr="00B0403D" w:rsidDel="00A14B78">
          <w:rPr>
            <w:rFonts w:ascii="Times New Roman" w:hAnsi="Times New Roman" w:cs="Times New Roman"/>
            <w:sz w:val="24"/>
            <w:szCs w:val="24"/>
          </w:rPr>
          <w:delText>and has</w:delText>
        </w:r>
      </w:del>
      <w:ins w:id="218" w:author="bradcard" w:date="2018-12-28T13:51:00Z">
        <w:r w:rsidR="00A14B78">
          <w:rPr>
            <w:rFonts w:ascii="Times New Roman" w:hAnsi="Times New Roman" w:cs="Times New Roman"/>
            <w:sz w:val="24"/>
            <w:szCs w:val="24"/>
          </w:rPr>
          <w:t>with</w:t>
        </w:r>
      </w:ins>
      <w:r w:rsidR="00794E37" w:rsidRPr="00B0403D">
        <w:rPr>
          <w:rFonts w:ascii="Times New Roman" w:hAnsi="Times New Roman" w:cs="Times New Roman"/>
          <w:sz w:val="24"/>
          <w:szCs w:val="24"/>
        </w:rPr>
        <w:t xml:space="preserve">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del w:id="219" w:author="bradcard" w:date="2018-12-28T13:52:00Z">
        <w:r w:rsidR="00FE69E0" w:rsidDel="00A14B78">
          <w:rPr>
            <w:rFonts w:ascii="Times New Roman" w:hAnsi="Times New Roman" w:cs="Times New Roman"/>
            <w:sz w:val="24"/>
            <w:szCs w:val="24"/>
          </w:rPr>
          <w:delText>method based on</w:delText>
        </w:r>
      </w:del>
      <w:ins w:id="220" w:author="bradcard" w:date="2018-12-28T13:52:00Z">
        <w:r w:rsidR="00A14B78">
          <w:rPr>
            <w:rFonts w:ascii="Times New Roman" w:hAnsi="Times New Roman" w:cs="Times New Roman"/>
            <w:sz w:val="24"/>
            <w:szCs w:val="24"/>
          </w:rPr>
          <w:t>use of</w:t>
        </w:r>
      </w:ins>
      <w:r w:rsidR="00FE69E0">
        <w:rPr>
          <w:rFonts w:ascii="Times New Roman" w:hAnsi="Times New Roman" w:cs="Times New Roman"/>
          <w:sz w:val="24"/>
          <w:szCs w:val="24"/>
        </w:rPr>
        <w:t xml:space="preserve">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 xml:space="preserve">can theoretically </w:t>
      </w:r>
      <w:r w:rsidR="000D4BCD">
        <w:rPr>
          <w:rFonts w:ascii="Times New Roman" w:hAnsi="Times New Roman" w:cs="Times New Roman"/>
          <w:sz w:val="24"/>
          <w:szCs w:val="24"/>
        </w:rPr>
        <w:t>work for more than two 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5036A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7EFCA9C4"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 xml:space="preserve">for the number and types of experiments required </w:t>
      </w:r>
      <w:ins w:id="221" w:author="bradcard" w:date="2018-12-28T13:52:00Z">
        <w:r w:rsidR="00B33E7E">
          <w:rPr>
            <w:rFonts w:ascii="Times New Roman" w:hAnsi="Times New Roman" w:cs="Times New Roman"/>
            <w:sz w:val="24"/>
            <w:szCs w:val="24"/>
          </w:rPr>
          <w:t xml:space="preserve">to quantify ND and RFD </w:t>
        </w:r>
      </w:ins>
      <w:r>
        <w:rPr>
          <w:rFonts w:ascii="Times New Roman" w:hAnsi="Times New Roman" w:cs="Times New Roman"/>
          <w:sz w:val="24"/>
          <w:szCs w:val="24"/>
        </w:rPr>
        <w:t>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w:t>
      </w:r>
      <w:ins w:id="222" w:author="bradcard" w:date="2018-12-28T13:53:00Z">
        <w:r w:rsidR="00B33E7E">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linearly or exponentially with each additional species</w:t>
      </w:r>
      <w:ins w:id="223" w:author="bradcard" w:date="2018-12-28T13:53:00Z">
        <w:r w:rsidR="00B33E7E">
          <w:rPr>
            <w:rFonts w:ascii="Times New Roman" w:hAnsi="Times New Roman" w:cs="Times New Roman"/>
            <w:sz w:val="24"/>
            <w:szCs w:val="24"/>
          </w:rPr>
          <w:t xml:space="preserve"> being considered</w:t>
        </w:r>
      </w:ins>
      <w:r w:rsidR="00794E37" w:rsidRPr="00B0403D">
        <w:rPr>
          <w:rFonts w:ascii="Times New Roman" w:hAnsi="Times New Roman" w:cs="Times New Roman"/>
          <w:sz w:val="24"/>
          <w:szCs w:val="24"/>
        </w:rPr>
        <w:t xml:space="preserve">.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ins w:id="224" w:author="bradcard" w:date="2018-12-28T13:53:00Z">
        <w:r w:rsidR="00B33E7E">
          <w:rPr>
            <w:rFonts w:ascii="Times New Roman" w:hAnsi="Times New Roman" w:cs="Times New Roman"/>
            <w:sz w:val="24"/>
            <w:szCs w:val="24"/>
          </w:rPr>
          <w:t xml:space="preserve"> the growth of</w:t>
        </w:r>
      </w:ins>
      <w:r w:rsidR="00221A46">
        <w:rPr>
          <w:rFonts w:ascii="Times New Roman" w:hAnsi="Times New Roman" w:cs="Times New Roman"/>
          <w:sz w:val="24"/>
          <w:szCs w:val="24"/>
        </w:rPr>
        <w:t xml:space="preserve"> species </w:t>
      </w:r>
      <w:commentRangeStart w:id="225"/>
      <w:r w:rsidR="00221A46">
        <w:rPr>
          <w:rFonts w:ascii="Times New Roman" w:hAnsi="Times New Roman" w:cs="Times New Roman"/>
          <w:sz w:val="24"/>
          <w:szCs w:val="24"/>
        </w:rPr>
        <w:t>at equilibrium</w:t>
      </w:r>
      <w:commentRangeEnd w:id="225"/>
      <w:r w:rsidR="00B33E7E">
        <w:rPr>
          <w:rStyle w:val="CommentReference"/>
        </w:rPr>
        <w:commentReference w:id="225"/>
      </w:r>
      <w:r w:rsidR="00221A46">
        <w:rPr>
          <w:rFonts w:ascii="Times New Roman" w:hAnsi="Times New Roman" w:cs="Times New Roman"/>
          <w:sz w:val="24"/>
          <w:szCs w:val="24"/>
        </w:rPr>
        <w:t xml:space="preserve">,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ins w:id="226" w:author="bradcard" w:date="2018-12-28T13:53:00Z">
        <w:r w:rsidR="00B33E7E">
          <w:rPr>
            <w:rFonts w:ascii="Times New Roman" w:hAnsi="Times New Roman" w:cs="Times New Roman"/>
            <w:sz w:val="24"/>
            <w:szCs w:val="24"/>
          </w:rPr>
          <w:t xml:space="preserve"> species are known to compete for</w:t>
        </w:r>
      </w:ins>
      <w:r w:rsidR="00794E37" w:rsidRPr="00B0403D">
        <w:rPr>
          <w:rFonts w:ascii="Times New Roman" w:hAnsi="Times New Roman" w:cs="Times New Roman"/>
          <w:sz w:val="24"/>
          <w:szCs w:val="24"/>
        </w:rPr>
        <w:t>.</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FE69E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4CD4F35A"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 xml:space="preserve">predict the potential for coexistence among combinations of species </w:t>
      </w:r>
      <w:commentRangeStart w:id="227"/>
      <w:r w:rsidR="00794E37" w:rsidRPr="00B0403D">
        <w:rPr>
          <w:rFonts w:ascii="Times New Roman" w:hAnsi="Times New Roman" w:cs="Times New Roman"/>
          <w:sz w:val="24"/>
          <w:szCs w:val="24"/>
        </w:rPr>
        <w:t xml:space="preserve">without growing </w:t>
      </w:r>
      <w:del w:id="228" w:author="bradcard" w:date="2018-12-28T13:55:00Z">
        <w:r w:rsidR="00794E37" w:rsidRPr="00B0403D" w:rsidDel="00B33E7E">
          <w:rPr>
            <w:rFonts w:ascii="Times New Roman" w:hAnsi="Times New Roman" w:cs="Times New Roman"/>
            <w:sz w:val="24"/>
            <w:szCs w:val="24"/>
          </w:rPr>
          <w:delText xml:space="preserve">those </w:delText>
        </w:r>
      </w:del>
      <w:r w:rsidR="00794E37" w:rsidRPr="00B0403D">
        <w:rPr>
          <w:rFonts w:ascii="Times New Roman" w:hAnsi="Times New Roman" w:cs="Times New Roman"/>
          <w:sz w:val="24"/>
          <w:szCs w:val="24"/>
        </w:rPr>
        <w:t>species together simultaneously</w:t>
      </w:r>
      <w:commentRangeEnd w:id="227"/>
      <w:r w:rsidR="00B33E7E">
        <w:rPr>
          <w:rStyle w:val="CommentReference"/>
        </w:rPr>
        <w:commentReference w:id="227"/>
      </w:r>
      <w:r w:rsidR="00794E37" w:rsidRPr="00B0403D">
        <w:rPr>
          <w:rFonts w:ascii="Times New Roman" w:hAnsi="Times New Roman" w:cs="Times New Roman"/>
          <w:sz w:val="24"/>
          <w:szCs w:val="24"/>
        </w:rPr>
        <w:t xml:space="preserve">.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201</w:t>
      </w:r>
      <w:del w:id="229" w:author="Godwin, Casey" w:date="2018-12-21T12:11:00Z">
        <w:r w:rsidR="001E04F8" w:rsidDel="00E75410">
          <w:rPr>
            <w:rFonts w:ascii="Times New Roman" w:hAnsi="Times New Roman" w:cs="Times New Roman"/>
            <w:sz w:val="24"/>
            <w:szCs w:val="24"/>
          </w:rPr>
          <w:delText xml:space="preserve">  </w:delText>
        </w:r>
      </w:del>
      <w:r w:rsidR="005036A0">
        <w:rPr>
          <w:rFonts w:ascii="Times New Roman" w:hAnsi="Times New Roman" w:cs="Times New Roman"/>
          <w:sz w:val="24"/>
          <w:szCs w:val="24"/>
        </w:rPr>
        <w:t xml:space="preserve">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 xml:space="preserve">not be used to make </w:t>
      </w:r>
      <w:r w:rsidR="009E6952">
        <w:rPr>
          <w:rFonts w:ascii="Times New Roman" w:hAnsi="Times New Roman" w:cs="Times New Roman"/>
          <w:sz w:val="24"/>
          <w:szCs w:val="24"/>
        </w:rPr>
        <w:lastRenderedPageBreak/>
        <w:t>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outcome of pairwise LV or sensitivity experiments cannot be used to predict coexistence for novel pairs of species or under any changes to environmental conditions. </w:t>
      </w:r>
    </w:p>
    <w:p w14:paraId="61DA72BD" w14:textId="123F1E7A" w:rsidR="004044A2" w:rsidRDefault="004044A2" w:rsidP="00C1590A">
      <w:pPr>
        <w:pStyle w:val="Normal1"/>
        <w:pBdr>
          <w:top w:val="nil"/>
          <w:left w:val="nil"/>
          <w:bottom w:val="nil"/>
          <w:right w:val="nil"/>
          <w:between w:val="nil"/>
        </w:pBdr>
        <w:spacing w:line="360" w:lineRule="auto"/>
        <w:rPr>
          <w:ins w:id="230" w:author="bradcard" w:date="2018-12-28T13:55:00Z"/>
          <w:rFonts w:ascii="Times New Roman" w:hAnsi="Times New Roman" w:cs="Times New Roman"/>
          <w:sz w:val="24"/>
          <w:szCs w:val="24"/>
        </w:rPr>
      </w:pPr>
    </w:p>
    <w:p w14:paraId="1A80DD14" w14:textId="7ACDADA3" w:rsidR="00B33E7E" w:rsidRDefault="00B33E7E" w:rsidP="00C1590A">
      <w:pPr>
        <w:pStyle w:val="Normal1"/>
        <w:pBdr>
          <w:top w:val="nil"/>
          <w:left w:val="nil"/>
          <w:bottom w:val="nil"/>
          <w:right w:val="nil"/>
          <w:between w:val="nil"/>
        </w:pBdr>
        <w:spacing w:line="360" w:lineRule="auto"/>
        <w:rPr>
          <w:ins w:id="231" w:author="bradcard" w:date="2018-12-28T13:58:00Z"/>
          <w:rFonts w:ascii="Times New Roman" w:hAnsi="Times New Roman" w:cs="Times New Roman"/>
          <w:sz w:val="24"/>
          <w:szCs w:val="24"/>
        </w:rPr>
      </w:pPr>
      <w:ins w:id="232" w:author="bradcard" w:date="2018-12-28T13:55:00Z">
        <w:r>
          <w:rPr>
            <w:rFonts w:ascii="Times New Roman" w:hAnsi="Times New Roman" w:cs="Times New Roman"/>
            <w:sz w:val="24"/>
            <w:szCs w:val="24"/>
          </w:rPr>
          <w:t xml:space="preserve">Overall, I like Part 2. However, </w:t>
        </w:r>
      </w:ins>
      <w:ins w:id="233" w:author="bradcard" w:date="2018-12-28T13:56:00Z">
        <w:r>
          <w:rPr>
            <w:rFonts w:ascii="Times New Roman" w:hAnsi="Times New Roman" w:cs="Times New Roman"/>
            <w:sz w:val="24"/>
            <w:szCs w:val="24"/>
          </w:rPr>
          <w:t xml:space="preserve">there are a number of sections where things felt to me as if they were not fully explained. In particular, there were several areas of text where the difference among methods was highlighted,  but the implications for empirical research were not flushed out. For example, </w:t>
        </w:r>
      </w:ins>
      <w:ins w:id="234" w:author="bradcard" w:date="2018-12-28T13:57:00Z">
        <w:r>
          <w:rPr>
            <w:rFonts w:ascii="Times New Roman" w:hAnsi="Times New Roman" w:cs="Times New Roman"/>
            <w:sz w:val="24"/>
            <w:szCs w:val="24"/>
          </w:rPr>
          <w:t xml:space="preserve">I can see from Table 1 that the mechanistic methods may require fewer experiments because they don’t require growth of species combinations. </w:t>
        </w:r>
      </w:ins>
      <w:ins w:id="235" w:author="bradcard" w:date="2018-12-28T13:58:00Z">
        <w:r w:rsidR="00C30E51">
          <w:rPr>
            <w:rFonts w:ascii="Times New Roman" w:hAnsi="Times New Roman" w:cs="Times New Roman"/>
            <w:sz w:val="24"/>
            <w:szCs w:val="24"/>
          </w:rPr>
          <w:t>But what does this mean for a typical competition study? Here, it would be useful to go through the design of an experiment using just 3 species (A, B, C):</w:t>
        </w:r>
      </w:ins>
    </w:p>
    <w:p w14:paraId="3F8B3329" w14:textId="2461EDA9" w:rsidR="00C30E51" w:rsidRDefault="00C30E51" w:rsidP="00C1590A">
      <w:pPr>
        <w:pStyle w:val="Normal1"/>
        <w:pBdr>
          <w:top w:val="nil"/>
          <w:left w:val="nil"/>
          <w:bottom w:val="nil"/>
          <w:right w:val="nil"/>
          <w:between w:val="nil"/>
        </w:pBdr>
        <w:spacing w:line="360" w:lineRule="auto"/>
        <w:rPr>
          <w:ins w:id="236" w:author="bradcard" w:date="2018-12-28T13:59:00Z"/>
          <w:rFonts w:ascii="Times New Roman" w:hAnsi="Times New Roman" w:cs="Times New Roman"/>
          <w:sz w:val="24"/>
          <w:szCs w:val="24"/>
        </w:rPr>
      </w:pPr>
    </w:p>
    <w:p w14:paraId="5BE74482" w14:textId="7900648E" w:rsidR="00C30E51" w:rsidRDefault="00C30E51" w:rsidP="00C1590A">
      <w:pPr>
        <w:pStyle w:val="Normal1"/>
        <w:pBdr>
          <w:top w:val="nil"/>
          <w:left w:val="nil"/>
          <w:bottom w:val="nil"/>
          <w:right w:val="nil"/>
          <w:between w:val="nil"/>
        </w:pBdr>
        <w:spacing w:line="360" w:lineRule="auto"/>
        <w:rPr>
          <w:ins w:id="237" w:author="bradcard" w:date="2018-12-28T14:00:00Z"/>
          <w:rFonts w:ascii="Times New Roman" w:hAnsi="Times New Roman" w:cs="Times New Roman"/>
          <w:sz w:val="24"/>
          <w:szCs w:val="24"/>
        </w:rPr>
      </w:pPr>
      <w:ins w:id="238" w:author="bradcard" w:date="2018-12-28T13:59:00Z">
        <w:r>
          <w:rPr>
            <w:rFonts w:ascii="Times New Roman" w:hAnsi="Times New Roman" w:cs="Times New Roman"/>
            <w:sz w:val="24"/>
            <w:szCs w:val="24"/>
          </w:rPr>
          <w:t>Mechanistic experiments; 3 treatment, species A alone, B alone, C alone</w:t>
        </w:r>
      </w:ins>
      <w:ins w:id="239" w:author="bradcard" w:date="2018-12-28T14:00:00Z">
        <w:r>
          <w:rPr>
            <w:rFonts w:ascii="Times New Roman" w:hAnsi="Times New Roman" w:cs="Times New Roman"/>
            <w:sz w:val="24"/>
            <w:szCs w:val="24"/>
          </w:rPr>
          <w:t>. These experiments can be used to predict ND and RFD for any combination of these three species.</w:t>
        </w:r>
      </w:ins>
    </w:p>
    <w:p w14:paraId="1F1E8EC1" w14:textId="77777777" w:rsidR="00C30E51" w:rsidRDefault="00C30E51" w:rsidP="00C1590A">
      <w:pPr>
        <w:pStyle w:val="Normal1"/>
        <w:pBdr>
          <w:top w:val="nil"/>
          <w:left w:val="nil"/>
          <w:bottom w:val="nil"/>
          <w:right w:val="nil"/>
          <w:between w:val="nil"/>
        </w:pBdr>
        <w:spacing w:line="360" w:lineRule="auto"/>
        <w:rPr>
          <w:ins w:id="240" w:author="bradcard" w:date="2018-12-28T13:59:00Z"/>
          <w:rFonts w:ascii="Times New Roman" w:hAnsi="Times New Roman" w:cs="Times New Roman"/>
          <w:sz w:val="24"/>
          <w:szCs w:val="24"/>
        </w:rPr>
      </w:pPr>
    </w:p>
    <w:p w14:paraId="491A2F31" w14:textId="02ECFFF0" w:rsidR="00C30E51" w:rsidRDefault="00C30E51" w:rsidP="00C1590A">
      <w:pPr>
        <w:pStyle w:val="Normal1"/>
        <w:pBdr>
          <w:top w:val="nil"/>
          <w:left w:val="nil"/>
          <w:bottom w:val="nil"/>
          <w:right w:val="nil"/>
          <w:between w:val="nil"/>
        </w:pBdr>
        <w:spacing w:line="360" w:lineRule="auto"/>
        <w:rPr>
          <w:ins w:id="241" w:author="bradcard" w:date="2018-12-28T13:55:00Z"/>
          <w:rFonts w:ascii="Times New Roman" w:hAnsi="Times New Roman" w:cs="Times New Roman"/>
          <w:sz w:val="24"/>
          <w:szCs w:val="24"/>
        </w:rPr>
      </w:pPr>
      <w:ins w:id="242" w:author="bradcard" w:date="2018-12-28T13:59:00Z">
        <w:r>
          <w:rPr>
            <w:rFonts w:ascii="Times New Roman" w:hAnsi="Times New Roman" w:cs="Times New Roman"/>
            <w:sz w:val="24"/>
            <w:szCs w:val="24"/>
          </w:rPr>
          <w:t xml:space="preserve">Phenomenological experiments: 6 treatments, species A alone, B alone, C alone, AB, AC, and BC. Results only apply to </w:t>
        </w:r>
      </w:ins>
      <w:ins w:id="243" w:author="bradcard" w:date="2018-12-28T14:01:00Z">
        <w:r>
          <w:rPr>
            <w:rFonts w:ascii="Times New Roman" w:hAnsi="Times New Roman" w:cs="Times New Roman"/>
            <w:sz w:val="24"/>
            <w:szCs w:val="24"/>
          </w:rPr>
          <w:t xml:space="preserve">the particular </w:t>
        </w:r>
      </w:ins>
      <w:ins w:id="244" w:author="bradcard" w:date="2018-12-28T13:59:00Z">
        <w:r>
          <w:rPr>
            <w:rFonts w:ascii="Times New Roman" w:hAnsi="Times New Roman" w:cs="Times New Roman"/>
            <w:sz w:val="24"/>
            <w:szCs w:val="24"/>
          </w:rPr>
          <w:t>species combination</w:t>
        </w:r>
      </w:ins>
      <w:ins w:id="245" w:author="bradcard" w:date="2018-12-28T14:01:00Z">
        <w:r>
          <w:rPr>
            <w:rFonts w:ascii="Times New Roman" w:hAnsi="Times New Roman" w:cs="Times New Roman"/>
            <w:sz w:val="24"/>
            <w:szCs w:val="24"/>
          </w:rPr>
          <w:t xml:space="preserve"> … coexistence in a new combination cannot be predicted (e.g., ABC).</w:t>
        </w:r>
      </w:ins>
    </w:p>
    <w:p w14:paraId="75E61B70" w14:textId="77777777" w:rsidR="00B33E7E" w:rsidRPr="00B0403D" w:rsidRDefault="00B33E7E"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5AE6803F"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Using only ND and RFD to assess mutual invasibility</w:t>
      </w:r>
      <w:ins w:id="246" w:author="Godwin, Casey" w:date="2018-12-21T12:12:00Z">
        <w:r w:rsidR="00E75410">
          <w:rPr>
            <w:rFonts w:ascii="Times New Roman" w:hAnsi="Times New Roman" w:cs="Times New Roman"/>
            <w:i/>
            <w:sz w:val="24"/>
            <w:szCs w:val="24"/>
          </w:rPr>
          <w:t xml:space="preserve"> </w:t>
        </w:r>
        <w:del w:id="247" w:author="bradcard" w:date="2018-12-28T14:01:00Z">
          <w:r w:rsidR="00E75410" w:rsidDel="00C30E51">
            <w:rPr>
              <w:rFonts w:ascii="Times New Roman" w:hAnsi="Times New Roman" w:cs="Times New Roman"/>
              <w:i/>
              <w:sz w:val="24"/>
              <w:szCs w:val="24"/>
            </w:rPr>
            <w:delText>requires</w:delText>
          </w:r>
        </w:del>
      </w:ins>
      <w:ins w:id="248" w:author="bradcard" w:date="2018-12-28T14:01:00Z">
        <w:r w:rsidR="00C30E51">
          <w:rPr>
            <w:rFonts w:ascii="Times New Roman" w:hAnsi="Times New Roman" w:cs="Times New Roman"/>
            <w:i/>
            <w:sz w:val="24"/>
            <w:szCs w:val="24"/>
          </w:rPr>
          <w:t>assumes</w:t>
        </w:r>
      </w:ins>
      <w:del w:id="249" w:author="Godwin, Casey" w:date="2018-12-21T12:12:00Z">
        <w:r w:rsidR="005A6BD1" w:rsidDel="00E75410">
          <w:rPr>
            <w:rFonts w:ascii="Times New Roman" w:hAnsi="Times New Roman" w:cs="Times New Roman"/>
            <w:i/>
            <w:sz w:val="24"/>
            <w:szCs w:val="24"/>
          </w:rPr>
          <w:delText xml:space="preserve"> implies</w:delText>
        </w:r>
      </w:del>
      <w:r w:rsidR="005A6BD1">
        <w:rPr>
          <w:rFonts w:ascii="Times New Roman" w:hAnsi="Times New Roman" w:cs="Times New Roman"/>
          <w:i/>
          <w:sz w:val="24"/>
          <w:szCs w:val="24"/>
        </w:rPr>
        <w:t xml:space="preserve">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ins w:id="250" w:author="Godwin, Casey" w:date="2018-12-21T12:12:00Z">
        <w:r w:rsidR="00E75410">
          <w:rPr>
            <w:rFonts w:ascii="Times New Roman" w:hAnsi="Times New Roman" w:cs="Times New Roman"/>
            <w:i/>
            <w:sz w:val="24"/>
            <w:szCs w:val="24"/>
          </w:rPr>
          <w:t xml:space="preserve"> </w:t>
        </w:r>
      </w:ins>
      <w:ins w:id="251" w:author="Godwin, Casey" w:date="2018-12-21T12:13:00Z">
        <w:r w:rsidR="00E75410">
          <w:rPr>
            <w:rFonts w:ascii="Times New Roman" w:hAnsi="Times New Roman" w:cs="Times New Roman"/>
            <w:i/>
            <w:sz w:val="24"/>
            <w:szCs w:val="24"/>
          </w:rPr>
          <w:t>near the conditions of mutual invasion</w:t>
        </w:r>
      </w:ins>
    </w:p>
    <w:p w14:paraId="3E146402" w14:textId="1F078A1E" w:rsidR="00330DAB" w:rsidRDefault="00DC1C4F" w:rsidP="001D322C">
      <w:pPr>
        <w:pStyle w:val="Normal1"/>
        <w:spacing w:line="360" w:lineRule="auto"/>
        <w:ind w:firstLine="450"/>
        <w:rPr>
          <w:rFonts w:ascii="Times New Roman" w:hAnsi="Times New Roman" w:cs="Times New Roman"/>
          <w:sz w:val="24"/>
          <w:szCs w:val="24"/>
        </w:rPr>
      </w:pPr>
      <w:commentRangeStart w:id="252"/>
      <w:r>
        <w:rPr>
          <w:rFonts w:ascii="Times New Roman" w:hAnsi="Times New Roman" w:cs="Times New Roman"/>
          <w:sz w:val="24"/>
          <w:szCs w:val="24"/>
        </w:rPr>
        <w:t xml:space="preserve">The very first </w:t>
      </w:r>
      <w:del w:id="253" w:author="Godwin, Casey" w:date="2018-12-21T12:11:00Z">
        <w:r w:rsidDel="00E75410">
          <w:rPr>
            <w:rFonts w:ascii="Times New Roman" w:hAnsi="Times New Roman" w:cs="Times New Roman"/>
            <w:sz w:val="24"/>
            <w:szCs w:val="24"/>
          </w:rPr>
          <w:delText xml:space="preserve">caution that is worth mentioning </w:delText>
        </w:r>
      </w:del>
      <w:r>
        <w:rPr>
          <w:rFonts w:ascii="Times New Roman" w:hAnsi="Times New Roman" w:cs="Times New Roman"/>
          <w:sz w:val="24"/>
          <w:szCs w:val="24"/>
        </w:rPr>
        <w:t xml:space="preserve">is that </w:t>
      </w:r>
      <w:r w:rsidR="00B54319">
        <w:rPr>
          <w:rFonts w:ascii="Times New Roman" w:hAnsi="Times New Roman" w:cs="Times New Roman"/>
          <w:sz w:val="24"/>
          <w:szCs w:val="24"/>
        </w:rPr>
        <w:t>niche difference (ND) and relative fitness difference (RFD)</w:t>
      </w:r>
      <w:r w:rsidR="00293936">
        <w:rPr>
          <w:rFonts w:ascii="Times New Roman" w:hAnsi="Times New Roman" w:cs="Times New Roman"/>
          <w:sz w:val="24"/>
          <w:szCs w:val="24"/>
        </w:rPr>
        <w:t xml:space="preserve"> </w:t>
      </w:r>
      <w:r w:rsidR="005A6BD1">
        <w:rPr>
          <w:rFonts w:ascii="Times New Roman" w:hAnsi="Times New Roman" w:cs="Times New Roman"/>
          <w:sz w:val="24"/>
          <w:szCs w:val="24"/>
        </w:rPr>
        <w:t xml:space="preserve">are the first order terms of the invasion growth rate </w:t>
      </w:r>
      <w:r w:rsidR="005A6BD1">
        <w:rPr>
          <w:rFonts w:ascii="Times New Roman" w:hAnsi="Times New Roman" w:cs="Times New Roman"/>
          <w:sz w:val="24"/>
          <w:szCs w:val="24"/>
        </w:rPr>
        <w:fldChar w:fldCharType="begin" w:fldLock="1"/>
      </w:r>
      <w:r w:rsidR="005A6BD1">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A6BD1">
        <w:rPr>
          <w:rFonts w:ascii="Times New Roman" w:hAnsi="Times New Roman" w:cs="Times New Roman"/>
          <w:sz w:val="24"/>
          <w:szCs w:val="24"/>
        </w:rPr>
        <w:fldChar w:fldCharType="separate"/>
      </w:r>
      <w:r w:rsidR="005A6BD1" w:rsidRPr="005D6DE6">
        <w:rPr>
          <w:rFonts w:ascii="Times New Roman" w:hAnsi="Times New Roman" w:cs="Times New Roman"/>
          <w:noProof/>
          <w:sz w:val="24"/>
          <w:szCs w:val="24"/>
        </w:rPr>
        <w:t>(Barabás et al. 2018)</w:t>
      </w:r>
      <w:r w:rsidR="005A6BD1">
        <w:rPr>
          <w:rFonts w:ascii="Times New Roman" w:hAnsi="Times New Roman" w:cs="Times New Roman"/>
          <w:sz w:val="24"/>
          <w:szCs w:val="24"/>
        </w:rPr>
        <w:fldChar w:fldCharType="end"/>
      </w:r>
      <w:r w:rsidR="005A6BD1">
        <w:rPr>
          <w:rFonts w:ascii="Times New Roman" w:hAnsi="Times New Roman" w:cs="Times New Roman"/>
          <w:sz w:val="24"/>
          <w:szCs w:val="24"/>
        </w:rPr>
        <w:t>.</w:t>
      </w:r>
      <w:commentRangeEnd w:id="252"/>
      <w:r w:rsidR="00C30E51">
        <w:rPr>
          <w:rStyle w:val="CommentReference"/>
        </w:rPr>
        <w:commentReference w:id="252"/>
      </w:r>
      <w:r w:rsidR="005A6BD1">
        <w:rPr>
          <w:rFonts w:ascii="Times New Roman" w:hAnsi="Times New Roman" w:cs="Times New Roman"/>
          <w:sz w:val="24"/>
          <w:szCs w:val="24"/>
        </w:rPr>
        <w:t xml:space="preserve"> In other words, when calculating ND and RFD to assess Chesson’s inequality (equation 1), environmental fluctuations are assumed </w:t>
      </w:r>
      <w:commentRangeStart w:id="254"/>
      <w:r w:rsidR="005A6BD1">
        <w:rPr>
          <w:rFonts w:ascii="Times New Roman" w:hAnsi="Times New Roman" w:cs="Times New Roman"/>
          <w:sz w:val="24"/>
          <w:szCs w:val="24"/>
        </w:rPr>
        <w:t xml:space="preserve">to be negligible so that </w:t>
      </w:r>
      <w:r w:rsidR="00131404">
        <w:rPr>
          <w:rFonts w:ascii="Times New Roman" w:hAnsi="Times New Roman" w:cs="Times New Roman"/>
          <w:sz w:val="24"/>
          <w:szCs w:val="24"/>
        </w:rPr>
        <w:t xml:space="preserve">species interactions can be approximated by linear terms without losing </w:t>
      </w:r>
      <w:del w:id="255" w:author="bradcard" w:date="2018-12-28T14:02:00Z">
        <w:r w:rsidR="00131404" w:rsidDel="00C30E51">
          <w:rPr>
            <w:rFonts w:ascii="Times New Roman" w:hAnsi="Times New Roman" w:cs="Times New Roman"/>
            <w:sz w:val="24"/>
            <w:szCs w:val="24"/>
          </w:rPr>
          <w:delText xml:space="preserve">too much </w:delText>
        </w:r>
      </w:del>
      <w:r w:rsidR="00131404">
        <w:rPr>
          <w:rFonts w:ascii="Times New Roman" w:hAnsi="Times New Roman" w:cs="Times New Roman"/>
          <w:sz w:val="24"/>
          <w:szCs w:val="24"/>
        </w:rPr>
        <w:t>accuracy</w:t>
      </w:r>
      <w:commentRangeEnd w:id="254"/>
      <w:r w:rsidR="00E75410">
        <w:rPr>
          <w:rStyle w:val="CommentReference"/>
        </w:rPr>
        <w:commentReference w:id="254"/>
      </w:r>
      <w:r w:rsidR="00131404">
        <w:rPr>
          <w:rFonts w:ascii="Times New Roman" w:hAnsi="Times New Roman" w:cs="Times New Roman"/>
          <w:sz w:val="24"/>
          <w:szCs w:val="24"/>
        </w:rPr>
        <w:t xml:space="preserve">. For example, </w:t>
      </w:r>
      <w:r w:rsidR="000339F3">
        <w:rPr>
          <w:rFonts w:ascii="Times New Roman" w:hAnsi="Times New Roman" w:cs="Times New Roman"/>
          <w:sz w:val="24"/>
          <w:szCs w:val="24"/>
        </w:rPr>
        <w:t xml:space="preserve">when </w:t>
      </w:r>
      <w:r w:rsidR="00131404">
        <w:rPr>
          <w:rFonts w:ascii="Times New Roman" w:hAnsi="Times New Roman" w:cs="Times New Roman"/>
          <w:sz w:val="24"/>
          <w:szCs w:val="24"/>
        </w:rPr>
        <w:t xml:space="preserve">reorganizing MacArthur’s consumer model to a Lotka-Volterra form </w:t>
      </w:r>
      <w:r w:rsidR="00131404">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31404">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(Chesson 1990)</w:t>
      </w:r>
      <w:r w:rsidR="00131404">
        <w:rPr>
          <w:rFonts w:ascii="Times New Roman" w:hAnsi="Times New Roman" w:cs="Times New Roman"/>
          <w:sz w:val="24"/>
          <w:szCs w:val="24"/>
        </w:rPr>
        <w:fldChar w:fldCharType="end"/>
      </w:r>
      <w:r w:rsidR="00131404">
        <w:rPr>
          <w:rFonts w:ascii="Times New Roman" w:hAnsi="Times New Roman" w:cs="Times New Roman"/>
          <w:sz w:val="24"/>
          <w:szCs w:val="24"/>
        </w:rPr>
        <w:t xml:space="preserve">, </w:t>
      </w:r>
      <w:r w:rsidR="000339F3">
        <w:rPr>
          <w:rFonts w:ascii="Times New Roman" w:hAnsi="Times New Roman" w:cs="Times New Roman"/>
          <w:sz w:val="24"/>
          <w:szCs w:val="24"/>
        </w:rPr>
        <w:t xml:space="preserve">Chesson </w:t>
      </w:r>
      <w:r w:rsidR="00131404">
        <w:rPr>
          <w:rFonts w:ascii="Times New Roman" w:hAnsi="Times New Roman" w:cs="Times New Roman"/>
          <w:sz w:val="24"/>
          <w:szCs w:val="24"/>
        </w:rPr>
        <w:t xml:space="preserve">assumes the resource species </w:t>
      </w:r>
      <w:r w:rsidR="000339F3">
        <w:rPr>
          <w:rFonts w:ascii="Times New Roman" w:hAnsi="Times New Roman" w:cs="Times New Roman"/>
          <w:sz w:val="24"/>
          <w:szCs w:val="24"/>
        </w:rPr>
        <w:t>fluctuation</w:t>
      </w:r>
      <w:r w:rsidR="00131404">
        <w:rPr>
          <w:rFonts w:ascii="Times New Roman" w:hAnsi="Times New Roman" w:cs="Times New Roman"/>
          <w:sz w:val="24"/>
          <w:szCs w:val="24"/>
        </w:rPr>
        <w:t xml:space="preserve"> is fast enough</w:t>
      </w:r>
      <w:r w:rsidR="000339F3">
        <w:rPr>
          <w:rFonts w:ascii="Times New Roman" w:hAnsi="Times New Roman" w:cs="Times New Roman"/>
          <w:sz w:val="24"/>
          <w:szCs w:val="24"/>
        </w:rPr>
        <w:t>, so is negligible,</w:t>
      </w:r>
      <w:r w:rsidR="00131404">
        <w:rPr>
          <w:rFonts w:ascii="Times New Roman" w:hAnsi="Times New Roman" w:cs="Times New Roman"/>
          <w:sz w:val="24"/>
          <w:szCs w:val="24"/>
        </w:rPr>
        <w:t xml:space="preserve"> </w:t>
      </w:r>
      <w:r w:rsidR="000339F3">
        <w:rPr>
          <w:rFonts w:ascii="Times New Roman" w:hAnsi="Times New Roman" w:cs="Times New Roman"/>
          <w:sz w:val="24"/>
          <w:szCs w:val="24"/>
        </w:rPr>
        <w:t>to</w:t>
      </w:r>
      <w:r w:rsidR="00131404">
        <w:rPr>
          <w:rFonts w:ascii="Times New Roman" w:hAnsi="Times New Roman" w:cs="Times New Roman"/>
          <w:sz w:val="24"/>
          <w:szCs w:val="24"/>
        </w:rPr>
        <w:t xml:space="preserve"> the focal species</w:t>
      </w:r>
      <w:r w:rsidR="000339F3">
        <w:rPr>
          <w:rFonts w:ascii="Times New Roman" w:hAnsi="Times New Roman" w:cs="Times New Roman"/>
          <w:sz w:val="24"/>
          <w:szCs w:val="24"/>
        </w:rPr>
        <w:t xml:space="preserve">. </w:t>
      </w:r>
      <w:r w:rsidR="000339F3">
        <w:rPr>
          <w:rFonts w:ascii="Times New Roman" w:hAnsi="Times New Roman" w:cs="Times New Roman"/>
          <w:sz w:val="24"/>
          <w:szCs w:val="24"/>
        </w:rPr>
        <w:lastRenderedPageBreak/>
        <w:t xml:space="preserve">With this assumption, </w:t>
      </w:r>
      <w:r w:rsidR="00131404">
        <w:rPr>
          <w:rFonts w:ascii="Times New Roman" w:hAnsi="Times New Roman" w:cs="Times New Roman"/>
          <w:sz w:val="24"/>
          <w:szCs w:val="24"/>
        </w:rPr>
        <w:t xml:space="preserve">Chesson can apply the time scale separation technique </w:t>
      </w:r>
      <w:r w:rsidR="000339F3">
        <w:rPr>
          <w:rFonts w:ascii="Times New Roman" w:hAnsi="Times New Roman" w:cs="Times New Roman"/>
          <w:sz w:val="24"/>
          <w:szCs w:val="24"/>
        </w:rPr>
        <w:t xml:space="preserve">to approximate nonlinear species interactions in MacArthur’s consumer model by linear terms in a Lotka-Volterra model. </w:t>
      </w:r>
      <w:r w:rsidR="001D322C">
        <w:rPr>
          <w:rFonts w:ascii="Times New Roman" w:hAnsi="Times New Roman" w:cs="Times New Roman"/>
          <w:sz w:val="24"/>
          <w:szCs w:val="24"/>
        </w:rPr>
        <w:t xml:space="preserve">ND and RFD can then be derived from </w:t>
      </w:r>
      <w:r w:rsidR="00FE1A54">
        <w:rPr>
          <w:rFonts w:ascii="Times New Roman" w:hAnsi="Times New Roman" w:cs="Times New Roman"/>
          <w:sz w:val="24"/>
          <w:szCs w:val="24"/>
        </w:rPr>
        <w:t xml:space="preserve">this </w:t>
      </w:r>
      <w:r w:rsidR="001D322C">
        <w:rPr>
          <w:rFonts w:ascii="Times New Roman" w:hAnsi="Times New Roman" w:cs="Times New Roman"/>
          <w:sz w:val="24"/>
          <w:szCs w:val="24"/>
        </w:rPr>
        <w:t>linear approximation for assessing mutual invasibility. However, i</w:t>
      </w:r>
      <w:r w:rsidR="000339F3">
        <w:rPr>
          <w:rFonts w:ascii="Times New Roman" w:hAnsi="Times New Roman" w:cs="Times New Roman"/>
          <w:sz w:val="24"/>
          <w:szCs w:val="24"/>
        </w:rPr>
        <w:t xml:space="preserve">f resource species fluctuations cannot be negligible, </w:t>
      </w:r>
      <w:r w:rsidR="001D322C">
        <w:rPr>
          <w:rFonts w:ascii="Times New Roman" w:hAnsi="Times New Roman" w:cs="Times New Roman"/>
          <w:sz w:val="24"/>
          <w:szCs w:val="24"/>
        </w:rPr>
        <w:t xml:space="preserve">linear approximation might not be accurate enough so that ND and RFD can be incorrectly calculated. In addition, when environmental fluctuations cannot be negligible, fluctuation dependent mechanisms, i.e. relative nonlinearity and storage effects, will also determine species’ invasion growth rate in addition to ND and RFD. </w:t>
      </w:r>
      <w:r w:rsidR="00A97777">
        <w:rPr>
          <w:rFonts w:ascii="Times New Roman" w:hAnsi="Times New Roman" w:cs="Times New Roman"/>
          <w:sz w:val="24"/>
          <w:szCs w:val="24"/>
        </w:rPr>
        <w:t xml:space="preserve">However, empiricists should be able to neglect fluctuation dependent mechanisms and still correctly predict species coexistence, when conducting well-controlled experiments. </w:t>
      </w:r>
    </w:p>
    <w:p w14:paraId="507C6D0A" w14:textId="39CC7760"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A</w:t>
      </w:r>
      <w:commentRangeStart w:id="256"/>
      <w:r w:rsidRPr="009E12E1">
        <w:rPr>
          <w:rFonts w:ascii="Times New Roman" w:hAnsi="Times New Roman" w:cs="Times New Roman"/>
          <w:i/>
          <w:sz w:val="24"/>
          <w:szCs w:val="24"/>
        </w:rPr>
        <w:t xml:space="preserve">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commentRangeEnd w:id="256"/>
      <w:r w:rsidR="00C30E51">
        <w:rPr>
          <w:rStyle w:val="CommentReference"/>
        </w:rPr>
        <w:commentReference w:id="256"/>
      </w:r>
    </w:p>
    <w:p w14:paraId="506FF7DE" w14:textId="4301B199" w:rsidR="009E12E1" w:rsidRPr="00580A54" w:rsidRDefault="00580A54" w:rsidP="00C1590A">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w:t>
      </w:r>
      <w:commentRangeStart w:id="257"/>
      <w:r>
        <w:rPr>
          <w:rFonts w:ascii="Times New Roman" w:hAnsi="Times New Roman" w:cs="Times New Roman"/>
          <w:sz w:val="24"/>
          <w:szCs w:val="24"/>
        </w:rPr>
        <w:t>this is true only under certain assumptions and conditions.</w:t>
      </w:r>
      <w:commentRangeEnd w:id="257"/>
      <w:r w:rsidR="00C30E51">
        <w:rPr>
          <w:rStyle w:val="CommentReference"/>
        </w:rPr>
        <w:commentReference w:id="257"/>
      </w:r>
      <w:r>
        <w:rPr>
          <w:rFonts w:ascii="Times New Roman" w:hAnsi="Times New Roman" w:cs="Times New Roman"/>
          <w:sz w:val="24"/>
          <w:szCs w:val="24"/>
        </w:rPr>
        <w:t xml:space="preserve"> When those assumptions are not recognized and justified, any of </w:t>
      </w:r>
      <w:commentRangeStart w:id="258"/>
      <w:r>
        <w:rPr>
          <w:rFonts w:ascii="Times New Roman" w:hAnsi="Times New Roman" w:cs="Times New Roman"/>
          <w:sz w:val="24"/>
          <w:szCs w:val="24"/>
        </w:rPr>
        <w:t>these three methods</w:t>
      </w:r>
      <w:commentRangeEnd w:id="258"/>
      <w:r w:rsidR="00C30E51">
        <w:rPr>
          <w:rStyle w:val="CommentReference"/>
        </w:rPr>
        <w:commentReference w:id="258"/>
      </w:r>
      <w:r>
        <w:rPr>
          <w:rFonts w:ascii="Times New Roman" w:hAnsi="Times New Roman" w:cs="Times New Roman"/>
          <w:sz w:val="24"/>
          <w:szCs w:val="24"/>
        </w:rPr>
        <w:t xml:space="preserve"> can give misleading predictions. For instance, the 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w:t>
      </w:r>
      <w:ins w:id="259" w:author="bradcard" w:date="2018-12-28T14:07:00Z">
        <w:r w:rsidR="00C30E51">
          <w:rPr>
            <w:rFonts w:ascii="Times New Roman" w:hAnsi="Times New Roman" w:cs="Times New Roman"/>
            <w:sz w:val="24"/>
            <w:szCs w:val="24"/>
          </w:rPr>
          <w:t xml:space="preserve">would </w:t>
        </w:r>
      </w:ins>
      <w:r>
        <w:rPr>
          <w:rFonts w:ascii="Times New Roman" w:hAnsi="Times New Roman" w:cs="Times New Roman"/>
          <w:sz w:val="24"/>
          <w:szCs w:val="24"/>
        </w:rPr>
        <w:t>mean</w:t>
      </w:r>
      <w:del w:id="260" w:author="bradcard" w:date="2018-12-28T14:07:00Z">
        <w:r w:rsidDel="00C30E51">
          <w:rPr>
            <w:rFonts w:ascii="Times New Roman" w:hAnsi="Times New Roman" w:cs="Times New Roman"/>
            <w:sz w:val="24"/>
            <w:szCs w:val="24"/>
          </w:rPr>
          <w:delText>s</w:delText>
        </w:r>
      </w:del>
      <w:r>
        <w:rPr>
          <w:rFonts w:ascii="Times New Roman" w:hAnsi="Times New Roman" w:cs="Times New Roman"/>
          <w:sz w:val="24"/>
          <w:szCs w:val="24"/>
        </w:rPr>
        <w:t xml:space="preserve">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w:t>
      </w:r>
      <w:commentRangeStart w:id="261"/>
      <w:r>
        <w:rPr>
          <w:rFonts w:ascii="Times New Roman" w:hAnsi="Times New Roman" w:cs="Times New Roman"/>
          <w:sz w:val="24"/>
          <w:szCs w:val="24"/>
        </w:rPr>
        <w:t>This example shows how empirically comparing two methods can reveal differences among the methods which are not readily apparent from their derivation.</w:t>
      </w:r>
      <w:r w:rsidR="00FE1A54">
        <w:rPr>
          <w:rFonts w:ascii="Times New Roman" w:hAnsi="Times New Roman" w:cs="Times New Roman"/>
          <w:sz w:val="24"/>
          <w:szCs w:val="24"/>
        </w:rPr>
        <w:t xml:space="preserve"> </w:t>
      </w:r>
      <w:commentRangeEnd w:id="261"/>
      <w:r w:rsidR="00C30E51">
        <w:rPr>
          <w:rStyle w:val="CommentReference"/>
        </w:rPr>
        <w:commentReference w:id="261"/>
      </w:r>
      <w:r w:rsidR="00FE1A54">
        <w:rPr>
          <w:rFonts w:ascii="Times New Roman" w:hAnsi="Times New Roman" w:cs="Times New Roman"/>
          <w:sz w:val="24"/>
          <w:szCs w:val="24"/>
        </w:rPr>
        <w:t xml:space="preserve">Consequently, it is important to apply the empirical method at the conditions that follow the assumptions. </w:t>
      </w:r>
    </w:p>
    <w:p w14:paraId="7284D451" w14:textId="7147EF69"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0CD0C60B" w14:textId="680D9279" w:rsidR="00DC72EB" w:rsidRDefault="00CA292C" w:rsidP="002002F7">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w:t>
      </w:r>
      <w:commentRangeStart w:id="262"/>
      <w:r w:rsidR="00794E37" w:rsidRPr="00A96538">
        <w:rPr>
          <w:rFonts w:ascii="Times New Roman" w:hAnsi="Times New Roman" w:cs="Times New Roman"/>
          <w:sz w:val="24"/>
          <w:szCs w:val="24"/>
        </w:rPr>
        <w:t>the environmental factors t</w:t>
      </w:r>
      <w:commentRangeEnd w:id="262"/>
      <w:r w:rsidR="002041CD">
        <w:rPr>
          <w:rStyle w:val="CommentReference"/>
        </w:rPr>
        <w:commentReference w:id="262"/>
      </w:r>
      <w:r w:rsidR="00794E37" w:rsidRPr="00A96538">
        <w:rPr>
          <w:rFonts w:ascii="Times New Roman" w:hAnsi="Times New Roman" w:cs="Times New Roman"/>
          <w:sz w:val="24"/>
          <w:szCs w:val="24"/>
        </w:rPr>
        <w:t xml:space="preserve">hat determine the outcome of competition, and specifically, that those factors are resources. </w:t>
      </w:r>
      <w:r w:rsidR="00A96538">
        <w:rPr>
          <w:rFonts w:ascii="Times New Roman" w:hAnsi="Times New Roman" w:cs="Times New Roman"/>
          <w:sz w:val="24"/>
          <w:szCs w:val="24"/>
        </w:rPr>
        <w:t xml:space="preserve">This is more easily achieved for </w:t>
      </w:r>
      <w:r w:rsidR="00A96538">
        <w:rPr>
          <w:rFonts w:ascii="Times New Roman" w:hAnsi="Times New Roman" w:cs="Times New Roman"/>
          <w:sz w:val="24"/>
          <w:szCs w:val="24"/>
        </w:rPr>
        <w:lastRenderedPageBreak/>
        <w:t xml:space="preserve">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commentRangeStart w:id="263"/>
      <w:r w:rsidR="0025241C">
        <w:rPr>
          <w:rFonts w:ascii="Times New Roman" w:hAnsi="Times New Roman" w:cs="Times New Roman"/>
          <w:sz w:val="24"/>
          <w:szCs w:val="24"/>
        </w:rPr>
        <w:t>Outside of abstract experiments,</w:t>
      </w:r>
      <w:commentRangeEnd w:id="263"/>
      <w:r w:rsidR="002041CD">
        <w:rPr>
          <w:rStyle w:val="CommentReference"/>
        </w:rPr>
        <w:commentReference w:id="263"/>
      </w:r>
      <w:r w:rsidR="0025241C">
        <w:rPr>
          <w:rFonts w:ascii="Times New Roman" w:hAnsi="Times New Roman" w:cs="Times New Roman"/>
          <w:sz w:val="24"/>
          <w:szCs w:val="24"/>
        </w:rPr>
        <w:t xml:space="preserve">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DC72EB">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B366084" w:rsidR="00DC72EB" w:rsidRDefault="00FE1A54" w:rsidP="00DC72EB">
      <w:pPr>
        <w:pStyle w:val="Normal1"/>
        <w:spacing w:line="360" w:lineRule="auto"/>
        <w:ind w:firstLine="450"/>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ins w:id="264" w:author="bradcard" w:date="2018-12-28T14:09:00Z">
        <w:r w:rsidR="002041CD">
          <w:rPr>
            <w:rFonts w:ascii="Times New Roman" w:hAnsi="Times New Roman" w:cs="Times New Roman"/>
            <w:sz w:val="24"/>
            <w:szCs w:val="24"/>
          </w:rPr>
          <w:t>able</w:t>
        </w:r>
      </w:ins>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del w:id="265" w:author="Godwin, Casey" w:date="2018-12-21T12:14:00Z">
        <w:r w:rsidR="002002F7" w:rsidDel="00E75410">
          <w:rPr>
            <w:rFonts w:ascii="Times New Roman" w:hAnsi="Times New Roman" w:cs="Times New Roman"/>
            <w:sz w:val="24"/>
            <w:szCs w:val="24"/>
            <w:lang w:eastAsia="zh-TW"/>
          </w:rPr>
          <w:delText xml:space="preserve">now </w:delText>
        </w:r>
        <w:r w:rsidR="00DC72EB" w:rsidDel="00E75410">
          <w:rPr>
            <w:rFonts w:ascii="Times New Roman" w:hAnsi="Times New Roman" w:cs="Times New Roman"/>
            <w:sz w:val="24"/>
            <w:szCs w:val="24"/>
            <w:lang w:eastAsia="zh-TW"/>
          </w:rPr>
          <w:delText xml:space="preserve">argue </w:delText>
        </w:r>
        <w:r w:rsidR="002002F7" w:rsidDel="00E75410">
          <w:rPr>
            <w:rFonts w:ascii="Times New Roman" w:hAnsi="Times New Roman" w:cs="Times New Roman"/>
            <w:sz w:val="24"/>
            <w:szCs w:val="24"/>
            <w:lang w:eastAsia="zh-TW"/>
          </w:rPr>
          <w:delText>the following</w:delText>
        </w:r>
      </w:del>
      <w:ins w:id="266" w:author="Godwin, Casey" w:date="2018-12-21T12:14:00Z">
        <w:r w:rsidR="00E75410">
          <w:rPr>
            <w:rFonts w:ascii="Times New Roman" w:hAnsi="Times New Roman" w:cs="Times New Roman"/>
            <w:sz w:val="24"/>
            <w:szCs w:val="24"/>
            <w:lang w:eastAsia="zh-TW"/>
          </w:rPr>
          <w:t>offer</w:t>
        </w:r>
      </w:ins>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ins w:id="267" w:author="Godwin, Casey" w:date="2018-12-21T12:14:00Z">
        <w:r w:rsidR="00E75410">
          <w:rPr>
            <w:rFonts w:ascii="Times New Roman" w:hAnsi="Times New Roman" w:cs="Times New Roman"/>
            <w:sz w:val="24"/>
            <w:szCs w:val="24"/>
            <w:lang w:eastAsia="zh-TW"/>
          </w:rPr>
          <w:t xml:space="preserve">development of </w:t>
        </w:r>
      </w:ins>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For example, the ND between three species is not as straightforward as the ND between two species. </w:t>
      </w:r>
      <w:ins w:id="268" w:author="bradcard" w:date="2018-12-28T14:09:00Z">
        <w:r w:rsidR="002041CD">
          <w:rPr>
            <w:rFonts w:ascii="Times New Roman" w:hAnsi="Times New Roman" w:cs="Times New Roman"/>
            <w:sz w:val="24"/>
            <w:szCs w:val="24"/>
          </w:rPr>
          <w:t xml:space="preserve">Explain? </w:t>
        </w:r>
      </w:ins>
      <w:r w:rsidR="00DC72EB">
        <w:rPr>
          <w:rFonts w:ascii="Times New Roman" w:hAnsi="Times New Roman" w:cs="Times New Roman"/>
          <w:sz w:val="24"/>
          <w:szCs w:val="24"/>
        </w:rPr>
        <w:t>In terms of experimentation</w:t>
      </w:r>
      <w:r w:rsidR="00DC72EB" w:rsidRPr="0061153E">
        <w:rPr>
          <w:rFonts w:ascii="Times New Roman" w:hAnsi="Times New Roman" w:cs="Times New Roman"/>
          <w:sz w:val="24"/>
          <w:szCs w:val="24"/>
        </w:rPr>
        <w:t xml:space="preserve">, the sensitivity and the negative frequency dependency method can be used in one-to-many </w:t>
      </w:r>
      <w:r w:rsidR="00DC72EB">
        <w:rPr>
          <w:rFonts w:ascii="Times New Roman" w:hAnsi="Times New Roman" w:cs="Times New Roman"/>
          <w:sz w:val="24"/>
          <w:szCs w:val="24"/>
        </w:rPr>
        <w:t>species contexts with</w:t>
      </w:r>
      <w:r w:rsidR="00DC72EB" w:rsidRPr="0061153E">
        <w:rPr>
          <w:rFonts w:ascii="Times New Roman" w:hAnsi="Times New Roman" w:cs="Times New Roman"/>
          <w:sz w:val="24"/>
          <w:szCs w:val="24"/>
        </w:rPr>
        <w:t xml:space="preserve"> some assumptions </w:t>
      </w:r>
      <w:commentRangeStart w:id="269"/>
      <w:r w:rsidR="00DC72EB">
        <w:rPr>
          <w:rFonts w:ascii="Times New Roman" w:hAnsi="Times New Roman" w:cs="Times New Roman"/>
          <w:sz w:val="24"/>
          <w:szCs w:val="24"/>
        </w:rPr>
        <w:t>discussed previously</w:t>
      </w:r>
      <w:commentRangeEnd w:id="269"/>
      <w:r w:rsidR="002041CD">
        <w:rPr>
          <w:rStyle w:val="CommentReference"/>
        </w:rPr>
        <w:commentReference w:id="269"/>
      </w:r>
      <w:r w:rsidR="00DC72EB" w:rsidRPr="0061153E">
        <w:rPr>
          <w:rFonts w:ascii="Times New Roman" w:hAnsi="Times New Roman" w:cs="Times New Roman"/>
          <w:sz w:val="24"/>
          <w:szCs w:val="24"/>
        </w:rPr>
        <w:t xml:space="preserve">. </w:t>
      </w:r>
      <w:r w:rsidR="00DC72EB" w:rsidRPr="00277918">
        <w:rPr>
          <w:rFonts w:ascii="Times New Roman" w:hAnsi="Times New Roman" w:cs="Times New Roman"/>
          <w:sz w:val="24"/>
          <w:szCs w:val="24"/>
        </w:rPr>
        <w:t xml:space="preserve">However, none of these three methods </w:t>
      </w:r>
      <w:r w:rsidR="00DC72EB">
        <w:rPr>
          <w:rFonts w:ascii="Times New Roman" w:hAnsi="Times New Roman" w:cs="Times New Roman"/>
          <w:sz w:val="24"/>
          <w:szCs w:val="24"/>
        </w:rPr>
        <w:t xml:space="preserve">(NFD, LV, and Sensitivity) </w:t>
      </w:r>
      <w:r w:rsidR="00DC72EB" w:rsidRPr="00277918">
        <w:rPr>
          <w:rFonts w:ascii="Times New Roman" w:hAnsi="Times New Roman" w:cs="Times New Roman"/>
          <w:sz w:val="24"/>
          <w:szCs w:val="24"/>
        </w:rPr>
        <w:t>can deal with intransitive competition, where</w:t>
      </w:r>
      <w:r w:rsidR="00DC72EB" w:rsidRPr="00371339">
        <w:rPr>
          <w:rFonts w:ascii="Times New Roman" w:hAnsi="Times New Roman" w:cs="Times New Roman"/>
          <w:sz w:val="24"/>
          <w:szCs w:val="24"/>
        </w:rPr>
        <w:t xml:space="preserve"> competition among species</w:t>
      </w:r>
      <w:r w:rsidR="00DC72EB">
        <w:rPr>
          <w:rFonts w:ascii="Times New Roman" w:hAnsi="Times New Roman" w:cs="Times New Roman"/>
          <w:sz w:val="24"/>
          <w:szCs w:val="24"/>
        </w:rPr>
        <w:t xml:space="preserve"> can be</w:t>
      </w:r>
      <w:r w:rsidR="00DC72EB" w:rsidRPr="00371339">
        <w:rPr>
          <w:rFonts w:ascii="Times New Roman" w:hAnsi="Times New Roman" w:cs="Times New Roman"/>
          <w:sz w:val="24"/>
          <w:szCs w:val="24"/>
        </w:rPr>
        <w:t xml:space="preserve"> non-hierarchical</w:t>
      </w:r>
      <w:commentRangeStart w:id="270"/>
      <w:r w:rsidR="00DC72EB" w:rsidRPr="00371339">
        <w:rPr>
          <w:rFonts w:ascii="Times New Roman" w:hAnsi="Times New Roman" w:cs="Times New Roman"/>
          <w:sz w:val="24"/>
          <w:szCs w:val="24"/>
        </w:rPr>
        <w:t>.</w:t>
      </w:r>
      <w:r w:rsidR="00DC72EB">
        <w:rPr>
          <w:rFonts w:ascii="Times New Roman" w:hAnsi="Times New Roman" w:cs="Times New Roman"/>
          <w:sz w:val="24"/>
          <w:szCs w:val="24"/>
        </w:rPr>
        <w:t xml:space="preserve"> Importantly, th</w:t>
      </w:r>
      <w:ins w:id="271" w:author="bradcard" w:date="2018-12-28T14:10:00Z">
        <w:r w:rsidR="002041CD">
          <w:rPr>
            <w:rFonts w:ascii="Times New Roman" w:hAnsi="Times New Roman" w:cs="Times New Roman"/>
            <w:sz w:val="24"/>
            <w:szCs w:val="24"/>
          </w:rPr>
          <w:t>e</w:t>
        </w:r>
      </w:ins>
      <w:del w:id="272" w:author="bradcard" w:date="2018-12-28T14:10:00Z">
        <w:r w:rsidR="00DC72EB" w:rsidDel="002041CD">
          <w:rPr>
            <w:rFonts w:ascii="Times New Roman" w:hAnsi="Times New Roman" w:cs="Times New Roman"/>
            <w:sz w:val="24"/>
            <w:szCs w:val="24"/>
          </w:rPr>
          <w:delText>is</w:delText>
        </w:r>
      </w:del>
      <w:r w:rsidR="00DC72EB">
        <w:rPr>
          <w:rFonts w:ascii="Times New Roman" w:hAnsi="Times New Roman" w:cs="Times New Roman"/>
          <w:sz w:val="24"/>
          <w:szCs w:val="24"/>
        </w:rPr>
        <w:t xml:space="preserve"> emphasis </w:t>
      </w:r>
      <w:ins w:id="273" w:author="bradcard" w:date="2018-12-28T14:10:00Z">
        <w:r w:rsidR="002041CD">
          <w:rPr>
            <w:rFonts w:ascii="Times New Roman" w:hAnsi="Times New Roman" w:cs="Times New Roman"/>
            <w:sz w:val="24"/>
            <w:szCs w:val="24"/>
          </w:rPr>
          <w:t xml:space="preserve">to date </w:t>
        </w:r>
      </w:ins>
      <w:r w:rsidR="00DC72EB">
        <w:rPr>
          <w:rFonts w:ascii="Times New Roman" w:hAnsi="Times New Roman" w:cs="Times New Roman"/>
          <w:sz w:val="24"/>
          <w:szCs w:val="24"/>
        </w:rPr>
        <w:t>on pairwise interactions and experimentation means that</w:t>
      </w:r>
      <w:r w:rsidR="00DC72EB" w:rsidRPr="0061153E">
        <w:rPr>
          <w:rFonts w:ascii="Times New Roman" w:hAnsi="Times New Roman" w:cs="Times New Roman"/>
          <w:sz w:val="24"/>
          <w:szCs w:val="24"/>
        </w:rPr>
        <w:t xml:space="preserve"> </w:t>
      </w:r>
      <w:r w:rsidR="00DC72EB" w:rsidRPr="005B757E">
        <w:rPr>
          <w:rFonts w:ascii="Times New Roman" w:hAnsi="Times New Roman" w:cs="Times New Roman"/>
          <w:sz w:val="24"/>
          <w:szCs w:val="24"/>
        </w:rPr>
        <w:t xml:space="preserve">intransitive </w:t>
      </w:r>
      <w:r w:rsidR="00DC72EB">
        <w:rPr>
          <w:rFonts w:ascii="Times New Roman" w:hAnsi="Times New Roman" w:cs="Times New Roman"/>
          <w:sz w:val="24"/>
          <w:szCs w:val="24"/>
        </w:rPr>
        <w:t>competitive interactions, if present, are unaccounted for.</w:t>
      </w:r>
      <w:r w:rsidR="002002F7">
        <w:rPr>
          <w:rFonts w:ascii="Times New Roman" w:hAnsi="Times New Roman" w:cs="Times New Roman"/>
          <w:sz w:val="24"/>
          <w:szCs w:val="24"/>
        </w:rPr>
        <w:t xml:space="preserve"> </w:t>
      </w:r>
      <w:del w:id="274" w:author="bradcard" w:date="2018-12-28T14:11:00Z">
        <w:r w:rsidR="002002F7" w:rsidDel="002041CD">
          <w:rPr>
            <w:rFonts w:ascii="Times New Roman" w:hAnsi="Times New Roman" w:cs="Times New Roman"/>
            <w:sz w:val="24"/>
            <w:szCs w:val="24"/>
          </w:rPr>
          <w:delText>How multiple species coexist in nature is an old question that still haunt</w:delText>
        </w:r>
      </w:del>
      <w:del w:id="275" w:author="bradcard" w:date="2018-12-28T14:10:00Z">
        <w:r w:rsidR="002002F7" w:rsidDel="002041CD">
          <w:rPr>
            <w:rFonts w:ascii="Times New Roman" w:hAnsi="Times New Roman" w:cs="Times New Roman"/>
            <w:sz w:val="24"/>
            <w:szCs w:val="24"/>
          </w:rPr>
          <w:delText>in</w:delText>
        </w:r>
      </w:del>
      <w:del w:id="276" w:author="bradcard" w:date="2018-12-28T14:11:00Z">
        <w:r w:rsidR="002002F7" w:rsidDel="002041CD">
          <w:rPr>
            <w:rFonts w:ascii="Times New Roman" w:hAnsi="Times New Roman" w:cs="Times New Roman"/>
            <w:sz w:val="24"/>
            <w:szCs w:val="24"/>
          </w:rPr>
          <w:delText xml:space="preserve">g ecologists. </w:delText>
        </w:r>
      </w:del>
      <w:r w:rsidR="002002F7">
        <w:rPr>
          <w:rFonts w:ascii="Times New Roman" w:hAnsi="Times New Roman" w:cs="Times New Roman"/>
          <w:sz w:val="24"/>
          <w:szCs w:val="24"/>
        </w:rPr>
        <w:t xml:space="preserve">Chesson’s coexistence framework is an informative synthesis </w:t>
      </w:r>
      <w:r w:rsidR="00C9514D">
        <w:rPr>
          <w:rFonts w:ascii="Times New Roman" w:hAnsi="Times New Roman" w:cs="Times New Roman"/>
          <w:sz w:val="24"/>
          <w:szCs w:val="24"/>
        </w:rPr>
        <w:t>so far</w:t>
      </w:r>
      <w:r w:rsidR="002002F7">
        <w:rPr>
          <w:rFonts w:ascii="Times New Roman" w:hAnsi="Times New Roman" w:cs="Times New Roman"/>
          <w:sz w:val="24"/>
          <w:szCs w:val="24"/>
        </w:rPr>
        <w:t xml:space="preserve">, </w:t>
      </w:r>
      <w:r w:rsidR="00C9514D">
        <w:rPr>
          <w:rFonts w:ascii="Times New Roman" w:hAnsi="Times New Roman" w:cs="Times New Roman"/>
          <w:sz w:val="24"/>
          <w:szCs w:val="24"/>
        </w:rPr>
        <w:t xml:space="preserve">and how to expand this framework to multi-species system is a direction worth pursuing. </w:t>
      </w:r>
      <w:commentRangeEnd w:id="270"/>
      <w:r w:rsidR="002041CD">
        <w:rPr>
          <w:rStyle w:val="CommentReference"/>
        </w:rPr>
        <w:commentReference w:id="270"/>
      </w:r>
    </w:p>
    <w:p w14:paraId="26FF68E3" w14:textId="38D6F34E" w:rsidR="00FE1A54" w:rsidRPr="00FE1A54" w:rsidRDefault="002002F7" w:rsidP="007D4DB0">
      <w:pPr>
        <w:pStyle w:val="Normal1"/>
        <w:spacing w:line="360" w:lineRule="auto"/>
        <w:ind w:firstLine="450"/>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ins w:id="277" w:author="bradcard" w:date="2018-12-28T14:12:00Z">
        <w:r w:rsidR="002041CD">
          <w:rPr>
            <w:rFonts w:ascii="Times New Roman" w:hAnsi="Times New Roman" w:cs="Times New Roman"/>
            <w:sz w:val="24"/>
            <w:szCs w:val="24"/>
          </w:rPr>
          <w:t>able</w:t>
        </w:r>
      </w:ins>
      <w:del w:id="278" w:author="bradcard" w:date="2018-12-28T14:12:00Z">
        <w:r w:rsidRPr="00CB33D7" w:rsidDel="002041CD">
          <w:rPr>
            <w:rFonts w:ascii="Times New Roman" w:hAnsi="Times New Roman" w:cs="Times New Roman"/>
            <w:sz w:val="24"/>
            <w:szCs w:val="24"/>
          </w:rPr>
          <w:delText>ed</w:delText>
        </w:r>
      </w:del>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ins w:id="279" w:author="Godwin, Casey" w:date="2018-12-21T12:15:00Z">
        <w:r w:rsidR="00E75410">
          <w:rPr>
            <w:rFonts w:ascii="Times New Roman" w:hAnsi="Times New Roman" w:cs="Times New Roman"/>
            <w:sz w:val="24"/>
            <w:szCs w:val="24"/>
          </w:rPr>
          <w:t xml:space="preserve">obtained from one method </w:t>
        </w:r>
      </w:ins>
      <w:r w:rsidRPr="0027496F">
        <w:rPr>
          <w:rFonts w:ascii="Times New Roman" w:hAnsi="Times New Roman" w:cs="Times New Roman"/>
          <w:sz w:val="24"/>
          <w:szCs w:val="24"/>
        </w:rPr>
        <w:t>to show that two methods are comparable (Letten et al 2017</w:t>
      </w:r>
      <w:r>
        <w:rPr>
          <w:rFonts w:ascii="Times New Roman" w:hAnsi="Times New Roman" w:cs="Times New Roman"/>
          <w:sz w:val="24"/>
          <w:szCs w:val="24"/>
        </w:rPr>
        <w:t xml:space="preserve">; </w:t>
      </w:r>
      <w:r w:rsidRPr="00F65828">
        <w:rPr>
          <w:rFonts w:ascii="Times New Roman" w:hAnsi="Times New Roman" w:cs="Times New Roman"/>
          <w:sz w:val="24"/>
          <w:szCs w:val="24"/>
        </w:rPr>
        <w:t>Levine and HilleRisLambers 2009</w:t>
      </w:r>
      <w:r w:rsidRPr="0027496F">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w:t>
      </w:r>
      <w:r w:rsidR="00C9514D">
        <w:rPr>
          <w:rFonts w:ascii="Times New Roman" w:hAnsi="Times New Roman" w:cs="Times New Roman"/>
          <w:sz w:val="24"/>
          <w:szCs w:val="24"/>
        </w:rPr>
        <w:lastRenderedPageBreak/>
        <w:t xml:space="preserve">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7"/>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r w:rsidR="00D61B71">
        <w:rPr>
          <w:rFonts w:ascii="Times New Roman" w:hAnsi="Times New Roman" w:cs="Times New Roman"/>
          <w:sz w:val="24"/>
          <w:szCs w:val="24"/>
        </w:rPr>
        <w:t>s</w:t>
      </w:r>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205F55BC" w14:textId="23E11A75" w:rsidR="00AD20FB" w:rsidRPr="00AD20FB" w:rsidRDefault="00FA6582"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D20FB" w:rsidRPr="00AD20FB">
        <w:rPr>
          <w:rFonts w:ascii="Times New Roman" w:hAnsi="Times New Roman" w:cs="Times New Roman"/>
          <w:noProof/>
          <w:sz w:val="24"/>
          <w:szCs w:val="24"/>
        </w:rPr>
        <w:t>Abrams, P. 1980. Are Competition Coefficients Constant? Inductive Versus Deductive Approaches. The American Naturalist 116:730–735.</w:t>
      </w:r>
    </w:p>
    <w:p w14:paraId="0468CC3E"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Adler, P. B., J. HilleRislambers, and J. M. Levine. 2007. A niche for neutrality. Ecology Letters 10:95–104.</w:t>
      </w:r>
    </w:p>
    <w:p w14:paraId="437009D1"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Barabás, G., R. D’Andrea, and S. M. Stump. 2018. Chesson’s coexistence theory. Ecological Monographs 88:277–303.</w:t>
      </w:r>
    </w:p>
    <w:p w14:paraId="3C355F9B"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Chesson, P. 1990. MacArthur’s consumer-resource model. Theoretical Population Biology 37:26–38.</w:t>
      </w:r>
    </w:p>
    <w:p w14:paraId="66A19E7D"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Chesson, P. 1994. Multispecies Competition in Variable Environments. Theoretical Population Biology 45:227–276.</w:t>
      </w:r>
    </w:p>
    <w:p w14:paraId="614A11CD"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Chesson, P. 2000. Mechanisms of maintenance of species diversity. Annual Review of Ecology and Systematics 31:343–366.</w:t>
      </w:r>
    </w:p>
    <w:p w14:paraId="7199D0FE"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Chesson, P. 2003. Quantifying and testing coexistence mechanisms arising from recruitment fluctuations. Theoretical Population Biology 64:345–357.</w:t>
      </w:r>
    </w:p>
    <w:p w14:paraId="34F39337"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Godoy, O., N. J. B. Kraft, and J. M. Levine. 2014. Phylogenetic relatedness and the determinants of competitive outcomes. Ecology Letters 17:836–844.</w:t>
      </w:r>
    </w:p>
    <w:p w14:paraId="7F637107"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24F427C2"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45A60E06"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Letten, A. D., M. K. Dhami, P. Ke, and T. Fukami. 2018. Species coexistence through simultaneous fluctuation-dependent mechanisms 115:6745–6750.</w:t>
      </w:r>
    </w:p>
    <w:p w14:paraId="0E74E023"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Letten, A. D., P. J. Ke, and T. Fukami. 2017. Linking modern coexistence theory and contemporary niche theory. Ecological Monographs 87:161–177.</w:t>
      </w:r>
    </w:p>
    <w:p w14:paraId="34C75E08"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Levine, J. M., and J. HilleRisLambers. 2009. The importance of niches for the maintenance of species diversity. Nature 461:254–7.</w:t>
      </w:r>
    </w:p>
    <w:p w14:paraId="5F6F1F0A"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MacArthur, R. 1969. Species packing, and what competition minimizes. Proceedings of the National Academy of Sciences of the United States of America 64:1369–71.</w:t>
      </w:r>
    </w:p>
    <w:p w14:paraId="45069D12"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 xml:space="preserve">MacArthur, R. 1970. Species packing and competitive equilibrium for many species. Theoretical </w:t>
      </w:r>
      <w:r w:rsidRPr="00AD20FB">
        <w:rPr>
          <w:rFonts w:ascii="Times New Roman" w:hAnsi="Times New Roman" w:cs="Times New Roman"/>
          <w:noProof/>
          <w:sz w:val="24"/>
          <w:szCs w:val="24"/>
        </w:rPr>
        <w:lastRenderedPageBreak/>
        <w:t>Population Biology 1:1–11.</w:t>
      </w:r>
    </w:p>
    <w:p w14:paraId="29C49E99"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77050C00"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17AA5397"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7C55776E"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Schoener, T. W. 1974. Some Methods for Calculating Competition Coefficients from Resource-Utilization Spectra. The American Naturalist 108:332–340.</w:t>
      </w:r>
    </w:p>
    <w:p w14:paraId="75D3C446"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Tilman, D. 1977. Resource competition between plankton algae: An experimental and theoretical approach. EcologyEcology 58:338–348.</w:t>
      </w:r>
    </w:p>
    <w:p w14:paraId="581DA172"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Tilman, D. 1980. Resources: A Graphical-Mechanistic Approach to Competition and Predation. The American Naturalist 116:362–393.</w:t>
      </w:r>
    </w:p>
    <w:p w14:paraId="03C78189"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szCs w:val="24"/>
        </w:rPr>
      </w:pPr>
      <w:r w:rsidRPr="00AD20FB">
        <w:rPr>
          <w:rFonts w:ascii="Times New Roman" w:hAnsi="Times New Roman" w:cs="Times New Roman"/>
          <w:noProof/>
          <w:sz w:val="24"/>
          <w:szCs w:val="24"/>
        </w:rPr>
        <w:t>Tilman, D. 1981. Tests of Resource Competition Theory Using Four Species of Lake Michigan Algae. Ecology 62:802–815.</w:t>
      </w:r>
    </w:p>
    <w:p w14:paraId="17C1268F" w14:textId="77777777" w:rsidR="00AD20FB" w:rsidRPr="00AD20FB" w:rsidRDefault="00AD20FB" w:rsidP="00AD20FB">
      <w:pPr>
        <w:widowControl w:val="0"/>
        <w:autoSpaceDE w:val="0"/>
        <w:autoSpaceDN w:val="0"/>
        <w:adjustRightInd w:val="0"/>
        <w:spacing w:line="360" w:lineRule="auto"/>
        <w:ind w:left="480" w:hanging="480"/>
        <w:rPr>
          <w:rFonts w:ascii="Times New Roman" w:hAnsi="Times New Roman" w:cs="Times New Roman"/>
          <w:noProof/>
          <w:sz w:val="24"/>
        </w:rPr>
      </w:pPr>
      <w:r w:rsidRPr="00AD20FB">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bradcard" w:date="2018-12-27T17:31:00Z" w:initials="BC">
    <w:p w14:paraId="78538B8F" w14:textId="0E6871D4" w:rsidR="00910BE4" w:rsidRDefault="00910BE4">
      <w:pPr>
        <w:pStyle w:val="CommentText"/>
      </w:pPr>
      <w:r>
        <w:rPr>
          <w:rStyle w:val="CommentReference"/>
        </w:rPr>
        <w:annotationRef/>
      </w:r>
      <w:r>
        <w:t>I wouldn’t present three different ways to do this (use two max). I also think the text related to Figure 2 needs to be flushed out a bit more, as it is not yet sufficient to explain how to do measure ND and RFD using an LV style experiment.</w:t>
      </w:r>
    </w:p>
  </w:comment>
  <w:comment w:id="9" w:author="bradcard" w:date="2018-12-27T17:33:00Z" w:initials="BC">
    <w:p w14:paraId="51AC7BAB" w14:textId="794E88F6" w:rsidR="00910BE4" w:rsidRDefault="00910BE4">
      <w:pPr>
        <w:pStyle w:val="CommentText"/>
      </w:pPr>
      <w:r>
        <w:rPr>
          <w:rStyle w:val="CommentReference"/>
        </w:rPr>
        <w:annotationRef/>
      </w:r>
      <w:r>
        <w:t>These two sentences seem contradictory. Which is it?</w:t>
      </w:r>
    </w:p>
  </w:comment>
  <w:comment w:id="22" w:author="bradcard" w:date="2018-12-27T17:37:00Z" w:initials="BC">
    <w:p w14:paraId="5BEE9C5C" w14:textId="317B2C8B" w:rsidR="00910BE4" w:rsidRDefault="00910BE4">
      <w:pPr>
        <w:pStyle w:val="CommentText"/>
      </w:pPr>
      <w:r>
        <w:rPr>
          <w:rStyle w:val="CommentReference"/>
        </w:rPr>
        <w:annotationRef/>
      </w:r>
      <w:r>
        <w:t>What does that mean?</w:t>
      </w:r>
    </w:p>
  </w:comment>
  <w:comment w:id="23" w:author="bradcard" w:date="2018-12-27T17:38:00Z" w:initials="BC">
    <w:p w14:paraId="38736C75" w14:textId="4BD20EAF" w:rsidR="00910BE4" w:rsidRDefault="00910BE4">
      <w:pPr>
        <w:pStyle w:val="CommentText"/>
      </w:pPr>
      <w:r>
        <w:rPr>
          <w:rStyle w:val="CommentReference"/>
        </w:rPr>
        <w:annotationRef/>
      </w:r>
      <w:r>
        <w:t>Sentence is confusing.</w:t>
      </w:r>
    </w:p>
  </w:comment>
  <w:comment w:id="27" w:author="bradcard" w:date="2018-12-28T13:07:00Z" w:initials="BC">
    <w:p w14:paraId="641EA41D" w14:textId="52EB0428" w:rsidR="00910BE4" w:rsidRDefault="00910BE4">
      <w:pPr>
        <w:pStyle w:val="CommentText"/>
      </w:pPr>
      <w:r>
        <w:rPr>
          <w:rStyle w:val="CommentReference"/>
        </w:rPr>
        <w:annotationRef/>
      </w:r>
      <w:r>
        <w:t>Same comment as for previous sections. To be honest, the paper is starting to come across as if you’re more excited about the math than you are about interpreting the math for use by empiricists who want to do experiments that quantify ND and RFD.</w:t>
      </w:r>
    </w:p>
    <w:p w14:paraId="2D6B3E00" w14:textId="2A110DF9" w:rsidR="00910BE4" w:rsidRDefault="00910BE4">
      <w:pPr>
        <w:pStyle w:val="CommentText"/>
      </w:pPr>
    </w:p>
    <w:p w14:paraId="49295354" w14:textId="77777777" w:rsidR="00910BE4" w:rsidRDefault="00910BE4">
      <w:pPr>
        <w:pStyle w:val="CommentText"/>
      </w:pPr>
      <w:r>
        <w:t>I’ll be frank – I don’t think the math is all that exciting. By itself, it doesn’t really do much to advance coexistence theory, and I doubt it could make a stand alone paper.</w:t>
      </w:r>
    </w:p>
    <w:p w14:paraId="663331AA" w14:textId="77777777" w:rsidR="00910BE4" w:rsidRDefault="00910BE4">
      <w:pPr>
        <w:pStyle w:val="CommentText"/>
      </w:pPr>
    </w:p>
    <w:p w14:paraId="6B51D0F0" w14:textId="1C9BA3A4" w:rsidR="00910BE4" w:rsidRDefault="00910BE4">
      <w:pPr>
        <w:pStyle w:val="CommentText"/>
      </w:pPr>
      <w:r>
        <w:t xml:space="preserve">The only value I find in the math is that it helps make clear how ND and RFD can be measured and compared. I think Part I of the paper should focus more attention on this goal. </w:t>
      </w:r>
    </w:p>
  </w:comment>
  <w:comment w:id="28" w:author="bradcard" w:date="2018-12-28T13:11:00Z" w:initials="BC">
    <w:p w14:paraId="4032D8C4" w14:textId="3780A757" w:rsidR="00910BE4" w:rsidRDefault="00910BE4">
      <w:pPr>
        <w:pStyle w:val="CommentText"/>
      </w:pPr>
      <w:r>
        <w:rPr>
          <w:rStyle w:val="CommentReference"/>
        </w:rPr>
        <w:annotationRef/>
      </w:r>
      <w:r>
        <w:t xml:space="preserve">This short paragraph is not sufficient to explain the empirical method for measuring ND and RFD using the sensitivity approach. </w:t>
      </w:r>
    </w:p>
    <w:p w14:paraId="5DA09111" w14:textId="76BD088D" w:rsidR="00910BE4" w:rsidRDefault="00910BE4">
      <w:pPr>
        <w:pStyle w:val="CommentText"/>
      </w:pPr>
    </w:p>
    <w:p w14:paraId="4CFE0AEC" w14:textId="484ABE2F" w:rsidR="00910BE4" w:rsidRDefault="00910BE4">
      <w:pPr>
        <w:pStyle w:val="CommentText"/>
      </w:pPr>
      <w:r>
        <w:t>Perhaps you can use the text from the proposals I gave you in which I proposed to use this method.</w:t>
      </w:r>
    </w:p>
  </w:comment>
  <w:comment w:id="53" w:author="bradcard" w:date="2018-12-28T13:15:00Z" w:initials="BC">
    <w:p w14:paraId="3B6271B6" w14:textId="54C29012" w:rsidR="00910BE4" w:rsidRDefault="00910BE4">
      <w:pPr>
        <w:pStyle w:val="CommentText"/>
      </w:pPr>
      <w:r>
        <w:rPr>
          <w:rStyle w:val="CommentReference"/>
        </w:rPr>
        <w:annotationRef/>
      </w:r>
      <w:r>
        <w:t>What do you mean by this?</w:t>
      </w:r>
    </w:p>
  </w:comment>
  <w:comment w:id="69" w:author="bradcard" w:date="2018-12-28T13:17:00Z" w:initials="BC">
    <w:p w14:paraId="2C010519" w14:textId="4DAFA8FE" w:rsidR="00910BE4" w:rsidRDefault="00910BE4">
      <w:pPr>
        <w:pStyle w:val="CommentText"/>
      </w:pPr>
      <w:r>
        <w:rPr>
          <w:rStyle w:val="CommentReference"/>
        </w:rPr>
        <w:annotationRef/>
      </w:r>
      <w:r>
        <w:t>I don’t know what this means.</w:t>
      </w:r>
    </w:p>
  </w:comment>
  <w:comment w:id="81" w:author="bradcard" w:date="2018-12-28T13:18:00Z" w:initials="BC">
    <w:p w14:paraId="155C43CB" w14:textId="5565D12B" w:rsidR="00910BE4" w:rsidRDefault="00910BE4">
      <w:pPr>
        <w:pStyle w:val="CommentText"/>
      </w:pPr>
      <w:r>
        <w:rPr>
          <w:rStyle w:val="CommentReference"/>
        </w:rPr>
        <w:annotationRef/>
      </w:r>
      <w:r>
        <w:t>It’s unclear why anyone would want to translate empirically measured parameters from the MacArthur model back into parameters for the LV model. You should state up-front, at the beginning of this section, that translating back to the LV is how this model can be related to the values of ND and RFD in Chesson.</w:t>
      </w:r>
    </w:p>
  </w:comment>
  <w:comment w:id="82" w:author="bradcard" w:date="2018-12-28T13:20:00Z" w:initials="BC">
    <w:p w14:paraId="1E2403E8" w14:textId="73986F63" w:rsidR="00910BE4" w:rsidRDefault="00910BE4" w:rsidP="00064FBD">
      <w:pPr>
        <w:pStyle w:val="CommentText"/>
      </w:pPr>
      <w:r>
        <w:rPr>
          <w:rStyle w:val="CommentReference"/>
        </w:rPr>
        <w:annotationRef/>
      </w:r>
      <w:r>
        <w:t>Notice the amount of time and text you spend on the theory sections compared to the empirical sections. You spend 272 words going through the math, but just 85 words giving an insufficient description of the empirical approach.</w:t>
      </w:r>
    </w:p>
    <w:p w14:paraId="39F62832" w14:textId="0906FDCD" w:rsidR="00910BE4" w:rsidRDefault="00910BE4" w:rsidP="00064FBD">
      <w:pPr>
        <w:pStyle w:val="CommentText"/>
      </w:pPr>
    </w:p>
    <w:p w14:paraId="6C436295" w14:textId="51F7DAAE" w:rsidR="00910BE4" w:rsidRDefault="00910BE4" w:rsidP="00064FBD">
      <w:pPr>
        <w:pStyle w:val="CommentText"/>
      </w:pPr>
      <w:r>
        <w:t>Part 1 heavily emphasizes the math and theoretical background at the expense of providing a guide for empiricists. As such, it doesn’t accomplish the stated goal of the paper, nor reach the intended audience.</w:t>
      </w:r>
    </w:p>
  </w:comment>
  <w:comment w:id="86" w:author="Godwin, Casey" w:date="2018-12-21T12:05:00Z" w:initials="GC">
    <w:p w14:paraId="55307E24" w14:textId="5426AFDA" w:rsidR="00910BE4" w:rsidRDefault="00910BE4">
      <w:pPr>
        <w:pStyle w:val="CommentText"/>
      </w:pPr>
      <w:r>
        <w:rPr>
          <w:rStyle w:val="CommentReference"/>
        </w:rPr>
        <w:annotationRef/>
      </w:r>
      <w:r>
        <w:t xml:space="preserve">We must specify which species is limited by each resource – the equations given by letten are different for the four scenarios produced by two species and two resources. </w:t>
      </w:r>
    </w:p>
  </w:comment>
  <w:comment w:id="87" w:author="bradcard" w:date="2018-12-28T13:24:00Z" w:initials="BC">
    <w:p w14:paraId="61CB886D" w14:textId="2965174D" w:rsidR="00910BE4" w:rsidRDefault="00910BE4">
      <w:pPr>
        <w:pStyle w:val="CommentText"/>
      </w:pPr>
      <w:r>
        <w:rPr>
          <w:rStyle w:val="CommentReference"/>
        </w:rPr>
        <w:annotationRef/>
      </w:r>
      <w:r>
        <w:t xml:space="preserve">Same comment as above … 330 words dedicated to the theory, and a meager 99 dedicated to the empirical. </w:t>
      </w:r>
    </w:p>
  </w:comment>
  <w:comment w:id="90" w:author="Godwin, Casey" w:date="2018-12-21T12:07:00Z" w:initials="GC">
    <w:p w14:paraId="6A0BDDB9" w14:textId="119ACACD" w:rsidR="00910BE4" w:rsidRDefault="00910BE4">
      <w:pPr>
        <w:pStyle w:val="CommentText"/>
      </w:pPr>
      <w:r>
        <w:rPr>
          <w:rStyle w:val="CommentReference"/>
        </w:rPr>
        <w:annotationRef/>
      </w:r>
      <w:r>
        <w:t xml:space="preserve">Nicely stated, the authors of that paper did not put it that clearly. </w:t>
      </w:r>
    </w:p>
  </w:comment>
  <w:comment w:id="91" w:author="Godwin, Casey" w:date="2018-12-21T12:07:00Z" w:initials="GC">
    <w:p w14:paraId="02AE8891" w14:textId="0156B541" w:rsidR="00910BE4" w:rsidRDefault="00910BE4">
      <w:pPr>
        <w:pStyle w:val="CommentText"/>
      </w:pPr>
      <w:r>
        <w:rPr>
          <w:rStyle w:val="CommentReference"/>
        </w:rPr>
        <w:annotationRef/>
      </w:r>
      <w:r>
        <w:t xml:space="preserve">I’m still not sure what this means. You don’t ever measure this consumption term in this model. You measure the kinetics of growth on the resource and the quota (1/yield), which can give you a consumption term for a given dilution rate. As such, I do not think that this is a limitation. Should delete this sentence. </w:t>
      </w:r>
    </w:p>
  </w:comment>
  <w:comment w:id="115" w:author="bradcard" w:date="2018-12-28T13:29:00Z" w:initials="BC">
    <w:p w14:paraId="2589FC42" w14:textId="265F1FDD" w:rsidR="00910BE4" w:rsidRDefault="00910BE4">
      <w:pPr>
        <w:pStyle w:val="CommentText"/>
      </w:pPr>
      <w:r>
        <w:rPr>
          <w:rStyle w:val="CommentReference"/>
        </w:rPr>
        <w:annotationRef/>
      </w:r>
      <w:r>
        <w:t>Pretty hard for us to say Part 1 summarizes empirical methods. Most all text is dedicated to describing the math.</w:t>
      </w:r>
    </w:p>
  </w:comment>
  <w:comment w:id="125" w:author="bradcard" w:date="2018-12-28T13:31:00Z" w:initials="BC">
    <w:p w14:paraId="25AF9DEE" w14:textId="6962496C" w:rsidR="00910BE4" w:rsidRDefault="00910BE4">
      <w:pPr>
        <w:pStyle w:val="CommentText"/>
      </w:pPr>
      <w:r>
        <w:rPr>
          <w:rStyle w:val="CommentReference"/>
        </w:rPr>
        <w:annotationRef/>
      </w:r>
      <w:r>
        <w:t>It’s not obvious to me what ‘number of experiments’ means.</w:t>
      </w:r>
    </w:p>
  </w:comment>
  <w:comment w:id="136" w:author="bradcard" w:date="2018-12-28T13:36:00Z" w:initials="BC">
    <w:p w14:paraId="5F6AB45D" w14:textId="26DDD492" w:rsidR="00910BE4" w:rsidRDefault="00910BE4">
      <w:pPr>
        <w:pStyle w:val="CommentText"/>
      </w:pPr>
      <w:r>
        <w:rPr>
          <w:rStyle w:val="CommentReference"/>
        </w:rPr>
        <w:annotationRef/>
      </w:r>
      <w:r>
        <w:t>Overall, I like the table a lot. But there are some lines in the decision steps that I couldn’t fully understand. I think we might need to go through it and do some rewording.</w:t>
      </w:r>
    </w:p>
  </w:comment>
  <w:comment w:id="186" w:author="bradcard" w:date="2018-12-28T13:42:00Z" w:initials="BC">
    <w:p w14:paraId="65BFD567" w14:textId="3F2012CB" w:rsidR="00910BE4" w:rsidRDefault="00910BE4">
      <w:pPr>
        <w:pStyle w:val="CommentText"/>
      </w:pPr>
      <w:r>
        <w:rPr>
          <w:rStyle w:val="CommentReference"/>
        </w:rPr>
        <w:annotationRef/>
      </w:r>
      <w:r>
        <w:t>What relationships?</w:t>
      </w:r>
    </w:p>
  </w:comment>
  <w:comment w:id="177" w:author="bradcard" w:date="2018-12-28T13:43:00Z" w:initials="BC">
    <w:p w14:paraId="04D71FD2" w14:textId="240EC46E" w:rsidR="00910BE4" w:rsidRDefault="00910BE4">
      <w:pPr>
        <w:pStyle w:val="CommentText"/>
      </w:pPr>
      <w:r>
        <w:rPr>
          <w:rStyle w:val="CommentReference"/>
        </w:rPr>
        <w:annotationRef/>
      </w:r>
      <w:r>
        <w:t>This sentence was not clear to me. The words ‘factors’, ‘control’, and ‘quantify relationships’ are sufficiently vague that they could refer to almost anything. We either need to make this sentence more concise, or we need to expand it and explain.</w:t>
      </w:r>
    </w:p>
  </w:comment>
  <w:comment w:id="192" w:author="bradcard" w:date="2018-12-28T13:44:00Z" w:initials="BC">
    <w:p w14:paraId="358DECA6" w14:textId="163F4127" w:rsidR="00910BE4" w:rsidRDefault="00910BE4">
      <w:pPr>
        <w:pStyle w:val="CommentText"/>
      </w:pPr>
      <w:r>
        <w:rPr>
          <w:rStyle w:val="CommentReference"/>
        </w:rPr>
        <w:annotationRef/>
      </w:r>
      <w:r>
        <w:t xml:space="preserve">What is meant by ‘mechanisms’? I think this paragraph needs more explanation about what we are interpreting to be ‘phenomenological’ vs. ‘mechanistic’ models. </w:t>
      </w:r>
    </w:p>
    <w:p w14:paraId="13B32A12" w14:textId="5B61B128" w:rsidR="00910BE4" w:rsidRDefault="00910BE4">
      <w:pPr>
        <w:pStyle w:val="CommentText"/>
      </w:pPr>
    </w:p>
    <w:p w14:paraId="4DD62359" w14:textId="0E62FECE" w:rsidR="00910BE4" w:rsidRDefault="00910BE4">
      <w:pPr>
        <w:pStyle w:val="CommentText"/>
      </w:pPr>
      <w:r>
        <w:t xml:space="preserve">I think the difference here is that in mechanistic models, we know what resource(s) the species compete for, and we know which resources define their niche differences. </w:t>
      </w:r>
    </w:p>
  </w:comment>
  <w:comment w:id="207" w:author="bradcard" w:date="2018-12-28T13:48:00Z" w:initials="BC">
    <w:p w14:paraId="2B18754F" w14:textId="6D23E13C" w:rsidR="00910BE4" w:rsidRDefault="00910BE4">
      <w:pPr>
        <w:pStyle w:val="CommentText"/>
      </w:pPr>
      <w:r>
        <w:rPr>
          <w:rStyle w:val="CommentReference"/>
        </w:rPr>
        <w:annotationRef/>
      </w:r>
      <w:r>
        <w:t>This needs more explanation. When an empiricist knows which resources are being competed for, then mechanistic methods offer an advantage because one can predict the coexistence (or not) of any species pair based solely on experiments that take measurements form specie grown alone in monoculture.</w:t>
      </w:r>
    </w:p>
  </w:comment>
  <w:comment w:id="225" w:author="bradcard" w:date="2018-12-28T13:53:00Z" w:initials="BC">
    <w:p w14:paraId="4043D86E" w14:textId="42BDB0F3" w:rsidR="00910BE4" w:rsidRDefault="00910BE4">
      <w:pPr>
        <w:pStyle w:val="CommentText"/>
      </w:pPr>
      <w:r>
        <w:rPr>
          <w:rStyle w:val="CommentReference"/>
        </w:rPr>
        <w:annotationRef/>
      </w:r>
      <w:r>
        <w:t>Steady-state?</w:t>
      </w:r>
    </w:p>
  </w:comment>
  <w:comment w:id="227" w:author="bradcard" w:date="2018-12-28T13:55:00Z" w:initials="BC">
    <w:p w14:paraId="662E08E2" w14:textId="57B020F4" w:rsidR="00910BE4" w:rsidRDefault="00910BE4">
      <w:pPr>
        <w:pStyle w:val="CommentText"/>
      </w:pPr>
      <w:r>
        <w:rPr>
          <w:rStyle w:val="CommentReference"/>
        </w:rPr>
        <w:annotationRef/>
      </w:r>
      <w:r>
        <w:t>Somewhere in Part 2, I think we need to expand on this point and make clear what the advantages are for the empiricist.</w:t>
      </w:r>
    </w:p>
  </w:comment>
  <w:comment w:id="252" w:author="bradcard" w:date="2018-12-28T14:03:00Z" w:initials="BC">
    <w:p w14:paraId="734AA15C" w14:textId="27EA5AAF" w:rsidR="00910BE4" w:rsidRDefault="00910BE4">
      <w:pPr>
        <w:pStyle w:val="CommentText"/>
      </w:pPr>
      <w:r>
        <w:rPr>
          <w:rStyle w:val="CommentReference"/>
        </w:rPr>
        <w:annotationRef/>
      </w:r>
      <w:r>
        <w:t>Ug! This kind of language just makes things hard to understand.</w:t>
      </w:r>
    </w:p>
    <w:p w14:paraId="64A5B2C1" w14:textId="5854D053" w:rsidR="00910BE4" w:rsidRDefault="00910BE4">
      <w:pPr>
        <w:pStyle w:val="CommentText"/>
      </w:pPr>
    </w:p>
    <w:p w14:paraId="48C8E42E" w14:textId="77D2D758" w:rsidR="00910BE4" w:rsidRDefault="00910BE4">
      <w:pPr>
        <w:pStyle w:val="CommentText"/>
      </w:pPr>
      <w:r>
        <w:t>If you instead used language from the introduction – that the methods discussed here only apply to fluctuation independent mechanisms of coexistence – then you could go on to give examples of when this is likely to hold true for empiricists, and under what conditions they need to transfer to a fluctuation dependent mechanism.</w:t>
      </w:r>
    </w:p>
  </w:comment>
  <w:comment w:id="254" w:author="Godwin, Casey" w:date="2018-12-21T12:11:00Z" w:initials="GC">
    <w:p w14:paraId="21D49358" w14:textId="30BC388E" w:rsidR="00910BE4" w:rsidRDefault="00910BE4">
      <w:pPr>
        <w:pStyle w:val="CommentText"/>
      </w:pPr>
      <w:r>
        <w:rPr>
          <w:rStyle w:val="CommentReference"/>
        </w:rPr>
        <w:annotationRef/>
      </w:r>
      <w:r>
        <w:t>Use similar language in the intro</w:t>
      </w:r>
    </w:p>
  </w:comment>
  <w:comment w:id="256" w:author="bradcard" w:date="2018-12-28T14:02:00Z" w:initials="BC">
    <w:p w14:paraId="702D3496" w14:textId="0B77C3A0" w:rsidR="00910BE4" w:rsidRDefault="00910BE4">
      <w:pPr>
        <w:pStyle w:val="CommentText"/>
      </w:pPr>
      <w:r>
        <w:rPr>
          <w:rStyle w:val="CommentReference"/>
        </w:rPr>
        <w:annotationRef/>
      </w:r>
      <w:r>
        <w:t>This subtitle is not informative.</w:t>
      </w:r>
    </w:p>
  </w:comment>
  <w:comment w:id="257" w:author="bradcard" w:date="2018-12-28T14:06:00Z" w:initials="BC">
    <w:p w14:paraId="7FAA3236" w14:textId="69A3D70E" w:rsidR="00910BE4" w:rsidRDefault="00910BE4">
      <w:pPr>
        <w:pStyle w:val="CommentText"/>
      </w:pPr>
      <w:r>
        <w:rPr>
          <w:rStyle w:val="CommentReference"/>
        </w:rPr>
        <w:annotationRef/>
      </w:r>
      <w:r>
        <w:t>Which are what?</w:t>
      </w:r>
    </w:p>
  </w:comment>
  <w:comment w:id="258" w:author="bradcard" w:date="2018-12-28T14:06:00Z" w:initials="BC">
    <w:p w14:paraId="03F1AA17" w14:textId="1441C4A1" w:rsidR="00910BE4" w:rsidRDefault="00910BE4">
      <w:pPr>
        <w:pStyle w:val="CommentText"/>
      </w:pPr>
      <w:r>
        <w:rPr>
          <w:rStyle w:val="CommentReference"/>
        </w:rPr>
        <w:annotationRef/>
      </w:r>
      <w:r>
        <w:t>The paper reviews 5 methods. Why are you mentioning just 3 here?</w:t>
      </w:r>
    </w:p>
  </w:comment>
  <w:comment w:id="261" w:author="bradcard" w:date="2018-12-28T14:08:00Z" w:initials="BC">
    <w:p w14:paraId="2013AE38" w14:textId="1ED6371B" w:rsidR="00910BE4" w:rsidRDefault="00910BE4">
      <w:pPr>
        <w:pStyle w:val="CommentText"/>
      </w:pPr>
      <w:r>
        <w:rPr>
          <w:rStyle w:val="CommentReference"/>
        </w:rPr>
        <w:annotationRef/>
      </w:r>
      <w:r>
        <w:t>This is unclear to me.</w:t>
      </w:r>
    </w:p>
  </w:comment>
  <w:comment w:id="262" w:author="bradcard" w:date="2018-12-28T14:08:00Z" w:initials="BC">
    <w:p w14:paraId="1779EA9C" w14:textId="7E2999CC" w:rsidR="00910BE4" w:rsidRDefault="00910BE4">
      <w:pPr>
        <w:pStyle w:val="CommentText"/>
      </w:pPr>
      <w:r>
        <w:rPr>
          <w:rStyle w:val="CommentReference"/>
        </w:rPr>
        <w:annotationRef/>
      </w:r>
      <w:r>
        <w:t>Do you mean the ‘resources that species are competing for?’</w:t>
      </w:r>
    </w:p>
  </w:comment>
  <w:comment w:id="263" w:author="bradcard" w:date="2018-12-28T14:09:00Z" w:initials="BC">
    <w:p w14:paraId="44928E62" w14:textId="1DBF537C" w:rsidR="00910BE4" w:rsidRDefault="00910BE4">
      <w:pPr>
        <w:pStyle w:val="CommentText"/>
      </w:pPr>
      <w:r>
        <w:rPr>
          <w:rStyle w:val="CommentReference"/>
        </w:rPr>
        <w:annotationRef/>
      </w:r>
      <w:r>
        <w:t>?</w:t>
      </w:r>
    </w:p>
  </w:comment>
  <w:comment w:id="269" w:author="bradcard" w:date="2018-12-28T14:10:00Z" w:initials="BC">
    <w:p w14:paraId="4089ABD2" w14:textId="5665136C" w:rsidR="00910BE4" w:rsidRDefault="00910BE4">
      <w:pPr>
        <w:pStyle w:val="CommentText"/>
      </w:pPr>
      <w:r>
        <w:rPr>
          <w:rStyle w:val="CommentReference"/>
        </w:rPr>
        <w:annotationRef/>
      </w:r>
      <w:r>
        <w:t>Need to say them here if you are going to mention them.</w:t>
      </w:r>
    </w:p>
  </w:comment>
  <w:comment w:id="270" w:author="bradcard" w:date="2018-12-28T14:11:00Z" w:initials="BC">
    <w:p w14:paraId="08222392" w14:textId="77777777" w:rsidR="00910BE4" w:rsidRDefault="00910BE4">
      <w:pPr>
        <w:pStyle w:val="CommentText"/>
      </w:pPr>
      <w:r>
        <w:rPr>
          <w:rStyle w:val="CommentReference"/>
        </w:rPr>
        <w:annotationRef/>
      </w:r>
      <w:r>
        <w:t>Probably need to cite Levin’s recent paper on multi-species models of coexistence.</w:t>
      </w:r>
    </w:p>
    <w:p w14:paraId="4F18986C" w14:textId="77777777" w:rsidR="00910BE4" w:rsidRDefault="00910BE4">
      <w:pPr>
        <w:pStyle w:val="CommentText"/>
      </w:pPr>
    </w:p>
    <w:p w14:paraId="2E132714" w14:textId="77777777" w:rsidR="00910BE4" w:rsidRDefault="00910BE4">
      <w:pPr>
        <w:pStyle w:val="CommentText"/>
      </w:pPr>
      <w:r>
        <w:t>Levine et al. Nature (2017)</w:t>
      </w:r>
    </w:p>
    <w:p w14:paraId="1CDA6125" w14:textId="6B50C47A" w:rsidR="00910BE4" w:rsidRDefault="00910BE4">
      <w:pPr>
        <w:pStyle w:val="CommentText"/>
      </w:pPr>
      <w:r>
        <w:rPr>
          <w:rFonts w:ascii="Segoe UI" w:hAnsi="Segoe UI" w:cs="Segoe UI"/>
          <w:sz w:val="18"/>
          <w:szCs w:val="18"/>
          <w:lang w:val="en-US"/>
        </w:rPr>
        <w:t>Beyond pairwise mechanisms of species coexistence in complex communities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538B8F" w15:done="0"/>
  <w15:commentEx w15:paraId="51AC7BAB" w15:done="0"/>
  <w15:commentEx w15:paraId="5BEE9C5C" w15:done="0"/>
  <w15:commentEx w15:paraId="38736C75" w15:done="0"/>
  <w15:commentEx w15:paraId="6B51D0F0" w15:done="0"/>
  <w15:commentEx w15:paraId="4CFE0AEC" w15:done="0"/>
  <w15:commentEx w15:paraId="3B6271B6" w15:done="0"/>
  <w15:commentEx w15:paraId="2C010519" w15:done="0"/>
  <w15:commentEx w15:paraId="155C43CB" w15:done="0"/>
  <w15:commentEx w15:paraId="6C436295" w15:done="0"/>
  <w15:commentEx w15:paraId="55307E24" w15:done="0"/>
  <w15:commentEx w15:paraId="61CB886D" w15:done="0"/>
  <w15:commentEx w15:paraId="6A0BDDB9" w15:done="0"/>
  <w15:commentEx w15:paraId="02AE8891" w15:done="0"/>
  <w15:commentEx w15:paraId="2589FC42" w15:done="0"/>
  <w15:commentEx w15:paraId="25AF9DEE" w15:done="0"/>
  <w15:commentEx w15:paraId="5F6AB45D" w15:done="0"/>
  <w15:commentEx w15:paraId="65BFD567" w15:done="0"/>
  <w15:commentEx w15:paraId="04D71FD2" w15:done="0"/>
  <w15:commentEx w15:paraId="4DD62359" w15:done="0"/>
  <w15:commentEx w15:paraId="2B18754F" w15:done="0"/>
  <w15:commentEx w15:paraId="4043D86E" w15:done="0"/>
  <w15:commentEx w15:paraId="662E08E2" w15:done="0"/>
  <w15:commentEx w15:paraId="48C8E42E" w15:done="0"/>
  <w15:commentEx w15:paraId="21D49358" w15:done="0"/>
  <w15:commentEx w15:paraId="702D3496" w15:done="0"/>
  <w15:commentEx w15:paraId="7FAA3236" w15:done="0"/>
  <w15:commentEx w15:paraId="03F1AA17" w15:done="0"/>
  <w15:commentEx w15:paraId="2013AE38" w15:done="0"/>
  <w15:commentEx w15:paraId="1779EA9C" w15:done="0"/>
  <w15:commentEx w15:paraId="44928E62" w15:done="0"/>
  <w15:commentEx w15:paraId="4089ABD2" w15:done="0"/>
  <w15:commentEx w15:paraId="1CDA61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538B8F" w16cid:durableId="1FE04473"/>
  <w16cid:commentId w16cid:paraId="51AC7BAB" w16cid:durableId="1FE04474"/>
  <w16cid:commentId w16cid:paraId="5BEE9C5C" w16cid:durableId="1FE04475"/>
  <w16cid:commentId w16cid:paraId="38736C75" w16cid:durableId="1FE04476"/>
  <w16cid:commentId w16cid:paraId="6B51D0F0" w16cid:durableId="1FE04477"/>
  <w16cid:commentId w16cid:paraId="4CFE0AEC" w16cid:durableId="1FE04478"/>
  <w16cid:commentId w16cid:paraId="3B6271B6" w16cid:durableId="1FE04479"/>
  <w16cid:commentId w16cid:paraId="2C010519" w16cid:durableId="1FE0447A"/>
  <w16cid:commentId w16cid:paraId="155C43CB" w16cid:durableId="1FE0447B"/>
  <w16cid:commentId w16cid:paraId="6C436295" w16cid:durableId="1FE0447C"/>
  <w16cid:commentId w16cid:paraId="55307E24" w16cid:durableId="1FC75594"/>
  <w16cid:commentId w16cid:paraId="61CB886D" w16cid:durableId="1FE0447E"/>
  <w16cid:commentId w16cid:paraId="6A0BDDB9" w16cid:durableId="1FC755E7"/>
  <w16cid:commentId w16cid:paraId="02AE8891" w16cid:durableId="1FC7560C"/>
  <w16cid:commentId w16cid:paraId="2589FC42" w16cid:durableId="1FE04481"/>
  <w16cid:commentId w16cid:paraId="25AF9DEE" w16cid:durableId="1FE04482"/>
  <w16cid:commentId w16cid:paraId="5F6AB45D" w16cid:durableId="1FE04483"/>
  <w16cid:commentId w16cid:paraId="65BFD567" w16cid:durableId="1FE04484"/>
  <w16cid:commentId w16cid:paraId="04D71FD2" w16cid:durableId="1FE04485"/>
  <w16cid:commentId w16cid:paraId="4DD62359" w16cid:durableId="1FE04486"/>
  <w16cid:commentId w16cid:paraId="2B18754F" w16cid:durableId="1FE04487"/>
  <w16cid:commentId w16cid:paraId="4043D86E" w16cid:durableId="1FE04488"/>
  <w16cid:commentId w16cid:paraId="662E08E2" w16cid:durableId="1FE04489"/>
  <w16cid:commentId w16cid:paraId="48C8E42E" w16cid:durableId="1FE0448A"/>
  <w16cid:commentId w16cid:paraId="21D49358" w16cid:durableId="1FC7570C"/>
  <w16cid:commentId w16cid:paraId="702D3496" w16cid:durableId="1FE0448C"/>
  <w16cid:commentId w16cid:paraId="7FAA3236" w16cid:durableId="1FE0448D"/>
  <w16cid:commentId w16cid:paraId="03F1AA17" w16cid:durableId="1FE0448E"/>
  <w16cid:commentId w16cid:paraId="2013AE38" w16cid:durableId="1FE0448F"/>
  <w16cid:commentId w16cid:paraId="1779EA9C" w16cid:durableId="1FE04490"/>
  <w16cid:commentId w16cid:paraId="44928E62" w16cid:durableId="1FE04491"/>
  <w16cid:commentId w16cid:paraId="4089ABD2" w16cid:durableId="1FE04492"/>
  <w16cid:commentId w16cid:paraId="1CDA6125" w16cid:durableId="1FE044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4AAC3" w14:textId="77777777" w:rsidR="00AD5797" w:rsidRDefault="00AD5797" w:rsidP="00EF42D4">
      <w:pPr>
        <w:spacing w:line="240" w:lineRule="auto"/>
      </w:pPr>
      <w:r>
        <w:separator/>
      </w:r>
    </w:p>
  </w:endnote>
  <w:endnote w:type="continuationSeparator" w:id="0">
    <w:p w14:paraId="4258B50A" w14:textId="77777777" w:rsidR="00AD5797" w:rsidRDefault="00AD5797" w:rsidP="00EF42D4">
      <w:pPr>
        <w:spacing w:line="240" w:lineRule="auto"/>
      </w:pPr>
      <w:r>
        <w:continuationSeparator/>
      </w:r>
    </w:p>
  </w:endnote>
  <w:endnote w:type="continuationNotice" w:id="1">
    <w:p w14:paraId="3150DFF1" w14:textId="77777777" w:rsidR="00AD5797" w:rsidRDefault="00AD57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A8093" w14:textId="77777777" w:rsidR="00AD5797" w:rsidRDefault="00AD5797" w:rsidP="00EF42D4">
      <w:pPr>
        <w:spacing w:line="240" w:lineRule="auto"/>
      </w:pPr>
      <w:r>
        <w:separator/>
      </w:r>
    </w:p>
  </w:footnote>
  <w:footnote w:type="continuationSeparator" w:id="0">
    <w:p w14:paraId="2C604456" w14:textId="77777777" w:rsidR="00AD5797" w:rsidRDefault="00AD5797" w:rsidP="00EF42D4">
      <w:pPr>
        <w:spacing w:line="240" w:lineRule="auto"/>
      </w:pPr>
      <w:r>
        <w:continuationSeparator/>
      </w:r>
    </w:p>
  </w:footnote>
  <w:footnote w:type="continuationNotice" w:id="1">
    <w:p w14:paraId="67CE8C00" w14:textId="77777777" w:rsidR="00AD5797" w:rsidRDefault="00AD579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64F4D15"/>
    <w:multiLevelType w:val="multilevel"/>
    <w:tmpl w:val="0F5481D2"/>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5"/>
  </w:num>
  <w:num w:numId="4">
    <w:abstractNumId w:val="16"/>
  </w:num>
  <w:num w:numId="5">
    <w:abstractNumId w:val="10"/>
  </w:num>
  <w:num w:numId="6">
    <w:abstractNumId w:val="8"/>
  </w:num>
  <w:num w:numId="7">
    <w:abstractNumId w:val="0"/>
  </w:num>
  <w:num w:numId="8">
    <w:abstractNumId w:val="13"/>
  </w:num>
  <w:num w:numId="9">
    <w:abstractNumId w:val="6"/>
  </w:num>
  <w:num w:numId="10">
    <w:abstractNumId w:val="21"/>
  </w:num>
  <w:num w:numId="11">
    <w:abstractNumId w:val="15"/>
  </w:num>
  <w:num w:numId="12">
    <w:abstractNumId w:val="12"/>
  </w:num>
  <w:num w:numId="13">
    <w:abstractNumId w:val="7"/>
  </w:num>
  <w:num w:numId="14">
    <w:abstractNumId w:val="2"/>
  </w:num>
  <w:num w:numId="15">
    <w:abstractNumId w:val="19"/>
  </w:num>
  <w:num w:numId="16">
    <w:abstractNumId w:val="9"/>
  </w:num>
  <w:num w:numId="17">
    <w:abstractNumId w:val="14"/>
  </w:num>
  <w:num w:numId="18">
    <w:abstractNumId w:val="11"/>
  </w:num>
  <w:num w:numId="19">
    <w:abstractNumId w:val="3"/>
  </w:num>
  <w:num w:numId="20">
    <w:abstractNumId w:val="20"/>
  </w:num>
  <w:num w:numId="21">
    <w:abstractNumId w:val="17"/>
  </w:num>
  <w:num w:numId="2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g, Feng-Hsun">
    <w15:presenceInfo w15:providerId="None" w15:userId="Chang, Feng-Hsun"/>
  </w15:person>
  <w15:person w15:author="bradcard">
    <w15:presenceInfo w15:providerId="None" w15:userId="bradcard"/>
  </w15:person>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D23"/>
    <w:rsid w:val="00016F51"/>
    <w:rsid w:val="00017929"/>
    <w:rsid w:val="00021826"/>
    <w:rsid w:val="0002282F"/>
    <w:rsid w:val="00022B29"/>
    <w:rsid w:val="00026027"/>
    <w:rsid w:val="00027919"/>
    <w:rsid w:val="000339F3"/>
    <w:rsid w:val="000357A8"/>
    <w:rsid w:val="00037DD9"/>
    <w:rsid w:val="00040CFA"/>
    <w:rsid w:val="000418B3"/>
    <w:rsid w:val="00045068"/>
    <w:rsid w:val="0004523D"/>
    <w:rsid w:val="0005123C"/>
    <w:rsid w:val="00064FBD"/>
    <w:rsid w:val="00065258"/>
    <w:rsid w:val="000657D1"/>
    <w:rsid w:val="000677FA"/>
    <w:rsid w:val="00070205"/>
    <w:rsid w:val="00073388"/>
    <w:rsid w:val="000733F9"/>
    <w:rsid w:val="00073AD3"/>
    <w:rsid w:val="0008291C"/>
    <w:rsid w:val="00082F04"/>
    <w:rsid w:val="0008493E"/>
    <w:rsid w:val="00086502"/>
    <w:rsid w:val="000865C1"/>
    <w:rsid w:val="00091CCA"/>
    <w:rsid w:val="00093C67"/>
    <w:rsid w:val="000A064D"/>
    <w:rsid w:val="000A11DD"/>
    <w:rsid w:val="000A2417"/>
    <w:rsid w:val="000A2482"/>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486B"/>
    <w:rsid w:val="0011682C"/>
    <w:rsid w:val="00120378"/>
    <w:rsid w:val="00123049"/>
    <w:rsid w:val="0012326E"/>
    <w:rsid w:val="001237AF"/>
    <w:rsid w:val="00123814"/>
    <w:rsid w:val="00123B3F"/>
    <w:rsid w:val="00125C77"/>
    <w:rsid w:val="001263C4"/>
    <w:rsid w:val="00131404"/>
    <w:rsid w:val="00133E4D"/>
    <w:rsid w:val="0013550E"/>
    <w:rsid w:val="00142ECC"/>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6037"/>
    <w:rsid w:val="001E04F8"/>
    <w:rsid w:val="001E0C34"/>
    <w:rsid w:val="001E1092"/>
    <w:rsid w:val="001E52B3"/>
    <w:rsid w:val="001E5768"/>
    <w:rsid w:val="001F1C04"/>
    <w:rsid w:val="001F41ED"/>
    <w:rsid w:val="001F4B16"/>
    <w:rsid w:val="001F4F32"/>
    <w:rsid w:val="001F5893"/>
    <w:rsid w:val="001F5AE1"/>
    <w:rsid w:val="001F6144"/>
    <w:rsid w:val="002002F7"/>
    <w:rsid w:val="00200D57"/>
    <w:rsid w:val="002041CD"/>
    <w:rsid w:val="00205033"/>
    <w:rsid w:val="00207FE2"/>
    <w:rsid w:val="002103F2"/>
    <w:rsid w:val="002166BD"/>
    <w:rsid w:val="00217247"/>
    <w:rsid w:val="00221A46"/>
    <w:rsid w:val="00222289"/>
    <w:rsid w:val="00222AD6"/>
    <w:rsid w:val="00234FEA"/>
    <w:rsid w:val="00237F77"/>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309B"/>
    <w:rsid w:val="002B3371"/>
    <w:rsid w:val="002B7E48"/>
    <w:rsid w:val="002C38A5"/>
    <w:rsid w:val="002D2236"/>
    <w:rsid w:val="002D749B"/>
    <w:rsid w:val="002F2925"/>
    <w:rsid w:val="002F2B99"/>
    <w:rsid w:val="002F32A4"/>
    <w:rsid w:val="002F4910"/>
    <w:rsid w:val="003004E2"/>
    <w:rsid w:val="00301BB0"/>
    <w:rsid w:val="00303135"/>
    <w:rsid w:val="0030436C"/>
    <w:rsid w:val="003056C1"/>
    <w:rsid w:val="00307DBE"/>
    <w:rsid w:val="00311B8A"/>
    <w:rsid w:val="003155F3"/>
    <w:rsid w:val="0031703E"/>
    <w:rsid w:val="0032042E"/>
    <w:rsid w:val="003236B8"/>
    <w:rsid w:val="00330DAB"/>
    <w:rsid w:val="0034356A"/>
    <w:rsid w:val="00344B55"/>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210F"/>
    <w:rsid w:val="00385FA6"/>
    <w:rsid w:val="00392461"/>
    <w:rsid w:val="00395348"/>
    <w:rsid w:val="00396647"/>
    <w:rsid w:val="003A336D"/>
    <w:rsid w:val="003B415B"/>
    <w:rsid w:val="003B5BFE"/>
    <w:rsid w:val="003B67D4"/>
    <w:rsid w:val="003B6E25"/>
    <w:rsid w:val="003C339C"/>
    <w:rsid w:val="003C4513"/>
    <w:rsid w:val="003C59E3"/>
    <w:rsid w:val="003D123F"/>
    <w:rsid w:val="003D3F08"/>
    <w:rsid w:val="003E0E34"/>
    <w:rsid w:val="003E1084"/>
    <w:rsid w:val="003E1E8D"/>
    <w:rsid w:val="003E3CE9"/>
    <w:rsid w:val="003E70E8"/>
    <w:rsid w:val="003F4BFC"/>
    <w:rsid w:val="003F4D8E"/>
    <w:rsid w:val="00400C9C"/>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5315F"/>
    <w:rsid w:val="0045426E"/>
    <w:rsid w:val="00454E54"/>
    <w:rsid w:val="004556F2"/>
    <w:rsid w:val="00457DD7"/>
    <w:rsid w:val="00460213"/>
    <w:rsid w:val="00461E2F"/>
    <w:rsid w:val="00467AEA"/>
    <w:rsid w:val="00483951"/>
    <w:rsid w:val="0048414C"/>
    <w:rsid w:val="0049128C"/>
    <w:rsid w:val="0049185E"/>
    <w:rsid w:val="00492A43"/>
    <w:rsid w:val="00493E47"/>
    <w:rsid w:val="00494945"/>
    <w:rsid w:val="00494EC7"/>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6D56"/>
    <w:rsid w:val="005B757E"/>
    <w:rsid w:val="005C1D36"/>
    <w:rsid w:val="005C2DC9"/>
    <w:rsid w:val="005C49C8"/>
    <w:rsid w:val="005C6399"/>
    <w:rsid w:val="005C7FE4"/>
    <w:rsid w:val="005D17A7"/>
    <w:rsid w:val="005D5244"/>
    <w:rsid w:val="005D6DE6"/>
    <w:rsid w:val="005E19EC"/>
    <w:rsid w:val="005E2F4C"/>
    <w:rsid w:val="005E42AA"/>
    <w:rsid w:val="005E5C56"/>
    <w:rsid w:val="005F09FF"/>
    <w:rsid w:val="005F3C2E"/>
    <w:rsid w:val="005F437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0525"/>
    <w:rsid w:val="00620C68"/>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0820"/>
    <w:rsid w:val="006C2B31"/>
    <w:rsid w:val="006C451A"/>
    <w:rsid w:val="006C4DB7"/>
    <w:rsid w:val="006C7677"/>
    <w:rsid w:val="006D1FDA"/>
    <w:rsid w:val="006D507E"/>
    <w:rsid w:val="006D78E8"/>
    <w:rsid w:val="006E0547"/>
    <w:rsid w:val="006E4637"/>
    <w:rsid w:val="006E52C1"/>
    <w:rsid w:val="006E5B5E"/>
    <w:rsid w:val="006E6139"/>
    <w:rsid w:val="006E69F1"/>
    <w:rsid w:val="006E71ED"/>
    <w:rsid w:val="006F0D24"/>
    <w:rsid w:val="006F10AA"/>
    <w:rsid w:val="006F2F34"/>
    <w:rsid w:val="006F768A"/>
    <w:rsid w:val="0070393F"/>
    <w:rsid w:val="00703E71"/>
    <w:rsid w:val="00715006"/>
    <w:rsid w:val="00717E8B"/>
    <w:rsid w:val="0072583A"/>
    <w:rsid w:val="00725D3C"/>
    <w:rsid w:val="007264DB"/>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9B1"/>
    <w:rsid w:val="00782F10"/>
    <w:rsid w:val="00784767"/>
    <w:rsid w:val="0079227F"/>
    <w:rsid w:val="00794E37"/>
    <w:rsid w:val="00796098"/>
    <w:rsid w:val="00796325"/>
    <w:rsid w:val="007A1391"/>
    <w:rsid w:val="007A561A"/>
    <w:rsid w:val="007A643E"/>
    <w:rsid w:val="007B1D87"/>
    <w:rsid w:val="007C0630"/>
    <w:rsid w:val="007C083B"/>
    <w:rsid w:val="007C26EA"/>
    <w:rsid w:val="007C3B2C"/>
    <w:rsid w:val="007D0DBC"/>
    <w:rsid w:val="007D1791"/>
    <w:rsid w:val="007D2365"/>
    <w:rsid w:val="007D4DB0"/>
    <w:rsid w:val="007D6C08"/>
    <w:rsid w:val="007E2CE1"/>
    <w:rsid w:val="007E5760"/>
    <w:rsid w:val="007F050B"/>
    <w:rsid w:val="007F2691"/>
    <w:rsid w:val="007F2E86"/>
    <w:rsid w:val="007F61CF"/>
    <w:rsid w:val="007F68D8"/>
    <w:rsid w:val="00802B66"/>
    <w:rsid w:val="008035B7"/>
    <w:rsid w:val="00803600"/>
    <w:rsid w:val="00803A21"/>
    <w:rsid w:val="008048EE"/>
    <w:rsid w:val="008109E5"/>
    <w:rsid w:val="0081259A"/>
    <w:rsid w:val="00813AB2"/>
    <w:rsid w:val="00820840"/>
    <w:rsid w:val="00821A6C"/>
    <w:rsid w:val="008224A7"/>
    <w:rsid w:val="0082257B"/>
    <w:rsid w:val="00824BB4"/>
    <w:rsid w:val="0083226F"/>
    <w:rsid w:val="008331DB"/>
    <w:rsid w:val="00834358"/>
    <w:rsid w:val="00835469"/>
    <w:rsid w:val="008356F7"/>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B62"/>
    <w:rsid w:val="008B3DD2"/>
    <w:rsid w:val="008B7AD5"/>
    <w:rsid w:val="008C1BC2"/>
    <w:rsid w:val="008C4CF5"/>
    <w:rsid w:val="008C73C3"/>
    <w:rsid w:val="008D1F87"/>
    <w:rsid w:val="008F0F14"/>
    <w:rsid w:val="008F5F30"/>
    <w:rsid w:val="008F681E"/>
    <w:rsid w:val="00900DA7"/>
    <w:rsid w:val="00900E3F"/>
    <w:rsid w:val="00905F2D"/>
    <w:rsid w:val="00910192"/>
    <w:rsid w:val="00910BE4"/>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073D"/>
    <w:rsid w:val="009616A1"/>
    <w:rsid w:val="00962F12"/>
    <w:rsid w:val="00963D01"/>
    <w:rsid w:val="009730B5"/>
    <w:rsid w:val="00987613"/>
    <w:rsid w:val="00990B09"/>
    <w:rsid w:val="00992ECB"/>
    <w:rsid w:val="009A1C04"/>
    <w:rsid w:val="009A2907"/>
    <w:rsid w:val="009A32BB"/>
    <w:rsid w:val="009A4B7F"/>
    <w:rsid w:val="009A4E83"/>
    <w:rsid w:val="009A5D4B"/>
    <w:rsid w:val="009A7A0E"/>
    <w:rsid w:val="009B1545"/>
    <w:rsid w:val="009B4840"/>
    <w:rsid w:val="009B53A2"/>
    <w:rsid w:val="009B721E"/>
    <w:rsid w:val="009C53A1"/>
    <w:rsid w:val="009C62C1"/>
    <w:rsid w:val="009D46D8"/>
    <w:rsid w:val="009E09DD"/>
    <w:rsid w:val="009E0D39"/>
    <w:rsid w:val="009E12E1"/>
    <w:rsid w:val="009E2CCD"/>
    <w:rsid w:val="009E3B6D"/>
    <w:rsid w:val="009E57E9"/>
    <w:rsid w:val="009E5FED"/>
    <w:rsid w:val="009E6509"/>
    <w:rsid w:val="009E6952"/>
    <w:rsid w:val="009F0993"/>
    <w:rsid w:val="009F29C6"/>
    <w:rsid w:val="009F328C"/>
    <w:rsid w:val="00A07639"/>
    <w:rsid w:val="00A122B9"/>
    <w:rsid w:val="00A1359F"/>
    <w:rsid w:val="00A14B78"/>
    <w:rsid w:val="00A2051A"/>
    <w:rsid w:val="00A2065E"/>
    <w:rsid w:val="00A20955"/>
    <w:rsid w:val="00A20C2B"/>
    <w:rsid w:val="00A21DAB"/>
    <w:rsid w:val="00A23A60"/>
    <w:rsid w:val="00A2668C"/>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1870"/>
    <w:rsid w:val="00A93810"/>
    <w:rsid w:val="00A959B9"/>
    <w:rsid w:val="00A96538"/>
    <w:rsid w:val="00A97777"/>
    <w:rsid w:val="00A9792F"/>
    <w:rsid w:val="00AA1D9C"/>
    <w:rsid w:val="00AA2993"/>
    <w:rsid w:val="00AA6B7B"/>
    <w:rsid w:val="00AB17B4"/>
    <w:rsid w:val="00AC0D57"/>
    <w:rsid w:val="00AC2B77"/>
    <w:rsid w:val="00AC35BA"/>
    <w:rsid w:val="00AC3B74"/>
    <w:rsid w:val="00AC55F4"/>
    <w:rsid w:val="00AC69FB"/>
    <w:rsid w:val="00AD20FB"/>
    <w:rsid w:val="00AD5797"/>
    <w:rsid w:val="00AD618D"/>
    <w:rsid w:val="00AD7F50"/>
    <w:rsid w:val="00AE0B43"/>
    <w:rsid w:val="00AE2061"/>
    <w:rsid w:val="00AE587B"/>
    <w:rsid w:val="00AE5D8D"/>
    <w:rsid w:val="00AE60AE"/>
    <w:rsid w:val="00AF006C"/>
    <w:rsid w:val="00AF79DB"/>
    <w:rsid w:val="00B01CDA"/>
    <w:rsid w:val="00B0403D"/>
    <w:rsid w:val="00B047B2"/>
    <w:rsid w:val="00B07D4B"/>
    <w:rsid w:val="00B105BA"/>
    <w:rsid w:val="00B10E8D"/>
    <w:rsid w:val="00B1163F"/>
    <w:rsid w:val="00B1291C"/>
    <w:rsid w:val="00B24FC3"/>
    <w:rsid w:val="00B30763"/>
    <w:rsid w:val="00B33E7E"/>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76EB"/>
    <w:rsid w:val="00B7161D"/>
    <w:rsid w:val="00B71ACF"/>
    <w:rsid w:val="00B73CE7"/>
    <w:rsid w:val="00B76E7F"/>
    <w:rsid w:val="00B80BD6"/>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3A7B"/>
    <w:rsid w:val="00BD7D2B"/>
    <w:rsid w:val="00BE0809"/>
    <w:rsid w:val="00BE5EBA"/>
    <w:rsid w:val="00BF5B0D"/>
    <w:rsid w:val="00C1217F"/>
    <w:rsid w:val="00C1590A"/>
    <w:rsid w:val="00C1685F"/>
    <w:rsid w:val="00C17DA9"/>
    <w:rsid w:val="00C2189E"/>
    <w:rsid w:val="00C23696"/>
    <w:rsid w:val="00C246EE"/>
    <w:rsid w:val="00C256F2"/>
    <w:rsid w:val="00C30928"/>
    <w:rsid w:val="00C30E51"/>
    <w:rsid w:val="00C44A63"/>
    <w:rsid w:val="00C4550E"/>
    <w:rsid w:val="00C507F0"/>
    <w:rsid w:val="00C512F2"/>
    <w:rsid w:val="00C51B59"/>
    <w:rsid w:val="00C54394"/>
    <w:rsid w:val="00C57C5E"/>
    <w:rsid w:val="00C611F4"/>
    <w:rsid w:val="00C6492E"/>
    <w:rsid w:val="00C726FE"/>
    <w:rsid w:val="00C74947"/>
    <w:rsid w:val="00C74BC9"/>
    <w:rsid w:val="00C76142"/>
    <w:rsid w:val="00C81335"/>
    <w:rsid w:val="00C84DCD"/>
    <w:rsid w:val="00C903A3"/>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D1D"/>
    <w:rsid w:val="00D2470C"/>
    <w:rsid w:val="00D25414"/>
    <w:rsid w:val="00D34EB0"/>
    <w:rsid w:val="00D35FC3"/>
    <w:rsid w:val="00D3614E"/>
    <w:rsid w:val="00D3751B"/>
    <w:rsid w:val="00D37750"/>
    <w:rsid w:val="00D37F9C"/>
    <w:rsid w:val="00D42B72"/>
    <w:rsid w:val="00D47AC1"/>
    <w:rsid w:val="00D50C76"/>
    <w:rsid w:val="00D526F1"/>
    <w:rsid w:val="00D602AC"/>
    <w:rsid w:val="00D61B71"/>
    <w:rsid w:val="00D6430E"/>
    <w:rsid w:val="00D654A2"/>
    <w:rsid w:val="00D70762"/>
    <w:rsid w:val="00D81614"/>
    <w:rsid w:val="00D81748"/>
    <w:rsid w:val="00D82922"/>
    <w:rsid w:val="00D83C7C"/>
    <w:rsid w:val="00D8550A"/>
    <w:rsid w:val="00D86582"/>
    <w:rsid w:val="00D94A76"/>
    <w:rsid w:val="00D95871"/>
    <w:rsid w:val="00D97616"/>
    <w:rsid w:val="00D97F9C"/>
    <w:rsid w:val="00DB5293"/>
    <w:rsid w:val="00DB6073"/>
    <w:rsid w:val="00DB6518"/>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5410"/>
    <w:rsid w:val="00E7771D"/>
    <w:rsid w:val="00E8424A"/>
    <w:rsid w:val="00E91710"/>
    <w:rsid w:val="00E95056"/>
    <w:rsid w:val="00EA0367"/>
    <w:rsid w:val="00EA0D10"/>
    <w:rsid w:val="00EA4D62"/>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27C4A"/>
    <w:rsid w:val="00F34BB5"/>
    <w:rsid w:val="00F40CDC"/>
    <w:rsid w:val="00F43404"/>
    <w:rsid w:val="00F44A42"/>
    <w:rsid w:val="00F450D8"/>
    <w:rsid w:val="00F47F67"/>
    <w:rsid w:val="00F52812"/>
    <w:rsid w:val="00F60FF4"/>
    <w:rsid w:val="00F65828"/>
    <w:rsid w:val="00F65FDE"/>
    <w:rsid w:val="00F71118"/>
    <w:rsid w:val="00F71328"/>
    <w:rsid w:val="00F72867"/>
    <w:rsid w:val="00F72BD3"/>
    <w:rsid w:val="00F75215"/>
    <w:rsid w:val="00F8144E"/>
    <w:rsid w:val="00F873F2"/>
    <w:rsid w:val="00F90AF9"/>
    <w:rsid w:val="00F922BD"/>
    <w:rsid w:val="00F92E42"/>
    <w:rsid w:val="00F92F42"/>
    <w:rsid w:val="00F93DA7"/>
    <w:rsid w:val="00FA1A3B"/>
    <w:rsid w:val="00FA51B9"/>
    <w:rsid w:val="00FA6582"/>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DAEB7-D770-4692-A412-385CFB513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38</Pages>
  <Words>25572</Words>
  <Characters>145763</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170994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9</cp:revision>
  <dcterms:created xsi:type="dcterms:W3CDTF">2019-01-09T03:13:00Z</dcterms:created>
  <dcterms:modified xsi:type="dcterms:W3CDTF">2019-01-09T05:08:00Z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