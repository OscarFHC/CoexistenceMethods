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ins w:id="0" w:author="Godwin, Casey" w:date="2018-10-22T08:42:00Z">
        <w:r w:rsidR="00DC5055" w:rsidRPr="00DC5055">
          <w:rPr>
            <w:rFonts w:ascii="Times New Roman" w:hAnsi="Times New Roman" w:cs="Times New Roman"/>
            <w:bCs/>
            <w:sz w:val="24"/>
            <w:szCs w:val="24"/>
            <w:vertAlign w:val="superscript"/>
            <w:lang w:bidi="en-US"/>
            <w:rPrChange w:id="1" w:author="Godwin, Casey" w:date="2018-10-22T08:42:00Z">
              <w:rPr>
                <w:rFonts w:ascii="Times New Roman" w:hAnsi="Times New Roman" w:cs="Times New Roman"/>
                <w:bCs/>
                <w:sz w:val="24"/>
                <w:szCs w:val="24"/>
                <w:lang w:bidi="en-US"/>
              </w:rPr>
            </w:rPrChange>
          </w:rPr>
          <w:t>1,</w:t>
        </w:r>
      </w:ins>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6834370C" w:rsidR="00412528" w:rsidRPr="00402473" w:rsidRDefault="00272D56" w:rsidP="00412528">
      <w:pPr>
        <w:adjustRightInd w:val="0"/>
        <w:spacing w:line="360" w:lineRule="auto"/>
        <w:jc w:val="both"/>
        <w:rPr>
          <w:rFonts w:ascii="Times New Roman" w:hAnsi="Times New Roman" w:cs="Times New Roman"/>
          <w:bCs/>
          <w:sz w:val="24"/>
          <w:szCs w:val="24"/>
          <w:lang w:bidi="en-US"/>
        </w:rPr>
      </w:pPr>
      <w:ins w:id="2" w:author="bradcard" w:date="2018-11-01T14:30:00Z">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ins>
      <w:del w:id="3" w:author="bradcard" w:date="2018-11-01T14:30:00Z">
        <w:r w:rsidR="00412528" w:rsidRPr="00402473" w:rsidDel="00272D56">
          <w:rPr>
            <w:rFonts w:ascii="Times New Roman" w:hAnsi="Times New Roman" w:cs="Times New Roman"/>
            <w:bCs/>
            <w:sz w:val="24"/>
            <w:szCs w:val="24"/>
            <w:lang w:bidi="en-US"/>
          </w:rPr>
          <w:delText>School of Natural Resources and Environment</w:delText>
        </w:r>
      </w:del>
      <w:r w:rsidR="00412528" w:rsidRPr="00402473">
        <w:rPr>
          <w:rFonts w:ascii="Times New Roman" w:hAnsi="Times New Roman" w:cs="Times New Roman"/>
          <w:bCs/>
          <w:sz w:val="24"/>
          <w:szCs w:val="24"/>
          <w:lang w:bidi="en-US"/>
        </w:rPr>
        <w: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commentRangeStart w:id="4"/>
      <w:r>
        <w:rPr>
          <w:rFonts w:ascii="Times New Roman" w:hAnsi="Times New Roman" w:cs="Times New Roman"/>
          <w:b/>
          <w:sz w:val="24"/>
          <w:szCs w:val="24"/>
        </w:rPr>
        <w:lastRenderedPageBreak/>
        <w:t>Abstract</w:t>
      </w:r>
      <w:commentRangeEnd w:id="4"/>
      <w:r w:rsidR="00DC5055">
        <w:rPr>
          <w:rStyle w:val="CommentReference"/>
        </w:rPr>
        <w:commentReference w:id="4"/>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59C8150"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del w:id="5" w:author="Godwin, Casey" w:date="2018-10-22T08:44:00Z">
        <w:r w:rsidRPr="00DE4F2C" w:rsidDel="00DC5055">
          <w:rPr>
            <w:rFonts w:ascii="Times New Roman" w:hAnsi="Times New Roman" w:cs="Times New Roman"/>
            <w:sz w:val="24"/>
            <w:szCs w:val="24"/>
          </w:rPr>
          <w:delText xml:space="preserve">use </w:delText>
        </w:r>
      </w:del>
      <w:ins w:id="6" w:author="Godwin, Casey" w:date="2018-10-22T08:45:00Z">
        <w:r w:rsidR="00DC5055">
          <w:rPr>
            <w:rFonts w:ascii="Times New Roman" w:hAnsi="Times New Roman" w:cs="Times New Roman"/>
            <w:sz w:val="24"/>
            <w:szCs w:val="24"/>
          </w:rPr>
          <w:t>are limited by</w:t>
        </w:r>
      </w:ins>
      <w:ins w:id="7" w:author="Godwin, Casey" w:date="2018-10-22T08:44:00Z">
        <w:r w:rsidR="00DC5055" w:rsidRPr="00DE4F2C">
          <w:rPr>
            <w:rFonts w:ascii="Times New Roman" w:hAnsi="Times New Roman" w:cs="Times New Roman"/>
            <w:sz w:val="24"/>
            <w:szCs w:val="24"/>
          </w:rPr>
          <w:t xml:space="preserve"> </w:t>
        </w:r>
      </w:ins>
      <w:r w:rsidRPr="00DE4F2C">
        <w:rPr>
          <w:rFonts w:ascii="Times New Roman" w:hAnsi="Times New Roman" w:cs="Times New Roman"/>
          <w:sz w:val="24"/>
          <w:szCs w:val="24"/>
        </w:rPr>
        <w:t xml:space="preserve">different </w:t>
      </w:r>
      <w:del w:id="8" w:author="Godwin, Casey" w:date="2018-10-22T08:45:00Z">
        <w:r w:rsidRPr="00DE4F2C" w:rsidDel="00DC5055">
          <w:rPr>
            <w:rFonts w:ascii="Times New Roman" w:hAnsi="Times New Roman" w:cs="Times New Roman"/>
            <w:sz w:val="24"/>
            <w:szCs w:val="24"/>
          </w:rPr>
          <w:delText xml:space="preserve">limiting </w:delText>
        </w:r>
      </w:del>
      <w:r w:rsidRPr="00DE4F2C">
        <w:rPr>
          <w:rFonts w:ascii="Times New Roman" w:hAnsi="Times New Roman" w:cs="Times New Roman"/>
          <w:sz w:val="24"/>
          <w:szCs w:val="24"/>
        </w:rPr>
        <w:t>resources (</w:t>
      </w:r>
      <w:ins w:id="9" w:author="bradcard" w:date="2018-11-01T14:34:00Z">
        <w:r w:rsidR="00272D56">
          <w:rPr>
            <w:rFonts w:ascii="Times New Roman" w:hAnsi="Times New Roman" w:cs="Times New Roman"/>
            <w:sz w:val="24"/>
            <w:szCs w:val="24"/>
          </w:rPr>
          <w:t xml:space="preserve">or </w:t>
        </w:r>
      </w:ins>
      <w:r w:rsidRPr="00DE4F2C">
        <w:rPr>
          <w:rFonts w:ascii="Times New Roman" w:hAnsi="Times New Roman" w:cs="Times New Roman"/>
          <w:sz w:val="24"/>
          <w:szCs w:val="24"/>
        </w:rPr>
        <w:t>consumers) at the same location and time, or if they partition resources (</w:t>
      </w:r>
      <w:ins w:id="10" w:author="bradcard" w:date="2018-11-01T14:35:00Z">
        <w:r w:rsidR="00272D56">
          <w:rPr>
            <w:rFonts w:ascii="Times New Roman" w:hAnsi="Times New Roman" w:cs="Times New Roman"/>
            <w:sz w:val="24"/>
            <w:szCs w:val="24"/>
          </w:rPr>
          <w:t xml:space="preserve">or </w:t>
        </w:r>
      </w:ins>
      <w:r w:rsidRPr="00DE4F2C">
        <w:rPr>
          <w:rFonts w:ascii="Times New Roman" w:hAnsi="Times New Roman" w:cs="Times New Roman"/>
          <w:sz w:val="24"/>
          <w:szCs w:val="24"/>
        </w:rPr>
        <w:t>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647E5470"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ins w:id="11" w:author="bradcard" w:date="2018-11-01T14:35:00Z">
        <w:r w:rsidR="00272D56">
          <w:rPr>
            <w:rFonts w:ascii="Times New Roman" w:hAnsi="Times New Roman" w:cs="Times New Roman"/>
            <w:sz w:val="24"/>
            <w:szCs w:val="24"/>
          </w:rPr>
          <w:t>, or nearly so, such that</w:t>
        </w:r>
      </w:ins>
      <w:del w:id="12" w:author="bradcard" w:date="2018-11-01T14:35:00Z">
        <w:r w:rsidRPr="00DE4F2C" w:rsidDel="00272D56">
          <w:rPr>
            <w:rFonts w:ascii="Times New Roman" w:hAnsi="Times New Roman" w:cs="Times New Roman"/>
            <w:sz w:val="24"/>
            <w:szCs w:val="24"/>
          </w:rPr>
          <w:delText xml:space="preserve"> and</w:delText>
        </w:r>
      </w:del>
      <w:r w:rsidRPr="00DE4F2C">
        <w:rPr>
          <w:rFonts w:ascii="Times New Roman" w:hAnsi="Times New Roman" w:cs="Times New Roman"/>
          <w:sz w:val="24"/>
          <w:szCs w:val="24"/>
        </w:rPr>
        <w:t xml:space="preserve"> the consequences of their interactions are 'neutral' (i.e. </w:t>
      </w:r>
      <w:ins w:id="13" w:author="bradcard" w:date="2018-11-01T14:35:00Z">
        <w:r w:rsidR="00272D56">
          <w:rPr>
            <w:rFonts w:ascii="Times New Roman" w:hAnsi="Times New Roman" w:cs="Times New Roman"/>
            <w:sz w:val="24"/>
            <w:szCs w:val="24"/>
          </w:rPr>
          <w:t xml:space="preserve">essentially </w:t>
        </w:r>
      </w:ins>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ins w:id="14" w:author="Godwin, Casey" w:date="2018-10-22T09:18:00Z">
        <w:r w:rsidR="0050450E">
          <w:rPr>
            <w:rFonts w:ascii="Times New Roman" w:hAnsi="Times New Roman" w:cs="Times New Roman"/>
            <w:sz w:val="24"/>
            <w:szCs w:val="24"/>
          </w:rPr>
          <w:t xml:space="preserve"> among </w:t>
        </w:r>
      </w:ins>
      <w:ins w:id="15" w:author="Godwin, Casey" w:date="2018-10-22T09:19:00Z">
        <w:r w:rsidR="0050450E">
          <w:rPr>
            <w:rFonts w:ascii="Times New Roman" w:hAnsi="Times New Roman" w:cs="Times New Roman"/>
            <w:sz w:val="24"/>
            <w:szCs w:val="24"/>
          </w:rPr>
          <w:t>a pair of species</w:t>
        </w:r>
      </w:ins>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16" w:author="Godwin, Casey" w:date="2018-10-22T08:50:00Z">
        <w:r w:rsidR="0011682C">
          <w:rPr>
            <w:rFonts w:ascii="Times New Roman" w:hAnsi="Times New Roman" w:cs="Times New Roman"/>
            <w:sz w:val="24"/>
            <w:szCs w:val="24"/>
          </w:rPr>
          <w:t>ing</w:t>
        </w:r>
      </w:ins>
      <w:del w:id="17"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18"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19"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20" w:author="Godwin, Casey" w:date="2018-10-22T15:15:00Z">
        <w:r w:rsidR="00611362">
          <w:rPr>
            <w:rFonts w:ascii="Times New Roman" w:hAnsi="Times New Roman" w:cs="Times New Roman"/>
            <w:sz w:val="24"/>
            <w:szCs w:val="24"/>
          </w:rPr>
          <w:t xml:space="preserve">inequality provides a general framework for </w:t>
        </w:r>
      </w:ins>
      <w:ins w:id="21" w:author="Godwin, Casey" w:date="2018-10-22T15:17:00Z">
        <w:r w:rsidR="00611362">
          <w:rPr>
            <w:rFonts w:ascii="Times New Roman" w:hAnsi="Times New Roman" w:cs="Times New Roman"/>
            <w:sz w:val="24"/>
            <w:szCs w:val="24"/>
          </w:rPr>
          <w:t xml:space="preserve">predicting </w:t>
        </w:r>
      </w:ins>
      <w:ins w:id="22" w:author="Godwin, Casey" w:date="2018-10-22T15:15:00Z">
        <w:r w:rsidR="00611362">
          <w:rPr>
            <w:rFonts w:ascii="Times New Roman" w:hAnsi="Times New Roman" w:cs="Times New Roman"/>
            <w:sz w:val="24"/>
            <w:szCs w:val="24"/>
          </w:rPr>
          <w:t xml:space="preserve">species </w:t>
        </w:r>
        <w:commentRangeStart w:id="23"/>
        <w:r w:rsidR="00611362">
          <w:rPr>
            <w:rFonts w:ascii="Times New Roman" w:hAnsi="Times New Roman" w:cs="Times New Roman"/>
            <w:sz w:val="24"/>
            <w:szCs w:val="24"/>
          </w:rPr>
          <w:t>coexistence</w:t>
        </w:r>
      </w:ins>
      <w:commentRangeEnd w:id="23"/>
      <w:ins w:id="24" w:author="Godwin, Casey" w:date="2018-10-22T15:18:00Z">
        <w:r w:rsidR="00611362">
          <w:rPr>
            <w:rStyle w:val="CommentReference"/>
          </w:rPr>
          <w:commentReference w:id="23"/>
        </w:r>
      </w:ins>
      <w:del w:id="25"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52849483" w:rsidR="0087540E"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26"/>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26"/>
      <w:r w:rsidR="00EC1BD5">
        <w:rPr>
          <w:rStyle w:val="CommentReference"/>
        </w:rPr>
        <w:commentReference w:id="26"/>
      </w:r>
      <w:r>
        <w:rPr>
          <w:rFonts w:ascii="Times New Roman" w:hAnsi="Times New Roman" w:cs="Times New Roman"/>
          <w:sz w:val="24"/>
          <w:szCs w:val="24"/>
        </w:rPr>
        <w:t xml:space="preserve">, much attention in ecology has turned towards the empirical measurement of niche and relative fitness differences. </w:t>
      </w:r>
      <w:commentRangeStart w:id="27"/>
      <w:r>
        <w:rPr>
          <w:rFonts w:ascii="Times New Roman" w:hAnsi="Times New Roman" w:cs="Times New Roman"/>
          <w:sz w:val="24"/>
          <w:szCs w:val="24"/>
        </w:rPr>
        <w:t>But</w:t>
      </w:r>
      <w:commentRangeEnd w:id="27"/>
      <w:r w:rsidR="00EF341F">
        <w:rPr>
          <w:rStyle w:val="CommentReference"/>
        </w:rPr>
        <w:commentReference w:id="27"/>
      </w:r>
      <w:r>
        <w:rPr>
          <w:rFonts w:ascii="Times New Roman" w:hAnsi="Times New Roman" w:cs="Times New Roman"/>
          <w:sz w:val="24"/>
          <w:szCs w:val="24"/>
        </w:rPr>
        <w:t xml:space="preserve"> as the new theory has caught the attention of empiricists, there has been a rapid proliferation in </w:t>
      </w:r>
      <w:del w:id="28"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 xml:space="preserve">utual-invasibility experiments to quantify the </w:t>
      </w:r>
      <w:del w:id="29" w:author="Godwin, Casey" w:date="2018-10-22T15:29:00Z">
        <w:r w:rsidR="00C246EE" w:rsidDel="00EC1BD5">
          <w:rPr>
            <w:rFonts w:ascii="Times New Roman" w:hAnsi="Times New Roman" w:cs="Times New Roman"/>
            <w:sz w:val="24"/>
            <w:szCs w:val="24"/>
          </w:rPr>
          <w:delText xml:space="preserve">strength of competition </w:delText>
        </w:r>
      </w:del>
      <w:ins w:id="30" w:author="Godwin, Casey" w:date="2018-10-22T15:29:00Z">
        <w:r w:rsidR="00EC1BD5">
          <w:rPr>
            <w:rFonts w:ascii="Times New Roman" w:hAnsi="Times New Roman" w:cs="Times New Roman"/>
            <w:sz w:val="24"/>
            <w:szCs w:val="24"/>
          </w:rPr>
          <w:t xml:space="preserve">sensitivity to </w:t>
        </w:r>
        <w:commentRangeStart w:id="31"/>
        <w:r w:rsidR="00EC1BD5">
          <w:rPr>
            <w:rFonts w:ascii="Times New Roman" w:hAnsi="Times New Roman" w:cs="Times New Roman"/>
            <w:sz w:val="24"/>
            <w:szCs w:val="24"/>
          </w:rPr>
          <w:t>competition</w:t>
        </w:r>
        <w:commentRangeEnd w:id="31"/>
        <w:r w:rsidR="00EC1BD5">
          <w:rPr>
            <w:rStyle w:val="CommentReference"/>
          </w:rPr>
          <w:commentReference w:id="31"/>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approach has been mostly applied in experiments using fast-growing organisms like algae in aquatic mesocosms where steady-state cultures are </w:t>
      </w:r>
      <w:r w:rsidR="00C246EE">
        <w:rPr>
          <w:rFonts w:ascii="Times New Roman" w:hAnsi="Times New Roman" w:cs="Times New Roman"/>
          <w:sz w:val="24"/>
          <w:szCs w:val="24"/>
        </w:rPr>
        <w:lastRenderedPageBreak/>
        <w:t xml:space="preserve">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Pr>
          <w:rFonts w:ascii="Times New Roman" w:hAnsi="Times New Roman" w:cs="Times New Roman"/>
          <w:sz w:val="24"/>
          <w:szCs w:val="24"/>
        </w:rPr>
        <w:fldChar w:fldCharType="begin"/>
      </w:r>
      <w:r w:rsidR="00C246EE">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(Levine and HilleRisLambers 2009)</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w:t>
      </w:r>
      <w:r w:rsidR="00A20955" w:rsidRPr="00EF341F">
        <w:rPr>
          <w:rFonts w:ascii="Times New Roman" w:hAnsi="Times New Roman" w:cs="Times New Roman"/>
          <w:sz w:val="24"/>
          <w:szCs w:val="24"/>
          <w:highlight w:val="yellow"/>
          <w:rPrChange w:id="32" w:author="Godwin, Casey" w:date="2018-10-22T15:53:00Z">
            <w:rPr>
              <w:rFonts w:ascii="Times New Roman" w:hAnsi="Times New Roman" w:cs="Times New Roman"/>
              <w:sz w:val="24"/>
              <w:szCs w:val="24"/>
            </w:rPr>
          </w:rPrChange>
        </w:rPr>
        <w:t>O</w:t>
      </w:r>
      <w:r w:rsidR="00C246EE" w:rsidRPr="00EF341F">
        <w:rPr>
          <w:rFonts w:ascii="Times New Roman" w:hAnsi="Times New Roman" w:cs="Times New Roman"/>
          <w:sz w:val="24"/>
          <w:szCs w:val="24"/>
          <w:highlight w:val="yellow"/>
          <w:rPrChange w:id="33" w:author="Godwin, Casey" w:date="2018-10-22T15:53:00Z">
            <w:rPr>
              <w:rFonts w:ascii="Times New Roman" w:hAnsi="Times New Roman" w:cs="Times New Roman"/>
              <w:sz w:val="24"/>
              <w:szCs w:val="24"/>
            </w:rPr>
          </w:rPrChange>
        </w:rPr>
        <w:t>ther</w:t>
      </w:r>
      <w:del w:id="34" w:author="bradcard" w:date="2018-11-01T14:37:00Z">
        <w:r w:rsidR="00C246EE" w:rsidRPr="00EF341F" w:rsidDel="00272D56">
          <w:rPr>
            <w:rFonts w:ascii="Times New Roman" w:hAnsi="Times New Roman" w:cs="Times New Roman"/>
            <w:sz w:val="24"/>
            <w:szCs w:val="24"/>
            <w:highlight w:val="yellow"/>
            <w:rPrChange w:id="35" w:author="Godwin, Casey" w:date="2018-10-22T15:53:00Z">
              <w:rPr>
                <w:rFonts w:ascii="Times New Roman" w:hAnsi="Times New Roman" w:cs="Times New Roman"/>
                <w:sz w:val="24"/>
                <w:szCs w:val="24"/>
              </w:rPr>
            </w:rPrChange>
          </w:rPr>
          <w:delText>s</w:delText>
        </w:r>
      </w:del>
      <w:r w:rsidR="00A20955" w:rsidRPr="00EF341F">
        <w:rPr>
          <w:rFonts w:ascii="Times New Roman" w:hAnsi="Times New Roman" w:cs="Times New Roman"/>
          <w:sz w:val="24"/>
          <w:szCs w:val="24"/>
          <w:highlight w:val="yellow"/>
          <w:rPrChange w:id="36" w:author="Godwin, Casey" w:date="2018-10-22T15:53:00Z">
            <w:rPr>
              <w:rFonts w:ascii="Times New Roman" w:hAnsi="Times New Roman" w:cs="Times New Roman"/>
              <w:sz w:val="24"/>
              <w:szCs w:val="24"/>
            </w:rPr>
          </w:rPrChange>
        </w:rPr>
        <w:t xml:space="preserve"> empirical methods include fitting different growth models, including the Lotka-Volterra model, MacArthur’s consumer model or Tilman’s consumer</w:t>
      </w:r>
      <w:ins w:id="37" w:author="Godwin, Casey" w:date="2018-10-24T07:03:00Z">
        <w:r w:rsidR="008667CF">
          <w:rPr>
            <w:rFonts w:ascii="Times New Roman" w:hAnsi="Times New Roman" w:cs="Times New Roman"/>
            <w:sz w:val="24"/>
            <w:szCs w:val="24"/>
            <w:highlight w:val="yellow"/>
          </w:rPr>
          <w:t>-resource</w:t>
        </w:r>
      </w:ins>
      <w:r w:rsidR="00A20955" w:rsidRPr="00EF341F">
        <w:rPr>
          <w:rFonts w:ascii="Times New Roman" w:hAnsi="Times New Roman" w:cs="Times New Roman"/>
          <w:sz w:val="24"/>
          <w:szCs w:val="24"/>
          <w:highlight w:val="yellow"/>
          <w:rPrChange w:id="38" w:author="Godwin, Casey" w:date="2018-10-22T15:53:00Z">
            <w:rPr>
              <w:rFonts w:ascii="Times New Roman" w:hAnsi="Times New Roman" w:cs="Times New Roman"/>
              <w:sz w:val="24"/>
              <w:szCs w:val="24"/>
            </w:rPr>
          </w:rPrChange>
        </w:rPr>
        <w:t xml:space="preserve"> model, to empirical data to estimate ND and RFD</w:t>
      </w:r>
      <w:r w:rsidR="00A20955">
        <w:rPr>
          <w:rFonts w:ascii="Times New Roman" w:hAnsi="Times New Roman" w:cs="Times New Roman"/>
          <w:sz w:val="24"/>
          <w:szCs w:val="24"/>
        </w:rPr>
        <w:t xml:space="preserve">. </w:t>
      </w:r>
    </w:p>
    <w:p w14:paraId="74E76BC0" w14:textId="19CD2157" w:rsidR="00DA650F" w:rsidRDefault="00C246EE" w:rsidP="0087540E">
      <w:pPr>
        <w:pStyle w:val="Normal1"/>
        <w:spacing w:line="360" w:lineRule="auto"/>
        <w:ind w:firstLine="450"/>
        <w:rPr>
          <w:ins w:id="39" w:author="bradcard" w:date="2018-11-01T14:57:00Z"/>
          <w:rFonts w:ascii="Times New Roman" w:hAnsi="Times New Roman" w:cs="Times New Roman"/>
          <w:sz w:val="24"/>
          <w:szCs w:val="24"/>
        </w:rPr>
      </w:pPr>
      <w:r>
        <w:rPr>
          <w:rFonts w:ascii="Times New Roman" w:hAnsi="Times New Roman" w:cs="Times New Roman"/>
          <w:sz w:val="24"/>
          <w:szCs w:val="24"/>
        </w:rPr>
        <w:t>As the number of different approaches to measuring ND and RFD have proliferated, it has become clear to us that ecologists</w:t>
      </w:r>
      <w:r w:rsidR="0087540E">
        <w:rPr>
          <w:rFonts w:ascii="Times New Roman" w:hAnsi="Times New Roman" w:cs="Times New Roman"/>
          <w:sz w:val="24"/>
          <w:szCs w:val="24"/>
        </w:rPr>
        <w:t xml:space="preserve">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40" w:author="Godwin, Casey" w:date="2018-10-22T15:24:00Z">
        <w:r w:rsidR="0087540E" w:rsidDel="00EC1BD5">
          <w:rPr>
            <w:rFonts w:ascii="Times New Roman" w:hAnsi="Times New Roman" w:cs="Times New Roman"/>
            <w:sz w:val="24"/>
            <w:szCs w:val="24"/>
          </w:rPr>
          <w:delText xml:space="preserve">models </w:delText>
        </w:r>
      </w:del>
      <w:ins w:id="41" w:author="Godwin, Casey" w:date="2018-10-22T15:24:00Z">
        <w:r w:rsidR="00EC1BD5">
          <w:rPr>
            <w:rFonts w:ascii="Times New Roman" w:hAnsi="Times New Roman" w:cs="Times New Roman"/>
            <w:sz w:val="24"/>
            <w:szCs w:val="24"/>
          </w:rPr>
          <w:t xml:space="preserve">methods </w:t>
        </w:r>
      </w:ins>
      <w:commentRangeStart w:id="42"/>
      <w:del w:id="43"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42"/>
      <w:r w:rsidR="00F44A42">
        <w:rPr>
          <w:rStyle w:val="CommentReference"/>
        </w:rPr>
        <w:commentReference w:id="42"/>
      </w:r>
      <w:r w:rsidR="0087540E">
        <w:rPr>
          <w:rFonts w:ascii="Times New Roman" w:hAnsi="Times New Roman" w:cs="Times New Roman"/>
          <w:sz w:val="24"/>
          <w:szCs w:val="24"/>
        </w:rPr>
        <w:t xml:space="preserve"> have been used to measure ND and RFD, and to compare </w:t>
      </w:r>
      <w:del w:id="44" w:author="Godwin, Casey" w:date="2018-10-22T15:54:00Z">
        <w:r w:rsidR="0087540E" w:rsidDel="00A74DF5">
          <w:rPr>
            <w:rFonts w:ascii="Times New Roman" w:hAnsi="Times New Roman" w:cs="Times New Roman"/>
            <w:sz w:val="24"/>
            <w:szCs w:val="24"/>
          </w:rPr>
          <w:delText>their contributions</w:delText>
        </w:r>
      </w:del>
      <w:ins w:id="45" w:author="Godwin, Casey" w:date="2018-10-22T15:54:00Z">
        <w:r w:rsidR="00A74DF5">
          <w:rPr>
            <w:rFonts w:ascii="Times New Roman" w:hAnsi="Times New Roman" w:cs="Times New Roman"/>
            <w:sz w:val="24"/>
            <w:szCs w:val="24"/>
          </w:rPr>
          <w:t xml:space="preserve">how each method </w:t>
        </w:r>
      </w:ins>
      <w:del w:id="46" w:author="Godwin, Casey" w:date="2018-10-22T15:54:00Z">
        <w:r w:rsidR="0087540E" w:rsidDel="00A74DF5">
          <w:rPr>
            <w:rFonts w:ascii="Times New Roman" w:hAnsi="Times New Roman" w:cs="Times New Roman"/>
            <w:sz w:val="24"/>
            <w:szCs w:val="24"/>
          </w:rPr>
          <w:delText xml:space="preserve"> to</w:delText>
        </w:r>
      </w:del>
      <w:ins w:id="47"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w:t>
      </w:r>
      <w:ins w:id="48" w:author="bradcard" w:date="2018-11-01T14:57:00Z">
        <w:r w:rsidR="00DA650F">
          <w:rPr>
            <w:rFonts w:ascii="Times New Roman" w:hAnsi="Times New Roman" w:cs="Times New Roman"/>
            <w:sz w:val="24"/>
            <w:szCs w:val="24"/>
          </w:rPr>
          <w:t xml:space="preserve"> We focus on fluctuation independent mechanisms of coexistence, because these are the mechanisms that have received</w:t>
        </w:r>
      </w:ins>
      <w:ins w:id="49" w:author="bradcard" w:date="2018-11-01T14:58:00Z">
        <w:r w:rsidR="00DA650F">
          <w:rPr>
            <w:rFonts w:ascii="Times New Roman" w:hAnsi="Times New Roman" w:cs="Times New Roman"/>
            <w:sz w:val="24"/>
            <w:szCs w:val="24"/>
          </w:rPr>
          <w:t xml:space="preserve"> the</w:t>
        </w:r>
      </w:ins>
      <w:ins w:id="50" w:author="bradcard" w:date="2018-11-01T14:57:00Z">
        <w:r w:rsidR="00DA650F">
          <w:rPr>
            <w:rFonts w:ascii="Times New Roman" w:hAnsi="Times New Roman" w:cs="Times New Roman"/>
            <w:sz w:val="24"/>
            <w:szCs w:val="24"/>
          </w:rPr>
          <w:t xml:space="preserve"> most attention</w:t>
        </w:r>
      </w:ins>
      <w:ins w:id="51" w:author="bradcard" w:date="2018-11-01T14:58:00Z">
        <w:r w:rsidR="00DA650F">
          <w:rPr>
            <w:rFonts w:ascii="Times New Roman" w:hAnsi="Times New Roman" w:cs="Times New Roman"/>
            <w:sz w:val="24"/>
            <w:szCs w:val="24"/>
          </w:rPr>
          <w:t xml:space="preserve"> thus far.</w:t>
        </w:r>
      </w:ins>
      <w:r w:rsidR="0087540E">
        <w:rPr>
          <w:rFonts w:ascii="Times New Roman" w:hAnsi="Times New Roman" w:cs="Times New Roman"/>
          <w:sz w:val="24"/>
          <w:szCs w:val="24"/>
        </w:rPr>
        <w:t xml:space="preserve"> </w:t>
      </w:r>
      <w:ins w:id="52" w:author="bradcard" w:date="2018-11-01T14:57:00Z">
        <w:r w:rsidR="00DA650F" w:rsidRPr="00DA650F">
          <w:rPr>
            <w:rFonts w:ascii="Times New Roman" w:hAnsi="Times New Roman" w:cs="Times New Roman"/>
            <w:sz w:val="24"/>
            <w:szCs w:val="24"/>
            <w:rPrChange w:id="53" w:author="bradcard" w:date="2018-11-01T14:58:00Z">
              <w:rPr>
                <w:color w:val="000000"/>
              </w:rPr>
            </w:rPrChange>
          </w:rPr>
          <w:t>Fluctuation-independent mechanisms are those that function independently of the presence of fluctuations over time in population densities and environmental factors. They may be affected by the presence of fluctuations, but do not require them for their operation, and in general still function in the presence of fluctuations.</w:t>
        </w:r>
      </w:ins>
    </w:p>
    <w:p w14:paraId="1D6C2A6C" w14:textId="66156A95" w:rsidR="0087540E" w:rsidRPr="0087540E" w:rsidRDefault="0087540E"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We begin our paper in Part 1 by describing five commonly used empirical methods, going through both the theoretical background of the method, as well we the measurements typically </w:t>
      </w:r>
      <w:commentRangeStart w:id="54"/>
      <w:r>
        <w:rPr>
          <w:rFonts w:ascii="Times New Roman" w:hAnsi="Times New Roman" w:cs="Times New Roman"/>
          <w:sz w:val="24"/>
          <w:szCs w:val="24"/>
        </w:rPr>
        <w:t>used to quantify ND and RFD</w:t>
      </w:r>
      <w:commentRangeEnd w:id="54"/>
      <w:r w:rsidR="003C59E3">
        <w:rPr>
          <w:rStyle w:val="CommentReference"/>
        </w:rPr>
        <w:commentReference w:id="54"/>
      </w:r>
      <w:r>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ins w:id="55" w:author="Godwin, Casey" w:date="2018-10-22T15:55:00Z">
        <w:r w:rsidR="00A74DF5">
          <w:rPr>
            <w:rFonts w:ascii="Times New Roman" w:hAnsi="Times New Roman" w:cs="Times New Roman"/>
            <w:sz w:val="24"/>
            <w:szCs w:val="24"/>
          </w:rPr>
          <w:t xml:space="preserve">confusion and </w:t>
        </w:r>
      </w:ins>
      <w:r>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3FFA4164" w14:textId="39630DA3" w:rsidR="00DA650F" w:rsidRDefault="005C6399" w:rsidP="00784767">
      <w:pPr>
        <w:pStyle w:val="Normal1"/>
        <w:spacing w:line="360" w:lineRule="auto"/>
        <w:ind w:firstLine="360"/>
        <w:rPr>
          <w:ins w:id="56" w:author="bradcard" w:date="2018-11-01T15:01:00Z"/>
          <w:rFonts w:ascii="Times New Roman" w:hAnsi="Times New Roman" w:cs="Times New Roman"/>
          <w:sz w:val="24"/>
          <w:szCs w:val="24"/>
        </w:rPr>
      </w:pPr>
      <w:del w:id="57" w:author="bradcard" w:date="2018-11-01T14:59:00Z">
        <w:r w:rsidDel="00DA650F">
          <w:rPr>
            <w:rFonts w:ascii="Times New Roman" w:hAnsi="Times New Roman" w:cs="Times New Roman"/>
            <w:sz w:val="24"/>
            <w:szCs w:val="24"/>
          </w:rPr>
          <w:delText xml:space="preserve">Before </w:delText>
        </w:r>
        <w:r w:rsidR="00992ECB" w:rsidDel="00DA650F">
          <w:rPr>
            <w:rFonts w:ascii="Times New Roman" w:hAnsi="Times New Roman" w:cs="Times New Roman"/>
            <w:sz w:val="24"/>
            <w:szCs w:val="24"/>
          </w:rPr>
          <w:delText>introducing</w:delText>
        </w:r>
        <w:r w:rsidDel="00DA650F">
          <w:rPr>
            <w:rFonts w:ascii="Times New Roman" w:hAnsi="Times New Roman" w:cs="Times New Roman"/>
            <w:sz w:val="24"/>
            <w:szCs w:val="24"/>
          </w:rPr>
          <w:delText xml:space="preserve"> and review the five commonly used</w:delText>
        </w:r>
        <w:r w:rsidR="00992ECB" w:rsidDel="00DA650F">
          <w:rPr>
            <w:rFonts w:ascii="Times New Roman" w:hAnsi="Times New Roman" w:cs="Times New Roman"/>
            <w:sz w:val="24"/>
            <w:szCs w:val="24"/>
          </w:rPr>
          <w:delText xml:space="preserve"> empirical</w:delText>
        </w:r>
        <w:r w:rsidDel="00DA650F">
          <w:rPr>
            <w:rFonts w:ascii="Times New Roman" w:hAnsi="Times New Roman" w:cs="Times New Roman"/>
            <w:sz w:val="24"/>
            <w:szCs w:val="24"/>
          </w:rPr>
          <w:delText xml:space="preserve"> methods, </w:delText>
        </w:r>
        <w:commentRangeStart w:id="58"/>
        <w:r w:rsidR="00992ECB" w:rsidDel="00DA650F">
          <w:rPr>
            <w:rFonts w:ascii="Times New Roman" w:hAnsi="Times New Roman" w:cs="Times New Roman"/>
            <w:sz w:val="24"/>
            <w:szCs w:val="24"/>
          </w:rPr>
          <w:delText xml:space="preserve">we must note that these methods are only to approach </w:delText>
        </w:r>
        <w:commentRangeEnd w:id="58"/>
        <w:r w:rsidR="00272D56" w:rsidDel="00DA650F">
          <w:rPr>
            <w:rStyle w:val="CommentReference"/>
          </w:rPr>
          <w:commentReference w:id="58"/>
        </w:r>
        <w:r w:rsidR="00992ECB" w:rsidDel="00DA650F">
          <w:rPr>
            <w:rFonts w:ascii="Times New Roman" w:hAnsi="Times New Roman" w:cs="Times New Roman"/>
            <w:sz w:val="24"/>
            <w:szCs w:val="24"/>
          </w:rPr>
          <w:delText xml:space="preserve">the </w:delText>
        </w:r>
        <w:commentRangeStart w:id="59"/>
        <w:r w:rsidR="00717E8B" w:rsidDel="00DA650F">
          <w:rPr>
            <w:rFonts w:ascii="Times New Roman" w:hAnsi="Times New Roman" w:cs="Times New Roman"/>
            <w:sz w:val="24"/>
            <w:szCs w:val="24"/>
          </w:rPr>
          <w:delText>frequency</w:delText>
        </w:r>
        <w:commentRangeEnd w:id="59"/>
        <w:r w:rsidR="00566AB3" w:rsidDel="00DA650F">
          <w:rPr>
            <w:rStyle w:val="CommentReference"/>
          </w:rPr>
          <w:commentReference w:id="59"/>
        </w:r>
        <w:r w:rsidR="00717E8B" w:rsidDel="00DA650F">
          <w:rPr>
            <w:rFonts w:ascii="Times New Roman" w:hAnsi="Times New Roman" w:cs="Times New Roman"/>
            <w:sz w:val="24"/>
            <w:szCs w:val="24"/>
          </w:rPr>
          <w:delText xml:space="preserve"> independent mechanisms</w:delText>
        </w:r>
        <w:r w:rsidR="00992ECB" w:rsidDel="00DA650F">
          <w:rPr>
            <w:rFonts w:ascii="Times New Roman" w:hAnsi="Times New Roman" w:cs="Times New Roman"/>
            <w:sz w:val="24"/>
            <w:szCs w:val="24"/>
          </w:rPr>
          <w:delText xml:space="preserve"> (i.e. ND and RFD) </w:delText>
        </w:r>
        <w:r w:rsidDel="00DA650F">
          <w:rPr>
            <w:rFonts w:ascii="Times New Roman" w:hAnsi="Times New Roman" w:cs="Times New Roman"/>
            <w:sz w:val="24"/>
            <w:szCs w:val="24"/>
          </w:rPr>
          <w:delText xml:space="preserve">of the modern coexistence framework. </w:delText>
        </w:r>
      </w:del>
      <w:ins w:id="60" w:author="Godwin, Casey" w:date="2018-10-24T06:45:00Z">
        <w:del w:id="61" w:author="bradcard" w:date="2018-11-01T14:59:00Z">
          <w:r w:rsidR="004B5E55" w:rsidDel="00DA650F">
            <w:rPr>
              <w:rFonts w:ascii="Times New Roman" w:hAnsi="Times New Roman" w:cs="Times New Roman"/>
              <w:sz w:val="24"/>
              <w:szCs w:val="24"/>
            </w:rPr>
            <w:delText>Fluctuation-dependent mechanisms include XYZ</w:delText>
          </w:r>
        </w:del>
      </w:ins>
      <w:ins w:id="62" w:author="Godwin, Casey" w:date="2018-10-24T06:46:00Z">
        <w:del w:id="63" w:author="bradcard" w:date="2018-11-01T14:59:00Z">
          <w:r w:rsidR="004B5E55" w:rsidDel="00DA650F">
            <w:rPr>
              <w:rFonts w:ascii="Times New Roman" w:hAnsi="Times New Roman" w:cs="Times New Roman"/>
              <w:sz w:val="24"/>
              <w:szCs w:val="24"/>
            </w:rPr>
            <w:delText xml:space="preserve"> and XYZ [</w:delText>
          </w:r>
          <w:commentRangeStart w:id="64"/>
          <w:r w:rsidR="004B5E55" w:rsidDel="00DA650F">
            <w:rPr>
              <w:rFonts w:ascii="Times New Roman" w:hAnsi="Times New Roman" w:cs="Times New Roman"/>
              <w:sz w:val="24"/>
              <w:szCs w:val="24"/>
            </w:rPr>
            <w:delText>REFERENCES</w:delText>
          </w:r>
          <w:commentRangeEnd w:id="64"/>
          <w:r w:rsidR="004B5E55" w:rsidDel="00DA650F">
            <w:rPr>
              <w:rStyle w:val="CommentReference"/>
            </w:rPr>
            <w:commentReference w:id="64"/>
          </w:r>
          <w:r w:rsidR="004B5E55" w:rsidDel="00DA650F">
            <w:rPr>
              <w:rFonts w:ascii="Times New Roman" w:hAnsi="Times New Roman" w:cs="Times New Roman"/>
              <w:sz w:val="24"/>
              <w:szCs w:val="24"/>
            </w:rPr>
            <w:delText xml:space="preserve">], but these </w:delText>
          </w:r>
        </w:del>
      </w:ins>
      <w:ins w:id="65" w:author="Godwin, Casey" w:date="2018-10-24T06:44:00Z">
        <w:del w:id="66" w:author="bradcard" w:date="2018-11-01T14:59:00Z">
          <w:r w:rsidR="004B5E55" w:rsidDel="00DA650F">
            <w:rPr>
              <w:rFonts w:ascii="Times New Roman" w:hAnsi="Times New Roman" w:cs="Times New Roman"/>
              <w:sz w:val="24"/>
              <w:szCs w:val="24"/>
            </w:rPr>
            <w:delText>mechanisms have not been tested empirically</w:delText>
          </w:r>
        </w:del>
      </w:ins>
      <w:ins w:id="67" w:author="Godwin, Casey" w:date="2018-10-24T06:46:00Z">
        <w:del w:id="68" w:author="bradcard" w:date="2018-11-01T14:59:00Z">
          <w:r w:rsidR="004B5E55" w:rsidDel="00DA650F">
            <w:rPr>
              <w:rFonts w:ascii="Times New Roman" w:hAnsi="Times New Roman" w:cs="Times New Roman"/>
              <w:sz w:val="24"/>
              <w:szCs w:val="24"/>
            </w:rPr>
            <w:delText xml:space="preserve">. </w:delText>
          </w:r>
        </w:del>
      </w:ins>
      <w:del w:id="69" w:author="bradcard" w:date="2018-11-01T14:59:00Z">
        <w:r w:rsidDel="00DA650F">
          <w:rPr>
            <w:rFonts w:ascii="Times New Roman" w:hAnsi="Times New Roman" w:cs="Times New Roman"/>
            <w:sz w:val="24"/>
            <w:szCs w:val="24"/>
          </w:rPr>
          <w:delText>The frequency</w:delText>
        </w:r>
      </w:del>
      <w:ins w:id="70" w:author="bradcard" w:date="2018-11-01T14:59:00Z">
        <w:r w:rsidR="00DA650F">
          <w:rPr>
            <w:rFonts w:ascii="Times New Roman" w:hAnsi="Times New Roman" w:cs="Times New Roman"/>
            <w:sz w:val="24"/>
            <w:szCs w:val="24"/>
          </w:rPr>
          <w:t>A</w:t>
        </w:r>
      </w:ins>
      <w:ins w:id="71" w:author="bradcard" w:date="2018-11-01T21:07:00Z">
        <w:r w:rsidR="00F27D0E">
          <w:rPr>
            <w:rFonts w:ascii="Times New Roman" w:hAnsi="Times New Roman" w:cs="Times New Roman"/>
            <w:sz w:val="24"/>
            <w:szCs w:val="24"/>
          </w:rPr>
          <w:t>l</w:t>
        </w:r>
      </w:ins>
      <w:ins w:id="72" w:author="bradcard" w:date="2018-11-01T14:59:00Z">
        <w:r w:rsidR="00DA650F">
          <w:rPr>
            <w:rFonts w:ascii="Times New Roman" w:hAnsi="Times New Roman" w:cs="Times New Roman"/>
            <w:sz w:val="24"/>
            <w:szCs w:val="24"/>
          </w:rPr>
          <w:t>l fluctuation</w:t>
        </w:r>
      </w:ins>
      <w:r>
        <w:rPr>
          <w:rFonts w:ascii="Times New Roman" w:hAnsi="Times New Roman" w:cs="Times New Roman"/>
          <w:sz w:val="24"/>
          <w:szCs w:val="24"/>
        </w:rPr>
        <w:t xml:space="preserve"> independent mechanisms</w:t>
      </w:r>
      <w:ins w:id="73" w:author="bradcard" w:date="2018-11-01T14:59:00Z">
        <w:r w:rsidR="00DA650F">
          <w:rPr>
            <w:rFonts w:ascii="Times New Roman" w:hAnsi="Times New Roman" w:cs="Times New Roman"/>
            <w:sz w:val="24"/>
            <w:szCs w:val="24"/>
          </w:rPr>
          <w:t xml:space="preserve"> of coexistence </w:t>
        </w:r>
      </w:ins>
      <w:del w:id="74" w:author="bradcard" w:date="2018-11-01T14:59:00Z">
        <w:r w:rsidDel="00DA650F">
          <w:rPr>
            <w:rFonts w:ascii="Times New Roman" w:hAnsi="Times New Roman" w:cs="Times New Roman"/>
            <w:sz w:val="24"/>
            <w:szCs w:val="24"/>
          </w:rPr>
          <w:delText xml:space="preserve"> </w:delText>
        </w:r>
      </w:del>
      <w:r>
        <w:rPr>
          <w:rFonts w:ascii="Times New Roman" w:hAnsi="Times New Roman" w:cs="Times New Roman"/>
          <w:sz w:val="24"/>
          <w:szCs w:val="24"/>
        </w:rPr>
        <w:t xml:space="preserve">are </w:t>
      </w:r>
      <w:del w:id="75" w:author="bradcard" w:date="2018-11-01T21:24:00Z">
        <w:r w:rsidDel="005F72A5">
          <w:rPr>
            <w:rFonts w:ascii="Times New Roman" w:hAnsi="Times New Roman" w:cs="Times New Roman"/>
            <w:sz w:val="24"/>
            <w:szCs w:val="24"/>
          </w:rPr>
          <w:delText xml:space="preserve">funded </w:delText>
        </w:r>
      </w:del>
      <w:ins w:id="76" w:author="bradcard" w:date="2018-11-01T21:24:00Z">
        <w:r w:rsidR="005F72A5">
          <w:rPr>
            <w:rFonts w:ascii="Times New Roman" w:hAnsi="Times New Roman" w:cs="Times New Roman"/>
            <w:sz w:val="24"/>
            <w:szCs w:val="24"/>
          </w:rPr>
          <w:t>premised</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on </w:t>
      </w:r>
      <w:del w:id="77" w:author="bradcard" w:date="2018-11-01T14:59:00Z">
        <w:r w:rsidR="0082257B" w:rsidDel="00DA650F">
          <w:rPr>
            <w:rFonts w:ascii="Times New Roman" w:hAnsi="Times New Roman" w:cs="Times New Roman"/>
            <w:sz w:val="24"/>
            <w:szCs w:val="24"/>
          </w:rPr>
          <w:delText>Chesson’s key insight</w:delText>
        </w:r>
        <w:r w:rsidR="0082257B" w:rsidDel="00DA650F">
          <w:rPr>
            <w:rFonts w:ascii="Times New Roman" w:hAnsi="Times New Roman" w:cs="Times New Roman" w:hint="eastAsia"/>
            <w:sz w:val="24"/>
            <w:szCs w:val="24"/>
            <w:lang w:eastAsia="zh-TW"/>
          </w:rPr>
          <w:delText xml:space="preserve"> t</w:delText>
        </w:r>
        <w:r w:rsidR="0082257B" w:rsidDel="00DA650F">
          <w:rPr>
            <w:rFonts w:ascii="Times New Roman" w:hAnsi="Times New Roman" w:cs="Times New Roman"/>
            <w:sz w:val="24"/>
            <w:szCs w:val="24"/>
            <w:lang w:eastAsia="zh-TW"/>
          </w:rPr>
          <w:delText xml:space="preserve">oward the </w:delText>
        </w:r>
      </w:del>
      <w:ins w:id="78" w:author="bradcard" w:date="2018-11-01T14:59:00Z">
        <w:r w:rsidR="00DA650F">
          <w:rPr>
            <w:rFonts w:ascii="Times New Roman" w:hAnsi="Times New Roman" w:cs="Times New Roman"/>
            <w:sz w:val="24"/>
            <w:szCs w:val="24"/>
            <w:lang w:eastAsia="zh-TW"/>
          </w:rPr>
          <w:t xml:space="preserve">the </w:t>
        </w:r>
      </w:ins>
      <w:ins w:id="79" w:author="bradcard" w:date="2018-11-01T21:24:00Z">
        <w:r w:rsidR="005F72A5">
          <w:rPr>
            <w:rFonts w:ascii="Times New Roman" w:hAnsi="Times New Roman" w:cs="Times New Roman"/>
            <w:sz w:val="24"/>
            <w:szCs w:val="24"/>
            <w:lang w:eastAsia="zh-TW"/>
          </w:rPr>
          <w:t xml:space="preserve">concept of </w:t>
        </w:r>
      </w:ins>
      <w:r w:rsidR="0082257B">
        <w:rPr>
          <w:rFonts w:ascii="Times New Roman" w:hAnsi="Times New Roman" w:cs="Times New Roman"/>
          <w:sz w:val="24"/>
          <w:szCs w:val="24"/>
          <w:lang w:eastAsia="zh-TW"/>
        </w:rPr>
        <w:t>mutual invasibility</w:t>
      </w:r>
      <w:del w:id="80" w:author="bradcard" w:date="2018-11-01T21:24:00Z">
        <w:r w:rsidR="0082257B" w:rsidDel="005F72A5">
          <w:rPr>
            <w:rFonts w:ascii="Times New Roman" w:hAnsi="Times New Roman" w:cs="Times New Roman"/>
            <w:sz w:val="24"/>
            <w:szCs w:val="24"/>
            <w:lang w:eastAsia="zh-TW"/>
          </w:rPr>
          <w:delText xml:space="preserve"> </w:delText>
        </w:r>
        <w:r w:rsidRPr="00B76E7F" w:rsidDel="005F72A5">
          <w:rPr>
            <w:rFonts w:ascii="Times New Roman" w:hAnsi="Times New Roman" w:cs="Times New Roman"/>
            <w:sz w:val="24"/>
            <w:szCs w:val="24"/>
          </w:rPr>
          <w:delText>criteri</w:delText>
        </w:r>
      </w:del>
      <w:ins w:id="81" w:author="bradcard" w:date="2018-11-01T21:24:00Z">
        <w:r w:rsidR="005F72A5">
          <w:rPr>
            <w:rFonts w:ascii="Times New Roman" w:hAnsi="Times New Roman" w:cs="Times New Roman"/>
            <w:sz w:val="24"/>
            <w:szCs w:val="24"/>
          </w:rPr>
          <w:t xml:space="preserve"> – a criterion for coexistence that s</w:t>
        </w:r>
      </w:ins>
      <w:ins w:id="82" w:author="bradcard" w:date="2018-11-01T14:59:00Z">
        <w:r w:rsidR="00DA650F">
          <w:rPr>
            <w:rFonts w:ascii="Times New Roman" w:hAnsi="Times New Roman" w:cs="Times New Roman"/>
            <w:sz w:val="24"/>
            <w:szCs w:val="24"/>
          </w:rPr>
          <w:t xml:space="preserve">tates </w:t>
        </w:r>
      </w:ins>
      <w:del w:id="83" w:author="bradcard" w:date="2018-11-01T14:59:00Z">
        <w:r w:rsidRPr="00B76E7F" w:rsidDel="00DA650F">
          <w:rPr>
            <w:rFonts w:ascii="Times New Roman" w:hAnsi="Times New Roman" w:cs="Times New Roman"/>
            <w:sz w:val="24"/>
            <w:szCs w:val="24"/>
          </w:rPr>
          <w:delText>a</w:delText>
        </w:r>
        <w:r w:rsidR="0082257B" w:rsidDel="00DA650F">
          <w:rPr>
            <w:rFonts w:ascii="Times New Roman" w:hAnsi="Times New Roman" w:cs="Times New Roman"/>
            <w:sz w:val="24"/>
            <w:szCs w:val="24"/>
            <w:lang w:eastAsia="zh-TW"/>
          </w:rPr>
          <w:delText xml:space="preserve">. The mutual invasibility </w:delText>
        </w:r>
        <w:r w:rsidRPr="00B76E7F" w:rsidDel="00DA650F">
          <w:rPr>
            <w:rFonts w:ascii="Times New Roman" w:hAnsi="Times New Roman" w:cs="Times New Roman"/>
            <w:sz w:val="24"/>
            <w:szCs w:val="24"/>
          </w:rPr>
          <w:delText xml:space="preserve">criteria </w:delText>
        </w:r>
        <w:r w:rsidR="0082257B" w:rsidDel="00DA650F">
          <w:rPr>
            <w:rFonts w:ascii="Times New Roman" w:hAnsi="Times New Roman" w:cs="Times New Roman"/>
            <w:sz w:val="24"/>
            <w:szCs w:val="24"/>
            <w:lang w:eastAsia="zh-TW"/>
          </w:rPr>
          <w:delText xml:space="preserve">means, </w:delText>
        </w:r>
      </w:del>
      <w:r w:rsidR="0082257B">
        <w:rPr>
          <w:rFonts w:ascii="Times New Roman" w:hAnsi="Times New Roman" w:cs="Times New Roman"/>
          <w:sz w:val="24"/>
          <w:szCs w:val="24"/>
          <w:lang w:eastAsia="zh-TW"/>
        </w:rPr>
        <w:t>f</w:t>
      </w:r>
      <w:r w:rsidR="0082257B" w:rsidRPr="00B0403D">
        <w:rPr>
          <w:rFonts w:ascii="Times New Roman" w:hAnsi="Times New Roman" w:cs="Times New Roman"/>
          <w:sz w:val="24"/>
          <w:szCs w:val="24"/>
        </w:rPr>
        <w:t xml:space="preserve">or any two species (e.g. </w:t>
      </w:r>
      <w:r w:rsidR="0082257B" w:rsidRPr="009F29C6">
        <w:rPr>
          <w:rFonts w:ascii="Times New Roman" w:hAnsi="Times New Roman" w:cs="Times New Roman"/>
          <w:i/>
          <w:sz w:val="24"/>
          <w:szCs w:val="24"/>
        </w:rPr>
        <w:t>i</w:t>
      </w:r>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ins w:id="84" w:author="bradcard" w:date="2018-11-01T14:59:00Z">
        <w:r w:rsidR="00DA650F">
          <w:rPr>
            <w:rFonts w:ascii="Times New Roman" w:hAnsi="Times New Roman" w:cs="Times New Roman"/>
            <w:sz w:val="24"/>
            <w:szCs w:val="24"/>
          </w:rPr>
          <w:t>,</w:t>
        </w:r>
      </w:ins>
      <w:r w:rsidR="0082257B">
        <w:rPr>
          <w:rFonts w:ascii="Times New Roman" w:hAnsi="Times New Roman" w:cs="Times New Roman"/>
          <w:sz w:val="24"/>
          <w:szCs w:val="24"/>
        </w:rPr>
        <w:t xml:space="preserve"> each of them must be able to invade </w:t>
      </w:r>
      <w:ins w:id="85" w:author="Godwin, Casey" w:date="2018-10-24T06:48:00Z">
        <w:r w:rsidR="004B5E55">
          <w:rPr>
            <w:rFonts w:ascii="Times New Roman" w:hAnsi="Times New Roman" w:cs="Times New Roman"/>
            <w:sz w:val="24"/>
            <w:szCs w:val="24"/>
          </w:rPr>
          <w:t xml:space="preserve">a steady-state population of </w:t>
        </w:r>
      </w:ins>
      <w:del w:id="86" w:author="Godwin, Casey" w:date="2018-10-24T06:48:00Z">
        <w:r w:rsidR="0082257B" w:rsidDel="004B5E55">
          <w:rPr>
            <w:rFonts w:ascii="Times New Roman" w:hAnsi="Times New Roman" w:cs="Times New Roman"/>
            <w:sz w:val="24"/>
            <w:szCs w:val="24"/>
          </w:rPr>
          <w:delText>the carrying capacity state of</w:delText>
        </w:r>
      </w:del>
      <w:ins w:id="87" w:author="Godwin, Casey" w:date="2018-10-24T06:48:00Z">
        <w:r w:rsidR="004B5E55">
          <w:rPr>
            <w:rFonts w:ascii="Times New Roman" w:hAnsi="Times New Roman" w:cs="Times New Roman"/>
            <w:sz w:val="24"/>
            <w:szCs w:val="24"/>
          </w:rPr>
          <w:t>the</w:t>
        </w:r>
      </w:ins>
      <w:r w:rsidR="0082257B">
        <w:rPr>
          <w:rFonts w:ascii="Times New Roman" w:hAnsi="Times New Roman" w:cs="Times New Roman"/>
          <w:sz w:val="24"/>
          <w:szCs w:val="24"/>
        </w:rPr>
        <w:t xml:space="preserve"> other </w:t>
      </w:r>
      <w:commentRangeStart w:id="88"/>
      <w:del w:id="89" w:author="Godwin, Casey" w:date="2018-10-24T06:48:00Z">
        <w:r w:rsidR="0082257B" w:rsidDel="004B5E55">
          <w:rPr>
            <w:rFonts w:ascii="Times New Roman" w:hAnsi="Times New Roman" w:cs="Times New Roman"/>
            <w:sz w:val="24"/>
            <w:szCs w:val="24"/>
          </w:rPr>
          <w:delText>one from rare</w:delText>
        </w:r>
      </w:del>
      <w:ins w:id="90" w:author="Godwin, Casey" w:date="2018-10-24T06:48:00Z">
        <w:r w:rsidR="004B5E55">
          <w:rPr>
            <w:rFonts w:ascii="Times New Roman" w:hAnsi="Times New Roman" w:cs="Times New Roman"/>
            <w:sz w:val="24"/>
            <w:szCs w:val="24"/>
          </w:rPr>
          <w:t>species</w:t>
        </w:r>
        <w:commentRangeEnd w:id="88"/>
        <w:r w:rsidR="004B5E55">
          <w:rPr>
            <w:rStyle w:val="CommentReference"/>
          </w:rPr>
          <w:commentReference w:id="88"/>
        </w:r>
      </w:ins>
      <w:r w:rsidR="0082257B">
        <w:rPr>
          <w:rFonts w:ascii="Times New Roman" w:hAnsi="Times New Roman" w:cs="Times New Roman"/>
          <w:sz w:val="24"/>
          <w:szCs w:val="24"/>
        </w:rPr>
        <w:t xml:space="preserve">. </w:t>
      </w:r>
      <w:del w:id="91" w:author="bradcard" w:date="2018-11-01T21:25:00Z">
        <w:r w:rsidR="0082257B" w:rsidDel="005F72A5">
          <w:rPr>
            <w:rFonts w:ascii="Times New Roman" w:hAnsi="Times New Roman" w:cs="Times New Roman"/>
            <w:sz w:val="24"/>
            <w:szCs w:val="24"/>
          </w:rPr>
          <w:delText>In other word, w</w:delText>
        </w:r>
      </w:del>
      <w:ins w:id="92" w:author="bradcard" w:date="2018-11-01T21:25:00Z">
        <w:r w:rsidR="005F72A5">
          <w:rPr>
            <w:rFonts w:ascii="Times New Roman" w:hAnsi="Times New Roman" w:cs="Times New Roman"/>
            <w:sz w:val="24"/>
            <w:szCs w:val="24"/>
          </w:rPr>
          <w:t>W</w:t>
        </w:r>
      </w:ins>
      <w:r w:rsidR="0082257B">
        <w:rPr>
          <w:rFonts w:ascii="Times New Roman" w:hAnsi="Times New Roman" w:cs="Times New Roman"/>
          <w:sz w:val="24"/>
          <w:szCs w:val="24"/>
        </w:rPr>
        <w:t xml:space="preserve">hen </w:t>
      </w:r>
      <w:r w:rsidR="0082257B" w:rsidRPr="00B0403D">
        <w:rPr>
          <w:rFonts w:ascii="Times New Roman" w:hAnsi="Times New Roman" w:cs="Times New Roman"/>
          <w:sz w:val="24"/>
          <w:szCs w:val="24"/>
        </w:rPr>
        <w:t>the mutual invasibility criteri</w:t>
      </w:r>
      <w:ins w:id="93" w:author="bradcard" w:date="2018-11-01T15:00:00Z">
        <w:r w:rsidR="00DA650F">
          <w:rPr>
            <w:rFonts w:ascii="Times New Roman" w:hAnsi="Times New Roman" w:cs="Times New Roman"/>
            <w:sz w:val="24"/>
            <w:szCs w:val="24"/>
          </w:rPr>
          <w:t>on</w:t>
        </w:r>
      </w:ins>
      <w:del w:id="94" w:author="bradcard" w:date="2018-11-01T15:00:00Z">
        <w:r w:rsidR="0082257B" w:rsidRPr="00B0403D" w:rsidDel="00DA650F">
          <w:rPr>
            <w:rFonts w:ascii="Times New Roman" w:hAnsi="Times New Roman" w:cs="Times New Roman"/>
            <w:sz w:val="24"/>
            <w:szCs w:val="24"/>
          </w:rPr>
          <w:delText>a</w:delText>
        </w:r>
      </w:del>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have positive </w:t>
      </w:r>
      <w:del w:id="95" w:author="bradcard" w:date="2018-11-01T15:00:00Z">
        <w:r w:rsidR="0082257B" w:rsidRPr="00B0403D" w:rsidDel="00DA650F">
          <w:rPr>
            <w:rFonts w:ascii="Times New Roman" w:hAnsi="Times New Roman" w:cs="Times New Roman"/>
            <w:sz w:val="24"/>
            <w:szCs w:val="24"/>
          </w:rPr>
          <w:delText xml:space="preserve">invasion </w:delText>
        </w:r>
      </w:del>
      <w:ins w:id="96" w:author="bradcard" w:date="2018-11-01T15:00:00Z">
        <w:r w:rsidR="00DA650F">
          <w:rPr>
            <w:rFonts w:ascii="Times New Roman" w:hAnsi="Times New Roman" w:cs="Times New Roman"/>
            <w:sz w:val="24"/>
            <w:szCs w:val="24"/>
          </w:rPr>
          <w:t>population</w:t>
        </w:r>
        <w:r w:rsidR="00DA650F" w:rsidRPr="00B0403D">
          <w:rPr>
            <w:rFonts w:ascii="Times New Roman" w:hAnsi="Times New Roman" w:cs="Times New Roman"/>
            <w:sz w:val="24"/>
            <w:szCs w:val="24"/>
          </w:rPr>
          <w:t xml:space="preserve"> </w:t>
        </w:r>
      </w:ins>
      <w:r w:rsidR="0082257B" w:rsidRPr="00B0403D">
        <w:rPr>
          <w:rFonts w:ascii="Times New Roman" w:hAnsi="Times New Roman" w:cs="Times New Roman"/>
          <w:sz w:val="24"/>
          <w:szCs w:val="24"/>
        </w:rPr>
        <w:t>growth rate</w:t>
      </w:r>
      <w:ins w:id="97" w:author="bradcard" w:date="2018-11-01T15:00:00Z">
        <w:r w:rsidR="00DA650F">
          <w:rPr>
            <w:rFonts w:ascii="Times New Roman" w:hAnsi="Times New Roman" w:cs="Times New Roman"/>
            <w:sz w:val="24"/>
            <w:szCs w:val="24"/>
          </w:rPr>
          <w:t xml:space="preserve">s when rare, which requires </w:t>
        </w:r>
      </w:ins>
      <w:del w:id="98" w:author="bradcard" w:date="2018-11-01T15:00:00Z">
        <w:r w:rsidR="0082257B" w:rsidDel="00DA650F">
          <w:rPr>
            <w:rFonts w:ascii="Times New Roman" w:hAnsi="Times New Roman" w:cs="Times New Roman"/>
            <w:sz w:val="24"/>
            <w:szCs w:val="24"/>
          </w:rPr>
          <w:delText>. To have positive invasion growth rate, the</w:delText>
        </w:r>
      </w:del>
      <w:ins w:id="99" w:author="bradcard" w:date="2018-11-01T15:00:00Z">
        <w:r w:rsidR="00DA650F">
          <w:rPr>
            <w:rFonts w:ascii="Times New Roman" w:hAnsi="Times New Roman" w:cs="Times New Roman"/>
            <w:sz w:val="24"/>
            <w:szCs w:val="24"/>
          </w:rPr>
          <w:t>that</w:t>
        </w:r>
      </w:ins>
      <w:r w:rsidR="0082257B">
        <w:rPr>
          <w:rFonts w:ascii="Times New Roman" w:hAnsi="Times New Roman" w:cs="Times New Roman"/>
          <w:sz w:val="24"/>
          <w:szCs w:val="24"/>
        </w:rPr>
        <w:t xml:space="preserve"> species </w:t>
      </w:r>
      <w:del w:id="100" w:author="bradcard" w:date="2018-11-01T21:25:00Z">
        <w:r w:rsidR="0082257B" w:rsidDel="005F72A5">
          <w:rPr>
            <w:rFonts w:ascii="Times New Roman" w:hAnsi="Times New Roman" w:cs="Times New Roman"/>
            <w:sz w:val="24"/>
            <w:szCs w:val="24"/>
          </w:rPr>
          <w:delText xml:space="preserve">must </w:delText>
        </w:r>
      </w:del>
      <w:r w:rsidR="0082257B">
        <w:rPr>
          <w:rFonts w:ascii="Times New Roman" w:hAnsi="Times New Roman" w:cs="Times New Roman"/>
          <w:sz w:val="24"/>
          <w:szCs w:val="24"/>
        </w:rPr>
        <w:t xml:space="preserve">limit </w:t>
      </w:r>
      <w:del w:id="101" w:author="bradcard" w:date="2018-11-01T15:00:00Z">
        <w:r w:rsidR="0082257B" w:rsidDel="00DA650F">
          <w:rPr>
            <w:rFonts w:ascii="Times New Roman" w:hAnsi="Times New Roman" w:cs="Times New Roman"/>
            <w:sz w:val="24"/>
            <w:szCs w:val="24"/>
          </w:rPr>
          <w:delText xml:space="preserve">themselves </w:delText>
        </w:r>
      </w:del>
      <w:ins w:id="102" w:author="bradcard" w:date="2018-11-01T15:00:00Z">
        <w:r w:rsidR="00DA650F">
          <w:rPr>
            <w:rFonts w:ascii="Times New Roman" w:hAnsi="Times New Roman" w:cs="Times New Roman"/>
            <w:sz w:val="24"/>
            <w:szCs w:val="24"/>
          </w:rPr>
          <w:t>their own per capita popul</w:t>
        </w:r>
      </w:ins>
      <w:ins w:id="103" w:author="bradcard" w:date="2018-11-01T15:01:00Z">
        <w:r w:rsidR="00DA650F">
          <w:rPr>
            <w:rFonts w:ascii="Times New Roman" w:hAnsi="Times New Roman" w:cs="Times New Roman"/>
            <w:sz w:val="24"/>
            <w:szCs w:val="24"/>
          </w:rPr>
          <w:t>a</w:t>
        </w:r>
      </w:ins>
      <w:ins w:id="104" w:author="bradcard" w:date="2018-11-01T15:00:00Z">
        <w:r w:rsidR="00DA650F">
          <w:rPr>
            <w:rFonts w:ascii="Times New Roman" w:hAnsi="Times New Roman" w:cs="Times New Roman"/>
            <w:sz w:val="24"/>
            <w:szCs w:val="24"/>
          </w:rPr>
          <w:t xml:space="preserve">tion growth </w:t>
        </w:r>
      </w:ins>
      <w:r w:rsidR="0082257B">
        <w:rPr>
          <w:rFonts w:ascii="Times New Roman" w:hAnsi="Times New Roman" w:cs="Times New Roman"/>
          <w:sz w:val="24"/>
          <w:szCs w:val="24"/>
        </w:rPr>
        <w:t xml:space="preserve">more than they limit </w:t>
      </w:r>
      <w:ins w:id="105" w:author="bradcard" w:date="2018-11-01T15:01:00Z">
        <w:r w:rsidR="00DA650F">
          <w:rPr>
            <w:rFonts w:ascii="Times New Roman" w:hAnsi="Times New Roman" w:cs="Times New Roman"/>
            <w:sz w:val="24"/>
            <w:szCs w:val="24"/>
          </w:rPr>
          <w:t xml:space="preserve">the per capita population growth of </w:t>
        </w:r>
      </w:ins>
      <w:r w:rsidR="0082257B">
        <w:rPr>
          <w:rFonts w:ascii="Times New Roman" w:hAnsi="Times New Roman" w:cs="Times New Roman"/>
          <w:sz w:val="24"/>
          <w:szCs w:val="24"/>
        </w:rPr>
        <w:t>their competitor</w:t>
      </w:r>
      <w:ins w:id="106" w:author="bradcard" w:date="2018-11-01T15:01:00Z">
        <w:r w:rsidR="00DA650F">
          <w:rPr>
            <w:rFonts w:ascii="Times New Roman" w:hAnsi="Times New Roman" w:cs="Times New Roman"/>
            <w:sz w:val="24"/>
            <w:szCs w:val="24"/>
          </w:rPr>
          <w:t xml:space="preserve">. </w:t>
        </w:r>
      </w:ins>
      <w:ins w:id="107" w:author="bradcard" w:date="2018-11-01T21:25:00Z">
        <w:r w:rsidR="005F72A5">
          <w:rPr>
            <w:rFonts w:ascii="Times New Roman" w:hAnsi="Times New Roman" w:cs="Times New Roman"/>
            <w:sz w:val="24"/>
            <w:szCs w:val="24"/>
          </w:rPr>
          <w:t>I</w:t>
        </w:r>
        <w:r w:rsidR="005F72A5">
          <w:rPr>
            <w:rFonts w:ascii="Times New Roman" w:hAnsi="Times New Roman" w:cs="Times New Roman"/>
            <w:sz w:val="24"/>
            <w:szCs w:val="24"/>
          </w:rPr>
          <w:t xml:space="preserve">n </w:t>
        </w:r>
        <w:r w:rsidR="005F72A5">
          <w:rPr>
            <w:rFonts w:ascii="Times New Roman" w:hAnsi="Times New Roman" w:cs="Times New Roman"/>
            <w:sz w:val="24"/>
            <w:szCs w:val="24"/>
          </w:rPr>
          <w:t>the</w:t>
        </w:r>
        <w:r w:rsidR="005F72A5">
          <w:rPr>
            <w:rFonts w:ascii="Times New Roman" w:hAnsi="Times New Roman" w:cs="Times New Roman"/>
            <w:sz w:val="24"/>
            <w:szCs w:val="24"/>
          </w:rPr>
          <w:t xml:space="preserve"> Lotka-Volterra model of coexistence</w:t>
        </w:r>
      </w:ins>
      <w:r w:rsidR="0082257B">
        <w:rPr>
          <w:rFonts w:ascii="Times New Roman" w:hAnsi="Times New Roman" w:cs="Times New Roman"/>
          <w:sz w:val="24"/>
          <w:szCs w:val="24"/>
        </w:rPr>
        <w:t xml:space="preserve">, </w:t>
      </w:r>
      <w:del w:id="108" w:author="bradcard" w:date="2018-11-01T15:01:00Z">
        <w:r w:rsidR="0082257B" w:rsidDel="00DA650F">
          <w:rPr>
            <w:rFonts w:ascii="Times New Roman" w:hAnsi="Times New Roman" w:cs="Times New Roman"/>
            <w:sz w:val="24"/>
            <w:szCs w:val="24"/>
          </w:rPr>
          <w:delText xml:space="preserve">i.e. </w:delText>
        </w:r>
      </w:del>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w:t>
      </w:r>
      <w:del w:id="109" w:author="bradcard" w:date="2018-11-01T21:25:00Z">
        <w:r w:rsidR="0082257B" w:rsidDel="005F72A5">
          <w:rPr>
            <w:rFonts w:ascii="Times New Roman" w:hAnsi="Times New Roman" w:cs="Times New Roman"/>
            <w:sz w:val="24"/>
            <w:szCs w:val="24"/>
          </w:rPr>
          <w:delText xml:space="preserve"> </w:delText>
        </w:r>
      </w:del>
      <w:ins w:id="110" w:author="bradcard" w:date="2018-11-01T15:03:00Z">
        <w:r w:rsidR="00DA650F">
          <w:rPr>
            <w:rFonts w:ascii="Times New Roman" w:hAnsi="Times New Roman" w:cs="Times New Roman"/>
            <w:sz w:val="24"/>
            <w:szCs w:val="24"/>
          </w:rPr>
          <w:t xml:space="preserve"> </w:t>
        </w:r>
      </w:ins>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jj</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ins w:id="111" w:author="bradcard" w:date="2018-11-01T15:01:00Z">
        <w:r w:rsidR="00DA650F">
          <w:rPr>
            <w:rFonts w:ascii="Times New Roman" w:hAnsi="Times New Roman" w:cs="Times New Roman"/>
            <w:sz w:val="24"/>
            <w:szCs w:val="24"/>
          </w:rPr>
          <w:t xml:space="preserve"> for any two species to coexist</w:t>
        </w:r>
      </w:ins>
      <w:r w:rsidR="0082257B">
        <w:rPr>
          <w:rFonts w:ascii="Times New Roman" w:hAnsi="Times New Roman" w:cs="Times New Roman"/>
          <w:sz w:val="24"/>
          <w:szCs w:val="24"/>
        </w:rPr>
        <w:t xml:space="preserve">. </w:t>
      </w:r>
    </w:p>
    <w:p w14:paraId="148C6558" w14:textId="1D88CB54" w:rsidR="0082257B" w:rsidRDefault="0082257B" w:rsidP="00784767">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del w:id="112" w:author="bradcard" w:date="2018-11-01T15:03:00Z">
        <w:r w:rsidRPr="00B0403D" w:rsidDel="00DA650F">
          <w:rPr>
            <w:rFonts w:ascii="Times New Roman" w:hAnsi="Times New Roman" w:cs="Times New Roman"/>
            <w:sz w:val="24"/>
            <w:szCs w:val="24"/>
          </w:rPr>
          <w:delText xml:space="preserve">showed that the mutual invasibility criteria i.e. </w:delText>
        </w:r>
        <w:r w:rsidRPr="005B0147" w:rsidDel="00DA650F">
          <w:rPr>
            <w:rFonts w:ascii="Times New Roman" w:hAnsi="Times New Roman" w:cs="Times New Roman"/>
            <w:i/>
            <w:sz w:val="24"/>
            <w:szCs w:val="24"/>
          </w:rPr>
          <w:delText>α</w:delText>
        </w:r>
        <w:r w:rsidRPr="005B0147" w:rsidDel="00DA650F">
          <w:rPr>
            <w:rFonts w:ascii="Times New Roman" w:hAnsi="Times New Roman" w:cs="Times New Roman"/>
            <w:i/>
            <w:sz w:val="24"/>
            <w:szCs w:val="24"/>
            <w:vertAlign w:val="subscript"/>
          </w:rPr>
          <w:delText>ii</w:delText>
        </w:r>
        <w:r w:rsidRPr="00B0403D" w:rsidDel="00DA650F">
          <w:rPr>
            <w:rFonts w:ascii="Times New Roman" w:hAnsi="Times New Roman" w:cs="Times New Roman"/>
            <w:sz w:val="24"/>
            <w:szCs w:val="24"/>
          </w:rPr>
          <w:delText xml:space="preserve"> &gt; </w:delText>
        </w:r>
        <w:r w:rsidRPr="005B0147" w:rsidDel="00DA650F">
          <w:rPr>
            <w:rFonts w:ascii="Times New Roman" w:hAnsi="Times New Roman" w:cs="Times New Roman"/>
            <w:i/>
            <w:sz w:val="24"/>
            <w:szCs w:val="24"/>
          </w:rPr>
          <w:delText>α</w:delText>
        </w:r>
        <w:r w:rsidRPr="005B0147" w:rsidDel="00DA650F">
          <w:rPr>
            <w:rFonts w:ascii="Times New Roman" w:hAnsi="Times New Roman" w:cs="Times New Roman"/>
            <w:i/>
            <w:sz w:val="24"/>
            <w:szCs w:val="24"/>
            <w:vertAlign w:val="subscript"/>
          </w:rPr>
          <w:delText>ij</w:delText>
        </w:r>
        <w:r w:rsidRPr="00B0403D" w:rsidDel="00DA650F">
          <w:rPr>
            <w:rFonts w:ascii="Times New Roman" w:hAnsi="Times New Roman" w:cs="Times New Roman"/>
            <w:sz w:val="24"/>
            <w:szCs w:val="24"/>
          </w:rPr>
          <w:delText xml:space="preserve"> and </w:delText>
        </w:r>
        <w:r w:rsidRPr="005B0147" w:rsidDel="00DA650F">
          <w:rPr>
            <w:rFonts w:ascii="Times New Roman" w:hAnsi="Times New Roman" w:cs="Times New Roman"/>
            <w:i/>
            <w:sz w:val="24"/>
            <w:szCs w:val="24"/>
          </w:rPr>
          <w:delText>α</w:delText>
        </w:r>
        <w:r w:rsidRPr="005B0147" w:rsidDel="00DA650F">
          <w:rPr>
            <w:rFonts w:ascii="Times New Roman" w:hAnsi="Times New Roman" w:cs="Times New Roman"/>
            <w:i/>
            <w:sz w:val="24"/>
            <w:szCs w:val="24"/>
            <w:vertAlign w:val="subscript"/>
          </w:rPr>
          <w:delText>jj</w:delText>
        </w:r>
        <w:r w:rsidRPr="00B0403D" w:rsidDel="00DA650F">
          <w:rPr>
            <w:rFonts w:ascii="Times New Roman" w:hAnsi="Times New Roman" w:cs="Times New Roman"/>
            <w:sz w:val="24"/>
            <w:szCs w:val="24"/>
          </w:rPr>
          <w:delText xml:space="preserve"> &gt; </w:delText>
        </w:r>
        <w:r w:rsidRPr="005B0147" w:rsidDel="00DA650F">
          <w:rPr>
            <w:rFonts w:ascii="Times New Roman" w:hAnsi="Times New Roman" w:cs="Times New Roman"/>
            <w:i/>
            <w:sz w:val="24"/>
            <w:szCs w:val="24"/>
          </w:rPr>
          <w:delText>α</w:delText>
        </w:r>
        <w:r w:rsidRPr="005B0147" w:rsidDel="00DA650F">
          <w:rPr>
            <w:rFonts w:ascii="Times New Roman" w:hAnsi="Times New Roman" w:cs="Times New Roman"/>
            <w:i/>
            <w:sz w:val="24"/>
            <w:szCs w:val="24"/>
            <w:vertAlign w:val="subscript"/>
          </w:rPr>
          <w:delText>ji</w:delText>
        </w:r>
      </w:del>
      <w:del w:id="113" w:author="bradcard" w:date="2018-11-01T15:02:00Z">
        <w:r w:rsidRPr="00B0403D" w:rsidDel="00DA650F">
          <w:rPr>
            <w:rFonts w:ascii="Times New Roman" w:hAnsi="Times New Roman" w:cs="Times New Roman"/>
            <w:sz w:val="24"/>
            <w:szCs w:val="24"/>
          </w:rPr>
          <w:delText xml:space="preserve">, </w:delText>
        </w:r>
      </w:del>
      <w:del w:id="114" w:author="bradcard" w:date="2018-11-01T15:03:00Z">
        <w:r w:rsidRPr="00B0403D" w:rsidDel="00DA650F">
          <w:rPr>
            <w:rFonts w:ascii="Times New Roman" w:hAnsi="Times New Roman" w:cs="Times New Roman"/>
            <w:sz w:val="24"/>
            <w:szCs w:val="24"/>
          </w:rPr>
          <w:delText>can be expressed in a different fashion</w:delText>
        </w:r>
        <w:r w:rsidDel="00DA650F">
          <w:rPr>
            <w:rFonts w:ascii="Times New Roman" w:hAnsi="Times New Roman" w:cs="Times New Roman"/>
            <w:sz w:val="24"/>
            <w:szCs w:val="24"/>
          </w:rPr>
          <w:delText xml:space="preserve"> </w:delText>
        </w:r>
        <w:r w:rsidDel="00DA650F">
          <w:rPr>
            <w:rFonts w:ascii="Times New Roman" w:hAnsi="Times New Roman" w:cs="Times New Roman"/>
            <w:sz w:val="24"/>
            <w:szCs w:val="24"/>
          </w:rPr>
          <w:fldChar w:fldCharType="begin" w:fldLock="1"/>
        </w:r>
        <w:r w:rsidR="00FA6582" w:rsidDel="00DA650F">
          <w:rPr>
            <w:rFonts w:ascii="Times New Roman" w:hAnsi="Times New Roman" w:cs="Times New Roman"/>
            <w:sz w:val="24"/>
            <w:szCs w:val="24"/>
          </w:rPr>
          <w:del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delInstrText>
        </w:r>
        <w:r w:rsidDel="00DA650F">
          <w:rPr>
            <w:rFonts w:ascii="Times New Roman" w:hAnsi="Times New Roman" w:cs="Times New Roman"/>
            <w:sz w:val="24"/>
            <w:szCs w:val="24"/>
          </w:rPr>
          <w:fldChar w:fldCharType="separate"/>
        </w:r>
        <w:r w:rsidRPr="00DF153E" w:rsidDel="00DA650F">
          <w:rPr>
            <w:rFonts w:ascii="Times New Roman" w:hAnsi="Times New Roman" w:cs="Times New Roman"/>
            <w:noProof/>
            <w:sz w:val="24"/>
            <w:szCs w:val="24"/>
          </w:rPr>
          <w:delText>(Chesson 1990, 2000)</w:delText>
        </w:r>
        <w:r w:rsidDel="00DA650F">
          <w:rPr>
            <w:rFonts w:ascii="Times New Roman" w:hAnsi="Times New Roman" w:cs="Times New Roman"/>
            <w:sz w:val="24"/>
            <w:szCs w:val="24"/>
          </w:rPr>
          <w:fldChar w:fldCharType="end"/>
        </w:r>
        <w:r w:rsidRPr="00B0403D" w:rsidDel="00DA650F">
          <w:rPr>
            <w:rFonts w:ascii="Times New Roman" w:hAnsi="Times New Roman" w:cs="Times New Roman"/>
            <w:sz w:val="24"/>
            <w:szCs w:val="24"/>
          </w:rPr>
          <w:delText xml:space="preserve">. </w:delText>
        </w:r>
        <w:r w:rsidDel="00DA650F">
          <w:rPr>
            <w:rFonts w:ascii="Times New Roman" w:hAnsi="Times New Roman" w:cs="Times New Roman"/>
            <w:sz w:val="24"/>
            <w:szCs w:val="24"/>
          </w:rPr>
          <w:delText xml:space="preserve">Note that, when making the following deductions, Chesson </w:delText>
        </w:r>
        <w:commentRangeStart w:id="115"/>
        <w:r w:rsidDel="00DA650F">
          <w:rPr>
            <w:rFonts w:ascii="Times New Roman" w:hAnsi="Times New Roman" w:cs="Times New Roman"/>
            <w:sz w:val="24"/>
            <w:szCs w:val="24"/>
          </w:rPr>
          <w:delText>assumes</w:delText>
        </w:r>
        <w:commentRangeEnd w:id="115"/>
        <w:r w:rsidR="003C59E3" w:rsidDel="00DA650F">
          <w:rPr>
            <w:rStyle w:val="CommentReference"/>
          </w:rPr>
          <w:commentReference w:id="115"/>
        </w:r>
        <w:r w:rsidDel="00DA650F">
          <w:rPr>
            <w:rFonts w:ascii="Times New Roman" w:hAnsi="Times New Roman" w:cs="Times New Roman"/>
            <w:sz w:val="24"/>
            <w:szCs w:val="24"/>
          </w:rPr>
          <w:delText xml:space="preserve"> that </w:delText>
        </w:r>
        <w:r w:rsidDel="00DA650F">
          <w:rPr>
            <w:rFonts w:ascii="Times New Roman" w:hAnsi="Times New Roman" w:cs="Times New Roman"/>
            <w:sz w:val="24"/>
            <w:szCs w:val="24"/>
            <w:lang w:eastAsia="zh-TW"/>
          </w:rPr>
          <w:delText xml:space="preserve">species’ population dynamics can be described by </w:delText>
        </w:r>
      </w:del>
      <w:ins w:id="116" w:author="bradcard" w:date="2018-11-01T15:03:00Z">
        <w:r w:rsidR="00DA650F">
          <w:rPr>
            <w:rFonts w:ascii="Times New Roman" w:hAnsi="Times New Roman" w:cs="Times New Roman"/>
            <w:sz w:val="24"/>
            <w:szCs w:val="24"/>
            <w:lang w:eastAsia="zh-TW"/>
          </w:rPr>
          <w:t xml:space="preserve">used the </w:t>
        </w:r>
      </w:ins>
      <w:del w:id="117" w:author="bradcard" w:date="2018-11-01T15:03:00Z">
        <w:r w:rsidDel="00DA650F">
          <w:rPr>
            <w:rFonts w:ascii="Times New Roman" w:hAnsi="Times New Roman" w:cs="Times New Roman"/>
            <w:sz w:val="24"/>
            <w:szCs w:val="24"/>
            <w:lang w:eastAsia="zh-TW"/>
          </w:rPr>
          <w:delText xml:space="preserve">Lotka-Volterra model and the </w:delText>
        </w:r>
      </w:del>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w:t>
      </w:r>
      <w:ins w:id="118" w:author="bradcard" w:date="2018-11-01T15:03:00Z">
        <w:r w:rsidR="00DA650F">
          <w:rPr>
            <w:rFonts w:ascii="Times New Roman" w:hAnsi="Times New Roman" w:cs="Times New Roman"/>
            <w:sz w:val="24"/>
            <w:szCs w:val="24"/>
            <w:lang w:eastAsia="zh-TW"/>
          </w:rPr>
          <w:t xml:space="preserve">of </w:t>
        </w:r>
      </w:ins>
      <w:ins w:id="119" w:author="bradcard" w:date="2018-11-01T21:25:00Z">
        <w:r w:rsidR="005F72A5">
          <w:rPr>
            <w:rFonts w:ascii="Times New Roman" w:hAnsi="Times New Roman" w:cs="Times New Roman"/>
            <w:sz w:val="24"/>
            <w:szCs w:val="24"/>
            <w:lang w:eastAsia="zh-TW"/>
          </w:rPr>
          <w:t>the</w:t>
        </w:r>
      </w:ins>
      <w:ins w:id="120" w:author="bradcard" w:date="2018-11-01T15:03:00Z">
        <w:r w:rsidR="00DA650F">
          <w:rPr>
            <w:rFonts w:ascii="Times New Roman" w:hAnsi="Times New Roman" w:cs="Times New Roman"/>
            <w:sz w:val="24"/>
            <w:szCs w:val="24"/>
            <w:lang w:eastAsia="zh-TW"/>
          </w:rPr>
          <w:t xml:space="preserve"> Lotka-Volterra model to </w:t>
        </w:r>
      </w:ins>
      <w:del w:id="121" w:author="bradcard" w:date="2018-11-01T15:03:00Z">
        <w:r w:rsidDel="00DA650F">
          <w:rPr>
            <w:rFonts w:ascii="Times New Roman" w:hAnsi="Times New Roman" w:cs="Times New Roman"/>
            <w:sz w:val="24"/>
            <w:szCs w:val="24"/>
            <w:lang w:eastAsia="zh-TW"/>
          </w:rPr>
          <w:delText xml:space="preserve">are density independent. </w:delText>
        </w:r>
        <w:r w:rsidRPr="00B0403D" w:rsidDel="00DA650F">
          <w:rPr>
            <w:rFonts w:ascii="Times New Roman" w:hAnsi="Times New Roman" w:cs="Times New Roman"/>
            <w:sz w:val="24"/>
            <w:szCs w:val="24"/>
          </w:rPr>
          <w:delText>First, Chesson defined the niche overlap (</w:delText>
        </w:r>
        <w:r w:rsidRPr="005B0147" w:rsidDel="00DA650F">
          <w:rPr>
            <w:rFonts w:ascii="Times New Roman" w:hAnsi="Times New Roman" w:cs="Times New Roman"/>
            <w:i/>
            <w:sz w:val="24"/>
            <w:szCs w:val="24"/>
          </w:rPr>
          <w:delText>ρ</w:delText>
        </w:r>
        <w:r w:rsidRPr="00B0403D" w:rsidDel="00DA650F">
          <w:rPr>
            <w:rFonts w:ascii="Times New Roman" w:hAnsi="Times New Roman" w:cs="Times New Roman"/>
            <w:sz w:val="24"/>
            <w:szCs w:val="24"/>
          </w:rPr>
          <w:delText xml:space="preserve">) as </w:delTex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Pr="00B0403D" w:rsidDel="00DA650F">
          <w:rPr>
            <w:rFonts w:ascii="Times New Roman" w:hAnsi="Times New Roman" w:cs="Times New Roman"/>
            <w:sz w:val="24"/>
            <w:szCs w:val="24"/>
          </w:rPr>
          <w:delText xml:space="preserve"> to describe how similar the two competing species are in terms of using resources</w:delText>
        </w:r>
        <w:r w:rsidDel="00DA650F">
          <w:rPr>
            <w:rFonts w:ascii="Times New Roman" w:hAnsi="Times New Roman" w:cs="Times New Roman"/>
            <w:sz w:val="24"/>
            <w:szCs w:val="24"/>
          </w:rPr>
          <w:delText>. F</w:delText>
        </w:r>
        <w:r w:rsidRPr="00B0403D" w:rsidDel="00DA650F">
          <w:rPr>
            <w:rFonts w:ascii="Times New Roman" w:hAnsi="Times New Roman" w:cs="Times New Roman"/>
            <w:sz w:val="24"/>
            <w:szCs w:val="24"/>
          </w:rPr>
          <w:delText xml:space="preserve">irst, Chesson </w:delText>
        </w:r>
      </w:del>
      <w:r w:rsidRPr="00B0403D">
        <w:rPr>
          <w:rFonts w:ascii="Times New Roman" w:hAnsi="Times New Roman" w:cs="Times New Roman"/>
          <w:sz w:val="24"/>
          <w:szCs w:val="24"/>
        </w:rPr>
        <w:t>define</w:t>
      </w:r>
      <w:del w:id="122" w:author="bradcard" w:date="2018-11-01T15:03:00Z">
        <w:r w:rsidRPr="00B0403D" w:rsidDel="00DA650F">
          <w:rPr>
            <w:rFonts w:ascii="Times New Roman" w:hAnsi="Times New Roman" w:cs="Times New Roman"/>
            <w:sz w:val="24"/>
            <w:szCs w:val="24"/>
          </w:rPr>
          <w:delText>d</w:delText>
        </w:r>
      </w:del>
      <w:r w:rsidRPr="00B0403D">
        <w:rPr>
          <w:rFonts w:ascii="Times New Roman" w:hAnsi="Times New Roman" w:cs="Times New Roman"/>
          <w:sz w:val="24"/>
          <w:szCs w:val="24"/>
        </w:rPr>
        <w:t xml:space="preserve"> the</w:t>
      </w:r>
      <w:ins w:id="123" w:author="bradcard" w:date="2018-11-01T15:03:00Z">
        <w:r w:rsidR="00DA650F">
          <w:rPr>
            <w:rFonts w:ascii="Times New Roman" w:hAnsi="Times New Roman" w:cs="Times New Roman"/>
            <w:sz w:val="24"/>
            <w:szCs w:val="24"/>
          </w:rPr>
          <w:t xml:space="preserve"> extent of </w:t>
        </w:r>
      </w:ins>
      <w:del w:id="124" w:author="bradcard" w:date="2018-11-01T15:03:00Z">
        <w:r w:rsidRPr="00B0403D" w:rsidDel="00DA650F">
          <w:rPr>
            <w:rFonts w:ascii="Times New Roman" w:hAnsi="Times New Roman" w:cs="Times New Roman"/>
            <w:sz w:val="24"/>
            <w:szCs w:val="24"/>
          </w:rPr>
          <w:delText xml:space="preserve"> </w:delText>
        </w:r>
      </w:del>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ins w:id="125" w:author="bradcard" w:date="2018-11-01T15:03:00Z">
        <w:r w:rsidR="00DA650F">
          <w:rPr>
            <w:rFonts w:ascii="Times New Roman" w:hAnsi="Times New Roman" w:cs="Times New Roman"/>
            <w:sz w:val="24"/>
            <w:szCs w:val="24"/>
          </w:rPr>
          <w:t xml:space="preserve"> among species</w:t>
        </w:r>
      </w:ins>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del w:id="126" w:author="bradcard" w:date="2018-11-01T15:04:00Z">
        <w:r w:rsidRPr="00B0403D" w:rsidDel="00DA650F">
          <w:rPr>
            <w:rFonts w:ascii="Times New Roman" w:hAnsi="Times New Roman" w:cs="Times New Roman"/>
            <w:sz w:val="24"/>
            <w:szCs w:val="24"/>
          </w:rPr>
          <w:delText xml:space="preserve">to </w:delText>
        </w:r>
      </w:del>
      <w:ins w:id="127" w:author="bradcard" w:date="2018-11-01T15:04:00Z">
        <w:r w:rsidR="00DA650F">
          <w:rPr>
            <w:rFonts w:ascii="Times New Roman" w:hAnsi="Times New Roman" w:cs="Times New Roman"/>
            <w:sz w:val="24"/>
            <w:szCs w:val="24"/>
          </w:rPr>
          <w:t>, which quantifies</w:t>
        </w:r>
      </w:ins>
      <w:del w:id="128" w:author="bradcard" w:date="2018-11-01T15:04:00Z">
        <w:r w:rsidRPr="00B0403D" w:rsidDel="00DA650F">
          <w:rPr>
            <w:rFonts w:ascii="Times New Roman" w:hAnsi="Times New Roman" w:cs="Times New Roman"/>
            <w:sz w:val="24"/>
            <w:szCs w:val="24"/>
          </w:rPr>
          <w:delText>describe</w:delText>
        </w:r>
      </w:del>
      <w:r w:rsidRPr="00B0403D">
        <w:rPr>
          <w:rFonts w:ascii="Times New Roman" w:hAnsi="Times New Roman" w:cs="Times New Roman"/>
          <w:sz w:val="24"/>
          <w:szCs w:val="24"/>
        </w:rPr>
        <w:t xml:space="preserve"> how similar </w:t>
      </w:r>
      <w:del w:id="129" w:author="bradcard" w:date="2018-11-01T15:04:00Z">
        <w:r w:rsidRPr="00B0403D" w:rsidDel="00DA650F">
          <w:rPr>
            <w:rFonts w:ascii="Times New Roman" w:hAnsi="Times New Roman" w:cs="Times New Roman"/>
            <w:sz w:val="24"/>
            <w:szCs w:val="24"/>
          </w:rPr>
          <w:delText xml:space="preserve">the </w:delText>
        </w:r>
      </w:del>
      <w:r w:rsidRPr="00B0403D">
        <w:rPr>
          <w:rFonts w:ascii="Times New Roman" w:hAnsi="Times New Roman" w:cs="Times New Roman"/>
          <w:sz w:val="24"/>
          <w:szCs w:val="24"/>
        </w:rPr>
        <w:t xml:space="preserve">two competing species are in terms of </w:t>
      </w:r>
      <w:del w:id="130" w:author="bradcard" w:date="2018-11-01T15:04:00Z">
        <w:r w:rsidRPr="00B0403D" w:rsidDel="00DA650F">
          <w:rPr>
            <w:rFonts w:ascii="Times New Roman" w:hAnsi="Times New Roman" w:cs="Times New Roman"/>
            <w:sz w:val="24"/>
            <w:szCs w:val="24"/>
          </w:rPr>
          <w:delText xml:space="preserve">using </w:delText>
        </w:r>
      </w:del>
      <w:r w:rsidRPr="00B0403D">
        <w:rPr>
          <w:rFonts w:ascii="Times New Roman" w:hAnsi="Times New Roman" w:cs="Times New Roman"/>
          <w:sz w:val="24"/>
          <w:szCs w:val="24"/>
        </w:rPr>
        <w:t>resource</w:t>
      </w:r>
      <w:ins w:id="131" w:author="bradcard" w:date="2018-11-01T15:04:00Z">
        <w:r w:rsidR="00DA650F">
          <w:rPr>
            <w:rFonts w:ascii="Times New Roman" w:hAnsi="Times New Roman" w:cs="Times New Roman"/>
            <w:sz w:val="24"/>
            <w:szCs w:val="24"/>
          </w:rPr>
          <w:t xml:space="preserve"> use</w:t>
        </w:r>
      </w:ins>
      <w:del w:id="132" w:author="bradcard" w:date="2018-11-01T15:04:00Z">
        <w:r w:rsidRPr="00B0403D" w:rsidDel="00DA650F">
          <w:rPr>
            <w:rFonts w:ascii="Times New Roman" w:hAnsi="Times New Roman" w:cs="Times New Roman"/>
            <w:sz w:val="24"/>
            <w:szCs w:val="24"/>
          </w:rPr>
          <w:delText>s</w:delText>
        </w:r>
      </w:del>
      <w:r>
        <w:rPr>
          <w:rFonts w:ascii="Times New Roman" w:hAnsi="Times New Roman" w:cs="Times New Roman"/>
          <w:sz w:val="24"/>
          <w:szCs w:val="24"/>
        </w:rPr>
        <w:t>.</w:t>
      </w:r>
      <w:r w:rsidRPr="00B0403D">
        <w:rPr>
          <w:rFonts w:ascii="Times New Roman" w:hAnsi="Times New Roman" w:cs="Times New Roman"/>
          <w:sz w:val="24"/>
          <w:szCs w:val="24"/>
        </w:rPr>
        <w:t xml:space="preserve"> The niche difference (ND) is </w:t>
      </w:r>
      <w:ins w:id="133" w:author="bradcard" w:date="2018-11-01T15:04:00Z">
        <w:r w:rsidR="00DA650F">
          <w:rPr>
            <w:rFonts w:ascii="Times New Roman" w:hAnsi="Times New Roman" w:cs="Times New Roman"/>
            <w:sz w:val="24"/>
            <w:szCs w:val="24"/>
          </w:rPr>
          <w:t>the opposite of niche overlap</w:t>
        </w:r>
      </w:ins>
      <w:ins w:id="134" w:author="bradcard" w:date="2018-11-01T21:26:00Z">
        <w:r w:rsidR="005F72A5">
          <w:rPr>
            <w:rFonts w:ascii="Times New Roman" w:hAnsi="Times New Roman" w:cs="Times New Roman"/>
            <w:sz w:val="24"/>
            <w:szCs w:val="24"/>
          </w:rPr>
          <w:t>;</w:t>
        </w:r>
      </w:ins>
      <w:ins w:id="135" w:author="bradcard" w:date="2018-11-01T15:04:00Z">
        <w:r w:rsidR="00DA650F">
          <w:rPr>
            <w:rFonts w:ascii="Times New Roman" w:hAnsi="Times New Roman" w:cs="Times New Roman"/>
            <w:sz w:val="24"/>
            <w:szCs w:val="24"/>
          </w:rPr>
          <w:t xml:space="preserve"> </w:t>
        </w:r>
      </w:ins>
      <w:r w:rsidRPr="00B0403D">
        <w:rPr>
          <w:rFonts w:ascii="Times New Roman" w:hAnsi="Times New Roman" w:cs="Times New Roman"/>
          <w:sz w:val="24"/>
          <w:szCs w:val="24"/>
        </w:rPr>
        <w:t>thus</w:t>
      </w:r>
      <w:ins w:id="136" w:author="bradcard" w:date="2018-11-01T21:26:00Z">
        <w:r w:rsidR="005F72A5">
          <w:rPr>
            <w:rFonts w:ascii="Times New Roman" w:hAnsi="Times New Roman" w:cs="Times New Roman"/>
            <w:sz w:val="24"/>
            <w:szCs w:val="24"/>
          </w:rPr>
          <w:t xml:space="preserve"> ND =</w:t>
        </w:r>
      </w:ins>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w:t>
      </w:r>
      <w:del w:id="137" w:author="bradcard" w:date="2018-11-01T15:04:00Z">
        <w:r w:rsidRPr="00B0403D" w:rsidDel="00DA650F">
          <w:rPr>
            <w:rFonts w:ascii="Times New Roman" w:hAnsi="Times New Roman" w:cs="Times New Roman"/>
            <w:sz w:val="24"/>
            <w:szCs w:val="24"/>
          </w:rPr>
          <w:delText xml:space="preserve"> Second,</w:delText>
        </w:r>
      </w:del>
      <w:r w:rsidRPr="00B0403D">
        <w:rPr>
          <w:rFonts w:ascii="Times New Roman" w:hAnsi="Times New Roman" w:cs="Times New Roman"/>
          <w:sz w:val="24"/>
          <w:szCs w:val="24"/>
        </w:rPr>
        <w:t xml:space="preserve"> Chesson </w:t>
      </w:r>
      <w:ins w:id="138" w:author="bradcard" w:date="2018-11-01T15:04:00Z">
        <w:r w:rsidR="00DA650F">
          <w:rPr>
            <w:rFonts w:ascii="Times New Roman" w:hAnsi="Times New Roman" w:cs="Times New Roman"/>
            <w:sz w:val="24"/>
            <w:szCs w:val="24"/>
          </w:rPr>
          <w:t xml:space="preserve">then </w:t>
        </w:r>
      </w:ins>
      <w:r w:rsidRPr="00B0403D">
        <w:rPr>
          <w:rFonts w:ascii="Times New Roman" w:hAnsi="Times New Roman" w:cs="Times New Roman"/>
          <w:sz w:val="24"/>
          <w:szCs w:val="24"/>
        </w:rPr>
        <w:t xml:space="preserve">defined </w:t>
      </w:r>
      <w:ins w:id="139" w:author="bradcard" w:date="2018-11-01T15:04:00Z">
        <w:r w:rsidR="00DA650F">
          <w:rPr>
            <w:rFonts w:ascii="Times New Roman" w:hAnsi="Times New Roman" w:cs="Times New Roman"/>
            <w:sz w:val="24"/>
            <w:szCs w:val="24"/>
          </w:rPr>
          <w:t xml:space="preserve">the </w:t>
        </w:r>
      </w:ins>
      <w:r w:rsidRPr="00B0403D">
        <w:rPr>
          <w:rFonts w:ascii="Times New Roman" w:hAnsi="Times New Roman" w:cs="Times New Roman"/>
          <w:sz w:val="24"/>
          <w:szCs w:val="24"/>
        </w:rPr>
        <w:t xml:space="preserve">relative fitness difference </w:t>
      </w:r>
      <w:ins w:id="140" w:author="bradcard" w:date="2018-11-01T21:26:00Z">
        <w:r w:rsidR="005F72A5">
          <w:rPr>
            <w:rFonts w:ascii="Times New Roman" w:hAnsi="Times New Roman" w:cs="Times New Roman"/>
            <w:sz w:val="24"/>
            <w:szCs w:val="24"/>
          </w:rPr>
          <w:t xml:space="preserve">(RFD) </w:t>
        </w:r>
      </w:ins>
      <w:ins w:id="141" w:author="bradcard" w:date="2018-11-01T15:05:00Z">
        <w:r w:rsidR="00DA650F">
          <w:rPr>
            <w:rFonts w:ascii="Times New Roman" w:hAnsi="Times New Roman" w:cs="Times New Roman"/>
            <w:sz w:val="24"/>
            <w:szCs w:val="24"/>
          </w:rPr>
          <w:t xml:space="preserve">among any two competing species as </w:t>
        </w:r>
      </w:ins>
      <w:del w:id="142" w:author="bradcard" w:date="2018-11-01T21:26:00Z">
        <w:r w:rsidRPr="00B0403D" w:rsidDel="005F72A5">
          <w:rPr>
            <w:rFonts w:ascii="Times New Roman" w:hAnsi="Times New Roman" w:cs="Times New Roman"/>
            <w:sz w:val="24"/>
            <w:szCs w:val="24"/>
          </w:rPr>
          <w:delText>(RDF;</w:delText>
        </w:r>
        <w:r w:rsidDel="005F72A5">
          <w:rPr>
            <w:rFonts w:ascii="Times New Roman" w:hAnsi="Times New Roman" w:cs="Times New Roman"/>
            <w:sz w:val="24"/>
            <w:szCs w:val="24"/>
          </w:rPr>
          <w:delText xml:space="preserve"> </w:delTex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Del="005F72A5">
          <w:rPr>
            <w:rFonts w:ascii="Times New Roman" w:hAnsi="Times New Roman" w:cs="Times New Roman"/>
            <w:sz w:val="24"/>
            <w:szCs w:val="24"/>
          </w:rPr>
          <w:delText xml:space="preserve"> </w:delText>
        </w:r>
      </w:del>
      <w:del w:id="143" w:author="bradcard" w:date="2018-11-01T15:05:00Z">
        <w:r w:rsidRPr="00B0403D" w:rsidDel="00DA650F">
          <w:rPr>
            <w:rFonts w:ascii="Times New Roman" w:hAnsi="Times New Roman" w:cs="Times New Roman"/>
            <w:sz w:val="24"/>
            <w:szCs w:val="24"/>
          </w:rPr>
          <w:delText xml:space="preserve">the </w:delText>
        </w:r>
      </w:del>
      <w:del w:id="144" w:author="bradcard" w:date="2018-11-01T21:26:00Z">
        <w:r w:rsidRPr="00B76E7F" w:rsidDel="005F72A5">
          <w:rPr>
            <w:rFonts w:ascii="Times New Roman" w:hAnsi="Times New Roman" w:cs="Times New Roman"/>
            <w:i/>
            <w:sz w:val="24"/>
            <w:szCs w:val="24"/>
          </w:rPr>
          <w:delText>f</w:delText>
        </w:r>
        <w:r w:rsidRPr="00B76E7F" w:rsidDel="005F72A5">
          <w:rPr>
            <w:rFonts w:ascii="Times New Roman" w:hAnsi="Times New Roman" w:cs="Times New Roman"/>
            <w:i/>
            <w:sz w:val="24"/>
            <w:szCs w:val="24"/>
            <w:vertAlign w:val="subscript"/>
          </w:rPr>
          <w:delText>i</w:delText>
        </w:r>
        <w:r w:rsidRPr="00B0403D" w:rsidDel="005F72A5">
          <w:rPr>
            <w:rFonts w:ascii="Times New Roman" w:hAnsi="Times New Roman" w:cs="Times New Roman"/>
            <w:sz w:val="24"/>
            <w:szCs w:val="24"/>
          </w:rPr>
          <w:delText xml:space="preserve"> is the same as the </w:delText>
        </w:r>
        <w:r w:rsidRPr="00B76E7F" w:rsidDel="005F72A5">
          <w:rPr>
            <w:rFonts w:ascii="Times New Roman" w:hAnsi="Times New Roman" w:cs="Times New Roman"/>
            <w:i/>
            <w:sz w:val="24"/>
            <w:szCs w:val="24"/>
          </w:rPr>
          <w:delText>k</w:delText>
        </w:r>
        <w:r w:rsidRPr="00B76E7F" w:rsidDel="005F72A5">
          <w:rPr>
            <w:rFonts w:ascii="Times New Roman" w:hAnsi="Times New Roman" w:cs="Times New Roman"/>
            <w:i/>
            <w:sz w:val="24"/>
            <w:szCs w:val="24"/>
            <w:vertAlign w:val="subscript"/>
          </w:rPr>
          <w:delText>i</w:delText>
        </w:r>
        <w:r w:rsidRPr="00B0403D" w:rsidDel="005F72A5">
          <w:rPr>
            <w:rFonts w:ascii="Times New Roman" w:hAnsi="Times New Roman" w:cs="Times New Roman"/>
            <w:sz w:val="24"/>
            <w:szCs w:val="24"/>
          </w:rPr>
          <w:delText xml:space="preserve"> in Chesson 1990) as</w:delText>
        </w:r>
        <w:r w:rsidRPr="0029101D" w:rsidDel="005F72A5">
          <w:rPr>
            <w:rFonts w:ascii="Times New Roman" w:hAnsi="Times New Roman" w:cs="Times New Roman"/>
            <w:i/>
            <w:sz w:val="24"/>
            <w:szCs w:val="24"/>
          </w:rPr>
          <w:delText xml:space="preserve"> </w:delText>
        </w:r>
      </w:del>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ins w:id="145" w:author="bradcard" w:date="2018-11-01T15:05:00Z">
        <w:r w:rsidR="00DA650F">
          <w:rPr>
            <w:rFonts w:ascii="Times New Roman" w:hAnsi="Times New Roman" w:cs="Times New Roman"/>
            <w:sz w:val="24"/>
            <w:szCs w:val="24"/>
          </w:rPr>
          <w:t xml:space="preserve">, which </w:t>
        </w:r>
      </w:ins>
      <w:del w:id="146" w:author="bradcard" w:date="2018-11-01T15:05:00Z">
        <w:r w:rsidRPr="00B76E7F" w:rsidDel="00DA650F">
          <w:rPr>
            <w:rFonts w:ascii="Times New Roman" w:hAnsi="Times New Roman" w:cs="Times New Roman"/>
            <w:sz w:val="24"/>
            <w:szCs w:val="24"/>
          </w:rPr>
          <w:delText xml:space="preserve">to describe which </w:delText>
        </w:r>
      </w:del>
      <w:ins w:id="147" w:author="bradcard" w:date="2018-11-01T15:05:00Z">
        <w:r w:rsidR="00DA650F">
          <w:rPr>
            <w:rFonts w:ascii="Times New Roman" w:hAnsi="Times New Roman" w:cs="Times New Roman"/>
            <w:sz w:val="24"/>
            <w:szCs w:val="24"/>
          </w:rPr>
          <w:t>quantifies the competit</w:t>
        </w:r>
      </w:ins>
      <w:ins w:id="148" w:author="bradcard" w:date="2018-11-01T15:06:00Z">
        <w:r w:rsidR="00DA650F">
          <w:rPr>
            <w:rFonts w:ascii="Times New Roman" w:hAnsi="Times New Roman" w:cs="Times New Roman"/>
            <w:sz w:val="24"/>
            <w:szCs w:val="24"/>
          </w:rPr>
          <w:t>i</w:t>
        </w:r>
      </w:ins>
      <w:ins w:id="149" w:author="bradcard" w:date="2018-11-01T15:05:00Z">
        <w:r w:rsidR="00DA650F">
          <w:rPr>
            <w:rFonts w:ascii="Times New Roman" w:hAnsi="Times New Roman" w:cs="Times New Roman"/>
            <w:sz w:val="24"/>
            <w:szCs w:val="24"/>
          </w:rPr>
          <w:t>ve hi</w:t>
        </w:r>
      </w:ins>
      <w:ins w:id="150" w:author="bradcard" w:date="2018-11-01T15:06:00Z">
        <w:r w:rsidR="00D47192">
          <w:rPr>
            <w:rFonts w:ascii="Times New Roman" w:hAnsi="Times New Roman" w:cs="Times New Roman"/>
            <w:sz w:val="24"/>
            <w:szCs w:val="24"/>
          </w:rPr>
          <w:t>er</w:t>
        </w:r>
      </w:ins>
      <w:ins w:id="151" w:author="bradcard" w:date="2018-11-01T15:05:00Z">
        <w:r w:rsidR="00DA650F">
          <w:rPr>
            <w:rFonts w:ascii="Times New Roman" w:hAnsi="Times New Roman" w:cs="Times New Roman"/>
            <w:sz w:val="24"/>
            <w:szCs w:val="24"/>
          </w:rPr>
          <w:t xml:space="preserve">archy among competing species </w:t>
        </w:r>
      </w:ins>
      <w:del w:id="152" w:author="bradcard" w:date="2018-11-01T15:06:00Z">
        <w:r w:rsidRPr="00B76E7F" w:rsidDel="00DA650F">
          <w:rPr>
            <w:rFonts w:ascii="Times New Roman" w:hAnsi="Times New Roman" w:cs="Times New Roman"/>
            <w:sz w:val="24"/>
            <w:szCs w:val="24"/>
          </w:rPr>
          <w:delText>species should exclude the other one if</w:delText>
        </w:r>
      </w:del>
      <w:ins w:id="153" w:author="bradcard" w:date="2018-11-01T15:06:00Z">
        <w:r w:rsidR="00DA650F">
          <w:rPr>
            <w:rFonts w:ascii="Times New Roman" w:hAnsi="Times New Roman" w:cs="Times New Roman"/>
            <w:sz w:val="24"/>
            <w:szCs w:val="24"/>
          </w:rPr>
          <w:t>when</w:t>
        </w:r>
      </w:ins>
      <w:r w:rsidRPr="00B76E7F">
        <w:rPr>
          <w:rFonts w:ascii="Times New Roman" w:hAnsi="Times New Roman" w:cs="Times New Roman"/>
          <w:sz w:val="24"/>
          <w:szCs w:val="24"/>
        </w:rPr>
        <w:t xml:space="preserve"> they </w:t>
      </w:r>
      <w:del w:id="154" w:author="bradcard" w:date="2018-11-01T15:06:00Z">
        <w:r w:rsidRPr="00B76E7F" w:rsidDel="00D47192">
          <w:rPr>
            <w:rFonts w:ascii="Times New Roman" w:hAnsi="Times New Roman" w:cs="Times New Roman"/>
            <w:sz w:val="24"/>
            <w:szCs w:val="24"/>
          </w:rPr>
          <w:delText xml:space="preserve">completely </w:delText>
        </w:r>
      </w:del>
      <w:r w:rsidRPr="00B76E7F">
        <w:rPr>
          <w:rFonts w:ascii="Times New Roman" w:hAnsi="Times New Roman" w:cs="Times New Roman"/>
          <w:sz w:val="24"/>
          <w:szCs w:val="24"/>
        </w:rPr>
        <w:t>overlap</w:t>
      </w:r>
      <w:ins w:id="155" w:author="bradcard" w:date="2018-11-01T15:06:00Z">
        <w:r w:rsidR="00D47192" w:rsidRPr="00D47192">
          <w:rPr>
            <w:rFonts w:ascii="Times New Roman" w:hAnsi="Times New Roman" w:cs="Times New Roman"/>
            <w:sz w:val="24"/>
            <w:szCs w:val="24"/>
          </w:rPr>
          <w:t xml:space="preserve"> </w:t>
        </w:r>
        <w:r w:rsidR="00D47192" w:rsidRPr="00B76E7F">
          <w:rPr>
            <w:rFonts w:ascii="Times New Roman" w:hAnsi="Times New Roman" w:cs="Times New Roman"/>
            <w:sz w:val="24"/>
            <w:szCs w:val="24"/>
          </w:rPr>
          <w:t>completely</w:t>
        </w:r>
      </w:ins>
      <w:r w:rsidRPr="00B76E7F">
        <w:rPr>
          <w:rFonts w:ascii="Times New Roman" w:hAnsi="Times New Roman" w:cs="Times New Roman"/>
          <w:sz w:val="24"/>
          <w:szCs w:val="24"/>
        </w:rPr>
        <w:t xml:space="preserve"> </w:t>
      </w:r>
      <w:del w:id="156" w:author="bradcard" w:date="2018-11-01T15:06:00Z">
        <w:r w:rsidRPr="00B76E7F" w:rsidDel="00D47192">
          <w:rPr>
            <w:rFonts w:ascii="Times New Roman" w:hAnsi="Times New Roman" w:cs="Times New Roman"/>
            <w:sz w:val="24"/>
            <w:szCs w:val="24"/>
          </w:rPr>
          <w:delText xml:space="preserve">their </w:delText>
        </w:r>
      </w:del>
      <w:ins w:id="157" w:author="bradcard" w:date="2018-11-01T15:06:00Z">
        <w:r w:rsidR="00D47192">
          <w:rPr>
            <w:rFonts w:ascii="Times New Roman" w:hAnsi="Times New Roman" w:cs="Times New Roman"/>
            <w:sz w:val="24"/>
            <w:szCs w:val="24"/>
          </w:rPr>
          <w:t>in</w:t>
        </w:r>
        <w:r w:rsidR="00D47192" w:rsidRPr="00B76E7F">
          <w:rPr>
            <w:rFonts w:ascii="Times New Roman" w:hAnsi="Times New Roman" w:cs="Times New Roman"/>
            <w:sz w:val="24"/>
            <w:szCs w:val="24"/>
          </w:rPr>
          <w:t xml:space="preserve"> </w:t>
        </w:r>
      </w:ins>
      <w:r w:rsidRPr="00B76E7F">
        <w:rPr>
          <w:rFonts w:ascii="Times New Roman" w:hAnsi="Times New Roman" w:cs="Times New Roman"/>
          <w:sz w:val="24"/>
          <w:szCs w:val="24"/>
        </w:rPr>
        <w:t>resource use</w:t>
      </w:r>
      <w:ins w:id="158" w:author="bradcard" w:date="2018-11-01T15:07:00Z">
        <w:r w:rsidR="00D47192">
          <w:rPr>
            <w:rFonts w:ascii="Times New Roman" w:hAnsi="Times New Roman" w:cs="Times New Roman"/>
            <w:sz w:val="24"/>
            <w:szCs w:val="24"/>
          </w:rPr>
          <w:t xml:space="preserve"> – that is, when ND is zero</w:t>
        </w:r>
      </w:ins>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del w:id="159" w:author="bradcard" w:date="2018-11-01T15:07:00Z">
        <w:r w:rsidRPr="00B0403D" w:rsidDel="00D47192">
          <w:rPr>
            <w:rFonts w:ascii="Times New Roman" w:hAnsi="Times New Roman" w:cs="Times New Roman"/>
            <w:sz w:val="24"/>
            <w:szCs w:val="24"/>
          </w:rPr>
          <w:delText>Accordingly, t</w:delText>
        </w:r>
      </w:del>
      <w:ins w:id="160" w:author="bradcard" w:date="2018-11-01T15:07:00Z">
        <w:r w:rsidR="00D47192">
          <w:rPr>
            <w:rFonts w:ascii="Times New Roman" w:hAnsi="Times New Roman" w:cs="Times New Roman"/>
            <w:sz w:val="24"/>
            <w:szCs w:val="24"/>
          </w:rPr>
          <w:t>T</w:t>
        </w:r>
      </w:ins>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w:t>
      </w:r>
      <w:del w:id="161" w:author="bradcard" w:date="2018-11-01T15:07:00Z">
        <w:r w:rsidRPr="00B0403D" w:rsidDel="00D47192">
          <w:rPr>
            <w:rFonts w:ascii="Times New Roman" w:hAnsi="Times New Roman" w:cs="Times New Roman"/>
            <w:sz w:val="24"/>
            <w:szCs w:val="24"/>
          </w:rPr>
          <w:delText xml:space="preserve"> </w:delText>
        </w:r>
      </w:del>
      <w:r w:rsidRPr="00B0403D">
        <w:rPr>
          <w:rFonts w:ascii="Times New Roman" w:hAnsi="Times New Roman" w:cs="Times New Roman"/>
          <w:sz w:val="24"/>
          <w:szCs w:val="24"/>
        </w:rPr>
        <w:t xml:space="preserve">specific to intra-specific competition coefficients, </w:t>
      </w:r>
      <w:del w:id="162" w:author="bradcard" w:date="2018-11-01T15:07:00Z">
        <w:r w:rsidRPr="00B0403D" w:rsidDel="00D47192">
          <w:rPr>
            <w:rFonts w:ascii="Times New Roman" w:hAnsi="Times New Roman" w:cs="Times New Roman"/>
            <w:sz w:val="24"/>
            <w:szCs w:val="24"/>
          </w:rPr>
          <w:delText>i.e.</w:delText>
        </w:r>
        <w:r w:rsidDel="00D47192">
          <w:rPr>
            <w:rFonts w:ascii="Times New Roman" w:hAnsi="Times New Roman" w:cs="Times New Roman"/>
            <w:sz w:val="24"/>
            <w:szCs w:val="24"/>
          </w:rPr>
          <w:delText xml:space="preserve"> </w:delText>
        </w:r>
      </w:del>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r>
        <w:rPr>
          <w:rFonts w:ascii="Times New Roman" w:hAnsi="Times New Roman" w:cs="Times New Roman"/>
          <w:i/>
          <w:sz w:val="24"/>
          <w:szCs w:val="24"/>
        </w:rPr>
        <w:t>i</w:t>
      </w:r>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w:t>
      </w:r>
      <w:ins w:id="163" w:author="bradcard" w:date="2018-11-01T15:07:00Z">
        <w:r w:rsidR="00D47192">
          <w:rPr>
            <w:rFonts w:ascii="Times New Roman" w:hAnsi="Times New Roman" w:cs="Times New Roman"/>
            <w:sz w:val="24"/>
            <w:szCs w:val="24"/>
          </w:rPr>
          <w:t xml:space="preserve"> then </w:t>
        </w:r>
      </w:ins>
      <w:r>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w:t>
      </w:r>
      <w:ins w:id="164" w:author="bradcard" w:date="2018-11-01T15:07:00Z">
        <w:r w:rsidR="00D47192">
          <w:rPr>
            <w:rFonts w:ascii="Times New Roman" w:hAnsi="Times New Roman" w:cs="Times New Roman"/>
            <w:sz w:val="24"/>
            <w:szCs w:val="24"/>
          </w:rPr>
          <w:t>uch</w:t>
        </w:r>
      </w:ins>
      <w:del w:id="165" w:author="bradcard" w:date="2018-11-01T15:07:00Z">
        <w:r w:rsidDel="00D47192">
          <w:rPr>
            <w:rFonts w:ascii="Times New Roman" w:hAnsi="Times New Roman" w:cs="Times New Roman"/>
            <w:sz w:val="24"/>
            <w:szCs w:val="24"/>
          </w:rPr>
          <w:delText>o</w:delText>
        </w:r>
      </w:del>
      <w:r>
        <w:rPr>
          <w:rFonts w:ascii="Times New Roman" w:hAnsi="Times New Roman" w:cs="Times New Roman"/>
          <w:sz w:val="24"/>
          <w:szCs w:val="24"/>
        </w:rPr>
        <w:t xml:space="preserve">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del w:id="166" w:author="bradcard" w:date="2018-11-01T15:08:00Z">
        <w:r w:rsidDel="00D47192">
          <w:rPr>
            <w:rFonts w:ascii="Times New Roman" w:hAnsi="Times New Roman" w:cs="Times New Roman"/>
            <w:sz w:val="24"/>
            <w:szCs w:val="24"/>
          </w:rPr>
          <w:delText>By the same logic,</w:delText>
        </w:r>
      </w:del>
      <w:ins w:id="167" w:author="bradcard" w:date="2018-11-01T15:08:00Z">
        <w:r w:rsidR="00D47192">
          <w:rPr>
            <w:rFonts w:ascii="Times New Roman" w:hAnsi="Times New Roman" w:cs="Times New Roman"/>
            <w:sz w:val="24"/>
            <w:szCs w:val="24"/>
          </w:rPr>
          <w:t>Similarly,</w:t>
        </w:r>
      </w:ins>
      <w:r>
        <w:rPr>
          <w:rFonts w:ascii="Times New Roman" w:hAnsi="Times New Roman" w:cs="Times New Roman"/>
          <w:sz w:val="24"/>
          <w:szCs w:val="24"/>
        </w:rPr>
        <w:t xml:space="preserve">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r w:rsidRPr="00B76E7F">
        <w:rPr>
          <w:rFonts w:ascii="Times New Roman" w:hAnsi="Times New Roman" w:cs="Times New Roman"/>
          <w:i/>
          <w:sz w:val="24"/>
          <w:szCs w:val="24"/>
        </w:rPr>
        <w:t>i</w:t>
      </w:r>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ins w:id="168" w:author="bradcard" w:date="2018-11-01T15:08:00Z">
        <w:r w:rsidR="00D47192">
          <w:rPr>
            <w:rFonts w:ascii="Times New Roman" w:hAnsi="Times New Roman" w:cs="Times New Roman"/>
            <w:sz w:val="24"/>
            <w:szCs w:val="24"/>
          </w:rPr>
          <w:t xml:space="preserve"> then</w:t>
        </w:r>
      </w:ins>
      <w:r>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invasibility criteria for stable coexistence can be </w:t>
      </w:r>
      <w:r w:rsidR="005C6399">
        <w:rPr>
          <w:rFonts w:ascii="Times New Roman" w:hAnsi="Times New Roman" w:cs="Times New Roman"/>
          <w:sz w:val="24"/>
          <w:szCs w:val="24"/>
        </w:rPr>
        <w:t xml:space="preserve">expressed in terms of ND and RFD </w:t>
      </w:r>
      <w:del w:id="169" w:author="bradcard" w:date="2018-11-01T15:08:00Z">
        <w:r w:rsidR="005C6399" w:rsidDel="00D47192">
          <w:rPr>
            <w:rFonts w:ascii="Times New Roman" w:hAnsi="Times New Roman" w:cs="Times New Roman"/>
            <w:sz w:val="24"/>
            <w:szCs w:val="24"/>
          </w:rPr>
          <w:delText xml:space="preserve">in </w:delText>
        </w:r>
      </w:del>
      <w:ins w:id="170" w:author="bradcard" w:date="2018-11-01T15:08:00Z">
        <w:r w:rsidR="00D47192">
          <w:rPr>
            <w:rFonts w:ascii="Times New Roman" w:hAnsi="Times New Roman" w:cs="Times New Roman"/>
            <w:sz w:val="24"/>
            <w:szCs w:val="24"/>
          </w:rPr>
          <w:t xml:space="preserve">using </w:t>
        </w:r>
      </w:ins>
      <w:r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189299DE" w:rsidR="005C6399" w:rsidRDefault="0022532C" w:rsidP="00715006">
      <w:pPr>
        <w:pStyle w:val="Normal1"/>
        <w:spacing w:line="360" w:lineRule="auto"/>
        <w:ind w:firstLine="360"/>
        <w:rPr>
          <w:ins w:id="171" w:author="bradcard" w:date="2018-11-01T15:16:00Z"/>
          <w:rFonts w:ascii="Times New Roman" w:hAnsi="Times New Roman" w:cs="Times New Roman"/>
          <w:sz w:val="24"/>
          <w:szCs w:val="24"/>
        </w:rPr>
      </w:pPr>
      <w:ins w:id="172" w:author="bradcard" w:date="2018-11-01T15:14:00Z">
        <w:r>
          <w:rPr>
            <w:rFonts w:ascii="Times New Roman" w:hAnsi="Times New Roman" w:cs="Times New Roman"/>
            <w:sz w:val="24"/>
            <w:szCs w:val="24"/>
            <w:highlight w:val="yellow"/>
            <w:lang w:eastAsia="zh-TW"/>
          </w:rPr>
          <w:t xml:space="preserve">In the remaining of Part 1, </w:t>
        </w:r>
      </w:ins>
      <w:del w:id="173" w:author="bradcard" w:date="2018-11-01T15:14:00Z">
        <w:r w:rsidR="005C6399" w:rsidRPr="00FE21F6" w:rsidDel="0022532C">
          <w:rPr>
            <w:rFonts w:ascii="Times New Roman" w:hAnsi="Times New Roman" w:cs="Times New Roman"/>
            <w:sz w:val="24"/>
            <w:szCs w:val="24"/>
            <w:highlight w:val="yellow"/>
            <w:lang w:eastAsia="zh-TW"/>
            <w:rPrChange w:id="174" w:author="Godwin, Casey" w:date="2018-10-24T07:06:00Z">
              <w:rPr>
                <w:rFonts w:ascii="Times New Roman" w:hAnsi="Times New Roman" w:cs="Times New Roman"/>
                <w:sz w:val="24"/>
                <w:szCs w:val="24"/>
                <w:lang w:eastAsia="zh-TW"/>
              </w:rPr>
            </w:rPrChange>
          </w:rPr>
          <w:delText>W</w:delText>
        </w:r>
      </w:del>
      <w:ins w:id="175" w:author="bradcard" w:date="2018-11-01T15:14:00Z">
        <w:r>
          <w:rPr>
            <w:rFonts w:ascii="Times New Roman" w:hAnsi="Times New Roman" w:cs="Times New Roman"/>
            <w:sz w:val="24"/>
            <w:szCs w:val="24"/>
            <w:highlight w:val="yellow"/>
            <w:lang w:eastAsia="zh-TW"/>
          </w:rPr>
          <w:t>w</w:t>
        </w:r>
      </w:ins>
      <w:r w:rsidR="005C6399" w:rsidRPr="00FE21F6">
        <w:rPr>
          <w:rFonts w:ascii="Times New Roman" w:hAnsi="Times New Roman" w:cs="Times New Roman"/>
          <w:sz w:val="24"/>
          <w:szCs w:val="24"/>
          <w:highlight w:val="yellow"/>
          <w:rPrChange w:id="176" w:author="Godwin, Casey" w:date="2018-10-24T07:06:00Z">
            <w:rPr>
              <w:rFonts w:ascii="Times New Roman" w:hAnsi="Times New Roman" w:cs="Times New Roman"/>
              <w:sz w:val="24"/>
              <w:szCs w:val="24"/>
            </w:rPr>
          </w:rPrChange>
        </w:rPr>
        <w:t>e</w:t>
      </w:r>
      <w:r w:rsidR="005C6399" w:rsidRPr="00FE21F6">
        <w:rPr>
          <w:rFonts w:ascii="Times New Roman" w:hAnsi="Times New Roman" w:cs="Times New Roman"/>
          <w:sz w:val="24"/>
          <w:szCs w:val="24"/>
          <w:highlight w:val="yellow"/>
          <w:lang w:eastAsia="zh-TW"/>
          <w:rPrChange w:id="177" w:author="Godwin, Casey" w:date="2018-10-24T07:06:00Z">
            <w:rPr>
              <w:rFonts w:ascii="Times New Roman" w:hAnsi="Times New Roman" w:cs="Times New Roman"/>
              <w:sz w:val="24"/>
              <w:szCs w:val="24"/>
              <w:lang w:eastAsia="zh-TW"/>
            </w:rPr>
          </w:rPrChange>
        </w:rPr>
        <w:t xml:space="preserve"> </w:t>
      </w:r>
      <w:del w:id="178" w:author="bradcard" w:date="2018-11-01T15:14:00Z">
        <w:r w:rsidR="005C6399" w:rsidRPr="00FE21F6" w:rsidDel="0022532C">
          <w:rPr>
            <w:rFonts w:ascii="Times New Roman" w:hAnsi="Times New Roman" w:cs="Times New Roman"/>
            <w:sz w:val="24"/>
            <w:szCs w:val="24"/>
            <w:highlight w:val="yellow"/>
            <w:lang w:eastAsia="zh-TW"/>
            <w:rPrChange w:id="179" w:author="Godwin, Casey" w:date="2018-10-24T07:06:00Z">
              <w:rPr>
                <w:rFonts w:ascii="Times New Roman" w:hAnsi="Times New Roman" w:cs="Times New Roman"/>
                <w:sz w:val="24"/>
                <w:szCs w:val="24"/>
                <w:lang w:eastAsia="zh-TW"/>
              </w:rPr>
            </w:rPrChange>
          </w:rPr>
          <w:delText xml:space="preserve">now </w:delText>
        </w:r>
      </w:del>
      <w:del w:id="180" w:author="bradcard" w:date="2018-11-01T15:15:00Z">
        <w:r w:rsidR="005C6399" w:rsidRPr="00FE21F6" w:rsidDel="0022532C">
          <w:rPr>
            <w:rFonts w:ascii="Times New Roman" w:hAnsi="Times New Roman" w:cs="Times New Roman"/>
            <w:sz w:val="24"/>
            <w:szCs w:val="24"/>
            <w:highlight w:val="yellow"/>
            <w:rPrChange w:id="181" w:author="Godwin, Casey" w:date="2018-10-24T07:06:00Z">
              <w:rPr>
                <w:rFonts w:ascii="Times New Roman" w:hAnsi="Times New Roman" w:cs="Times New Roman"/>
                <w:sz w:val="24"/>
                <w:szCs w:val="24"/>
              </w:rPr>
            </w:rPrChange>
          </w:rPr>
          <w:delText>introduce</w:delText>
        </w:r>
      </w:del>
      <w:ins w:id="182" w:author="bradcard" w:date="2018-11-01T15:15:00Z">
        <w:r>
          <w:rPr>
            <w:rFonts w:ascii="Times New Roman" w:hAnsi="Times New Roman" w:cs="Times New Roman"/>
            <w:sz w:val="24"/>
            <w:szCs w:val="24"/>
            <w:highlight w:val="yellow"/>
            <w:lang w:eastAsia="zh-TW"/>
          </w:rPr>
          <w:t>describe</w:t>
        </w:r>
      </w:ins>
      <w:r w:rsidR="005C6399" w:rsidRPr="00FE21F6">
        <w:rPr>
          <w:rFonts w:ascii="Times New Roman" w:hAnsi="Times New Roman" w:cs="Times New Roman"/>
          <w:sz w:val="24"/>
          <w:szCs w:val="24"/>
          <w:highlight w:val="yellow"/>
          <w:rPrChange w:id="183" w:author="Godwin, Casey" w:date="2018-10-24T07:06:00Z">
            <w:rPr>
              <w:rFonts w:ascii="Times New Roman" w:hAnsi="Times New Roman" w:cs="Times New Roman"/>
              <w:sz w:val="24"/>
              <w:szCs w:val="24"/>
            </w:rPr>
          </w:rPrChange>
        </w:rPr>
        <w:t xml:space="preserve"> five </w:t>
      </w:r>
      <w:del w:id="184" w:author="Godwin, Casey" w:date="2018-10-24T06:56:00Z">
        <w:r w:rsidR="005C6399" w:rsidRPr="00FE21F6" w:rsidDel="003C59E3">
          <w:rPr>
            <w:rFonts w:ascii="Times New Roman" w:hAnsi="Times New Roman" w:cs="Times New Roman"/>
            <w:sz w:val="24"/>
            <w:szCs w:val="24"/>
            <w:highlight w:val="yellow"/>
            <w:rPrChange w:id="185" w:author="Godwin, Casey" w:date="2018-10-24T07:06:00Z">
              <w:rPr>
                <w:rFonts w:ascii="Times New Roman" w:hAnsi="Times New Roman" w:cs="Times New Roman"/>
                <w:sz w:val="24"/>
                <w:szCs w:val="24"/>
              </w:rPr>
            </w:rPrChange>
          </w:rPr>
          <w:delText>commonly used</w:delText>
        </w:r>
      </w:del>
      <w:ins w:id="186" w:author="Godwin, Casey" w:date="2018-10-24T06:56:00Z">
        <w:r w:rsidR="003C59E3" w:rsidRPr="00FE21F6">
          <w:rPr>
            <w:rFonts w:ascii="Times New Roman" w:hAnsi="Times New Roman" w:cs="Times New Roman"/>
            <w:sz w:val="24"/>
            <w:szCs w:val="24"/>
            <w:highlight w:val="yellow"/>
            <w:rPrChange w:id="187" w:author="Godwin, Casey" w:date="2018-10-24T07:06:00Z">
              <w:rPr>
                <w:rFonts w:ascii="Times New Roman" w:hAnsi="Times New Roman" w:cs="Times New Roman"/>
                <w:sz w:val="24"/>
                <w:szCs w:val="24"/>
              </w:rPr>
            </w:rPrChange>
          </w:rPr>
          <w:t>proposed</w:t>
        </w:r>
      </w:ins>
      <w:r w:rsidR="005C6399" w:rsidRPr="00FE21F6">
        <w:rPr>
          <w:rFonts w:ascii="Times New Roman" w:hAnsi="Times New Roman" w:cs="Times New Roman"/>
          <w:sz w:val="24"/>
          <w:szCs w:val="24"/>
          <w:highlight w:val="yellow"/>
          <w:rPrChange w:id="188" w:author="Godwin, Casey" w:date="2018-10-24T07:06:00Z">
            <w:rPr>
              <w:rFonts w:ascii="Times New Roman" w:hAnsi="Times New Roman" w:cs="Times New Roman"/>
              <w:sz w:val="24"/>
              <w:szCs w:val="24"/>
            </w:rPr>
          </w:rPrChange>
        </w:rPr>
        <w:t xml:space="preserve"> </w:t>
      </w:r>
      <w:ins w:id="189" w:author="Godwin, Casey" w:date="2018-10-24T06:58:00Z">
        <w:del w:id="190" w:author="bradcard" w:date="2018-11-01T15:15:00Z">
          <w:r w:rsidR="003C59E3" w:rsidRPr="00FE21F6" w:rsidDel="0022532C">
            <w:rPr>
              <w:rFonts w:ascii="Times New Roman" w:hAnsi="Times New Roman" w:cs="Times New Roman"/>
              <w:sz w:val="24"/>
              <w:szCs w:val="24"/>
              <w:highlight w:val="yellow"/>
              <w:rPrChange w:id="191" w:author="Godwin, Casey" w:date="2018-10-24T07:06:00Z">
                <w:rPr>
                  <w:rFonts w:ascii="Times New Roman" w:hAnsi="Times New Roman" w:cs="Times New Roman"/>
                  <w:sz w:val="24"/>
                  <w:szCs w:val="24"/>
                </w:rPr>
              </w:rPrChange>
            </w:rPr>
            <w:delText xml:space="preserve">empirical </w:delText>
          </w:r>
        </w:del>
      </w:ins>
      <w:r w:rsidR="005C6399" w:rsidRPr="00FE21F6">
        <w:rPr>
          <w:rFonts w:ascii="Times New Roman" w:hAnsi="Times New Roman" w:cs="Times New Roman"/>
          <w:sz w:val="24"/>
          <w:szCs w:val="24"/>
          <w:highlight w:val="yellow"/>
          <w:rPrChange w:id="192" w:author="Godwin, Casey" w:date="2018-10-24T07:06:00Z">
            <w:rPr>
              <w:rFonts w:ascii="Times New Roman" w:hAnsi="Times New Roman" w:cs="Times New Roman"/>
              <w:sz w:val="24"/>
              <w:szCs w:val="24"/>
            </w:rPr>
          </w:rPrChange>
        </w:rPr>
        <w:t xml:space="preserve">methods </w:t>
      </w:r>
      <w:ins w:id="193" w:author="bradcard" w:date="2018-11-01T15:15:00Z">
        <w:r>
          <w:rPr>
            <w:rFonts w:ascii="Times New Roman" w:hAnsi="Times New Roman" w:cs="Times New Roman"/>
            <w:sz w:val="24"/>
            <w:szCs w:val="24"/>
            <w:highlight w:val="yellow"/>
          </w:rPr>
          <w:t xml:space="preserve">that have been used </w:t>
        </w:r>
      </w:ins>
      <w:r w:rsidR="005C6399" w:rsidRPr="00FE21F6">
        <w:rPr>
          <w:rFonts w:ascii="Times New Roman" w:hAnsi="Times New Roman" w:cs="Times New Roman"/>
          <w:sz w:val="24"/>
          <w:szCs w:val="24"/>
          <w:highlight w:val="yellow"/>
          <w:rPrChange w:id="194" w:author="Godwin, Casey" w:date="2018-10-24T07:06:00Z">
            <w:rPr>
              <w:rFonts w:ascii="Times New Roman" w:hAnsi="Times New Roman" w:cs="Times New Roman"/>
              <w:sz w:val="24"/>
              <w:szCs w:val="24"/>
            </w:rPr>
          </w:rPrChange>
        </w:rPr>
        <w:t xml:space="preserve">to </w:t>
      </w:r>
      <w:ins w:id="195" w:author="Godwin, Casey" w:date="2018-10-24T06:57:00Z">
        <w:del w:id="196" w:author="bradcard" w:date="2018-11-01T15:15:00Z">
          <w:r w:rsidR="003C59E3" w:rsidRPr="00FE21F6" w:rsidDel="0022532C">
            <w:rPr>
              <w:rFonts w:ascii="Times New Roman" w:hAnsi="Times New Roman" w:cs="Times New Roman"/>
              <w:sz w:val="24"/>
              <w:szCs w:val="24"/>
              <w:highlight w:val="yellow"/>
              <w:rPrChange w:id="197" w:author="Godwin, Casey" w:date="2018-10-24T07:06:00Z">
                <w:rPr>
                  <w:rFonts w:ascii="Times New Roman" w:hAnsi="Times New Roman" w:cs="Times New Roman"/>
                  <w:sz w:val="24"/>
                  <w:szCs w:val="24"/>
                </w:rPr>
              </w:rPrChange>
            </w:rPr>
            <w:delText>predict</w:delText>
          </w:r>
        </w:del>
      </w:ins>
      <w:ins w:id="198" w:author="bradcard" w:date="2018-11-01T15:15:00Z">
        <w:r>
          <w:rPr>
            <w:rFonts w:ascii="Times New Roman" w:hAnsi="Times New Roman" w:cs="Times New Roman"/>
            <w:sz w:val="24"/>
            <w:szCs w:val="24"/>
            <w:highlight w:val="yellow"/>
          </w:rPr>
          <w:t>quantify</w:t>
        </w:r>
      </w:ins>
      <w:ins w:id="199" w:author="Godwin, Casey" w:date="2018-10-24T06:57:00Z">
        <w:r w:rsidR="003C59E3" w:rsidRPr="00FE21F6">
          <w:rPr>
            <w:rFonts w:ascii="Times New Roman" w:hAnsi="Times New Roman" w:cs="Times New Roman"/>
            <w:sz w:val="24"/>
            <w:szCs w:val="24"/>
            <w:highlight w:val="yellow"/>
            <w:rPrChange w:id="200" w:author="Godwin, Casey" w:date="2018-10-24T07:06:00Z">
              <w:rPr>
                <w:rFonts w:ascii="Times New Roman" w:hAnsi="Times New Roman" w:cs="Times New Roman"/>
                <w:sz w:val="24"/>
                <w:szCs w:val="24"/>
              </w:rPr>
            </w:rPrChange>
          </w:rPr>
          <w:t xml:space="preserve"> mutual invasibility</w:t>
        </w:r>
      </w:ins>
      <w:ins w:id="201" w:author="Godwin, Casey" w:date="2018-10-24T06:58:00Z">
        <w:r w:rsidR="003C59E3" w:rsidRPr="00FE21F6">
          <w:rPr>
            <w:rFonts w:ascii="Times New Roman" w:hAnsi="Times New Roman" w:cs="Times New Roman"/>
            <w:sz w:val="24"/>
            <w:szCs w:val="24"/>
            <w:highlight w:val="yellow"/>
            <w:rPrChange w:id="202" w:author="Godwin, Casey" w:date="2018-10-24T07:06:00Z">
              <w:rPr>
                <w:rFonts w:ascii="Times New Roman" w:hAnsi="Times New Roman" w:cs="Times New Roman"/>
                <w:sz w:val="24"/>
                <w:szCs w:val="24"/>
              </w:rPr>
            </w:rPrChange>
          </w:rPr>
          <w:t xml:space="preserve"> </w:t>
        </w:r>
      </w:ins>
      <w:ins w:id="203" w:author="Godwin, Casey" w:date="2018-10-24T07:05:00Z">
        <w:r w:rsidR="00FE21F6" w:rsidRPr="00FE21F6">
          <w:rPr>
            <w:rFonts w:ascii="Times New Roman" w:hAnsi="Times New Roman" w:cs="Times New Roman"/>
            <w:sz w:val="24"/>
            <w:szCs w:val="24"/>
            <w:highlight w:val="yellow"/>
            <w:rPrChange w:id="204" w:author="Godwin, Casey" w:date="2018-10-24T07:06:00Z">
              <w:rPr>
                <w:rFonts w:ascii="Times New Roman" w:hAnsi="Times New Roman" w:cs="Times New Roman"/>
                <w:sz w:val="24"/>
                <w:szCs w:val="24"/>
              </w:rPr>
            </w:rPrChange>
          </w:rPr>
          <w:t>among pairs of species</w:t>
        </w:r>
        <w:r w:rsidR="00FE21F6">
          <w:rPr>
            <w:rFonts w:ascii="Times New Roman" w:hAnsi="Times New Roman" w:cs="Times New Roman"/>
            <w:sz w:val="24"/>
            <w:szCs w:val="24"/>
          </w:rPr>
          <w:t xml:space="preserve">, </w:t>
        </w:r>
      </w:ins>
      <w:ins w:id="205" w:author="Godwin, Casey" w:date="2018-10-24T06:58:00Z">
        <w:r w:rsidR="003C59E3">
          <w:rPr>
            <w:rFonts w:ascii="Times New Roman" w:hAnsi="Times New Roman" w:cs="Times New Roman"/>
            <w:sz w:val="24"/>
            <w:szCs w:val="24"/>
          </w:rPr>
          <w:t>and</w:t>
        </w:r>
      </w:ins>
      <w:ins w:id="206" w:author="bradcard" w:date="2018-11-01T15:15:00Z">
        <w:r>
          <w:rPr>
            <w:rFonts w:ascii="Times New Roman" w:hAnsi="Times New Roman" w:cs="Times New Roman"/>
            <w:sz w:val="24"/>
            <w:szCs w:val="24"/>
          </w:rPr>
          <w:t xml:space="preserve"> </w:t>
        </w:r>
      </w:ins>
      <w:ins w:id="207" w:author="bradcard" w:date="2018-11-01T21:27:00Z">
        <w:r w:rsidR="005F72A5">
          <w:rPr>
            <w:rFonts w:ascii="Times New Roman" w:hAnsi="Times New Roman" w:cs="Times New Roman"/>
            <w:sz w:val="24"/>
            <w:szCs w:val="24"/>
          </w:rPr>
          <w:t xml:space="preserve">we </w:t>
        </w:r>
      </w:ins>
      <w:ins w:id="208" w:author="bradcard" w:date="2018-11-01T15:15:00Z">
        <w:r>
          <w:rPr>
            <w:rFonts w:ascii="Times New Roman" w:hAnsi="Times New Roman" w:cs="Times New Roman"/>
            <w:sz w:val="24"/>
            <w:szCs w:val="24"/>
          </w:rPr>
          <w:t xml:space="preserve">relate </w:t>
        </w:r>
      </w:ins>
      <w:ins w:id="209" w:author="Godwin, Casey" w:date="2018-10-24T06:58:00Z">
        <w:del w:id="210" w:author="bradcard" w:date="2018-11-01T15:15:00Z">
          <w:r w:rsidR="003C59E3" w:rsidDel="0022532C">
            <w:rPr>
              <w:rFonts w:ascii="Times New Roman" w:hAnsi="Times New Roman" w:cs="Times New Roman"/>
              <w:sz w:val="24"/>
              <w:szCs w:val="24"/>
            </w:rPr>
            <w:delText xml:space="preserve"> </w:delText>
          </w:r>
          <w:commentRangeStart w:id="211"/>
          <w:r w:rsidR="003C59E3" w:rsidDel="0022532C">
            <w:rPr>
              <w:rFonts w:ascii="Times New Roman" w:hAnsi="Times New Roman" w:cs="Times New Roman"/>
              <w:sz w:val="24"/>
              <w:szCs w:val="24"/>
            </w:rPr>
            <w:delText>reconcile</w:delText>
          </w:r>
        </w:del>
      </w:ins>
      <w:commentRangeEnd w:id="211"/>
      <w:ins w:id="212" w:author="Godwin, Casey" w:date="2018-10-24T06:59:00Z">
        <w:del w:id="213" w:author="bradcard" w:date="2018-11-01T15:15:00Z">
          <w:r w:rsidR="003C59E3" w:rsidDel="0022532C">
            <w:rPr>
              <w:rStyle w:val="CommentReference"/>
            </w:rPr>
            <w:commentReference w:id="211"/>
          </w:r>
        </w:del>
      </w:ins>
      <w:ins w:id="214" w:author="Godwin, Casey" w:date="2018-10-24T06:58:00Z">
        <w:del w:id="215" w:author="bradcard" w:date="2018-11-01T15:15:00Z">
          <w:r w:rsidR="003C59E3" w:rsidDel="0022532C">
            <w:rPr>
              <w:rFonts w:ascii="Times New Roman" w:hAnsi="Times New Roman" w:cs="Times New Roman"/>
              <w:sz w:val="24"/>
              <w:szCs w:val="24"/>
            </w:rPr>
            <w:delText xml:space="preserve"> </w:delText>
          </w:r>
        </w:del>
        <w:r w:rsidR="003C59E3">
          <w:rPr>
            <w:rFonts w:ascii="Times New Roman" w:hAnsi="Times New Roman" w:cs="Times New Roman"/>
            <w:sz w:val="24"/>
            <w:szCs w:val="24"/>
          </w:rPr>
          <w:t xml:space="preserve">each of these </w:t>
        </w:r>
      </w:ins>
      <w:ins w:id="216" w:author="bradcard" w:date="2018-11-01T21:27:00Z">
        <w:r w:rsidR="005F72A5">
          <w:rPr>
            <w:rFonts w:ascii="Times New Roman" w:hAnsi="Times New Roman" w:cs="Times New Roman"/>
            <w:sz w:val="24"/>
            <w:szCs w:val="24"/>
          </w:rPr>
          <w:t xml:space="preserve">methods </w:t>
        </w:r>
      </w:ins>
      <w:ins w:id="217" w:author="Godwin, Casey" w:date="2018-10-24T06:58:00Z">
        <w:del w:id="218" w:author="bradcard" w:date="2018-11-01T15:15:00Z">
          <w:r w:rsidR="003C59E3" w:rsidDel="0022532C">
            <w:rPr>
              <w:rFonts w:ascii="Times New Roman" w:hAnsi="Times New Roman" w:cs="Times New Roman"/>
              <w:sz w:val="24"/>
              <w:szCs w:val="24"/>
            </w:rPr>
            <w:delText>with</w:delText>
          </w:r>
        </w:del>
      </w:ins>
      <w:ins w:id="219" w:author="bradcard" w:date="2018-11-01T15:15:00Z">
        <w:r>
          <w:rPr>
            <w:rFonts w:ascii="Times New Roman" w:hAnsi="Times New Roman" w:cs="Times New Roman"/>
            <w:sz w:val="24"/>
            <w:szCs w:val="24"/>
          </w:rPr>
          <w:t>to the</w:t>
        </w:r>
      </w:ins>
      <w:ins w:id="220" w:author="Godwin, Casey" w:date="2018-10-24T06:58:00Z">
        <w:r w:rsidR="003C59E3">
          <w:rPr>
            <w:rFonts w:ascii="Times New Roman" w:hAnsi="Times New Roman" w:cs="Times New Roman"/>
            <w:sz w:val="24"/>
            <w:szCs w:val="24"/>
          </w:rPr>
          <w:t xml:space="preserve"> </w:t>
        </w:r>
      </w:ins>
      <w:del w:id="221" w:author="Godwin, Casey" w:date="2018-10-24T06:58:00Z">
        <w:r w:rsidR="005C6399" w:rsidDel="003C59E3">
          <w:rPr>
            <w:rFonts w:ascii="Times New Roman" w:hAnsi="Times New Roman" w:cs="Times New Roman"/>
            <w:sz w:val="24"/>
            <w:szCs w:val="24"/>
          </w:rPr>
          <w:delText xml:space="preserve">empirically measure </w:delText>
        </w:r>
      </w:del>
      <w:r w:rsidR="005C6399" w:rsidRPr="00DF153E">
        <w:rPr>
          <w:rFonts w:ascii="Times New Roman" w:hAnsi="Times New Roman" w:cs="Times New Roman"/>
          <w:i/>
          <w:sz w:val="24"/>
          <w:szCs w:val="24"/>
          <w:lang w:eastAsia="zh-TW"/>
        </w:rPr>
        <w:t>per capita</w:t>
      </w:r>
      <w:r w:rsidR="005C6399">
        <w:rPr>
          <w:rFonts w:ascii="Times New Roman" w:hAnsi="Times New Roman" w:cs="Times New Roman"/>
          <w:sz w:val="24"/>
          <w:szCs w:val="24"/>
          <w:lang w:eastAsia="zh-TW"/>
        </w:rPr>
        <w:t xml:space="preserve"> competition coefficients (</w:t>
      </w:r>
      <w:r w:rsidR="005C6399" w:rsidRPr="005B0147">
        <w:rPr>
          <w:rFonts w:ascii="Times New Roman" w:hAnsi="Times New Roman" w:cs="Times New Roman"/>
          <w:i/>
          <w:sz w:val="24"/>
          <w:szCs w:val="24"/>
        </w:rPr>
        <w:t>α</w:t>
      </w:r>
      <w:r w:rsidR="005C6399" w:rsidRPr="00DF153E">
        <w:rPr>
          <w:rFonts w:ascii="Times New Roman" w:hAnsi="Times New Roman" w:cs="Times New Roman"/>
          <w:sz w:val="24"/>
          <w:szCs w:val="24"/>
        </w:rPr>
        <w:t>)</w:t>
      </w:r>
      <w:r w:rsidR="005C6399">
        <w:rPr>
          <w:rFonts w:ascii="Times New Roman" w:hAnsi="Times New Roman" w:cs="Times New Roman"/>
          <w:sz w:val="24"/>
          <w:szCs w:val="24"/>
        </w:rPr>
        <w:t xml:space="preserve"> </w:t>
      </w:r>
      <w:ins w:id="222" w:author="bradcard" w:date="2018-11-01T15:15:00Z">
        <w:r>
          <w:rPr>
            <w:rFonts w:ascii="Times New Roman" w:hAnsi="Times New Roman" w:cs="Times New Roman"/>
            <w:sz w:val="24"/>
            <w:szCs w:val="24"/>
          </w:rPr>
          <w:t xml:space="preserve">that Chesson </w:t>
        </w:r>
      </w:ins>
      <w:ins w:id="223" w:author="Godwin, Casey" w:date="2018-10-24T06:58:00Z">
        <w:r w:rsidR="003C59E3">
          <w:rPr>
            <w:rFonts w:ascii="Times New Roman" w:hAnsi="Times New Roman" w:cs="Times New Roman"/>
            <w:sz w:val="24"/>
            <w:szCs w:val="24"/>
          </w:rPr>
          <w:t xml:space="preserve">used to </w:t>
        </w:r>
      </w:ins>
      <w:del w:id="224" w:author="Godwin, Casey" w:date="2018-10-24T06:58:00Z">
        <w:r w:rsidR="005C6399" w:rsidDel="003C59E3">
          <w:rPr>
            <w:rFonts w:ascii="Times New Roman" w:hAnsi="Times New Roman" w:cs="Times New Roman"/>
            <w:sz w:val="24"/>
            <w:szCs w:val="24"/>
          </w:rPr>
          <w:delText>and thus</w:delText>
        </w:r>
      </w:del>
      <w:ins w:id="225" w:author="Godwin, Casey" w:date="2018-10-24T06:58:00Z">
        <w:r w:rsidR="003C59E3">
          <w:rPr>
            <w:rFonts w:ascii="Times New Roman" w:hAnsi="Times New Roman" w:cs="Times New Roman"/>
            <w:sz w:val="24"/>
            <w:szCs w:val="24"/>
          </w:rPr>
          <w:t>derive</w:t>
        </w:r>
      </w:ins>
      <w:r w:rsidR="005C6399">
        <w:rPr>
          <w:rFonts w:ascii="Times New Roman" w:hAnsi="Times New Roman" w:cs="Times New Roman"/>
          <w:sz w:val="24"/>
          <w:szCs w:val="24"/>
        </w:rPr>
        <w:t xml:space="preserve"> </w:t>
      </w:r>
      <w:ins w:id="226" w:author="bradcard" w:date="2018-11-01T15:16:00Z">
        <w:r>
          <w:rPr>
            <w:rFonts w:ascii="Times New Roman" w:hAnsi="Times New Roman" w:cs="Times New Roman"/>
            <w:sz w:val="24"/>
            <w:szCs w:val="24"/>
          </w:rPr>
          <w:t xml:space="preserve">his </w:t>
        </w:r>
      </w:ins>
      <w:r w:rsidR="005C6399">
        <w:rPr>
          <w:rFonts w:ascii="Times New Roman" w:hAnsi="Times New Roman" w:cs="Times New Roman"/>
          <w:sz w:val="24"/>
          <w:szCs w:val="24"/>
        </w:rPr>
        <w:t>ND</w:t>
      </w:r>
      <w:ins w:id="227" w:author="Godwin, Casey" w:date="2018-10-24T06:58:00Z">
        <w:r w:rsidR="003C59E3">
          <w:rPr>
            <w:rFonts w:ascii="Times New Roman" w:hAnsi="Times New Roman" w:cs="Times New Roman"/>
            <w:sz w:val="24"/>
            <w:szCs w:val="24"/>
          </w:rPr>
          <w:t xml:space="preserve"> and</w:t>
        </w:r>
      </w:ins>
      <w:del w:id="228" w:author="Godwin, Casey" w:date="2018-10-24T06:58:00Z">
        <w:r w:rsidR="005C6399" w:rsidDel="003C59E3">
          <w:rPr>
            <w:rFonts w:ascii="Times New Roman" w:hAnsi="Times New Roman" w:cs="Times New Roman"/>
            <w:sz w:val="24"/>
            <w:szCs w:val="24"/>
          </w:rPr>
          <w:delText>,</w:delText>
        </w:r>
      </w:del>
      <w:r w:rsidR="005C6399">
        <w:rPr>
          <w:rFonts w:ascii="Times New Roman" w:hAnsi="Times New Roman" w:cs="Times New Roman"/>
          <w:sz w:val="24"/>
          <w:szCs w:val="24"/>
        </w:rPr>
        <w:t xml:space="preserve"> RFD </w:t>
      </w:r>
      <w:del w:id="229" w:author="Godwin, Casey" w:date="2018-10-24T06:59:00Z">
        <w:r w:rsidR="005C6399" w:rsidDel="003C59E3">
          <w:rPr>
            <w:rFonts w:ascii="Times New Roman" w:hAnsi="Times New Roman" w:cs="Times New Roman"/>
            <w:sz w:val="24"/>
            <w:szCs w:val="24"/>
          </w:rPr>
          <w:delText>and finally</w:delText>
        </w:r>
      </w:del>
      <w:ins w:id="230" w:author="Godwin, Casey" w:date="2018-10-24T06:59:00Z">
        <w:del w:id="231" w:author="bradcard" w:date="2018-11-01T15:16:00Z">
          <w:r w:rsidR="003C59E3" w:rsidDel="0022532C">
            <w:rPr>
              <w:rFonts w:ascii="Times New Roman" w:hAnsi="Times New Roman" w:cs="Times New Roman"/>
              <w:sz w:val="24"/>
              <w:szCs w:val="24"/>
            </w:rPr>
            <w:delText>for use in</w:delText>
          </w:r>
        </w:del>
      </w:ins>
      <w:del w:id="232" w:author="bradcard" w:date="2018-11-01T15:16:00Z">
        <w:r w:rsidR="005C6399" w:rsidDel="0022532C">
          <w:rPr>
            <w:rFonts w:ascii="Times New Roman" w:hAnsi="Times New Roman" w:cs="Times New Roman"/>
            <w:sz w:val="24"/>
            <w:szCs w:val="24"/>
          </w:rPr>
          <w:delText xml:space="preserve"> Chesson’s </w:delText>
        </w:r>
      </w:del>
      <w:r w:rsidR="005C6399" w:rsidRPr="00B76E7F">
        <w:rPr>
          <w:rFonts w:ascii="Times New Roman" w:hAnsi="Times New Roman" w:cs="Times New Roman"/>
          <w:sz w:val="24"/>
          <w:szCs w:val="24"/>
        </w:rPr>
        <w:t>inequality</w:t>
      </w:r>
      <w:del w:id="233" w:author="Godwin, Casey" w:date="2018-10-24T06:59:00Z">
        <w:r w:rsidR="005C6399" w:rsidDel="003C59E3">
          <w:rPr>
            <w:rFonts w:ascii="Times New Roman" w:hAnsi="Times New Roman" w:cs="Times New Roman"/>
            <w:sz w:val="24"/>
            <w:szCs w:val="24"/>
          </w:rPr>
          <w:delText xml:space="preserve"> for </w:delText>
        </w:r>
        <w:r w:rsidR="00992ECB" w:rsidDel="003C59E3">
          <w:rPr>
            <w:rFonts w:ascii="Times New Roman" w:hAnsi="Times New Roman" w:cs="Times New Roman"/>
            <w:sz w:val="24"/>
            <w:szCs w:val="24"/>
          </w:rPr>
          <w:delText xml:space="preserve">predicting </w:delText>
        </w:r>
        <w:r w:rsidR="005C6399" w:rsidDel="003C59E3">
          <w:rPr>
            <w:rFonts w:ascii="Times New Roman" w:hAnsi="Times New Roman" w:cs="Times New Roman"/>
            <w:sz w:val="24"/>
            <w:szCs w:val="24"/>
          </w:rPr>
          <w:delText>coexistence</w:delText>
        </w:r>
      </w:del>
      <w:r w:rsidR="005C6399">
        <w:rPr>
          <w:rFonts w:ascii="Times New Roman" w:hAnsi="Times New Roman" w:cs="Times New Roman"/>
          <w:sz w:val="24"/>
          <w:szCs w:val="24"/>
        </w:rPr>
        <w:t xml:space="preserve"> </w:t>
      </w:r>
      <w:ins w:id="234" w:author="bradcard" w:date="2018-11-01T21:27:00Z">
        <w:r w:rsidR="005F72A5">
          <w:rPr>
            <w:rFonts w:ascii="Times New Roman" w:hAnsi="Times New Roman" w:cs="Times New Roman"/>
            <w:sz w:val="24"/>
            <w:szCs w:val="24"/>
          </w:rPr>
          <w:t xml:space="preserve">represented in </w:t>
        </w:r>
      </w:ins>
      <w:del w:id="235" w:author="bradcard" w:date="2018-11-01T21:27:00Z">
        <w:r w:rsidR="005C6399" w:rsidDel="005F72A5">
          <w:rPr>
            <w:rFonts w:ascii="Times New Roman" w:hAnsi="Times New Roman" w:cs="Times New Roman" w:hint="eastAsia"/>
            <w:sz w:val="24"/>
            <w:szCs w:val="24"/>
            <w:lang w:eastAsia="zh-TW"/>
          </w:rPr>
          <w:delText>(</w:delText>
        </w:r>
      </w:del>
      <w:r w:rsidR="005C6399">
        <w:rPr>
          <w:rFonts w:ascii="Times New Roman" w:hAnsi="Times New Roman" w:cs="Times New Roman"/>
          <w:sz w:val="24"/>
          <w:szCs w:val="24"/>
        </w:rPr>
        <w:t>eq</w:t>
      </w:r>
      <w:ins w:id="236" w:author="bradcard" w:date="2018-11-01T21:27:00Z">
        <w:r w:rsidR="005F72A5">
          <w:rPr>
            <w:rFonts w:ascii="Times New Roman" w:hAnsi="Times New Roman" w:cs="Times New Roman"/>
            <w:sz w:val="24"/>
            <w:szCs w:val="24"/>
          </w:rPr>
          <w:t>uation</w:t>
        </w:r>
      </w:ins>
      <w:del w:id="237" w:author="bradcard" w:date="2018-11-01T21:27:00Z">
        <w:r w:rsidR="005C6399" w:rsidDel="005F72A5">
          <w:rPr>
            <w:rFonts w:ascii="Times New Roman" w:hAnsi="Times New Roman" w:cs="Times New Roman"/>
            <w:sz w:val="24"/>
            <w:szCs w:val="24"/>
          </w:rPr>
          <w:delText>n.</w:delText>
        </w:r>
      </w:del>
      <w:r w:rsidR="005C6399">
        <w:rPr>
          <w:rFonts w:ascii="Times New Roman" w:hAnsi="Times New Roman" w:cs="Times New Roman"/>
          <w:sz w:val="24"/>
          <w:szCs w:val="24"/>
        </w:rPr>
        <w:t xml:space="preserve"> 1</w:t>
      </w:r>
      <w:del w:id="238" w:author="bradcard" w:date="2018-11-01T21:27:00Z">
        <w:r w:rsidR="005C6399" w:rsidDel="005F72A5">
          <w:rPr>
            <w:rFonts w:ascii="Times New Roman" w:hAnsi="Times New Roman" w:cs="Times New Roman"/>
            <w:sz w:val="24"/>
            <w:szCs w:val="24"/>
          </w:rPr>
          <w:delText>)</w:delText>
        </w:r>
      </w:del>
      <w:r w:rsidR="005C6399">
        <w:rPr>
          <w:rFonts w:ascii="Times New Roman" w:hAnsi="Times New Roman" w:cs="Times New Roman"/>
          <w:sz w:val="24"/>
          <w:szCs w:val="24"/>
        </w:rPr>
        <w:t>.</w:t>
      </w:r>
    </w:p>
    <w:p w14:paraId="5062209E" w14:textId="77777777" w:rsidR="0022532C" w:rsidRPr="0029101D" w:rsidRDefault="0022532C" w:rsidP="00715006">
      <w:pPr>
        <w:pStyle w:val="Normal1"/>
        <w:spacing w:line="360" w:lineRule="auto"/>
        <w:ind w:firstLine="360"/>
        <w:rPr>
          <w:rFonts w:ascii="Times New Roman" w:hAnsi="Times New Roman" w:cs="Times New Roman"/>
          <w:sz w:val="24"/>
          <w:szCs w:val="24"/>
        </w:rPr>
      </w:pP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lastRenderedPageBreak/>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3A0AD7D" w14:textId="3D90FC45" w:rsidR="00992ECB" w:rsidRDefault="00992ECB" w:rsidP="00715006">
      <w:pPr>
        <w:pStyle w:val="Normal1"/>
        <w:spacing w:line="360" w:lineRule="auto"/>
        <w:ind w:firstLine="360"/>
        <w:rPr>
          <w:rFonts w:ascii="Times New Roman" w:hAnsi="Times New Roman" w:cs="Times New Roman"/>
          <w:sz w:val="24"/>
          <w:szCs w:val="24"/>
        </w:rPr>
      </w:pPr>
      <w:commentRangeStart w:id="239"/>
      <w:r>
        <w:rPr>
          <w:rFonts w:ascii="Times New Roman" w:hAnsi="Times New Roman" w:cs="Times New Roman"/>
          <w:sz w:val="24"/>
          <w:szCs w:val="24"/>
        </w:rPr>
        <w:t xml:space="preserve">The </w:t>
      </w:r>
      <w:del w:id="240" w:author="bradcard" w:date="2018-11-01T15:16:00Z">
        <w:r w:rsidDel="008D16E7">
          <w:rPr>
            <w:rFonts w:ascii="Times New Roman" w:hAnsi="Times New Roman" w:cs="Times New Roman"/>
            <w:sz w:val="24"/>
            <w:szCs w:val="24"/>
          </w:rPr>
          <w:delText xml:space="preserve">most </w:delText>
        </w:r>
      </w:del>
      <w:ins w:id="241" w:author="bradcard" w:date="2018-11-01T15:16:00Z">
        <w:r w:rsidR="008D16E7">
          <w:rPr>
            <w:rFonts w:ascii="Times New Roman" w:hAnsi="Times New Roman" w:cs="Times New Roman"/>
            <w:sz w:val="24"/>
            <w:szCs w:val="24"/>
          </w:rPr>
          <w:t xml:space="preserve">first </w:t>
        </w:r>
      </w:ins>
      <w:del w:id="242" w:author="bradcard" w:date="2018-11-01T21:27:00Z">
        <w:r w:rsidDel="005F72A5">
          <w:rPr>
            <w:rFonts w:ascii="Times New Roman" w:hAnsi="Times New Roman" w:cs="Times New Roman"/>
            <w:sz w:val="24"/>
            <w:szCs w:val="24"/>
          </w:rPr>
          <w:delText xml:space="preserve">commonly </w:delText>
        </w:r>
      </w:del>
      <w:r>
        <w:rPr>
          <w:rFonts w:ascii="Times New Roman" w:hAnsi="Times New Roman" w:cs="Times New Roman"/>
          <w:sz w:val="24"/>
          <w:szCs w:val="24"/>
        </w:rPr>
        <w:t xml:space="preserve">used </w:t>
      </w:r>
      <w:del w:id="243" w:author="bradcard" w:date="2018-11-01T15:16:00Z">
        <w:r w:rsidDel="008D16E7">
          <w:rPr>
            <w:rFonts w:ascii="Times New Roman" w:hAnsi="Times New Roman" w:cs="Times New Roman"/>
            <w:sz w:val="24"/>
            <w:szCs w:val="24"/>
          </w:rPr>
          <w:delText xml:space="preserve">empirical </w:delText>
        </w:r>
      </w:del>
      <w:r>
        <w:rPr>
          <w:rFonts w:ascii="Times New Roman" w:hAnsi="Times New Roman" w:cs="Times New Roman"/>
          <w:sz w:val="24"/>
          <w:szCs w:val="24"/>
        </w:rPr>
        <w:t>method to measure</w:t>
      </w:r>
      <w:ins w:id="244" w:author="bradcard" w:date="2018-11-01T15:16:00Z">
        <w:r w:rsidR="008D16E7">
          <w:rPr>
            <w:rFonts w:ascii="Times New Roman" w:hAnsi="Times New Roman" w:cs="Times New Roman"/>
            <w:sz w:val="24"/>
            <w:szCs w:val="24"/>
          </w:rPr>
          <w:t xml:space="preserve"> ND and RFD is </w:t>
        </w:r>
      </w:ins>
      <w:del w:id="245" w:author="bradcard" w:date="2018-11-01T15:16:00Z">
        <w:r w:rsidDel="008D16E7">
          <w:rPr>
            <w:rFonts w:ascii="Times New Roman" w:hAnsi="Times New Roman" w:cs="Times New Roman"/>
            <w:sz w:val="24"/>
            <w:szCs w:val="24"/>
          </w:rPr>
          <w:delText xml:space="preserve"> </w:delText>
        </w:r>
        <w:r w:rsidRPr="00DF153E" w:rsidDel="008D16E7">
          <w:rPr>
            <w:rFonts w:ascii="Times New Roman" w:hAnsi="Times New Roman" w:cs="Times New Roman"/>
            <w:i/>
            <w:sz w:val="24"/>
            <w:szCs w:val="24"/>
            <w:lang w:eastAsia="zh-TW"/>
          </w:rPr>
          <w:delText>per capita</w:delText>
        </w:r>
        <w:r w:rsidDel="008D16E7">
          <w:rPr>
            <w:rFonts w:ascii="Times New Roman" w:hAnsi="Times New Roman" w:cs="Times New Roman"/>
            <w:sz w:val="24"/>
            <w:szCs w:val="24"/>
            <w:lang w:eastAsia="zh-TW"/>
          </w:rPr>
          <w:delText xml:space="preserve"> competition coefficients (</w:delText>
        </w:r>
        <w:r w:rsidRPr="005B0147" w:rsidDel="008D16E7">
          <w:rPr>
            <w:rFonts w:ascii="Times New Roman" w:hAnsi="Times New Roman" w:cs="Times New Roman"/>
            <w:i/>
            <w:sz w:val="24"/>
            <w:szCs w:val="24"/>
          </w:rPr>
          <w:delText>α</w:delText>
        </w:r>
        <w:r w:rsidRPr="00DF153E" w:rsidDel="008D16E7">
          <w:rPr>
            <w:rFonts w:ascii="Times New Roman" w:hAnsi="Times New Roman" w:cs="Times New Roman"/>
            <w:sz w:val="24"/>
            <w:szCs w:val="24"/>
          </w:rPr>
          <w:delText>)</w:delText>
        </w:r>
        <w:r w:rsidDel="008D16E7">
          <w:rPr>
            <w:rFonts w:ascii="Times New Roman" w:hAnsi="Times New Roman" w:cs="Times New Roman"/>
            <w:sz w:val="24"/>
            <w:szCs w:val="24"/>
          </w:rPr>
          <w:delText xml:space="preserve"> is the </w:delText>
        </w:r>
      </w:del>
      <w:r>
        <w:rPr>
          <w:rFonts w:ascii="Times New Roman" w:hAnsi="Times New Roman" w:cs="Times New Roman"/>
          <w:sz w:val="24"/>
          <w:szCs w:val="24"/>
        </w:rPr>
        <w:t xml:space="preserve">negative frequency </w:t>
      </w:r>
      <w:ins w:id="246" w:author="Godwin, Casey" w:date="2018-10-22T16:04:00Z">
        <w:r w:rsidR="00F44A42">
          <w:rPr>
            <w:rFonts w:ascii="Times New Roman" w:hAnsi="Times New Roman" w:cs="Times New Roman"/>
            <w:sz w:val="24"/>
            <w:szCs w:val="24"/>
          </w:rPr>
          <w:t xml:space="preserve">dependence </w:t>
        </w:r>
      </w:ins>
      <w:del w:id="247" w:author="bradcard" w:date="2018-11-01T21:27:00Z">
        <w:r w:rsidDel="005F72A5">
          <w:rPr>
            <w:rFonts w:ascii="Times New Roman" w:hAnsi="Times New Roman" w:cs="Times New Roman"/>
            <w:sz w:val="24"/>
            <w:szCs w:val="24"/>
          </w:rPr>
          <w:delText xml:space="preserve">method </w:delText>
        </w:r>
        <w:commentRangeEnd w:id="239"/>
        <w:r w:rsidR="00F44A42" w:rsidDel="005F72A5">
          <w:rPr>
            <w:rStyle w:val="CommentReference"/>
          </w:rPr>
          <w:commentReference w:id="239"/>
        </w:r>
      </w:del>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248" w:author="Godwin, Casey" w:date="2018-10-22T16:04:00Z">
        <w:del w:id="249" w:author="bradcard" w:date="2018-11-01T21:27:00Z">
          <w:r w:rsidR="00F44A42" w:rsidDel="005F72A5">
            <w:rPr>
              <w:rFonts w:ascii="Times New Roman" w:hAnsi="Times New Roman" w:cs="Times New Roman"/>
              <w:sz w:val="24"/>
              <w:szCs w:val="24"/>
            </w:rPr>
            <w:delText>The n</w:delText>
          </w:r>
        </w:del>
      </w:ins>
      <w:ins w:id="250" w:author="bradcard" w:date="2018-11-01T21:27:00Z">
        <w:r w:rsidR="005F72A5">
          <w:rPr>
            <w:rFonts w:ascii="Times New Roman" w:hAnsi="Times New Roman" w:cs="Times New Roman"/>
            <w:sz w:val="24"/>
            <w:szCs w:val="24"/>
          </w:rPr>
          <w:t>N</w:t>
        </w:r>
      </w:ins>
      <w:ins w:id="251" w:author="Godwin, Casey" w:date="2018-10-22T16:04:00Z">
        <w:r w:rsidR="00F44A42">
          <w:rPr>
            <w:rFonts w:ascii="Times New Roman" w:hAnsi="Times New Roman" w:cs="Times New Roman"/>
            <w:sz w:val="24"/>
            <w:szCs w:val="24"/>
          </w:rPr>
          <w:t xml:space="preserve">egative frequency dependence </w:t>
        </w:r>
      </w:ins>
      <w:ins w:id="252" w:author="bradcard" w:date="2018-11-01T21:28:00Z">
        <w:r w:rsidR="005F72A5">
          <w:rPr>
            <w:rFonts w:ascii="Times New Roman" w:hAnsi="Times New Roman" w:cs="Times New Roman"/>
            <w:sz w:val="24"/>
            <w:szCs w:val="24"/>
          </w:rPr>
          <w:t>quantifies</w:t>
        </w:r>
      </w:ins>
      <w:ins w:id="253" w:author="Godwin, Casey" w:date="2018-10-22T16:05:00Z">
        <w:del w:id="254" w:author="bradcard" w:date="2018-11-01T21:28:00Z">
          <w:r w:rsidR="00F44A42" w:rsidDel="005F72A5">
            <w:rPr>
              <w:rFonts w:ascii="Times New Roman" w:hAnsi="Times New Roman" w:cs="Times New Roman"/>
              <w:sz w:val="24"/>
              <w:szCs w:val="24"/>
            </w:rPr>
            <w:delText>uses</w:delText>
          </w:r>
        </w:del>
        <w:r w:rsidR="00F44A42">
          <w:rPr>
            <w:rFonts w:ascii="Times New Roman" w:hAnsi="Times New Roman" w:cs="Times New Roman"/>
            <w:sz w:val="24"/>
            <w:szCs w:val="24"/>
          </w:rPr>
          <w:t xml:space="preserve"> the relationship between a species’ frequency in a community (individuals of species 1 / total individuals of all species)</w:t>
        </w:r>
      </w:ins>
      <w:ins w:id="255" w:author="Godwin, Casey" w:date="2018-10-22T16:04:00Z">
        <w:r w:rsidR="00F44A42">
          <w:rPr>
            <w:rFonts w:ascii="Times New Roman" w:hAnsi="Times New Roman" w:cs="Times New Roman"/>
            <w:sz w:val="24"/>
            <w:szCs w:val="24"/>
          </w:rPr>
          <w:t xml:space="preserve"> </w:t>
        </w:r>
      </w:ins>
      <w:ins w:id="256" w:author="Godwin, Casey" w:date="2018-10-22T16:06:00Z">
        <w:r w:rsidR="00F44A42">
          <w:rPr>
            <w:rFonts w:ascii="Times New Roman" w:hAnsi="Times New Roman" w:cs="Times New Roman"/>
            <w:sz w:val="24"/>
            <w:szCs w:val="24"/>
          </w:rPr>
          <w:t xml:space="preserve">and its growth rate </w:t>
        </w:r>
      </w:ins>
      <w:ins w:id="257" w:author="Godwin, Casey" w:date="2018-10-22T16:04:00Z">
        <w:r w:rsidR="00F44A42">
          <w:rPr>
            <w:rFonts w:ascii="Times New Roman" w:hAnsi="Times New Roman" w:cs="Times New Roman"/>
            <w:sz w:val="24"/>
            <w:szCs w:val="24"/>
          </w:rPr>
          <w:t>to predict w</w:t>
        </w:r>
      </w:ins>
      <w:ins w:id="258" w:author="Godwin, Casey" w:date="2018-10-22T16:06:00Z">
        <w:r w:rsidR="00F44A42">
          <w:rPr>
            <w:rFonts w:ascii="Times New Roman" w:hAnsi="Times New Roman" w:cs="Times New Roman"/>
            <w:sz w:val="24"/>
            <w:szCs w:val="24"/>
          </w:rPr>
          <w:t>h</w:t>
        </w:r>
      </w:ins>
      <w:ins w:id="259" w:author="Godwin, Casey" w:date="2018-10-22T16:04:00Z">
        <w:r w:rsidR="00F44A42">
          <w:rPr>
            <w:rFonts w:ascii="Times New Roman" w:hAnsi="Times New Roman" w:cs="Times New Roman"/>
            <w:sz w:val="24"/>
            <w:szCs w:val="24"/>
          </w:rPr>
          <w:t xml:space="preserve">ether both species will have positive growth rates when rare in a </w:t>
        </w:r>
      </w:ins>
      <w:ins w:id="260" w:author="Godwin, Casey" w:date="2018-10-22T16:05:00Z">
        <w:r w:rsidR="00F44A42">
          <w:rPr>
            <w:rFonts w:ascii="Times New Roman" w:hAnsi="Times New Roman" w:cs="Times New Roman"/>
            <w:sz w:val="24"/>
            <w:szCs w:val="24"/>
          </w:rPr>
          <w:t>community</w:t>
        </w:r>
      </w:ins>
      <w:ins w:id="261" w:author="bradcard" w:date="2018-11-01T21:28:00Z">
        <w:r w:rsidR="005F72A5">
          <w:rPr>
            <w:rFonts w:ascii="Times New Roman" w:hAnsi="Times New Roman" w:cs="Times New Roman"/>
            <w:sz w:val="24"/>
            <w:szCs w:val="24"/>
          </w:rPr>
          <w:t>. Thus</w:t>
        </w:r>
      </w:ins>
      <w:ins w:id="262" w:author="Godwin, Casey" w:date="2018-10-22T16:05:00Z">
        <w:r w:rsidR="00F44A42">
          <w:rPr>
            <w:rFonts w:ascii="Times New Roman" w:hAnsi="Times New Roman" w:cs="Times New Roman"/>
            <w:sz w:val="24"/>
            <w:szCs w:val="24"/>
          </w:rPr>
          <w:t>,</w:t>
        </w:r>
      </w:ins>
      <w:ins w:id="263" w:author="bradcard" w:date="2018-11-01T21:28:00Z">
        <w:r w:rsidR="005F72A5">
          <w:rPr>
            <w:rFonts w:ascii="Times New Roman" w:hAnsi="Times New Roman" w:cs="Times New Roman"/>
            <w:sz w:val="24"/>
            <w:szCs w:val="24"/>
          </w:rPr>
          <w:t xml:space="preserve"> negative frequency dependence is a measure of </w:t>
        </w:r>
      </w:ins>
      <w:ins w:id="264" w:author="Godwin, Casey" w:date="2018-10-22T16:05:00Z">
        <w:del w:id="265" w:author="bradcard" w:date="2018-11-01T21:28:00Z">
          <w:r w:rsidR="00F44A42" w:rsidDel="005F72A5">
            <w:rPr>
              <w:rFonts w:ascii="Times New Roman" w:hAnsi="Times New Roman" w:cs="Times New Roman"/>
              <w:sz w:val="24"/>
              <w:szCs w:val="24"/>
            </w:rPr>
            <w:delText xml:space="preserve"> thus they are </w:delText>
          </w:r>
        </w:del>
        <w:r w:rsidR="00F44A42">
          <w:rPr>
            <w:rFonts w:ascii="Times New Roman" w:hAnsi="Times New Roman" w:cs="Times New Roman"/>
            <w:sz w:val="24"/>
            <w:szCs w:val="24"/>
          </w:rPr>
          <w:t>mutual</w:t>
        </w:r>
        <w:del w:id="266" w:author="bradcard" w:date="2018-11-01T21:28:00Z">
          <w:r w:rsidR="00F44A42" w:rsidDel="005F72A5">
            <w:rPr>
              <w:rFonts w:ascii="Times New Roman" w:hAnsi="Times New Roman" w:cs="Times New Roman"/>
              <w:sz w:val="24"/>
              <w:szCs w:val="24"/>
            </w:rPr>
            <w:delText>ly</w:delText>
          </w:r>
        </w:del>
        <w:r w:rsidR="00F44A42">
          <w:rPr>
            <w:rFonts w:ascii="Times New Roman" w:hAnsi="Times New Roman" w:cs="Times New Roman"/>
            <w:sz w:val="24"/>
            <w:szCs w:val="24"/>
          </w:rPr>
          <w:t xml:space="preserve"> invasib</w:t>
        </w:r>
      </w:ins>
      <w:ins w:id="267" w:author="bradcard" w:date="2018-11-01T21:28:00Z">
        <w:r w:rsidR="005F72A5">
          <w:rPr>
            <w:rFonts w:ascii="Times New Roman" w:hAnsi="Times New Roman" w:cs="Times New Roman"/>
            <w:sz w:val="24"/>
            <w:szCs w:val="24"/>
          </w:rPr>
          <w:t>ility</w:t>
        </w:r>
      </w:ins>
      <w:ins w:id="268" w:author="Godwin, Casey" w:date="2018-10-22T16:05:00Z">
        <w:del w:id="269" w:author="bradcard" w:date="2018-11-01T21:28:00Z">
          <w:r w:rsidR="00F44A42" w:rsidDel="005F72A5">
            <w:rPr>
              <w:rFonts w:ascii="Times New Roman" w:hAnsi="Times New Roman" w:cs="Times New Roman"/>
              <w:sz w:val="24"/>
              <w:szCs w:val="24"/>
            </w:rPr>
            <w:delText>le</w:delText>
          </w:r>
        </w:del>
      </w:ins>
      <w:ins w:id="270" w:author="Godwin, Casey" w:date="2018-10-22T16:06:00Z">
        <w:r w:rsidR="00F44A42">
          <w:rPr>
            <w:rFonts w:ascii="Times New Roman" w:hAnsi="Times New Roman" w:cs="Times New Roman"/>
            <w:sz w:val="24"/>
            <w:szCs w:val="24"/>
          </w:rPr>
          <w:t xml:space="preserve">. </w:t>
        </w:r>
      </w:ins>
      <w:r>
        <w:rPr>
          <w:rFonts w:ascii="Times New Roman" w:hAnsi="Times New Roman" w:cs="Times New Roman"/>
          <w:sz w:val="24"/>
          <w:szCs w:val="24"/>
        </w:rPr>
        <w:t xml:space="preserve">One key assumption of </w:t>
      </w:r>
      <w:del w:id="271" w:author="bradcard" w:date="2018-11-01T21:28:00Z">
        <w:r w:rsidDel="005F72A5">
          <w:rPr>
            <w:rFonts w:ascii="Times New Roman" w:hAnsi="Times New Roman" w:cs="Times New Roman"/>
            <w:sz w:val="24"/>
            <w:szCs w:val="24"/>
          </w:rPr>
          <w:delText xml:space="preserve">NFD </w:delText>
        </w:r>
      </w:del>
      <w:ins w:id="272" w:author="bradcard" w:date="2018-11-01T21:28:00Z">
        <w:r w:rsidR="005F72A5">
          <w:rPr>
            <w:rFonts w:ascii="Times New Roman" w:hAnsi="Times New Roman" w:cs="Times New Roman"/>
            <w:sz w:val="24"/>
            <w:szCs w:val="24"/>
          </w:rPr>
          <w:t>the negative frequency dependence</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method is that a community </w:t>
      </w:r>
      <w:del w:id="273" w:author="bradcard" w:date="2018-11-01T21:29:00Z">
        <w:r w:rsidDel="005F72A5">
          <w:rPr>
            <w:rFonts w:ascii="Times New Roman" w:hAnsi="Times New Roman" w:cs="Times New Roman"/>
            <w:sz w:val="24"/>
            <w:szCs w:val="24"/>
          </w:rPr>
          <w:delText xml:space="preserve">is </w:delText>
        </w:r>
      </w:del>
      <w:ins w:id="274" w:author="bradcard" w:date="2018-11-01T21:29:00Z">
        <w:r w:rsidR="005F72A5">
          <w:rPr>
            <w:rFonts w:ascii="Times New Roman" w:hAnsi="Times New Roman" w:cs="Times New Roman"/>
            <w:sz w:val="24"/>
            <w:szCs w:val="24"/>
          </w:rPr>
          <w:t>must be</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saturated with respect to </w:t>
      </w:r>
      <w:ins w:id="275" w:author="bradcard" w:date="2018-11-01T21:29:00Z">
        <w:r w:rsidR="005F72A5">
          <w:rPr>
            <w:rFonts w:ascii="Times New Roman" w:hAnsi="Times New Roman" w:cs="Times New Roman"/>
            <w:sz w:val="24"/>
            <w:szCs w:val="24"/>
          </w:rPr>
          <w:t xml:space="preserve">density or </w:t>
        </w:r>
      </w:ins>
      <w:r>
        <w:rPr>
          <w:rFonts w:ascii="Times New Roman" w:hAnsi="Times New Roman" w:cs="Times New Roman"/>
          <w:sz w:val="24"/>
          <w:szCs w:val="24"/>
        </w:rPr>
        <w:t>biomass, s</w:t>
      </w:r>
      <w:ins w:id="276" w:author="bradcard" w:date="2018-11-01T21:29:00Z">
        <w:r w:rsidR="005F72A5">
          <w:rPr>
            <w:rFonts w:ascii="Times New Roman" w:hAnsi="Times New Roman" w:cs="Times New Roman"/>
            <w:sz w:val="24"/>
            <w:szCs w:val="24"/>
          </w:rPr>
          <w:t xml:space="preserve">uch </w:t>
        </w:r>
      </w:ins>
      <w:del w:id="277" w:author="bradcard" w:date="2018-11-01T21:29:00Z">
        <w:r w:rsidDel="005F72A5">
          <w:rPr>
            <w:rFonts w:ascii="Times New Roman" w:hAnsi="Times New Roman" w:cs="Times New Roman"/>
            <w:sz w:val="24"/>
            <w:szCs w:val="24"/>
          </w:rPr>
          <w:delText>o</w:delText>
        </w:r>
      </w:del>
      <w:ins w:id="278" w:author="bradcard" w:date="2018-11-01T21:29:00Z">
        <w:r w:rsidR="005F72A5">
          <w:rPr>
            <w:rFonts w:ascii="Times New Roman" w:hAnsi="Times New Roman" w:cs="Times New Roman"/>
            <w:sz w:val="24"/>
            <w:szCs w:val="24"/>
          </w:rPr>
          <w:t>that</w:t>
        </w:r>
      </w:ins>
      <w:r>
        <w:rPr>
          <w:rFonts w:ascii="Times New Roman" w:hAnsi="Times New Roman" w:cs="Times New Roman"/>
          <w:sz w:val="24"/>
          <w:szCs w:val="24"/>
        </w:rPr>
        <w:t xml:space="preserve"> all the resources or niche</w:t>
      </w:r>
      <w:ins w:id="279" w:author="bradcard" w:date="2018-11-01T21:29:00Z">
        <w:r w:rsidR="005F72A5">
          <w:rPr>
            <w:rFonts w:ascii="Times New Roman" w:hAnsi="Times New Roman" w:cs="Times New Roman"/>
            <w:sz w:val="24"/>
            <w:szCs w:val="24"/>
          </w:rPr>
          <w:t>s</w:t>
        </w:r>
      </w:ins>
      <w:r>
        <w:rPr>
          <w:rFonts w:ascii="Times New Roman" w:hAnsi="Times New Roman" w:cs="Times New Roman"/>
          <w:sz w:val="24"/>
          <w:szCs w:val="24"/>
        </w:rPr>
        <w:t xml:space="preserve"> are being occupied by either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or it</w:t>
      </w:r>
      <w:ins w:id="280" w:author="bradcard" w:date="2018-11-01T21:29:00Z">
        <w:r w:rsidR="005F72A5">
          <w:rPr>
            <w:rFonts w:ascii="Times New Roman" w:hAnsi="Times New Roman" w:cs="Times New Roman"/>
            <w:sz w:val="24"/>
            <w:szCs w:val="24"/>
          </w:rPr>
          <w:t>s</w:t>
        </w:r>
      </w:ins>
      <w:r>
        <w:rPr>
          <w:rFonts w:ascii="Times New Roman" w:hAnsi="Times New Roman" w:cs="Times New Roman"/>
          <w:sz w:val="24"/>
          <w:szCs w:val="24"/>
        </w:rPr>
        <w:t xml:space="preserve">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frees </w:t>
      </w:r>
      <w:del w:id="281" w:author="bradcard" w:date="2018-11-01T21:29:00Z">
        <w:r w:rsidDel="005F72A5">
          <w:rPr>
            <w:rFonts w:ascii="Times New Roman" w:hAnsi="Times New Roman" w:cs="Times New Roman"/>
            <w:sz w:val="24"/>
            <w:szCs w:val="24"/>
          </w:rPr>
          <w:delText xml:space="preserve">the </w:delText>
        </w:r>
      </w:del>
      <w:r>
        <w:rPr>
          <w:rFonts w:ascii="Times New Roman" w:hAnsi="Times New Roman" w:cs="Times New Roman"/>
          <w:sz w:val="24"/>
          <w:szCs w:val="24"/>
        </w:rPr>
        <w:t xml:space="preserve">resources for </w:t>
      </w:r>
      <w:ins w:id="282" w:author="bradcard" w:date="2018-11-01T21:29:00Z">
        <w:r w:rsidR="005F72A5">
          <w:rPr>
            <w:rFonts w:ascii="Times New Roman" w:hAnsi="Times New Roman" w:cs="Times New Roman"/>
            <w:sz w:val="24"/>
            <w:szCs w:val="24"/>
          </w:rPr>
          <w:t xml:space="preserve">use by </w:t>
        </w:r>
      </w:ins>
      <w:r>
        <w:rPr>
          <w:rFonts w:ascii="Times New Roman" w:hAnsi="Times New Roman" w:cs="Times New Roman"/>
          <w:sz w:val="24"/>
          <w:szCs w:val="24"/>
        </w:rPr>
        <w:t xml:space="preserve">its competitor, which increases in abundance. Therefore, decreasing the frequency of focal species </w:t>
      </w:r>
      <w:r w:rsidRPr="00B105BA">
        <w:rPr>
          <w:rFonts w:ascii="Times New Roman" w:hAnsi="Times New Roman" w:cs="Times New Roman"/>
          <w:i/>
          <w:sz w:val="24"/>
          <w:szCs w:val="24"/>
        </w:rPr>
        <w:t>i</w:t>
      </w:r>
      <w:r>
        <w:rPr>
          <w:rFonts w:ascii="Times New Roman" w:hAnsi="Times New Roman" w:cs="Times New Roman"/>
          <w:sz w:val="24"/>
          <w:szCs w:val="24"/>
        </w:rPr>
        <w:t xml:space="preserve"> means </w:t>
      </w:r>
      <w:del w:id="283" w:author="bradcard" w:date="2018-11-01T21:30:00Z">
        <w:r w:rsidDel="005F72A5">
          <w:rPr>
            <w:rFonts w:ascii="Times New Roman" w:hAnsi="Times New Roman" w:cs="Times New Roman"/>
            <w:sz w:val="24"/>
            <w:szCs w:val="24"/>
          </w:rPr>
          <w:delText xml:space="preserve">the focal species </w:delText>
        </w:r>
        <w:r w:rsidRPr="004F2DE7" w:rsidDel="005F72A5">
          <w:rPr>
            <w:rFonts w:ascii="Times New Roman" w:hAnsi="Times New Roman" w:cs="Times New Roman"/>
            <w:i/>
            <w:sz w:val="24"/>
            <w:szCs w:val="24"/>
          </w:rPr>
          <w:delText>i</w:delText>
        </w:r>
        <w:r w:rsidDel="005F72A5">
          <w:rPr>
            <w:rFonts w:ascii="Times New Roman" w:hAnsi="Times New Roman" w:cs="Times New Roman"/>
            <w:sz w:val="24"/>
            <w:szCs w:val="24"/>
          </w:rPr>
          <w:delText xml:space="preserve"> </w:delText>
        </w:r>
      </w:del>
      <w:ins w:id="284" w:author="bradcard" w:date="2018-11-01T21:30:00Z">
        <w:r w:rsidR="005F72A5">
          <w:rPr>
            <w:rFonts w:ascii="Times New Roman" w:hAnsi="Times New Roman" w:cs="Times New Roman"/>
            <w:sz w:val="24"/>
            <w:szCs w:val="24"/>
          </w:rPr>
          <w:t xml:space="preserve">it </w:t>
        </w:r>
      </w:ins>
      <w:ins w:id="285" w:author="Godwin, Casey" w:date="2018-10-24T07:09:00Z">
        <w:r w:rsidR="00FE21F6">
          <w:rPr>
            <w:rFonts w:ascii="Times New Roman" w:hAnsi="Times New Roman" w:cs="Times New Roman"/>
            <w:sz w:val="24"/>
            <w:szCs w:val="24"/>
          </w:rPr>
          <w:t xml:space="preserve">experiences less intraspecific competition and more interspecific competition. </w:t>
        </w:r>
      </w:ins>
      <w:del w:id="286" w:author="Godwin, Casey" w:date="2018-10-24T07:09:00Z">
        <w:r w:rsidDel="00FE21F6">
          <w:rPr>
            <w:rFonts w:ascii="Times New Roman" w:hAnsi="Times New Roman" w:cs="Times New Roman"/>
            <w:sz w:val="24"/>
            <w:szCs w:val="24"/>
          </w:rPr>
          <w:delText xml:space="preserve">are competing with less individuals of its </w:delText>
        </w:r>
      </w:del>
      <w:del w:id="287" w:author="Godwin, Casey" w:date="2018-10-24T07:08:00Z">
        <w:r w:rsidDel="00FE21F6">
          <w:rPr>
            <w:rFonts w:ascii="Times New Roman" w:hAnsi="Times New Roman" w:cs="Times New Roman"/>
            <w:sz w:val="24"/>
            <w:szCs w:val="24"/>
          </w:rPr>
          <w:delText>own kind</w:delText>
        </w:r>
      </w:del>
      <w:del w:id="288" w:author="Godwin, Casey" w:date="2018-10-24T07:09:00Z">
        <w:r w:rsidDel="00FE21F6">
          <w:rPr>
            <w:rFonts w:ascii="Times New Roman" w:hAnsi="Times New Roman" w:cs="Times New Roman"/>
            <w:sz w:val="24"/>
            <w:szCs w:val="24"/>
          </w:rPr>
          <w:delText xml:space="preserve"> than individual of the competitor. </w:delText>
        </w:r>
      </w:del>
      <w:r>
        <w:rPr>
          <w:rFonts w:ascii="Times New Roman" w:hAnsi="Times New Roman" w:cs="Times New Roman"/>
          <w:sz w:val="24"/>
          <w:szCs w:val="24"/>
        </w:rPr>
        <w:t>I</w:t>
      </w:r>
      <w:r w:rsidRPr="00B0403D">
        <w:rPr>
          <w:rFonts w:ascii="Times New Roman" w:hAnsi="Times New Roman" w:cs="Times New Roman"/>
          <w:sz w:val="24"/>
          <w:szCs w:val="24"/>
        </w:rPr>
        <w:t>f</w:t>
      </w:r>
      <w:r>
        <w:rPr>
          <w:rFonts w:ascii="Times New Roman" w:hAnsi="Times New Roman" w:cs="Times New Roman"/>
          <w:sz w:val="24"/>
          <w:szCs w:val="24"/>
        </w:rPr>
        <w:t xml:space="preserve"> </w:t>
      </w:r>
      <w:del w:id="289" w:author="Godwin, Casey" w:date="2018-10-24T07:10:00Z">
        <w:r w:rsidRPr="00B0403D" w:rsidDel="00FE21F6">
          <w:rPr>
            <w:rFonts w:ascii="Times New Roman" w:hAnsi="Times New Roman" w:cs="Times New Roman"/>
            <w:sz w:val="24"/>
            <w:szCs w:val="24"/>
          </w:rPr>
          <w:delText xml:space="preserve">the focal species </w:delText>
        </w:r>
        <w:r w:rsidRPr="008F5F30" w:rsidDel="00FE21F6">
          <w:rPr>
            <w:rFonts w:ascii="Times New Roman" w:hAnsi="Times New Roman" w:cs="Times New Roman"/>
            <w:i/>
            <w:sz w:val="24"/>
            <w:szCs w:val="24"/>
          </w:rPr>
          <w:delText>i</w:delText>
        </w:r>
        <w:r w:rsidRPr="00B0403D" w:rsidDel="00FE21F6">
          <w:rPr>
            <w:rFonts w:ascii="Times New Roman" w:hAnsi="Times New Roman" w:cs="Times New Roman"/>
            <w:sz w:val="24"/>
            <w:szCs w:val="24"/>
          </w:rPr>
          <w:delText xml:space="preserve"> </w:delText>
        </w:r>
        <w:r w:rsidDel="00FE21F6">
          <w:rPr>
            <w:rFonts w:ascii="Times New Roman" w:hAnsi="Times New Roman" w:cs="Times New Roman"/>
            <w:sz w:val="24"/>
            <w:szCs w:val="24"/>
          </w:rPr>
          <w:delText>is more limited by its</w:delText>
        </w:r>
      </w:del>
      <w:del w:id="290" w:author="Godwin, Casey" w:date="2018-10-22T16:06:00Z">
        <w:r w:rsidDel="00257A11">
          <w:rPr>
            <w:rFonts w:ascii="Times New Roman" w:hAnsi="Times New Roman" w:cs="Times New Roman"/>
            <w:sz w:val="24"/>
            <w:szCs w:val="24"/>
          </w:rPr>
          <w:delText xml:space="preserve"> own</w:delText>
        </w:r>
      </w:del>
      <w:del w:id="291" w:author="Godwin, Casey" w:date="2018-10-24T07:10:00Z">
        <w:r w:rsidDel="00FE21F6">
          <w:rPr>
            <w:rFonts w:ascii="Times New Roman" w:hAnsi="Times New Roman" w:cs="Times New Roman"/>
            <w:sz w:val="24"/>
            <w:szCs w:val="24"/>
          </w:rPr>
          <w:delText xml:space="preserve"> than by </w:delText>
        </w:r>
        <w:r w:rsidRPr="00B0403D" w:rsidDel="00FE21F6">
          <w:rPr>
            <w:rFonts w:ascii="Times New Roman" w:hAnsi="Times New Roman" w:cs="Times New Roman"/>
            <w:sz w:val="24"/>
            <w:szCs w:val="24"/>
          </w:rPr>
          <w:delText>its competitor</w:delText>
        </w:r>
        <w:r w:rsidDel="00FE21F6">
          <w:rPr>
            <w:rFonts w:ascii="Times New Roman" w:hAnsi="Times New Roman" w:cs="Times New Roman"/>
            <w:sz w:val="24"/>
            <w:szCs w:val="24"/>
          </w:rPr>
          <w:delText>, i.e.</w:delText>
        </w:r>
      </w:del>
      <w:r w:rsidRPr="00B0403D">
        <w:rPr>
          <w:rFonts w:ascii="Times New Roman" w:hAnsi="Times New Roman" w:cs="Times New Roman"/>
          <w:sz w:val="24"/>
          <w:szCs w:val="24"/>
        </w:rPr>
        <w:t xml:space="preserve"> the intra-specific competition coefficient is greater than the inter-specific competition coefficient, </w:t>
      </w:r>
      <w:ins w:id="292" w:author="Godwin, Casey" w:date="2018-10-24T07:11:00Z">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ins>
      <w:del w:id="293" w:author="Godwin, Casey" w:date="2018-10-24T07:11:00Z">
        <w:r w:rsidDel="00FE21F6">
          <w:rPr>
            <w:rFonts w:ascii="Times New Roman" w:hAnsi="Times New Roman" w:cs="Times New Roman" w:hint="eastAsia"/>
            <w:sz w:val="24"/>
            <w:szCs w:val="24"/>
            <w:lang w:eastAsia="zh-TW"/>
          </w:rPr>
          <w:delText xml:space="preserve">increasing </w:delText>
        </w:r>
        <w:r w:rsidRPr="00B0403D" w:rsidDel="00FE21F6">
          <w:rPr>
            <w:rFonts w:ascii="Times New Roman" w:hAnsi="Times New Roman" w:cs="Times New Roman"/>
            <w:sz w:val="24"/>
            <w:szCs w:val="24"/>
          </w:rPr>
          <w:delText xml:space="preserve">relative frequency </w:delText>
        </w:r>
      </w:del>
      <w:r w:rsidRPr="00B0403D">
        <w:rPr>
          <w:rFonts w:ascii="Times New Roman" w:hAnsi="Times New Roman" w:cs="Times New Roman"/>
          <w:sz w:val="24"/>
          <w:szCs w:val="24"/>
        </w:rPr>
        <w:t xml:space="preserve">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del w:id="294" w:author="Godwin, Casey" w:date="2018-10-24T07:11:00Z">
        <w:r w:rsidDel="00FE21F6">
          <w:rPr>
            <w:rFonts w:ascii="Times New Roman" w:hAnsi="Times New Roman" w:cs="Times New Roman"/>
            <w:sz w:val="24"/>
            <w:szCs w:val="24"/>
          </w:rPr>
          <w:delText>should decrease</w:delText>
        </w:r>
        <w:r w:rsidRPr="00B0403D" w:rsidDel="00FE21F6">
          <w:rPr>
            <w:rFonts w:ascii="Times New Roman" w:hAnsi="Times New Roman" w:cs="Times New Roman"/>
            <w:sz w:val="24"/>
            <w:szCs w:val="24"/>
          </w:rPr>
          <w:delText xml:space="preserve"> its own </w:delText>
        </w:r>
        <w:r w:rsidRPr="008F5F30" w:rsidDel="00FE21F6">
          <w:rPr>
            <w:rFonts w:ascii="Times New Roman" w:hAnsi="Times New Roman" w:cs="Times New Roman"/>
            <w:i/>
            <w:sz w:val="24"/>
            <w:szCs w:val="24"/>
          </w:rPr>
          <w:delText xml:space="preserve">per capita </w:delText>
        </w:r>
        <w:r w:rsidRPr="00B0403D" w:rsidDel="00FE21F6">
          <w:rPr>
            <w:rFonts w:ascii="Times New Roman" w:hAnsi="Times New Roman" w:cs="Times New Roman"/>
            <w:sz w:val="24"/>
            <w:szCs w:val="24"/>
          </w:rPr>
          <w:delText>growth rate</w:delText>
        </w:r>
        <w:r w:rsidDel="00FE21F6">
          <w:rPr>
            <w:rFonts w:ascii="Times New Roman" w:hAnsi="Times New Roman" w:cs="Times New Roman"/>
            <w:sz w:val="24"/>
            <w:szCs w:val="24"/>
          </w:rPr>
          <w:delText xml:space="preserve"> and frequency should thus have a negative slope</w:delText>
        </w:r>
      </w:del>
      <w:ins w:id="295" w:author="Godwin, Casey" w:date="2018-10-24T07:11:00Z">
        <w:r w:rsidR="00FE21F6">
          <w:rPr>
            <w:rFonts w:ascii="Times New Roman" w:hAnsi="Times New Roman" w:cs="Times New Roman"/>
            <w:sz w:val="24"/>
            <w:szCs w:val="24"/>
          </w:rPr>
          <w:t>will be negatively related to its frequency</w:t>
        </w:r>
      </w:ins>
      <w:ins w:id="296" w:author="Godwin, Casey" w:date="2018-10-24T07:12:00Z">
        <w:r w:rsidR="00FE21F6">
          <w:rPr>
            <w:rFonts w:ascii="Times New Roman" w:hAnsi="Times New Roman" w:cs="Times New Roman"/>
            <w:sz w:val="24"/>
            <w:szCs w:val="24"/>
          </w:rPr>
          <w:t xml:space="preserve"> (</w:t>
        </w:r>
        <w:del w:id="297" w:author="bradcard" w:date="2018-11-01T21:30:00Z">
          <w:r w:rsidR="00FE21F6" w:rsidDel="005F72A5">
            <w:rPr>
              <w:rFonts w:ascii="Times New Roman" w:hAnsi="Times New Roman" w:cs="Times New Roman"/>
              <w:sz w:val="24"/>
              <w:szCs w:val="24"/>
            </w:rPr>
            <w:delText xml:space="preserve">negative frequency dependence, </w:delText>
          </w:r>
        </w:del>
        <w:r w:rsidR="00FE21F6">
          <w:rPr>
            <w:rFonts w:ascii="Times New Roman" w:hAnsi="Times New Roman" w:cs="Times New Roman"/>
            <w:sz w:val="24"/>
            <w:szCs w:val="24"/>
          </w:rPr>
          <w:t>Figure 3)</w:t>
        </w:r>
      </w:ins>
      <w:r>
        <w:rPr>
          <w:rFonts w:ascii="Times New Roman" w:hAnsi="Times New Roman" w:cs="Times New Roman"/>
          <w:sz w:val="24"/>
          <w:szCs w:val="24"/>
        </w:rPr>
        <w:t xml:space="preserve">. If </w:t>
      </w:r>
      <w:del w:id="298" w:author="Godwin, Casey" w:date="2018-10-24T07:13:00Z">
        <w:r w:rsidDel="00FE21F6">
          <w:rPr>
            <w:rFonts w:ascii="Times New Roman" w:hAnsi="Times New Roman" w:cs="Times New Roman"/>
            <w:sz w:val="24"/>
            <w:szCs w:val="24"/>
          </w:rPr>
          <w:delText xml:space="preserve">inter-specific competition is greater than intra-specific competition, </w:delText>
        </w:r>
      </w:del>
      <w:r>
        <w:rPr>
          <w:rFonts w:ascii="Times New Roman" w:hAnsi="Times New Roman" w:cs="Times New Roman"/>
          <w:sz w:val="24"/>
          <w:szCs w:val="24"/>
        </w:rPr>
        <w:t>frequency dependenc</w:t>
      </w:r>
      <w:ins w:id="299" w:author="Godwin, Casey" w:date="2018-10-24T07:13:00Z">
        <w:r w:rsidR="00FE21F6">
          <w:rPr>
            <w:rFonts w:ascii="Times New Roman" w:hAnsi="Times New Roman" w:cs="Times New Roman"/>
            <w:sz w:val="24"/>
            <w:szCs w:val="24"/>
          </w:rPr>
          <w:t>e is negative for both species</w:t>
        </w:r>
      </w:ins>
      <w:del w:id="300" w:author="Godwin, Casey" w:date="2018-10-24T07:13:00Z">
        <w:r w:rsidDel="00FE21F6">
          <w:rPr>
            <w:rFonts w:ascii="Times New Roman" w:hAnsi="Times New Roman" w:cs="Times New Roman"/>
            <w:sz w:val="24"/>
            <w:szCs w:val="24"/>
          </w:rPr>
          <w:delText>y</w:delText>
        </w:r>
        <w:r w:rsidDel="005546E3">
          <w:rPr>
            <w:rFonts w:ascii="Times New Roman" w:hAnsi="Times New Roman" w:cs="Times New Roman"/>
            <w:sz w:val="24"/>
            <w:szCs w:val="24"/>
          </w:rPr>
          <w:delText xml:space="preserve"> should be positive</w:delText>
        </w:r>
      </w:del>
      <w:del w:id="301" w:author="Godwin, Casey" w:date="2018-10-24T07:12:00Z">
        <w:r w:rsidDel="00FE21F6">
          <w:rPr>
            <w:rFonts w:ascii="Times New Roman" w:hAnsi="Times New Roman" w:cs="Times New Roman"/>
            <w:sz w:val="24"/>
            <w:szCs w:val="24"/>
          </w:rPr>
          <w:delText xml:space="preserve"> as the </w:delText>
        </w:r>
        <w:r w:rsidRPr="008F5F30" w:rsidDel="00FE21F6">
          <w:rPr>
            <w:rFonts w:ascii="Times New Roman" w:hAnsi="Times New Roman" w:cs="Times New Roman"/>
            <w:i/>
            <w:sz w:val="24"/>
            <w:szCs w:val="24"/>
          </w:rPr>
          <w:delText>per capita</w:delText>
        </w:r>
        <w:r w:rsidRPr="00B0403D" w:rsidDel="00FE21F6">
          <w:rPr>
            <w:rFonts w:ascii="Times New Roman" w:hAnsi="Times New Roman" w:cs="Times New Roman"/>
            <w:sz w:val="24"/>
            <w:szCs w:val="24"/>
          </w:rPr>
          <w:delText xml:space="preserve"> growth rate of </w:delText>
        </w:r>
        <w:r w:rsidDel="00FE21F6">
          <w:rPr>
            <w:rFonts w:ascii="Times New Roman" w:hAnsi="Times New Roman" w:cs="Times New Roman"/>
            <w:sz w:val="24"/>
            <w:szCs w:val="24"/>
          </w:rPr>
          <w:delText>the</w:delText>
        </w:r>
        <w:r w:rsidRPr="00B0403D" w:rsidDel="00FE21F6">
          <w:rPr>
            <w:rFonts w:ascii="Times New Roman" w:hAnsi="Times New Roman" w:cs="Times New Roman"/>
            <w:sz w:val="24"/>
            <w:szCs w:val="24"/>
          </w:rPr>
          <w:delText xml:space="preserve"> focal species </w:delText>
        </w:r>
        <w:r w:rsidRPr="008F5F30" w:rsidDel="00FE21F6">
          <w:rPr>
            <w:rFonts w:ascii="Times New Roman" w:hAnsi="Times New Roman" w:cs="Times New Roman"/>
            <w:i/>
            <w:sz w:val="24"/>
            <w:szCs w:val="24"/>
          </w:rPr>
          <w:delText>i</w:delText>
        </w:r>
        <w:r w:rsidRPr="008F5F30" w:rsidDel="00FE21F6">
          <w:rPr>
            <w:rFonts w:ascii="Times New Roman" w:hAnsi="Times New Roman" w:cs="Times New Roman"/>
            <w:sz w:val="24"/>
            <w:szCs w:val="24"/>
          </w:rPr>
          <w:delText xml:space="preserve"> </w:delText>
        </w:r>
        <w:r w:rsidDel="00FE21F6">
          <w:rPr>
            <w:rFonts w:ascii="Times New Roman" w:hAnsi="Times New Roman" w:cs="Times New Roman"/>
            <w:sz w:val="24"/>
            <w:szCs w:val="24"/>
          </w:rPr>
          <w:delText>increases with its own frequency</w:delText>
        </w:r>
      </w:del>
      <w:del w:id="302" w:author="Godwin, Casey" w:date="2018-10-24T07:13:00Z">
        <w:r w:rsidDel="005546E3">
          <w:rPr>
            <w:rFonts w:ascii="Times New Roman" w:hAnsi="Times New Roman" w:cs="Times New Roman"/>
            <w:sz w:val="24"/>
            <w:szCs w:val="24"/>
          </w:rPr>
          <w:delText>.</w:delText>
        </w:r>
        <w:r w:rsidRPr="00B0403D" w:rsidDel="005546E3">
          <w:rPr>
            <w:rFonts w:ascii="Times New Roman" w:hAnsi="Times New Roman" w:cs="Times New Roman"/>
            <w:sz w:val="24"/>
            <w:szCs w:val="24"/>
          </w:rPr>
          <w:delText xml:space="preserve"> Therefore, </w:delText>
        </w:r>
        <w:r w:rsidDel="005546E3">
          <w:rPr>
            <w:rFonts w:ascii="Times New Roman" w:hAnsi="Times New Roman" w:cs="Times New Roman"/>
            <w:sz w:val="24"/>
            <w:szCs w:val="24"/>
          </w:rPr>
          <w:delText xml:space="preserve">as long as the </w:delText>
        </w:r>
        <w:r w:rsidRPr="00B0403D" w:rsidDel="005546E3">
          <w:rPr>
            <w:rFonts w:ascii="Times New Roman" w:hAnsi="Times New Roman" w:cs="Times New Roman"/>
            <w:sz w:val="24"/>
            <w:szCs w:val="24"/>
          </w:rPr>
          <w:delText>frequency</w:delText>
        </w:r>
        <w:r w:rsidDel="005546E3">
          <w:rPr>
            <w:rFonts w:ascii="Times New Roman" w:hAnsi="Times New Roman" w:cs="Times New Roman"/>
            <w:sz w:val="24"/>
            <w:szCs w:val="24"/>
          </w:rPr>
          <w:delText xml:space="preserve"> dependency is negative (NFD slope is negative) and both species have positive growth rate when rare</w:delText>
        </w:r>
      </w:del>
      <w:r>
        <w:rPr>
          <w:rFonts w:ascii="Times New Roman" w:hAnsi="Times New Roman" w:cs="Times New Roman"/>
          <w:sz w:val="24"/>
          <w:szCs w:val="24"/>
        </w:rPr>
        <w:t xml:space="preserve">, </w:t>
      </w:r>
      <w:ins w:id="303" w:author="bradcard" w:date="2018-11-01T21:30:00Z">
        <w:r w:rsidR="005F72A5">
          <w:rPr>
            <w:rFonts w:ascii="Times New Roman" w:hAnsi="Times New Roman" w:cs="Times New Roman"/>
            <w:sz w:val="24"/>
            <w:szCs w:val="24"/>
          </w:rPr>
          <w:t xml:space="preserve">then each species has a growth advantage when rare, and </w:t>
        </w:r>
      </w:ins>
      <w:del w:id="304" w:author="Godwin, Casey" w:date="2018-10-24T07:13:00Z">
        <w:r w:rsidDel="005546E3">
          <w:rPr>
            <w:rFonts w:ascii="Times New Roman" w:hAnsi="Times New Roman" w:cs="Times New Roman"/>
            <w:sz w:val="24"/>
            <w:szCs w:val="24"/>
          </w:rPr>
          <w:delText xml:space="preserve">species </w:delText>
        </w:r>
      </w:del>
      <w:ins w:id="305" w:author="Godwin, Casey" w:date="2018-10-24T07:13:00Z">
        <w:r w:rsidR="005546E3">
          <w:rPr>
            <w:rFonts w:ascii="Times New Roman" w:hAnsi="Times New Roman" w:cs="Times New Roman"/>
            <w:sz w:val="24"/>
            <w:szCs w:val="24"/>
          </w:rPr>
          <w:t xml:space="preserve">they </w:t>
        </w:r>
      </w:ins>
      <w:r w:rsidRPr="00B0403D">
        <w:rPr>
          <w:rFonts w:ascii="Times New Roman" w:hAnsi="Times New Roman" w:cs="Times New Roman"/>
          <w:sz w:val="24"/>
          <w:szCs w:val="24"/>
        </w:rPr>
        <w:t xml:space="preserve">should </w:t>
      </w:r>
      <w:del w:id="306" w:author="Godwin, Casey" w:date="2018-10-24T07:13:00Z">
        <w:r w:rsidDel="005546E3">
          <w:rPr>
            <w:rFonts w:ascii="Times New Roman" w:hAnsi="Times New Roman" w:cs="Times New Roman"/>
            <w:sz w:val="24"/>
            <w:szCs w:val="24"/>
          </w:rPr>
          <w:delText xml:space="preserve">be </w:delText>
        </w:r>
        <w:r w:rsidRPr="00B0403D" w:rsidDel="005546E3">
          <w:rPr>
            <w:rFonts w:ascii="Times New Roman" w:hAnsi="Times New Roman" w:cs="Times New Roman"/>
            <w:sz w:val="24"/>
            <w:szCs w:val="24"/>
          </w:rPr>
          <w:delText>guarantee</w:delText>
        </w:r>
        <w:r w:rsidDel="005546E3">
          <w:rPr>
            <w:rFonts w:ascii="Times New Roman" w:hAnsi="Times New Roman" w:cs="Times New Roman"/>
            <w:sz w:val="24"/>
            <w:szCs w:val="24"/>
          </w:rPr>
          <w:delText>d to</w:delText>
        </w:r>
        <w:r w:rsidRPr="00B0403D" w:rsidDel="005546E3">
          <w:rPr>
            <w:rFonts w:ascii="Times New Roman" w:hAnsi="Times New Roman" w:cs="Times New Roman"/>
            <w:sz w:val="24"/>
            <w:szCs w:val="24"/>
          </w:rPr>
          <w:delText xml:space="preserve"> </w:delText>
        </w:r>
      </w:del>
      <w:r w:rsidRPr="00B0403D">
        <w:rPr>
          <w:rFonts w:ascii="Times New Roman" w:hAnsi="Times New Roman" w:cs="Times New Roman"/>
          <w:sz w:val="24"/>
          <w:szCs w:val="24"/>
        </w:rPr>
        <w:t>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w:t>
      </w:r>
      <w:del w:id="307" w:author="Godwin, Casey" w:date="2018-10-24T07:14:00Z">
        <w:r w:rsidRPr="00B0403D" w:rsidDel="005546E3">
          <w:rPr>
            <w:rFonts w:ascii="Times New Roman" w:hAnsi="Times New Roman" w:cs="Times New Roman"/>
            <w:sz w:val="24"/>
            <w:szCs w:val="24"/>
          </w:rPr>
          <w:delText>ence</w:delText>
        </w:r>
      </w:del>
      <w:r w:rsidRPr="00B0403D">
        <w:rPr>
          <w:rFonts w:ascii="Times New Roman" w:hAnsi="Times New Roman" w:cs="Times New Roman"/>
          <w:sz w:val="24"/>
          <w:szCs w:val="24"/>
        </w:rPr>
        <w:t>.</w:t>
      </w:r>
      <w:r>
        <w:rPr>
          <w:rFonts w:ascii="Times New Roman" w:hAnsi="Times New Roman" w:cs="Times New Roman"/>
          <w:sz w:val="24"/>
          <w:szCs w:val="24"/>
        </w:rPr>
        <w:t xml:space="preserve"> Adler et al [2007] expanded </w:t>
      </w:r>
      <w:del w:id="308" w:author="bradcard" w:date="2018-11-01T21:31:00Z">
        <w:r w:rsidDel="005F72A5">
          <w:rPr>
            <w:rFonts w:ascii="Times New Roman" w:hAnsi="Times New Roman" w:cs="Times New Roman"/>
            <w:sz w:val="24"/>
            <w:szCs w:val="24"/>
          </w:rPr>
          <w:delText xml:space="preserve">upon </w:delText>
        </w:r>
      </w:del>
      <w:r>
        <w:rPr>
          <w:rFonts w:ascii="Times New Roman" w:hAnsi="Times New Roman" w:cs="Times New Roman"/>
          <w:sz w:val="24"/>
          <w:szCs w:val="24"/>
        </w:rPr>
        <w:t xml:space="preserve">this definition and showed that, in addition to the requirement for a negative slope of frequency dependence, both species must have positive </w:t>
      </w:r>
      <w:ins w:id="309" w:author="Godwin, Casey" w:date="2018-10-22T16:07:00Z">
        <w:r w:rsidR="00257A11">
          <w:rPr>
            <w:rFonts w:ascii="Times New Roman" w:hAnsi="Times New Roman" w:cs="Times New Roman"/>
            <w:sz w:val="24"/>
            <w:szCs w:val="24"/>
          </w:rPr>
          <w:t xml:space="preserve">growth rate </w:t>
        </w:r>
      </w:ins>
      <w:ins w:id="310" w:author="bradcard" w:date="2018-11-01T21:31:00Z">
        <w:r w:rsidR="005F72A5">
          <w:rPr>
            <w:rFonts w:ascii="Times New Roman" w:hAnsi="Times New Roman" w:cs="Times New Roman"/>
            <w:sz w:val="24"/>
            <w:szCs w:val="24"/>
          </w:rPr>
          <w:t xml:space="preserve">when </w:t>
        </w:r>
      </w:ins>
      <w:r>
        <w:rPr>
          <w:rFonts w:ascii="Times New Roman" w:hAnsi="Times New Roman" w:cs="Times New Roman"/>
          <w:sz w:val="24"/>
          <w:szCs w:val="24"/>
        </w:rPr>
        <w:t xml:space="preserve">approaching </w:t>
      </w:r>
      <w:del w:id="311" w:author="bradcard" w:date="2018-11-01T21:31:00Z">
        <w:r w:rsidDel="005F72A5">
          <w:rPr>
            <w:rFonts w:ascii="Times New Roman" w:hAnsi="Times New Roman" w:cs="Times New Roman"/>
            <w:sz w:val="24"/>
            <w:szCs w:val="24"/>
          </w:rPr>
          <w:delText xml:space="preserve">zero </w:delText>
        </w:r>
      </w:del>
      <w:ins w:id="312" w:author="bradcard" w:date="2018-11-01T21:31:00Z">
        <w:r w:rsidR="005F72A5">
          <w:rPr>
            <w:rFonts w:ascii="Times New Roman" w:hAnsi="Times New Roman" w:cs="Times New Roman"/>
            <w:sz w:val="24"/>
            <w:szCs w:val="24"/>
          </w:rPr>
          <w:t>a</w:t>
        </w:r>
        <w:r w:rsidR="005F72A5">
          <w:rPr>
            <w:rFonts w:ascii="Times New Roman" w:hAnsi="Times New Roman" w:cs="Times New Roman"/>
            <w:sz w:val="24"/>
            <w:szCs w:val="24"/>
          </w:rPr>
          <w:t xml:space="preserve"> </w:t>
        </w:r>
      </w:ins>
      <w:r>
        <w:rPr>
          <w:rFonts w:ascii="Times New Roman" w:hAnsi="Times New Roman" w:cs="Times New Roman"/>
          <w:sz w:val="24"/>
          <w:szCs w:val="24"/>
        </w:rPr>
        <w:t>frequency</w:t>
      </w:r>
      <w:ins w:id="313" w:author="bradcard" w:date="2018-11-01T21:31:00Z">
        <w:r w:rsidR="005F72A5">
          <w:rPr>
            <w:rFonts w:ascii="Times New Roman" w:hAnsi="Times New Roman" w:cs="Times New Roman"/>
            <w:sz w:val="24"/>
            <w:szCs w:val="24"/>
          </w:rPr>
          <w:t xml:space="preserve"> of zero</w:t>
        </w:r>
      </w:ins>
      <w:del w:id="314" w:author="Godwin, Casey" w:date="2018-10-24T07:08:00Z">
        <w:r w:rsidDel="00FE21F6">
          <w:rPr>
            <w:rFonts w:ascii="Times New Roman" w:hAnsi="Times New Roman" w:cs="Times New Roman"/>
            <w:sz w:val="24"/>
            <w:szCs w:val="24"/>
          </w:rPr>
          <w:delText xml:space="preserve"> (i.e. their intercepts are positive in figure 1)</w:delText>
        </w:r>
      </w:del>
      <w:r>
        <w:rPr>
          <w:rFonts w:ascii="Times New Roman" w:hAnsi="Times New Roman" w:cs="Times New Roman"/>
          <w:sz w:val="24"/>
          <w:szCs w:val="24"/>
        </w:rPr>
        <w:t>.</w:t>
      </w:r>
      <w:ins w:id="315" w:author="Godwin, Casey" w:date="2018-10-24T07:14:00Z">
        <w:r w:rsidR="005546E3">
          <w:rPr>
            <w:rFonts w:ascii="Times New Roman" w:hAnsi="Times New Roman" w:cs="Times New Roman"/>
            <w:sz w:val="24"/>
            <w:szCs w:val="24"/>
          </w:rPr>
          <w:t xml:space="preserve"> </w:t>
        </w:r>
      </w:ins>
      <w:del w:id="316" w:author="Godwin, Casey" w:date="2018-10-22T16:10:00Z">
        <w:r w:rsidDel="0083226F">
          <w:rPr>
            <w:rFonts w:ascii="Times New Roman" w:hAnsi="Times New Roman" w:cs="Times New Roman"/>
            <w:sz w:val="24"/>
            <w:szCs w:val="24"/>
          </w:rPr>
          <w:delText xml:space="preserve"> This constraint is the definition of mutual invasibility, and</w:delText>
        </w:r>
      </w:del>
      <w:del w:id="317" w:author="Godwin, Casey" w:date="2018-10-24T07:15:00Z">
        <w:r w:rsidDel="005546E3">
          <w:rPr>
            <w:rFonts w:ascii="Times New Roman" w:hAnsi="Times New Roman" w:cs="Times New Roman"/>
            <w:sz w:val="24"/>
            <w:szCs w:val="24"/>
          </w:rPr>
          <w:delText xml:space="preserve"> </w:delText>
        </w:r>
      </w:del>
      <w:del w:id="318" w:author="Godwin, Casey" w:date="2018-10-22T16:10:00Z">
        <w:r w:rsidDel="0083226F">
          <w:rPr>
            <w:rFonts w:ascii="Times New Roman" w:hAnsi="Times New Roman" w:cs="Times New Roman"/>
            <w:sz w:val="24"/>
            <w:szCs w:val="24"/>
          </w:rPr>
          <w:delText xml:space="preserve">as </w:delText>
        </w:r>
      </w:del>
      <w:ins w:id="319" w:author="Godwin, Casey" w:date="2018-10-22T16:10:00Z">
        <w:r w:rsidR="0083226F">
          <w:rPr>
            <w:rFonts w:ascii="Times New Roman" w:hAnsi="Times New Roman" w:cs="Times New Roman"/>
            <w:sz w:val="24"/>
            <w:szCs w:val="24"/>
          </w:rPr>
          <w:t xml:space="preserve">As </w:t>
        </w:r>
      </w:ins>
      <w:r>
        <w:rPr>
          <w:rFonts w:ascii="Times New Roman" w:hAnsi="Times New Roman" w:cs="Times New Roman"/>
          <w:sz w:val="24"/>
          <w:szCs w:val="24"/>
        </w:rPr>
        <w:t>long as the relationship between a species</w:t>
      </w:r>
      <w:ins w:id="320" w:author="Godwin, Casey" w:date="2018-10-22T16:10:00Z">
        <w:r w:rsidR="00FD0D28">
          <w:rPr>
            <w:rFonts w:ascii="Times New Roman" w:hAnsi="Times New Roman" w:cs="Times New Roman"/>
            <w:sz w:val="24"/>
            <w:szCs w:val="24"/>
          </w:rPr>
          <w:t>’</w:t>
        </w:r>
      </w:ins>
      <w:r>
        <w:rPr>
          <w:rFonts w:ascii="Times New Roman" w:hAnsi="Times New Roman" w:cs="Times New Roman"/>
          <w:sz w:val="24"/>
          <w:szCs w:val="24"/>
        </w:rPr>
        <w:t xml:space="preserve"> frequency and its growth rate is linear, knowing the </w:t>
      </w:r>
      <w:ins w:id="321" w:author="Godwin, Casey" w:date="2018-10-22T16:10:00Z">
        <w:r w:rsidR="00FD0D28">
          <w:rPr>
            <w:rFonts w:ascii="Times New Roman" w:hAnsi="Times New Roman" w:cs="Times New Roman"/>
            <w:sz w:val="24"/>
            <w:szCs w:val="24"/>
          </w:rPr>
          <w:t>slope of that</w:t>
        </w:r>
      </w:ins>
      <w:ins w:id="322" w:author="Godwin, Casey" w:date="2018-10-22T16:11:00Z">
        <w:r w:rsidR="00FD0D28">
          <w:rPr>
            <w:rFonts w:ascii="Times New Roman" w:hAnsi="Times New Roman" w:cs="Times New Roman"/>
            <w:sz w:val="24"/>
            <w:szCs w:val="24"/>
          </w:rPr>
          <w:t xml:space="preserve"> relationship and </w:t>
        </w:r>
      </w:ins>
      <w:del w:id="323" w:author="Godwin, Casey" w:date="2018-10-22T16:11:00Z">
        <w:r w:rsidDel="00FD0D28">
          <w:rPr>
            <w:rFonts w:ascii="Times New Roman" w:hAnsi="Times New Roman" w:cs="Times New Roman"/>
            <w:sz w:val="24"/>
            <w:szCs w:val="24"/>
          </w:rPr>
          <w:delText>growth rate and slope at an</w:delText>
        </w:r>
      </w:del>
      <w:ins w:id="324" w:author="Godwin, Casey" w:date="2018-10-22T16:11:00Z">
        <w:r w:rsidR="00FD0D28">
          <w:rPr>
            <w:rFonts w:ascii="Times New Roman" w:hAnsi="Times New Roman" w:cs="Times New Roman"/>
            <w:sz w:val="24"/>
            <w:szCs w:val="24"/>
          </w:rPr>
          <w:t>the growth rate at any</w:t>
        </w:r>
      </w:ins>
      <w:r>
        <w:rPr>
          <w:rFonts w:ascii="Times New Roman" w:hAnsi="Times New Roman" w:cs="Times New Roman"/>
          <w:sz w:val="24"/>
          <w:szCs w:val="24"/>
        </w:rPr>
        <w:t xml:space="preserve"> intermediate frequency could allow an empiricist to extrapolate </w:t>
      </w:r>
      <w:del w:id="325" w:author="bradcard" w:date="2018-11-01T21:32:00Z">
        <w:r w:rsidDel="005F72A5">
          <w:rPr>
            <w:rFonts w:ascii="Times New Roman" w:hAnsi="Times New Roman" w:cs="Times New Roman"/>
            <w:sz w:val="24"/>
            <w:szCs w:val="24"/>
          </w:rPr>
          <w:delText>to</w:delText>
        </w:r>
      </w:del>
      <w:ins w:id="326" w:author="bradcard" w:date="2018-11-01T21:32:00Z">
        <w:r w:rsidR="005F72A5">
          <w:rPr>
            <w:rFonts w:ascii="Times New Roman" w:hAnsi="Times New Roman" w:cs="Times New Roman"/>
            <w:sz w:val="24"/>
            <w:szCs w:val="24"/>
          </w:rPr>
          <w:t>and</w:t>
        </w:r>
      </w:ins>
      <w:r>
        <w:rPr>
          <w:rFonts w:ascii="Times New Roman" w:hAnsi="Times New Roman" w:cs="Times New Roman"/>
          <w:sz w:val="24"/>
          <w:szCs w:val="24"/>
        </w:rPr>
        <w:t xml:space="preserve"> predict the growth rate </w:t>
      </w:r>
      <w:del w:id="327" w:author="bradcard" w:date="2018-11-01T21:32:00Z">
        <w:r w:rsidDel="005F72A5">
          <w:rPr>
            <w:rFonts w:ascii="Times New Roman" w:hAnsi="Times New Roman" w:cs="Times New Roman"/>
            <w:sz w:val="24"/>
            <w:szCs w:val="24"/>
          </w:rPr>
          <w:delText xml:space="preserve">approaching </w:delText>
        </w:r>
      </w:del>
      <w:ins w:id="328" w:author="bradcard" w:date="2018-11-01T21:32:00Z">
        <w:r w:rsidR="005F72A5">
          <w:rPr>
            <w:rFonts w:ascii="Times New Roman" w:hAnsi="Times New Roman" w:cs="Times New Roman"/>
            <w:sz w:val="24"/>
            <w:szCs w:val="24"/>
          </w:rPr>
          <w:t>near a</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zero frequency and determine whether both species are mutually invasible. </w:t>
      </w:r>
    </w:p>
    <w:p w14:paraId="362C5BE5" w14:textId="38DA46D7" w:rsidR="00992ECB" w:rsidRDefault="00992ECB" w:rsidP="00715006">
      <w:pPr>
        <w:pStyle w:val="Normal1"/>
        <w:spacing w:line="360" w:lineRule="auto"/>
        <w:ind w:firstLine="360"/>
        <w:rPr>
          <w:rFonts w:ascii="Times New Roman" w:hAnsi="Times New Roman" w:cs="Times New Roman"/>
          <w:sz w:val="24"/>
          <w:szCs w:val="24"/>
        </w:rPr>
      </w:pPr>
      <w:del w:id="329" w:author="bradcard" w:date="2018-11-01T21:32:00Z">
        <w:r w:rsidDel="005F72A5">
          <w:rPr>
            <w:rFonts w:ascii="Times New Roman" w:hAnsi="Times New Roman" w:cs="Times New Roman"/>
            <w:sz w:val="24"/>
            <w:szCs w:val="24"/>
          </w:rPr>
          <w:delText>W</w:delText>
        </w:r>
        <w:r w:rsidRPr="00B0403D" w:rsidDel="005F72A5">
          <w:rPr>
            <w:rFonts w:ascii="Times New Roman" w:hAnsi="Times New Roman" w:cs="Times New Roman"/>
            <w:sz w:val="24"/>
            <w:szCs w:val="24"/>
          </w:rPr>
          <w:delText xml:space="preserve">e </w:delText>
        </w:r>
        <w:r w:rsidDel="005F72A5">
          <w:rPr>
            <w:rFonts w:ascii="Times New Roman" w:hAnsi="Times New Roman" w:cs="Times New Roman"/>
            <w:sz w:val="24"/>
            <w:szCs w:val="24"/>
          </w:rPr>
          <w:delText>note</w:delText>
        </w:r>
        <w:r w:rsidRPr="00B0403D" w:rsidDel="005F72A5">
          <w:rPr>
            <w:rFonts w:ascii="Times New Roman" w:hAnsi="Times New Roman" w:cs="Times New Roman"/>
            <w:sz w:val="24"/>
            <w:szCs w:val="24"/>
          </w:rPr>
          <w:delText xml:space="preserve"> that </w:delText>
        </w:r>
        <w:r w:rsidDel="005F72A5">
          <w:rPr>
            <w:rFonts w:ascii="Times New Roman" w:hAnsi="Times New Roman" w:cs="Times New Roman"/>
            <w:sz w:val="24"/>
            <w:szCs w:val="24"/>
          </w:rPr>
          <w:delText>t</w:delText>
        </w:r>
      </w:del>
      <w:ins w:id="330" w:author="bradcard" w:date="2018-11-01T21:32:00Z">
        <w:r w:rsidR="005F72A5">
          <w:rPr>
            <w:rFonts w:ascii="Times New Roman" w:hAnsi="Times New Roman" w:cs="Times New Roman"/>
            <w:sz w:val="24"/>
            <w:szCs w:val="24"/>
          </w:rPr>
          <w:t>T</w:t>
        </w:r>
      </w:ins>
      <w:r>
        <w:rPr>
          <w:rFonts w:ascii="Times New Roman" w:hAnsi="Times New Roman" w:cs="Times New Roman"/>
          <w:sz w:val="24"/>
          <w:szCs w:val="24"/>
        </w:rPr>
        <w:t xml:space="preserve">here are two </w:t>
      </w:r>
      <w:del w:id="331" w:author="bradcard" w:date="2018-11-01T21:32:00Z">
        <w:r w:rsidDel="005F72A5">
          <w:rPr>
            <w:rFonts w:ascii="Times New Roman" w:hAnsi="Times New Roman" w:cs="Times New Roman"/>
            <w:sz w:val="24"/>
            <w:szCs w:val="24"/>
          </w:rPr>
          <w:delText xml:space="preserve">issues </w:delText>
        </w:r>
      </w:del>
      <w:ins w:id="332" w:author="bradcard" w:date="2018-11-01T21:32:00Z">
        <w:r w:rsidR="005F72A5">
          <w:rPr>
            <w:rFonts w:ascii="Times New Roman" w:hAnsi="Times New Roman" w:cs="Times New Roman"/>
            <w:sz w:val="24"/>
            <w:szCs w:val="24"/>
          </w:rPr>
          <w:t>limitations of</w:t>
        </w:r>
      </w:ins>
      <w:del w:id="333" w:author="bradcard" w:date="2018-11-01T21:32:00Z">
        <w:r w:rsidDel="005F72A5">
          <w:rPr>
            <w:rFonts w:ascii="Times New Roman" w:hAnsi="Times New Roman" w:cs="Times New Roman"/>
            <w:sz w:val="24"/>
            <w:szCs w:val="24"/>
          </w:rPr>
          <w:delText>associated with</w:delText>
        </w:r>
      </w:del>
      <w:r>
        <w:rPr>
          <w:rFonts w:ascii="Times New Roman" w:hAnsi="Times New Roman" w:cs="Times New Roman"/>
          <w:sz w:val="24"/>
          <w:szCs w:val="24"/>
        </w:rPr>
        <w:t xml:space="preserve"> the </w:t>
      </w:r>
      <w:del w:id="334" w:author="bradcard" w:date="2018-11-01T21:32:00Z">
        <w:r w:rsidDel="005F72A5">
          <w:rPr>
            <w:rFonts w:ascii="Times New Roman" w:hAnsi="Times New Roman" w:cs="Times New Roman"/>
            <w:sz w:val="24"/>
            <w:szCs w:val="24"/>
          </w:rPr>
          <w:delText xml:space="preserve">NFD </w:delText>
        </w:r>
      </w:del>
      <w:ins w:id="335" w:author="bradcard" w:date="2018-11-01T21:32:00Z">
        <w:r w:rsidR="005F72A5">
          <w:rPr>
            <w:rFonts w:ascii="Times New Roman" w:hAnsi="Times New Roman" w:cs="Times New Roman"/>
            <w:sz w:val="24"/>
            <w:szCs w:val="24"/>
          </w:rPr>
          <w:t>negative frequency dependence</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method. First, </w:t>
      </w:r>
      <w:r w:rsidRPr="00B0403D">
        <w:rPr>
          <w:rFonts w:ascii="Times New Roman" w:hAnsi="Times New Roman" w:cs="Times New Roman"/>
          <w:sz w:val="24"/>
          <w:szCs w:val="24"/>
        </w:rPr>
        <w:t>the magnitude of negative frequency dependency (the slope) is not equivalent to either intra- or inter-specific competition</w:t>
      </w:r>
      <w:del w:id="336" w:author="bradcard" w:date="2018-11-01T21:33:00Z">
        <w:r w:rsidRPr="00B0403D" w:rsidDel="005F72A5">
          <w:rPr>
            <w:rFonts w:ascii="Times New Roman" w:hAnsi="Times New Roman" w:cs="Times New Roman"/>
            <w:sz w:val="24"/>
            <w:szCs w:val="24"/>
          </w:rPr>
          <w:delText xml:space="preserve"> coefficients</w:delText>
        </w:r>
      </w:del>
      <w:ins w:id="337" w:author="bradcard" w:date="2018-11-01T21:32:00Z">
        <w:r w:rsidR="005F72A5">
          <w:rPr>
            <w:rFonts w:ascii="Times New Roman" w:hAnsi="Times New Roman" w:cs="Times New Roman"/>
            <w:sz w:val="24"/>
            <w:szCs w:val="24"/>
          </w:rPr>
          <w:t>,</w:t>
        </w:r>
      </w:ins>
      <w:r w:rsidRPr="00B0403D">
        <w:rPr>
          <w:rFonts w:ascii="Times New Roman" w:hAnsi="Times New Roman" w:cs="Times New Roman"/>
          <w:sz w:val="24"/>
          <w:szCs w:val="24"/>
        </w:rPr>
        <w:t xml:space="preserve"> </w:t>
      </w:r>
      <w:r>
        <w:rPr>
          <w:rFonts w:ascii="Times New Roman" w:hAnsi="Times New Roman" w:cs="Times New Roman"/>
          <w:sz w:val="24"/>
          <w:szCs w:val="24"/>
        </w:rPr>
        <w:t xml:space="preserve">but </w:t>
      </w:r>
      <w:del w:id="338" w:author="bradcard" w:date="2018-11-01T21:32:00Z">
        <w:r w:rsidDel="005F72A5">
          <w:rPr>
            <w:rFonts w:ascii="Times New Roman" w:hAnsi="Times New Roman" w:cs="Times New Roman"/>
            <w:sz w:val="24"/>
            <w:szCs w:val="24"/>
          </w:rPr>
          <w:delText>a rather</w:delText>
        </w:r>
      </w:del>
      <w:ins w:id="339" w:author="bradcard" w:date="2018-11-01T21:32:00Z">
        <w:r w:rsidR="005F72A5">
          <w:rPr>
            <w:rFonts w:ascii="Times New Roman" w:hAnsi="Times New Roman" w:cs="Times New Roman"/>
            <w:sz w:val="24"/>
            <w:szCs w:val="24"/>
          </w:rPr>
          <w:t>is instead</w:t>
        </w:r>
      </w:ins>
      <w:r>
        <w:rPr>
          <w:rFonts w:ascii="Times New Roman" w:hAnsi="Times New Roman" w:cs="Times New Roman"/>
          <w:sz w:val="24"/>
          <w:szCs w:val="24"/>
        </w:rPr>
        <w:t xml:space="preserve"> </w:t>
      </w:r>
      <w:del w:id="340" w:author="bradcard" w:date="2018-11-01T21:33:00Z">
        <w:r w:rsidDel="005F72A5">
          <w:rPr>
            <w:rFonts w:ascii="Times New Roman" w:hAnsi="Times New Roman" w:cs="Times New Roman"/>
            <w:sz w:val="24"/>
            <w:szCs w:val="24"/>
          </w:rPr>
          <w:delText xml:space="preserve">complex </w:delText>
        </w:r>
      </w:del>
      <w:ins w:id="341" w:author="bradcard" w:date="2018-11-01T21:33:00Z">
        <w:r w:rsidR="005F72A5">
          <w:rPr>
            <w:rFonts w:ascii="Times New Roman" w:hAnsi="Times New Roman" w:cs="Times New Roman"/>
            <w:sz w:val="24"/>
            <w:szCs w:val="24"/>
          </w:rPr>
          <w:t>a</w:t>
        </w:r>
        <w:r w:rsidR="005F72A5">
          <w:rPr>
            <w:rFonts w:ascii="Times New Roman" w:hAnsi="Times New Roman" w:cs="Times New Roman"/>
            <w:sz w:val="24"/>
            <w:szCs w:val="24"/>
          </w:rPr>
          <w:t xml:space="preserve"> </w:t>
        </w:r>
      </w:ins>
      <w:r>
        <w:rPr>
          <w:rFonts w:ascii="Times New Roman" w:hAnsi="Times New Roman" w:cs="Times New Roman"/>
          <w:sz w:val="24"/>
          <w:szCs w:val="24"/>
        </w:rPr>
        <w:t xml:space="preserve">combination </w:t>
      </w:r>
      <w:del w:id="342" w:author="bradcard" w:date="2018-11-01T21:33:00Z">
        <w:r w:rsidDel="005F72A5">
          <w:rPr>
            <w:rFonts w:ascii="Times New Roman" w:hAnsi="Times New Roman" w:cs="Times New Roman"/>
            <w:sz w:val="24"/>
            <w:szCs w:val="24"/>
          </w:rPr>
          <w:delText xml:space="preserve">between </w:delText>
        </w:r>
      </w:del>
      <w:ins w:id="343" w:author="bradcard" w:date="2018-11-01T21:33:00Z">
        <w:r w:rsidR="005F72A5">
          <w:rPr>
            <w:rFonts w:ascii="Times New Roman" w:hAnsi="Times New Roman" w:cs="Times New Roman"/>
            <w:sz w:val="24"/>
            <w:szCs w:val="24"/>
          </w:rPr>
          <w:t>of</w:t>
        </w:r>
        <w:r w:rsidR="005F72A5">
          <w:rPr>
            <w:rFonts w:ascii="Times New Roman" w:hAnsi="Times New Roman" w:cs="Times New Roman"/>
            <w:sz w:val="24"/>
            <w:szCs w:val="24"/>
          </w:rPr>
          <w:t xml:space="preserve"> </w:t>
        </w:r>
      </w:ins>
      <w:r>
        <w:rPr>
          <w:rFonts w:ascii="Times New Roman" w:hAnsi="Times New Roman" w:cs="Times New Roman"/>
          <w:sz w:val="24"/>
          <w:szCs w:val="24"/>
        </w:rPr>
        <w:t>both</w:t>
      </w:r>
      <w:r w:rsidRPr="00B0403D">
        <w:rPr>
          <w:rFonts w:ascii="Times New Roman" w:hAnsi="Times New Roman" w:cs="Times New Roman"/>
          <w:sz w:val="24"/>
          <w:szCs w:val="24"/>
        </w:rPr>
        <w:t>.</w:t>
      </w:r>
      <w:r>
        <w:rPr>
          <w:rFonts w:ascii="Times New Roman" w:hAnsi="Times New Roman" w:cs="Times New Roman"/>
          <w:sz w:val="24"/>
          <w:szCs w:val="24"/>
        </w:rPr>
        <w:t xml:space="preserve"> </w:t>
      </w:r>
      <w:commentRangeStart w:id="344"/>
      <w:r>
        <w:rPr>
          <w:rFonts w:ascii="Times New Roman" w:hAnsi="Times New Roman" w:cs="Times New Roman"/>
          <w:sz w:val="24"/>
          <w:szCs w:val="24"/>
        </w:rPr>
        <w:t xml:space="preserve">As a result, the slope of </w:t>
      </w:r>
      <w:del w:id="345" w:author="bradcard" w:date="2018-11-01T21:33:00Z">
        <w:r w:rsidDel="005F72A5">
          <w:rPr>
            <w:rFonts w:ascii="Times New Roman" w:hAnsi="Times New Roman" w:cs="Times New Roman"/>
            <w:sz w:val="24"/>
            <w:szCs w:val="24"/>
          </w:rPr>
          <w:delText xml:space="preserve">NFD </w:delText>
        </w:r>
      </w:del>
      <w:ins w:id="346" w:author="bradcard" w:date="2018-11-01T21:33:00Z">
        <w:r w:rsidR="005F72A5">
          <w:rPr>
            <w:rFonts w:ascii="Times New Roman" w:hAnsi="Times New Roman" w:cs="Times New Roman"/>
            <w:sz w:val="24"/>
            <w:szCs w:val="24"/>
          </w:rPr>
          <w:t>negative frequency dependence</w:t>
        </w:r>
        <w:r w:rsidR="005F72A5">
          <w:rPr>
            <w:rFonts w:ascii="Times New Roman" w:hAnsi="Times New Roman" w:cs="Times New Roman"/>
            <w:sz w:val="24"/>
            <w:szCs w:val="24"/>
          </w:rPr>
          <w:t xml:space="preserve"> </w:t>
        </w:r>
      </w:ins>
      <w:r>
        <w:rPr>
          <w:rFonts w:ascii="Times New Roman" w:hAnsi="Times New Roman" w:cs="Times New Roman"/>
          <w:sz w:val="24"/>
          <w:szCs w:val="24"/>
        </w:rPr>
        <w:t>cannot be used to determine ND and RFD.</w:t>
      </w:r>
      <w:commentRangeEnd w:id="344"/>
      <w:r w:rsidR="005F72A5">
        <w:rPr>
          <w:rStyle w:val="CommentReference"/>
        </w:rPr>
        <w:commentReference w:id="344"/>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requirement that coexisting species are mutually invasible,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ins w:id="347" w:author="bradcard" w:date="2018-11-01T21:34:00Z">
        <w:r w:rsidR="008165A3" w:rsidRPr="008165A3">
          <w:rPr>
            <w:rFonts w:ascii="Times New Roman" w:hAnsi="Times New Roman" w:cs="Times New Roman"/>
            <w:sz w:val="24"/>
            <w:szCs w:val="24"/>
          </w:rPr>
          <w:sym w:font="Wingdings" w:char="F0DF"/>
        </w:r>
        <w:r w:rsidR="008165A3">
          <w:rPr>
            <w:rFonts w:ascii="Times New Roman" w:hAnsi="Times New Roman" w:cs="Times New Roman"/>
            <w:sz w:val="24"/>
            <w:szCs w:val="24"/>
          </w:rPr>
          <w:t xml:space="preserve"> I found this last paragraph hard to follow, and the point was not clear to me.</w:t>
        </w:r>
      </w:ins>
    </w:p>
    <w:p w14:paraId="5ECE1E9B" w14:textId="68AAF5D8"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show that </w:t>
      </w:r>
      <w:del w:id="348" w:author="bradcard" w:date="2018-11-01T21:35:00Z">
        <w:r w:rsidDel="008165A3">
          <w:rPr>
            <w:rFonts w:ascii="Times New Roman" w:hAnsi="Times New Roman" w:cs="Times New Roman"/>
            <w:sz w:val="24"/>
            <w:szCs w:val="24"/>
          </w:rPr>
          <w:delText xml:space="preserve">NFD </w:delText>
        </w:r>
      </w:del>
      <w:ins w:id="349" w:author="bradcard" w:date="2018-11-01T21:35:00Z">
        <w:r w:rsidR="008165A3">
          <w:rPr>
            <w:rFonts w:ascii="Times New Roman" w:hAnsi="Times New Roman" w:cs="Times New Roman"/>
            <w:sz w:val="24"/>
            <w:szCs w:val="24"/>
          </w:rPr>
          <w:t>the</w:t>
        </w:r>
        <w:r w:rsidR="008165A3">
          <w:rPr>
            <w:rFonts w:ascii="Times New Roman" w:hAnsi="Times New Roman" w:cs="Times New Roman"/>
            <w:sz w:val="24"/>
            <w:szCs w:val="24"/>
          </w:rPr>
          <w:t xml:space="preserve"> </w:t>
        </w:r>
      </w:ins>
      <w:r>
        <w:rPr>
          <w:rFonts w:ascii="Times New Roman" w:hAnsi="Times New Roman" w:cs="Times New Roman"/>
          <w:sz w:val="24"/>
          <w:szCs w:val="24"/>
        </w:rPr>
        <w:t xml:space="preserve">slope </w:t>
      </w:r>
      <w:ins w:id="350" w:author="bradcard" w:date="2018-11-01T21:35:00Z">
        <w:r w:rsidR="008165A3">
          <w:rPr>
            <w:rFonts w:ascii="Times New Roman" w:hAnsi="Times New Roman" w:cs="Times New Roman"/>
            <w:sz w:val="24"/>
            <w:szCs w:val="24"/>
          </w:rPr>
          <w:t xml:space="preserve">of negative frequency dependence </w:t>
        </w:r>
      </w:ins>
      <w:r>
        <w:rPr>
          <w:rFonts w:ascii="Times New Roman" w:hAnsi="Times New Roman" w:cs="Times New Roman"/>
          <w:sz w:val="24"/>
          <w:szCs w:val="24"/>
        </w:rPr>
        <w:t xml:space="preserve">is a </w:t>
      </w:r>
      <w:del w:id="351" w:author="bradcard" w:date="2018-11-01T21:35:00Z">
        <w:r w:rsidDel="008165A3">
          <w:rPr>
            <w:rFonts w:ascii="Times New Roman" w:hAnsi="Times New Roman" w:cs="Times New Roman"/>
            <w:sz w:val="24"/>
            <w:szCs w:val="24"/>
          </w:rPr>
          <w:delText xml:space="preserve">complex </w:delText>
        </w:r>
      </w:del>
      <w:r>
        <w:rPr>
          <w:rFonts w:ascii="Times New Roman" w:hAnsi="Times New Roman" w:cs="Times New Roman"/>
          <w:sz w:val="24"/>
          <w:szCs w:val="24"/>
        </w:rPr>
        <w:t xml:space="preserve">combination of intra- and inter specific competition coefficients, we </w:t>
      </w:r>
      <w:del w:id="352" w:author="bradcard" w:date="2018-11-01T21:35:00Z">
        <w:r w:rsidDel="008165A3">
          <w:rPr>
            <w:rFonts w:ascii="Times New Roman" w:hAnsi="Times New Roman" w:cs="Times New Roman"/>
            <w:sz w:val="24"/>
            <w:szCs w:val="24"/>
          </w:rPr>
          <w:delText xml:space="preserve">attempt to </w:delText>
        </w:r>
      </w:del>
      <w:r>
        <w:rPr>
          <w:rFonts w:ascii="Times New Roman" w:hAnsi="Times New Roman" w:cs="Times New Roman"/>
          <w:sz w:val="24"/>
          <w:szCs w:val="24"/>
        </w:rPr>
        <w:t xml:space="preserve">derive the </w:t>
      </w:r>
      <w:del w:id="353" w:author="bradcard" w:date="2018-11-01T21:35:00Z">
        <w:r w:rsidDel="008165A3">
          <w:rPr>
            <w:rFonts w:ascii="Times New Roman" w:hAnsi="Times New Roman" w:cs="Times New Roman"/>
            <w:sz w:val="24"/>
            <w:szCs w:val="24"/>
          </w:rPr>
          <w:delText xml:space="preserve">NFD </w:delText>
        </w:r>
      </w:del>
      <w:r>
        <w:rPr>
          <w:rFonts w:ascii="Times New Roman" w:hAnsi="Times New Roman" w:cs="Times New Roman"/>
          <w:sz w:val="24"/>
          <w:szCs w:val="24"/>
        </w:rPr>
        <w:t xml:space="preserve">slope </w:t>
      </w:r>
      <w:del w:id="354" w:author="bradcard" w:date="2018-11-01T21:35:00Z">
        <w:r w:rsidDel="008165A3">
          <w:rPr>
            <w:rFonts w:ascii="Times New Roman" w:hAnsi="Times New Roman" w:cs="Times New Roman"/>
            <w:sz w:val="24"/>
            <w:szCs w:val="24"/>
          </w:rPr>
          <w:delText xml:space="preserve">based </w:delText>
        </w:r>
      </w:del>
      <w:ins w:id="355" w:author="bradcard" w:date="2018-11-01T21:35:00Z">
        <w:r w:rsidR="008165A3">
          <w:rPr>
            <w:rFonts w:ascii="Times New Roman" w:hAnsi="Times New Roman" w:cs="Times New Roman"/>
            <w:sz w:val="24"/>
            <w:szCs w:val="24"/>
          </w:rPr>
          <w:t>from</w:t>
        </w:r>
      </w:ins>
      <w:del w:id="356" w:author="bradcard" w:date="2018-11-01T21:35:00Z">
        <w:r w:rsidDel="008165A3">
          <w:rPr>
            <w:rFonts w:ascii="Times New Roman" w:hAnsi="Times New Roman" w:cs="Times New Roman"/>
            <w:sz w:val="24"/>
            <w:szCs w:val="24"/>
          </w:rPr>
          <w:delText>on</w:delText>
        </w:r>
      </w:del>
      <w:r>
        <w:rPr>
          <w:rFonts w:ascii="Times New Roman" w:hAnsi="Times New Roman" w:cs="Times New Roman"/>
          <w:sz w:val="24"/>
          <w:szCs w:val="24"/>
        </w:rPr>
        <w:t xml:space="preserve"> </w:t>
      </w:r>
      <w:del w:id="357" w:author="bradcard" w:date="2018-11-01T21:35:00Z">
        <w:r w:rsidDel="008165A3">
          <w:rPr>
            <w:rFonts w:ascii="Times New Roman" w:hAnsi="Times New Roman" w:cs="Times New Roman"/>
            <w:sz w:val="24"/>
            <w:szCs w:val="24"/>
          </w:rPr>
          <w:delText xml:space="preserve">the </w:delText>
        </w:r>
      </w:del>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the per capita growth rate is being plotted against the frequency</w:t>
      </w:r>
      <w:commentRangeStart w:id="358"/>
      <w:r w:rsidRPr="00B0403D">
        <w:rPr>
          <w:rFonts w:ascii="Times New Roman" w:hAnsi="Times New Roman" w:cs="Times New Roman"/>
          <w:sz w:val="24"/>
          <w:szCs w:val="24"/>
        </w:rPr>
        <w:t xml:space="preserve">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w:t>
      </w:r>
      <w:del w:id="359" w:author="bradcard" w:date="2018-11-01T21:35:00Z">
        <w:r w:rsidRPr="00B0403D" w:rsidDel="008165A3">
          <w:rPr>
            <w:rFonts w:ascii="Times New Roman" w:hAnsi="Times New Roman" w:cs="Times New Roman"/>
            <w:sz w:val="24"/>
            <w:szCs w:val="24"/>
          </w:rPr>
          <w:delText>”</w:delText>
        </w:r>
      </w:del>
      <w:ins w:id="360" w:author="bradcard" w:date="2018-11-01T21:35:00Z">
        <w:r w:rsidR="008165A3">
          <w:rPr>
            <w:rFonts w:ascii="Times New Roman" w:hAnsi="Times New Roman" w:cs="Times New Roman"/>
            <w:sz w:val="24"/>
            <w:szCs w:val="24"/>
          </w:rPr>
          <w:t>“</w:t>
        </w:r>
      </w:ins>
      <w:r w:rsidRPr="00B0403D">
        <w:rPr>
          <w:rFonts w:ascii="Times New Roman" w:hAnsi="Times New Roman" w:cs="Times New Roman"/>
          <w:sz w:val="24"/>
          <w:szCs w:val="24"/>
        </w:rPr>
        <w:t>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w:t>
      </w:r>
      <w:ins w:id="361" w:author="bradcard" w:date="2018-11-01T21:36:00Z">
        <w:r w:rsidR="008165A3">
          <w:rPr>
            <w:rFonts w:ascii="Times New Roman" w:hAnsi="Times New Roman" w:cs="Times New Roman"/>
            <w:sz w:val="24"/>
            <w:szCs w:val="24"/>
          </w:rPr>
          <w:t xml:space="preserve">the slope of </w:t>
        </w:r>
      </w:ins>
      <w:r w:rsidRPr="00B0403D">
        <w:rPr>
          <w:rFonts w:ascii="Times New Roman" w:hAnsi="Times New Roman" w:cs="Times New Roman"/>
          <w:sz w:val="24"/>
          <w:szCs w:val="24"/>
        </w:rPr>
        <w:t>negative frequency dependenc</w:t>
      </w:r>
      <w:ins w:id="362" w:author="bradcard" w:date="2018-11-01T21:36:00Z">
        <w:r w:rsidR="008165A3">
          <w:rPr>
            <w:rFonts w:ascii="Times New Roman" w:hAnsi="Times New Roman" w:cs="Times New Roman"/>
            <w:sz w:val="24"/>
            <w:szCs w:val="24"/>
          </w:rPr>
          <w:t>e</w:t>
        </w:r>
      </w:ins>
      <w:del w:id="363" w:author="bradcard" w:date="2018-11-01T21:36:00Z">
        <w:r w:rsidRPr="00B0403D" w:rsidDel="008165A3">
          <w:rPr>
            <w:rFonts w:ascii="Times New Roman" w:hAnsi="Times New Roman" w:cs="Times New Roman"/>
            <w:sz w:val="24"/>
            <w:szCs w:val="24"/>
          </w:rPr>
          <w:delText xml:space="preserve">y (NFD) </w:delText>
        </w:r>
      </w:del>
      <w:ins w:id="364" w:author="bradcard" w:date="2018-11-01T21:36:00Z">
        <w:r w:rsidR="008165A3">
          <w:rPr>
            <w:rFonts w:ascii="Times New Roman" w:hAnsi="Times New Roman" w:cs="Times New Roman"/>
            <w:sz w:val="24"/>
            <w:szCs w:val="24"/>
          </w:rPr>
          <w:t xml:space="preserve"> </w:t>
        </w:r>
      </w:ins>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w:t>
      </w:r>
      <w:del w:id="365" w:author="bradcard" w:date="2018-11-01T21:36:00Z">
        <w:r w:rsidRPr="00B0403D" w:rsidDel="008165A3">
          <w:rPr>
            <w:rFonts w:ascii="Times New Roman" w:hAnsi="Times New Roman" w:cs="Times New Roman"/>
            <w:sz w:val="24"/>
            <w:szCs w:val="24"/>
          </w:rPr>
          <w:delText xml:space="preserve">attempt to </w:delText>
        </w:r>
      </w:del>
      <w:r w:rsidRPr="00B0403D">
        <w:rPr>
          <w:rFonts w:ascii="Times New Roman" w:hAnsi="Times New Roman" w:cs="Times New Roman"/>
          <w:sz w:val="24"/>
          <w:szCs w:val="24"/>
        </w:rPr>
        <w:t xml:space="preserve">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t>
      </w:r>
      <w:commentRangeEnd w:id="358"/>
      <w:r w:rsidR="008165A3">
        <w:rPr>
          <w:rStyle w:val="CommentReference"/>
        </w:rPr>
        <w:commentReference w:id="358"/>
      </w:r>
      <w:commentRangeStart w:id="366"/>
      <w:r w:rsidRPr="00B0403D">
        <w:rPr>
          <w:rFonts w:ascii="Times New Roman" w:hAnsi="Times New Roman" w:cs="Times New Roman"/>
          <w:sz w:val="24"/>
          <w:szCs w:val="24"/>
        </w:rPr>
        <w:t xml:space="preserve">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making </w:t>
      </w:r>
      <w:r>
        <w:rPr>
          <w:rFonts w:ascii="Times New Roman" w:hAnsi="Times New Roman" w:cs="Times New Roman"/>
          <w:sz w:val="24"/>
          <w:szCs w:val="24"/>
        </w:rPr>
        <w:t xml:space="preserve">following additional </w:t>
      </w:r>
      <w:r w:rsidRPr="00B0403D">
        <w:rPr>
          <w:rFonts w:ascii="Times New Roman" w:hAnsi="Times New Roman" w:cs="Times New Roman"/>
          <w:sz w:val="24"/>
          <w:szCs w:val="24"/>
        </w:rPr>
        <w:t xml:space="preserve">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w:t>
      </w:r>
      <w:ins w:id="367" w:author="bradcard" w:date="2018-11-01T21:37:00Z">
        <w:r w:rsidR="008165A3">
          <w:rPr>
            <w:rFonts w:ascii="Times New Roman" w:hAnsi="Times New Roman" w:cs="Times New Roman"/>
            <w:sz w:val="24"/>
            <w:szCs w:val="24"/>
          </w:rPr>
          <w:t>e</w:t>
        </w:r>
      </w:ins>
      <w:del w:id="368" w:author="bradcard" w:date="2018-11-01T21:37:00Z">
        <w:r w:rsidDel="008165A3">
          <w:rPr>
            <w:rFonts w:ascii="Times New Roman" w:hAnsi="Times New Roman" w:cs="Times New Roman"/>
            <w:sz w:val="24"/>
            <w:szCs w:val="24"/>
          </w:rPr>
          <w:delText>y</w:delText>
        </w:r>
      </w:del>
      <w:r>
        <w:rPr>
          <w:rFonts w:ascii="Times New Roman" w:hAnsi="Times New Roman" w:cs="Times New Roman"/>
          <w:sz w:val="24"/>
          <w:szCs w:val="24"/>
        </w:rPr>
        <w:t xml:space="preserve">,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competitor also needs to be assumed. </w:t>
      </w:r>
      <w:commentRangeEnd w:id="366"/>
      <w:r w:rsidR="008165A3">
        <w:rPr>
          <w:rStyle w:val="CommentReference"/>
        </w:rPr>
        <w:commentReference w:id="366"/>
      </w:r>
      <w:r w:rsidRPr="00B0403D">
        <w:rPr>
          <w:rFonts w:ascii="Times New Roman" w:hAnsi="Times New Roman" w:cs="Times New Roman"/>
          <w:sz w:val="24"/>
          <w:szCs w:val="24"/>
        </w:rPr>
        <w:t>By doing so, the Lotka-Volterra competition model can be rewritten as followed.</w:t>
      </w:r>
    </w:p>
    <w:p w14:paraId="247905EA" w14:textId="77777777" w:rsidR="00992ECB" w:rsidRDefault="00F27D0E"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992ECB">
        <w:rPr>
          <w:rFonts w:ascii="Times New Roman" w:hAnsi="Times New Roman" w:cs="Times New Roman"/>
          <w:sz w:val="24"/>
          <w:szCs w:val="24"/>
        </w:rPr>
        <w:tab/>
        <w:t>(2)</w:t>
      </w:r>
    </w:p>
    <w:p w14:paraId="53183856" w14:textId="77777777" w:rsidR="008165A3" w:rsidRDefault="008165A3" w:rsidP="008165A3">
      <w:pPr>
        <w:pStyle w:val="Normal1"/>
        <w:spacing w:line="360" w:lineRule="auto"/>
        <w:rPr>
          <w:ins w:id="369" w:author="bradcard" w:date="2018-11-01T21:37:00Z"/>
          <w:rFonts w:ascii="Times New Roman" w:hAnsi="Times New Roman" w:cs="Times New Roman"/>
          <w:sz w:val="24"/>
          <w:szCs w:val="24"/>
        </w:rPr>
        <w:pPrChange w:id="370" w:author="bradcard" w:date="2018-11-01T21:37:00Z">
          <w:pPr>
            <w:pStyle w:val="Normal1"/>
            <w:spacing w:line="360" w:lineRule="auto"/>
            <w:ind w:firstLine="360"/>
          </w:pPr>
        </w:pPrChange>
      </w:pPr>
    </w:p>
    <w:p w14:paraId="51E4A12C" w14:textId="04E37376" w:rsidR="00992ECB" w:rsidRDefault="008165A3" w:rsidP="008165A3">
      <w:pPr>
        <w:pStyle w:val="Normal1"/>
        <w:spacing w:line="360" w:lineRule="auto"/>
        <w:rPr>
          <w:rFonts w:ascii="Times New Roman" w:hAnsi="Times New Roman" w:cs="Times New Roman"/>
          <w:sz w:val="24"/>
          <w:szCs w:val="24"/>
        </w:rPr>
        <w:pPrChange w:id="371" w:author="bradcard" w:date="2018-11-01T21:37:00Z">
          <w:pPr>
            <w:pStyle w:val="Normal1"/>
            <w:spacing w:line="360" w:lineRule="auto"/>
            <w:ind w:firstLine="360"/>
          </w:pPr>
        </w:pPrChange>
      </w:pPr>
      <w:ins w:id="372" w:author="bradcard" w:date="2018-11-01T21:37:00Z">
        <w:r>
          <w:rPr>
            <w:rFonts w:ascii="Times New Roman" w:hAnsi="Times New Roman" w:cs="Times New Roman"/>
            <w:sz w:val="24"/>
            <w:szCs w:val="24"/>
          </w:rPr>
          <w:t xml:space="preserve">where </w:t>
        </w:r>
      </w:ins>
      <w:del w:id="373" w:author="bradcard" w:date="2018-11-01T21:37:00Z">
        <w:r w:rsidR="00992ECB" w:rsidRPr="00B0403D" w:rsidDel="008165A3">
          <w:rPr>
            <w:rFonts w:ascii="Times New Roman" w:hAnsi="Times New Roman" w:cs="Times New Roman"/>
            <w:sz w:val="24"/>
            <w:szCs w:val="24"/>
          </w:rPr>
          <w:delText>In eq</w:delText>
        </w:r>
        <w:r w:rsidR="00992ECB" w:rsidDel="008165A3">
          <w:rPr>
            <w:rFonts w:ascii="Times New Roman" w:hAnsi="Times New Roman" w:cs="Times New Roman"/>
            <w:sz w:val="24"/>
            <w:szCs w:val="24"/>
          </w:rPr>
          <w:delText>uation</w:delText>
        </w:r>
        <w:r w:rsidR="00992ECB" w:rsidRPr="00B0403D" w:rsidDel="008165A3">
          <w:rPr>
            <w:rFonts w:ascii="Times New Roman" w:hAnsi="Times New Roman" w:cs="Times New Roman"/>
            <w:sz w:val="24"/>
            <w:szCs w:val="24"/>
          </w:rPr>
          <w:delText xml:space="preserve"> </w:delText>
        </w:r>
        <w:r w:rsidR="00992ECB" w:rsidDel="008165A3">
          <w:rPr>
            <w:rFonts w:ascii="Times New Roman" w:hAnsi="Times New Roman" w:cs="Times New Roman"/>
            <w:sz w:val="24"/>
            <w:szCs w:val="24"/>
          </w:rPr>
          <w:delText>2</w:delText>
        </w:r>
        <w:r w:rsidR="00992ECB" w:rsidRPr="00B0403D" w:rsidDel="008165A3">
          <w:rPr>
            <w:rFonts w:ascii="Times New Roman" w:hAnsi="Times New Roman" w:cs="Times New Roman"/>
            <w:sz w:val="24"/>
            <w:szCs w:val="24"/>
          </w:rPr>
          <w:delText xml:space="preserve">, </w:delText>
        </w:r>
      </w:del>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t>
      </w:r>
      <w:del w:id="374" w:author="bradcard" w:date="2018-11-01T21:38:00Z">
        <w:r w:rsidR="00992ECB" w:rsidRPr="00B0403D" w:rsidDel="008165A3">
          <w:rPr>
            <w:rFonts w:ascii="Times New Roman" w:hAnsi="Times New Roman" w:cs="Times New Roman"/>
            <w:sz w:val="24"/>
            <w:szCs w:val="24"/>
          </w:rPr>
          <w:delText xml:space="preserve">will </w:delText>
        </w:r>
      </w:del>
      <w:r w:rsidR="00992ECB" w:rsidRPr="00B0403D">
        <w:rPr>
          <w:rFonts w:ascii="Times New Roman" w:hAnsi="Times New Roman" w:cs="Times New Roman"/>
          <w:sz w:val="24"/>
          <w:szCs w:val="24"/>
        </w:rPr>
        <w:t>lead</w:t>
      </w:r>
      <w:ins w:id="375" w:author="bradcard" w:date="2018-11-01T21:38:00Z">
        <w:r>
          <w:rPr>
            <w:rFonts w:ascii="Times New Roman" w:hAnsi="Times New Roman" w:cs="Times New Roman"/>
            <w:sz w:val="24"/>
            <w:szCs w:val="24"/>
          </w:rPr>
          <w:t>s</w:t>
        </w:r>
      </w:ins>
      <w:r w:rsidR="00992ECB" w:rsidRPr="00B0403D">
        <w:rPr>
          <w:rFonts w:ascii="Times New Roman" w:hAnsi="Times New Roman" w:cs="Times New Roman"/>
          <w:sz w:val="24"/>
          <w:szCs w:val="24"/>
        </w:rPr>
        <w:t xml:space="preserve">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w:t>
      </w:r>
      <w:commentRangeStart w:id="376"/>
      <w:del w:id="377" w:author="bradcard" w:date="2018-11-01T21:38:00Z">
        <w:r w:rsidR="00992ECB" w:rsidRPr="00B0403D" w:rsidDel="008165A3">
          <w:rPr>
            <w:rFonts w:ascii="Times New Roman" w:hAnsi="Times New Roman" w:cs="Times New Roman"/>
            <w:sz w:val="24"/>
            <w:szCs w:val="24"/>
          </w:rPr>
          <w:delText xml:space="preserve">this </w:delText>
        </w:r>
      </w:del>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w:t>
      </w:r>
      <w:commentRangeEnd w:id="376"/>
      <w:r>
        <w:rPr>
          <w:rStyle w:val="CommentReference"/>
        </w:rPr>
        <w:commentReference w:id="376"/>
      </w:r>
      <w:r w:rsidR="00992ECB" w:rsidRPr="00B0403D">
        <w:rPr>
          <w:rFonts w:ascii="Times New Roman" w:hAnsi="Times New Roman" w:cs="Times New Roman"/>
          <w:sz w:val="24"/>
          <w:szCs w:val="24"/>
        </w:rPr>
        <w:t xml:space="preserve"> To calculate the</w:t>
      </w:r>
      <w:ins w:id="378" w:author="bradcard" w:date="2018-11-01T21:38:00Z">
        <w:r>
          <w:rPr>
            <w:rFonts w:ascii="Times New Roman" w:hAnsi="Times New Roman" w:cs="Times New Roman"/>
            <w:sz w:val="24"/>
            <w:szCs w:val="24"/>
          </w:rPr>
          <w:t xml:space="preserve"> slope of</w:t>
        </w:r>
      </w:ins>
      <w:r w:rsidR="00992ECB" w:rsidRPr="00B0403D">
        <w:rPr>
          <w:rFonts w:ascii="Times New Roman" w:hAnsi="Times New Roman" w:cs="Times New Roman"/>
          <w:sz w:val="24"/>
          <w:szCs w:val="24"/>
        </w:rPr>
        <w:t xml:space="preserve"> negative frequency dependenc</w:t>
      </w:r>
      <w:ins w:id="379" w:author="bradcard" w:date="2018-11-01T21:38:00Z">
        <w:r>
          <w:rPr>
            <w:rFonts w:ascii="Times New Roman" w:hAnsi="Times New Roman" w:cs="Times New Roman"/>
            <w:sz w:val="24"/>
            <w:szCs w:val="24"/>
          </w:rPr>
          <w:t>e</w:t>
        </w:r>
      </w:ins>
      <w:del w:id="380" w:author="bradcard" w:date="2018-11-01T21:38:00Z">
        <w:r w:rsidR="00992ECB" w:rsidRPr="00B0403D" w:rsidDel="008165A3">
          <w:rPr>
            <w:rFonts w:ascii="Times New Roman" w:hAnsi="Times New Roman" w:cs="Times New Roman"/>
            <w:sz w:val="24"/>
            <w:szCs w:val="24"/>
          </w:rPr>
          <w:delText xml:space="preserve">y </w:delText>
        </w:r>
        <w:r w:rsidR="00992ECB" w:rsidDel="008165A3">
          <w:rPr>
            <w:rFonts w:ascii="Times New Roman" w:hAnsi="Times New Roman" w:cs="Times New Roman"/>
            <w:sz w:val="24"/>
            <w:szCs w:val="24"/>
          </w:rPr>
          <w:delText>slope</w:delText>
        </w:r>
      </w:del>
      <w:r w:rsidR="00992ECB" w:rsidRPr="00B0403D">
        <w:rPr>
          <w:rFonts w:ascii="Times New Roman" w:hAnsi="Times New Roman" w:cs="Times New Roman"/>
          <w:sz w:val="24"/>
          <w:szCs w:val="24"/>
        </w:rPr>
        <w:t xml:space="preserve">, we take derivative of equation </w:t>
      </w:r>
      <w:del w:id="381" w:author="bradcard" w:date="2018-11-01T21:38:00Z">
        <w:r w:rsidR="00992ECB" w:rsidRPr="00B0403D" w:rsidDel="008165A3">
          <w:rPr>
            <w:rFonts w:ascii="Times New Roman" w:hAnsi="Times New Roman" w:cs="Times New Roman"/>
            <w:sz w:val="24"/>
            <w:szCs w:val="24"/>
          </w:rPr>
          <w:delText>6</w:delText>
        </w:r>
      </w:del>
      <w:ins w:id="382" w:author="bradcard" w:date="2018-11-01T21:38:00Z">
        <w:r>
          <w:rPr>
            <w:rFonts w:ascii="Times New Roman" w:hAnsi="Times New Roman" w:cs="Times New Roman"/>
            <w:sz w:val="24"/>
            <w:szCs w:val="24"/>
          </w:rPr>
          <w:t>2</w:t>
        </w:r>
      </w:ins>
      <w:r w:rsidR="00992ECB" w:rsidRPr="00B0403D">
        <w:rPr>
          <w:rFonts w:ascii="Times New Roman" w:hAnsi="Times New Roman" w:cs="Times New Roman"/>
          <w:sz w:val="24"/>
          <w:szCs w:val="24"/>
        </w:rPr>
        <w:t xml:space="preserve"> </w:t>
      </w:r>
      <w:del w:id="383" w:author="bradcard" w:date="2018-11-01T21:39:00Z">
        <w:r w:rsidR="00992ECB" w:rsidRPr="00B0403D" w:rsidDel="008165A3">
          <w:rPr>
            <w:rFonts w:ascii="Times New Roman" w:hAnsi="Times New Roman" w:cs="Times New Roman"/>
            <w:sz w:val="24"/>
            <w:szCs w:val="24"/>
          </w:rPr>
          <w:delText>in terms of</w:delText>
        </w:r>
      </w:del>
      <w:ins w:id="384" w:author="bradcard" w:date="2018-11-01T21:39:00Z">
        <w:r>
          <w:rPr>
            <w:rFonts w:ascii="Times New Roman" w:hAnsi="Times New Roman" w:cs="Times New Roman"/>
            <w:sz w:val="24"/>
            <w:szCs w:val="24"/>
          </w:rPr>
          <w:t>with respect to</w:t>
        </w:r>
      </w:ins>
      <w:r w:rsidR="00992ECB" w:rsidRPr="00B0403D">
        <w:rPr>
          <w:rFonts w:ascii="Times New Roman" w:hAnsi="Times New Roman" w:cs="Times New Roman"/>
          <w:sz w:val="24"/>
          <w:szCs w:val="24"/>
        </w:rPr>
        <w:t xml:space="preserve"> </w:t>
      </w:r>
      <w:r w:rsidR="00992ECB" w:rsidRPr="001F41ED">
        <w:rPr>
          <w:rFonts w:ascii="Times New Roman" w:hAnsi="Times New Roman" w:cs="Times New Roman"/>
          <w:i/>
          <w:sz w:val="24"/>
          <w:szCs w:val="24"/>
        </w:rPr>
        <w:t>Ni/B</w:t>
      </w:r>
      <w:del w:id="385" w:author="bradcard" w:date="2018-11-01T21:39:00Z">
        <w:r w:rsidR="00992ECB" w:rsidRPr="00B0403D" w:rsidDel="008165A3">
          <w:rPr>
            <w:rFonts w:ascii="Times New Roman" w:hAnsi="Times New Roman" w:cs="Times New Roman"/>
            <w:sz w:val="24"/>
            <w:szCs w:val="24"/>
          </w:rPr>
          <w:delText>.</w:delText>
        </w:r>
      </w:del>
      <w:ins w:id="386" w:author="bradcard" w:date="2018-11-01T21:39:00Z">
        <w:r>
          <w:rPr>
            <w:rFonts w:ascii="Times New Roman" w:hAnsi="Times New Roman" w:cs="Times New Roman"/>
            <w:sz w:val="24"/>
            <w:szCs w:val="24"/>
          </w:rPr>
          <w:t>:</w:t>
        </w:r>
      </w:ins>
    </w:p>
    <w:p w14:paraId="4B07F38B" w14:textId="7777777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619CAA8A" w:rsidR="00992ECB" w:rsidRDefault="00992ECB" w:rsidP="00715006">
      <w:pPr>
        <w:pStyle w:val="Normal1"/>
        <w:spacing w:line="360" w:lineRule="auto"/>
        <w:ind w:firstLine="360"/>
        <w:rPr>
          <w:ins w:id="387" w:author="bradcard" w:date="2018-11-01T21:46:00Z"/>
          <w:rFonts w:ascii="Times New Roman" w:hAnsi="Times New Roman" w:cs="Times New Roman"/>
          <w:sz w:val="24"/>
          <w:szCs w:val="24"/>
        </w:rPr>
      </w:pPr>
      <w:del w:id="388" w:author="bradcard" w:date="2018-11-01T21:39:00Z">
        <w:r w:rsidRPr="00B0403D" w:rsidDel="008165A3">
          <w:rPr>
            <w:rFonts w:ascii="Times New Roman" w:hAnsi="Times New Roman" w:cs="Times New Roman"/>
            <w:sz w:val="24"/>
            <w:szCs w:val="24"/>
          </w:rPr>
          <w:delText>This e</w:delText>
        </w:r>
      </w:del>
      <w:ins w:id="389" w:author="bradcard" w:date="2018-11-01T21:39:00Z">
        <w:r w:rsidR="008165A3">
          <w:rPr>
            <w:rFonts w:ascii="Times New Roman" w:hAnsi="Times New Roman" w:cs="Times New Roman"/>
            <w:sz w:val="24"/>
            <w:szCs w:val="24"/>
          </w:rPr>
          <w:t>E</w:t>
        </w:r>
      </w:ins>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ins w:id="390" w:author="bradcard" w:date="2018-11-01T21:39:00Z">
        <w:r w:rsidR="008165A3">
          <w:rPr>
            <w:rFonts w:ascii="Times New Roman" w:hAnsi="Times New Roman" w:cs="Times New Roman"/>
            <w:sz w:val="24"/>
            <w:szCs w:val="24"/>
          </w:rPr>
          <w:t>s</w:t>
        </w:r>
      </w:ins>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w:t>
      </w:r>
      <w:ins w:id="391" w:author="bradcard" w:date="2018-11-01T21:39:00Z">
        <w:r w:rsidR="008165A3">
          <w:rPr>
            <w:rFonts w:ascii="Times New Roman" w:hAnsi="Times New Roman" w:cs="Times New Roman"/>
            <w:sz w:val="24"/>
            <w:szCs w:val="24"/>
          </w:rPr>
          <w:t xml:space="preserve"> two species</w:t>
        </w:r>
      </w:ins>
      <w:r w:rsidRPr="00B0403D">
        <w:rPr>
          <w:rFonts w:ascii="Times New Roman" w:hAnsi="Times New Roman" w:cs="Times New Roman"/>
          <w:sz w:val="24"/>
          <w:szCs w:val="24"/>
        </w:rPr>
        <w:t xml:space="preserve"> community (</w:t>
      </w:r>
      <w:commentRangeStart w:id="392"/>
      <w:r w:rsidRPr="00B0403D">
        <w:rPr>
          <w:rFonts w:ascii="Times New Roman" w:hAnsi="Times New Roman" w:cs="Times New Roman"/>
          <w:sz w:val="24"/>
          <w:szCs w:val="24"/>
        </w:rPr>
        <w:t xml:space="preserve">Fig. </w:t>
      </w:r>
      <w:r>
        <w:rPr>
          <w:rFonts w:ascii="Times New Roman" w:hAnsi="Times New Roman" w:cs="Times New Roman"/>
          <w:sz w:val="24"/>
          <w:szCs w:val="24"/>
        </w:rPr>
        <w:t>1</w:t>
      </w:r>
      <w:commentRangeEnd w:id="392"/>
      <w:r w:rsidR="008165A3">
        <w:rPr>
          <w:rStyle w:val="CommentReference"/>
        </w:rPr>
        <w:commentReference w:id="392"/>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w:t>
      </w:r>
      <w:ins w:id="393" w:author="bradcard" w:date="2018-11-01T21:40:00Z">
        <w:r w:rsidR="008165A3">
          <w:rPr>
            <w:rFonts w:ascii="Times New Roman" w:hAnsi="Times New Roman" w:cs="Times New Roman"/>
            <w:sz w:val="24"/>
            <w:szCs w:val="24"/>
          </w:rPr>
          <w:t xml:space="preserve">slope of </w:t>
        </w:r>
      </w:ins>
      <w:r w:rsidRPr="00B0403D">
        <w:rPr>
          <w:rFonts w:ascii="Times New Roman" w:hAnsi="Times New Roman" w:cs="Times New Roman"/>
          <w:sz w:val="24"/>
          <w:szCs w:val="24"/>
        </w:rPr>
        <w:t xml:space="preserve">NFD </w:t>
      </w:r>
      <w:del w:id="394" w:author="bradcard" w:date="2018-11-01T21:40:00Z">
        <w:r w:rsidDel="008165A3">
          <w:rPr>
            <w:rFonts w:ascii="Times New Roman" w:hAnsi="Times New Roman" w:cs="Times New Roman"/>
            <w:sz w:val="24"/>
            <w:szCs w:val="24"/>
          </w:rPr>
          <w:delText>slope</w:delText>
        </w:r>
        <w:r w:rsidRPr="00B0403D" w:rsidDel="008165A3">
          <w:rPr>
            <w:rFonts w:ascii="Times New Roman" w:hAnsi="Times New Roman" w:cs="Times New Roman"/>
            <w:sz w:val="24"/>
            <w:szCs w:val="24"/>
          </w:rPr>
          <w:delText xml:space="preserve"> </w:delText>
        </w:r>
      </w:del>
      <w:r w:rsidRPr="00B0403D">
        <w:rPr>
          <w:rFonts w:ascii="Times New Roman" w:hAnsi="Times New Roman" w:cs="Times New Roman"/>
          <w:sz w:val="24"/>
          <w:szCs w:val="24"/>
        </w:rPr>
        <w:t xml:space="preserve">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w:t>
      </w:r>
      <w:del w:id="395" w:author="bradcard" w:date="2018-11-01T21:40:00Z">
        <w:r w:rsidRPr="00B0403D" w:rsidDel="008165A3">
          <w:rPr>
            <w:rFonts w:ascii="Times New Roman" w:hAnsi="Times New Roman" w:cs="Times New Roman"/>
            <w:sz w:val="24"/>
            <w:szCs w:val="24"/>
          </w:rPr>
          <w:delText>From this equation, we first see</w:delText>
        </w:r>
      </w:del>
      <w:ins w:id="396" w:author="bradcard" w:date="2018-11-01T21:40:00Z">
        <w:r w:rsidR="008165A3">
          <w:rPr>
            <w:rFonts w:ascii="Times New Roman" w:hAnsi="Times New Roman" w:cs="Times New Roman"/>
            <w:sz w:val="24"/>
            <w:szCs w:val="24"/>
          </w:rPr>
          <w:t>Note the slope</w:t>
        </w:r>
      </w:ins>
      <w:del w:id="397" w:author="bradcard" w:date="2018-11-01T21:40:00Z">
        <w:r w:rsidRPr="00B0403D" w:rsidDel="008165A3">
          <w:rPr>
            <w:rFonts w:ascii="Times New Roman" w:hAnsi="Times New Roman" w:cs="Times New Roman"/>
            <w:sz w:val="24"/>
            <w:szCs w:val="24"/>
          </w:rPr>
          <w:delText xml:space="preserve"> that NFD</w:delText>
        </w:r>
        <w:r w:rsidDel="008165A3">
          <w:rPr>
            <w:rFonts w:ascii="Times New Roman" w:hAnsi="Times New Roman" w:cs="Times New Roman"/>
            <w:sz w:val="24"/>
            <w:szCs w:val="24"/>
          </w:rPr>
          <w:delText xml:space="preserve"> slope</w:delText>
        </w:r>
      </w:del>
      <w:ins w:id="398" w:author="bradcard" w:date="2018-11-01T21:40:00Z">
        <w:r w:rsidR="008165A3">
          <w:rPr>
            <w:rFonts w:ascii="Times New Roman" w:hAnsi="Times New Roman" w:cs="Times New Roman"/>
            <w:sz w:val="24"/>
            <w:szCs w:val="24"/>
          </w:rPr>
          <w:t xml:space="preserve"> in eq (3)</w:t>
        </w:r>
      </w:ins>
      <w:r w:rsidRPr="00B0403D">
        <w:rPr>
          <w:rFonts w:ascii="Times New Roman" w:hAnsi="Times New Roman" w:cs="Times New Roman"/>
          <w:sz w:val="24"/>
          <w:szCs w:val="24"/>
        </w:rPr>
        <w:t xml:space="preserve"> is negative </w:t>
      </w:r>
      <w:ins w:id="399" w:author="bradcard" w:date="2018-11-01T21:40:00Z">
        <w:r w:rsidR="008165A3">
          <w:rPr>
            <w:rFonts w:ascii="Times New Roman" w:hAnsi="Times New Roman" w:cs="Times New Roman"/>
            <w:sz w:val="24"/>
            <w:szCs w:val="24"/>
          </w:rPr>
          <w:t>so</w:t>
        </w:r>
      </w:ins>
      <w:del w:id="400" w:author="bradcard" w:date="2018-11-01T21:40:00Z">
        <w:r w:rsidRPr="00B0403D" w:rsidDel="008165A3">
          <w:rPr>
            <w:rFonts w:ascii="Times New Roman" w:hAnsi="Times New Roman" w:cs="Times New Roman"/>
            <w:sz w:val="24"/>
            <w:szCs w:val="24"/>
          </w:rPr>
          <w:delText>as</w:delText>
        </w:r>
      </w:del>
      <w:r w:rsidRPr="00B0403D">
        <w:rPr>
          <w:rFonts w:ascii="Times New Roman" w:hAnsi="Times New Roman" w:cs="Times New Roman"/>
          <w:sz w:val="24"/>
          <w:szCs w:val="24"/>
        </w:rPr>
        <w:t xml:space="preserve"> long as the intra-specific competition </w:t>
      </w:r>
      <w:ins w:id="401" w:author="bradcard" w:date="2018-11-01T21:41:00Z">
        <w:r w:rsidR="008165A3">
          <w:rPr>
            <w:rFonts w:ascii="Times New Roman" w:hAnsi="Times New Roman" w:cs="Times New Roman"/>
            <w:sz w:val="24"/>
            <w:szCs w:val="24"/>
          </w:rPr>
          <w:t xml:space="preserve">coefficient </w:t>
        </w:r>
      </w:ins>
      <w:r w:rsidRPr="00B0403D">
        <w:rPr>
          <w:rFonts w:ascii="Times New Roman" w:hAnsi="Times New Roman" w:cs="Times New Roman"/>
          <w:sz w:val="24"/>
          <w:szCs w:val="24"/>
        </w:rPr>
        <w:t>(</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w:t>
      </w:r>
      <w:ins w:id="402" w:author="bradcard" w:date="2018-11-01T21:41:00Z">
        <w:r w:rsidR="008165A3">
          <w:rPr>
            <w:rFonts w:ascii="Times New Roman" w:hAnsi="Times New Roman" w:cs="Times New Roman"/>
            <w:sz w:val="24"/>
            <w:szCs w:val="24"/>
          </w:rPr>
          <w:t xml:space="preserve"> coefficient</w:t>
        </w:r>
      </w:ins>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t>
      </w:r>
      <w:del w:id="403" w:author="bradcard" w:date="2018-11-01T21:41:00Z">
        <w:r w:rsidRPr="00B0403D" w:rsidDel="008165A3">
          <w:rPr>
            <w:rFonts w:ascii="Times New Roman" w:hAnsi="Times New Roman" w:cs="Times New Roman"/>
            <w:sz w:val="24"/>
            <w:szCs w:val="24"/>
          </w:rPr>
          <w:delText xml:space="preserve">would </w:delText>
        </w:r>
      </w:del>
      <w:r w:rsidRPr="00B0403D">
        <w:rPr>
          <w:rFonts w:ascii="Times New Roman" w:hAnsi="Times New Roman" w:cs="Times New Roman"/>
          <w:sz w:val="24"/>
          <w:szCs w:val="24"/>
        </w:rPr>
        <w:t xml:space="preserve">lead </w:t>
      </w:r>
      <w:del w:id="404" w:author="bradcard" w:date="2018-11-01T21:41:00Z">
        <w:r w:rsidRPr="00B0403D" w:rsidDel="008165A3">
          <w:rPr>
            <w:rFonts w:ascii="Times New Roman" w:hAnsi="Times New Roman" w:cs="Times New Roman"/>
            <w:sz w:val="24"/>
            <w:szCs w:val="24"/>
          </w:rPr>
          <w:delText xml:space="preserve">one </w:delText>
        </w:r>
      </w:del>
      <w:r w:rsidRPr="00B0403D">
        <w:rPr>
          <w:rFonts w:ascii="Times New Roman" w:hAnsi="Times New Roman" w:cs="Times New Roman"/>
          <w:sz w:val="24"/>
          <w:szCs w:val="24"/>
        </w:rPr>
        <w:t>to</w:t>
      </w:r>
      <w:ins w:id="405" w:author="bradcard" w:date="2018-11-01T21:41:00Z">
        <w:r w:rsidR="008165A3">
          <w:rPr>
            <w:rFonts w:ascii="Times New Roman" w:hAnsi="Times New Roman" w:cs="Times New Roman"/>
            <w:sz w:val="24"/>
            <w:szCs w:val="24"/>
          </w:rPr>
          <w:t xml:space="preserve"> stronger</w:t>
        </w:r>
      </w:ins>
      <w:r w:rsidRPr="00B0403D">
        <w:rPr>
          <w:rFonts w:ascii="Times New Roman" w:hAnsi="Times New Roman" w:cs="Times New Roman"/>
          <w:sz w:val="24"/>
          <w:szCs w:val="24"/>
        </w:rPr>
        <w:t xml:space="preserve"> estimate</w:t>
      </w:r>
      <w:ins w:id="406" w:author="bradcard" w:date="2018-11-01T21:41:00Z">
        <w:r w:rsidR="008165A3">
          <w:rPr>
            <w:rFonts w:ascii="Times New Roman" w:hAnsi="Times New Roman" w:cs="Times New Roman"/>
            <w:sz w:val="24"/>
            <w:szCs w:val="24"/>
          </w:rPr>
          <w:t>s</w:t>
        </w:r>
      </w:ins>
      <w:r w:rsidRPr="00B0403D">
        <w:rPr>
          <w:rFonts w:ascii="Times New Roman" w:hAnsi="Times New Roman" w:cs="Times New Roman"/>
          <w:sz w:val="24"/>
          <w:szCs w:val="24"/>
        </w:rPr>
        <w:t xml:space="preserve"> </w:t>
      </w:r>
      <w:del w:id="407" w:author="bradcard" w:date="2018-11-01T21:41:00Z">
        <w:r w:rsidRPr="00B0403D" w:rsidDel="008165A3">
          <w:rPr>
            <w:rFonts w:ascii="Times New Roman" w:hAnsi="Times New Roman" w:cs="Times New Roman"/>
            <w:sz w:val="24"/>
            <w:szCs w:val="24"/>
          </w:rPr>
          <w:delText xml:space="preserve">stronger </w:delText>
        </w:r>
      </w:del>
      <w:ins w:id="408" w:author="bradcard" w:date="2018-11-01T21:41:00Z">
        <w:r w:rsidR="008165A3">
          <w:rPr>
            <w:rFonts w:ascii="Times New Roman" w:hAnsi="Times New Roman" w:cs="Times New Roman"/>
            <w:sz w:val="24"/>
            <w:szCs w:val="24"/>
          </w:rPr>
          <w:t>magnitudes of negative</w:t>
        </w:r>
        <w:r w:rsidR="008165A3"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frequency dependency (</w:t>
      </w:r>
      <w:commentRangeStart w:id="409"/>
      <w:r w:rsidRPr="00B0403D">
        <w:rPr>
          <w:rFonts w:ascii="Times New Roman" w:hAnsi="Times New Roman" w:cs="Times New Roman"/>
          <w:sz w:val="24"/>
          <w:szCs w:val="24"/>
        </w:rPr>
        <w:t xml:space="preserve">Fig. </w:t>
      </w:r>
      <w:r>
        <w:rPr>
          <w:rFonts w:ascii="Times New Roman" w:hAnsi="Times New Roman" w:cs="Times New Roman"/>
          <w:sz w:val="24"/>
          <w:szCs w:val="24"/>
        </w:rPr>
        <w:t>1</w:t>
      </w:r>
      <w:commentRangeEnd w:id="409"/>
      <w:r w:rsidR="008165A3">
        <w:rPr>
          <w:rStyle w:val="CommentReference"/>
        </w:rPr>
        <w:commentReference w:id="409"/>
      </w:r>
      <w:r w:rsidRPr="00B0403D">
        <w:rPr>
          <w:rFonts w:ascii="Times New Roman" w:hAnsi="Times New Roman" w:cs="Times New Roman"/>
          <w:sz w:val="24"/>
          <w:szCs w:val="24"/>
        </w:rPr>
        <w:t xml:space="preserve">). Most importantly, although </w:t>
      </w:r>
      <w:ins w:id="410" w:author="bradcard" w:date="2018-11-01T21:42:00Z">
        <w:r w:rsidR="008165A3">
          <w:rPr>
            <w:rFonts w:ascii="Times New Roman" w:hAnsi="Times New Roman" w:cs="Times New Roman"/>
            <w:sz w:val="24"/>
            <w:szCs w:val="24"/>
          </w:rPr>
          <w:t xml:space="preserve">the slope of </w:t>
        </w:r>
      </w:ins>
      <w:r w:rsidRPr="00B0403D">
        <w:rPr>
          <w:rFonts w:ascii="Times New Roman" w:hAnsi="Times New Roman" w:cs="Times New Roman"/>
          <w:sz w:val="24"/>
          <w:szCs w:val="24"/>
        </w:rPr>
        <w:t xml:space="preserve">NFD </w:t>
      </w:r>
      <w:del w:id="411" w:author="bradcard" w:date="2018-11-01T21:42:00Z">
        <w:r w:rsidDel="008165A3">
          <w:rPr>
            <w:rFonts w:ascii="Times New Roman" w:hAnsi="Times New Roman" w:cs="Times New Roman"/>
            <w:sz w:val="24"/>
            <w:szCs w:val="24"/>
          </w:rPr>
          <w:delText>slope</w:delText>
        </w:r>
        <w:r w:rsidRPr="00B0403D" w:rsidDel="008165A3">
          <w:rPr>
            <w:rFonts w:ascii="Times New Roman" w:hAnsi="Times New Roman" w:cs="Times New Roman"/>
            <w:sz w:val="24"/>
            <w:szCs w:val="24"/>
          </w:rPr>
          <w:delText xml:space="preserve"> </w:delText>
        </w:r>
      </w:del>
      <w:r w:rsidRPr="00B0403D">
        <w:rPr>
          <w:rFonts w:ascii="Times New Roman" w:hAnsi="Times New Roman" w:cs="Times New Roman"/>
          <w:sz w:val="24"/>
          <w:szCs w:val="24"/>
        </w:rPr>
        <w:t xml:space="preserve">has been used </w:t>
      </w:r>
      <w:commentRangeStart w:id="412"/>
      <w:r w:rsidRPr="00B0403D">
        <w:rPr>
          <w:rFonts w:ascii="Times New Roman" w:hAnsi="Times New Roman" w:cs="Times New Roman"/>
          <w:sz w:val="24"/>
          <w:szCs w:val="24"/>
        </w:rPr>
        <w:t xml:space="preserve">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 xml:space="preserve">should be interpreted with caution as it is related but not </w:t>
      </w:r>
      <w:r w:rsidRPr="00B0403D">
        <w:rPr>
          <w:rFonts w:ascii="Times New Roman" w:hAnsi="Times New Roman" w:cs="Times New Roman"/>
          <w:sz w:val="24"/>
          <w:szCs w:val="24"/>
        </w:rPr>
        <w:lastRenderedPageBreak/>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commentRangeEnd w:id="412"/>
      <w:r w:rsidR="008165A3">
        <w:rPr>
          <w:rStyle w:val="CommentReference"/>
        </w:rPr>
        <w:commentReference w:id="412"/>
      </w:r>
    </w:p>
    <w:p w14:paraId="213122E7" w14:textId="77777777" w:rsidR="005837D3" w:rsidRDefault="005837D3" w:rsidP="005837D3">
      <w:pPr>
        <w:pStyle w:val="Normal1"/>
        <w:spacing w:line="360" w:lineRule="auto"/>
        <w:rPr>
          <w:ins w:id="413" w:author="bradcard" w:date="2018-11-01T21:46:00Z"/>
          <w:rFonts w:ascii="Times New Roman" w:hAnsi="Times New Roman" w:cs="Times New Roman"/>
          <w:sz w:val="24"/>
          <w:szCs w:val="24"/>
        </w:rPr>
        <w:pPrChange w:id="414" w:author="bradcard" w:date="2018-11-01T21:46:00Z">
          <w:pPr>
            <w:pStyle w:val="Normal1"/>
            <w:spacing w:line="360" w:lineRule="auto"/>
            <w:ind w:firstLine="360"/>
          </w:pPr>
        </w:pPrChange>
      </w:pPr>
    </w:p>
    <w:p w14:paraId="49473F8D" w14:textId="26B1193C" w:rsidR="005837D3" w:rsidRDefault="005837D3" w:rsidP="005837D3">
      <w:pPr>
        <w:pStyle w:val="Normal1"/>
        <w:spacing w:line="360" w:lineRule="auto"/>
        <w:rPr>
          <w:ins w:id="415" w:author="bradcard" w:date="2018-11-01T21:50:00Z"/>
          <w:rFonts w:ascii="Times New Roman" w:hAnsi="Times New Roman" w:cs="Times New Roman"/>
          <w:sz w:val="24"/>
          <w:szCs w:val="24"/>
        </w:rPr>
        <w:pPrChange w:id="416" w:author="bradcard" w:date="2018-11-01T21:46:00Z">
          <w:pPr>
            <w:pStyle w:val="Normal1"/>
            <w:spacing w:line="360" w:lineRule="auto"/>
            <w:ind w:firstLine="360"/>
          </w:pPr>
        </w:pPrChange>
      </w:pPr>
      <w:ins w:id="417" w:author="bradcard" w:date="2018-11-01T21:46:00Z">
        <w:r>
          <w:rPr>
            <w:rFonts w:ascii="Times New Roman" w:hAnsi="Times New Roman" w:cs="Times New Roman"/>
            <w:sz w:val="24"/>
            <w:szCs w:val="24"/>
          </w:rPr>
          <w:t>Note: There is nothing in section 1, thus far, that relates measures of NFD back to equation 1 and measures of ND and RFD.</w:t>
        </w:r>
      </w:ins>
      <w:ins w:id="418" w:author="bradcard" w:date="2018-11-01T21:47:00Z">
        <w:r>
          <w:rPr>
            <w:rFonts w:ascii="Times New Roman" w:hAnsi="Times New Roman" w:cs="Times New Roman"/>
            <w:sz w:val="24"/>
            <w:szCs w:val="24"/>
          </w:rPr>
          <w:t xml:space="preserve"> Wasn’t that supposed to be the goal?</w:t>
        </w:r>
      </w:ins>
    </w:p>
    <w:p w14:paraId="7321CD63" w14:textId="7FA86806" w:rsidR="005837D3" w:rsidRDefault="005837D3" w:rsidP="005837D3">
      <w:pPr>
        <w:pStyle w:val="Normal1"/>
        <w:spacing w:line="360" w:lineRule="auto"/>
        <w:rPr>
          <w:ins w:id="419" w:author="bradcard" w:date="2018-11-01T21:50:00Z"/>
          <w:rFonts w:ascii="Times New Roman" w:hAnsi="Times New Roman" w:cs="Times New Roman"/>
          <w:sz w:val="24"/>
          <w:szCs w:val="24"/>
        </w:rPr>
        <w:pPrChange w:id="420" w:author="bradcard" w:date="2018-11-01T21:46:00Z">
          <w:pPr>
            <w:pStyle w:val="Normal1"/>
            <w:spacing w:line="360" w:lineRule="auto"/>
            <w:ind w:firstLine="360"/>
          </w:pPr>
        </w:pPrChange>
      </w:pPr>
    </w:p>
    <w:p w14:paraId="7AABAAC8" w14:textId="29314140" w:rsidR="005837D3" w:rsidRDefault="005837D3" w:rsidP="005837D3">
      <w:pPr>
        <w:pStyle w:val="Normal1"/>
        <w:spacing w:line="360" w:lineRule="auto"/>
        <w:rPr>
          <w:ins w:id="421" w:author="bradcard" w:date="2018-11-01T21:46:00Z"/>
          <w:rFonts w:ascii="Times New Roman" w:hAnsi="Times New Roman" w:cs="Times New Roman"/>
          <w:sz w:val="24"/>
          <w:szCs w:val="24"/>
        </w:rPr>
        <w:pPrChange w:id="422" w:author="bradcard" w:date="2018-11-01T21:46:00Z">
          <w:pPr>
            <w:pStyle w:val="Normal1"/>
            <w:spacing w:line="360" w:lineRule="auto"/>
            <w:ind w:firstLine="360"/>
          </w:pPr>
        </w:pPrChange>
      </w:pPr>
      <w:ins w:id="423" w:author="bradcard" w:date="2018-11-01T21:50:00Z">
        <w:r>
          <w:rPr>
            <w:rFonts w:ascii="Times New Roman" w:hAnsi="Times New Roman" w:cs="Times New Roman"/>
            <w:sz w:val="24"/>
            <w:szCs w:val="24"/>
          </w:rPr>
          <w:t>Also note there is little in section 1 that describe how empiricists have measured NFD. Given this is supposed to be an empiricists ‘guide’ to coexistence theory, I would add text.</w:t>
        </w:r>
      </w:ins>
    </w:p>
    <w:p w14:paraId="617A5406" w14:textId="77777777" w:rsidR="005837D3" w:rsidRPr="00B0403D" w:rsidRDefault="005837D3" w:rsidP="00715006">
      <w:pPr>
        <w:pStyle w:val="Normal1"/>
        <w:spacing w:line="360" w:lineRule="auto"/>
        <w:ind w:firstLine="360"/>
        <w:rPr>
          <w:rFonts w:ascii="Times New Roman" w:hAnsi="Times New Roman" w:cs="Times New Roman"/>
          <w:sz w:val="24"/>
          <w:szCs w:val="24"/>
        </w:rPr>
      </w:pPr>
    </w:p>
    <w:p w14:paraId="5928FDBE" w14:textId="77777777" w:rsidR="005837D3" w:rsidRDefault="00992ECB" w:rsidP="00A20955">
      <w:pPr>
        <w:pStyle w:val="Normal1"/>
        <w:spacing w:line="360" w:lineRule="auto"/>
        <w:ind w:firstLine="360"/>
        <w:rPr>
          <w:ins w:id="424" w:author="bradcard" w:date="2018-11-01T21:47:00Z"/>
          <w:rFonts w:ascii="Times New Roman" w:hAnsi="Times New Roman" w:cs="Times New Roman"/>
          <w:sz w:val="24"/>
          <w:szCs w:val="24"/>
        </w:rPr>
      </w:pPr>
      <w:commentRangeStart w:id="425"/>
      <w:commentRangeStart w:id="426"/>
      <w:r>
        <w:rPr>
          <w:rFonts w:ascii="Times New Roman" w:hAnsi="Times New Roman" w:cs="Times New Roman"/>
          <w:sz w:val="24"/>
          <w:szCs w:val="24"/>
        </w:rPr>
        <w:t>To demonstrate</w:t>
      </w:r>
      <w:commentRangeEnd w:id="425"/>
      <w:r w:rsidR="005546E3">
        <w:rPr>
          <w:rStyle w:val="CommentReference"/>
        </w:rPr>
        <w:commentReference w:id="425"/>
      </w:r>
      <w:r>
        <w:rPr>
          <w:rFonts w:ascii="Times New Roman" w:hAnsi="Times New Roman" w:cs="Times New Roman"/>
          <w:sz w:val="24"/>
          <w:szCs w:val="24"/>
        </w:rPr>
        <w:t xml:space="preserve"> </w:t>
      </w:r>
      <w:ins w:id="427" w:author="Godwin, Casey" w:date="2018-10-24T07:16:00Z">
        <w:r w:rsidR="005546E3">
          <w:rPr>
            <w:rFonts w:ascii="Times New Roman" w:hAnsi="Times New Roman" w:cs="Times New Roman"/>
            <w:sz w:val="24"/>
            <w:szCs w:val="24"/>
          </w:rPr>
          <w:t>how</w:t>
        </w:r>
      </w:ins>
      <w:del w:id="428" w:author="Godwin, Casey" w:date="2018-10-24T07:16:00Z">
        <w:r w:rsidDel="005546E3">
          <w:rPr>
            <w:rFonts w:ascii="Times New Roman" w:hAnsi="Times New Roman" w:cs="Times New Roman"/>
            <w:sz w:val="24"/>
            <w:szCs w:val="24"/>
          </w:rPr>
          <w:delText>that</w:delText>
        </w:r>
      </w:del>
      <w:r>
        <w:rPr>
          <w:rFonts w:ascii="Times New Roman" w:hAnsi="Times New Roman" w:cs="Times New Roman"/>
          <w:sz w:val="24"/>
          <w:szCs w:val="24"/>
        </w:rPr>
        <w:t xml:space="preserve"> </w:t>
      </w:r>
      <w:del w:id="429" w:author="Godwin, Casey" w:date="2018-10-24T07:16:00Z">
        <w:r w:rsidDel="005546E3">
          <w:rPr>
            <w:rFonts w:ascii="Times New Roman" w:hAnsi="Times New Roman" w:cs="Times New Roman"/>
            <w:sz w:val="24"/>
            <w:szCs w:val="24"/>
          </w:rPr>
          <w:delText>non-constant intra- and inter specific competition coefficients can lead to non-constant NFD slope and</w:delText>
        </w:r>
      </w:del>
      <w:ins w:id="430" w:author="Godwin, Casey" w:date="2018-10-24T07:16:00Z">
        <w:r w:rsidR="005546E3">
          <w:rPr>
            <w:rFonts w:ascii="Times New Roman" w:hAnsi="Times New Roman" w:cs="Times New Roman"/>
            <w:sz w:val="24"/>
            <w:szCs w:val="24"/>
          </w:rPr>
          <w:t>non-linearity between a species’ frequency and its gr</w:t>
        </w:r>
      </w:ins>
      <w:ins w:id="431" w:author="Godwin, Casey" w:date="2018-10-24T07:17:00Z">
        <w:r w:rsidR="005546E3">
          <w:rPr>
            <w:rFonts w:ascii="Times New Roman" w:hAnsi="Times New Roman" w:cs="Times New Roman"/>
            <w:sz w:val="24"/>
            <w:szCs w:val="24"/>
          </w:rPr>
          <w:t>owth rate can lead to</w:t>
        </w:r>
      </w:ins>
      <w:r>
        <w:rPr>
          <w:rFonts w:ascii="Times New Roman" w:hAnsi="Times New Roman" w:cs="Times New Roman"/>
          <w:sz w:val="24"/>
          <w:szCs w:val="24"/>
        </w:rPr>
        <w:t xml:space="preserve"> incorrect prediction</w:t>
      </w:r>
      <w:ins w:id="432" w:author="Godwin, Casey" w:date="2018-10-24T07:17:00Z">
        <w:r w:rsidR="005546E3">
          <w:rPr>
            <w:rFonts w:ascii="Times New Roman" w:hAnsi="Times New Roman" w:cs="Times New Roman"/>
            <w:sz w:val="24"/>
            <w:szCs w:val="24"/>
          </w:rPr>
          <w:t>s</w:t>
        </w:r>
      </w:ins>
      <w:r>
        <w:rPr>
          <w:rFonts w:ascii="Times New Roman" w:hAnsi="Times New Roman" w:cs="Times New Roman"/>
          <w:sz w:val="24"/>
          <w:szCs w:val="24"/>
        </w:rPr>
        <w:t xml:space="preserve"> </w:t>
      </w:r>
      <w:del w:id="433" w:author="Godwin, Casey" w:date="2018-10-24T07:17:00Z">
        <w:r w:rsidDel="005546E3">
          <w:rPr>
            <w:rFonts w:ascii="Times New Roman" w:hAnsi="Times New Roman" w:cs="Times New Roman"/>
            <w:sz w:val="24"/>
            <w:szCs w:val="24"/>
          </w:rPr>
          <w:delText xml:space="preserve">of </w:delText>
        </w:r>
      </w:del>
      <w:ins w:id="434" w:author="Godwin, Casey" w:date="2018-10-24T07:17:00Z">
        <w:r w:rsidR="005546E3">
          <w:rPr>
            <w:rFonts w:ascii="Times New Roman" w:hAnsi="Times New Roman" w:cs="Times New Roman"/>
            <w:sz w:val="24"/>
            <w:szCs w:val="24"/>
          </w:rPr>
          <w:t xml:space="preserve">about </w:t>
        </w:r>
      </w:ins>
      <w:r>
        <w:rPr>
          <w:rFonts w:ascii="Times New Roman" w:hAnsi="Times New Roman" w:cs="Times New Roman"/>
          <w:sz w:val="24"/>
          <w:szCs w:val="24"/>
        </w:rPr>
        <w:t>species coexistence, we used numerical simulation of a well-known two species consumer-resource model [Tilman 1977]</w:t>
      </w:r>
      <w:ins w:id="435" w:author="Godwin, Casey" w:date="2018-10-24T07:17:00Z">
        <w:r w:rsidR="005546E3">
          <w:rPr>
            <w:rFonts w:ascii="Times New Roman" w:hAnsi="Times New Roman" w:cs="Times New Roman"/>
            <w:sz w:val="24"/>
            <w:szCs w:val="24"/>
          </w:rPr>
          <w:t>.</w:t>
        </w:r>
      </w:ins>
      <w:r>
        <w:rPr>
          <w:rFonts w:ascii="Times New Roman" w:hAnsi="Times New Roman" w:cs="Times New Roman"/>
          <w:sz w:val="24"/>
          <w:szCs w:val="24"/>
        </w:rPr>
        <w:t xml:space="preserve"> </w:t>
      </w:r>
      <w:ins w:id="436" w:author="Godwin, Casey" w:date="2018-10-24T07:19:00Z">
        <w:r w:rsidR="005546E3">
          <w:rPr>
            <w:rFonts w:ascii="Times New Roman" w:hAnsi="Times New Roman" w:cs="Times New Roman"/>
            <w:sz w:val="24"/>
            <w:szCs w:val="24"/>
          </w:rPr>
          <w:t xml:space="preserve">For all </w:t>
        </w:r>
      </w:ins>
      <w:ins w:id="437" w:author="Godwin, Casey" w:date="2018-10-24T07:20:00Z">
        <w:r w:rsidR="005546E3">
          <w:rPr>
            <w:rFonts w:ascii="Times New Roman" w:hAnsi="Times New Roman" w:cs="Times New Roman"/>
            <w:sz w:val="24"/>
            <w:szCs w:val="24"/>
          </w:rPr>
          <w:t>of</w:t>
        </w:r>
      </w:ins>
      <w:ins w:id="438" w:author="Godwin, Casey" w:date="2018-10-24T07:17:00Z">
        <w:r w:rsidR="005546E3">
          <w:rPr>
            <w:rFonts w:ascii="Times New Roman" w:hAnsi="Times New Roman" w:cs="Times New Roman"/>
            <w:sz w:val="24"/>
            <w:szCs w:val="24"/>
          </w:rPr>
          <w:t xml:space="preserve"> these simulations, </w:t>
        </w:r>
      </w:ins>
      <w:del w:id="439" w:author="Godwin, Casey" w:date="2018-10-24T07:18:00Z">
        <w:r w:rsidDel="005546E3">
          <w:rPr>
            <w:rFonts w:ascii="Times New Roman" w:hAnsi="Times New Roman" w:cs="Times New Roman"/>
            <w:sz w:val="24"/>
            <w:szCs w:val="24"/>
          </w:rPr>
          <w:delText xml:space="preserve">to show that a species growth rate is non-linearly related to its frequency, even when </w:delText>
        </w:r>
      </w:del>
      <w:r>
        <w:rPr>
          <w:rFonts w:ascii="Times New Roman" w:hAnsi="Times New Roman" w:cs="Times New Roman"/>
          <w:sz w:val="24"/>
          <w:szCs w:val="24"/>
        </w:rPr>
        <w:t xml:space="preserve">the community is saturated with respect to biomass and both species are known to </w:t>
      </w:r>
      <w:ins w:id="440" w:author="Godwin, Casey" w:date="2018-10-24T07:16:00Z">
        <w:r w:rsidR="005546E3">
          <w:rPr>
            <w:rFonts w:ascii="Times New Roman" w:hAnsi="Times New Roman" w:cs="Times New Roman"/>
            <w:sz w:val="24"/>
            <w:szCs w:val="24"/>
          </w:rPr>
          <w:t xml:space="preserve">be mutually invasible and </w:t>
        </w:r>
      </w:ins>
      <w:r>
        <w:rPr>
          <w:rFonts w:ascii="Times New Roman" w:hAnsi="Times New Roman" w:cs="Times New Roman"/>
          <w:sz w:val="24"/>
          <w:szCs w:val="24"/>
        </w:rPr>
        <w:t>coexist (Figure S1)</w:t>
      </w:r>
      <w:r w:rsidRPr="005629D3">
        <w:rPr>
          <w:rFonts w:ascii="Times New Roman" w:hAnsi="Times New Roman" w:cs="Times New Roman"/>
          <w:sz w:val="24"/>
          <w:szCs w:val="24"/>
        </w:rPr>
        <w:t>.</w:t>
      </w:r>
      <w:r>
        <w:rPr>
          <w:rFonts w:ascii="Times New Roman" w:hAnsi="Times New Roman" w:cs="Times New Roman"/>
          <w:sz w:val="24"/>
          <w:szCs w:val="24"/>
        </w:rPr>
        <w:t xml:space="preserve"> </w:t>
      </w:r>
      <w:ins w:id="441" w:author="Godwin, Casey" w:date="2018-10-24T07:18:00Z">
        <w:r w:rsidR="005546E3">
          <w:rPr>
            <w:rFonts w:ascii="Times New Roman" w:hAnsi="Times New Roman" w:cs="Times New Roman"/>
            <w:sz w:val="24"/>
            <w:szCs w:val="24"/>
          </w:rPr>
          <w:t xml:space="preserve">We </w:t>
        </w:r>
      </w:ins>
      <w:ins w:id="442" w:author="Godwin, Casey" w:date="2018-10-24T07:19:00Z">
        <w:r w:rsidR="005546E3">
          <w:rPr>
            <w:rFonts w:ascii="Times New Roman" w:hAnsi="Times New Roman" w:cs="Times New Roman"/>
            <w:sz w:val="24"/>
            <w:szCs w:val="24"/>
          </w:rPr>
          <w:t xml:space="preserve">used these numerical simulations to </w:t>
        </w:r>
      </w:ins>
      <w:ins w:id="443" w:author="Godwin, Casey" w:date="2018-10-24T07:20:00Z">
        <w:r w:rsidR="005546E3">
          <w:rPr>
            <w:rFonts w:ascii="Times New Roman" w:hAnsi="Times New Roman" w:cs="Times New Roman"/>
            <w:sz w:val="24"/>
            <w:szCs w:val="24"/>
          </w:rPr>
          <w:t xml:space="preserve">examine three potential ways that an empiricist might implement NFD. 1) </w:t>
        </w:r>
      </w:ins>
      <w:del w:id="444" w:author="Godwin, Casey" w:date="2018-10-24T07:18:00Z">
        <w:r w:rsidDel="005546E3">
          <w:rPr>
            <w:rFonts w:ascii="Times New Roman" w:hAnsi="Times New Roman" w:cs="Times New Roman"/>
            <w:sz w:val="24"/>
            <w:szCs w:val="24"/>
          </w:rPr>
          <w:delText xml:space="preserve">Specifically, evaluating NFD at different frequencies of the species in a saturated community can lead to the incorrect prediction regarding coexistence. </w:delText>
        </w:r>
      </w:del>
      <w:del w:id="445" w:author="Godwin, Casey" w:date="2018-10-24T07:20:00Z">
        <w:r w:rsidDel="005546E3">
          <w:rPr>
            <w:rFonts w:ascii="Times New Roman" w:hAnsi="Times New Roman" w:cs="Times New Roman"/>
            <w:sz w:val="24"/>
            <w:szCs w:val="24"/>
          </w:rPr>
          <w:delText>W</w:delText>
        </w:r>
      </w:del>
      <w:ins w:id="446" w:author="Godwin, Casey" w:date="2018-10-24T07:20:00Z">
        <w:r w:rsidR="005546E3">
          <w:rPr>
            <w:rFonts w:ascii="Times New Roman" w:hAnsi="Times New Roman" w:cs="Times New Roman"/>
            <w:sz w:val="24"/>
            <w:szCs w:val="24"/>
          </w:rPr>
          <w:t>W</w:t>
        </w:r>
      </w:ins>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ins w:id="447" w:author="Godwin, Casey" w:date="2018-10-24T07:21:00Z">
        <w:r w:rsidR="005546E3">
          <w:rPr>
            <w:rFonts w:ascii="Times New Roman" w:hAnsi="Times New Roman" w:cs="Times New Roman"/>
            <w:sz w:val="24"/>
            <w:szCs w:val="24"/>
          </w:rPr>
          <w:t xml:space="preserve">2) </w:t>
        </w:r>
      </w:ins>
      <w:r>
        <w:rPr>
          <w:rFonts w:ascii="Times New Roman" w:hAnsi="Times New Roman" w:cs="Times New Roman"/>
          <w:sz w:val="24"/>
          <w:szCs w:val="24"/>
        </w:rPr>
        <w:t xml:space="preserve">When frequency dependence is evaluated when both species are at frequency of 0.5, the method fails to predict coexistence in most cases. </w:t>
      </w:r>
      <w:ins w:id="448" w:author="Godwin, Casey" w:date="2018-10-24T07:21:00Z">
        <w:r w:rsidR="005546E3">
          <w:rPr>
            <w:rFonts w:ascii="Times New Roman" w:hAnsi="Times New Roman" w:cs="Times New Roman"/>
            <w:sz w:val="24"/>
            <w:szCs w:val="24"/>
          </w:rPr>
          <w:t xml:space="preserve">3) </w:t>
        </w:r>
      </w:ins>
      <w:r>
        <w:rPr>
          <w:rFonts w:ascii="Times New Roman" w:hAnsi="Times New Roman" w:cs="Times New Roman"/>
          <w:sz w:val="24"/>
          <w:szCs w:val="24"/>
        </w:rPr>
        <w:t>We found that NFD</w:t>
      </w:r>
      <w:ins w:id="449" w:author="Godwin, Casey" w:date="2018-10-24T09:34:00Z">
        <w:r w:rsidR="000E65B9">
          <w:rPr>
            <w:rFonts w:ascii="Times New Roman" w:hAnsi="Times New Roman" w:cs="Times New Roman"/>
            <w:sz w:val="24"/>
            <w:szCs w:val="24"/>
          </w:rPr>
          <w:t xml:space="preserve"> consistently</w:t>
        </w:r>
      </w:ins>
      <w:r>
        <w:rPr>
          <w:rFonts w:ascii="Times New Roman" w:hAnsi="Times New Roman" w:cs="Times New Roman"/>
          <w:sz w:val="24"/>
          <w:szCs w:val="24"/>
        </w:rPr>
        <w:t xml:space="preserve"> led to correct predictions only when evaluated at frequency approaching zero for each species. </w:t>
      </w:r>
      <w:moveToRangeStart w:id="450" w:author="Godwin, Casey" w:date="2018-10-24T07:36:00Z" w:name="move528129902"/>
      <w:moveTo w:id="451" w:author="Godwin, Casey" w:date="2018-10-24T07:36:00Z">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moveTo>
      <w:moveToRangeEnd w:id="450"/>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687C1093" w14:textId="4233D2C1" w:rsidR="00992ECB" w:rsidRPr="00DD3906" w:rsidRDefault="00992ECB" w:rsidP="00A20955">
      <w:pPr>
        <w:pStyle w:val="Normal1"/>
        <w:spacing w:line="360" w:lineRule="auto"/>
        <w:ind w:firstLine="360"/>
        <w:rPr>
          <w:rFonts w:ascii="Times New Roman" w:hAnsi="Times New Roman" w:cs="Times New Roman"/>
          <w:sz w:val="24"/>
          <w:szCs w:val="24"/>
        </w:rPr>
      </w:pPr>
      <w:moveFromRangeStart w:id="452" w:author="Godwin, Casey" w:date="2018-10-24T07:36:00Z" w:name="move528129902"/>
      <w:moveFrom w:id="453" w:author="Godwin, Casey" w:date="2018-10-24T07:36:00Z">
        <w:r w:rsidDel="008A2DBA">
          <w:rPr>
            <w:rFonts w:ascii="Times New Roman" w:hAnsi="Times New Roman" w:cs="Times New Roman"/>
            <w:sz w:val="24"/>
            <w:szCs w:val="24"/>
          </w:rPr>
          <w:t>This finding means that for an empiricist to use the NFD method, they would need to either 1)</w:t>
        </w:r>
        <w:r w:rsidRPr="007C0630" w:rsidDel="008A2DBA">
          <w:rPr>
            <w:rFonts w:ascii="Times New Roman" w:hAnsi="Times New Roman" w:cs="Times New Roman"/>
            <w:sz w:val="24"/>
            <w:szCs w:val="24"/>
          </w:rPr>
          <w:t xml:space="preserve"> </w:t>
        </w:r>
        <w:r w:rsidDel="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invasibility). </w:t>
        </w:r>
      </w:moveFrom>
      <w:moveFromRangeEnd w:id="452"/>
      <w:commentRangeEnd w:id="426"/>
      <w:r w:rsidR="005837D3">
        <w:rPr>
          <w:rStyle w:val="CommentReference"/>
        </w:rPr>
        <w:commentReference w:id="426"/>
      </w:r>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1929B4CD" w14:textId="41D0860C"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second empirical method</w:t>
      </w:r>
      <w:ins w:id="454" w:author="bradcard" w:date="2018-11-01T21:47:00Z">
        <w:r w:rsidR="005837D3">
          <w:rPr>
            <w:rFonts w:ascii="Times New Roman" w:hAnsi="Times New Roman" w:cs="Times New Roman"/>
            <w:sz w:val="24"/>
            <w:szCs w:val="24"/>
          </w:rPr>
          <w:t xml:space="preserve"> to measure ND and RFD</w:t>
        </w:r>
      </w:ins>
      <w:r>
        <w:rPr>
          <w:rFonts w:ascii="Times New Roman" w:hAnsi="Times New Roman" w:cs="Times New Roman"/>
          <w:sz w:val="24"/>
          <w:szCs w:val="24"/>
        </w:rPr>
        <w:t xml:space="preserve"> is </w:t>
      </w:r>
      <w:del w:id="455" w:author="bradcard" w:date="2018-11-01T21:47:00Z">
        <w:r w:rsidDel="005837D3">
          <w:rPr>
            <w:rFonts w:ascii="Times New Roman" w:hAnsi="Times New Roman" w:cs="Times New Roman"/>
            <w:sz w:val="24"/>
            <w:szCs w:val="24"/>
          </w:rPr>
          <w:delText xml:space="preserve">to </w:delText>
        </w:r>
      </w:del>
      <w:ins w:id="456" w:author="bradcard" w:date="2018-11-01T21:47:00Z">
        <w:r w:rsidR="005837D3">
          <w:rPr>
            <w:rFonts w:ascii="Times New Roman" w:hAnsi="Times New Roman" w:cs="Times New Roman"/>
            <w:sz w:val="24"/>
            <w:szCs w:val="24"/>
          </w:rPr>
          <w:t>based on</w:t>
        </w:r>
        <w:r w:rsidR="005837D3">
          <w:rPr>
            <w:rFonts w:ascii="Times New Roman" w:hAnsi="Times New Roman" w:cs="Times New Roman"/>
            <w:sz w:val="24"/>
            <w:szCs w:val="24"/>
          </w:rPr>
          <w:t xml:space="preserve"> </w:t>
        </w:r>
      </w:ins>
      <w:r>
        <w:rPr>
          <w:rFonts w:ascii="Times New Roman" w:hAnsi="Times New Roman" w:cs="Times New Roman"/>
          <w:sz w:val="24"/>
          <w:szCs w:val="24"/>
        </w:rPr>
        <w:t>parameteriz</w:t>
      </w:r>
      <w:ins w:id="457" w:author="bradcard" w:date="2018-11-01T21:47:00Z">
        <w:r w:rsidR="005837D3">
          <w:rPr>
            <w:rFonts w:ascii="Times New Roman" w:hAnsi="Times New Roman" w:cs="Times New Roman"/>
            <w:sz w:val="24"/>
            <w:szCs w:val="24"/>
          </w:rPr>
          <w:t>ing</w:t>
        </w:r>
      </w:ins>
      <w:del w:id="458" w:author="bradcard" w:date="2018-11-01T21:47:00Z">
        <w:r w:rsidDel="005837D3">
          <w:rPr>
            <w:rFonts w:ascii="Times New Roman" w:hAnsi="Times New Roman" w:cs="Times New Roman"/>
            <w:sz w:val="24"/>
            <w:szCs w:val="24"/>
          </w:rPr>
          <w:delText>e</w:delText>
        </w:r>
      </w:del>
      <w:r>
        <w:rPr>
          <w:rFonts w:ascii="Times New Roman" w:hAnsi="Times New Roman" w:cs="Times New Roman"/>
          <w:sz w:val="24"/>
          <w:szCs w:val="24"/>
        </w:rPr>
        <w:t xml:space="preserv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w:t>
      </w:r>
      <w:ins w:id="459" w:author="bradcard" w:date="2018-11-01T21:47:00Z">
        <w:r w:rsidR="005837D3">
          <w:rPr>
            <w:rFonts w:ascii="Times New Roman" w:hAnsi="Times New Roman" w:cs="Times New Roman"/>
            <w:sz w:val="24"/>
            <w:szCs w:val="24"/>
          </w:rPr>
          <w:t>:</w:t>
        </w:r>
      </w:ins>
      <w:del w:id="460" w:author="bradcard" w:date="2018-11-01T21:47:00Z">
        <w:r w:rsidR="00794E37" w:rsidRPr="00B0403D" w:rsidDel="005837D3">
          <w:rPr>
            <w:rFonts w:ascii="Times New Roman" w:hAnsi="Times New Roman" w:cs="Times New Roman"/>
            <w:sz w:val="24"/>
            <w:szCs w:val="24"/>
          </w:rPr>
          <w:delText xml:space="preserve"> the </w:delText>
        </w:r>
      </w:del>
      <w:commentRangeStart w:id="461"/>
      <w:del w:id="462" w:author="bradcard" w:date="2018-11-01T21:48:00Z">
        <w:r w:rsidR="00794E37" w:rsidRPr="00B0403D" w:rsidDel="005837D3">
          <w:rPr>
            <w:rFonts w:ascii="Times New Roman" w:hAnsi="Times New Roman" w:cs="Times New Roman"/>
            <w:sz w:val="24"/>
            <w:szCs w:val="24"/>
          </w:rPr>
          <w:delText>following equation</w:delText>
        </w:r>
      </w:del>
      <w:commentRangeEnd w:id="461"/>
      <w:r w:rsidR="00583CE3">
        <w:rPr>
          <w:rStyle w:val="CommentReference"/>
        </w:rPr>
        <w:commentReference w:id="461"/>
      </w:r>
      <w:r w:rsidR="00794E37" w:rsidRPr="00B0403D">
        <w:rPr>
          <w:rFonts w:ascii="Times New Roman" w:hAnsi="Times New Roman" w:cs="Times New Roman"/>
          <w:sz w:val="24"/>
          <w:szCs w:val="24"/>
        </w:rPr>
        <w:t>.</w:t>
      </w:r>
    </w:p>
    <w:p w14:paraId="7009E78C" w14:textId="47A4FDFC" w:rsidR="00AA1D9C" w:rsidRPr="00AA1D9C" w:rsidRDefault="00F27D0E"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r>
      <w:commentRangeStart w:id="463"/>
      <w:r w:rsidR="00CE29AE">
        <w:rPr>
          <w:rFonts w:ascii="Times New Roman" w:hAnsi="Times New Roman" w:cs="Times New Roman"/>
          <w:sz w:val="24"/>
          <w:szCs w:val="24"/>
        </w:rPr>
        <w:t>(</w:t>
      </w:r>
      <w:r w:rsidR="00461E2F">
        <w:rPr>
          <w:rFonts w:ascii="Times New Roman" w:hAnsi="Times New Roman" w:cs="Times New Roman"/>
          <w:sz w:val="24"/>
          <w:szCs w:val="24"/>
        </w:rPr>
        <w:t>4</w:t>
      </w:r>
      <w:r w:rsidR="00CE29AE">
        <w:rPr>
          <w:rFonts w:ascii="Times New Roman" w:hAnsi="Times New Roman" w:cs="Times New Roman"/>
          <w:sz w:val="24"/>
          <w:szCs w:val="24"/>
        </w:rPr>
        <w:t>)</w:t>
      </w:r>
      <w:commentRangeEnd w:id="463"/>
      <w:r w:rsidR="005837D3">
        <w:rPr>
          <w:rStyle w:val="CommentReference"/>
        </w:rPr>
        <w:commentReference w:id="463"/>
      </w:r>
      <w:r w:rsidR="00CE29AE">
        <w:rPr>
          <w:rFonts w:ascii="Times New Roman" w:hAnsi="Times New Roman" w:cs="Times New Roman"/>
          <w:sz w:val="24"/>
          <w:szCs w:val="24"/>
        </w:rPr>
        <w:tab/>
      </w:r>
    </w:p>
    <w:p w14:paraId="4704E636" w14:textId="15A3F170" w:rsidR="00794E37" w:rsidRPr="00B0403D" w:rsidRDefault="00794E37" w:rsidP="00715006">
      <w:pPr>
        <w:pStyle w:val="Normal1"/>
        <w:spacing w:line="360" w:lineRule="auto"/>
        <w:rPr>
          <w:rFonts w:ascii="Times New Roman" w:hAnsi="Times New Roman" w:cs="Times New Roman"/>
          <w:sz w:val="24"/>
          <w:szCs w:val="24"/>
        </w:rPr>
      </w:pPr>
      <w:del w:id="464" w:author="bradcard" w:date="2018-11-01T21:48:00Z">
        <w:r w:rsidRPr="00B0403D" w:rsidDel="005837D3">
          <w:rPr>
            <w:rFonts w:ascii="Times New Roman" w:hAnsi="Times New Roman" w:cs="Times New Roman"/>
            <w:sz w:val="24"/>
            <w:szCs w:val="24"/>
          </w:rPr>
          <w:delText>In the above equation,</w:delText>
        </w:r>
      </w:del>
      <w:ins w:id="465" w:author="bradcard" w:date="2018-11-01T21:48:00Z">
        <w:r w:rsidR="005837D3">
          <w:rPr>
            <w:rFonts w:ascii="Times New Roman" w:hAnsi="Times New Roman" w:cs="Times New Roman"/>
            <w:sz w:val="24"/>
            <w:szCs w:val="24"/>
          </w:rPr>
          <w:t>where</w:t>
        </w:r>
      </w:ins>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w:t>
      </w:r>
      <w:del w:id="466" w:author="bradcard" w:date="2018-11-01T21:48:00Z">
        <w:r w:rsidRPr="00B0403D" w:rsidDel="005837D3">
          <w:rPr>
            <w:rFonts w:ascii="Times New Roman" w:hAnsi="Times New Roman" w:cs="Times New Roman"/>
            <w:sz w:val="24"/>
            <w:szCs w:val="24"/>
          </w:rPr>
          <w:delText xml:space="preserve">the </w:delText>
        </w:r>
      </w:del>
      <w:r w:rsidRPr="00B0403D">
        <w:rPr>
          <w:rFonts w:ascii="Times New Roman" w:hAnsi="Times New Roman" w:cs="Times New Roman"/>
          <w:sz w:val="24"/>
          <w:szCs w:val="24"/>
        </w:rPr>
        <w:t xml:space="preserve">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 the mutual invasibility criteria must be met</w:t>
      </w:r>
      <w:ins w:id="467" w:author="bradcard" w:date="2018-11-01T21:48:00Z">
        <w:r w:rsidR="005837D3">
          <w:rPr>
            <w:rFonts w:ascii="Times New Roman" w:hAnsi="Times New Roman" w:cs="Times New Roman"/>
            <w:sz w:val="24"/>
            <w:szCs w:val="24"/>
          </w:rPr>
          <w:t xml:space="preserve"> </w:t>
        </w:r>
      </w:ins>
      <w:del w:id="468" w:author="bradcard" w:date="2018-11-01T21:48:00Z">
        <w:r w:rsidRPr="00B0403D" w:rsidDel="005837D3">
          <w:rPr>
            <w:rFonts w:ascii="Times New Roman" w:hAnsi="Times New Roman" w:cs="Times New Roman"/>
            <w:sz w:val="24"/>
            <w:szCs w:val="24"/>
          </w:rPr>
          <w:delText xml:space="preserve">, </w:delText>
        </w:r>
      </w:del>
      <w:ins w:id="469" w:author="bradcard" w:date="2018-11-01T21:48:00Z">
        <w:r w:rsidR="005837D3">
          <w:rPr>
            <w:rFonts w:ascii="Times New Roman" w:hAnsi="Times New Roman" w:cs="Times New Roman"/>
            <w:sz w:val="24"/>
            <w:szCs w:val="24"/>
          </w:rPr>
          <w:t>(</w:t>
        </w:r>
      </w:ins>
      <w:del w:id="470" w:author="bradcard" w:date="2018-11-01T21:48:00Z">
        <w:r w:rsidRPr="00B0403D" w:rsidDel="005837D3">
          <w:rPr>
            <w:rFonts w:ascii="Times New Roman" w:hAnsi="Times New Roman" w:cs="Times New Roman"/>
            <w:sz w:val="24"/>
            <w:szCs w:val="24"/>
          </w:rPr>
          <w:delText xml:space="preserve">i.e. </w:delText>
        </w:r>
      </w:del>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ins w:id="471" w:author="bradcard" w:date="2018-11-01T21:48:00Z">
        <w:r w:rsidR="005837D3">
          <w:rPr>
            <w:rFonts w:ascii="Times New Roman" w:hAnsi="Times New Roman" w:cs="Times New Roman"/>
            <w:sz w:val="24"/>
            <w:szCs w:val="24"/>
          </w:rPr>
          <w:t>).</w:t>
        </w:r>
      </w:ins>
      <w:del w:id="472" w:author="bradcard" w:date="2018-11-01T21:48:00Z">
        <w:r w:rsidRPr="00B0403D" w:rsidDel="005837D3">
          <w:rPr>
            <w:rFonts w:ascii="Times New Roman" w:hAnsi="Times New Roman" w:cs="Times New Roman"/>
            <w:sz w:val="24"/>
            <w:szCs w:val="24"/>
          </w:rPr>
          <w:delText>.</w:delText>
        </w:r>
      </w:del>
      <w:r w:rsidR="00FE1382">
        <w:rPr>
          <w:rFonts w:ascii="PMingLiU" w:hAnsi="PMingLiU" w:cs="Times New Roman" w:hint="eastAsia"/>
          <w:sz w:val="24"/>
          <w:szCs w:val="24"/>
          <w:lang w:eastAsia="zh-TW"/>
        </w:rPr>
        <w:t xml:space="preserve"> </w:t>
      </w:r>
    </w:p>
    <w:p w14:paraId="4AA7562C" w14:textId="77777777" w:rsidR="005837D3" w:rsidRDefault="00794E37" w:rsidP="00715006">
      <w:pPr>
        <w:pStyle w:val="Normal1"/>
        <w:spacing w:line="360" w:lineRule="auto"/>
        <w:ind w:firstLine="360"/>
        <w:rPr>
          <w:ins w:id="473" w:author="bradcard" w:date="2018-11-01T21:53:00Z"/>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commentRangeStart w:id="474"/>
      <w:r w:rsidRPr="00B0403D">
        <w:rPr>
          <w:rFonts w:ascii="Times New Roman" w:hAnsi="Times New Roman" w:cs="Times New Roman"/>
          <w:sz w:val="24"/>
          <w:szCs w:val="24"/>
        </w:rPr>
        <w:t>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End w:id="474"/>
      <w:r w:rsidR="008B3DD2">
        <w:rPr>
          <w:rStyle w:val="CommentReference"/>
        </w:rPr>
        <w:commentReference w:id="474"/>
      </w:r>
      <w:r w:rsidRPr="00B0403D">
        <w:rPr>
          <w:rFonts w:ascii="Times New Roman" w:hAnsi="Times New Roman" w:cs="Times New Roman"/>
          <w:sz w:val="24"/>
          <w:szCs w:val="24"/>
        </w:rPr>
        <w:t>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w:t>
      </w:r>
      <w:ins w:id="475" w:author="bradcard" w:date="2018-11-01T21:52:00Z">
        <w:r w:rsidR="005837D3">
          <w:rPr>
            <w:rFonts w:ascii="Times New Roman" w:hAnsi="Times New Roman" w:cs="Times New Roman"/>
            <w:sz w:val="24"/>
            <w:szCs w:val="24"/>
          </w:rPr>
          <w:t xml:space="preserve">a time-series of </w:t>
        </w:r>
      </w:ins>
      <w:r w:rsidRPr="00B0403D">
        <w:rPr>
          <w:rFonts w:ascii="Times New Roman" w:hAnsi="Times New Roman" w:cs="Times New Roman"/>
          <w:sz w:val="24"/>
          <w:szCs w:val="24"/>
        </w:rPr>
        <w:t xml:space="preserve">each species </w:t>
      </w:r>
      <w:ins w:id="476" w:author="bradcard" w:date="2018-11-01T21:52:00Z">
        <w:r w:rsidR="005837D3">
          <w:rPr>
            <w:rFonts w:ascii="Times New Roman" w:hAnsi="Times New Roman" w:cs="Times New Roman"/>
            <w:sz w:val="24"/>
            <w:szCs w:val="24"/>
          </w:rPr>
          <w:t xml:space="preserve">grown alone </w:t>
        </w:r>
      </w:ins>
      <w:r w:rsidRPr="00B0403D">
        <w:rPr>
          <w:rFonts w:ascii="Times New Roman" w:hAnsi="Times New Roman" w:cs="Times New Roman"/>
          <w:sz w:val="24"/>
          <w:szCs w:val="24"/>
        </w:rPr>
        <w:t>as a monoculture</w:t>
      </w:r>
      <w:ins w:id="477" w:author="bradcard" w:date="2018-11-01T21:52:00Z">
        <w:r w:rsidR="005837D3">
          <w:rPr>
            <w:rFonts w:ascii="Times New Roman" w:hAnsi="Times New Roman" w:cs="Times New Roman"/>
            <w:sz w:val="24"/>
            <w:szCs w:val="24"/>
          </w:rPr>
          <w:t>,</w:t>
        </w:r>
      </w:ins>
      <w:r w:rsidRPr="00B0403D">
        <w:rPr>
          <w:rFonts w:ascii="Times New Roman" w:hAnsi="Times New Roman" w:cs="Times New Roman"/>
          <w:sz w:val="24"/>
          <w:szCs w:val="24"/>
        </w:rPr>
        <w:t xml:space="preserve"> and one </w:t>
      </w:r>
      <w:ins w:id="478" w:author="bradcard" w:date="2018-11-01T21:53:00Z">
        <w:r w:rsidR="005837D3">
          <w:rPr>
            <w:rFonts w:ascii="Times New Roman" w:hAnsi="Times New Roman" w:cs="Times New Roman"/>
            <w:sz w:val="24"/>
            <w:szCs w:val="24"/>
          </w:rPr>
          <w:t xml:space="preserve">time-series representing a </w:t>
        </w:r>
      </w:ins>
      <w:r w:rsidRPr="00B0403D">
        <w:rPr>
          <w:rFonts w:ascii="Times New Roman" w:hAnsi="Times New Roman" w:cs="Times New Roman"/>
          <w:sz w:val="24"/>
          <w:szCs w:val="24"/>
        </w:rPr>
        <w:t>co-culture of the two species (</w:t>
      </w:r>
      <w:commentRangeStart w:id="479"/>
      <w:r w:rsidRPr="00B0403D">
        <w:rPr>
          <w:rFonts w:ascii="Times New Roman" w:hAnsi="Times New Roman" w:cs="Times New Roman"/>
          <w:sz w:val="24"/>
          <w:szCs w:val="24"/>
        </w:rPr>
        <w:t xml:space="preserve">Fig. </w:t>
      </w:r>
      <w:r w:rsidR="00461E2F">
        <w:rPr>
          <w:rFonts w:ascii="Times New Roman" w:hAnsi="Times New Roman" w:cs="Times New Roman"/>
          <w:sz w:val="24"/>
          <w:szCs w:val="24"/>
        </w:rPr>
        <w:t>2</w:t>
      </w:r>
      <w:commentRangeEnd w:id="479"/>
      <w:r w:rsidR="005837D3">
        <w:rPr>
          <w:rStyle w:val="CommentReference"/>
        </w:rPr>
        <w:commentReference w:id="479"/>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With the empirically estimated competition coefficients, o</w:t>
      </w:r>
      <w:commentRangeStart w:id="480"/>
      <w:r w:rsidR="00461E2F">
        <w:rPr>
          <w:rFonts w:ascii="Times New Roman" w:hAnsi="Times New Roman" w:cs="Times New Roman"/>
          <w:sz w:val="24"/>
          <w:szCs w:val="24"/>
        </w:rPr>
        <w:t xml:space="preserve">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commentRangeEnd w:id="480"/>
      <w:r w:rsidR="005837D3">
        <w:rPr>
          <w:rStyle w:val="CommentReference"/>
        </w:rPr>
        <w:commentReference w:id="480"/>
      </w:r>
    </w:p>
    <w:p w14:paraId="7A576DE7" w14:textId="274E685E" w:rsidR="001F4F32" w:rsidRDefault="00794E37" w:rsidP="00715006">
      <w:pPr>
        <w:pStyle w:val="Normal1"/>
        <w:spacing w:line="360" w:lineRule="auto"/>
        <w:ind w:firstLine="360"/>
        <w:rPr>
          <w:ins w:id="481" w:author="bradcard" w:date="2018-11-01T21:53:00Z"/>
          <w:rFonts w:ascii="Times New Roman" w:hAnsi="Times New Roman" w:cs="Times New Roman"/>
          <w:sz w:val="24"/>
          <w:szCs w:val="24"/>
        </w:rPr>
      </w:pPr>
      <w:r w:rsidRPr="00B0403D">
        <w:rPr>
          <w:rFonts w:ascii="Times New Roman" w:hAnsi="Times New Roman" w:cs="Times New Roman"/>
          <w:sz w:val="24"/>
          <w:szCs w:val="24"/>
        </w:rPr>
        <w:t xml:space="preserve">An important consideration </w:t>
      </w:r>
      <w:ins w:id="482" w:author="Godwin, Casey" w:date="2018-10-24T09:50:00Z">
        <w:r w:rsidR="00410070">
          <w:rPr>
            <w:rFonts w:ascii="Times New Roman" w:hAnsi="Times New Roman" w:cs="Times New Roman"/>
            <w:sz w:val="24"/>
            <w:szCs w:val="24"/>
          </w:rPr>
          <w:t xml:space="preserve">for empirical work </w:t>
        </w:r>
      </w:ins>
      <w:r w:rsidRPr="00B0403D">
        <w:rPr>
          <w:rFonts w:ascii="Times New Roman" w:hAnsi="Times New Roman" w:cs="Times New Roman"/>
          <w:sz w:val="24"/>
          <w:szCs w:val="24"/>
        </w:rPr>
        <w:t>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06069A05" w14:textId="77777777" w:rsidR="005837D3" w:rsidRPr="00992ECB" w:rsidRDefault="005837D3" w:rsidP="00715006">
      <w:pPr>
        <w:pStyle w:val="Normal1"/>
        <w:spacing w:line="360" w:lineRule="auto"/>
        <w:ind w:firstLine="360"/>
        <w:rPr>
          <w:rFonts w:ascii="Times New Roman" w:hAnsi="Times New Roman" w:cs="Times New Roman"/>
          <w:sz w:val="24"/>
          <w:szCs w:val="24"/>
        </w:rPr>
      </w:pPr>
    </w:p>
    <w:p w14:paraId="61114435" w14:textId="0D09AAF1" w:rsidR="00794E37" w:rsidRPr="00715006" w:rsidRDefault="00794E37" w:rsidP="00715006">
      <w:pPr>
        <w:pStyle w:val="Normal1"/>
        <w:numPr>
          <w:ilvl w:val="0"/>
          <w:numId w:val="9"/>
        </w:numPr>
        <w:spacing w:line="360" w:lineRule="auto"/>
        <w:ind w:left="360"/>
        <w:rPr>
          <w:rFonts w:ascii="Times New Roman" w:hAnsi="Times New Roman"/>
          <w:i/>
          <w:sz w:val="24"/>
        </w:rPr>
      </w:pPr>
      <w:commentRangeStart w:id="483"/>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commentRangeEnd w:id="483"/>
      <w:r w:rsidR="00912CD6">
        <w:rPr>
          <w:rStyle w:val="CommentReference"/>
        </w:rPr>
        <w:commentReference w:id="483"/>
      </w:r>
    </w:p>
    <w:p w14:paraId="6E7290B3" w14:textId="7FA3E7EE"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invasibility experiments (invading one species to the carrying capacity of the competing species), </w:t>
      </w:r>
      <w:del w:id="484" w:author="bradcard" w:date="2018-11-01T21:54:00Z">
        <w:r w:rsidDel="005837D3">
          <w:rPr>
            <w:rFonts w:ascii="Times New Roman" w:hAnsi="Times New Roman" w:cs="Times New Roman"/>
            <w:sz w:val="24"/>
            <w:szCs w:val="24"/>
          </w:rPr>
          <w:delText>we often</w:delText>
        </w:r>
      </w:del>
      <w:ins w:id="485" w:author="bradcard" w:date="2018-11-01T21:54:00Z">
        <w:r w:rsidR="005837D3">
          <w:rPr>
            <w:rFonts w:ascii="Times New Roman" w:hAnsi="Times New Roman" w:cs="Times New Roman"/>
            <w:sz w:val="24"/>
            <w:szCs w:val="24"/>
          </w:rPr>
          <w:t>one can</w:t>
        </w:r>
      </w:ins>
      <w:r>
        <w:rPr>
          <w:rFonts w:ascii="Times New Roman" w:hAnsi="Times New Roman" w:cs="Times New Roman"/>
          <w:sz w:val="24"/>
          <w:szCs w:val="24"/>
        </w:rPr>
        <w:t xml:space="preserve"> measure </w:t>
      </w:r>
      <w:ins w:id="486" w:author="bradcard" w:date="2018-11-01T21:54:00Z">
        <w:r w:rsidR="005837D3">
          <w:rPr>
            <w:rFonts w:ascii="Times New Roman" w:hAnsi="Times New Roman" w:cs="Times New Roman"/>
            <w:sz w:val="24"/>
            <w:szCs w:val="24"/>
          </w:rPr>
          <w:t xml:space="preserve">each species </w:t>
        </w:r>
      </w:ins>
      <w:r>
        <w:rPr>
          <w:rFonts w:ascii="Times New Roman" w:hAnsi="Times New Roman" w:cs="Times New Roman"/>
          <w:sz w:val="24"/>
          <w:szCs w:val="24"/>
        </w:rPr>
        <w:t>sensitivity</w:t>
      </w:r>
      <w:ins w:id="487" w:author="bradcard" w:date="2018-11-01T21:54:00Z">
        <w:r w:rsidR="005837D3">
          <w:rPr>
            <w:rFonts w:ascii="Times New Roman" w:hAnsi="Times New Roman" w:cs="Times New Roman"/>
            <w:sz w:val="24"/>
            <w:szCs w:val="24"/>
          </w:rPr>
          <w:t xml:space="preserve"> to competition with each other species in order</w:t>
        </w:r>
      </w:ins>
      <w:r>
        <w:rPr>
          <w:rFonts w:ascii="Times New Roman" w:hAnsi="Times New Roman" w:cs="Times New Roman"/>
          <w:sz w:val="24"/>
          <w:szCs w:val="24"/>
        </w:rPr>
        <w:t xml:space="preserve">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w:t>
      </w:r>
      <w:del w:id="488" w:author="bradcard" w:date="2018-11-01T21:55:00Z">
        <w:r w:rsidR="00794E37" w:rsidRPr="00B0403D" w:rsidDel="0080264C">
          <w:rPr>
            <w:rFonts w:ascii="Times New Roman" w:hAnsi="Times New Roman" w:cs="Times New Roman"/>
            <w:sz w:val="24"/>
            <w:szCs w:val="24"/>
          </w:rPr>
          <w:delText xml:space="preserve">is proposed to </w:delText>
        </w:r>
      </w:del>
      <w:ins w:id="489" w:author="bradcard" w:date="2018-11-01T21:55:00Z">
        <w:r w:rsidR="0080264C">
          <w:rPr>
            <w:rFonts w:ascii="Times New Roman" w:hAnsi="Times New Roman" w:cs="Times New Roman"/>
            <w:sz w:val="24"/>
            <w:szCs w:val="24"/>
          </w:rPr>
          <w:t xml:space="preserve">can then be used to estimate </w:t>
        </w:r>
      </w:ins>
      <w:del w:id="490" w:author="bradcard" w:date="2018-11-01T21:55:00Z">
        <w:r w:rsidR="00794E37" w:rsidRPr="00B0403D" w:rsidDel="0080264C">
          <w:rPr>
            <w:rFonts w:ascii="Times New Roman" w:hAnsi="Times New Roman" w:cs="Times New Roman"/>
            <w:sz w:val="24"/>
            <w:szCs w:val="24"/>
          </w:rPr>
          <w:delText>measure</w:delText>
        </w:r>
      </w:del>
      <w:ins w:id="491" w:author="bradcard" w:date="2018-11-01T21:55:00Z">
        <w:r w:rsidR="0080264C">
          <w:rPr>
            <w:rFonts w:ascii="Times New Roman" w:hAnsi="Times New Roman" w:cs="Times New Roman"/>
            <w:sz w:val="24"/>
            <w:szCs w:val="24"/>
          </w:rPr>
          <w:t>the</w:t>
        </w:r>
      </w:ins>
      <w:r w:rsidR="00794E37" w:rsidRPr="00B0403D">
        <w:rPr>
          <w:rFonts w:ascii="Times New Roman" w:hAnsi="Times New Roman" w:cs="Times New Roman"/>
          <w:sz w:val="24"/>
          <w:szCs w:val="24"/>
        </w:rPr>
        <w:t xml:space="preserve"> niche difference (ND) and relative fitness </w:t>
      </w:r>
      <w:r w:rsidR="00794E37" w:rsidRPr="00B0403D">
        <w:rPr>
          <w:rFonts w:ascii="Times New Roman" w:hAnsi="Times New Roman" w:cs="Times New Roman"/>
          <w:sz w:val="24"/>
          <w:szCs w:val="24"/>
        </w:rPr>
        <w:lastRenderedPageBreak/>
        <w:t xml:space="preserve">difference (RFD) </w:t>
      </w:r>
      <w:ins w:id="492" w:author="bradcard" w:date="2018-11-01T21:55:00Z">
        <w:r w:rsidR="0080264C">
          <w:rPr>
            <w:rFonts w:ascii="Times New Roman" w:hAnsi="Times New Roman" w:cs="Times New Roman"/>
            <w:sz w:val="24"/>
            <w:szCs w:val="24"/>
          </w:rPr>
          <w:t xml:space="preserve">among species </w:t>
        </w:r>
      </w:ins>
      <w:r w:rsidR="00794E37" w:rsidRPr="00B0403D">
        <w:rPr>
          <w:rFonts w:ascii="Times New Roman" w:hAnsi="Times New Roman" w:cs="Times New Roman"/>
          <w:sz w:val="24"/>
          <w:szCs w:val="24"/>
        </w:rPr>
        <w:t>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w:t>
      </w:r>
      <w:commentRangeStart w:id="493"/>
      <w:r w:rsidR="00794E37"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relies on the effect of inter-specific competition on the population dynamics</w:t>
      </w:r>
      <w:commentRangeEnd w:id="493"/>
      <w:r w:rsidR="00912CD6">
        <w:rPr>
          <w:rStyle w:val="CommentReference"/>
        </w:rPr>
        <w:commentReference w:id="493"/>
      </w:r>
      <w:r w:rsidR="00794E37" w:rsidRPr="00B0403D">
        <w:rPr>
          <w:rFonts w:ascii="Times New Roman" w:hAnsi="Times New Roman" w:cs="Times New Roman"/>
          <w:sz w:val="24"/>
          <w:szCs w:val="24"/>
        </w:rPr>
        <w:t xml:space="preserve">. </w:t>
      </w:r>
      <w:commentRangeStart w:id="494"/>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w:t>
      </w:r>
      <w:commentRangeEnd w:id="494"/>
      <w:r w:rsidR="00912CD6">
        <w:rPr>
          <w:rStyle w:val="CommentReference"/>
        </w:rPr>
        <w:commentReference w:id="494"/>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commentRangeStart w:id="495"/>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r w:rsidR="00794E37"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t>
      </w:r>
      <w:commentRangeEnd w:id="495"/>
      <w:r w:rsidR="00912CD6">
        <w:rPr>
          <w:rStyle w:val="CommentReference"/>
        </w:rPr>
        <w:commentReference w:id="495"/>
      </w:r>
      <w:r w:rsidR="001E1092">
        <w:rPr>
          <w:rFonts w:ascii="Times New Roman" w:hAnsi="Times New Roman" w:cs="Times New Roman"/>
          <w:sz w:val="24"/>
          <w:szCs w:val="24"/>
        </w:rPr>
        <w:t>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F27D0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689B4073" w14:textId="77777777" w:rsidR="00912CD6" w:rsidRDefault="00B24FC3" w:rsidP="00715006">
      <w:pPr>
        <w:pStyle w:val="Normal1"/>
        <w:spacing w:line="360" w:lineRule="auto"/>
        <w:ind w:firstLine="360"/>
        <w:rPr>
          <w:ins w:id="496" w:author="bradcard" w:date="2018-11-01T22:02:00Z"/>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w:t>
      </w:r>
      <w:ins w:id="497" w:author="Godwin, Casey" w:date="2018-10-24T09:50:00Z">
        <w:r w:rsidR="00410070">
          <w:rPr>
            <w:rFonts w:ascii="Times New Roman" w:hAnsi="Times New Roman" w:cs="Times New Roman"/>
            <w:sz w:val="24"/>
            <w:szCs w:val="24"/>
          </w:rPr>
          <w:t>s</w:t>
        </w:r>
      </w:ins>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w:t>
      </w:r>
      <w:commentRangeStart w:id="498"/>
      <w:r w:rsidR="00D163AA">
        <w:rPr>
          <w:rFonts w:ascii="Times New Roman" w:hAnsi="Times New Roman" w:cs="Times New Roman"/>
          <w:sz w:val="24"/>
          <w:szCs w:val="24"/>
        </w:rPr>
        <w:t>nd</w:t>
      </w:r>
      <w:r w:rsidR="001E1092">
        <w:rPr>
          <w:rFonts w:ascii="Times New Roman" w:hAnsi="Times New Roman" w:cs="Times New Roman"/>
          <w:sz w:val="24"/>
          <w:szCs w:val="24"/>
        </w:rPr>
        <w:t xml:space="preserve"> intuitively connects competition and population dynamics</w:t>
      </w:r>
      <w:commentRangeEnd w:id="498"/>
      <w:r w:rsidR="00912CD6">
        <w:rPr>
          <w:rStyle w:val="CommentReference"/>
        </w:rPr>
        <w:commentReference w:id="498"/>
      </w:r>
      <w:r w:rsidR="001E1092">
        <w:rPr>
          <w:rFonts w:ascii="Times New Roman" w:hAnsi="Times New Roman" w:cs="Times New Roman"/>
          <w:sz w:val="24"/>
          <w:szCs w:val="24"/>
        </w:rPr>
        <w:t xml:space="preserve">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w:t>
      </w:r>
    </w:p>
    <w:p w14:paraId="1B1A431A" w14:textId="3DC5CECC" w:rsidR="001C2812" w:rsidRDefault="001E1092"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further this </w:t>
      </w:r>
      <w:commentRangeStart w:id="499"/>
      <w:r>
        <w:rPr>
          <w:rFonts w:ascii="Times New Roman" w:hAnsi="Times New Roman" w:cs="Times New Roman"/>
          <w:sz w:val="24"/>
          <w:szCs w:val="24"/>
        </w:rPr>
        <w:t xml:space="preserve">intuitive connection </w:t>
      </w:r>
      <w:commentRangeEnd w:id="499"/>
      <w:r w:rsidR="00912CD6">
        <w:rPr>
          <w:rStyle w:val="CommentReference"/>
        </w:rPr>
        <w:commentReference w:id="499"/>
      </w:r>
      <w:r>
        <w:rPr>
          <w:rFonts w:ascii="Times New Roman" w:hAnsi="Times New Roman" w:cs="Times New Roman"/>
          <w:sz w:val="24"/>
          <w:szCs w:val="24"/>
        </w:rPr>
        <w:t xml:space="preserve">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C2812">
        <w:rPr>
          <w:rFonts w:ascii="Times New Roman" w:hAnsi="Times New Roman" w:cs="Times New Roman"/>
          <w:sz w:val="24"/>
          <w:szCs w:val="24"/>
        </w:rPr>
        <w:t>actually describe</w:t>
      </w:r>
      <w:ins w:id="500" w:author="Godwin, Casey" w:date="2018-10-24T09:51:00Z">
        <w:r w:rsidR="00410070">
          <w:rPr>
            <w:rFonts w:ascii="Times New Roman" w:hAnsi="Times New Roman" w:cs="Times New Roman"/>
            <w:sz w:val="24"/>
            <w:szCs w:val="24"/>
          </w:rPr>
          <w:t>s</w:t>
        </w:r>
      </w:ins>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38D6408D"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w:t>
      </w:r>
      <w:del w:id="501" w:author="bradcard" w:date="2018-11-01T22:03:00Z">
        <w:r w:rsidRPr="00B0403D" w:rsidDel="00912CD6">
          <w:rPr>
            <w:rFonts w:ascii="Times New Roman" w:hAnsi="Times New Roman" w:cs="Times New Roman"/>
            <w:sz w:val="24"/>
            <w:szCs w:val="24"/>
          </w:rPr>
          <w:delText xml:space="preserve">classic </w:delText>
        </w:r>
      </w:del>
      <w:r w:rsidRPr="00B0403D">
        <w:rPr>
          <w:rFonts w:ascii="Times New Roman" w:hAnsi="Times New Roman" w:cs="Times New Roman"/>
          <w:sz w:val="24"/>
          <w:szCs w:val="24"/>
        </w:rPr>
        <w:t xml:space="preserve">Lotka-Volterra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w:t>
      </w:r>
      <w:del w:id="502" w:author="bradcard" w:date="2018-11-01T22:03:00Z">
        <w:r w:rsidRPr="00B0403D" w:rsidDel="00912CD6">
          <w:rPr>
            <w:rFonts w:ascii="Times New Roman" w:hAnsi="Times New Roman" w:cs="Times New Roman"/>
            <w:sz w:val="24"/>
            <w:szCs w:val="24"/>
          </w:rPr>
          <w:delText xml:space="preserve">therefore </w:delText>
        </w:r>
      </w:del>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del w:id="503" w:author="bradcard" w:date="2018-11-01T22:03:00Z">
        <w:r w:rsidRPr="00B0403D" w:rsidDel="00912CD6">
          <w:rPr>
            <w:rFonts w:ascii="Times New Roman" w:hAnsi="Times New Roman" w:cs="Times New Roman"/>
            <w:sz w:val="24"/>
            <w:szCs w:val="24"/>
          </w:rPr>
          <w:delText xml:space="preserve"> </w:delText>
        </w:r>
      </w:del>
      <w:ins w:id="504" w:author="bradcard" w:date="2018-11-01T22:03:00Z">
        <w:r w:rsidR="00912CD6">
          <w:rPr>
            <w:rFonts w:ascii="Times New Roman" w:hAnsi="Times New Roman" w:cs="Times New Roman"/>
            <w:sz w:val="24"/>
            <w:szCs w:val="24"/>
          </w:rPr>
          <w:t xml:space="preserve">, </w:t>
        </w:r>
      </w:ins>
      <w:r w:rsidRPr="00B0403D">
        <w:rPr>
          <w:rFonts w:ascii="Times New Roman" w:hAnsi="Times New Roman" w:cs="Times New Roman"/>
          <w:sz w:val="24"/>
          <w:szCs w:val="24"/>
        </w:rPr>
        <w:t xml:space="preserve">and </w:t>
      </w:r>
      <w:commentRangeStart w:id="505"/>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w:t>
      </w:r>
      <w:commentRangeEnd w:id="505"/>
      <w:r w:rsidR="00912CD6">
        <w:rPr>
          <w:rStyle w:val="CommentReference"/>
        </w:rPr>
        <w:commentReference w:id="505"/>
      </w:r>
      <w:r w:rsidR="00EF42D4">
        <w:rPr>
          <w:rFonts w:ascii="Times New Roman" w:hAnsi="Times New Roman" w:cs="Times New Roman"/>
          <w:sz w:val="24"/>
          <w:szCs w:val="24"/>
        </w:rPr>
        <w:t xml:space="preserve">respectively. </w:t>
      </w:r>
      <w:commentRangeStart w:id="506"/>
      <w:del w:id="507" w:author="bradcard" w:date="2018-11-01T22:03:00Z">
        <w:r w:rsidRPr="00B0403D" w:rsidDel="00912CD6">
          <w:rPr>
            <w:rFonts w:ascii="Times New Roman" w:hAnsi="Times New Roman" w:cs="Times New Roman"/>
            <w:sz w:val="24"/>
            <w:szCs w:val="24"/>
          </w:rPr>
          <w:delText>Accordingly</w:delText>
        </w:r>
      </w:del>
      <w:ins w:id="508" w:author="bradcard" w:date="2018-11-01T22:03:00Z">
        <w:r w:rsidR="00912CD6">
          <w:rPr>
            <w:rFonts w:ascii="Times New Roman" w:hAnsi="Times New Roman" w:cs="Times New Roman"/>
            <w:sz w:val="24"/>
            <w:szCs w:val="24"/>
          </w:rPr>
          <w:t>T</w:t>
        </w:r>
      </w:ins>
      <w:ins w:id="509" w:author="bradcard" w:date="2018-11-01T22:04:00Z">
        <w:r w:rsidR="00912CD6">
          <w:rPr>
            <w:rFonts w:ascii="Times New Roman" w:hAnsi="Times New Roman" w:cs="Times New Roman"/>
            <w:sz w:val="24"/>
            <w:szCs w:val="24"/>
          </w:rPr>
          <w:t>herefore</w:t>
        </w:r>
      </w:ins>
      <w:r w:rsidRPr="00B0403D">
        <w:rPr>
          <w:rFonts w:ascii="Times New Roman" w:hAnsi="Times New Roman" w:cs="Times New Roman"/>
          <w:sz w:val="24"/>
          <w:szCs w:val="24"/>
        </w:rPr>
        <w:t>,</w:t>
      </w:r>
    </w:p>
    <w:p w14:paraId="0FDCD6E6" w14:textId="47184182" w:rsidR="00222AD6" w:rsidRPr="00B0403D" w:rsidRDefault="00F27D0E"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commentRangeEnd w:id="506"/>
      <w:r w:rsidR="00912CD6">
        <w:rPr>
          <w:rStyle w:val="CommentReference"/>
        </w:rPr>
        <w:commentReference w:id="506"/>
      </w:r>
    </w:p>
    <w:p w14:paraId="262CF971" w14:textId="4F8343E7"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commentRangeStart w:id="510"/>
      <w:ins w:id="511" w:author="Godwin, Casey" w:date="2018-10-24T09:51:00Z">
        <w:r w:rsidR="00410070">
          <w:rPr>
            <w:rFonts w:ascii="Times New Roman" w:hAnsi="Times New Roman" w:cs="Times New Roman"/>
            <w:sz w:val="24"/>
            <w:szCs w:val="24"/>
          </w:rPr>
          <w:t xml:space="preserve">This correction </w:t>
        </w:r>
      </w:ins>
      <w:commentRangeEnd w:id="510"/>
      <w:r w:rsidR="00912CD6">
        <w:rPr>
          <w:rStyle w:val="CommentReference"/>
        </w:rPr>
        <w:commentReference w:id="510"/>
      </w:r>
      <w:ins w:id="512" w:author="Godwin, Casey" w:date="2018-10-24T09:51:00Z">
        <w:r w:rsidR="00410070">
          <w:rPr>
            <w:rFonts w:ascii="Times New Roman" w:hAnsi="Times New Roman" w:cs="Times New Roman"/>
            <w:sz w:val="24"/>
            <w:szCs w:val="24"/>
          </w:rPr>
          <w:t>a</w:t>
        </w:r>
        <w:commentRangeStart w:id="513"/>
        <w:r w:rsidR="00410070">
          <w:rPr>
            <w:rFonts w:ascii="Times New Roman" w:hAnsi="Times New Roman" w:cs="Times New Roman"/>
            <w:sz w:val="24"/>
            <w:szCs w:val="24"/>
          </w:rPr>
          <w:t xml:space="preserve">llows </w:t>
        </w:r>
      </w:ins>
      <w:del w:id="514" w:author="Godwin, Casey" w:date="2018-10-24T09:52:00Z">
        <w:r w:rsidRPr="00B0403D" w:rsidDel="00410070">
          <w:rPr>
            <w:rFonts w:ascii="Times New Roman" w:hAnsi="Times New Roman" w:cs="Times New Roman"/>
            <w:sz w:val="24"/>
            <w:szCs w:val="24"/>
          </w:rPr>
          <w:delText>Small tweak should be implemented when using the sensitivity method</w:delText>
        </w:r>
      </w:del>
      <w:ins w:id="515" w:author="Godwin, Casey" w:date="2018-10-24T09:52:00Z">
        <w:r w:rsidR="00410070">
          <w:rPr>
            <w:rFonts w:ascii="Times New Roman" w:hAnsi="Times New Roman" w:cs="Times New Roman"/>
            <w:sz w:val="24"/>
            <w:szCs w:val="24"/>
          </w:rPr>
          <w:t xml:space="preserve">for measured sensitivity coefficients to be converted to </w:t>
        </w:r>
      </w:ins>
      <w:del w:id="516" w:author="Godwin, Casey" w:date="2018-10-24T09:52:00Z">
        <w:r w:rsidRPr="00B0403D" w:rsidDel="00410070">
          <w:rPr>
            <w:rFonts w:ascii="Times New Roman" w:hAnsi="Times New Roman" w:cs="Times New Roman"/>
            <w:sz w:val="24"/>
            <w:szCs w:val="24"/>
          </w:rPr>
          <w:delText xml:space="preserve"> to estimate per capita </w:delText>
        </w:r>
      </w:del>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ins w:id="517" w:author="Godwin, Casey" w:date="2018-10-24T09:52:00Z">
        <w:r w:rsidR="00410070">
          <w:rPr>
            <w:rFonts w:ascii="Times New Roman" w:hAnsi="Times New Roman" w:cs="Times New Roman"/>
            <w:sz w:val="24"/>
            <w:szCs w:val="24"/>
          </w:rPr>
          <w:t>, though this is not necessary for calculating ND and RFD</w:t>
        </w:r>
      </w:ins>
      <w:r w:rsidRPr="00B0403D">
        <w:rPr>
          <w:rFonts w:ascii="Times New Roman" w:hAnsi="Times New Roman" w:cs="Times New Roman"/>
          <w:sz w:val="24"/>
          <w:szCs w:val="24"/>
        </w:rPr>
        <w:t>.</w:t>
      </w:r>
      <w:commentRangeEnd w:id="513"/>
      <w:r w:rsidR="00862CC5">
        <w:rPr>
          <w:rStyle w:val="CommentReference"/>
        </w:rPr>
        <w:commentReference w:id="513"/>
      </w:r>
    </w:p>
    <w:p w14:paraId="266A2D42" w14:textId="78399280" w:rsidR="00205033" w:rsidRDefault="00222AD6" w:rsidP="00715006">
      <w:pPr>
        <w:pStyle w:val="Normal1"/>
        <w:spacing w:line="360" w:lineRule="auto"/>
        <w:ind w:firstLine="360"/>
        <w:rPr>
          <w:rFonts w:ascii="Times New Roman" w:hAnsi="Times New Roman" w:cs="Times New Roman"/>
          <w:sz w:val="24"/>
          <w:szCs w:val="24"/>
        </w:rPr>
      </w:pPr>
      <w:commentRangeStart w:id="518"/>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w:t>
      </w:r>
      <w:ins w:id="519" w:author="bradcard" w:date="2018-11-01T22:05:00Z">
        <w:r w:rsidR="00862CC5">
          <w:rPr>
            <w:rFonts w:ascii="Times New Roman" w:hAnsi="Times New Roman" w:cs="Times New Roman"/>
            <w:sz w:val="24"/>
            <w:szCs w:val="24"/>
          </w:rPr>
          <w:t>ly</w:t>
        </w:r>
      </w:ins>
      <w:r w:rsidRPr="00B0403D">
        <w:rPr>
          <w:rFonts w:ascii="Times New Roman" w:hAnsi="Times New Roman" w:cs="Times New Roman"/>
          <w:sz w:val="24"/>
          <w:szCs w:val="24"/>
        </w:rPr>
        <w:t xml:space="preserve">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xml:space="preserve">) is </w:t>
      </w:r>
      <w:del w:id="520" w:author="bradcard" w:date="2018-11-01T22:05:00Z">
        <w:r w:rsidRPr="00B0403D" w:rsidDel="00862CC5">
          <w:rPr>
            <w:rFonts w:ascii="Times New Roman" w:hAnsi="Times New Roman" w:cs="Times New Roman"/>
            <w:sz w:val="24"/>
            <w:szCs w:val="24"/>
          </w:rPr>
          <w:delText>actually</w:delText>
        </w:r>
        <w:r w:rsidR="00CC4294" w:rsidDel="00862CC5">
          <w:rPr>
            <w:rFonts w:ascii="Times New Roman" w:hAnsi="Times New Roman" w:cs="Times New Roman"/>
            <w:sz w:val="24"/>
            <w:szCs w:val="24"/>
          </w:rPr>
          <w:delText xml:space="preserve"> </w:delText>
        </w:r>
      </w:del>
      <w:ins w:id="521" w:author="bradcard" w:date="2018-11-01T22:05:00Z">
        <w:r w:rsidR="00862CC5">
          <w:rPr>
            <w:rFonts w:ascii="Times New Roman" w:hAnsi="Times New Roman" w:cs="Times New Roman"/>
            <w:sz w:val="24"/>
            <w:szCs w:val="24"/>
          </w:rPr>
          <w:t xml:space="preserve">equal to </w:t>
        </w:r>
        <w:r w:rsidR="00862CC5">
          <w:rPr>
            <w:rFonts w:ascii="Times New Roman" w:hAnsi="Times New Roman" w:cs="Times New Roman"/>
            <w:sz w:val="24"/>
            <w:szCs w:val="24"/>
          </w:rPr>
          <w:t xml:space="preserve"> </w:t>
        </w:r>
      </w:ins>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ins w:id="522" w:author="bradcard" w:date="2018-11-01T22:06:00Z">
        <w:r w:rsidR="00862CC5" w:rsidRPr="00862CC5">
          <w:rPr>
            <w:rFonts w:ascii="Times New Roman" w:hAnsi="Times New Roman" w:cs="Times New Roman"/>
            <w:sz w:val="24"/>
            <w:szCs w:val="24"/>
          </w:rPr>
          <w:sym w:font="Wingdings" w:char="F0DF"/>
        </w:r>
        <w:r w:rsidR="00862CC5">
          <w:rPr>
            <w:rFonts w:ascii="Times New Roman" w:hAnsi="Times New Roman" w:cs="Times New Roman"/>
            <w:sz w:val="24"/>
            <w:szCs w:val="24"/>
          </w:rPr>
          <w:t xml:space="preserve"> logic jump </w:t>
        </w:r>
        <w:r w:rsidR="00862CC5" w:rsidRPr="00862CC5">
          <w:rPr>
            <w:rFonts w:ascii="Times New Roman" w:hAnsi="Times New Roman" w:cs="Times New Roman"/>
            <w:sz w:val="24"/>
            <w:szCs w:val="24"/>
          </w:rPr>
          <w:sym w:font="Wingdings" w:char="F0E0"/>
        </w:r>
        <w:r w:rsidR="00862CC5">
          <w:rPr>
            <w:rFonts w:ascii="Times New Roman" w:hAnsi="Times New Roman" w:cs="Times New Roman"/>
            <w:sz w:val="24"/>
            <w:szCs w:val="24"/>
          </w:rPr>
          <w:t xml:space="preserve"> </w:t>
        </w:r>
      </w:ins>
      <w:r w:rsidRPr="00B0403D">
        <w:rPr>
          <w:rFonts w:ascii="Times New Roman" w:hAnsi="Times New Roman" w:cs="Times New Roman"/>
          <w:sz w:val="24"/>
          <w:szCs w:val="24"/>
        </w:rPr>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w:t>
      </w:r>
      <w:ins w:id="523" w:author="bradcard" w:date="2018-11-01T22:06:00Z">
        <w:r w:rsidR="00862CC5">
          <w:rPr>
            <w:rFonts w:ascii="Times New Roman" w:hAnsi="Times New Roman" w:cs="Times New Roman"/>
            <w:sz w:val="24"/>
            <w:szCs w:val="24"/>
          </w:rPr>
          <w:t xml:space="preserve"> coefficient</w:t>
        </w:r>
      </w:ins>
      <w:r w:rsidRPr="00B0403D">
        <w:rPr>
          <w:rFonts w:ascii="Times New Roman" w:hAnsi="Times New Roman" w:cs="Times New Roman"/>
          <w:sz w:val="24"/>
          <w:szCs w:val="24"/>
        </w:rPr>
        <w:t xml:space="preserve"> scaled </w:t>
      </w:r>
      <w:del w:id="524" w:author="bradcard" w:date="2018-11-01T22:06:00Z">
        <w:r w:rsidRPr="00B0403D" w:rsidDel="00862CC5">
          <w:rPr>
            <w:rFonts w:ascii="Times New Roman" w:hAnsi="Times New Roman" w:cs="Times New Roman"/>
            <w:sz w:val="24"/>
            <w:szCs w:val="24"/>
          </w:rPr>
          <w:delText xml:space="preserve">on </w:delText>
        </w:r>
      </w:del>
      <w:ins w:id="525" w:author="bradcard" w:date="2018-11-01T22:06:00Z">
        <w:r w:rsidR="00862CC5">
          <w:rPr>
            <w:rFonts w:ascii="Times New Roman" w:hAnsi="Times New Roman" w:cs="Times New Roman"/>
            <w:sz w:val="24"/>
            <w:szCs w:val="24"/>
          </w:rPr>
          <w:t>relative to tje</w:t>
        </w:r>
        <w:r w:rsidR="00862CC5"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ins w:id="526" w:author="bradcard" w:date="2018-11-01T22:06:00Z">
        <w:r w:rsidR="00862CC5">
          <w:rPr>
            <w:rFonts w:ascii="Times New Roman" w:hAnsi="Times New Roman" w:cs="Times New Roman"/>
            <w:sz w:val="24"/>
            <w:szCs w:val="24"/>
          </w:rPr>
          <w:t xml:space="preserve">, which </w:t>
        </w:r>
      </w:ins>
      <w:del w:id="527" w:author="bradcard" w:date="2018-11-01T22:06:00Z">
        <w:r w:rsidR="00CC4294" w:rsidDel="00862CC5">
          <w:rPr>
            <w:rFonts w:ascii="Times New Roman" w:hAnsi="Times New Roman" w:cs="Times New Roman"/>
            <w:sz w:val="24"/>
            <w:szCs w:val="24"/>
          </w:rPr>
          <w:delText xml:space="preserve">. </w:delTex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sidDel="00862CC5">
          <w:rPr>
            <w:rFonts w:ascii="Times New Roman" w:hAnsi="Times New Roman" w:cs="Times New Roman"/>
            <w:sz w:val="24"/>
            <w:szCs w:val="24"/>
          </w:rPr>
          <w:delText xml:space="preserve"> </w:delText>
        </w:r>
      </w:del>
      <w:r w:rsidR="00CC4294" w:rsidRPr="00CC4294">
        <w:rPr>
          <w:rFonts w:ascii="Times New Roman" w:hAnsi="Times New Roman" w:cs="Times New Roman"/>
          <w:sz w:val="24"/>
          <w:szCs w:val="24"/>
        </w:rPr>
        <w:t>can then be expressed a</w:t>
      </w:r>
      <w:moveFromRangeStart w:id="528" w:author="bradcard" w:date="2018-11-01T22:06:00Z" w:name="move528873341"/>
      <w:moveFrom w:id="529" w:author="bradcard" w:date="2018-11-01T22:06:00Z">
        <w:r w:rsidR="00CC4294" w:rsidRPr="00CC4294" w:rsidDel="00862CC5">
          <w:rPr>
            <w:rFonts w:ascii="Times New Roman" w:hAnsi="Times New Roman" w:cs="Times New Roman"/>
            <w:sz w:val="24"/>
            <w:szCs w:val="24"/>
          </w:rPr>
          <w:t xml:space="preserve">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sidDel="00862CC5">
          <w:rPr>
            <w:rFonts w:ascii="Times New Roman" w:hAnsi="Times New Roman" w:cs="Times New Roman"/>
            <w:i/>
            <w:sz w:val="24"/>
            <w:szCs w:val="24"/>
          </w:rPr>
          <w:t>,</w:t>
        </w:r>
        <w:r w:rsidR="00CC4294" w:rsidRPr="00CC4294" w:rsidDel="00862CC5">
          <w:rPr>
            <w:rFonts w:ascii="Times New Roman" w:hAnsi="Times New Roman" w:cs="Times New Roman"/>
            <w:sz w:val="24"/>
            <w:szCs w:val="24"/>
          </w:rPr>
          <w:t xml:space="preserve"> which is</w:t>
        </w:r>
      </w:moveFrom>
      <w:moveFromRangeEnd w:id="528"/>
      <w:r w:rsidR="00CC4294" w:rsidRPr="00CC4294">
        <w:rPr>
          <w:rFonts w:ascii="Times New Roman" w:hAnsi="Times New Roman" w:cs="Times New Roman"/>
          <w:sz w:val="24"/>
          <w:szCs w:val="24"/>
        </w:rPr>
        <w:t xml:space="preserve">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ins w:id="530" w:author="bradcard" w:date="2018-11-01T22:07:00Z">
        <w:r w:rsidR="00862CC5" w:rsidRPr="00862CC5">
          <w:rPr>
            <w:rFonts w:ascii="Times New Roman" w:hAnsi="Times New Roman" w:cs="Times New Roman"/>
            <w:i/>
            <w:sz w:val="24"/>
            <w:szCs w:val="24"/>
            <w:vertAlign w:val="subscript"/>
          </w:rPr>
          <w:t xml:space="preserve"> </w:t>
        </w:r>
        <w:r w:rsidR="00862CC5" w:rsidRPr="00CC4294">
          <w:rPr>
            <w:rFonts w:ascii="Times New Roman" w:hAnsi="Times New Roman" w:cs="Times New Roman"/>
            <w:i/>
            <w:sz w:val="24"/>
            <w:szCs w:val="24"/>
            <w:vertAlign w:val="subscript"/>
          </w:rPr>
          <w:t>j</w:t>
        </w:r>
      </w:ins>
      <w:ins w:id="531" w:author="bradcard" w:date="2018-11-01T22:06:00Z">
        <w:r w:rsidR="00862CC5">
          <w:rPr>
            <w:rFonts w:ascii="Times New Roman" w:hAnsi="Times New Roman" w:cs="Times New Roman"/>
            <w:sz w:val="24"/>
            <w:szCs w:val="24"/>
          </w:rPr>
          <w:t xml:space="preserve">, or </w:t>
        </w:r>
      </w:ins>
      <w:moveToRangeStart w:id="532" w:author="bradcard" w:date="2018-11-01T22:06:00Z" w:name="move528873341"/>
      <w:moveTo w:id="533" w:author="bradcard" w:date="2018-11-01T22:06:00Z">
        <w:del w:id="534" w:author="bradcard" w:date="2018-11-01T22:07:00Z">
          <w:r w:rsidR="00862CC5" w:rsidRPr="00CC4294" w:rsidDel="00862CC5">
            <w:rPr>
              <w:rFonts w:ascii="Times New Roman" w:hAnsi="Times New Roman" w:cs="Times New Roman"/>
              <w:sz w:val="24"/>
              <w:szCs w:val="24"/>
            </w:rPr>
            <w:delText xml:space="preserve">s </w:delText>
          </w:r>
        </w:del>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del w:id="535" w:author="bradcard" w:date="2018-11-01T22:07:00Z">
          <w:r w:rsidR="00862CC5" w:rsidRPr="004B260E" w:rsidDel="00862CC5">
            <w:rPr>
              <w:rFonts w:ascii="Times New Roman" w:hAnsi="Times New Roman" w:cs="Times New Roman"/>
              <w:i/>
              <w:sz w:val="24"/>
              <w:szCs w:val="24"/>
            </w:rPr>
            <w:delText>,</w:delText>
          </w:r>
          <w:r w:rsidR="00862CC5" w:rsidRPr="00CC4294" w:rsidDel="00862CC5">
            <w:rPr>
              <w:rFonts w:ascii="Times New Roman" w:hAnsi="Times New Roman" w:cs="Times New Roman"/>
              <w:sz w:val="24"/>
              <w:szCs w:val="24"/>
            </w:rPr>
            <w:delText xml:space="preserve"> which is </w:delText>
          </w:r>
        </w:del>
      </w:moveTo>
      <w:moveToRangeEnd w:id="532"/>
      <w:del w:id="536" w:author="bradcard" w:date="2018-11-01T22:07:00Z">
        <w:r w:rsidR="00CC4294" w:rsidRPr="00CC4294" w:rsidDel="00862CC5">
          <w:rPr>
            <w:rFonts w:ascii="Times New Roman" w:hAnsi="Times New Roman" w:cs="Times New Roman"/>
            <w:i/>
            <w:sz w:val="24"/>
            <w:szCs w:val="24"/>
            <w:vertAlign w:val="subscript"/>
          </w:rPr>
          <w:delText>j</w:delText>
        </w:r>
      </w:del>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commentRangeEnd w:id="518"/>
      <w:r w:rsidR="00862CC5">
        <w:rPr>
          <w:rStyle w:val="CommentReference"/>
        </w:rPr>
        <w:commentReference w:id="518"/>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commentRangeStart w:id="537"/>
      <w:commentRangeStart w:id="538"/>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w:t>
      </w:r>
      <w:commentRangeEnd w:id="537"/>
      <w:r w:rsidR="004C3CBA">
        <w:rPr>
          <w:rStyle w:val="CommentReference"/>
        </w:rPr>
        <w:commentReference w:id="537"/>
      </w:r>
      <w:commentRangeEnd w:id="538"/>
      <w:r w:rsidR="00862CC5">
        <w:rPr>
          <w:rStyle w:val="CommentReference"/>
        </w:rPr>
        <w:commentReference w:id="538"/>
      </w:r>
      <w:r w:rsidRPr="00B0403D">
        <w:rPr>
          <w:rFonts w:ascii="Times New Roman" w:hAnsi="Times New Roman" w:cs="Times New Roman"/>
          <w:sz w:val="24"/>
          <w:szCs w:val="24"/>
        </w:rPr>
        <w:t>.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F27D0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F27D0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374A82BF" w:rsidR="001F4F32" w:rsidRDefault="004F6B56" w:rsidP="00715006">
      <w:pPr>
        <w:pStyle w:val="Normal1"/>
        <w:spacing w:line="360" w:lineRule="auto"/>
        <w:ind w:firstLine="360"/>
        <w:rPr>
          <w:ins w:id="539" w:author="bradcard" w:date="2018-11-01T22:11:00Z"/>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4086A8A9" w14:textId="77777777" w:rsidR="00862CC5" w:rsidRPr="00DD3906" w:rsidRDefault="00862CC5" w:rsidP="00715006">
      <w:pPr>
        <w:pStyle w:val="Normal1"/>
        <w:spacing w:line="360" w:lineRule="auto"/>
        <w:ind w:firstLine="360"/>
        <w:rPr>
          <w:rFonts w:ascii="Times New Roman" w:hAnsi="Times New Roman" w:cs="Times New Roman"/>
          <w:sz w:val="24"/>
          <w:szCs w:val="24"/>
        </w:rPr>
      </w:pP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7CC7E9F8"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ins w:id="540" w:author="bradcard" w:date="2018-11-01T22:10:00Z">
        <w:r w:rsidR="00862CC5">
          <w:rPr>
            <w:rFonts w:ascii="Times New Roman" w:hAnsi="Times New Roman" w:cs="Times New Roman"/>
            <w:sz w:val="24"/>
            <w:szCs w:val="24"/>
          </w:rPr>
          <w:t xml:space="preserve">a common model </w:t>
        </w:r>
      </w:ins>
      <w:r>
        <w:rPr>
          <w:rFonts w:ascii="Times New Roman" w:hAnsi="Times New Roman" w:cs="Times New Roman"/>
          <w:sz w:val="24"/>
          <w:szCs w:val="24"/>
        </w:rPr>
        <w:t xml:space="preserve">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541"/>
      <w:r w:rsidR="004F6B56" w:rsidRPr="005B0147">
        <w:rPr>
          <w:rFonts w:ascii="Times New Roman" w:hAnsi="Times New Roman" w:cs="Times New Roman"/>
          <w:sz w:val="24"/>
          <w:szCs w:val="24"/>
        </w:rPr>
        <w:t>This</w:t>
      </w:r>
      <w:commentRangeEnd w:id="541"/>
      <w:r w:rsidR="00440476">
        <w:rPr>
          <w:rStyle w:val="CommentReference"/>
        </w:rPr>
        <w:commentReference w:id="541"/>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w:t>
      </w:r>
      <w:del w:id="542" w:author="Godwin, Casey" w:date="2018-10-24T09:58:00Z">
        <w:r w:rsidR="004F6B56" w:rsidRPr="005B0147" w:rsidDel="00440476">
          <w:rPr>
            <w:rFonts w:ascii="Times New Roman" w:hAnsi="Times New Roman" w:cs="Times New Roman"/>
            <w:sz w:val="24"/>
            <w:szCs w:val="24"/>
          </w:rPr>
          <w:delText>phonological</w:delText>
        </w:r>
      </w:del>
      <w:ins w:id="543"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ins w:id="544" w:author="bradcard" w:date="2018-11-01T22:10:00Z">
        <w:r w:rsidR="00862CC5">
          <w:rPr>
            <w:rFonts w:ascii="Times New Roman" w:hAnsi="Times New Roman" w:cs="Times New Roman"/>
            <w:sz w:val="24"/>
            <w:szCs w:val="24"/>
          </w:rPr>
          <w:t xml:space="preserve"> </w:t>
        </w:r>
      </w:ins>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545"/>
      <w:r w:rsidR="004F6B56" w:rsidRPr="005B0147">
        <w:rPr>
          <w:rFonts w:ascii="Times New Roman" w:hAnsi="Times New Roman" w:cs="Times New Roman"/>
          <w:sz w:val="24"/>
          <w:szCs w:val="24"/>
        </w:rPr>
        <w:t xml:space="preserve">the following equation represent the linkage between the Lottka-Volterra model and the parameters of MacArthur’s consumer </w:t>
      </w:r>
      <w:commentRangeEnd w:id="545"/>
      <w:r w:rsidR="00862CC5">
        <w:rPr>
          <w:rStyle w:val="CommentReference"/>
        </w:rPr>
        <w:commentReference w:id="545"/>
      </w:r>
      <w:r w:rsidR="004F6B56" w:rsidRPr="005B0147">
        <w:rPr>
          <w:rFonts w:ascii="Times New Roman" w:hAnsi="Times New Roman" w:cs="Times New Roman"/>
          <w:sz w:val="24"/>
          <w:szCs w:val="24"/>
        </w:rPr>
        <w:t>resource model.</w:t>
      </w:r>
    </w:p>
    <w:p w14:paraId="0AB76916" w14:textId="57D70186" w:rsidR="005B0147" w:rsidRDefault="00F27D0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F27D0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5D123C45" w:rsidR="001F4F32" w:rsidRDefault="00862CC5" w:rsidP="00715006">
      <w:pPr>
        <w:pStyle w:val="Normal1"/>
        <w:spacing w:line="360" w:lineRule="auto"/>
        <w:ind w:firstLine="360"/>
        <w:rPr>
          <w:ins w:id="546" w:author="bradcard" w:date="2018-11-01T22:11:00Z"/>
          <w:rFonts w:ascii="Times New Roman" w:hAnsi="Times New Roman" w:cs="Times New Roman"/>
          <w:sz w:val="24"/>
          <w:szCs w:val="24"/>
        </w:rPr>
      </w:pPr>
      <w:ins w:id="547" w:author="bradcard" w:date="2018-11-01T22:11:00Z">
        <w:r>
          <w:rPr>
            <w:rFonts w:ascii="Times New Roman" w:hAnsi="Times New Roman" w:cs="Times New Roman"/>
            <w:sz w:val="24"/>
            <w:szCs w:val="24"/>
          </w:rPr>
          <w:t xml:space="preserve">The </w:t>
        </w:r>
      </w:ins>
      <w:del w:id="548" w:author="bradcard" w:date="2018-11-01T22:11:00Z">
        <w:r w:rsidR="004F6B56" w:rsidRPr="00B0403D" w:rsidDel="00862CC5">
          <w:rPr>
            <w:rFonts w:ascii="Times New Roman" w:hAnsi="Times New Roman" w:cs="Times New Roman"/>
            <w:sz w:val="24"/>
            <w:szCs w:val="24"/>
          </w:rPr>
          <w:delText>L</w:delText>
        </w:r>
      </w:del>
      <w:ins w:id="549" w:author="bradcard" w:date="2018-11-01T22:11:00Z">
        <w:r>
          <w:rPr>
            <w:rFonts w:ascii="Times New Roman" w:hAnsi="Times New Roman" w:cs="Times New Roman"/>
            <w:sz w:val="24"/>
            <w:szCs w:val="24"/>
          </w:rPr>
          <w:t>l</w:t>
        </w:r>
      </w:ins>
      <w:r w:rsidR="004F6B56" w:rsidRPr="00B0403D">
        <w:rPr>
          <w:rFonts w:ascii="Times New Roman" w:hAnsi="Times New Roman" w:cs="Times New Roman"/>
          <w:sz w:val="24"/>
          <w:szCs w:val="24"/>
        </w:rPr>
        <w:t>eft</w:t>
      </w:r>
      <w:r w:rsidR="005B0147">
        <w:rPr>
          <w:rFonts w:ascii="Times New Roman" w:hAnsi="Times New Roman" w:cs="Times New Roman"/>
          <w:sz w:val="24"/>
          <w:szCs w:val="24"/>
        </w:rPr>
        <w:t>-</w:t>
      </w:r>
      <w:r w:rsidR="004F6B56"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004F6B56"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004F6B56"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004F6B56"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004F6B56" w:rsidRPr="00B0403D">
        <w:rPr>
          <w:rFonts w:ascii="Times New Roman" w:hAnsi="Times New Roman" w:cs="Times New Roman"/>
          <w:sz w:val="24"/>
          <w:szCs w:val="24"/>
        </w:rPr>
        <w:t xml:space="preserve">hand side, </w:t>
      </w:r>
      <w:r w:rsidR="004F6B56" w:rsidRPr="005B0147">
        <w:rPr>
          <w:rFonts w:ascii="Times New Roman" w:hAnsi="Times New Roman" w:cs="Times New Roman"/>
          <w:i/>
          <w:sz w:val="24"/>
          <w:szCs w:val="24"/>
        </w:rPr>
        <w:t>α</w:t>
      </w:r>
      <w:r w:rsidR="004F6B56" w:rsidRPr="005B0147">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is the competition coefficient and </w:t>
      </w:r>
      <w:r w:rsidR="004F6B56" w:rsidRPr="005B0147">
        <w:rPr>
          <w:rFonts w:ascii="Times New Roman" w:hAnsi="Times New Roman" w:cs="Times New Roman"/>
          <w:i/>
          <w:sz w:val="24"/>
          <w:szCs w:val="24"/>
        </w:rPr>
        <w:t>f</w:t>
      </w:r>
      <w:r w:rsidR="004F6B56" w:rsidRPr="005B0147">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xml:space="preserve"> is per capita growth rates of the species </w:t>
      </w:r>
      <w:r w:rsidR="004F6B56" w:rsidRPr="005B0147">
        <w:rPr>
          <w:rFonts w:ascii="Times New Roman" w:hAnsi="Times New Roman" w:cs="Times New Roman"/>
          <w:i/>
          <w:sz w:val="24"/>
          <w:szCs w:val="24"/>
        </w:rPr>
        <w:t>i</w:t>
      </w:r>
      <w:r w:rsidR="004F6B56"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004F6B56"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004F6B56" w:rsidRPr="00B0403D">
        <w:rPr>
          <w:rFonts w:ascii="Times New Roman" w:hAnsi="Times New Roman" w:cs="Times New Roman"/>
          <w:sz w:val="24"/>
          <w:szCs w:val="24"/>
        </w:rPr>
        <w:t xml:space="preserve">hand side, </w:t>
      </w:r>
      <w:r w:rsidR="004F6B56" w:rsidRPr="005B0147">
        <w:rPr>
          <w:rFonts w:ascii="Times New Roman" w:hAnsi="Times New Roman" w:cs="Times New Roman"/>
          <w:i/>
          <w:sz w:val="24"/>
          <w:szCs w:val="24"/>
        </w:rPr>
        <w:t>c</w:t>
      </w:r>
      <w:r w:rsidR="004F6B56" w:rsidRPr="005B0147">
        <w:rPr>
          <w:rFonts w:ascii="Times New Roman" w:hAnsi="Times New Roman" w:cs="Times New Roman"/>
          <w:i/>
          <w:sz w:val="24"/>
          <w:szCs w:val="24"/>
          <w:vertAlign w:val="subscript"/>
        </w:rPr>
        <w:t>il</w:t>
      </w:r>
      <w:r w:rsidR="004F6B56" w:rsidRPr="00B0403D">
        <w:rPr>
          <w:rFonts w:ascii="Times New Roman" w:hAnsi="Times New Roman" w:cs="Times New Roman"/>
          <w:sz w:val="24"/>
          <w:szCs w:val="24"/>
        </w:rPr>
        <w:t xml:space="preserve"> and </w:t>
      </w:r>
      <w:r w:rsidR="004F6B56" w:rsidRPr="005B0147">
        <w:rPr>
          <w:rFonts w:ascii="Times New Roman" w:hAnsi="Times New Roman" w:cs="Times New Roman"/>
          <w:i/>
          <w:sz w:val="24"/>
          <w:szCs w:val="24"/>
        </w:rPr>
        <w:t>c</w:t>
      </w:r>
      <w:r w:rsidR="004F6B56" w:rsidRPr="005B0147">
        <w:rPr>
          <w:rFonts w:ascii="Times New Roman" w:hAnsi="Times New Roman" w:cs="Times New Roman"/>
          <w:i/>
          <w:sz w:val="24"/>
          <w:szCs w:val="24"/>
          <w:vertAlign w:val="subscript"/>
        </w:rPr>
        <w:t>jl</w:t>
      </w:r>
      <w:r w:rsidR="004F6B56" w:rsidRPr="00B0403D">
        <w:rPr>
          <w:rFonts w:ascii="Times New Roman" w:hAnsi="Times New Roman" w:cs="Times New Roman"/>
          <w:sz w:val="24"/>
          <w:szCs w:val="24"/>
        </w:rPr>
        <w:t xml:space="preserve"> are the consumption </w:t>
      </w:r>
      <w:ins w:id="550" w:author="Godwin, Casey" w:date="2018-10-24T09:56:00Z">
        <w:r w:rsidR="00440476">
          <w:rPr>
            <w:rFonts w:ascii="Times New Roman" w:hAnsi="Times New Roman" w:cs="Times New Roman"/>
            <w:sz w:val="24"/>
            <w:szCs w:val="24"/>
          </w:rPr>
          <w:t xml:space="preserve">rate? </w:t>
        </w:r>
      </w:ins>
      <w:commentRangeStart w:id="551"/>
      <w:r w:rsidR="004F6B56" w:rsidRPr="00B0403D">
        <w:rPr>
          <w:rFonts w:ascii="Times New Roman" w:hAnsi="Times New Roman" w:cs="Times New Roman"/>
          <w:sz w:val="24"/>
          <w:szCs w:val="24"/>
        </w:rPr>
        <w:t>of</w:t>
      </w:r>
      <w:commentRangeEnd w:id="551"/>
      <w:r w:rsidR="00440476">
        <w:rPr>
          <w:rStyle w:val="CommentReference"/>
        </w:rPr>
        <w:commentReference w:id="551"/>
      </w:r>
      <w:r w:rsidR="004F6B56" w:rsidRPr="00B0403D">
        <w:rPr>
          <w:rFonts w:ascii="Times New Roman" w:hAnsi="Times New Roman" w:cs="Times New Roman"/>
          <w:sz w:val="24"/>
          <w:szCs w:val="24"/>
        </w:rPr>
        <w:t xml:space="preserve"> species </w:t>
      </w:r>
      <w:r w:rsidR="005B0147" w:rsidRPr="005B0147">
        <w:rPr>
          <w:rFonts w:ascii="Times New Roman" w:hAnsi="Times New Roman" w:cs="Times New Roman"/>
          <w:i/>
          <w:sz w:val="24"/>
          <w:szCs w:val="24"/>
        </w:rPr>
        <w:t>i</w:t>
      </w:r>
      <w:r w:rsidR="004F6B56" w:rsidRPr="00B0403D">
        <w:rPr>
          <w:rFonts w:ascii="Times New Roman" w:hAnsi="Times New Roman" w:cs="Times New Roman"/>
          <w:sz w:val="24"/>
          <w:szCs w:val="24"/>
        </w:rPr>
        <w:t xml:space="preserve"> and </w:t>
      </w:r>
      <w:r w:rsidR="004F6B56" w:rsidRPr="005B0147">
        <w:rPr>
          <w:rFonts w:ascii="Times New Roman" w:hAnsi="Times New Roman" w:cs="Times New Roman"/>
          <w:i/>
          <w:sz w:val="24"/>
          <w:szCs w:val="24"/>
        </w:rPr>
        <w:t>j</w:t>
      </w:r>
      <w:r w:rsidR="004F6B56" w:rsidRPr="00B0403D">
        <w:rPr>
          <w:rFonts w:ascii="Times New Roman" w:hAnsi="Times New Roman" w:cs="Times New Roman"/>
          <w:sz w:val="24"/>
          <w:szCs w:val="24"/>
        </w:rPr>
        <w:t xml:space="preserve"> on resource </w:t>
      </w:r>
      <w:r w:rsidR="004F6B56" w:rsidRPr="005B0147">
        <w:rPr>
          <w:rFonts w:ascii="Times New Roman" w:hAnsi="Times New Roman" w:cs="Times New Roman"/>
          <w:i/>
          <w:sz w:val="24"/>
          <w:szCs w:val="24"/>
        </w:rPr>
        <w:t>l</w:t>
      </w:r>
      <w:r w:rsidR="004F6B56" w:rsidRPr="00B0403D">
        <w:rPr>
          <w:rFonts w:ascii="Times New Roman" w:hAnsi="Times New Roman" w:cs="Times New Roman"/>
          <w:sz w:val="24"/>
          <w:szCs w:val="24"/>
        </w:rPr>
        <w:t xml:space="preserve"> respectively, </w:t>
      </w:r>
      <w:r w:rsidR="004F6B56" w:rsidRPr="005B0147">
        <w:rPr>
          <w:rFonts w:ascii="Times New Roman" w:hAnsi="Times New Roman" w:cs="Times New Roman"/>
          <w:i/>
          <w:sz w:val="24"/>
          <w:szCs w:val="24"/>
        </w:rPr>
        <w:t>m</w:t>
      </w:r>
      <w:r w:rsidR="004F6B56" w:rsidRPr="005B0147">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xml:space="preserve"> is the mortality of species </w:t>
      </w:r>
      <w:r w:rsidR="004F6B56" w:rsidRPr="005B0147">
        <w:rPr>
          <w:rFonts w:ascii="Times New Roman" w:hAnsi="Times New Roman" w:cs="Times New Roman"/>
          <w:i/>
          <w:sz w:val="24"/>
          <w:szCs w:val="24"/>
        </w:rPr>
        <w:t>i</w:t>
      </w:r>
      <w:r w:rsidR="004F6B56" w:rsidRPr="00B0403D">
        <w:rPr>
          <w:rFonts w:ascii="Times New Roman" w:hAnsi="Times New Roman" w:cs="Times New Roman"/>
          <w:sz w:val="24"/>
          <w:szCs w:val="24"/>
        </w:rPr>
        <w:t xml:space="preserve">, </w:t>
      </w:r>
      <w:r w:rsidR="004F6B56" w:rsidRPr="005B0147">
        <w:rPr>
          <w:rFonts w:ascii="Times New Roman" w:hAnsi="Times New Roman" w:cs="Times New Roman"/>
          <w:i/>
          <w:sz w:val="24"/>
          <w:szCs w:val="24"/>
        </w:rPr>
        <w:t>w</w:t>
      </w:r>
      <w:r w:rsidR="004F6B56" w:rsidRPr="005B0147">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xml:space="preserve"> is the value of one unit of resource </w:t>
      </w:r>
      <w:r w:rsidR="004F6B56" w:rsidRPr="005B0147">
        <w:rPr>
          <w:rFonts w:ascii="Times New Roman" w:hAnsi="Times New Roman" w:cs="Times New Roman"/>
          <w:i/>
          <w:sz w:val="24"/>
          <w:szCs w:val="24"/>
        </w:rPr>
        <w:t>l</w:t>
      </w:r>
      <w:r w:rsidR="004F6B56" w:rsidRPr="00B0403D">
        <w:rPr>
          <w:rFonts w:ascii="Times New Roman" w:hAnsi="Times New Roman" w:cs="Times New Roman"/>
          <w:sz w:val="24"/>
          <w:szCs w:val="24"/>
        </w:rPr>
        <w:t xml:space="preserve"> to the species, and </w:t>
      </w:r>
      <w:r w:rsidR="004F6B56" w:rsidRPr="005B0147">
        <w:rPr>
          <w:rFonts w:ascii="Times New Roman" w:hAnsi="Times New Roman" w:cs="Times New Roman"/>
          <w:i/>
          <w:sz w:val="24"/>
          <w:szCs w:val="24"/>
        </w:rPr>
        <w:t>r</w:t>
      </w:r>
      <w:r w:rsidR="004F6B56" w:rsidRPr="005B0147">
        <w:rPr>
          <w:rFonts w:ascii="Times New Roman" w:hAnsi="Times New Roman" w:cs="Times New Roman"/>
          <w:i/>
          <w:sz w:val="24"/>
          <w:szCs w:val="24"/>
          <w:vertAlign w:val="subscript"/>
        </w:rPr>
        <w:t>l</w:t>
      </w:r>
      <w:r w:rsidR="004F6B56" w:rsidRPr="00B0403D">
        <w:rPr>
          <w:rFonts w:ascii="Times New Roman" w:hAnsi="Times New Roman" w:cs="Times New Roman"/>
          <w:sz w:val="24"/>
          <w:szCs w:val="24"/>
        </w:rPr>
        <w:t xml:space="preserve"> and </w:t>
      </w:r>
      <w:r w:rsidR="004F6B56" w:rsidRPr="005B0147">
        <w:rPr>
          <w:rFonts w:ascii="Times New Roman" w:hAnsi="Times New Roman" w:cs="Times New Roman"/>
          <w:i/>
          <w:sz w:val="24"/>
          <w:szCs w:val="24"/>
        </w:rPr>
        <w:t>K</w:t>
      </w:r>
      <w:r w:rsidR="004F6B56" w:rsidRPr="005B0147">
        <w:rPr>
          <w:rFonts w:ascii="Times New Roman" w:hAnsi="Times New Roman" w:cs="Times New Roman"/>
          <w:i/>
          <w:sz w:val="24"/>
          <w:szCs w:val="24"/>
          <w:vertAlign w:val="subscript"/>
        </w:rPr>
        <w:t>l</w:t>
      </w:r>
      <w:r w:rsidR="004F6B56" w:rsidRPr="00B0403D">
        <w:rPr>
          <w:rFonts w:ascii="Times New Roman" w:hAnsi="Times New Roman" w:cs="Times New Roman"/>
          <w:sz w:val="24"/>
          <w:szCs w:val="24"/>
        </w:rPr>
        <w:t xml:space="preserve"> are the </w:t>
      </w:r>
      <w:r w:rsidR="004F6B56" w:rsidRPr="005B0147">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and carrying capacity of resource </w:t>
      </w:r>
      <w:r w:rsidR="004F6B56" w:rsidRPr="005B0147">
        <w:rPr>
          <w:rFonts w:ascii="Times New Roman" w:hAnsi="Times New Roman" w:cs="Times New Roman"/>
          <w:i/>
          <w:sz w:val="24"/>
          <w:szCs w:val="24"/>
        </w:rPr>
        <w:t>l</w:t>
      </w:r>
      <w:r w:rsidR="004F6B56"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4F6B56" w:rsidRPr="00B0403D">
        <w:rPr>
          <w:rFonts w:ascii="Times New Roman" w:hAnsi="Times New Roman" w:cs="Times New Roman"/>
          <w:sz w:val="24"/>
          <w:szCs w:val="24"/>
        </w:rPr>
        <w:t>.</w:t>
      </w:r>
    </w:p>
    <w:p w14:paraId="27C739BD" w14:textId="77777777" w:rsidR="00862CC5" w:rsidRDefault="00862CC5" w:rsidP="00862CC5">
      <w:pPr>
        <w:pStyle w:val="Normal1"/>
        <w:spacing w:line="360" w:lineRule="auto"/>
        <w:rPr>
          <w:ins w:id="552" w:author="bradcard" w:date="2018-11-01T22:12:00Z"/>
          <w:rFonts w:ascii="Times New Roman" w:hAnsi="Times New Roman" w:cs="Times New Roman"/>
          <w:sz w:val="24"/>
          <w:szCs w:val="24"/>
        </w:rPr>
        <w:pPrChange w:id="553" w:author="bradcard" w:date="2018-11-01T22:12:00Z">
          <w:pPr>
            <w:pStyle w:val="Normal1"/>
            <w:spacing w:line="360" w:lineRule="auto"/>
            <w:ind w:firstLine="360"/>
          </w:pPr>
        </w:pPrChange>
      </w:pPr>
    </w:p>
    <w:p w14:paraId="4EFE7C55" w14:textId="13634D98" w:rsidR="00862CC5" w:rsidRDefault="00862CC5" w:rsidP="00862CC5">
      <w:pPr>
        <w:pStyle w:val="Normal1"/>
        <w:spacing w:line="360" w:lineRule="auto"/>
        <w:rPr>
          <w:ins w:id="554" w:author="bradcard" w:date="2018-11-01T21:55:00Z"/>
          <w:rFonts w:ascii="Times New Roman" w:hAnsi="Times New Roman" w:cs="Times New Roman"/>
          <w:sz w:val="24"/>
          <w:szCs w:val="24"/>
        </w:rPr>
        <w:pPrChange w:id="555" w:author="bradcard" w:date="2018-11-01T22:12:00Z">
          <w:pPr>
            <w:pStyle w:val="Normal1"/>
            <w:spacing w:line="360" w:lineRule="auto"/>
            <w:ind w:firstLine="360"/>
          </w:pPr>
        </w:pPrChange>
      </w:pPr>
      <w:ins w:id="556" w:author="bradcard" w:date="2018-11-01T22:11:00Z">
        <w:r>
          <w:rPr>
            <w:rFonts w:ascii="Times New Roman" w:hAnsi="Times New Roman" w:cs="Times New Roman"/>
            <w:sz w:val="24"/>
            <w:szCs w:val="24"/>
          </w:rPr>
          <w:lastRenderedPageBreak/>
          <w:t>Note:</w:t>
        </w:r>
      </w:ins>
      <w:ins w:id="557" w:author="bradcard" w:date="2018-11-01T22:12:00Z">
        <w:r>
          <w:rPr>
            <w:rFonts w:ascii="Times New Roman" w:hAnsi="Times New Roman" w:cs="Times New Roman"/>
            <w:sz w:val="24"/>
            <w:szCs w:val="24"/>
          </w:rPr>
          <w:t xml:space="preserve"> Nothing in section 4 relates the model back to equation 1. Nor do you discuss how ND and RFD are measured empirically for the MacArthur model.</w:t>
        </w:r>
      </w:ins>
    </w:p>
    <w:p w14:paraId="327BE32E" w14:textId="77777777" w:rsidR="0080264C" w:rsidRPr="000657D1" w:rsidRDefault="0080264C" w:rsidP="00715006">
      <w:pPr>
        <w:pStyle w:val="Normal1"/>
        <w:spacing w:line="360" w:lineRule="auto"/>
        <w:ind w:firstLine="360"/>
        <w:rPr>
          <w:rFonts w:ascii="Times New Roman" w:hAnsi="Times New Roman" w:cs="Times New Roman"/>
          <w:sz w:val="24"/>
          <w:szCs w:val="24"/>
        </w:rPr>
      </w:pP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389690F8" w:rsidR="00351A06" w:rsidRDefault="00507DFC" w:rsidP="00715006">
      <w:pPr>
        <w:pStyle w:val="Normal1"/>
        <w:spacing w:line="360" w:lineRule="auto"/>
        <w:ind w:firstLine="360"/>
        <w:rPr>
          <w:rFonts w:ascii="Times New Roman" w:hAnsi="Times New Roman" w:cs="Times New Roman"/>
          <w:sz w:val="24"/>
          <w:szCs w:val="24"/>
        </w:rPr>
      </w:pPr>
      <w:commentRangeStart w:id="558"/>
      <w:r w:rsidRPr="00B0403D">
        <w:rPr>
          <w:rFonts w:ascii="Times New Roman" w:hAnsi="Times New Roman" w:cs="Times New Roman"/>
          <w:sz w:val="24"/>
          <w:szCs w:val="24"/>
        </w:rPr>
        <w:t xml:space="preserve">Similar to MacArthur’s consumer resource model, Tilman’s resource ratio </w:t>
      </w:r>
      <w:ins w:id="559" w:author="bradcard" w:date="2018-11-01T22:13:00Z">
        <w:r w:rsidR="00862CC5">
          <w:rPr>
            <w:rFonts w:ascii="Times New Roman" w:hAnsi="Times New Roman" w:cs="Times New Roman"/>
            <w:sz w:val="24"/>
            <w:szCs w:val="24"/>
          </w:rPr>
          <w:t xml:space="preserve">/ </w:t>
        </w:r>
      </w:ins>
      <w:r w:rsidRPr="00B0403D">
        <w:rPr>
          <w:rFonts w:ascii="Times New Roman" w:hAnsi="Times New Roman" w:cs="Times New Roman"/>
          <w:sz w:val="24"/>
          <w:szCs w:val="24"/>
        </w:rPr>
        <w:t xml:space="preserve">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w:t>
      </w:r>
      <w:del w:id="560" w:author="bradcard" w:date="2018-11-01T22:13:00Z">
        <w:r w:rsidRPr="00B0403D" w:rsidDel="00862CC5">
          <w:rPr>
            <w:rFonts w:ascii="Times New Roman" w:hAnsi="Times New Roman" w:cs="Times New Roman"/>
            <w:sz w:val="24"/>
            <w:szCs w:val="24"/>
          </w:rPr>
          <w:delText xml:space="preserve">also </w:delText>
        </w:r>
      </w:del>
      <w:r w:rsidRPr="00B0403D">
        <w:rPr>
          <w:rFonts w:ascii="Times New Roman" w:hAnsi="Times New Roman" w:cs="Times New Roman"/>
          <w:sz w:val="24"/>
          <w:szCs w:val="24"/>
        </w:rPr>
        <w:t>be translated to a Lotka-Volterra form</w:t>
      </w:r>
      <w:ins w:id="561" w:author="bradcard" w:date="2018-11-01T22:13:00Z">
        <w:r w:rsidR="00862CC5">
          <w:rPr>
            <w:rFonts w:ascii="Times New Roman" w:hAnsi="Times New Roman" w:cs="Times New Roman"/>
            <w:sz w:val="24"/>
            <w:szCs w:val="24"/>
          </w:rPr>
          <w:t xml:space="preserve"> </w:t>
        </w:r>
      </w:ins>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commentRangeEnd w:id="558"/>
      <w:r w:rsidR="00862CC5">
        <w:rPr>
          <w:rStyle w:val="CommentReference"/>
        </w:rPr>
        <w:commentReference w:id="558"/>
      </w:r>
      <w:r w:rsidRPr="00B0403D">
        <w:rPr>
          <w:rFonts w:ascii="Times New Roman" w:hAnsi="Times New Roman" w:cs="Times New Roman"/>
          <w:sz w:val="24"/>
          <w:szCs w:val="24"/>
        </w:rPr>
        <w:t xml:space="preserve">Letten et al. 2017 reorganize Tilman’s two-species consumer resource model for two essential resources to the following Lokta-Volterra form (equation 11 to 14), </w:t>
      </w:r>
      <w:del w:id="562"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563" w:author="Godwin, Casey" w:date="2018-10-24T10:01:00Z">
        <w:r w:rsidR="001263C4">
          <w:rPr>
            <w:rFonts w:ascii="Times New Roman" w:hAnsi="Times New Roman" w:cs="Times New Roman"/>
            <w:sz w:val="24"/>
            <w:szCs w:val="24"/>
          </w:rPr>
          <w:t>which can be expressed as inter- and intr</w:t>
        </w:r>
      </w:ins>
      <w:ins w:id="564" w:author="Godwin, Casey" w:date="2018-10-24T10:02:00Z">
        <w:r w:rsidR="001263C4">
          <w:rPr>
            <w:rFonts w:ascii="Times New Roman" w:hAnsi="Times New Roman" w:cs="Times New Roman"/>
            <w:sz w:val="24"/>
            <w:szCs w:val="24"/>
          </w:rPr>
          <w:t>a-specific interaction coefficients consistent with Chesson’s equations for ND and RFD.</w:t>
        </w:r>
      </w:ins>
      <w:del w:id="565"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Letten et al. the inter- and intra-specific competition coefficients can be expressed as following, </w:t>
      </w:r>
    </w:p>
    <w:p w14:paraId="002712CE" w14:textId="6002B357" w:rsidR="00D3751B" w:rsidRDefault="00F27D0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F27D0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F27D0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F27D0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1147AE62"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w:t>
      </w:r>
      <w:del w:id="566" w:author="bradcard" w:date="2018-11-01T22:14:00Z">
        <w:r w:rsidRPr="00B0403D" w:rsidDel="00862CC5">
          <w:rPr>
            <w:rFonts w:ascii="Times New Roman" w:hAnsi="Times New Roman" w:cs="Times New Roman"/>
            <w:sz w:val="24"/>
            <w:szCs w:val="24"/>
          </w:rPr>
          <w:delText xml:space="preserve">the above </w:delText>
        </w:r>
      </w:del>
      <w:r w:rsidRPr="00B0403D">
        <w:rPr>
          <w:rFonts w:ascii="Times New Roman" w:hAnsi="Times New Roman" w:cs="Times New Roman"/>
          <w:sz w:val="24"/>
          <w:szCs w:val="24"/>
        </w:rPr>
        <w:t>equations</w:t>
      </w:r>
      <w:ins w:id="567" w:author="bradcard" w:date="2018-11-01T22:14:00Z">
        <w:r w:rsidR="00862CC5">
          <w:rPr>
            <w:rFonts w:ascii="Times New Roman" w:hAnsi="Times New Roman" w:cs="Times New Roman"/>
            <w:sz w:val="24"/>
            <w:szCs w:val="24"/>
          </w:rPr>
          <w:t xml:space="preserve"> 11-14</w:t>
        </w:r>
      </w:ins>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that represent</w:t>
      </w:r>
      <w:ins w:id="568" w:author="bradcard" w:date="2018-11-01T22:14:00Z">
        <w:r w:rsidR="00862CC5">
          <w:rPr>
            <w:rFonts w:ascii="Times New Roman" w:hAnsi="Times New Roman" w:cs="Times New Roman"/>
            <w:sz w:val="24"/>
            <w:szCs w:val="24"/>
          </w:rPr>
          <w:t>s</w:t>
        </w:r>
      </w:ins>
      <w:del w:id="569" w:author="bradcard" w:date="2018-11-01T22:14:00Z">
        <w:r w:rsidRPr="00B0403D" w:rsidDel="00862CC5">
          <w:rPr>
            <w:rFonts w:ascii="Times New Roman" w:hAnsi="Times New Roman" w:cs="Times New Roman"/>
            <w:sz w:val="24"/>
            <w:szCs w:val="24"/>
          </w:rPr>
          <w:delText>t</w:delText>
        </w:r>
      </w:del>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34276983"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570" w:author="Godwin, Casey" w:date="2018-10-24T10:02:00Z">
            <w:rPr>
              <w:rFonts w:ascii="Times New Roman" w:hAnsi="Times New Roman" w:cs="Times New Roman"/>
              <w:sz w:val="24"/>
              <w:szCs w:val="24"/>
            </w:rPr>
          </w:rPrChange>
        </w:rPr>
        <w:t>N</w:t>
      </w:r>
      <w:commentRangeStart w:id="571"/>
      <w:r w:rsidRPr="001263C4">
        <w:rPr>
          <w:rFonts w:ascii="Times New Roman" w:hAnsi="Times New Roman" w:cs="Times New Roman"/>
          <w:sz w:val="24"/>
          <w:szCs w:val="24"/>
          <w:highlight w:val="yellow"/>
          <w:rPrChange w:id="572" w:author="Godwin, Casey" w:date="2018-10-24T10:02:00Z">
            <w:rPr>
              <w:rFonts w:ascii="Times New Roman" w:hAnsi="Times New Roman" w:cs="Times New Roman"/>
              <w:sz w:val="24"/>
              <w:szCs w:val="24"/>
            </w:rPr>
          </w:rPrChange>
        </w:rPr>
        <w:t xml:space="preserve">ote that, in </w:t>
      </w:r>
      <w:r w:rsidR="00BA3C0C" w:rsidRPr="001263C4">
        <w:rPr>
          <w:rFonts w:ascii="Times New Roman" w:hAnsi="Times New Roman" w:cs="Times New Roman"/>
          <w:sz w:val="24"/>
          <w:szCs w:val="24"/>
          <w:highlight w:val="yellow"/>
          <w:rPrChange w:id="573"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574"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575"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576" w:author="Godwin, Casey" w:date="2018-10-24T10:02:00Z">
            <w:rPr>
              <w:rFonts w:ascii="Times New Roman" w:hAnsi="Times New Roman" w:cs="Times New Roman"/>
              <w:sz w:val="24"/>
              <w:szCs w:val="24"/>
            </w:rPr>
          </w:rPrChange>
        </w:rPr>
        <w:t xml:space="preserve"> consumption term</w:t>
      </w:r>
      <w:del w:id="577" w:author="Godwin, Casey" w:date="2018-10-24T10:03:00Z">
        <w:r w:rsidR="00BA3C0C" w:rsidRPr="001263C4" w:rsidDel="001263C4">
          <w:rPr>
            <w:rFonts w:ascii="Times New Roman" w:hAnsi="Times New Roman" w:cs="Times New Roman"/>
            <w:sz w:val="24"/>
            <w:szCs w:val="24"/>
            <w:highlight w:val="yellow"/>
            <w:rPrChange w:id="578"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579" w:author="Godwin, Casey" w:date="2018-10-24T10:02:00Z">
            <w:rPr>
              <w:rFonts w:ascii="Times New Roman" w:hAnsi="Times New Roman" w:cs="Times New Roman"/>
              <w:sz w:val="24"/>
              <w:szCs w:val="24"/>
            </w:rPr>
          </w:rPrChange>
        </w:rPr>
        <w:t xml:space="preserve"> (</w:t>
      </w:r>
      <w:r w:rsidRPr="001263C4">
        <w:rPr>
          <w:rFonts w:ascii="Times New Roman" w:hAnsi="Times New Roman" w:cs="Times New Roman"/>
          <w:i/>
          <w:sz w:val="24"/>
          <w:szCs w:val="24"/>
          <w:highlight w:val="yellow"/>
          <w:rPrChange w:id="580"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581"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582"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583"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584" w:author="Godwin, Casey" w:date="2018-10-24T10:02:00Z">
            <w:rPr>
              <w:rFonts w:ascii="Times New Roman" w:hAnsi="Times New Roman" w:cs="Times New Roman"/>
              <w:sz w:val="24"/>
              <w:szCs w:val="24"/>
            </w:rPr>
          </w:rPrChange>
        </w:rPr>
        <w:t xml:space="preserve"> a function of resource density</w:t>
      </w:r>
      <w:ins w:id="585" w:author="Godwin, Casey" w:date="2018-10-24T10:03:00Z">
        <w:r w:rsidR="001263C4">
          <w:rPr>
            <w:rFonts w:ascii="Times New Roman" w:hAnsi="Times New Roman" w:cs="Times New Roman"/>
            <w:sz w:val="24"/>
            <w:szCs w:val="24"/>
            <w:highlight w:val="yellow"/>
          </w:rPr>
          <w:t xml:space="preserve"> (</w:t>
        </w:r>
      </w:ins>
      <w:del w:id="586" w:author="Godwin, Casey" w:date="2018-10-24T10:03:00Z">
        <w:r w:rsidRPr="001263C4" w:rsidDel="001263C4">
          <w:rPr>
            <w:rFonts w:ascii="Times New Roman" w:hAnsi="Times New Roman" w:cs="Times New Roman"/>
            <w:sz w:val="24"/>
            <w:szCs w:val="24"/>
            <w:highlight w:val="yellow"/>
            <w:rPrChange w:id="587"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588"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89"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590"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591"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2"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93"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4"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95"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6"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597"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8"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99"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600"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601"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602"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603" w:author="Godwin, Casey" w:date="2018-10-24T10:02:00Z">
            <w:rPr>
              <w:rFonts w:ascii="Times New Roman" w:hAnsi="Times New Roman" w:cs="Times New Roman"/>
              <w:sz w:val="24"/>
              <w:szCs w:val="24"/>
            </w:rPr>
          </w:rPrChange>
        </w:rPr>
        <w:t xml:space="preserve"> in Tilman’s 1977 deduction</w:t>
      </w:r>
      <w:ins w:id="604"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605" w:author="Godwin, Casey" w:date="2018-10-24T10:02:00Z">
            <w:rPr>
              <w:rFonts w:ascii="Times New Roman" w:hAnsi="Times New Roman" w:cs="Times New Roman"/>
              <w:sz w:val="24"/>
              <w:szCs w:val="24"/>
            </w:rPr>
          </w:rPrChange>
        </w:rPr>
        <w:t xml:space="preserve">. However, if the consumption term </w:t>
      </w:r>
      <w:commentRangeStart w:id="606"/>
      <w:r w:rsidRPr="001263C4">
        <w:rPr>
          <w:rFonts w:ascii="Times New Roman" w:hAnsi="Times New Roman" w:cs="Times New Roman"/>
          <w:sz w:val="24"/>
          <w:szCs w:val="24"/>
          <w:highlight w:val="yellow"/>
          <w:rPrChange w:id="607" w:author="Godwin, Casey" w:date="2018-10-24T10:02:00Z">
            <w:rPr>
              <w:rFonts w:ascii="Times New Roman" w:hAnsi="Times New Roman" w:cs="Times New Roman"/>
              <w:sz w:val="24"/>
              <w:szCs w:val="24"/>
            </w:rPr>
          </w:rPrChange>
        </w:rPr>
        <w:t xml:space="preserve">is </w:t>
      </w:r>
      <w:del w:id="608" w:author="bradcard" w:date="2018-11-01T22:15:00Z">
        <w:r w:rsidRPr="001263C4" w:rsidDel="00862CC5">
          <w:rPr>
            <w:rFonts w:ascii="Times New Roman" w:hAnsi="Times New Roman" w:cs="Times New Roman"/>
            <w:sz w:val="24"/>
            <w:szCs w:val="24"/>
            <w:highlight w:val="yellow"/>
            <w:rPrChange w:id="609" w:author="Godwin, Casey" w:date="2018-10-24T10:02:00Z">
              <w:rPr>
                <w:rFonts w:ascii="Times New Roman" w:hAnsi="Times New Roman" w:cs="Times New Roman"/>
                <w:sz w:val="24"/>
                <w:szCs w:val="24"/>
              </w:rPr>
            </w:rPrChange>
          </w:rPr>
          <w:delText xml:space="preserve">resource </w:delText>
        </w:r>
      </w:del>
      <w:r w:rsidRPr="001263C4">
        <w:rPr>
          <w:rFonts w:ascii="Times New Roman" w:hAnsi="Times New Roman" w:cs="Times New Roman"/>
          <w:sz w:val="24"/>
          <w:szCs w:val="24"/>
          <w:highlight w:val="yellow"/>
          <w:rPrChange w:id="610" w:author="Godwin, Casey" w:date="2018-10-24T10:02:00Z">
            <w:rPr>
              <w:rFonts w:ascii="Times New Roman" w:hAnsi="Times New Roman" w:cs="Times New Roman"/>
              <w:sz w:val="24"/>
              <w:szCs w:val="24"/>
            </w:rPr>
          </w:rPrChange>
        </w:rPr>
        <w:t>density dependent</w:t>
      </w:r>
      <w:commentRangeEnd w:id="606"/>
      <w:r w:rsidR="00AD618D">
        <w:rPr>
          <w:rStyle w:val="CommentReference"/>
        </w:rPr>
        <w:commentReference w:id="606"/>
      </w:r>
      <w:r w:rsidRPr="001263C4">
        <w:rPr>
          <w:rFonts w:ascii="Times New Roman" w:hAnsi="Times New Roman" w:cs="Times New Roman"/>
          <w:sz w:val="24"/>
          <w:szCs w:val="24"/>
          <w:highlight w:val="yellow"/>
          <w:rPrChange w:id="611" w:author="Godwin, Casey" w:date="2018-10-24T10:02:00Z">
            <w:rPr>
              <w:rFonts w:ascii="Times New Roman" w:hAnsi="Times New Roman" w:cs="Times New Roman"/>
              <w:sz w:val="24"/>
              <w:szCs w:val="24"/>
            </w:rPr>
          </w:rPrChange>
        </w:rPr>
        <w:t xml:space="preserve">, </w:t>
      </w:r>
      <w:ins w:id="612" w:author="bradcard" w:date="2018-11-01T22:15:00Z">
        <w:r w:rsidR="00862CC5">
          <w:rPr>
            <w:rFonts w:ascii="Times New Roman" w:hAnsi="Times New Roman" w:cs="Times New Roman"/>
            <w:sz w:val="24"/>
            <w:szCs w:val="24"/>
            <w:highlight w:val="yellow"/>
          </w:rPr>
          <w:t xml:space="preserve">then the </w:t>
        </w:r>
      </w:ins>
      <w:r w:rsidRPr="001263C4">
        <w:rPr>
          <w:rFonts w:ascii="Times New Roman" w:hAnsi="Times New Roman" w:cs="Times New Roman"/>
          <w:sz w:val="24"/>
          <w:szCs w:val="24"/>
          <w:highlight w:val="yellow"/>
          <w:rPrChange w:id="613" w:author="Godwin, Casey" w:date="2018-10-24T10:02:00Z">
            <w:rPr>
              <w:rFonts w:ascii="Times New Roman" w:hAnsi="Times New Roman" w:cs="Times New Roman"/>
              <w:sz w:val="24"/>
              <w:szCs w:val="24"/>
            </w:rPr>
          </w:rPrChange>
        </w:rPr>
        <w:t>competition coefficients (</w:t>
      </w:r>
      <w:r w:rsidRPr="001263C4">
        <w:rPr>
          <w:rFonts w:ascii="Times New Roman" w:hAnsi="Times New Roman" w:cs="Times New Roman"/>
          <w:i/>
          <w:sz w:val="24"/>
          <w:szCs w:val="24"/>
          <w:highlight w:val="yellow"/>
          <w:rPrChange w:id="614" w:author="Godwin, Casey" w:date="2018-10-24T10:02:00Z">
            <w:rPr>
              <w:rFonts w:ascii="Times New Roman" w:hAnsi="Times New Roman" w:cs="Times New Roman"/>
              <w:i/>
              <w:sz w:val="24"/>
              <w:szCs w:val="24"/>
            </w:rPr>
          </w:rPrChange>
        </w:rPr>
        <w:t>α</w:t>
      </w:r>
      <w:r w:rsidRPr="001263C4">
        <w:rPr>
          <w:rFonts w:ascii="Times New Roman" w:hAnsi="Times New Roman" w:cs="Times New Roman"/>
          <w:i/>
          <w:sz w:val="24"/>
          <w:szCs w:val="24"/>
          <w:highlight w:val="yellow"/>
          <w:vertAlign w:val="subscript"/>
          <w:rPrChange w:id="615"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616" w:author="Godwin, Casey" w:date="2018-10-24T10:02:00Z">
            <w:rPr>
              <w:rFonts w:ascii="Times New Roman" w:hAnsi="Times New Roman" w:cs="Times New Roman"/>
              <w:sz w:val="24"/>
              <w:szCs w:val="24"/>
            </w:rPr>
          </w:rPrChange>
        </w:rPr>
        <w:t>) become</w:t>
      </w:r>
      <w:del w:id="617" w:author="bradcard" w:date="2018-11-01T22:15:00Z">
        <w:r w:rsidRPr="001263C4" w:rsidDel="00862CC5">
          <w:rPr>
            <w:rFonts w:ascii="Times New Roman" w:hAnsi="Times New Roman" w:cs="Times New Roman"/>
            <w:sz w:val="24"/>
            <w:szCs w:val="24"/>
            <w:highlight w:val="yellow"/>
            <w:rPrChange w:id="618"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619" w:author="Godwin, Casey" w:date="2018-10-24T10:02:00Z">
            <w:rPr>
              <w:rFonts w:ascii="Times New Roman" w:hAnsi="Times New Roman" w:cs="Times New Roman"/>
              <w:sz w:val="24"/>
              <w:szCs w:val="24"/>
            </w:rPr>
          </w:rPrChange>
        </w:rPr>
        <w:t xml:space="preserve">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 xml:space="preserve">if the consumption term is </w:t>
      </w:r>
      <w:del w:id="620" w:author="bradcard" w:date="2018-11-01T22:15:00Z">
        <w:r w:rsidR="000E201E" w:rsidRPr="00B0403D" w:rsidDel="00ED5E48">
          <w:rPr>
            <w:rFonts w:ascii="Times New Roman" w:hAnsi="Times New Roman" w:cs="Times New Roman"/>
            <w:sz w:val="24"/>
            <w:szCs w:val="24"/>
          </w:rPr>
          <w:delText xml:space="preserve">resource </w:delText>
        </w:r>
      </w:del>
      <w:r w:rsidR="000E201E" w:rsidRPr="00B0403D">
        <w:rPr>
          <w:rFonts w:ascii="Times New Roman" w:hAnsi="Times New Roman" w:cs="Times New Roman"/>
          <w:sz w:val="24"/>
          <w:szCs w:val="24"/>
        </w:rPr>
        <w:t>density dependent</w:t>
      </w:r>
      <w:r w:rsidR="000E201E">
        <w:rPr>
          <w:rFonts w:ascii="Times New Roman" w:hAnsi="Times New Roman" w:cs="Times New Roman"/>
          <w:sz w:val="24"/>
          <w:szCs w:val="24"/>
        </w:rPr>
        <w:t xml:space="preserve"> and thus not fixed, estimate</w:t>
      </w:r>
      <w:ins w:id="621"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622"/>
      <w:r w:rsidR="00BA3C0C">
        <w:rPr>
          <w:rFonts w:ascii="Times New Roman" w:hAnsi="Times New Roman" w:cs="Times New Roman"/>
          <w:sz w:val="24"/>
          <w:szCs w:val="24"/>
          <w:lang w:eastAsia="zh-TW"/>
        </w:rPr>
        <w:t>vary</w:t>
      </w:r>
      <w:commentRangeEnd w:id="622"/>
      <w:r w:rsidR="001573CF">
        <w:rPr>
          <w:rStyle w:val="CommentReference"/>
        </w:rPr>
        <w:commentReference w:id="622"/>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w:t>
      </w:r>
      <w:commentRangeEnd w:id="571"/>
      <w:r w:rsidR="00ED5E48">
        <w:rPr>
          <w:rStyle w:val="CommentReference"/>
        </w:rPr>
        <w:commentReference w:id="571"/>
      </w:r>
      <w:r w:rsidRPr="00B0403D">
        <w:rPr>
          <w:rFonts w:ascii="Times New Roman" w:hAnsi="Times New Roman" w:cs="Times New Roman"/>
          <w:sz w:val="24"/>
          <w:szCs w:val="24"/>
        </w:rPr>
        <w:t xml:space="preserve">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w:t>
      </w:r>
      <w:r w:rsidRPr="00B0403D">
        <w:rPr>
          <w:rFonts w:ascii="Times New Roman" w:hAnsi="Times New Roman" w:cs="Times New Roman"/>
          <w:sz w:val="24"/>
          <w:szCs w:val="24"/>
        </w:rPr>
        <w:lastRenderedPageBreak/>
        <w:t xml:space="preserve">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sidRPr="003718F2">
        <w:rPr>
          <w:rFonts w:ascii="Times New Roman" w:hAnsi="Times New Roman" w:cs="Times New Roman"/>
          <w:sz w:val="24"/>
          <w:szCs w:val="24"/>
          <w:highlight w:val="yellow"/>
          <w:rPrChange w:id="623"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624" w:author="Godwin, Casey" w:date="2018-10-24T10:18:00Z">
            <w:rPr>
              <w:rFonts w:ascii="Times New Roman" w:hAnsi="Times New Roman" w:cs="Times New Roman"/>
              <w:sz w:val="24"/>
              <w:szCs w:val="24"/>
            </w:rPr>
          </w:rPrChange>
        </w:rPr>
        <w:t xml:space="preserve">. </w:t>
      </w:r>
      <w:ins w:id="625" w:author="Godwin, Casey" w:date="2018-10-24T10:15:00Z">
        <w:r w:rsidR="003718F2" w:rsidRPr="003718F2">
          <w:rPr>
            <w:rFonts w:ascii="Times New Roman" w:hAnsi="Times New Roman" w:cs="Times New Roman"/>
            <w:sz w:val="24"/>
            <w:szCs w:val="24"/>
            <w:highlight w:val="yellow"/>
            <w:rPrChange w:id="626" w:author="Godwin, Casey" w:date="2018-10-24T10:18:00Z">
              <w:rPr>
                <w:rFonts w:ascii="Times New Roman" w:hAnsi="Times New Roman" w:cs="Times New Roman"/>
                <w:sz w:val="24"/>
                <w:szCs w:val="24"/>
              </w:rPr>
            </w:rPrChange>
          </w:rPr>
          <w:t xml:space="preserve">While this means that the interaction coefficients from Letten’s method cannot be used in a Lotka-Volterra model to replicate the </w:t>
        </w:r>
      </w:ins>
      <w:ins w:id="627" w:author="Godwin, Casey" w:date="2018-10-24T10:16:00Z">
        <w:r w:rsidR="003718F2" w:rsidRPr="003718F2">
          <w:rPr>
            <w:rFonts w:ascii="Times New Roman" w:hAnsi="Times New Roman" w:cs="Times New Roman"/>
            <w:sz w:val="24"/>
            <w:szCs w:val="24"/>
            <w:highlight w:val="yellow"/>
            <w:rPrChange w:id="628" w:author="Godwin, Casey" w:date="2018-10-24T10:18:00Z">
              <w:rPr>
                <w:rFonts w:ascii="Times New Roman" w:hAnsi="Times New Roman" w:cs="Times New Roman"/>
                <w:sz w:val="24"/>
                <w:szCs w:val="24"/>
              </w:rPr>
            </w:rPrChange>
          </w:rPr>
          <w:t xml:space="preserve">transient </w:t>
        </w:r>
      </w:ins>
      <w:ins w:id="629" w:author="Godwin, Casey" w:date="2018-10-24T10:15:00Z">
        <w:r w:rsidR="003718F2" w:rsidRPr="003718F2">
          <w:rPr>
            <w:rFonts w:ascii="Times New Roman" w:hAnsi="Times New Roman" w:cs="Times New Roman"/>
            <w:sz w:val="24"/>
            <w:szCs w:val="24"/>
            <w:highlight w:val="yellow"/>
            <w:rPrChange w:id="630" w:author="Godwin, Casey" w:date="2018-10-24T10:18:00Z">
              <w:rPr>
                <w:rFonts w:ascii="Times New Roman" w:hAnsi="Times New Roman" w:cs="Times New Roman"/>
                <w:sz w:val="24"/>
                <w:szCs w:val="24"/>
              </w:rPr>
            </w:rPrChange>
          </w:rPr>
          <w:t xml:space="preserve">dynamics of </w:t>
        </w:r>
      </w:ins>
      <w:ins w:id="631" w:author="Godwin, Casey" w:date="2018-10-24T10:16:00Z">
        <w:r w:rsidR="003718F2" w:rsidRPr="003718F2">
          <w:rPr>
            <w:rFonts w:ascii="Times New Roman" w:hAnsi="Times New Roman" w:cs="Times New Roman"/>
            <w:sz w:val="24"/>
            <w:szCs w:val="24"/>
            <w:highlight w:val="yellow"/>
            <w:rPrChange w:id="632" w:author="Godwin, Casey" w:date="2018-10-24T10:18:00Z">
              <w:rPr>
                <w:rFonts w:ascii="Times New Roman" w:hAnsi="Times New Roman" w:cs="Times New Roman"/>
                <w:sz w:val="24"/>
                <w:szCs w:val="24"/>
              </w:rPr>
            </w:rPrChange>
          </w:rPr>
          <w:t>competition,</w:t>
        </w:r>
      </w:ins>
      <w:del w:id="633" w:author="Godwin, Casey" w:date="2018-10-24T10:13:00Z">
        <w:r w:rsidRPr="003718F2" w:rsidDel="001573CF">
          <w:rPr>
            <w:rFonts w:ascii="Times New Roman" w:hAnsi="Times New Roman" w:cs="Times New Roman"/>
            <w:sz w:val="24"/>
            <w:szCs w:val="24"/>
            <w:highlight w:val="yellow"/>
            <w:rPrChange w:id="634" w:author="Godwin, Casey" w:date="2018-10-24T10:18:00Z">
              <w:rPr>
                <w:rFonts w:ascii="Times New Roman" w:hAnsi="Times New Roman" w:cs="Times New Roman"/>
                <w:sz w:val="24"/>
                <w:szCs w:val="24"/>
              </w:rPr>
            </w:rPrChange>
          </w:rPr>
          <w:delText xml:space="preserve">This assumption is the same as </w:delText>
        </w:r>
      </w:del>
      <w:del w:id="635" w:author="Godwin, Casey" w:date="2018-10-24T10:16:00Z">
        <w:r w:rsidRPr="003718F2" w:rsidDel="003718F2">
          <w:rPr>
            <w:rFonts w:ascii="Times New Roman" w:hAnsi="Times New Roman" w:cs="Times New Roman"/>
            <w:sz w:val="24"/>
            <w:szCs w:val="24"/>
            <w:highlight w:val="yellow"/>
            <w:rPrChange w:id="636" w:author="Godwin, Casey" w:date="2018-10-24T10:18:00Z">
              <w:rPr>
                <w:rFonts w:ascii="Times New Roman" w:hAnsi="Times New Roman" w:cs="Times New Roman"/>
                <w:sz w:val="24"/>
                <w:szCs w:val="24"/>
              </w:rPr>
            </w:rPrChange>
          </w:rPr>
          <w:delText>the sensitivity method</w:delText>
        </w:r>
      </w:del>
      <w:ins w:id="637" w:author="Godwin, Casey" w:date="2018-10-24T10:14:00Z">
        <w:r w:rsidR="001573CF" w:rsidRPr="003718F2">
          <w:rPr>
            <w:rFonts w:ascii="Times New Roman" w:hAnsi="Times New Roman" w:cs="Times New Roman"/>
            <w:sz w:val="24"/>
            <w:szCs w:val="24"/>
            <w:highlight w:val="yellow"/>
            <w:rPrChange w:id="638" w:author="Godwin, Casey" w:date="2018-10-24T10:18:00Z">
              <w:rPr>
                <w:rFonts w:ascii="Times New Roman" w:hAnsi="Times New Roman" w:cs="Times New Roman"/>
                <w:sz w:val="24"/>
                <w:szCs w:val="24"/>
              </w:rPr>
            </w:rPrChange>
          </w:rPr>
          <w:t xml:space="preserve"> </w:t>
        </w:r>
      </w:ins>
      <w:del w:id="639" w:author="Godwin, Casey" w:date="2018-10-24T10:14:00Z">
        <w:r w:rsidRPr="003718F2" w:rsidDel="001573CF">
          <w:rPr>
            <w:rFonts w:ascii="Times New Roman" w:hAnsi="Times New Roman" w:cs="Times New Roman"/>
            <w:sz w:val="24"/>
            <w:szCs w:val="24"/>
            <w:highlight w:val="yellow"/>
            <w:rPrChange w:id="640"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641"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642"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643"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644" w:author="Godwin, Casey" w:date="2018-10-24T10:18:00Z">
              <w:rPr>
                <w:rFonts w:ascii="Times New Roman" w:hAnsi="Times New Roman" w:cs="Times New Roman"/>
                <w:sz w:val="24"/>
                <w:szCs w:val="24"/>
              </w:rPr>
            </w:rPrChange>
          </w:rPr>
          <w:delText>This assumption is also valid because the</w:delText>
        </w:r>
      </w:del>
      <w:ins w:id="645" w:author="Godwin, Casey" w:date="2018-10-24T10:14:00Z">
        <w:r w:rsidR="001573CF" w:rsidRPr="003718F2">
          <w:rPr>
            <w:rFonts w:ascii="Times New Roman" w:hAnsi="Times New Roman" w:cs="Times New Roman"/>
            <w:sz w:val="24"/>
            <w:szCs w:val="24"/>
            <w:highlight w:val="yellow"/>
            <w:rPrChange w:id="646"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647" w:author="Godwin, Casey" w:date="2018-10-24T10:18:00Z">
            <w:rPr>
              <w:rFonts w:ascii="Times New Roman" w:hAnsi="Times New Roman" w:cs="Times New Roman"/>
              <w:sz w:val="24"/>
              <w:szCs w:val="24"/>
            </w:rPr>
          </w:rPrChange>
        </w:rPr>
        <w:t xml:space="preserve"> mutual invasibility</w:t>
      </w:r>
      <w:ins w:id="648" w:author="Godwin, Casey" w:date="2018-10-24T10:14:00Z">
        <w:r w:rsidR="001573CF" w:rsidRPr="003718F2">
          <w:rPr>
            <w:rFonts w:ascii="Times New Roman" w:hAnsi="Times New Roman" w:cs="Times New Roman"/>
            <w:sz w:val="24"/>
            <w:szCs w:val="24"/>
            <w:highlight w:val="yellow"/>
            <w:rPrChange w:id="649" w:author="Godwin, Casey" w:date="2018-10-24T10:18:00Z">
              <w:rPr>
                <w:rFonts w:ascii="Times New Roman" w:hAnsi="Times New Roman" w:cs="Times New Roman"/>
                <w:sz w:val="24"/>
                <w:szCs w:val="24"/>
              </w:rPr>
            </w:rPrChange>
          </w:rPr>
          <w:t xml:space="preserve"> since </w:t>
        </w:r>
      </w:ins>
      <w:del w:id="650" w:author="Godwin, Casey" w:date="2018-10-24T10:14:00Z">
        <w:r w:rsidRPr="003718F2" w:rsidDel="001573CF">
          <w:rPr>
            <w:rFonts w:ascii="Times New Roman" w:hAnsi="Times New Roman" w:cs="Times New Roman"/>
            <w:sz w:val="24"/>
            <w:szCs w:val="24"/>
            <w:highlight w:val="yellow"/>
            <w:rPrChange w:id="651"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652" w:author="Godwin, Casey" w:date="2018-10-24T10:18:00Z">
              <w:rPr>
                <w:rFonts w:ascii="Times New Roman" w:hAnsi="Times New Roman" w:cs="Times New Roman"/>
                <w:sz w:val="24"/>
                <w:szCs w:val="24"/>
              </w:rPr>
            </w:rPrChange>
          </w:rPr>
          <w:delText>also assume the</w:delText>
        </w:r>
      </w:del>
      <w:ins w:id="653" w:author="Godwin, Casey" w:date="2018-10-24T10:15:00Z">
        <w:r w:rsidR="001573CF" w:rsidRPr="003718F2">
          <w:rPr>
            <w:rFonts w:ascii="Times New Roman" w:hAnsi="Times New Roman" w:cs="Times New Roman"/>
            <w:sz w:val="24"/>
            <w:szCs w:val="24"/>
            <w:highlight w:val="yellow"/>
            <w:rPrChange w:id="654"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655" w:author="Godwin, Casey" w:date="2018-10-24T10:18:00Z">
            <w:rPr>
              <w:rFonts w:ascii="Times New Roman" w:hAnsi="Times New Roman" w:cs="Times New Roman"/>
              <w:sz w:val="24"/>
              <w:szCs w:val="24"/>
            </w:rPr>
          </w:rPrChange>
        </w:rPr>
        <w:t xml:space="preserve"> </w:t>
      </w:r>
      <w:ins w:id="656" w:author="Godwin, Casey" w:date="2018-10-24T10:16:00Z">
        <w:r w:rsidR="003718F2" w:rsidRPr="003718F2">
          <w:rPr>
            <w:rFonts w:ascii="Times New Roman" w:hAnsi="Times New Roman" w:cs="Times New Roman"/>
            <w:sz w:val="24"/>
            <w:szCs w:val="24"/>
            <w:highlight w:val="yellow"/>
            <w:rPrChange w:id="657" w:author="Godwin, Casey" w:date="2018-10-24T10:18:00Z">
              <w:rPr>
                <w:rFonts w:ascii="Times New Roman" w:hAnsi="Times New Roman" w:cs="Times New Roman"/>
                <w:sz w:val="24"/>
                <w:szCs w:val="24"/>
              </w:rPr>
            </w:rPrChange>
          </w:rPr>
          <w:t xml:space="preserve">interaction coefficients are specific to </w:t>
        </w:r>
      </w:ins>
      <w:ins w:id="658" w:author="Godwin, Casey" w:date="2018-10-24T10:17:00Z">
        <w:r w:rsidR="003718F2" w:rsidRPr="003718F2">
          <w:rPr>
            <w:rFonts w:ascii="Times New Roman" w:hAnsi="Times New Roman" w:cs="Times New Roman"/>
            <w:sz w:val="24"/>
            <w:szCs w:val="24"/>
            <w:highlight w:val="yellow"/>
            <w:rPrChange w:id="659" w:author="Godwin, Casey" w:date="2018-10-24T10:18:00Z">
              <w:rPr>
                <w:rFonts w:ascii="Times New Roman" w:hAnsi="Times New Roman" w:cs="Times New Roman"/>
                <w:sz w:val="24"/>
                <w:szCs w:val="24"/>
              </w:rPr>
            </w:rPrChange>
          </w:rPr>
          <w:t>the same conditions that would result wh</w:t>
        </w:r>
      </w:ins>
      <w:ins w:id="660" w:author="Godwin, Casey" w:date="2018-10-24T10:18:00Z">
        <w:r w:rsidR="003718F2" w:rsidRPr="003718F2">
          <w:rPr>
            <w:rFonts w:ascii="Times New Roman" w:hAnsi="Times New Roman" w:cs="Times New Roman"/>
            <w:sz w:val="24"/>
            <w:szCs w:val="24"/>
            <w:highlight w:val="yellow"/>
            <w:rPrChange w:id="661" w:author="Godwin, Casey" w:date="2018-10-24T10:18:00Z">
              <w:rPr>
                <w:rFonts w:ascii="Times New Roman" w:hAnsi="Times New Roman" w:cs="Times New Roman"/>
                <w:sz w:val="24"/>
                <w:szCs w:val="24"/>
              </w:rPr>
            </w:rPrChange>
          </w:rPr>
          <w:t>en each species invades a steady-state population of the other</w:t>
        </w:r>
      </w:ins>
      <w:ins w:id="662" w:author="Godwin, Casey" w:date="2018-10-24T10:17:00Z">
        <w:r w:rsidR="003718F2" w:rsidRPr="003718F2">
          <w:rPr>
            <w:rFonts w:ascii="Times New Roman" w:hAnsi="Times New Roman" w:cs="Times New Roman"/>
            <w:sz w:val="24"/>
            <w:szCs w:val="24"/>
            <w:highlight w:val="yellow"/>
            <w:rPrChange w:id="663" w:author="Godwin, Casey" w:date="2018-10-24T10:18:00Z">
              <w:rPr>
                <w:rFonts w:ascii="Times New Roman" w:hAnsi="Times New Roman" w:cs="Times New Roman"/>
                <w:sz w:val="24"/>
                <w:szCs w:val="24"/>
              </w:rPr>
            </w:rPrChange>
          </w:rPr>
          <w:t xml:space="preserve"> </w:t>
        </w:r>
      </w:ins>
      <w:del w:id="664" w:author="Godwin, Casey" w:date="2018-10-24T10:17:00Z">
        <w:r w:rsidR="004E6E9D" w:rsidRPr="003718F2" w:rsidDel="003718F2">
          <w:rPr>
            <w:rFonts w:ascii="Times New Roman" w:hAnsi="Times New Roman" w:cs="Times New Roman"/>
            <w:sz w:val="24"/>
            <w:szCs w:val="24"/>
            <w:highlight w:val="yellow"/>
            <w:rPrChange w:id="665"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666"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667" w:author="Godwin, Casey" w:date="2018-10-24T10:18:00Z">
        <w:r w:rsidR="00602093" w:rsidDel="004E7989">
          <w:rPr>
            <w:rFonts w:ascii="Times New Roman" w:hAnsi="Times New Roman" w:cs="Times New Roman"/>
            <w:b/>
            <w:sz w:val="24"/>
            <w:szCs w:val="24"/>
          </w:rPr>
          <w:delText>Empirical method comparisons and</w:delText>
        </w:r>
      </w:del>
      <w:ins w:id="668"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669"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670"/>
      <w:r>
        <w:rPr>
          <w:rFonts w:ascii="Times New Roman" w:hAnsi="Times New Roman" w:cs="Times New Roman"/>
          <w:sz w:val="24"/>
          <w:szCs w:val="24"/>
        </w:rPr>
        <w:t>In this part, we fist compare th</w:t>
      </w:r>
      <w:bookmarkStart w:id="671" w:name="_GoBack"/>
      <w:bookmarkEnd w:id="671"/>
      <w:r>
        <w:rPr>
          <w:rFonts w:ascii="Times New Roman" w:hAnsi="Times New Roman" w:cs="Times New Roman"/>
          <w:sz w:val="24"/>
          <w:szCs w:val="24"/>
        </w:rPr>
        <w:t xml:space="preserve">ese five methods in terms </w:t>
      </w:r>
      <w:commentRangeEnd w:id="670"/>
      <w:r w:rsidR="00F0498A">
        <w:rPr>
          <w:rStyle w:val="CommentReference"/>
        </w:rPr>
        <w:commentReference w:id="670"/>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672"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673" w:author="Godwin, Casey" w:date="2018-10-24T10:22:00Z">
        <w:r w:rsidDel="006D1FDA">
          <w:rPr>
            <w:rFonts w:ascii="Times New Roman" w:hAnsi="Times New Roman" w:cs="Times New Roman"/>
            <w:sz w:val="24"/>
            <w:szCs w:val="24"/>
          </w:rPr>
          <w:delText xml:space="preserve">prediction </w:delText>
        </w:r>
      </w:del>
      <w:ins w:id="674" w:author="Godwin, Casey" w:date="2018-10-24T10:22:00Z">
        <w:r w:rsidR="006D1FDA">
          <w:rPr>
            <w:rFonts w:ascii="Times New Roman" w:hAnsi="Times New Roman" w:cs="Times New Roman"/>
            <w:sz w:val="24"/>
            <w:szCs w:val="24"/>
          </w:rPr>
          <w:t xml:space="preserve">based on the condition of mutual invasibility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675" w:author="Godwin, Casey" w:date="2018-10-24T10:24:00Z">
        <w:r w:rsidDel="006F768A">
          <w:rPr>
            <w:rFonts w:ascii="Times New Roman" w:hAnsi="Times New Roman" w:cs="Times New Roman"/>
            <w:sz w:val="24"/>
            <w:szCs w:val="24"/>
          </w:rPr>
          <w:delText>their metrics</w:delText>
        </w:r>
      </w:del>
      <w:ins w:id="676"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677"/>
      <w:r w:rsidR="000657D1">
        <w:rPr>
          <w:rFonts w:ascii="Times New Roman" w:hAnsi="Times New Roman" w:cs="Times New Roman"/>
          <w:sz w:val="24"/>
          <w:szCs w:val="24"/>
        </w:rPr>
        <w:t xml:space="preserve">The metric of each method is listed in the parenthesis following the name of each method. </w:t>
      </w:r>
      <w:commentRangeEnd w:id="677"/>
      <w:r w:rsidR="0094470B">
        <w:rPr>
          <w:rStyle w:val="CommentReference"/>
        </w:rPr>
        <w:commentReference w:id="677"/>
      </w:r>
      <w:r w:rsidR="000657D1">
        <w:rPr>
          <w:rFonts w:ascii="Times New Roman" w:hAnsi="Times New Roman" w:cs="Times New Roman"/>
          <w:sz w:val="24"/>
          <w:szCs w:val="24"/>
        </w:rPr>
        <w:t xml:space="preserve">We see that the negative frequency dependency is the outlier </w:t>
      </w:r>
      <w:ins w:id="678"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679"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680" w:author="Godwin, Casey" w:date="2018-10-24T10:31:00Z">
        <w:r w:rsidR="000657D1" w:rsidDel="005E19EC">
          <w:rPr>
            <w:rFonts w:ascii="Times New Roman" w:hAnsi="Times New Roman" w:cs="Times New Roman"/>
            <w:sz w:val="24"/>
            <w:szCs w:val="24"/>
          </w:rPr>
          <w:delText>Except</w:delText>
        </w:r>
      </w:del>
      <w:ins w:id="681"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Lotka-Volterra model and the sensitivity method are identical in terms of the </w:t>
      </w:r>
      <w:commentRangeStart w:id="682"/>
      <w:r w:rsidR="000657D1">
        <w:rPr>
          <w:rFonts w:ascii="Times New Roman" w:hAnsi="Times New Roman" w:cs="Times New Roman"/>
          <w:sz w:val="24"/>
          <w:szCs w:val="24"/>
        </w:rPr>
        <w:t xml:space="preserve">algebra for ND and RFD </w:t>
      </w:r>
      <w:commentRangeEnd w:id="682"/>
      <w:r w:rsidR="006060EF">
        <w:rPr>
          <w:rStyle w:val="CommentReference"/>
        </w:rPr>
        <w:commentReference w:id="682"/>
      </w:r>
      <w:r w:rsidR="000657D1">
        <w:rPr>
          <w:rFonts w:ascii="Times New Roman" w:hAnsi="Times New Roman" w:cs="Times New Roman"/>
          <w:sz w:val="24"/>
          <w:szCs w:val="24"/>
        </w:rPr>
        <w:t xml:space="preserve">calculation (eqn. 7 and 8). Both consumer-resource models are also identical with the Lotka-Volterra model and the sensitivity method because one can simply reorganize the parameters in the consumer-resource models to the Lotka-Volterra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lastRenderedPageBreak/>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683" w:author="Godwin, Casey" w:date="2018-10-24T10:36:00Z">
        <w:r w:rsidR="0002282F">
          <w:rPr>
            <w:rFonts w:ascii="Times New Roman" w:hAnsi="Times New Roman" w:cs="Times New Roman"/>
            <w:sz w:val="24"/>
            <w:szCs w:val="24"/>
            <w:lang w:eastAsia="zh-TW"/>
          </w:rPr>
          <w:t>to a</w:t>
        </w:r>
      </w:ins>
      <w:del w:id="684"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685"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686"/>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686"/>
      <w:r w:rsidR="0002282F">
        <w:rPr>
          <w:rStyle w:val="CommentReference"/>
        </w:rPr>
        <w:commentReference w:id="686"/>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Lotka-Volterra model and the sensitivity method </w:t>
      </w:r>
      <w:r>
        <w:rPr>
          <w:rFonts w:ascii="Times New Roman" w:hAnsi="Times New Roman" w:cs="Times New Roman"/>
          <w:sz w:val="24"/>
          <w:szCs w:val="24"/>
        </w:rPr>
        <w:t xml:space="preserve">under some assumptions. </w:t>
      </w:r>
      <w:commentRangeStart w:id="687"/>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in the Lotka-Volterra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687"/>
      <w:r w:rsidR="0002282F">
        <w:rPr>
          <w:rStyle w:val="CommentReference"/>
        </w:rPr>
        <w:commentReference w:id="687"/>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r w:rsidRPr="00654BB8">
        <w:rPr>
          <w:rFonts w:ascii="Times New Roman" w:hAnsi="Times New Roman" w:cs="Times New Roman"/>
          <w:i/>
          <w:sz w:val="24"/>
          <w:szCs w:val="24"/>
        </w:rPr>
        <w:t>i</w:t>
      </w:r>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r>
        <w:rPr>
          <w:rFonts w:ascii="Times New Roman" w:hAnsi="Times New Roman" w:cs="Times New Roman"/>
          <w:i/>
          <w:sz w:val="24"/>
          <w:szCs w:val="24"/>
          <w:lang w:eastAsia="zh-TW"/>
        </w:rPr>
        <w:t>i</w:t>
      </w:r>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r>
        <w:rPr>
          <w:rFonts w:ascii="Times New Roman" w:hAnsi="Times New Roman" w:cs="Times New Roman"/>
          <w:sz w:val="24"/>
          <w:szCs w:val="24"/>
          <w:lang w:eastAsia="zh-TW"/>
        </w:rPr>
        <w:t xml:space="preserve">), which is the limiting resource of species </w:t>
      </w:r>
      <w:r w:rsidRPr="00654BB8">
        <w:rPr>
          <w:rFonts w:ascii="Times New Roman" w:hAnsi="Times New Roman" w:cs="Times New Roman"/>
          <w:i/>
          <w:sz w:val="24"/>
          <w:szCs w:val="24"/>
          <w:lang w:eastAsia="zh-TW"/>
        </w:rPr>
        <w:t>i</w:t>
      </w:r>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688"/>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688"/>
      <w:r w:rsidR="0002282F">
        <w:rPr>
          <w:rStyle w:val="CommentReference"/>
        </w:rPr>
        <w:commentReference w:id="688"/>
      </w:r>
      <w:commentRangeStart w:id="689"/>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689"/>
      <w:r w:rsidR="002166BD">
        <w:rPr>
          <w:rStyle w:val="CommentReference"/>
        </w:rPr>
        <w:commentReference w:id="689"/>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Lotka-Volterra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690"/>
      <w:r>
        <w:rPr>
          <w:rFonts w:ascii="Times New Roman" w:hAnsi="Times New Roman" w:cs="Times New Roman"/>
          <w:sz w:val="24"/>
          <w:szCs w:val="24"/>
          <w:lang w:eastAsia="zh-TW"/>
        </w:rPr>
        <w:lastRenderedPageBreak/>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690"/>
      <w:r w:rsidR="00F0498A">
        <w:rPr>
          <w:rStyle w:val="CommentReference"/>
        </w:rPr>
        <w:commentReference w:id="690"/>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691" w:author="Godwin, Casey" w:date="2018-10-24T10:50:00Z">
        <w:r w:rsidR="007F61CF">
          <w:rPr>
            <w:rFonts w:ascii="Times New Roman" w:hAnsi="Times New Roman" w:cs="Times New Roman"/>
            <w:sz w:val="24"/>
            <w:szCs w:val="24"/>
          </w:rPr>
          <w:t xml:space="preserve">, which it can accurately predict mutual invasibility </w:t>
        </w:r>
      </w:ins>
      <w:ins w:id="692" w:author="Godwin, Casey" w:date="2018-10-24T10:51:00Z">
        <w:r w:rsidR="007F61CF">
          <w:rPr>
            <w:rFonts w:ascii="Times New Roman" w:hAnsi="Times New Roman" w:cs="Times New Roman"/>
            <w:sz w:val="24"/>
            <w:szCs w:val="24"/>
          </w:rPr>
          <w:t xml:space="preserve">under certain constraints, </w:t>
        </w:r>
      </w:ins>
      <w:del w:id="693"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694" w:author="Godwin, Casey" w:date="2018-10-24T10:50:00Z">
        <w:r w:rsidR="00715006" w:rsidDel="00F23A98">
          <w:rPr>
            <w:rFonts w:ascii="Times New Roman" w:hAnsi="Times New Roman" w:cs="Times New Roman"/>
            <w:sz w:val="24"/>
            <w:szCs w:val="24"/>
          </w:rPr>
          <w:delText xml:space="preserve">and </w:delText>
        </w:r>
      </w:del>
      <w:ins w:id="695"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696"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ins w:id="697" w:author="Godwin, Casey" w:date="2018-10-24T10:53:00Z">
        <w:r w:rsidR="00842C71" w:rsidRPr="00842C71">
          <w:rPr>
            <w:rFonts w:ascii="Times New Roman" w:hAnsi="Times New Roman" w:cs="Times New Roman"/>
            <w:sz w:val="24"/>
            <w:szCs w:val="24"/>
          </w:rPr>
          <w:t xml:space="preserve"> </w:t>
        </w:r>
      </w:ins>
      <w:moveToRangeStart w:id="698" w:author="Godwin, Casey" w:date="2018-10-24T10:53:00Z" w:name="move528141730"/>
      <w:moveTo w:id="699" w:author="Godwin, Casey" w:date="2018-10-24T10:53:00Z">
        <w:del w:id="700" w:author="Godwin, Casey" w:date="2018-10-24T10:53:00Z">
          <w:r w:rsidR="00842C71" w:rsidDel="00842C71">
            <w:rPr>
              <w:rFonts w:ascii="Times New Roman" w:hAnsi="Times New Roman" w:cs="Times New Roman"/>
              <w:sz w:val="24"/>
              <w:szCs w:val="24"/>
            </w:rPr>
            <w:delText>Both</w:delText>
          </w:r>
        </w:del>
      </w:moveTo>
      <w:ins w:id="701" w:author="Godwin, Casey" w:date="2018-10-24T10:53:00Z">
        <w:r w:rsidR="00842C71">
          <w:rPr>
            <w:rFonts w:ascii="Times New Roman" w:hAnsi="Times New Roman" w:cs="Times New Roman"/>
            <w:sz w:val="24"/>
            <w:szCs w:val="24"/>
          </w:rPr>
          <w:t>Each</w:t>
        </w:r>
      </w:ins>
      <w:moveTo w:id="702"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703" w:author="Godwin, Casey" w:date="2018-10-24T10:53:00Z">
          <w:r w:rsidR="00842C71" w:rsidRPr="00B0403D" w:rsidDel="00842C71">
            <w:rPr>
              <w:rFonts w:ascii="Times New Roman" w:hAnsi="Times New Roman" w:cs="Times New Roman"/>
              <w:sz w:val="24"/>
              <w:szCs w:val="24"/>
            </w:rPr>
            <w:delText>consumer resource models</w:delText>
          </w:r>
        </w:del>
      </w:moveTo>
      <w:ins w:id="704" w:author="Godwin, Casey" w:date="2018-10-24T10:53:00Z">
        <w:r w:rsidR="00842C71">
          <w:rPr>
            <w:rFonts w:ascii="Times New Roman" w:hAnsi="Times New Roman" w:cs="Times New Roman"/>
            <w:sz w:val="24"/>
            <w:szCs w:val="24"/>
          </w:rPr>
          <w:t>other methods</w:t>
        </w:r>
      </w:ins>
      <w:moveTo w:id="705"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698"/>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706"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707" w:author="Godwin, Casey" w:date="2018-10-24T10:53:00Z" w:name="move528141730"/>
      <w:moveFrom w:id="708"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707"/>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709"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710" w:author="Godwin, Casey" w:date="2018-10-24T10:53:00Z">
        <w:r w:rsidR="00794E37" w:rsidRPr="00B0403D" w:rsidDel="00703E71">
          <w:rPr>
            <w:rFonts w:ascii="Times New Roman" w:hAnsi="Times New Roman" w:cs="Times New Roman"/>
            <w:sz w:val="24"/>
            <w:szCs w:val="24"/>
          </w:rPr>
          <w:delText xml:space="preserve">several of </w:delText>
        </w:r>
      </w:del>
      <w:del w:id="711"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r w:rsidR="00B30763" w:rsidRPr="00371339">
        <w:rPr>
          <w:rFonts w:ascii="Times New Roman" w:hAnsi="Times New Roman" w:cs="Times New Roman"/>
          <w:sz w:val="24"/>
          <w:szCs w:val="24"/>
        </w:rPr>
        <w:t xml:space="preserve">Lotka-Volterra and Sensitivity </w:t>
      </w:r>
      <w:del w:id="712"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713"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714"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715" w:author="Godwin, Casey" w:date="2018-10-24T10:54:00Z">
            <w:rPr>
              <w:rFonts w:ascii="Times New Roman" w:hAnsi="Times New Roman" w:cs="Times New Roman"/>
              <w:sz w:val="24"/>
              <w:szCs w:val="24"/>
            </w:rPr>
          </w:rPrChange>
        </w:rPr>
        <w:t xml:space="preserve">The Lotka-Volterra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716"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717" w:author="Godwin, Casey" w:date="2018-10-24T10:54:00Z">
            <w:rPr>
              <w:rFonts w:ascii="Times New Roman" w:hAnsi="Times New Roman" w:cs="Times New Roman"/>
              <w:sz w:val="24"/>
              <w:szCs w:val="24"/>
            </w:rPr>
          </w:rPrChange>
        </w:rPr>
        <w:t xml:space="preserve">, either to measure steady-state abundance (i.e. carry capacity) or as a resident </w:t>
      </w:r>
      <w:r w:rsidR="00570EEB" w:rsidRPr="009730B5">
        <w:rPr>
          <w:rFonts w:ascii="Times New Roman" w:hAnsi="Times New Roman" w:cs="Times New Roman"/>
          <w:sz w:val="24"/>
          <w:szCs w:val="24"/>
          <w:highlight w:val="yellow"/>
          <w:rPrChange w:id="718" w:author="Godwin, Casey" w:date="2018-10-24T10:54:00Z">
            <w:rPr>
              <w:rFonts w:ascii="Times New Roman" w:hAnsi="Times New Roman" w:cs="Times New Roman"/>
              <w:sz w:val="24"/>
              <w:szCs w:val="24"/>
            </w:rPr>
          </w:rPrChange>
        </w:rPr>
        <w:lastRenderedPageBreak/>
        <w:t>population for invasion experiments</w:t>
      </w:r>
      <w:r w:rsidR="00371339" w:rsidRPr="009730B5">
        <w:rPr>
          <w:rFonts w:ascii="Times New Roman" w:hAnsi="Times New Roman" w:cs="Times New Roman"/>
          <w:sz w:val="24"/>
          <w:szCs w:val="24"/>
          <w:highlight w:val="yellow"/>
          <w:rPrChange w:id="719"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720" w:author="Godwin, Casey" w:date="2018-10-24T11:08:00Z">
        <w:r w:rsidR="00371339" w:rsidDel="00D04358">
          <w:rPr>
            <w:rFonts w:ascii="Times New Roman" w:hAnsi="Times New Roman" w:cs="Times New Roman"/>
            <w:sz w:val="24"/>
            <w:szCs w:val="24"/>
          </w:rPr>
          <w:delText xml:space="preserve">generalized </w:delText>
        </w:r>
      </w:del>
      <w:ins w:id="721"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722"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723"/>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723"/>
      <w:r w:rsidR="00D04358">
        <w:rPr>
          <w:rStyle w:val="CommentReference"/>
        </w:rPr>
        <w:commentReference w:id="723"/>
      </w:r>
      <w:r w:rsidR="008A1084" w:rsidRPr="008A1084">
        <w:rPr>
          <w:rFonts w:ascii="Times New Roman" w:hAnsi="Times New Roman" w:cs="Times New Roman"/>
          <w:sz w:val="24"/>
          <w:szCs w:val="24"/>
        </w:rPr>
        <w:t xml:space="preserve"> </w:t>
      </w:r>
      <w:commentRangeStart w:id="724"/>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724"/>
      <w:r w:rsidR="00221A46">
        <w:rPr>
          <w:rStyle w:val="CommentReference"/>
        </w:rPr>
        <w:commentReference w:id="724"/>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725" w:author="Godwin, Casey" w:date="2018-10-24T11:11:00Z">
        <w:r w:rsidDel="00221A46">
          <w:rPr>
            <w:rFonts w:ascii="Times New Roman" w:hAnsi="Times New Roman" w:cs="Times New Roman"/>
            <w:sz w:val="24"/>
            <w:szCs w:val="24"/>
          </w:rPr>
          <w:delText xml:space="preserve">When </w:delText>
        </w:r>
      </w:del>
      <w:ins w:id="726"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727"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w:t>
      </w:r>
      <w:del w:id="728" w:author="Godwin, Casey" w:date="2018-10-24T11:11:00Z">
        <w:r w:rsidR="00A656E9" w:rsidDel="00221A46">
          <w:rPr>
            <w:rFonts w:ascii="Times New Roman" w:hAnsi="Times New Roman" w:cs="Times New Roman"/>
            <w:sz w:val="24"/>
            <w:szCs w:val="24"/>
          </w:rPr>
          <w:delText>resouce</w:delText>
        </w:r>
      </w:del>
      <w:ins w:id="729"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730"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731"/>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w:t>
      </w:r>
      <w:r w:rsidR="00016F51" w:rsidRPr="00B0403D">
        <w:rPr>
          <w:rFonts w:ascii="Times New Roman" w:hAnsi="Times New Roman" w:cs="Times New Roman"/>
          <w:sz w:val="24"/>
          <w:szCs w:val="24"/>
        </w:rPr>
        <w:lastRenderedPageBreak/>
        <w:t>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731"/>
      <w:r w:rsidR="00221A46">
        <w:rPr>
          <w:rStyle w:val="CommentReference"/>
        </w:rPr>
        <w:commentReference w:id="731"/>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732"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733" w:author="Godwin, Casey" w:date="2018-10-24T11:16:00Z">
        <w:r w:rsidR="00794E37" w:rsidRPr="00B0403D" w:rsidDel="00221A46">
          <w:rPr>
            <w:rFonts w:ascii="Times New Roman" w:hAnsi="Times New Roman" w:cs="Times New Roman"/>
            <w:sz w:val="24"/>
            <w:szCs w:val="24"/>
          </w:rPr>
          <w:delText>time series</w:delText>
        </w:r>
      </w:del>
      <w:ins w:id="734"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735"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736"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737" w:author="Godwin, Casey" w:date="2018-10-24T11:17:00Z">
        <w:r w:rsidR="00221A46">
          <w:rPr>
            <w:rFonts w:ascii="Times New Roman" w:hAnsi="Times New Roman" w:cs="Times New Roman"/>
            <w:sz w:val="24"/>
            <w:szCs w:val="24"/>
          </w:rPr>
          <w:t>s</w:t>
        </w:r>
      </w:ins>
      <w:del w:id="738"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[Letten et al 2017], but if for example, temperature were changed, the model </w:t>
      </w:r>
      <w:ins w:id="739" w:author="Godwin, Casey" w:date="2018-10-24T11:19:00Z">
        <w:r w:rsidR="00221A46">
          <w:rPr>
            <w:rFonts w:ascii="Times New Roman" w:hAnsi="Times New Roman" w:cs="Times New Roman"/>
            <w:sz w:val="24"/>
            <w:szCs w:val="24"/>
          </w:rPr>
          <w:t xml:space="preserve">could </w:t>
        </w:r>
      </w:ins>
      <w:del w:id="740"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741"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742" w:author="Godwin, Casey" w:date="2018-10-24T11:19:00Z">
        <w:r w:rsidRPr="002A2FBF">
          <w:rPr>
            <w:rFonts w:ascii="Times New Roman" w:hAnsi="Times New Roman" w:cs="Times New Roman"/>
            <w:sz w:val="24"/>
            <w:szCs w:val="24"/>
          </w:rPr>
          <w:t xml:space="preserve">Having described and compared the methods for </w:t>
        </w:r>
      </w:ins>
      <w:ins w:id="743" w:author="Godwin, Casey" w:date="2018-10-24T11:21:00Z">
        <w:r w:rsidR="00257214">
          <w:rPr>
            <w:rFonts w:ascii="Times New Roman" w:hAnsi="Times New Roman" w:cs="Times New Roman"/>
            <w:sz w:val="24"/>
            <w:szCs w:val="24"/>
          </w:rPr>
          <w:t>implementing</w:t>
        </w:r>
      </w:ins>
      <w:ins w:id="744" w:author="Godwin, Casey" w:date="2018-10-24T11:19:00Z">
        <w:r w:rsidRPr="002A2FBF">
          <w:rPr>
            <w:rFonts w:ascii="Times New Roman" w:hAnsi="Times New Roman" w:cs="Times New Roman"/>
            <w:sz w:val="24"/>
            <w:szCs w:val="24"/>
          </w:rPr>
          <w:t xml:space="preserve"> modern coexistence theory, we of</w:t>
        </w:r>
      </w:ins>
      <w:ins w:id="745" w:author="Godwin, Casey" w:date="2018-10-24T11:20:00Z">
        <w:r w:rsidRPr="002A2FBF">
          <w:rPr>
            <w:rFonts w:ascii="Times New Roman" w:hAnsi="Times New Roman" w:cs="Times New Roman"/>
            <w:sz w:val="24"/>
            <w:szCs w:val="24"/>
          </w:rPr>
          <w:t xml:space="preserve">fer several cautions for this </w:t>
        </w:r>
      </w:ins>
      <w:ins w:id="746" w:author="Godwin, Casey" w:date="2018-10-24T11:21:00Z">
        <w:r w:rsidR="00257214">
          <w:rPr>
            <w:rFonts w:ascii="Times New Roman" w:hAnsi="Times New Roman" w:cs="Times New Roman"/>
            <w:sz w:val="24"/>
            <w:szCs w:val="24"/>
          </w:rPr>
          <w:t>area of research</w:t>
        </w:r>
      </w:ins>
      <w:ins w:id="747" w:author="Godwin, Casey" w:date="2018-10-24T11:20:00Z">
        <w:r w:rsidRPr="002A2FBF">
          <w:rPr>
            <w:rFonts w:ascii="Times New Roman" w:hAnsi="Times New Roman" w:cs="Times New Roman"/>
            <w:sz w:val="24"/>
            <w:szCs w:val="24"/>
          </w:rPr>
          <w:t xml:space="preserve"> as more empirical studies are performed </w:t>
        </w:r>
      </w:ins>
      <w:ins w:id="748" w:author="Godwin, Casey" w:date="2018-10-24T11:21:00Z">
        <w:r w:rsidR="00257214">
          <w:rPr>
            <w:rFonts w:ascii="Times New Roman" w:hAnsi="Times New Roman" w:cs="Times New Roman"/>
            <w:sz w:val="24"/>
            <w:szCs w:val="24"/>
          </w:rPr>
          <w:t xml:space="preserve">and, eventually, </w:t>
        </w:r>
      </w:ins>
      <w:ins w:id="749"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lastRenderedPageBreak/>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750" w:author="Godwin, Casey" w:date="2018-10-24T11:23:00Z">
        <w:r w:rsidR="0027496F" w:rsidDel="00CE35F7">
          <w:rPr>
            <w:rFonts w:ascii="Times New Roman" w:hAnsi="Times New Roman" w:cs="Times New Roman"/>
            <w:sz w:val="24"/>
            <w:szCs w:val="24"/>
          </w:rPr>
          <w:delText xml:space="preserve">are </w:delText>
        </w:r>
      </w:del>
      <w:ins w:id="751"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752"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753" w:author="Godwin, Casey" w:date="2018-10-24T11:24:00Z">
        <w:r w:rsidDel="00CE35F7">
          <w:rPr>
            <w:rFonts w:ascii="Times New Roman" w:hAnsi="Times New Roman" w:cs="Times New Roman"/>
            <w:sz w:val="24"/>
            <w:szCs w:val="24"/>
          </w:rPr>
          <w:delText xml:space="preserve">possibilities </w:delText>
        </w:r>
      </w:del>
      <w:ins w:id="754"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755"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756" w:author="Godwin, Casey" w:date="2018-10-24T11:25:00Z">
        <w:r w:rsidDel="00CE35F7">
          <w:rPr>
            <w:rFonts w:ascii="Times New Roman" w:hAnsi="Times New Roman" w:cs="Times New Roman"/>
            <w:sz w:val="24"/>
            <w:szCs w:val="24"/>
          </w:rPr>
          <w:delText>would</w:delText>
        </w:r>
      </w:del>
      <w:ins w:id="757" w:author="Godwin, Casey" w:date="2018-10-24T11:25:00Z">
        <w:r w:rsidR="00CE35F7">
          <w:rPr>
            <w:rFonts w:ascii="Times New Roman" w:hAnsi="Times New Roman" w:cs="Times New Roman"/>
            <w:sz w:val="24"/>
            <w:szCs w:val="24"/>
          </w:rPr>
          <w:t>must</w:t>
        </w:r>
      </w:ins>
      <w:del w:id="758"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all of the species</w:t>
      </w:r>
      <w:ins w:id="759" w:author="Godwin, Casey" w:date="2018-10-24T11:25:00Z">
        <w:r w:rsidR="00CE35F7">
          <w:rPr>
            <w:rFonts w:ascii="Times New Roman" w:hAnsi="Times New Roman" w:cs="Times New Roman"/>
            <w:sz w:val="24"/>
            <w:szCs w:val="24"/>
          </w:rPr>
          <w:t xml:space="preserve"> (Narwani et al 2013)</w:t>
        </w:r>
      </w:ins>
      <w:r>
        <w:rPr>
          <w:rFonts w:ascii="Times New Roman" w:hAnsi="Times New Roman" w:cs="Times New Roman"/>
          <w:sz w:val="24"/>
          <w:szCs w:val="24"/>
        </w:rPr>
        <w:t xml:space="preserve">. </w:t>
      </w:r>
      <w:ins w:id="760" w:author="Godwin, Casey" w:date="2018-10-24T11:25:00Z">
        <w:r w:rsidR="00CE35F7">
          <w:rPr>
            <w:rFonts w:ascii="Times New Roman" w:hAnsi="Times New Roman" w:cs="Times New Roman"/>
            <w:sz w:val="24"/>
            <w:szCs w:val="24"/>
          </w:rPr>
          <w:t>In contrast, it would be inappro</w:t>
        </w:r>
      </w:ins>
      <w:ins w:id="761"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762"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763"/>
        <w:r w:rsidR="00CE35F7">
          <w:rPr>
            <w:rFonts w:ascii="Times New Roman" w:hAnsi="Times New Roman" w:cs="Times New Roman"/>
            <w:sz w:val="24"/>
            <w:szCs w:val="24"/>
          </w:rPr>
          <w:t>RFD</w:t>
        </w:r>
        <w:commentRangeEnd w:id="763"/>
        <w:r w:rsidR="00CE35F7">
          <w:rPr>
            <w:rStyle w:val="CommentReference"/>
          </w:rPr>
          <w:commentReference w:id="763"/>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764"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765"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lastRenderedPageBreak/>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0"/>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766"/>
      <w:r w:rsidRPr="00176B97">
        <w:rPr>
          <w:rFonts w:ascii="Times New Roman" w:hAnsi="Times New Roman" w:cs="Times New Roman"/>
          <w:b/>
          <w:sz w:val="24"/>
          <w:szCs w:val="24"/>
        </w:rPr>
        <w:lastRenderedPageBreak/>
        <w:t>Figures</w:t>
      </w:r>
      <w:commentRangeEnd w:id="766"/>
      <w:r w:rsidR="00417181">
        <w:rPr>
          <w:rStyle w:val="CommentReference"/>
        </w:rPr>
        <w:commentReference w:id="766"/>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28A7873" w14:textId="6CEEAC00" w:rsidR="00BA5CE2" w:rsidRDefault="00BA5CE2"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following supplement, we perform numerical simulations to first show that per capita growth rate does not linearly depend on species’ frequency, i.e. the NFD slope is not constant, under the assumptions that the community biomass is saturated and that the two species are capable of mutual invasion. We then show that depending on the frequency at which the NFD slope is evaluated, predictions of species coexistence is different and can be misleading. 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ins w:id="767" w:author="Godwin, Casey" w:date="2018-10-24T11:43:00Z">
        <w:r w:rsidR="00EC0F3A">
          <w:rPr>
            <w:rFonts w:ascii="Times New Roman" w:hAnsi="Times New Roman" w:cs="Times New Roman"/>
            <w:sz w:val="24"/>
            <w:szCs w:val="24"/>
          </w:rPr>
          <w:t>Annotate</w:t>
        </w:r>
      </w:ins>
      <w:ins w:id="768" w:author="Godwin, Casey" w:date="2018-10-24T11:44:00Z">
        <w:r w:rsidR="00EC0F3A">
          <w:rPr>
            <w:rFonts w:ascii="Times New Roman" w:hAnsi="Times New Roman" w:cs="Times New Roman"/>
            <w:sz w:val="24"/>
            <w:szCs w:val="24"/>
          </w:rPr>
          <w:t>d</w:t>
        </w:r>
      </w:ins>
      <w:ins w:id="769" w:author="Godwin, Casey" w:date="2018-10-24T11:43:00Z">
        <w:r w:rsidR="00EC0F3A">
          <w:rPr>
            <w:rFonts w:ascii="Times New Roman" w:hAnsi="Times New Roman" w:cs="Times New Roman"/>
            <w:sz w:val="24"/>
            <w:szCs w:val="24"/>
          </w:rPr>
          <w:t xml:space="preserve"> code for the simulations is provided in a summplemental file. </w:t>
        </w:r>
      </w:ins>
      <w:r>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S1, we see that the frequency dependency is nonlinear for both species, i.e. the NFD slope is non-constant. The </w:t>
      </w:r>
      <w:ins w:id="770" w:author="Godwin, Casey" w:date="2018-10-24T11:34:00Z">
        <w:r w:rsidR="00C256F2">
          <w:rPr>
            <w:rFonts w:ascii="Times New Roman" w:hAnsi="Times New Roman" w:cs="Times New Roman"/>
            <w:sz w:val="24"/>
            <w:szCs w:val="24"/>
          </w:rPr>
          <w:t>n</w:t>
        </w:r>
      </w:ins>
      <w:del w:id="771" w:author="Godwin, Casey" w:date="2018-10-24T11:34:00Z">
        <w:r w:rsidDel="00C256F2">
          <w:rPr>
            <w:rFonts w:ascii="Times New Roman" w:hAnsi="Times New Roman" w:cs="Times New Roman"/>
            <w:sz w:val="24"/>
            <w:szCs w:val="24"/>
          </w:rPr>
          <w:delText>c</w:delText>
        </w:r>
      </w:del>
      <w:r>
        <w:rPr>
          <w:rFonts w:ascii="Times New Roman" w:hAnsi="Times New Roman" w:cs="Times New Roman"/>
          <w:sz w:val="24"/>
          <w:szCs w:val="24"/>
        </w:rPr>
        <w:t xml:space="preserve">on-constant slope can lead to incorrect prediction of species coexistence. For example, under the supply ratio of panel a and b, two species can coexist. However, when evaluating the NFD slope at the frequency in the red regions, species are not predicted to coexist. </w:t>
      </w:r>
    </w:p>
    <w:p w14:paraId="353B8C20" w14:textId="77777777"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 to determine whether the species can coexist when both are introduced at low densities and allowed to reach equilibrium biomass.</w:t>
      </w:r>
    </w:p>
    <w:p w14:paraId="487B71E1" w14:textId="75FB983E"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 xml:space="preserve">For each set of resource conditions, </w:t>
      </w:r>
      <w:r>
        <w:rPr>
          <w:rFonts w:ascii="Times New Roman" w:hAnsi="Times New Roman" w:cs="Times New Roman"/>
          <w:sz w:val="24"/>
          <w:szCs w:val="24"/>
        </w:rPr>
        <w:lastRenderedPageBreak/>
        <w:t xml:space="preserve">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 because the NFD slope depends on species’ frequency, we used the NFD slope evaluated at three frequencies, including near 0% (panel e and h), 50% (panel f and i) and near 100% (panel g and j), and each complimented with (panel e-g) or without (panel h-j)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ins w:id="772" w:author="Godwin, Casey" w:date="2018-10-24T11:38:00Z">
        <w:r w:rsidR="00C256F2">
          <w:rPr>
            <w:rFonts w:ascii="Times New Roman" w:hAnsi="Times New Roman" w:cs="Times New Roman"/>
            <w:sz w:val="24"/>
            <w:szCs w:val="24"/>
          </w:rPr>
          <w:t>While certain intermediate frequencies of the two species can be used to m</w:t>
        </w:r>
      </w:ins>
      <w:ins w:id="773" w:author="Godwin, Casey" w:date="2018-10-24T11:39:00Z">
        <w:r w:rsidR="00C256F2">
          <w:rPr>
            <w:rFonts w:ascii="Times New Roman" w:hAnsi="Times New Roman" w:cs="Times New Roman"/>
            <w:sz w:val="24"/>
            <w:szCs w:val="24"/>
          </w:rPr>
          <w:t xml:space="preserve">ake accurate </w:t>
        </w:r>
      </w:ins>
      <w:ins w:id="774" w:author="Godwin, Casey" w:date="2018-10-24T11:41:00Z">
        <w:r w:rsidR="00EC0F3A">
          <w:rPr>
            <w:rFonts w:ascii="Times New Roman" w:hAnsi="Times New Roman" w:cs="Times New Roman"/>
            <w:sz w:val="24"/>
            <w:szCs w:val="24"/>
          </w:rPr>
          <w:t>predictions</w:t>
        </w:r>
      </w:ins>
      <w:ins w:id="775" w:author="Godwin, Casey" w:date="2018-10-24T11:39:00Z">
        <w:r w:rsidR="00C256F2">
          <w:rPr>
            <w:rFonts w:ascii="Times New Roman" w:hAnsi="Times New Roman" w:cs="Times New Roman"/>
            <w:sz w:val="24"/>
            <w:szCs w:val="24"/>
          </w:rPr>
          <w:t xml:space="preserve"> (Figure S1), an empiricist would not know these frequencies without performing the competition experiments or examining frequency dependence across the entire range of frequencies. </w:t>
        </w:r>
      </w:ins>
    </w:p>
    <w:p w14:paraId="42CC9ECD" w14:textId="77777777" w:rsidR="00BA5CE2" w:rsidRDefault="00BA5CE2" w:rsidP="00BA5CE2">
      <w:pPr>
        <w:rPr>
          <w:rFonts w:ascii="Times New Roman" w:hAnsi="Times New Roman" w:cs="Times New Roman"/>
        </w:rPr>
      </w:pPr>
      <w:r>
        <w:rPr>
          <w:rFonts w:ascii="Times New Roman" w:hAnsi="Times New Roman" w:cs="Times New Roman"/>
        </w:rPr>
        <w:br w:type="page"/>
      </w:r>
    </w:p>
    <w:p w14:paraId="3EF5050D"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S1</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7"/>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17A64835"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S1.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w:t>
      </w:r>
      <w:ins w:id="776" w:author="Godwin, Casey" w:date="2018-10-16T09:53:00Z">
        <w:r>
          <w:rPr>
            <w:rFonts w:ascii="Times New Roman" w:hAnsi="Times New Roman" w:cs="Times New Roman"/>
            <w:sz w:val="24"/>
            <w:szCs w:val="24"/>
          </w:rPr>
          <w:t xml:space="preserve"> </w:t>
        </w:r>
      </w:ins>
      <w:r>
        <w:rPr>
          <w:rFonts w:ascii="Times New Roman" w:hAnsi="Times New Roman" w:cs="Times New Roman"/>
          <w:sz w:val="24"/>
          <w:szCs w:val="24"/>
        </w:rPr>
        <w:t>For frequencies</w:t>
      </w:r>
      <w:ins w:id="777" w:author="Godwin, Casey" w:date="2018-10-24T11:37:00Z">
        <w:r w:rsidR="00C256F2">
          <w:rPr>
            <w:rFonts w:ascii="Times New Roman" w:hAnsi="Times New Roman" w:cs="Times New Roman"/>
            <w:sz w:val="24"/>
            <w:szCs w:val="24"/>
          </w:rPr>
          <w:t xml:space="preserve"> of the two species</w:t>
        </w:r>
      </w:ins>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768A63A"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S2.</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68378EDC"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S2.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24F98AB3" w14:textId="7EE8F2A4"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FA6582">
        <w:rPr>
          <w:rFonts w:ascii="Times New Roman" w:hAnsi="Times New Roman" w:cs="Times New Roman"/>
          <w:noProof/>
          <w:sz w:val="24"/>
          <w:szCs w:val="24"/>
        </w:rPr>
        <w:t>Adler, P. B., J.HilleRislambers, andJ. M.Levine. 2007.A niche for neutrality. Ecology Letters 10:95–104.</w:t>
      </w:r>
    </w:p>
    <w:p w14:paraId="144AB339"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0CA3C0B"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1990.MacArthur’s consumer-resource model. Theoretical Population Biology 37:26–38.</w:t>
      </w:r>
    </w:p>
    <w:p w14:paraId="396E3D86"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Chesson, P. 2000.Mechanisms of maintenance of species diversity. Annual Review of Ecology and Systematics 31:343–366.</w:t>
      </w:r>
    </w:p>
    <w:p w14:paraId="553B1B1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Letten, A. D., P. J.Ke, andT.Fukami. 2017.Linking modern coexistence theory and contemporary niche theory. Ecological Monographs 87:161–177.</w:t>
      </w:r>
    </w:p>
    <w:p w14:paraId="578C14C8"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Levine, J. M., andJ.HilleRisLambers. 2009.The importance of niches for the maintenance of species diversity. Nature 461:254–7.</w:t>
      </w:r>
    </w:p>
    <w:p w14:paraId="3406100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67A2A2EE"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szCs w:val="24"/>
        </w:rPr>
      </w:pPr>
      <w:r w:rsidRPr="00FA6582">
        <w:rPr>
          <w:rFonts w:ascii="Times New Roman" w:hAnsi="Times New Roman" w:cs="Times New Roman"/>
          <w:noProof/>
          <w:sz w:val="24"/>
          <w:szCs w:val="24"/>
        </w:rPr>
        <w:t>MacArthur, R. 1970.Species packing and competitive equilibrium for many species. Theoretical Population Biology 1:1–11.</w:t>
      </w:r>
    </w:p>
    <w:p w14:paraId="655166FD" w14:textId="77777777" w:rsidR="00FA6582" w:rsidRPr="00FA6582" w:rsidRDefault="00FA6582" w:rsidP="00FA6582">
      <w:pPr>
        <w:widowControl w:val="0"/>
        <w:autoSpaceDE w:val="0"/>
        <w:autoSpaceDN w:val="0"/>
        <w:adjustRightInd w:val="0"/>
        <w:spacing w:line="360" w:lineRule="auto"/>
        <w:ind w:left="480" w:hanging="480"/>
        <w:rPr>
          <w:rFonts w:ascii="Times New Roman" w:hAnsi="Times New Roman" w:cs="Times New Roman"/>
          <w:noProof/>
          <w:sz w:val="24"/>
        </w:rPr>
      </w:pPr>
      <w:r w:rsidRPr="00FA658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Godwin, Casey" w:date="2018-10-22T08:42:00Z" w:initials="GC">
    <w:p w14:paraId="67EFC48D" w14:textId="4C3C24AC" w:rsidR="00F27D0E" w:rsidRDefault="00F27D0E">
      <w:pPr>
        <w:pStyle w:val="CommentText"/>
      </w:pPr>
      <w:r>
        <w:rPr>
          <w:rStyle w:val="CommentReference"/>
        </w:rPr>
        <w:annotationRef/>
      </w:r>
      <w:r>
        <w:t>Not commented yet</w:t>
      </w:r>
    </w:p>
  </w:comment>
  <w:comment w:id="23" w:author="Godwin, Casey" w:date="2018-10-22T15:18:00Z" w:initials="GC">
    <w:p w14:paraId="50DDE421" w14:textId="2955A995" w:rsidR="00F27D0E" w:rsidRDefault="00F27D0E">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26" w:author="Godwin, Casey" w:date="2018-10-22T15:26:00Z" w:initials="GC">
    <w:p w14:paraId="4F81921C" w14:textId="4E55EFE0" w:rsidR="00F27D0E" w:rsidRDefault="00F27D0E">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27" w:author="Godwin, Casey" w:date="2018-10-22T15:50:00Z" w:initials="GC">
    <w:p w14:paraId="6CB101AB" w14:textId="291D3992" w:rsidR="00F27D0E" w:rsidRDefault="00F27D0E">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31" w:author="Godwin, Casey" w:date="2018-10-22T15:29:00Z" w:initials="GC">
    <w:p w14:paraId="4C35CB3C" w14:textId="42392F96" w:rsidR="00F27D0E" w:rsidRDefault="00F27D0E">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42" w:author="Godwin, Casey" w:date="2018-10-22T16:00:00Z" w:initials="GC">
    <w:p w14:paraId="4B8C2C39" w14:textId="098C113B" w:rsidR="00F27D0E" w:rsidRDefault="00F27D0E">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54" w:author="Godwin, Casey" w:date="2018-10-24T07:00:00Z" w:initials="GC">
    <w:p w14:paraId="173BCFDC" w14:textId="4A193C2F" w:rsidR="00F27D0E" w:rsidRDefault="00F27D0E">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58" w:author="bradcard" w:date="2018-11-01T14:38:00Z" w:initials="BC">
    <w:p w14:paraId="46C40571" w14:textId="3BE25F58" w:rsidR="00F27D0E" w:rsidRDefault="00F27D0E">
      <w:pPr>
        <w:pStyle w:val="CommentText"/>
      </w:pPr>
      <w:r>
        <w:rPr>
          <w:rStyle w:val="CommentReference"/>
        </w:rPr>
        <w:annotationRef/>
      </w:r>
      <w:r>
        <w:t>Odd sentence. Seems incomplete.</w:t>
      </w:r>
    </w:p>
  </w:comment>
  <w:comment w:id="59" w:author="Godwin, Casey" w:date="2018-10-24T06:41:00Z" w:initials="GC">
    <w:p w14:paraId="058136DB" w14:textId="1245199F" w:rsidR="00F27D0E" w:rsidRDefault="00F27D0E">
      <w:pPr>
        <w:pStyle w:val="CommentText"/>
      </w:pPr>
      <w:r>
        <w:rPr>
          <w:rStyle w:val="CommentReference"/>
        </w:rPr>
        <w:annotationRef/>
      </w:r>
      <w:r>
        <w:t>Frequency or fluctuation?</w:t>
      </w:r>
    </w:p>
    <w:p w14:paraId="506C4466" w14:textId="5CC17A64" w:rsidR="00F27D0E" w:rsidRDefault="00F27D0E">
      <w:pPr>
        <w:pStyle w:val="CommentText"/>
      </w:pPr>
    </w:p>
  </w:comment>
  <w:comment w:id="64" w:author="Godwin, Casey" w:date="2018-10-24T06:46:00Z" w:initials="GC">
    <w:p w14:paraId="309B5C75" w14:textId="280404D0" w:rsidR="00F27D0E" w:rsidRDefault="00F27D0E">
      <w:pPr>
        <w:pStyle w:val="CommentText"/>
      </w:pPr>
      <w:r>
        <w:rPr>
          <w:rStyle w:val="CommentReference"/>
        </w:rPr>
        <w:annotationRef/>
      </w:r>
      <w:r>
        <w:t xml:space="preserve">If we are going to make this distinction up-front we need to actually explain what fluctuation-dependent mechanisms are. This can be one sentence with a reference to the relevant literature. </w:t>
      </w:r>
    </w:p>
  </w:comment>
  <w:comment w:id="88" w:author="Godwin, Casey" w:date="2018-10-24T06:48:00Z" w:initials="GC">
    <w:p w14:paraId="6F8CDF2A" w14:textId="49C690B8" w:rsidR="00F27D0E" w:rsidRDefault="00F27D0E">
      <w:pPr>
        <w:pStyle w:val="CommentText"/>
      </w:pPr>
      <w:r>
        <w:rPr>
          <w:rStyle w:val="CommentReference"/>
        </w:rPr>
        <w:annotationRef/>
      </w:r>
      <w:r>
        <w:t xml:space="preserve">I’m not sure that the population needs to be at its carrying capacity, but it does need to be at steady-state non-zero equilibrium. For instance, if there were a density-independent loss term like a dilution rate, the populations would not reach the value of K specified in the LV equations. </w:t>
      </w:r>
    </w:p>
  </w:comment>
  <w:comment w:id="115" w:author="Godwin, Casey" w:date="2018-10-24T06:54:00Z" w:initials="GC">
    <w:p w14:paraId="679D40F4" w14:textId="77AB59FD" w:rsidR="00F27D0E" w:rsidRDefault="00F27D0E">
      <w:pPr>
        <w:pStyle w:val="CommentText"/>
      </w:pPr>
      <w:r>
        <w:rPr>
          <w:rStyle w:val="CommentReference"/>
        </w:rPr>
        <w:annotationRef/>
      </w:r>
      <w:r>
        <w:t>Does this also assume that the two-species have the same steady-state population sizes as monocultures (K1=K2)?</w:t>
      </w:r>
    </w:p>
  </w:comment>
  <w:comment w:id="211" w:author="Godwin, Casey" w:date="2018-10-24T06:59:00Z" w:initials="GC">
    <w:p w14:paraId="5142288D" w14:textId="17B3BE07" w:rsidR="00F27D0E" w:rsidRDefault="00F27D0E">
      <w:pPr>
        <w:pStyle w:val="CommentText"/>
      </w:pPr>
      <w:r>
        <w:rPr>
          <w:rStyle w:val="CommentReference"/>
        </w:rPr>
        <w:annotationRef/>
      </w:r>
      <w:r>
        <w:t>Not the right word</w:t>
      </w:r>
    </w:p>
  </w:comment>
  <w:comment w:id="239" w:author="Godwin, Casey" w:date="2018-10-22T16:03:00Z" w:initials="GC">
    <w:p w14:paraId="5DD85DCD" w14:textId="42F623FB" w:rsidR="00F27D0E" w:rsidRDefault="00F27D0E" w:rsidP="00F44A42">
      <w:pPr>
        <w:pStyle w:val="CommentText"/>
        <w:numPr>
          <w:ilvl w:val="0"/>
          <w:numId w:val="11"/>
        </w:numPr>
      </w:pPr>
      <w:r>
        <w:rPr>
          <w:rStyle w:val="CommentReference"/>
        </w:rPr>
        <w:annotationRef/>
      </w:r>
      <w:r>
        <w:t>Not sure that this is the most common method to get these 2. NFD doesn’t give per-capita coefficients</w:t>
      </w:r>
    </w:p>
  </w:comment>
  <w:comment w:id="344" w:author="bradcard" w:date="2018-11-01T21:33:00Z" w:initials="BC">
    <w:p w14:paraId="00CC7499" w14:textId="6E1E1FBA" w:rsidR="005F72A5" w:rsidRDefault="005F72A5">
      <w:pPr>
        <w:pStyle w:val="CommentText"/>
      </w:pPr>
      <w:r>
        <w:rPr>
          <w:rStyle w:val="CommentReference"/>
        </w:rPr>
        <w:annotationRef/>
      </w:r>
      <w:r>
        <w:t>I don’t think anyone has ever proposed the slope of NFD is ND and RFD. Rather, Levine has proposed the slope is a measure of just ND, and the difference among the intercepts at x = 0 is a measure of RFD.</w:t>
      </w:r>
    </w:p>
  </w:comment>
  <w:comment w:id="358" w:author="bradcard" w:date="2018-11-01T21:36:00Z" w:initials="BC">
    <w:p w14:paraId="4391055B" w14:textId="00BF88FF" w:rsidR="008165A3" w:rsidRDefault="008165A3">
      <w:pPr>
        <w:pStyle w:val="CommentText"/>
      </w:pPr>
      <w:r>
        <w:rPr>
          <w:rStyle w:val="CommentReference"/>
        </w:rPr>
        <w:annotationRef/>
      </w:r>
      <w:r>
        <w:t>Redundant with 1</w:t>
      </w:r>
      <w:r w:rsidRPr="008165A3">
        <w:rPr>
          <w:vertAlign w:val="superscript"/>
        </w:rPr>
        <w:t>st</w:t>
      </w:r>
      <w:r>
        <w:t xml:space="preserve"> sentence.</w:t>
      </w:r>
    </w:p>
  </w:comment>
  <w:comment w:id="366" w:author="bradcard" w:date="2018-11-01T21:37:00Z" w:initials="BC">
    <w:p w14:paraId="5161AFD2" w14:textId="16CEDB38" w:rsidR="008165A3" w:rsidRDefault="008165A3">
      <w:pPr>
        <w:pStyle w:val="CommentText"/>
      </w:pPr>
      <w:r>
        <w:rPr>
          <w:rStyle w:val="CommentReference"/>
        </w:rPr>
        <w:annotationRef/>
      </w:r>
      <w:r>
        <w:t>I couldn’t understand this.</w:t>
      </w:r>
    </w:p>
  </w:comment>
  <w:comment w:id="376" w:author="bradcard" w:date="2018-11-01T21:38:00Z" w:initials="BC">
    <w:p w14:paraId="638F7CC6" w14:textId="32F465CC" w:rsidR="008165A3" w:rsidRDefault="008165A3">
      <w:pPr>
        <w:pStyle w:val="CommentText"/>
      </w:pPr>
      <w:r>
        <w:rPr>
          <w:rStyle w:val="CommentReference"/>
        </w:rPr>
        <w:annotationRef/>
      </w:r>
      <w:r>
        <w:t>?</w:t>
      </w:r>
    </w:p>
  </w:comment>
  <w:comment w:id="392" w:author="bradcard" w:date="2018-11-01T21:39:00Z" w:initials="BC">
    <w:p w14:paraId="2C6C32A4" w14:textId="510A7D72" w:rsidR="008165A3" w:rsidRDefault="008165A3">
      <w:pPr>
        <w:pStyle w:val="CommentText"/>
      </w:pPr>
      <w:r>
        <w:rPr>
          <w:rStyle w:val="CommentReference"/>
        </w:rPr>
        <w:annotationRef/>
      </w:r>
      <w:r>
        <w:t>Wrong figure?</w:t>
      </w:r>
    </w:p>
  </w:comment>
  <w:comment w:id="409" w:author="bradcard" w:date="2018-11-01T21:41:00Z" w:initials="BC">
    <w:p w14:paraId="6FC408FA" w14:textId="5C9B8640" w:rsidR="008165A3" w:rsidRDefault="008165A3">
      <w:pPr>
        <w:pStyle w:val="CommentText"/>
      </w:pPr>
      <w:r>
        <w:rPr>
          <w:rStyle w:val="CommentReference"/>
        </w:rPr>
        <w:annotationRef/>
      </w:r>
      <w:r>
        <w:t>Correct figure?</w:t>
      </w:r>
    </w:p>
  </w:comment>
  <w:comment w:id="412" w:author="bradcard" w:date="2018-11-01T21:42:00Z" w:initials="BC">
    <w:p w14:paraId="6CFA2ED2" w14:textId="62FF3A91" w:rsidR="008165A3" w:rsidRDefault="008165A3">
      <w:pPr>
        <w:pStyle w:val="CommentText"/>
      </w:pPr>
      <w:r>
        <w:rPr>
          <w:rStyle w:val="CommentReference"/>
        </w:rPr>
        <w:annotationRef/>
      </w:r>
      <w:r>
        <w:t>There is a logical jump here. No one I know of has ever used the slope of NFD to calculate alphas and, in turn, estimate ND and RFD.</w:t>
      </w:r>
    </w:p>
    <w:p w14:paraId="7476C7A1" w14:textId="6F2415CC" w:rsidR="008165A3" w:rsidRDefault="008165A3">
      <w:pPr>
        <w:pStyle w:val="CommentText"/>
      </w:pPr>
    </w:p>
    <w:p w14:paraId="5665358F" w14:textId="6FB502BB" w:rsidR="008165A3" w:rsidRDefault="008165A3">
      <w:pPr>
        <w:pStyle w:val="CommentText"/>
      </w:pPr>
      <w:r>
        <w:t>Rather, Levine’s group says ND = slope of NFD, and RFD = delta per capita growth at frequency = 0.</w:t>
      </w:r>
    </w:p>
  </w:comment>
  <w:comment w:id="425" w:author="Godwin, Casey" w:date="2018-10-24T07:21:00Z" w:initials="GC">
    <w:p w14:paraId="6E4A77C0" w14:textId="29F272D3" w:rsidR="00F27D0E" w:rsidRDefault="00F27D0E">
      <w:pPr>
        <w:pStyle w:val="CommentText"/>
      </w:pPr>
      <w:r>
        <w:rPr>
          <w:rStyle w:val="CommentReference"/>
        </w:rPr>
        <w:annotationRef/>
      </w:r>
      <w:r>
        <w:t xml:space="preserve">I wonder if this is the right place to emphasize the difference between using negative slopes alone and using the ‘extrapolation’ method as shown in Figure S2. If we feel that the ‘slopes only’ approach is adequately shown to be wrong, then the third column of Figure S3 can be deleted. </w:t>
      </w:r>
    </w:p>
  </w:comment>
  <w:comment w:id="426" w:author="bradcard" w:date="2018-11-01T21:45:00Z" w:initials="BC">
    <w:p w14:paraId="1984C201" w14:textId="29ACFBD7" w:rsidR="005837D3" w:rsidRDefault="005837D3">
      <w:pPr>
        <w:pStyle w:val="CommentText"/>
      </w:pPr>
      <w:r>
        <w:rPr>
          <w:rStyle w:val="CommentReference"/>
        </w:rPr>
        <w:annotationRef/>
      </w:r>
      <w:r>
        <w:t>It is unclear to me why this paragraph is included in section 1, or how it extends the points given this entire section was premised on the assumption that NFD is linear.</w:t>
      </w:r>
    </w:p>
  </w:comment>
  <w:comment w:id="461" w:author="Godwin, Casey" w:date="2018-10-24T09:35:00Z" w:initials="GC">
    <w:p w14:paraId="16C3ACE2" w14:textId="05876950" w:rsidR="00F27D0E" w:rsidRDefault="00F27D0E">
      <w:pPr>
        <w:pStyle w:val="CommentText"/>
      </w:pPr>
      <w:r>
        <w:rPr>
          <w:rStyle w:val="CommentReference"/>
        </w:rPr>
        <w:annotationRef/>
      </w:r>
      <w:r>
        <w:t>Again, the 1 in this equation assumes that the same species have the same  value of K?</w:t>
      </w:r>
    </w:p>
  </w:comment>
  <w:comment w:id="463" w:author="bradcard" w:date="2018-11-01T21:49:00Z" w:initials="BC">
    <w:p w14:paraId="40DEFF6C" w14:textId="4F78C97F" w:rsidR="005837D3" w:rsidRDefault="005837D3">
      <w:pPr>
        <w:pStyle w:val="CommentText"/>
      </w:pPr>
      <w:r>
        <w:rPr>
          <w:rStyle w:val="CommentReference"/>
        </w:rPr>
        <w:annotationRef/>
      </w:r>
      <w:r>
        <w:t>Have you scaled out the K’s?</w:t>
      </w:r>
    </w:p>
  </w:comment>
  <w:comment w:id="474" w:author="Godwin, Casey" w:date="2018-10-24T09:45:00Z" w:initials="GC">
    <w:p w14:paraId="5BA1C660" w14:textId="6935821C" w:rsidR="00F27D0E" w:rsidRDefault="00F27D0E">
      <w:pPr>
        <w:pStyle w:val="CommentText"/>
      </w:pPr>
      <w:r>
        <w:rPr>
          <w:rStyle w:val="CommentReference"/>
        </w:rPr>
        <w:annotationRef/>
      </w:r>
      <w:r>
        <w:t>K?</w:t>
      </w:r>
    </w:p>
  </w:comment>
  <w:comment w:id="479" w:author="bradcard" w:date="2018-11-01T21:53:00Z" w:initials="BC">
    <w:p w14:paraId="23DD6D7D" w14:textId="6080EC1D" w:rsidR="005837D3" w:rsidRDefault="005837D3">
      <w:pPr>
        <w:pStyle w:val="CommentText"/>
      </w:pPr>
      <w:r>
        <w:rPr>
          <w:rStyle w:val="CommentReference"/>
        </w:rPr>
        <w:annotationRef/>
      </w:r>
      <w:r>
        <w:t>Out of order?</w:t>
      </w:r>
    </w:p>
  </w:comment>
  <w:comment w:id="480" w:author="bradcard" w:date="2018-11-01T21:53:00Z" w:initials="BC">
    <w:p w14:paraId="576E5469" w14:textId="0D555BD7" w:rsidR="005837D3" w:rsidRDefault="005837D3">
      <w:pPr>
        <w:pStyle w:val="CommentText"/>
      </w:pPr>
      <w:r>
        <w:rPr>
          <w:rStyle w:val="CommentReference"/>
        </w:rPr>
        <w:annotationRef/>
      </w:r>
      <w:r>
        <w:t>How? Must show the reader explicitly.</w:t>
      </w:r>
    </w:p>
  </w:comment>
  <w:comment w:id="483" w:author="bradcard" w:date="2018-11-01T21:58:00Z" w:initials="BC">
    <w:p w14:paraId="5F9FCFC0" w14:textId="4405BB32" w:rsidR="00912CD6" w:rsidRDefault="00912CD6">
      <w:pPr>
        <w:pStyle w:val="CommentText"/>
      </w:pPr>
      <w:r>
        <w:rPr>
          <w:rStyle w:val="CommentReference"/>
        </w:rPr>
        <w:annotationRef/>
      </w:r>
      <w:r>
        <w:t>I found this section to be too long, and hard to follow. I suggest taking text from Box 1 of Narwani et al. Ecology Letters (2013), or alternatively, from Box 1 of my 2016 NSF proposal, which I can provide.</w:t>
      </w:r>
    </w:p>
  </w:comment>
  <w:comment w:id="493" w:author="bradcard" w:date="2018-11-01T22:00:00Z" w:initials="BC">
    <w:p w14:paraId="2F876F5A" w14:textId="6D3FD2F8" w:rsidR="00912CD6" w:rsidRDefault="00912CD6">
      <w:pPr>
        <w:pStyle w:val="CommentText"/>
      </w:pPr>
      <w:r>
        <w:rPr>
          <w:rStyle w:val="CommentReference"/>
        </w:rPr>
        <w:annotationRef/>
      </w:r>
      <w:r>
        <w:t>unclear</w:t>
      </w:r>
    </w:p>
  </w:comment>
  <w:comment w:id="494" w:author="bradcard" w:date="2018-11-01T22:00:00Z" w:initials="BC">
    <w:p w14:paraId="46C2C137" w14:textId="0D220B8B" w:rsidR="00912CD6" w:rsidRDefault="00912CD6">
      <w:pPr>
        <w:pStyle w:val="CommentText"/>
      </w:pPr>
      <w:r>
        <w:rPr>
          <w:rStyle w:val="CommentReference"/>
        </w:rPr>
        <w:annotationRef/>
      </w:r>
      <w:r>
        <w:t>redundant</w:t>
      </w:r>
    </w:p>
  </w:comment>
  <w:comment w:id="495" w:author="bradcard" w:date="2018-11-01T22:01:00Z" w:initials="BC">
    <w:p w14:paraId="1B5D9ED0" w14:textId="146C2393" w:rsidR="00912CD6" w:rsidRDefault="00912CD6">
      <w:pPr>
        <w:pStyle w:val="CommentText"/>
      </w:pPr>
      <w:r>
        <w:rPr>
          <w:rStyle w:val="CommentReference"/>
        </w:rPr>
        <w:annotationRef/>
      </w:r>
      <w:r>
        <w:t>Can’t evaluate Si here since it’s not presented until eq 5, several sentences later.</w:t>
      </w:r>
    </w:p>
  </w:comment>
  <w:comment w:id="498" w:author="bradcard" w:date="2018-11-01T22:02:00Z" w:initials="BC">
    <w:p w14:paraId="5F52D09E" w14:textId="5C49BBED" w:rsidR="00912CD6" w:rsidRDefault="00912CD6">
      <w:pPr>
        <w:pStyle w:val="CommentText"/>
      </w:pPr>
      <w:r>
        <w:rPr>
          <w:rStyle w:val="CommentReference"/>
        </w:rPr>
        <w:annotationRef/>
      </w:r>
      <w:r>
        <w:t>What does this mean?</w:t>
      </w:r>
    </w:p>
  </w:comment>
  <w:comment w:id="499" w:author="bradcard" w:date="2018-11-01T22:02:00Z" w:initials="BC">
    <w:p w14:paraId="1FBC1D9F" w14:textId="733F35D2" w:rsidR="00912CD6" w:rsidRDefault="00912CD6">
      <w:pPr>
        <w:pStyle w:val="CommentText"/>
      </w:pPr>
      <w:r>
        <w:rPr>
          <w:rStyle w:val="CommentReference"/>
        </w:rPr>
        <w:annotationRef/>
      </w:r>
      <w:r>
        <w:t>I don’t know what you are referring to.</w:t>
      </w:r>
    </w:p>
  </w:comment>
  <w:comment w:id="505" w:author="bradcard" w:date="2018-11-01T22:03:00Z" w:initials="BC">
    <w:p w14:paraId="16146646" w14:textId="7FDF1FAC" w:rsidR="00912CD6" w:rsidRDefault="00912CD6">
      <w:pPr>
        <w:pStyle w:val="CommentText"/>
      </w:pPr>
      <w:r>
        <w:rPr>
          <w:rStyle w:val="CommentReference"/>
        </w:rPr>
        <w:annotationRef/>
      </w:r>
      <w:r>
        <w:t>? Please explain.</w:t>
      </w:r>
    </w:p>
  </w:comment>
  <w:comment w:id="506" w:author="bradcard" w:date="2018-11-01T22:04:00Z" w:initials="BC">
    <w:p w14:paraId="13672D5B" w14:textId="5F7CB5BC" w:rsidR="00912CD6" w:rsidRDefault="00912CD6">
      <w:pPr>
        <w:pStyle w:val="CommentText"/>
      </w:pPr>
      <w:r>
        <w:rPr>
          <w:rStyle w:val="CommentReference"/>
        </w:rPr>
        <w:annotationRef/>
      </w:r>
      <w:r>
        <w:t>I think you’re going to need to explain this better.</w:t>
      </w:r>
    </w:p>
  </w:comment>
  <w:comment w:id="510" w:author="bradcard" w:date="2018-11-01T22:04:00Z" w:initials="BC">
    <w:p w14:paraId="4AD57F0C" w14:textId="0B0D7026" w:rsidR="00912CD6" w:rsidRDefault="00912CD6">
      <w:pPr>
        <w:pStyle w:val="CommentText"/>
      </w:pPr>
      <w:r>
        <w:rPr>
          <w:rStyle w:val="CommentReference"/>
        </w:rPr>
        <w:annotationRef/>
      </w:r>
      <w:r>
        <w:t>What correction?</w:t>
      </w:r>
    </w:p>
  </w:comment>
  <w:comment w:id="513" w:author="bradcard" w:date="2018-11-01T22:05:00Z" w:initials="BC">
    <w:p w14:paraId="692BDA34" w14:textId="6550FE02" w:rsidR="00862CC5" w:rsidRDefault="00862CC5">
      <w:pPr>
        <w:pStyle w:val="CommentText"/>
      </w:pPr>
      <w:r>
        <w:rPr>
          <w:rStyle w:val="CommentReference"/>
        </w:rPr>
        <w:annotationRef/>
      </w:r>
      <w:r>
        <w:t>I don’t understand the point.</w:t>
      </w:r>
    </w:p>
  </w:comment>
  <w:comment w:id="518" w:author="bradcard" w:date="2018-11-01T22:07:00Z" w:initials="BC">
    <w:p w14:paraId="5D482BBD" w14:textId="666F79B9" w:rsidR="00862CC5" w:rsidRDefault="00862CC5">
      <w:pPr>
        <w:pStyle w:val="CommentText"/>
      </w:pPr>
      <w:r>
        <w:rPr>
          <w:rStyle w:val="CommentReference"/>
        </w:rPr>
        <w:annotationRef/>
      </w:r>
      <w:r>
        <w:t>Not clear.</w:t>
      </w:r>
    </w:p>
    <w:p w14:paraId="5D9D983B" w14:textId="2EE30347" w:rsidR="00862CC5" w:rsidRDefault="00862CC5">
      <w:pPr>
        <w:pStyle w:val="CommentText"/>
      </w:pPr>
    </w:p>
    <w:p w14:paraId="56018412" w14:textId="7FD33005" w:rsidR="00862CC5" w:rsidRDefault="00862CC5">
      <w:pPr>
        <w:pStyle w:val="CommentText"/>
      </w:pPr>
      <w:r>
        <w:t>Section 3 needs a good deal of revision. I can’t follow the logic.</w:t>
      </w:r>
    </w:p>
  </w:comment>
  <w:comment w:id="537" w:author="Godwin, Casey" w:date="2018-10-24T09:53:00Z" w:initials="GC">
    <w:p w14:paraId="7A3F8683" w14:textId="4CD188FF" w:rsidR="00F27D0E" w:rsidRDefault="00F27D0E">
      <w:pPr>
        <w:pStyle w:val="CommentText"/>
      </w:pPr>
      <w:r>
        <w:rPr>
          <w:rStyle w:val="CommentReference"/>
        </w:rPr>
        <w:annotationRef/>
      </w:r>
      <w:r>
        <w:t xml:space="preserve">I suggest we move this to the supplement. </w:t>
      </w:r>
    </w:p>
  </w:comment>
  <w:comment w:id="538" w:author="bradcard" w:date="2018-11-01T22:08:00Z" w:initials="BC">
    <w:p w14:paraId="264AECE3" w14:textId="6AED12DF" w:rsidR="00862CC5" w:rsidRDefault="00862CC5">
      <w:pPr>
        <w:pStyle w:val="CommentText"/>
      </w:pPr>
      <w:r>
        <w:rPr>
          <w:rStyle w:val="CommentReference"/>
        </w:rPr>
        <w:annotationRef/>
      </w:r>
      <w:r>
        <w:t>I would keep it in the main text, as showing the coexistence criteria for each method, and how they relate to ND/RFD in equation 1 is the whole point of Part 1.</w:t>
      </w:r>
    </w:p>
    <w:p w14:paraId="23F9EBA0" w14:textId="02F69DED" w:rsidR="00862CC5" w:rsidRDefault="00862CC5">
      <w:pPr>
        <w:pStyle w:val="CommentText"/>
      </w:pPr>
    </w:p>
    <w:p w14:paraId="4A154D9C" w14:textId="5DBBF65F" w:rsidR="00862CC5" w:rsidRDefault="00862CC5">
      <w:pPr>
        <w:pStyle w:val="CommentText"/>
      </w:pPr>
      <w:r>
        <w:t>But I do think section 1 of Part 1 (mutual invasibility) needs to be condensed and simplified a good deal.</w:t>
      </w:r>
    </w:p>
  </w:comment>
  <w:comment w:id="541" w:author="Godwin, Casey" w:date="2018-10-24T09:59:00Z" w:initials="GC">
    <w:p w14:paraId="58DDA9BE" w14:textId="61FB5BD0" w:rsidR="00F27D0E" w:rsidRDefault="00F27D0E">
      <w:pPr>
        <w:pStyle w:val="CommentText"/>
      </w:pPr>
      <w:r>
        <w:rPr>
          <w:rStyle w:val="CommentReference"/>
        </w:rPr>
        <w:annotationRef/>
      </w:r>
      <w:r>
        <w:t xml:space="preserve">For the other methods, we give some of the key assumptions. I suggest we do the same for this method as well. </w:t>
      </w:r>
    </w:p>
  </w:comment>
  <w:comment w:id="545" w:author="bradcard" w:date="2018-11-01T22:10:00Z" w:initials="BC">
    <w:p w14:paraId="067632C6" w14:textId="544E675D" w:rsidR="00862CC5" w:rsidRDefault="00862CC5">
      <w:pPr>
        <w:pStyle w:val="CommentText"/>
      </w:pPr>
      <w:r>
        <w:rPr>
          <w:rStyle w:val="CommentReference"/>
        </w:rPr>
        <w:annotationRef/>
      </w:r>
      <w:r>
        <w:t>It’s impossible for a reader to evaluate this since you’ve not shown the original MacArthur model. I suggest you present this original model in paragraph 1, and then show how it is reorganized into the LV.</w:t>
      </w:r>
    </w:p>
  </w:comment>
  <w:comment w:id="551" w:author="Godwin, Casey" w:date="2018-10-24T09:56:00Z" w:initials="GC">
    <w:p w14:paraId="3F54CED2" w14:textId="7875EAAC" w:rsidR="00F27D0E" w:rsidRDefault="00F27D0E">
      <w:pPr>
        <w:pStyle w:val="CommentText"/>
      </w:pPr>
      <w:r>
        <w:rPr>
          <w:rStyle w:val="CommentReference"/>
        </w:rPr>
        <w:annotationRef/>
      </w:r>
      <w:r>
        <w:t>Is this a per-capita term?</w:t>
      </w:r>
    </w:p>
  </w:comment>
  <w:comment w:id="558" w:author="bradcard" w:date="2018-11-01T22:13:00Z" w:initials="BC">
    <w:p w14:paraId="03444972" w14:textId="4E73482E" w:rsidR="00862CC5" w:rsidRDefault="00862CC5">
      <w:pPr>
        <w:pStyle w:val="CommentText"/>
      </w:pPr>
      <w:r>
        <w:rPr>
          <w:rStyle w:val="CommentReference"/>
        </w:rPr>
        <w:annotationRef/>
      </w:r>
      <w:r>
        <w:t xml:space="preserve">Same comment as for section 4 … unless you present the original model, a reader cannot understand the rearrangement to an LV. </w:t>
      </w:r>
    </w:p>
  </w:comment>
  <w:comment w:id="606" w:author="Godwin, Casey" w:date="2018-10-24T10:10:00Z" w:initials="GC">
    <w:p w14:paraId="358B539E" w14:textId="41D40D41" w:rsidR="00F27D0E" w:rsidRDefault="00F27D0E">
      <w:pPr>
        <w:pStyle w:val="CommentText"/>
      </w:pPr>
      <w:r>
        <w:rPr>
          <w:rStyle w:val="CommentReference"/>
        </w:rPr>
        <w:annotationRef/>
      </w:r>
      <w:r>
        <w:t>I am confused, is this different from the previous sentence?</w:t>
      </w:r>
    </w:p>
  </w:comment>
  <w:comment w:id="622" w:author="Godwin, Casey" w:date="2018-10-24T10:11:00Z" w:initials="GC">
    <w:p w14:paraId="174FAF2A" w14:textId="206400CB" w:rsidR="00F27D0E" w:rsidRDefault="00F27D0E">
      <w:pPr>
        <w:pStyle w:val="CommentText"/>
      </w:pPr>
      <w:r>
        <w:rPr>
          <w:rStyle w:val="CommentReference"/>
        </w:rPr>
        <w:annotationRef/>
      </w:r>
      <w:r>
        <w:t>We make the point elsewhere, but is it not true that whenever growth rates are dependent upon an abiotic or biotic factor in a non-linear relationship (e.g. temperature, light, predation), that there is a risk of the interaction coefficients being density depndent?</w:t>
      </w:r>
    </w:p>
  </w:comment>
  <w:comment w:id="571" w:author="bradcard" w:date="2018-11-01T22:15:00Z" w:initials="BC">
    <w:p w14:paraId="253F448C" w14:textId="51BDB670" w:rsidR="00ED5E48" w:rsidRDefault="00ED5E48">
      <w:pPr>
        <w:pStyle w:val="CommentText"/>
      </w:pPr>
      <w:r>
        <w:rPr>
          <w:rStyle w:val="CommentReference"/>
        </w:rPr>
        <w:annotationRef/>
      </w:r>
      <w:r>
        <w:t>I don’t get this.</w:t>
      </w:r>
    </w:p>
  </w:comment>
  <w:comment w:id="670" w:author="Godwin, Casey" w:date="2018-10-24T10:48:00Z" w:initials="GC">
    <w:p w14:paraId="152BD4BF" w14:textId="79635655" w:rsidR="00F27D0E" w:rsidRDefault="00F27D0E">
      <w:pPr>
        <w:pStyle w:val="CommentText"/>
      </w:pPr>
      <w:r>
        <w:rPr>
          <w:rStyle w:val="CommentReference"/>
        </w:rPr>
        <w:annotationRef/>
      </w:r>
      <w:r>
        <w:t>I propose that this should be part of Part 1</w:t>
      </w:r>
    </w:p>
  </w:comment>
  <w:comment w:id="677" w:author="Godwin, Casey" w:date="2018-10-24T10:29:00Z" w:initials="GC">
    <w:p w14:paraId="5F792AB1" w14:textId="1E6E1BAE" w:rsidR="00F27D0E" w:rsidRDefault="00F27D0E">
      <w:pPr>
        <w:pStyle w:val="CommentText"/>
      </w:pPr>
      <w:r>
        <w:rPr>
          <w:rStyle w:val="CommentReference"/>
        </w:rPr>
        <w:annotationRef/>
      </w:r>
      <w:r>
        <w:t>What is the value of adding this? I think that this serves to confuse the reader</w:t>
      </w:r>
    </w:p>
  </w:comment>
  <w:comment w:id="682" w:author="Godwin, Casey" w:date="2018-10-24T10:31:00Z" w:initials="GC">
    <w:p w14:paraId="796BFED9" w14:textId="7B6DB62D" w:rsidR="00F27D0E" w:rsidRDefault="00F27D0E">
      <w:pPr>
        <w:pStyle w:val="CommentText"/>
      </w:pPr>
      <w:r>
        <w:rPr>
          <w:rStyle w:val="CommentReference"/>
        </w:rPr>
        <w:annotationRef/>
      </w:r>
      <w:r>
        <w:t xml:space="preserve">By this logic, the Letten’s method is also identical. There is no reason to expect that the alphas from the sensitivity method are density-independent. They are specific to the condition of species invasion, just like Letten’s method. I suggest writing this as a single sentence and updating the table. If a ‘tweak’ makes the sensitivity method match LV, then a re-arrangement of the other two methods is no different. </w:t>
      </w:r>
    </w:p>
  </w:comment>
  <w:comment w:id="686" w:author="Godwin, Casey" w:date="2018-10-24T10:37:00Z" w:initials="GC">
    <w:p w14:paraId="2A181FE4" w14:textId="5461ED59" w:rsidR="00F27D0E" w:rsidRDefault="00F27D0E">
      <w:pPr>
        <w:pStyle w:val="CommentText"/>
      </w:pPr>
      <w:r>
        <w:rPr>
          <w:rStyle w:val="CommentReference"/>
        </w:rPr>
        <w:annotationRef/>
      </w:r>
      <w:r>
        <w:t>This is not consistent with what we argue in Part 1 and in the supplemental simulations</w:t>
      </w:r>
    </w:p>
  </w:comment>
  <w:comment w:id="687" w:author="Godwin, Casey" w:date="2018-10-24T10:38:00Z" w:initials="GC">
    <w:p w14:paraId="37763A9D" w14:textId="4856217A" w:rsidR="00F27D0E" w:rsidRDefault="00F27D0E">
      <w:pPr>
        <w:pStyle w:val="CommentText"/>
      </w:pPr>
      <w:r>
        <w:rPr>
          <w:rStyle w:val="CommentReference"/>
        </w:rPr>
        <w:annotationRef/>
      </w:r>
      <w:r>
        <w:t>Not where this belongs</w:t>
      </w:r>
    </w:p>
  </w:comment>
  <w:comment w:id="688" w:author="Godwin, Casey" w:date="2018-10-24T10:39:00Z" w:initials="GC">
    <w:p w14:paraId="712FC3C0" w14:textId="34747864" w:rsidR="00F27D0E" w:rsidRDefault="00F27D0E">
      <w:pPr>
        <w:pStyle w:val="CommentText"/>
      </w:pPr>
      <w:r>
        <w:rPr>
          <w:rStyle w:val="CommentReference"/>
        </w:rPr>
        <w:annotationRef/>
      </w:r>
      <w:r>
        <w:t xml:space="preserve">Is this saying that if you don’t do the experiment right, you should not apply the calculations specified in the method? </w:t>
      </w:r>
    </w:p>
  </w:comment>
  <w:comment w:id="689" w:author="Godwin, Casey" w:date="2018-10-24T10:44:00Z" w:initials="GC">
    <w:p w14:paraId="0D415D25" w14:textId="733C80BE" w:rsidR="00F27D0E" w:rsidRDefault="00F27D0E">
      <w:pPr>
        <w:pStyle w:val="CommentText"/>
      </w:pPr>
      <w:r>
        <w:rPr>
          <w:rStyle w:val="CommentReference"/>
        </w:rPr>
        <w:annotationRef/>
      </w:r>
      <w:r>
        <w:t>Now we skip ahead to the middle of Table 2?</w:t>
      </w:r>
    </w:p>
  </w:comment>
  <w:comment w:id="690" w:author="Godwin, Casey" w:date="2018-10-24T10:46:00Z" w:initials="GC">
    <w:p w14:paraId="79429E26" w14:textId="19EF578D" w:rsidR="00F27D0E" w:rsidRDefault="00F27D0E">
      <w:pPr>
        <w:pStyle w:val="CommentText"/>
      </w:pPr>
      <w:r>
        <w:rPr>
          <w:rStyle w:val="CommentReference"/>
        </w:rPr>
        <w:annotationRef/>
      </w:r>
      <w:r>
        <w:t xml:space="preserve">See my previous comments. These methods produce density-dependent estimates of alpha when evaluated as models outside the specified conditions. In en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723" w:author="Godwin, Casey" w:date="2018-10-24T11:08:00Z" w:initials="GC">
    <w:p w14:paraId="76F13D00" w14:textId="1F70D057" w:rsidR="00F27D0E" w:rsidRDefault="00F27D0E">
      <w:pPr>
        <w:pStyle w:val="CommentText"/>
      </w:pPr>
      <w:r>
        <w:rPr>
          <w:rStyle w:val="CommentReference"/>
        </w:rPr>
        <w:annotationRef/>
      </w:r>
      <w:r>
        <w:t>Redundant and needs to be condensed.</w:t>
      </w:r>
    </w:p>
  </w:comment>
  <w:comment w:id="724" w:author="Godwin, Casey" w:date="2018-10-24T11:09:00Z" w:initials="GC">
    <w:p w14:paraId="3E0550A6" w14:textId="66469346" w:rsidR="00F27D0E" w:rsidRDefault="00F27D0E">
      <w:pPr>
        <w:pStyle w:val="CommentText"/>
      </w:pPr>
      <w:r>
        <w:rPr>
          <w:rStyle w:val="CommentReference"/>
        </w:rPr>
        <w:annotationRef/>
      </w:r>
      <w:r>
        <w:t>I’m lost by this point in the paragraph. Can this be shortened to three sentences? 1. Only sensitivity method works for more than 2 spp. 2. Need to assume that resident consortium is self-stable. 3. The last sentece you have already</w:t>
      </w:r>
    </w:p>
  </w:comment>
  <w:comment w:id="731" w:author="Godwin, Casey" w:date="2018-10-24T11:13:00Z" w:initials="GC">
    <w:p w14:paraId="0A668D86" w14:textId="66F41CB7" w:rsidR="00F27D0E" w:rsidRDefault="00F27D0E">
      <w:pPr>
        <w:pStyle w:val="CommentText"/>
      </w:pPr>
      <w:r>
        <w:rPr>
          <w:rStyle w:val="CommentReference"/>
        </w:rPr>
        <w:annotationRef/>
      </w:r>
      <w:r>
        <w:t>This feels out of place. Should this be moved to the first paragraph describing the table?</w:t>
      </w:r>
    </w:p>
  </w:comment>
  <w:comment w:id="763" w:author="Godwin, Casey" w:date="2018-10-24T11:27:00Z" w:initials="GC">
    <w:p w14:paraId="6B20130C" w14:textId="13EBC16B" w:rsidR="00F27D0E" w:rsidRDefault="00F27D0E">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766" w:author="Godwin, Casey" w:date="2018-10-24T11:31:00Z" w:initials="GC">
    <w:p w14:paraId="42FCF9AF" w14:textId="27EE1705" w:rsidR="00F27D0E" w:rsidRDefault="00F27D0E">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7EFC48D" w15:done="0"/>
  <w15:commentEx w15:paraId="50DDE421" w15:done="0"/>
  <w15:commentEx w15:paraId="4F81921C" w15:done="0"/>
  <w15:commentEx w15:paraId="6CB101AB" w15:done="0"/>
  <w15:commentEx w15:paraId="4C35CB3C" w15:done="0"/>
  <w15:commentEx w15:paraId="4B8C2C39" w15:done="0"/>
  <w15:commentEx w15:paraId="173BCFDC" w15:done="0"/>
  <w15:commentEx w15:paraId="46C40571" w15:done="0"/>
  <w15:commentEx w15:paraId="506C4466" w15:done="0"/>
  <w15:commentEx w15:paraId="309B5C75" w15:done="0"/>
  <w15:commentEx w15:paraId="6F8CDF2A" w15:done="0"/>
  <w15:commentEx w15:paraId="679D40F4" w15:done="0"/>
  <w15:commentEx w15:paraId="5142288D" w15:done="0"/>
  <w15:commentEx w15:paraId="5DD85DCD" w15:done="0"/>
  <w15:commentEx w15:paraId="00CC7499" w15:done="0"/>
  <w15:commentEx w15:paraId="4391055B" w15:done="0"/>
  <w15:commentEx w15:paraId="5161AFD2" w15:done="0"/>
  <w15:commentEx w15:paraId="638F7CC6" w15:done="0"/>
  <w15:commentEx w15:paraId="2C6C32A4" w15:done="0"/>
  <w15:commentEx w15:paraId="6FC408FA" w15:done="0"/>
  <w15:commentEx w15:paraId="5665358F" w15:done="0"/>
  <w15:commentEx w15:paraId="6E4A77C0" w15:done="0"/>
  <w15:commentEx w15:paraId="1984C201" w15:done="0"/>
  <w15:commentEx w15:paraId="16C3ACE2" w15:done="0"/>
  <w15:commentEx w15:paraId="40DEFF6C" w15:done="0"/>
  <w15:commentEx w15:paraId="5BA1C660" w15:done="0"/>
  <w15:commentEx w15:paraId="23DD6D7D" w15:done="0"/>
  <w15:commentEx w15:paraId="576E5469" w15:done="0"/>
  <w15:commentEx w15:paraId="5F9FCFC0" w15:done="0"/>
  <w15:commentEx w15:paraId="2F876F5A" w15:done="0"/>
  <w15:commentEx w15:paraId="46C2C137" w15:done="0"/>
  <w15:commentEx w15:paraId="1B5D9ED0" w15:done="0"/>
  <w15:commentEx w15:paraId="5F52D09E" w15:done="0"/>
  <w15:commentEx w15:paraId="1FBC1D9F" w15:done="0"/>
  <w15:commentEx w15:paraId="16146646" w15:done="0"/>
  <w15:commentEx w15:paraId="13672D5B" w15:done="0"/>
  <w15:commentEx w15:paraId="4AD57F0C" w15:done="0"/>
  <w15:commentEx w15:paraId="692BDA34" w15:done="0"/>
  <w15:commentEx w15:paraId="56018412" w15:done="0"/>
  <w15:commentEx w15:paraId="7A3F8683" w15:done="0"/>
  <w15:commentEx w15:paraId="4A154D9C" w15:paraIdParent="7A3F8683" w15:done="0"/>
  <w15:commentEx w15:paraId="58DDA9BE" w15:done="0"/>
  <w15:commentEx w15:paraId="067632C6" w15:done="0"/>
  <w15:commentEx w15:paraId="3F54CED2" w15:done="0"/>
  <w15:commentEx w15:paraId="03444972" w15:done="0"/>
  <w15:commentEx w15:paraId="358B539E" w15:done="0"/>
  <w15:commentEx w15:paraId="174FAF2A" w15:done="0"/>
  <w15:commentEx w15:paraId="253F448C"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EFC48D" w16cid:durableId="1F780C0E"/>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506C4466" w16cid:durableId="1F7A92A2"/>
  <w16cid:commentId w16cid:paraId="309B5C75" w16cid:durableId="1F7A93C8"/>
  <w16cid:commentId w16cid:paraId="6F8CDF2A" w16cid:durableId="1F7A9447"/>
  <w16cid:commentId w16cid:paraId="679D40F4" w16cid:durableId="1F7A958E"/>
  <w16cid:commentId w16cid:paraId="5142288D" w16cid:durableId="1F7A96DA"/>
  <w16cid:commentId w16cid:paraId="5DD85DCD" w16cid:durableId="1F787348"/>
  <w16cid:commentId w16cid:paraId="6E4A77C0" w16cid:durableId="1F7A9C08"/>
  <w16cid:commentId w16cid:paraId="16C3ACE2" w16cid:durableId="1F7ABB7F"/>
  <w16cid:commentId w16cid:paraId="5BA1C660" w16cid:durableId="1F7ABDD7"/>
  <w16cid:commentId w16cid:paraId="7A3F8683" w16cid:durableId="1F7ABF8F"/>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F80BA4" w14:textId="77777777" w:rsidR="008276A8" w:rsidRDefault="008276A8" w:rsidP="00EF42D4">
      <w:pPr>
        <w:spacing w:line="240" w:lineRule="auto"/>
      </w:pPr>
      <w:r>
        <w:separator/>
      </w:r>
    </w:p>
  </w:endnote>
  <w:endnote w:type="continuationSeparator" w:id="0">
    <w:p w14:paraId="5C8A1BA8" w14:textId="77777777" w:rsidR="008276A8" w:rsidRDefault="008276A8" w:rsidP="00EF42D4">
      <w:pPr>
        <w:spacing w:line="240" w:lineRule="auto"/>
      </w:pPr>
      <w:r>
        <w:continuationSeparator/>
      </w:r>
    </w:p>
  </w:endnote>
  <w:endnote w:type="continuationNotice" w:id="1">
    <w:p w14:paraId="64F7E75D" w14:textId="77777777" w:rsidR="008276A8" w:rsidRDefault="008276A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46B1C" w14:textId="77777777" w:rsidR="008276A8" w:rsidRDefault="008276A8" w:rsidP="00EF42D4">
      <w:pPr>
        <w:spacing w:line="240" w:lineRule="auto"/>
      </w:pPr>
      <w:r>
        <w:separator/>
      </w:r>
    </w:p>
  </w:footnote>
  <w:footnote w:type="continuationSeparator" w:id="0">
    <w:p w14:paraId="4CBEC1F4" w14:textId="77777777" w:rsidR="008276A8" w:rsidRDefault="008276A8" w:rsidP="00EF42D4">
      <w:pPr>
        <w:spacing w:line="240" w:lineRule="auto"/>
      </w:pPr>
      <w:r>
        <w:continuationSeparator/>
      </w:r>
    </w:p>
  </w:footnote>
  <w:footnote w:type="continuationNotice" w:id="1">
    <w:p w14:paraId="6736A9AC" w14:textId="77777777" w:rsidR="008276A8" w:rsidRDefault="008276A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hybridMultilevel"/>
    <w:tmpl w:val="27B22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odwin, Casey">
    <w15:presenceInfo w15:providerId="Windows Live" w15:userId="f4598c88-1037-4f04-a103-89f4c9d8bc32"/>
  </w15:person>
  <w15:person w15:author="bradcard">
    <w15:presenceInfo w15:providerId="None" w15:userId="bradc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10ED7"/>
    <w:rsid w:val="00011BB8"/>
    <w:rsid w:val="000150D1"/>
    <w:rsid w:val="00016F51"/>
    <w:rsid w:val="0002282F"/>
    <w:rsid w:val="00026027"/>
    <w:rsid w:val="000357A8"/>
    <w:rsid w:val="00037DD9"/>
    <w:rsid w:val="0005123C"/>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B8F"/>
    <w:rsid w:val="0011682C"/>
    <w:rsid w:val="00120378"/>
    <w:rsid w:val="0012326E"/>
    <w:rsid w:val="001263C4"/>
    <w:rsid w:val="00133E4D"/>
    <w:rsid w:val="00144BB6"/>
    <w:rsid w:val="0014663E"/>
    <w:rsid w:val="00152118"/>
    <w:rsid w:val="001573CF"/>
    <w:rsid w:val="0017234A"/>
    <w:rsid w:val="00176B97"/>
    <w:rsid w:val="001A7559"/>
    <w:rsid w:val="001B56F2"/>
    <w:rsid w:val="001C16F8"/>
    <w:rsid w:val="001C1ABD"/>
    <w:rsid w:val="001C2812"/>
    <w:rsid w:val="001C2A2C"/>
    <w:rsid w:val="001D22A2"/>
    <w:rsid w:val="001D468D"/>
    <w:rsid w:val="001E1092"/>
    <w:rsid w:val="001E52B3"/>
    <w:rsid w:val="001F41ED"/>
    <w:rsid w:val="001F4B16"/>
    <w:rsid w:val="001F4F32"/>
    <w:rsid w:val="001F6144"/>
    <w:rsid w:val="00205033"/>
    <w:rsid w:val="002166BD"/>
    <w:rsid w:val="00217247"/>
    <w:rsid w:val="00221A46"/>
    <w:rsid w:val="00222AD6"/>
    <w:rsid w:val="0022532C"/>
    <w:rsid w:val="00244FA8"/>
    <w:rsid w:val="00245856"/>
    <w:rsid w:val="0025241C"/>
    <w:rsid w:val="00257214"/>
    <w:rsid w:val="00257A11"/>
    <w:rsid w:val="00262248"/>
    <w:rsid w:val="002653EA"/>
    <w:rsid w:val="002710F9"/>
    <w:rsid w:val="002719BF"/>
    <w:rsid w:val="00272D56"/>
    <w:rsid w:val="0027496F"/>
    <w:rsid w:val="00277918"/>
    <w:rsid w:val="00290924"/>
    <w:rsid w:val="00290D67"/>
    <w:rsid w:val="0029101D"/>
    <w:rsid w:val="00294556"/>
    <w:rsid w:val="002A2FBF"/>
    <w:rsid w:val="002B309B"/>
    <w:rsid w:val="002B3371"/>
    <w:rsid w:val="002F2925"/>
    <w:rsid w:val="003004E2"/>
    <w:rsid w:val="00301BB0"/>
    <w:rsid w:val="00303135"/>
    <w:rsid w:val="0030436C"/>
    <w:rsid w:val="00307DBE"/>
    <w:rsid w:val="00311B8A"/>
    <w:rsid w:val="0032042E"/>
    <w:rsid w:val="003236B8"/>
    <w:rsid w:val="00350690"/>
    <w:rsid w:val="00351A06"/>
    <w:rsid w:val="00371339"/>
    <w:rsid w:val="003718F2"/>
    <w:rsid w:val="00371AE2"/>
    <w:rsid w:val="00372CB1"/>
    <w:rsid w:val="00373549"/>
    <w:rsid w:val="00385FA6"/>
    <w:rsid w:val="00396647"/>
    <w:rsid w:val="003A336D"/>
    <w:rsid w:val="003C59E3"/>
    <w:rsid w:val="003D123F"/>
    <w:rsid w:val="003E0E34"/>
    <w:rsid w:val="003E1E8D"/>
    <w:rsid w:val="003E3CE9"/>
    <w:rsid w:val="003F4BFC"/>
    <w:rsid w:val="004044A2"/>
    <w:rsid w:val="00406D4A"/>
    <w:rsid w:val="00410070"/>
    <w:rsid w:val="00411B9B"/>
    <w:rsid w:val="00412528"/>
    <w:rsid w:val="00412E32"/>
    <w:rsid w:val="00417181"/>
    <w:rsid w:val="004204E8"/>
    <w:rsid w:val="004227B0"/>
    <w:rsid w:val="004230EC"/>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E1C7A"/>
    <w:rsid w:val="004E3C75"/>
    <w:rsid w:val="004E4F0B"/>
    <w:rsid w:val="004E6E9D"/>
    <w:rsid w:val="004E7989"/>
    <w:rsid w:val="004F2DE7"/>
    <w:rsid w:val="004F4786"/>
    <w:rsid w:val="004F6B56"/>
    <w:rsid w:val="0050450E"/>
    <w:rsid w:val="0050474B"/>
    <w:rsid w:val="00506AF9"/>
    <w:rsid w:val="00507DFC"/>
    <w:rsid w:val="00507EF7"/>
    <w:rsid w:val="0051418D"/>
    <w:rsid w:val="00517CE2"/>
    <w:rsid w:val="00534CD5"/>
    <w:rsid w:val="00543372"/>
    <w:rsid w:val="005465FF"/>
    <w:rsid w:val="005505D8"/>
    <w:rsid w:val="005546E3"/>
    <w:rsid w:val="005629D3"/>
    <w:rsid w:val="00566AB3"/>
    <w:rsid w:val="00570EEB"/>
    <w:rsid w:val="0057587E"/>
    <w:rsid w:val="00580812"/>
    <w:rsid w:val="00581453"/>
    <w:rsid w:val="00582E9D"/>
    <w:rsid w:val="00582F46"/>
    <w:rsid w:val="005837D3"/>
    <w:rsid w:val="00583CE3"/>
    <w:rsid w:val="00584038"/>
    <w:rsid w:val="005A406C"/>
    <w:rsid w:val="005A5909"/>
    <w:rsid w:val="005B0147"/>
    <w:rsid w:val="005B1A64"/>
    <w:rsid w:val="005B4BCB"/>
    <w:rsid w:val="005B6D56"/>
    <w:rsid w:val="005B757E"/>
    <w:rsid w:val="005C1D36"/>
    <w:rsid w:val="005C49C8"/>
    <w:rsid w:val="005C6399"/>
    <w:rsid w:val="005D17A7"/>
    <w:rsid w:val="005D5244"/>
    <w:rsid w:val="005E19EC"/>
    <w:rsid w:val="005E2F4C"/>
    <w:rsid w:val="005F4379"/>
    <w:rsid w:val="005F6553"/>
    <w:rsid w:val="005F72A5"/>
    <w:rsid w:val="00602093"/>
    <w:rsid w:val="006060EF"/>
    <w:rsid w:val="00611362"/>
    <w:rsid w:val="0061153E"/>
    <w:rsid w:val="0061165B"/>
    <w:rsid w:val="006165E6"/>
    <w:rsid w:val="0062166B"/>
    <w:rsid w:val="00625364"/>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768A"/>
    <w:rsid w:val="0070393F"/>
    <w:rsid w:val="00703E71"/>
    <w:rsid w:val="00715006"/>
    <w:rsid w:val="00717E8B"/>
    <w:rsid w:val="00725D3C"/>
    <w:rsid w:val="00726870"/>
    <w:rsid w:val="00734FD8"/>
    <w:rsid w:val="00737B71"/>
    <w:rsid w:val="0076155A"/>
    <w:rsid w:val="00764333"/>
    <w:rsid w:val="0077598A"/>
    <w:rsid w:val="00784767"/>
    <w:rsid w:val="00794E37"/>
    <w:rsid w:val="00796325"/>
    <w:rsid w:val="007A561A"/>
    <w:rsid w:val="007C0630"/>
    <w:rsid w:val="007C083B"/>
    <w:rsid w:val="007C3B2C"/>
    <w:rsid w:val="007D2365"/>
    <w:rsid w:val="007E2CE1"/>
    <w:rsid w:val="007F2691"/>
    <w:rsid w:val="007F61CF"/>
    <w:rsid w:val="0080264C"/>
    <w:rsid w:val="008035B7"/>
    <w:rsid w:val="00803600"/>
    <w:rsid w:val="00803A21"/>
    <w:rsid w:val="008109E5"/>
    <w:rsid w:val="008165A3"/>
    <w:rsid w:val="0082257B"/>
    <w:rsid w:val="00824BB4"/>
    <w:rsid w:val="008276A8"/>
    <w:rsid w:val="0083226F"/>
    <w:rsid w:val="00834358"/>
    <w:rsid w:val="00842C71"/>
    <w:rsid w:val="00847AD2"/>
    <w:rsid w:val="008507A4"/>
    <w:rsid w:val="00857924"/>
    <w:rsid w:val="00857975"/>
    <w:rsid w:val="0086054F"/>
    <w:rsid w:val="00862CC5"/>
    <w:rsid w:val="008643A1"/>
    <w:rsid w:val="008667CF"/>
    <w:rsid w:val="00872C56"/>
    <w:rsid w:val="00873754"/>
    <w:rsid w:val="0087540E"/>
    <w:rsid w:val="008812D7"/>
    <w:rsid w:val="00883AA0"/>
    <w:rsid w:val="008846E0"/>
    <w:rsid w:val="008A1084"/>
    <w:rsid w:val="008A1B23"/>
    <w:rsid w:val="008A2DBA"/>
    <w:rsid w:val="008B3DD2"/>
    <w:rsid w:val="008D16E7"/>
    <w:rsid w:val="008D1F87"/>
    <w:rsid w:val="008F0F14"/>
    <w:rsid w:val="008F5F30"/>
    <w:rsid w:val="00900E3F"/>
    <w:rsid w:val="00905F2D"/>
    <w:rsid w:val="00910192"/>
    <w:rsid w:val="00912CD6"/>
    <w:rsid w:val="00915EE2"/>
    <w:rsid w:val="009208E9"/>
    <w:rsid w:val="00921E26"/>
    <w:rsid w:val="00922CD4"/>
    <w:rsid w:val="0092330A"/>
    <w:rsid w:val="00926697"/>
    <w:rsid w:val="00942458"/>
    <w:rsid w:val="0094303A"/>
    <w:rsid w:val="0094470B"/>
    <w:rsid w:val="00955FA3"/>
    <w:rsid w:val="009730B5"/>
    <w:rsid w:val="00987613"/>
    <w:rsid w:val="00992ECB"/>
    <w:rsid w:val="009A2907"/>
    <w:rsid w:val="009A32BB"/>
    <w:rsid w:val="009A4E83"/>
    <w:rsid w:val="009A7A0E"/>
    <w:rsid w:val="009B4840"/>
    <w:rsid w:val="009B53A2"/>
    <w:rsid w:val="009B721E"/>
    <w:rsid w:val="009C53A1"/>
    <w:rsid w:val="009C62C1"/>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51AF7"/>
    <w:rsid w:val="00B52C74"/>
    <w:rsid w:val="00B53294"/>
    <w:rsid w:val="00B53CA3"/>
    <w:rsid w:val="00B6050D"/>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C2189E"/>
    <w:rsid w:val="00C23696"/>
    <w:rsid w:val="00C246EE"/>
    <w:rsid w:val="00C256F2"/>
    <w:rsid w:val="00C44A63"/>
    <w:rsid w:val="00C4550E"/>
    <w:rsid w:val="00C51B59"/>
    <w:rsid w:val="00C54394"/>
    <w:rsid w:val="00C611F4"/>
    <w:rsid w:val="00C6492E"/>
    <w:rsid w:val="00C903A3"/>
    <w:rsid w:val="00C9580C"/>
    <w:rsid w:val="00CA292C"/>
    <w:rsid w:val="00CA55C7"/>
    <w:rsid w:val="00CB7848"/>
    <w:rsid w:val="00CC4294"/>
    <w:rsid w:val="00CE29AE"/>
    <w:rsid w:val="00CE35F7"/>
    <w:rsid w:val="00CF2794"/>
    <w:rsid w:val="00D02C6B"/>
    <w:rsid w:val="00D04358"/>
    <w:rsid w:val="00D0738E"/>
    <w:rsid w:val="00D07EFB"/>
    <w:rsid w:val="00D13915"/>
    <w:rsid w:val="00D163AA"/>
    <w:rsid w:val="00D2074B"/>
    <w:rsid w:val="00D20E7A"/>
    <w:rsid w:val="00D239E5"/>
    <w:rsid w:val="00D23D1D"/>
    <w:rsid w:val="00D25414"/>
    <w:rsid w:val="00D34EB0"/>
    <w:rsid w:val="00D35FC3"/>
    <w:rsid w:val="00D3751B"/>
    <w:rsid w:val="00D37F9C"/>
    <w:rsid w:val="00D47192"/>
    <w:rsid w:val="00D526F1"/>
    <w:rsid w:val="00D6430E"/>
    <w:rsid w:val="00D70762"/>
    <w:rsid w:val="00D86582"/>
    <w:rsid w:val="00DA650F"/>
    <w:rsid w:val="00DB6518"/>
    <w:rsid w:val="00DC47E9"/>
    <w:rsid w:val="00DC5055"/>
    <w:rsid w:val="00DC535B"/>
    <w:rsid w:val="00DD371C"/>
    <w:rsid w:val="00DD3906"/>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D5E48"/>
    <w:rsid w:val="00EF2766"/>
    <w:rsid w:val="00EF341F"/>
    <w:rsid w:val="00EF42D4"/>
    <w:rsid w:val="00EF616A"/>
    <w:rsid w:val="00EF7E9C"/>
    <w:rsid w:val="00F007F5"/>
    <w:rsid w:val="00F0498A"/>
    <w:rsid w:val="00F13328"/>
    <w:rsid w:val="00F23A98"/>
    <w:rsid w:val="00F246A4"/>
    <w:rsid w:val="00F27D0E"/>
    <w:rsid w:val="00F34BB5"/>
    <w:rsid w:val="00F44A42"/>
    <w:rsid w:val="00F65828"/>
    <w:rsid w:val="00F65FDE"/>
    <w:rsid w:val="00F71328"/>
    <w:rsid w:val="00F72867"/>
    <w:rsid w:val="00F72BD3"/>
    <w:rsid w:val="00F75215"/>
    <w:rsid w:val="00F90AF9"/>
    <w:rsid w:val="00F92F42"/>
    <w:rsid w:val="00FA1A3B"/>
    <w:rsid w:val="00FA6582"/>
    <w:rsid w:val="00FB7B21"/>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DAC5E-61DA-47F4-86B9-B25332C49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Pages>
  <Words>15937</Words>
  <Characters>90846</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bradcard</cp:lastModifiedBy>
  <cp:revision>56</cp:revision>
  <dcterms:created xsi:type="dcterms:W3CDTF">2018-10-22T12:42:00Z</dcterms:created>
  <dcterms:modified xsi:type="dcterms:W3CDTF">2018-11-02T02:16:00Z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