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BF86F"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An Empiricist’s Guide </w:t>
      </w:r>
      <w:proofErr w:type="gramStart"/>
      <w:r w:rsidRPr="00B0403D">
        <w:rPr>
          <w:rFonts w:ascii="Times New Roman" w:hAnsi="Times New Roman" w:cs="Times New Roman"/>
          <w:sz w:val="24"/>
          <w:szCs w:val="24"/>
        </w:rPr>
        <w:t>To</w:t>
      </w:r>
      <w:proofErr w:type="gramEnd"/>
      <w:r w:rsidRPr="00B0403D">
        <w:rPr>
          <w:rFonts w:ascii="Times New Roman" w:hAnsi="Times New Roman" w:cs="Times New Roman"/>
          <w:sz w:val="24"/>
          <w:szCs w:val="24"/>
        </w:rPr>
        <w:t xml:space="preserve"> Modern Coexistence Theory </w:t>
      </w: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46C3931C" w14:textId="091A32B1" w:rsidR="004044A2" w:rsidRPr="004E6E9D" w:rsidRDefault="00BA1AEB" w:rsidP="00B0403D">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I</w:t>
      </w:r>
      <w:r w:rsidR="00794E37" w:rsidRPr="004E6E9D">
        <w:rPr>
          <w:rFonts w:ascii="Times New Roman" w:hAnsi="Times New Roman" w:cs="Times New Roman"/>
          <w:b/>
          <w:sz w:val="24"/>
          <w:szCs w:val="24"/>
        </w:rPr>
        <w:t xml:space="preserve">ntroduction </w:t>
      </w:r>
    </w:p>
    <w:p w14:paraId="1785CEF0" w14:textId="66D59899" w:rsidR="00B6050D" w:rsidRDefault="00350690"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Why we care about species coexistence…</w:t>
      </w:r>
    </w:p>
    <w:p w14:paraId="57EF6646" w14:textId="4F840A23"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Big-picture of why MCT is the best tool we have for evaluating coexistence of species.</w:t>
      </w:r>
    </w:p>
    <w:p w14:paraId="163361C0"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Multiple methods have been proposed for evaluating the potential for coexistence among species using empirical data. Although each of these methods is designed to evaluate Chesson’s inequality criterion, it remains unclear 1) whether these methods are functionally equivalent and 2) which methods are most appropriate for a given study system.</w:t>
      </w:r>
    </w:p>
    <w:p w14:paraId="4695D850" w14:textId="77777777" w:rsidR="00E04F80" w:rsidRDefault="00794E37" w:rsidP="00E04F80">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We compare five different methods that have been proposed for evaluating coexistence and ask ….</w:t>
      </w:r>
    </w:p>
    <w:p w14:paraId="3C6C549C" w14:textId="085525EC" w:rsidR="00FB7B21" w:rsidRDefault="00FB7B21" w:rsidP="00FB7B21">
      <w:pPr>
        <w:pStyle w:val="Normal1"/>
        <w:numPr>
          <w:ilvl w:val="0"/>
          <w:numId w:val="1"/>
        </w:numPr>
        <w:spacing w:line="360" w:lineRule="auto"/>
        <w:contextualSpacing w:val="0"/>
        <w:rPr>
          <w:rFonts w:ascii="Times New Roman" w:hAnsi="Times New Roman" w:cs="Times New Roman"/>
          <w:sz w:val="24"/>
          <w:szCs w:val="24"/>
        </w:rPr>
      </w:pPr>
      <w:r>
        <w:rPr>
          <w:rFonts w:ascii="Times New Roman" w:hAnsi="Times New Roman" w:cs="Times New Roman"/>
          <w:sz w:val="24"/>
          <w:szCs w:val="24"/>
        </w:rPr>
        <w:t xml:space="preserve">Should mention it is empiricists’ guide for fluctuation independent mechanisms of the modern coexistence theory. Fluctuation independent means that species does not require </w:t>
      </w:r>
      <w:r w:rsidRPr="000D69FA">
        <w:rPr>
          <w:rFonts w:ascii="Times New Roman" w:hAnsi="Times New Roman" w:cs="Times New Roman"/>
          <w:sz w:val="24"/>
          <w:szCs w:val="24"/>
        </w:rPr>
        <w:t>fluctuations over time either in population densities or environmental factors</w:t>
      </w:r>
      <w:r>
        <w:rPr>
          <w:rFonts w:ascii="Times New Roman" w:hAnsi="Times New Roman" w:cs="Times New Roman"/>
          <w:sz w:val="24"/>
          <w:szCs w:val="24"/>
        </w:rPr>
        <w:t xml:space="preserve"> </w:t>
      </w:r>
      <w:r w:rsidRPr="000D69FA">
        <w:rPr>
          <w:rFonts w:ascii="Times New Roman" w:hAnsi="Times New Roman" w:cs="Times New Roman"/>
          <w:sz w:val="24"/>
          <w:szCs w:val="24"/>
        </w:rPr>
        <w:t xml:space="preserve">for their </w:t>
      </w:r>
      <w:r>
        <w:rPr>
          <w:rFonts w:ascii="Times New Roman" w:hAnsi="Times New Roman" w:cs="Times New Roman"/>
          <w:sz w:val="24"/>
          <w:szCs w:val="24"/>
        </w:rPr>
        <w:t xml:space="preserve">coexistence. </w:t>
      </w:r>
      <w:r w:rsidR="00D35FC3">
        <w:rPr>
          <w:rFonts w:ascii="Times New Roman" w:hAnsi="Times New Roman" w:cs="Times New Roman"/>
          <w:sz w:val="24"/>
          <w:szCs w:val="24"/>
        </w:rPr>
        <w:t>The</w:t>
      </w:r>
      <w:r w:rsidRPr="00F13328">
        <w:rPr>
          <w:rFonts w:ascii="Times New Roman" w:hAnsi="Times New Roman" w:cs="Times New Roman"/>
          <w:sz w:val="24"/>
          <w:szCs w:val="24"/>
        </w:rPr>
        <w:t xml:space="preserve"> five methods we reviewed here should be used to predict coexistence when time or space induced </w:t>
      </w:r>
      <w:r>
        <w:rPr>
          <w:rFonts w:ascii="Times New Roman" w:hAnsi="Times New Roman" w:cs="Times New Roman"/>
          <w:sz w:val="24"/>
          <w:szCs w:val="24"/>
        </w:rPr>
        <w:t>environment fluctuation</w:t>
      </w:r>
      <w:r w:rsidR="00D35FC3">
        <w:rPr>
          <w:rFonts w:ascii="Times New Roman" w:hAnsi="Times New Roman" w:cs="Times New Roman"/>
          <w:sz w:val="24"/>
          <w:szCs w:val="24"/>
        </w:rPr>
        <w:t>s are ne</w:t>
      </w:r>
      <w:r>
        <w:rPr>
          <w:rFonts w:ascii="Times New Roman" w:hAnsi="Times New Roman" w:cs="Times New Roman"/>
          <w:sz w:val="24"/>
          <w:szCs w:val="24"/>
        </w:rPr>
        <w:t xml:space="preserve">gligible </w:t>
      </w:r>
      <w:r w:rsidR="00D35FC3">
        <w:rPr>
          <w:rFonts w:ascii="Times New Roman" w:hAnsi="Times New Roman" w:cs="Times New Roman"/>
          <w:sz w:val="24"/>
          <w:szCs w:val="24"/>
        </w:rPr>
        <w:t>in mediating species</w:t>
      </w:r>
      <w:r>
        <w:rPr>
          <w:rFonts w:ascii="Times New Roman" w:hAnsi="Times New Roman" w:cs="Times New Roman"/>
          <w:sz w:val="24"/>
          <w:szCs w:val="24"/>
        </w:rPr>
        <w:t xml:space="preserve">’ </w:t>
      </w:r>
      <w:r w:rsidR="00D35FC3">
        <w:rPr>
          <w:rFonts w:ascii="Times New Roman" w:hAnsi="Times New Roman" w:cs="Times New Roman"/>
          <w:sz w:val="24"/>
          <w:szCs w:val="24"/>
        </w:rPr>
        <w:t>coexistence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"10.1006/TPBI.1994.1013", "ISSN" : "0040-5809",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"6", "1" ] ] }, "page" : "227-276", "publisher" : "Academic Press", "title" : "Multispecies Competition in Variable Environments", "type" : "article-journal", "volume" : "45" }, "uris" : [ "http://www.mendeley.com/documents/?uuid=c0515738-f3ba-3b63-97b6-cd7b772683c1" ] }, { "id" : "ITEM-2", "itemData" : { "DOI" : "10.1002/ecm.1302", "ISSN" : "0012-9615", "abstract" : "We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growth\u2010density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 "author" : [ { "dropping-particle" : "", "family" : "Barab\u00e1s", "given" : "Gy\u00f6rgy", "non-dropping-particle" : "", "parse-names" : false, "suffix" : "" }, { "dropping-particle" : "", "family" : "D'Andrea", "given" : "Rafael", "non-dropping-particle" : "", "parse-names" : false, "suffix" : "" }, { "dropping-particle" : "", "family" : "Stump", "given" : "Simon Maccracken", "non-dropping-particle" : "", "parse-names" : false, "suffix" : "" } ], "container-title" : "Ecological Monographs", "id" : "ITEM-2", "issue" : "3", "issued" : { "date-parts" : [ [ "2018" ] ] }, "page" : "277-303", "publisher" : "Wiley Online Library", "title" : "Chesson's coexistence theory", "type" : "article-journal", "volume" : "88" }, "uris" : [ "http://www.mendeley.com/documents/?uuid=bc85d94b-6367-4bd6-8a44-e98851238d98" ] } ], "mendeley" : { "formattedCitation" : "(Chesson 1994, Barab\u00e1s et al. 2018)", "plainTextFormattedCitation" : "(Chesson 1994, Barab\u00e1s et al. 2018)", "previouslyFormattedCitation" : "(Chesson 1994, Barab\u00e1s et al. 2018)" }, "properties" : { "noteIndex" : 0 }, "schema" : "https://github.com/citation-style-language/schema/raw/master/csl-citation.json" }</w:instrText>
      </w:r>
      <w:r>
        <w:rPr>
          <w:rFonts w:ascii="Times New Roman" w:hAnsi="Times New Roman" w:cs="Times New Roman"/>
          <w:sz w:val="24"/>
          <w:szCs w:val="24"/>
        </w:rPr>
        <w:fldChar w:fldCharType="separate"/>
      </w:r>
      <w:r w:rsidRPr="00294556">
        <w:rPr>
          <w:rFonts w:ascii="Times New Roman" w:hAnsi="Times New Roman" w:cs="Times New Roman"/>
          <w:noProof/>
          <w:sz w:val="24"/>
          <w:szCs w:val="24"/>
        </w:rPr>
        <w:t>(Chesson 1994, Barabás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In other word, this means the methods here are calculating the first order approximation of invasion growth rate of the focal species, which is the key metric leading to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criteria.    </w:t>
      </w:r>
    </w:p>
    <w:p w14:paraId="3196A3FB" w14:textId="77777777" w:rsidR="00E04F80" w:rsidRPr="00B0403D" w:rsidRDefault="00E04F80" w:rsidP="00E04F80">
      <w:pPr>
        <w:pStyle w:val="Normal1"/>
        <w:spacing w:line="360" w:lineRule="auto"/>
        <w:ind w:left="720"/>
        <w:rPr>
          <w:rFonts w:ascii="Times New Roman" w:hAnsi="Times New Roman" w:cs="Times New Roman"/>
          <w:sz w:val="24"/>
          <w:szCs w:val="24"/>
        </w:rPr>
      </w:pP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2A0ACDE8" w:rsidR="004044A2" w:rsidRPr="004E6E9D" w:rsidRDefault="00D86582" w:rsidP="00D86582">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Describing the theoretical background for the five commonly used empirical methods</w:t>
      </w:r>
    </w:p>
    <w:p w14:paraId="6B3C4219" w14:textId="020384F5" w:rsidR="00B73CE7" w:rsidRDefault="00D86582" w:rsidP="00DF153E">
      <w:pPr>
        <w:pStyle w:val="Normal1"/>
        <w:spacing w:line="360" w:lineRule="auto"/>
        <w:ind w:left="360" w:firstLine="450"/>
        <w:rPr>
          <w:rFonts w:ascii="Times New Roman" w:hAnsi="Times New Roman" w:cs="Times New Roman"/>
          <w:sz w:val="24"/>
          <w:szCs w:val="24"/>
        </w:rPr>
      </w:pPr>
      <w:r>
        <w:rPr>
          <w:rFonts w:ascii="Times New Roman" w:hAnsi="Times New Roman" w:cs="Times New Roman"/>
          <w:sz w:val="24"/>
          <w:szCs w:val="24"/>
        </w:rPr>
        <w:t xml:space="preserve">The </w:t>
      </w:r>
      <w:r w:rsidR="0029101D">
        <w:rPr>
          <w:rFonts w:ascii="Times New Roman" w:hAnsi="Times New Roman" w:cs="Times New Roman"/>
          <w:sz w:val="24"/>
          <w:szCs w:val="24"/>
        </w:rPr>
        <w:t xml:space="preserve">frequency independent part of the </w:t>
      </w:r>
      <w:r>
        <w:rPr>
          <w:rFonts w:ascii="Times New Roman" w:hAnsi="Times New Roman" w:cs="Times New Roman"/>
          <w:sz w:val="24"/>
          <w:szCs w:val="24"/>
        </w:rPr>
        <w:t>modern coexistence framework is funded on Chesson’s key insight</w:t>
      </w:r>
      <w:r>
        <w:rPr>
          <w:rFonts w:ascii="Times New Roman" w:hAnsi="Times New Roman" w:cs="Times New Roman" w:hint="eastAsia"/>
          <w:sz w:val="24"/>
          <w:szCs w:val="24"/>
          <w:lang w:eastAsia="zh-TW"/>
        </w:rPr>
        <w:t xml:space="preserve"> t</w:t>
      </w:r>
      <w:r>
        <w:rPr>
          <w:rFonts w:ascii="Times New Roman" w:hAnsi="Times New Roman" w:cs="Times New Roman"/>
          <w:sz w:val="24"/>
          <w:szCs w:val="24"/>
          <w:lang w:eastAsia="zh-TW"/>
        </w:rPr>
        <w:t xml:space="preserve">oward the mutual </w:t>
      </w:r>
      <w:proofErr w:type="spellStart"/>
      <w:r>
        <w:rPr>
          <w:rFonts w:ascii="Times New Roman" w:hAnsi="Times New Roman" w:cs="Times New Roman"/>
          <w:sz w:val="24"/>
          <w:szCs w:val="24"/>
          <w:lang w:eastAsia="zh-TW"/>
        </w:rPr>
        <w:t>invasibility</w:t>
      </w:r>
      <w:proofErr w:type="spellEnd"/>
      <w:r>
        <w:rPr>
          <w:rFonts w:ascii="Times New Roman" w:hAnsi="Times New Roman" w:cs="Times New Roman"/>
          <w:sz w:val="24"/>
          <w:szCs w:val="24"/>
          <w:lang w:eastAsia="zh-TW"/>
        </w:rPr>
        <w:t xml:space="preserve"> criteri</w:t>
      </w:r>
      <w:r w:rsidR="00656FEF">
        <w:rPr>
          <w:rFonts w:ascii="Times New Roman" w:hAnsi="Times New Roman" w:cs="Times New Roman"/>
          <w:sz w:val="24"/>
          <w:szCs w:val="24"/>
          <w:lang w:eastAsia="zh-TW"/>
        </w:rPr>
        <w:t>um</w:t>
      </w:r>
      <w:r>
        <w:rPr>
          <w:rFonts w:ascii="Times New Roman" w:hAnsi="Times New Roman" w:cs="Times New Roman"/>
          <w:sz w:val="24"/>
          <w:szCs w:val="24"/>
          <w:lang w:eastAsia="zh-TW"/>
        </w:rPr>
        <w:t xml:space="preserve">. The mutual </w:t>
      </w:r>
      <w:proofErr w:type="spellStart"/>
      <w:r>
        <w:rPr>
          <w:rFonts w:ascii="Times New Roman" w:hAnsi="Times New Roman" w:cs="Times New Roman"/>
          <w:sz w:val="24"/>
          <w:szCs w:val="24"/>
          <w:lang w:eastAsia="zh-TW"/>
        </w:rPr>
        <w:t>invasibility</w:t>
      </w:r>
      <w:proofErr w:type="spellEnd"/>
      <w:r>
        <w:rPr>
          <w:rFonts w:ascii="Times New Roman" w:hAnsi="Times New Roman" w:cs="Times New Roman"/>
          <w:sz w:val="24"/>
          <w:szCs w:val="24"/>
          <w:lang w:eastAsia="zh-TW"/>
        </w:rPr>
        <w:t xml:space="preserve"> criteri</w:t>
      </w:r>
      <w:r w:rsidR="00656FEF">
        <w:rPr>
          <w:rFonts w:ascii="Times New Roman" w:hAnsi="Times New Roman" w:cs="Times New Roman"/>
          <w:sz w:val="24"/>
          <w:szCs w:val="24"/>
          <w:lang w:eastAsia="zh-TW"/>
        </w:rPr>
        <w:t>um</w:t>
      </w:r>
      <w:r>
        <w:rPr>
          <w:rFonts w:ascii="Times New Roman" w:hAnsi="Times New Roman" w:cs="Times New Roman"/>
          <w:sz w:val="24"/>
          <w:szCs w:val="24"/>
          <w:lang w:eastAsia="zh-TW"/>
        </w:rPr>
        <w:t xml:space="preserve"> means, f</w:t>
      </w:r>
      <w:r w:rsidRPr="00B0403D">
        <w:rPr>
          <w:rFonts w:ascii="Times New Roman" w:hAnsi="Times New Roman" w:cs="Times New Roman"/>
          <w:sz w:val="24"/>
          <w:szCs w:val="24"/>
        </w:rPr>
        <w:t xml:space="preserve">or 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to stably coexist</w:t>
      </w:r>
      <w:r w:rsidR="00EF616A">
        <w:rPr>
          <w:rFonts w:ascii="Times New Roman" w:hAnsi="Times New Roman" w:cs="Times New Roman"/>
          <w:sz w:val="24"/>
          <w:szCs w:val="24"/>
        </w:rPr>
        <w:t xml:space="preserve"> each of them must be able to invade the carrying capacity state of other one from rare. In other word, when </w:t>
      </w:r>
      <w:r w:rsidRPr="00B0403D">
        <w:rPr>
          <w:rFonts w:ascii="Times New Roman" w:hAnsi="Times New Roman" w:cs="Times New Roman"/>
          <w:sz w:val="24"/>
          <w:szCs w:val="24"/>
        </w:rPr>
        <w:t xml:space="preserve">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w:t>
      </w:r>
      <w:r w:rsidR="00EF616A">
        <w:rPr>
          <w:rFonts w:ascii="Times New Roman" w:hAnsi="Times New Roman" w:cs="Times New Roman"/>
          <w:sz w:val="24"/>
          <w:szCs w:val="24"/>
        </w:rPr>
        <w:t>is</w:t>
      </w:r>
      <w:r w:rsidRPr="00B0403D">
        <w:rPr>
          <w:rFonts w:ascii="Times New Roman" w:hAnsi="Times New Roman" w:cs="Times New Roman"/>
          <w:sz w:val="24"/>
          <w:szCs w:val="24"/>
        </w:rPr>
        <w:t xml:space="preserve"> met, both species</w:t>
      </w:r>
      <w:r w:rsidR="00EF616A">
        <w:rPr>
          <w:rFonts w:ascii="Times New Roman" w:hAnsi="Times New Roman" w:cs="Times New Roman"/>
          <w:sz w:val="24"/>
          <w:szCs w:val="24"/>
        </w:rPr>
        <w:t xml:space="preserve"> </w:t>
      </w:r>
      <w:r w:rsidRPr="00B0403D">
        <w:rPr>
          <w:rFonts w:ascii="Times New Roman" w:hAnsi="Times New Roman" w:cs="Times New Roman"/>
          <w:sz w:val="24"/>
          <w:szCs w:val="24"/>
        </w:rPr>
        <w:t>have positive invasion growth rate</w:t>
      </w:r>
      <w:r w:rsidR="00EF616A">
        <w:rPr>
          <w:rFonts w:ascii="Times New Roman" w:hAnsi="Times New Roman" w:cs="Times New Roman"/>
          <w:sz w:val="24"/>
          <w:szCs w:val="24"/>
        </w:rPr>
        <w:t xml:space="preserve">. </w:t>
      </w:r>
      <w:r w:rsidR="00625364">
        <w:rPr>
          <w:rFonts w:ascii="Times New Roman" w:hAnsi="Times New Roman" w:cs="Times New Roman"/>
          <w:sz w:val="24"/>
          <w:szCs w:val="24"/>
        </w:rPr>
        <w:t xml:space="preserve">To have positive invasion growth rate, the species must </w:t>
      </w:r>
      <w:r w:rsidR="00EC57D9">
        <w:rPr>
          <w:rFonts w:ascii="Times New Roman" w:hAnsi="Times New Roman" w:cs="Times New Roman"/>
          <w:sz w:val="24"/>
          <w:szCs w:val="24"/>
        </w:rPr>
        <w:t xml:space="preserve">limit themselves more than they limit their competitor, i.e. </w:t>
      </w:r>
      <w:r w:rsidR="00B73CE7" w:rsidRPr="00B73CE7">
        <w:rPr>
          <w:rFonts w:ascii="Times New Roman" w:hAnsi="Times New Roman" w:cs="Times New Roman" w:hint="eastAsia"/>
          <w:i/>
          <w:sz w:val="24"/>
          <w:szCs w:val="24"/>
          <w:lang w:eastAsia="zh-TW"/>
        </w:rPr>
        <w:t>p</w:t>
      </w:r>
      <w:r w:rsidR="00B73CE7" w:rsidRPr="00B73CE7">
        <w:rPr>
          <w:rFonts w:ascii="Times New Roman" w:hAnsi="Times New Roman" w:cs="Times New Roman"/>
          <w:i/>
          <w:sz w:val="24"/>
          <w:szCs w:val="24"/>
          <w:lang w:eastAsia="zh-TW"/>
        </w:rPr>
        <w:t>er capita</w:t>
      </w:r>
      <w:r w:rsidR="00B73CE7">
        <w:rPr>
          <w:rFonts w:ascii="Times New Roman" w:hAnsi="Times New Roman" w:cs="Times New Roman"/>
          <w:sz w:val="24"/>
          <w:szCs w:val="24"/>
          <w:lang w:eastAsia="zh-TW"/>
        </w:rPr>
        <w:t xml:space="preserve"> </w:t>
      </w:r>
      <w:r w:rsidR="00EC57D9">
        <w:rPr>
          <w:rFonts w:ascii="Times New Roman" w:hAnsi="Times New Roman" w:cs="Times New Roman"/>
          <w:sz w:val="24"/>
          <w:szCs w:val="24"/>
        </w:rPr>
        <w:t>intra-specific competition coefficient</w:t>
      </w:r>
      <w:r w:rsidR="00B73CE7">
        <w:rPr>
          <w:rFonts w:ascii="Times New Roman" w:hAnsi="Times New Roman" w:cs="Times New Roman"/>
          <w:sz w:val="24"/>
          <w:szCs w:val="24"/>
        </w:rPr>
        <w:t>s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w:t>
      </w:r>
      <w:r w:rsidR="00B73CE7">
        <w:rPr>
          <w:rFonts w:ascii="Times New Roman" w:hAnsi="Times New Roman" w:cs="Times New Roman" w:hint="eastAsia"/>
          <w:i/>
          <w:sz w:val="24"/>
          <w:szCs w:val="24"/>
          <w:vertAlign w:val="subscript"/>
          <w:lang w:eastAsia="zh-TW"/>
        </w:rPr>
        <w:t>i</w:t>
      </w:r>
      <w:r w:rsidR="00B73CE7" w:rsidRPr="00B73CE7">
        <w:rPr>
          <w:rFonts w:ascii="Times New Roman" w:hAnsi="Times New Roman" w:cs="Times New Roman"/>
          <w:sz w:val="24"/>
          <w:szCs w:val="24"/>
          <w:lang w:eastAsia="zh-TW"/>
        </w:rPr>
        <w:t xml:space="preserve"> or </w:t>
      </w:r>
      <w:r w:rsidR="00B73CE7" w:rsidRPr="005B0147">
        <w:rPr>
          <w:rFonts w:ascii="Times New Roman" w:hAnsi="Times New Roman" w:cs="Times New Roman"/>
          <w:i/>
          <w:sz w:val="24"/>
          <w:szCs w:val="24"/>
        </w:rPr>
        <w:t>α</w:t>
      </w:r>
      <w:proofErr w:type="spellStart"/>
      <w:r w:rsidR="00B73CE7">
        <w:rPr>
          <w:rFonts w:ascii="Times New Roman" w:hAnsi="Times New Roman" w:cs="Times New Roman"/>
          <w:i/>
          <w:sz w:val="24"/>
          <w:szCs w:val="24"/>
          <w:vertAlign w:val="subscript"/>
        </w:rPr>
        <w:t>jj</w:t>
      </w:r>
      <w:proofErr w:type="spellEnd"/>
      <w:r w:rsidR="00B73CE7" w:rsidRPr="00B73CE7">
        <w:rPr>
          <w:rFonts w:ascii="Times New Roman" w:hAnsi="Times New Roman" w:cs="Times New Roman"/>
          <w:sz w:val="24"/>
          <w:szCs w:val="24"/>
        </w:rPr>
        <w:t>)</w:t>
      </w:r>
      <w:r w:rsidR="00B73CE7">
        <w:rPr>
          <w:rFonts w:ascii="Times New Roman" w:hAnsi="Times New Roman" w:cs="Times New Roman"/>
          <w:sz w:val="24"/>
          <w:szCs w:val="24"/>
        </w:rPr>
        <w:t xml:space="preserve"> </w:t>
      </w:r>
      <w:r w:rsidR="00EC57D9">
        <w:rPr>
          <w:rFonts w:ascii="Times New Roman" w:hAnsi="Times New Roman" w:cs="Times New Roman"/>
          <w:sz w:val="24"/>
          <w:szCs w:val="24"/>
        </w:rPr>
        <w:t xml:space="preserve">must be greater than </w:t>
      </w:r>
      <w:r w:rsidR="00B73CE7" w:rsidRPr="00B73CE7">
        <w:rPr>
          <w:rFonts w:ascii="Times New Roman" w:hAnsi="Times New Roman" w:cs="Times New Roman"/>
          <w:i/>
          <w:sz w:val="24"/>
          <w:szCs w:val="24"/>
        </w:rPr>
        <w:t>per capita</w:t>
      </w:r>
      <w:r w:rsidR="00B73CE7">
        <w:rPr>
          <w:rFonts w:ascii="Times New Roman" w:hAnsi="Times New Roman" w:cs="Times New Roman"/>
          <w:sz w:val="24"/>
          <w:szCs w:val="24"/>
        </w:rPr>
        <w:t xml:space="preserve"> </w:t>
      </w:r>
      <w:r w:rsidR="00EC57D9">
        <w:rPr>
          <w:rFonts w:ascii="Times New Roman" w:hAnsi="Times New Roman" w:cs="Times New Roman"/>
          <w:sz w:val="24"/>
          <w:szCs w:val="24"/>
        </w:rPr>
        <w:t>inter-specific competition coefficien</w:t>
      </w:r>
      <w:r w:rsidR="00B73CE7">
        <w:rPr>
          <w:rFonts w:ascii="Times New Roman" w:hAnsi="Times New Roman" w:cs="Times New Roman" w:hint="eastAsia"/>
          <w:sz w:val="24"/>
          <w:szCs w:val="24"/>
          <w:lang w:eastAsia="zh-TW"/>
        </w:rPr>
        <w:t>t</w:t>
      </w:r>
      <w:r w:rsidR="00B73CE7">
        <w:rPr>
          <w:rFonts w:ascii="Times New Roman" w:hAnsi="Times New Roman" w:cs="Times New Roman"/>
          <w:sz w:val="24"/>
          <w:szCs w:val="24"/>
          <w:lang w:eastAsia="zh-TW"/>
        </w:rPr>
        <w:t xml:space="preserve"> </w:t>
      </w:r>
      <w:r w:rsidR="00B73CE7">
        <w:rPr>
          <w:rFonts w:ascii="Times New Roman" w:hAnsi="Times New Roman" w:cs="Times New Roman"/>
          <w:sz w:val="24"/>
          <w:szCs w:val="24"/>
        </w:rPr>
        <w:t>(</w:t>
      </w:r>
      <w:r w:rsidR="00B73CE7" w:rsidRPr="005B0147">
        <w:rPr>
          <w:rFonts w:ascii="Times New Roman" w:hAnsi="Times New Roman" w:cs="Times New Roman"/>
          <w:i/>
          <w:sz w:val="24"/>
          <w:szCs w:val="24"/>
        </w:rPr>
        <w:t>α</w:t>
      </w:r>
      <w:proofErr w:type="spellStart"/>
      <w:r w:rsidR="00B73CE7" w:rsidRPr="005B0147">
        <w:rPr>
          <w:rFonts w:ascii="Times New Roman" w:hAnsi="Times New Roman" w:cs="Times New Roman"/>
          <w:i/>
          <w:sz w:val="24"/>
          <w:szCs w:val="24"/>
          <w:vertAlign w:val="subscript"/>
        </w:rPr>
        <w:t>i</w:t>
      </w:r>
      <w:r w:rsidR="00B73CE7">
        <w:rPr>
          <w:rFonts w:ascii="Times New Roman" w:hAnsi="Times New Roman" w:cs="Times New Roman"/>
          <w:i/>
          <w:sz w:val="24"/>
          <w:szCs w:val="24"/>
          <w:vertAlign w:val="subscript"/>
        </w:rPr>
        <w:t>j</w:t>
      </w:r>
      <w:proofErr w:type="spellEnd"/>
      <w:r w:rsidR="00B73CE7" w:rsidRPr="00B73CE7">
        <w:rPr>
          <w:rFonts w:ascii="Times New Roman" w:hAnsi="Times New Roman" w:cs="Times New Roman"/>
          <w:sz w:val="24"/>
          <w:szCs w:val="24"/>
          <w:lang w:eastAsia="zh-TW"/>
        </w:rPr>
        <w:t xml:space="preserve"> or </w:t>
      </w:r>
      <w:r w:rsidR="00B73CE7" w:rsidRPr="005B0147">
        <w:rPr>
          <w:rFonts w:ascii="Times New Roman" w:hAnsi="Times New Roman" w:cs="Times New Roman"/>
          <w:i/>
          <w:sz w:val="24"/>
          <w:szCs w:val="24"/>
        </w:rPr>
        <w:t>α</w:t>
      </w:r>
      <w:r w:rsidR="00B73CE7">
        <w:rPr>
          <w:rFonts w:ascii="Times New Roman" w:hAnsi="Times New Roman" w:cs="Times New Roman"/>
          <w:i/>
          <w:sz w:val="24"/>
          <w:szCs w:val="24"/>
          <w:vertAlign w:val="subscript"/>
        </w:rPr>
        <w:t>ji</w:t>
      </w:r>
      <w:r w:rsidR="00B73CE7" w:rsidRPr="00B73CE7">
        <w:rPr>
          <w:rFonts w:ascii="Times New Roman" w:hAnsi="Times New Roman" w:cs="Times New Roman"/>
          <w:sz w:val="24"/>
          <w:szCs w:val="24"/>
        </w:rPr>
        <w:t>)</w:t>
      </w:r>
      <w:r w:rsidR="00EC57D9">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Chesson showed that the mutual </w:t>
      </w:r>
      <w:proofErr w:type="spellStart"/>
      <w:r w:rsidR="00B73CE7" w:rsidRPr="00B0403D">
        <w:rPr>
          <w:rFonts w:ascii="Times New Roman" w:hAnsi="Times New Roman" w:cs="Times New Roman"/>
          <w:sz w:val="24"/>
          <w:szCs w:val="24"/>
        </w:rPr>
        <w:lastRenderedPageBreak/>
        <w:t>invasibility</w:t>
      </w:r>
      <w:proofErr w:type="spellEnd"/>
      <w:r w:rsidR="00B73CE7" w:rsidRPr="00B0403D">
        <w:rPr>
          <w:rFonts w:ascii="Times New Roman" w:hAnsi="Times New Roman" w:cs="Times New Roman"/>
          <w:sz w:val="24"/>
          <w:szCs w:val="24"/>
        </w:rPr>
        <w:t xml:space="preserve"> criteria i.e.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ii</w:t>
      </w:r>
      <w:r w:rsidR="00B73CE7" w:rsidRPr="00B0403D">
        <w:rPr>
          <w:rFonts w:ascii="Times New Roman" w:hAnsi="Times New Roman" w:cs="Times New Roman"/>
          <w:sz w:val="24"/>
          <w:szCs w:val="24"/>
        </w:rPr>
        <w:t xml:space="preserve"> &gt; </w:t>
      </w:r>
      <w:r w:rsidR="00B73CE7" w:rsidRPr="005B0147">
        <w:rPr>
          <w:rFonts w:ascii="Times New Roman" w:hAnsi="Times New Roman" w:cs="Times New Roman"/>
          <w:i/>
          <w:sz w:val="24"/>
          <w:szCs w:val="24"/>
        </w:rPr>
        <w:t>α</w:t>
      </w:r>
      <w:proofErr w:type="spellStart"/>
      <w:r w:rsidR="00B73CE7" w:rsidRPr="005B0147">
        <w:rPr>
          <w:rFonts w:ascii="Times New Roman" w:hAnsi="Times New Roman" w:cs="Times New Roman"/>
          <w:i/>
          <w:sz w:val="24"/>
          <w:szCs w:val="24"/>
          <w:vertAlign w:val="subscript"/>
        </w:rPr>
        <w:t>ij</w:t>
      </w:r>
      <w:proofErr w:type="spellEnd"/>
      <w:r w:rsidR="00B73CE7" w:rsidRPr="00B0403D">
        <w:rPr>
          <w:rFonts w:ascii="Times New Roman" w:hAnsi="Times New Roman" w:cs="Times New Roman"/>
          <w:sz w:val="24"/>
          <w:szCs w:val="24"/>
        </w:rPr>
        <w:t xml:space="preserve"> and </w:t>
      </w:r>
      <w:r w:rsidR="00B73CE7" w:rsidRPr="005B0147">
        <w:rPr>
          <w:rFonts w:ascii="Times New Roman" w:hAnsi="Times New Roman" w:cs="Times New Roman"/>
          <w:i/>
          <w:sz w:val="24"/>
          <w:szCs w:val="24"/>
        </w:rPr>
        <w:t>α</w:t>
      </w:r>
      <w:proofErr w:type="spellStart"/>
      <w:r w:rsidR="00B73CE7" w:rsidRPr="005B0147">
        <w:rPr>
          <w:rFonts w:ascii="Times New Roman" w:hAnsi="Times New Roman" w:cs="Times New Roman"/>
          <w:i/>
          <w:sz w:val="24"/>
          <w:szCs w:val="24"/>
          <w:vertAlign w:val="subscript"/>
        </w:rPr>
        <w:t>jj</w:t>
      </w:r>
      <w:proofErr w:type="spellEnd"/>
      <w:r w:rsidR="00B73CE7" w:rsidRPr="00B0403D">
        <w:rPr>
          <w:rFonts w:ascii="Times New Roman" w:hAnsi="Times New Roman" w:cs="Times New Roman"/>
          <w:sz w:val="24"/>
          <w:szCs w:val="24"/>
        </w:rPr>
        <w:t xml:space="preserve"> &gt;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ji</w:t>
      </w:r>
      <w:r w:rsidR="00B73CE7" w:rsidRPr="00B0403D">
        <w:rPr>
          <w:rFonts w:ascii="Times New Roman" w:hAnsi="Times New Roman" w:cs="Times New Roman"/>
          <w:sz w:val="24"/>
          <w:szCs w:val="24"/>
        </w:rPr>
        <w:t>, can be expressed in a different fashion</w:t>
      </w:r>
      <w:r w:rsidR="00DF153E">
        <w:rPr>
          <w:rFonts w:ascii="Times New Roman" w:hAnsi="Times New Roman" w:cs="Times New Roman"/>
          <w:sz w:val="24"/>
          <w:szCs w:val="24"/>
        </w:rPr>
        <w:t xml:space="preserve"> </w:t>
      </w:r>
      <w:r w:rsidR="00DF153E">
        <w:rPr>
          <w:rFonts w:ascii="Times New Roman" w:hAnsi="Times New Roman" w:cs="Times New Roman"/>
          <w:sz w:val="24"/>
          <w:szCs w:val="24"/>
        </w:rPr>
        <w:fldChar w:fldCharType="begin" w:fldLock="1"/>
      </w:r>
      <w:r w:rsidR="001C2A2C">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F153E">
        <w:rPr>
          <w:rFonts w:ascii="Times New Roman" w:hAnsi="Times New Roman" w:cs="Times New Roman"/>
          <w:sz w:val="24"/>
          <w:szCs w:val="24"/>
        </w:rPr>
        <w:fldChar w:fldCharType="separate"/>
      </w:r>
      <w:r w:rsidR="00DF153E" w:rsidRPr="00DF153E">
        <w:rPr>
          <w:rFonts w:ascii="Times New Roman" w:hAnsi="Times New Roman" w:cs="Times New Roman"/>
          <w:noProof/>
          <w:sz w:val="24"/>
          <w:szCs w:val="24"/>
        </w:rPr>
        <w:t>(Chesson 1990, 2000)</w:t>
      </w:r>
      <w:r w:rsidR="00DF153E">
        <w:rPr>
          <w:rFonts w:ascii="Times New Roman" w:hAnsi="Times New Roman" w:cs="Times New Roman"/>
          <w:sz w:val="24"/>
          <w:szCs w:val="24"/>
        </w:rPr>
        <w:fldChar w:fldCharType="end"/>
      </w:r>
      <w:r w:rsidR="00B73CE7" w:rsidRPr="00B0403D">
        <w:rPr>
          <w:rFonts w:ascii="Times New Roman" w:hAnsi="Times New Roman" w:cs="Times New Roman"/>
          <w:sz w:val="24"/>
          <w:szCs w:val="24"/>
        </w:rPr>
        <w:t xml:space="preserve">. </w:t>
      </w:r>
      <w:r w:rsidR="00DF153E">
        <w:rPr>
          <w:rFonts w:ascii="Times New Roman" w:hAnsi="Times New Roman" w:cs="Times New Roman"/>
          <w:sz w:val="24"/>
          <w:szCs w:val="24"/>
        </w:rPr>
        <w:t xml:space="preserve">Note that, when making the following deductions, Chesson assumes that </w:t>
      </w:r>
      <w:r w:rsidR="00DF153E">
        <w:rPr>
          <w:rFonts w:ascii="Times New Roman" w:hAnsi="Times New Roman" w:cs="Times New Roman"/>
          <w:sz w:val="24"/>
          <w:szCs w:val="24"/>
          <w:lang w:eastAsia="zh-TW"/>
        </w:rPr>
        <w:t xml:space="preserve">species’ population dynamics can be described by </w:t>
      </w:r>
      <w:proofErr w:type="spellStart"/>
      <w:r w:rsidR="00DF153E">
        <w:rPr>
          <w:rFonts w:ascii="Times New Roman" w:hAnsi="Times New Roman" w:cs="Times New Roman"/>
          <w:sz w:val="24"/>
          <w:szCs w:val="24"/>
          <w:lang w:eastAsia="zh-TW"/>
        </w:rPr>
        <w:t>Lotka</w:t>
      </w:r>
      <w:proofErr w:type="spellEnd"/>
      <w:r w:rsidR="00DF153E">
        <w:rPr>
          <w:rFonts w:ascii="Times New Roman" w:hAnsi="Times New Roman" w:cs="Times New Roman"/>
          <w:sz w:val="24"/>
          <w:szCs w:val="24"/>
          <w:lang w:eastAsia="zh-TW"/>
        </w:rPr>
        <w:t xml:space="preserve">-Volterra model and the </w:t>
      </w:r>
      <w:r w:rsidR="00DF153E" w:rsidRPr="00DF153E">
        <w:rPr>
          <w:rFonts w:ascii="Times New Roman" w:hAnsi="Times New Roman" w:cs="Times New Roman"/>
          <w:i/>
          <w:sz w:val="24"/>
          <w:szCs w:val="24"/>
          <w:lang w:eastAsia="zh-TW"/>
        </w:rPr>
        <w:t>per capita</w:t>
      </w:r>
      <w:r w:rsidR="00DF153E">
        <w:rPr>
          <w:rFonts w:ascii="Times New Roman" w:hAnsi="Times New Roman" w:cs="Times New Roman"/>
          <w:sz w:val="24"/>
          <w:szCs w:val="24"/>
          <w:lang w:eastAsia="zh-TW"/>
        </w:rPr>
        <w:t xml:space="preserve"> competition coefficients (</w:t>
      </w:r>
      <w:r w:rsidR="00DF153E" w:rsidRPr="005B0147">
        <w:rPr>
          <w:rFonts w:ascii="Times New Roman" w:hAnsi="Times New Roman" w:cs="Times New Roman"/>
          <w:i/>
          <w:sz w:val="24"/>
          <w:szCs w:val="24"/>
        </w:rPr>
        <w:t>α</w:t>
      </w:r>
      <w:r w:rsidR="00DF153E" w:rsidRPr="00DF153E">
        <w:rPr>
          <w:rFonts w:ascii="Times New Roman" w:hAnsi="Times New Roman" w:cs="Times New Roman"/>
          <w:sz w:val="24"/>
          <w:szCs w:val="24"/>
        </w:rPr>
        <w:t>)</w:t>
      </w:r>
      <w:r w:rsidR="00DF153E">
        <w:rPr>
          <w:rFonts w:ascii="Times New Roman" w:hAnsi="Times New Roman" w:cs="Times New Roman"/>
          <w:sz w:val="24"/>
          <w:szCs w:val="24"/>
          <w:lang w:eastAsia="zh-TW"/>
        </w:rPr>
        <w:t xml:space="preserve"> are density independent. </w:t>
      </w:r>
      <w:r w:rsidR="00B73CE7" w:rsidRPr="00B0403D">
        <w:rPr>
          <w:rFonts w:ascii="Times New Roman" w:hAnsi="Times New Roman" w:cs="Times New Roman"/>
          <w:sz w:val="24"/>
          <w:szCs w:val="24"/>
        </w:rPr>
        <w:t>First, Chesson defined the niche overlap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B73CE7" w:rsidRPr="00B0403D">
        <w:rPr>
          <w:rFonts w:ascii="Times New Roman" w:hAnsi="Times New Roman" w:cs="Times New Roman"/>
          <w:sz w:val="24"/>
          <w:szCs w:val="24"/>
        </w:rPr>
        <w:t xml:space="preserve"> to describe how similar the two competing species are in terms of using resources</w:t>
      </w:r>
      <w:r w:rsidR="00B73CE7">
        <w:rPr>
          <w:rFonts w:ascii="Times New Roman" w:hAnsi="Times New Roman" w:cs="Times New Roman"/>
          <w:sz w:val="24"/>
          <w:szCs w:val="24"/>
        </w:rPr>
        <w:t>.</w:t>
      </w:r>
      <w:r w:rsidR="00DF153E">
        <w:rPr>
          <w:rFonts w:ascii="Times New Roman" w:hAnsi="Times New Roman" w:cs="Times New Roman"/>
          <w:sz w:val="24"/>
          <w:szCs w:val="24"/>
        </w:rPr>
        <w:t xml:space="preserve"> F</w:t>
      </w:r>
      <w:r w:rsidR="00B73CE7" w:rsidRPr="00B0403D">
        <w:rPr>
          <w:rFonts w:ascii="Times New Roman" w:hAnsi="Times New Roman" w:cs="Times New Roman"/>
          <w:sz w:val="24"/>
          <w:szCs w:val="24"/>
        </w:rPr>
        <w:t>irst, Chesson defined the niche overlap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B73CE7" w:rsidRPr="00B0403D">
        <w:rPr>
          <w:rFonts w:ascii="Times New Roman" w:hAnsi="Times New Roman" w:cs="Times New Roman"/>
          <w:sz w:val="24"/>
          <w:szCs w:val="24"/>
        </w:rPr>
        <w:t xml:space="preserve"> to describe how similar the two competing species are in terms of using resources</w:t>
      </w:r>
      <w:r w:rsidR="00DF153E">
        <w:rPr>
          <w:rFonts w:ascii="Times New Roman" w:hAnsi="Times New Roman" w:cs="Times New Roman"/>
          <w:sz w:val="24"/>
          <w:szCs w:val="24"/>
        </w:rPr>
        <w:t>.</w:t>
      </w:r>
      <w:r w:rsidR="00B73CE7" w:rsidRPr="00B0403D">
        <w:rPr>
          <w:rFonts w:ascii="Times New Roman" w:hAnsi="Times New Roman" w:cs="Times New Roman"/>
          <w:sz w:val="24"/>
          <w:szCs w:val="24"/>
        </w:rPr>
        <w:t xml:space="preserve"> The niche difference (ND) is thus 1 −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Second, Chesson defined relative fitness difference (RDF;</w:t>
      </w:r>
      <w:r w:rsidR="00B73CE7">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B73CE7">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the </w:t>
      </w:r>
      <w:r w:rsidR="00B73CE7" w:rsidRPr="00B76E7F">
        <w:rPr>
          <w:rFonts w:ascii="Times New Roman" w:hAnsi="Times New Roman" w:cs="Times New Roman"/>
          <w:i/>
          <w:sz w:val="24"/>
          <w:szCs w:val="24"/>
        </w:rPr>
        <w:t>f</w:t>
      </w:r>
      <w:r w:rsidR="00B73CE7" w:rsidRPr="00B76E7F">
        <w:rPr>
          <w:rFonts w:ascii="Times New Roman" w:hAnsi="Times New Roman" w:cs="Times New Roman"/>
          <w:i/>
          <w:sz w:val="24"/>
          <w:szCs w:val="24"/>
          <w:vertAlign w:val="subscript"/>
        </w:rPr>
        <w:t>i</w:t>
      </w:r>
      <w:r w:rsidR="00B73CE7" w:rsidRPr="00B0403D">
        <w:rPr>
          <w:rFonts w:ascii="Times New Roman" w:hAnsi="Times New Roman" w:cs="Times New Roman"/>
          <w:sz w:val="24"/>
          <w:szCs w:val="24"/>
        </w:rPr>
        <w:t xml:space="preserve"> is the same as the </w:t>
      </w:r>
      <w:proofErr w:type="spellStart"/>
      <w:r w:rsidR="00B73CE7" w:rsidRPr="00B76E7F">
        <w:rPr>
          <w:rFonts w:ascii="Times New Roman" w:hAnsi="Times New Roman" w:cs="Times New Roman"/>
          <w:i/>
          <w:sz w:val="24"/>
          <w:szCs w:val="24"/>
        </w:rPr>
        <w:t>k</w:t>
      </w:r>
      <w:r w:rsidR="00B73CE7" w:rsidRPr="00B76E7F">
        <w:rPr>
          <w:rFonts w:ascii="Times New Roman" w:hAnsi="Times New Roman" w:cs="Times New Roman"/>
          <w:i/>
          <w:sz w:val="24"/>
          <w:szCs w:val="24"/>
          <w:vertAlign w:val="subscript"/>
        </w:rPr>
        <w:t>i</w:t>
      </w:r>
      <w:proofErr w:type="spellEnd"/>
      <w:r w:rsidR="00B73CE7" w:rsidRPr="00B0403D">
        <w:rPr>
          <w:rFonts w:ascii="Times New Roman" w:hAnsi="Times New Roman" w:cs="Times New Roman"/>
          <w:sz w:val="24"/>
          <w:szCs w:val="24"/>
        </w:rPr>
        <w:t xml:space="preserve"> in Chesson 1990) as</w:t>
      </w:r>
      <w:r w:rsidR="00B73CE7" w:rsidRPr="0029101D">
        <w:rPr>
          <w:rFonts w:ascii="Times New Roman" w:hAnsi="Times New Roman" w:cs="Times New Roman"/>
          <w:i/>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B73CE7" w:rsidRPr="00B0403D">
        <w:rPr>
          <w:rFonts w:ascii="Times New Roman" w:hAnsi="Times New Roman" w:cs="Times New Roman"/>
          <w:sz w:val="24"/>
          <w:szCs w:val="24"/>
        </w:rPr>
        <w:t xml:space="preserve"> </w:t>
      </w:r>
      <w:r w:rsidR="00B73CE7" w:rsidRPr="00B76E7F">
        <w:rPr>
          <w:rFonts w:ascii="Times New Roman" w:hAnsi="Times New Roman" w:cs="Times New Roman"/>
          <w:sz w:val="24"/>
          <w:szCs w:val="24"/>
        </w:rPr>
        <w:t>to describe which species should exclude the other one if they completely overlap their resource use.</w:t>
      </w:r>
      <w:r w:rsidR="00B73CE7" w:rsidRPr="00B0403D">
        <w:rPr>
          <w:rFonts w:ascii="Times New Roman" w:hAnsi="Times New Roman" w:cs="Times New Roman"/>
          <w:sz w:val="24"/>
          <w:szCs w:val="24"/>
        </w:rPr>
        <w:t xml:space="preserve"> Accordingly, the product of</w:t>
      </w:r>
      <w:r w:rsidR="00B73CE7">
        <w:rPr>
          <w:rFonts w:ascii="Times New Roman" w:hAnsi="Times New Roman" w:cs="Times New Roman"/>
          <w:sz w:val="24"/>
          <w:szCs w:val="24"/>
        </w:rPr>
        <w:t xml:space="preserve"> </w:t>
      </w:r>
      <w:r w:rsidR="00B73CE7" w:rsidRPr="00B76E7F">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and RFD is the ratio of inter- specific to intra-specific competition coefficients, i.e.</w:t>
      </w:r>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B73CE7">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When intra-specific competition of species </w:t>
      </w:r>
      <w:r w:rsidR="00B73CE7" w:rsidRPr="00B76E7F">
        <w:rPr>
          <w:rFonts w:ascii="Times New Roman" w:hAnsi="Times New Roman" w:cs="Times New Roman"/>
          <w:i/>
          <w:sz w:val="24"/>
          <w:szCs w:val="24"/>
        </w:rPr>
        <w:t>j</w:t>
      </w:r>
      <w:r w:rsidR="00B73CE7" w:rsidRPr="00B0403D">
        <w:rPr>
          <w:rFonts w:ascii="Times New Roman" w:hAnsi="Times New Roman" w:cs="Times New Roman"/>
          <w:sz w:val="24"/>
          <w:szCs w:val="24"/>
        </w:rPr>
        <w:t xml:space="preserve"> is greater than inter-specific competition of species </w:t>
      </w:r>
      <w:proofErr w:type="spellStart"/>
      <w:r w:rsidR="00B73CE7">
        <w:rPr>
          <w:rFonts w:ascii="Times New Roman" w:hAnsi="Times New Roman" w:cs="Times New Roman"/>
          <w:i/>
          <w:sz w:val="24"/>
          <w:szCs w:val="24"/>
        </w:rPr>
        <w:t>i</w:t>
      </w:r>
      <w:proofErr w:type="spellEnd"/>
      <w:r w:rsidR="00B73CE7" w:rsidRPr="00B76E7F">
        <w:rPr>
          <w:rFonts w:ascii="Times New Roman" w:hAnsi="Times New Roman" w:cs="Times New Roman"/>
          <w:sz w:val="24"/>
          <w:szCs w:val="24"/>
        </w:rPr>
        <w:t xml:space="preserve"> </w:t>
      </w:r>
      <w:r w:rsidR="00B73CE7">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B73CE7">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73CE7">
        <w:rPr>
          <w:rFonts w:ascii="Times New Roman" w:hAnsi="Times New Roman" w:cs="Times New Roman"/>
          <w:sz w:val="24"/>
          <w:szCs w:val="24"/>
        </w:rPr>
        <w:t xml:space="preserve">. By the same logic, </w:t>
      </w:r>
      <w:r w:rsidR="00B73CE7" w:rsidRPr="00B76E7F">
        <w:rPr>
          <w:rFonts w:ascii="Times New Roman" w:hAnsi="Times New Roman" w:cs="Times New Roman"/>
          <w:sz w:val="24"/>
          <w:szCs w:val="24"/>
        </w:rPr>
        <w:t>when intra-specific competition of species</w:t>
      </w:r>
      <w:r w:rsidR="00B73CE7">
        <w:rPr>
          <w:rFonts w:ascii="Times New Roman" w:hAnsi="Times New Roman" w:cs="Times New Roman"/>
          <w:sz w:val="24"/>
          <w:szCs w:val="24"/>
        </w:rPr>
        <w:t xml:space="preserve"> </w:t>
      </w:r>
      <w:proofErr w:type="spellStart"/>
      <w:r w:rsidR="00B73CE7" w:rsidRPr="00B76E7F">
        <w:rPr>
          <w:rFonts w:ascii="Times New Roman" w:hAnsi="Times New Roman" w:cs="Times New Roman"/>
          <w:i/>
          <w:sz w:val="24"/>
          <w:szCs w:val="24"/>
        </w:rPr>
        <w:t>i</w:t>
      </w:r>
      <w:proofErr w:type="spellEnd"/>
      <w:r w:rsidR="00B73CE7" w:rsidRPr="00B76E7F">
        <w:rPr>
          <w:rFonts w:ascii="Times New Roman" w:hAnsi="Times New Roman" w:cs="Times New Roman"/>
          <w:sz w:val="24"/>
          <w:szCs w:val="24"/>
        </w:rPr>
        <w:t xml:space="preserve"> is greater than inter-specific competition of species </w:t>
      </w:r>
      <w:r w:rsidR="00B73CE7" w:rsidRPr="00B76E7F">
        <w:rPr>
          <w:rFonts w:ascii="Times New Roman" w:hAnsi="Times New Roman" w:cs="Times New Roman"/>
          <w:i/>
          <w:sz w:val="24"/>
          <w:szCs w:val="24"/>
        </w:rPr>
        <w:t>j</w:t>
      </w:r>
      <w:r w:rsidR="00B73CE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B73CE7">
        <w:rPr>
          <w:rFonts w:ascii="Times New Roman" w:hAnsi="Times New Roman" w:cs="Times New Roman"/>
          <w:sz w:val="24"/>
          <w:szCs w:val="24"/>
        </w:rPr>
        <w:t>)</w:t>
      </w:r>
      <w:r w:rsidR="00B73CE7" w:rsidRPr="00B76E7F">
        <w:rPr>
          <w:rFonts w:ascii="Times New Roman" w:hAnsi="Times New Roman" w:cs="Times New Roman"/>
          <w:sz w:val="24"/>
          <w:szCs w:val="24"/>
        </w:rPr>
        <w:t>,</w:t>
      </w:r>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73CE7">
        <w:rPr>
          <w:rFonts w:ascii="Times New Roman" w:hAnsi="Times New Roman" w:cs="Times New Roman"/>
          <w:sz w:val="24"/>
          <w:szCs w:val="24"/>
        </w:rPr>
        <w:t>.</w:t>
      </w:r>
      <w:r w:rsidR="0029101D">
        <w:rPr>
          <w:rFonts w:ascii="Times New Roman" w:hAnsi="Times New Roman" w:cs="Times New Roman"/>
          <w:sz w:val="24"/>
          <w:szCs w:val="24"/>
        </w:rPr>
        <w:t xml:space="preserve"> </w:t>
      </w:r>
      <w:r w:rsidR="00B73CE7" w:rsidRPr="00B76E7F">
        <w:rPr>
          <w:rFonts w:ascii="Times New Roman" w:hAnsi="Times New Roman" w:cs="Times New Roman"/>
          <w:sz w:val="24"/>
          <w:szCs w:val="24"/>
        </w:rPr>
        <w:t xml:space="preserve">Consequently, the mutual </w:t>
      </w:r>
      <w:proofErr w:type="spellStart"/>
      <w:r w:rsidR="00B73CE7" w:rsidRPr="00B76E7F">
        <w:rPr>
          <w:rFonts w:ascii="Times New Roman" w:hAnsi="Times New Roman" w:cs="Times New Roman"/>
          <w:sz w:val="24"/>
          <w:szCs w:val="24"/>
        </w:rPr>
        <w:t>invasibility</w:t>
      </w:r>
      <w:proofErr w:type="spellEnd"/>
      <w:r w:rsidR="00B73CE7" w:rsidRPr="00B76E7F">
        <w:rPr>
          <w:rFonts w:ascii="Times New Roman" w:hAnsi="Times New Roman" w:cs="Times New Roman"/>
          <w:sz w:val="24"/>
          <w:szCs w:val="24"/>
        </w:rPr>
        <w:t xml:space="preserve"> criteria for stable coexistence can be rewritten as the following inequality</w:t>
      </w:r>
      <w:r w:rsidR="0029101D">
        <w:rPr>
          <w:rFonts w:ascii="Times New Roman" w:hAnsi="Times New Roman" w:cs="Times New Roman"/>
          <w:sz w:val="24"/>
          <w:szCs w:val="24"/>
        </w:rPr>
        <w:t xml:space="preserve"> for coexistence</w:t>
      </w:r>
      <w:r w:rsidR="00B73CE7" w:rsidRPr="00B76E7F">
        <w:rPr>
          <w:rFonts w:ascii="Times New Roman" w:hAnsi="Times New Roman" w:cs="Times New Roman"/>
          <w:sz w:val="24"/>
          <w:szCs w:val="24"/>
        </w:rPr>
        <w:t>.</w:t>
      </w:r>
    </w:p>
    <w:p w14:paraId="68636912" w14:textId="189E8ED7" w:rsidR="00B73CE7" w:rsidRPr="0029101D" w:rsidRDefault="00B73CE7" w:rsidP="0029101D">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sidR="0029101D">
        <w:rPr>
          <w:rFonts w:ascii="Times New Roman" w:hAnsi="Times New Roman" w:cs="Times New Roman"/>
          <w:sz w:val="24"/>
          <w:szCs w:val="24"/>
        </w:rPr>
        <w:tab/>
        <w:t>(1)</w:t>
      </w:r>
    </w:p>
    <w:p w14:paraId="56892FFC" w14:textId="63B6650D" w:rsidR="00D86582" w:rsidRPr="00B0403D" w:rsidRDefault="0029101D" w:rsidP="00625364">
      <w:pPr>
        <w:pStyle w:val="Normal1"/>
        <w:spacing w:line="360" w:lineRule="auto"/>
        <w:ind w:left="360" w:firstLine="450"/>
        <w:rPr>
          <w:rFonts w:ascii="Times New Roman" w:hAnsi="Times New Roman" w:cs="Times New Roman"/>
          <w:sz w:val="24"/>
          <w:szCs w:val="24"/>
          <w:lang w:eastAsia="zh-TW"/>
        </w:rPr>
      </w:pPr>
      <w:r>
        <w:rPr>
          <w:rFonts w:ascii="Times New Roman" w:hAnsi="Times New Roman" w:cs="Times New Roman" w:hint="eastAsia"/>
          <w:sz w:val="24"/>
          <w:szCs w:val="24"/>
          <w:lang w:eastAsia="zh-TW"/>
        </w:rPr>
        <w:t>W</w:t>
      </w:r>
      <w:r w:rsidR="00656FEF">
        <w:rPr>
          <w:rFonts w:ascii="Times New Roman" w:hAnsi="Times New Roman" w:cs="Times New Roman"/>
          <w:sz w:val="24"/>
          <w:szCs w:val="24"/>
        </w:rPr>
        <w:t>e</w:t>
      </w:r>
      <w:r>
        <w:rPr>
          <w:rFonts w:ascii="Times New Roman" w:hAnsi="Times New Roman" w:cs="Times New Roman" w:hint="eastAsia"/>
          <w:sz w:val="24"/>
          <w:szCs w:val="24"/>
          <w:lang w:eastAsia="zh-TW"/>
        </w:rPr>
        <w:t xml:space="preserve"> n</w:t>
      </w:r>
      <w:r>
        <w:rPr>
          <w:rFonts w:ascii="Times New Roman" w:hAnsi="Times New Roman" w:cs="Times New Roman"/>
          <w:sz w:val="24"/>
          <w:szCs w:val="24"/>
          <w:lang w:eastAsia="zh-TW"/>
        </w:rPr>
        <w:t xml:space="preserve">ow </w:t>
      </w:r>
      <w:r w:rsidR="00656FEF">
        <w:rPr>
          <w:rFonts w:ascii="Times New Roman" w:hAnsi="Times New Roman" w:cs="Times New Roman"/>
          <w:sz w:val="24"/>
          <w:szCs w:val="24"/>
        </w:rPr>
        <w:t xml:space="preserve">introduce five commonly used methods </w:t>
      </w:r>
      <w:r>
        <w:rPr>
          <w:rFonts w:ascii="Times New Roman" w:hAnsi="Times New Roman" w:cs="Times New Roman"/>
          <w:sz w:val="24"/>
          <w:szCs w:val="24"/>
        </w:rPr>
        <w:t xml:space="preserve">to empirically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and thus ND, RFD and finally 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for coexistence </w:t>
      </w:r>
      <w:r>
        <w:rPr>
          <w:rFonts w:ascii="Times New Roman" w:hAnsi="Times New Roman" w:cs="Times New Roman" w:hint="eastAsia"/>
          <w:sz w:val="24"/>
          <w:szCs w:val="24"/>
          <w:lang w:eastAsia="zh-TW"/>
        </w:rPr>
        <w:t>(</w:t>
      </w:r>
      <w:r>
        <w:rPr>
          <w:rFonts w:ascii="Times New Roman" w:hAnsi="Times New Roman" w:cs="Times New Roman"/>
          <w:sz w:val="24"/>
          <w:szCs w:val="24"/>
        </w:rPr>
        <w:t xml:space="preserve">eqn. 1).  </w:t>
      </w:r>
    </w:p>
    <w:p w14:paraId="3CFCC26D" w14:textId="4F7D3813" w:rsidR="003F4BFC" w:rsidRDefault="00E04F80" w:rsidP="003F4BFC">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Negative Frequency dependency (NFD) method</w:t>
      </w:r>
    </w:p>
    <w:p w14:paraId="728D7585" w14:textId="19EFA15C" w:rsidR="00DF442A" w:rsidRDefault="003F4BFC" w:rsidP="00DD371C">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most commonly used empirical method to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is the negative frequency method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"10.1038/nature08251", "ISBN" : "1476-4687 (Electronic)\\n0028-0836 (Linking)", "ISSN" : "1476-4687", "PMID" : "19675568", "abstract" : "Ecological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 "author" : [ { "dropping-particle" : "", "family" : "Levine", "given" : "Jonathan M", "non-dropping-particle" : "", "parse-names" : false, "suffix" : "" }, { "dropping-particle" : "", "family" : "HilleRisLambers", "given" : "Janneke", "non-dropping-particle" : "", "parse-names" : false, "suffix" : "" } ], "container-title" : "Nature", "id" : "ITEM-1", "issue" : "7261", "issued" : { "date-parts" : [ [ "2009" ] ] }, "page" : "254-7", "publisher" : "Nature Publishing Group", "title" : "The importance of niches for the maintenance of species diversity.", "type" : "article-journal", "volume" : "461" }, "uris" : [ "http://www.mendeley.com/documents/?uuid=5bf28082-137f-4752-96fc-49d141cfecf6"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"page" : "95-104", "title" : "A niche for neutrality", "type" : "article-journal", "volume" : "10" }, "uris" : [ "http://www.mendeley.com/documents/?uuid=f7435c58-dc04-48a8-be78-7623cb492860" ] } ], "mendeley" : { "formattedCitation" : "(Adler et al. 2007, Levine andHilleRisLambers 2009)", "plainTextFormattedCitation" : "(Adler et al. 2007, Levine andHilleRisLambers 2009)", "previouslyFormattedCitation" : "(Adler et al. 2007, Levine andHilleRisLambers 2009)" }, "properties" : { "noteIndex" : 0 }, "schema" : "https://github.com/citation-style-language/schema/raw/master/csl-citation.json" }</w:instrText>
      </w:r>
      <w:r>
        <w:rPr>
          <w:rFonts w:ascii="Times New Roman" w:hAnsi="Times New Roman" w:cs="Times New Roman"/>
          <w:sz w:val="24"/>
          <w:szCs w:val="24"/>
        </w:rPr>
        <w:fldChar w:fldCharType="separate"/>
      </w:r>
      <w:r w:rsidRPr="00461E2F">
        <w:rPr>
          <w:rFonts w:ascii="Times New Roman" w:hAnsi="Times New Roman" w:cs="Times New Roman"/>
          <w:noProof/>
          <w:sz w:val="24"/>
          <w:szCs w:val="24"/>
        </w:rPr>
        <w:t>(Adler et al. 2007, Levine andHilleRisLambers 2009)</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id="0" w:author="Godwin, Casey" w:date="2018-10-16T09:34:00Z">
        <w:r w:rsidR="005465FF">
          <w:rPr>
            <w:rFonts w:ascii="Times New Roman" w:hAnsi="Times New Roman" w:cs="Times New Roman"/>
            <w:sz w:val="24"/>
            <w:szCs w:val="24"/>
          </w:rPr>
          <w:t>One</w:t>
        </w:r>
      </w:ins>
      <w:del w:id="1" w:author="Godwin, Casey" w:date="2018-10-16T09:34:00Z">
        <w:r w:rsidDel="005465FF">
          <w:rPr>
            <w:rFonts w:ascii="Times New Roman" w:hAnsi="Times New Roman" w:cs="Times New Roman"/>
            <w:sz w:val="24"/>
            <w:szCs w:val="24"/>
          </w:rPr>
          <w:delText>The</w:delText>
        </w:r>
      </w:del>
      <w:r>
        <w:rPr>
          <w:rFonts w:ascii="Times New Roman" w:hAnsi="Times New Roman" w:cs="Times New Roman"/>
          <w:sz w:val="24"/>
          <w:szCs w:val="24"/>
        </w:rPr>
        <w:t xml:space="preserve"> key assumption of NFD method is that a community is saturated </w:t>
      </w:r>
      <w:ins w:id="2" w:author="Godwin, Casey" w:date="2018-10-16T06:55:00Z">
        <w:r w:rsidR="00DF442A">
          <w:rPr>
            <w:rFonts w:ascii="Times New Roman" w:hAnsi="Times New Roman" w:cs="Times New Roman"/>
            <w:sz w:val="24"/>
            <w:szCs w:val="24"/>
          </w:rPr>
          <w:t xml:space="preserve">with respect to biomass, </w:t>
        </w:r>
      </w:ins>
      <w:r>
        <w:rPr>
          <w:rFonts w:ascii="Times New Roman" w:hAnsi="Times New Roman" w:cs="Times New Roman"/>
          <w:sz w:val="24"/>
          <w:szCs w:val="24"/>
        </w:rPr>
        <w:t xml:space="preserve">so all the resources or niche are being occupied by either the focal species </w:t>
      </w:r>
      <w:proofErr w:type="spellStart"/>
      <w:r w:rsidRPr="006C451A">
        <w:rPr>
          <w:rFonts w:ascii="Times New Roman" w:hAnsi="Times New Roman" w:cs="Times New Roman"/>
          <w:i/>
          <w:sz w:val="24"/>
          <w:szCs w:val="24"/>
        </w:rPr>
        <w:t>i</w:t>
      </w:r>
      <w:proofErr w:type="spellEnd"/>
      <w:r>
        <w:rPr>
          <w:rFonts w:ascii="Times New Roman" w:hAnsi="Times New Roman" w:cs="Times New Roman"/>
          <w:sz w:val="24"/>
          <w:szCs w:val="24"/>
        </w:rPr>
        <w:t xml:space="preserve"> or it competitor </w:t>
      </w:r>
      <w:r w:rsidRPr="006C451A">
        <w:rPr>
          <w:rFonts w:ascii="Times New Roman" w:hAnsi="Times New Roman" w:cs="Times New Roman"/>
          <w:i/>
          <w:sz w:val="24"/>
          <w:szCs w:val="24"/>
        </w:rPr>
        <w:t>j</w:t>
      </w:r>
      <w:r>
        <w:rPr>
          <w:rFonts w:ascii="Times New Roman" w:hAnsi="Times New Roman" w:cs="Times New Roman"/>
          <w:sz w:val="24"/>
          <w:szCs w:val="24"/>
        </w:rPr>
        <w:t xml:space="preserve">. Under this assumption, decreasing the </w:t>
      </w:r>
      <w:r>
        <w:rPr>
          <w:rFonts w:ascii="Times New Roman" w:hAnsi="Times New Roman" w:cs="Times New Roman"/>
          <w:sz w:val="24"/>
          <w:szCs w:val="24"/>
        </w:rPr>
        <w:lastRenderedPageBreak/>
        <w:t xml:space="preserve">frequency of the focal species </w:t>
      </w:r>
      <w:proofErr w:type="spellStart"/>
      <w:r w:rsidRPr="006C451A">
        <w:rPr>
          <w:rFonts w:ascii="Times New Roman" w:hAnsi="Times New Roman" w:cs="Times New Roman"/>
          <w:i/>
          <w:sz w:val="24"/>
          <w:szCs w:val="24"/>
        </w:rPr>
        <w:t>i</w:t>
      </w:r>
      <w:proofErr w:type="spellEnd"/>
      <w:r>
        <w:rPr>
          <w:rFonts w:ascii="Times New Roman" w:hAnsi="Times New Roman" w:cs="Times New Roman"/>
          <w:sz w:val="24"/>
          <w:szCs w:val="24"/>
        </w:rPr>
        <w:t xml:space="preserve"> frees the resources for its competitor</w:t>
      </w:r>
      <w:ins w:id="3" w:author="Godwin, Casey" w:date="2018-10-16T06:55:00Z">
        <w:r w:rsidR="00DF442A">
          <w:rPr>
            <w:rFonts w:ascii="Times New Roman" w:hAnsi="Times New Roman" w:cs="Times New Roman"/>
            <w:sz w:val="24"/>
            <w:szCs w:val="24"/>
          </w:rPr>
          <w:t>, which increases in abundance</w:t>
        </w:r>
      </w:ins>
      <w:r>
        <w:rPr>
          <w:rFonts w:ascii="Times New Roman" w:hAnsi="Times New Roman" w:cs="Times New Roman"/>
          <w:sz w:val="24"/>
          <w:szCs w:val="24"/>
        </w:rPr>
        <w:t xml:space="preserve">. Therefore, decreasing the frequency of focal species </w:t>
      </w:r>
      <w:proofErr w:type="spellStart"/>
      <w:r w:rsidRPr="00B105BA">
        <w:rPr>
          <w:rFonts w:ascii="Times New Roman" w:hAnsi="Times New Roman" w:cs="Times New Roman"/>
          <w:i/>
          <w:sz w:val="24"/>
          <w:szCs w:val="24"/>
        </w:rPr>
        <w:t>i</w:t>
      </w:r>
      <w:proofErr w:type="spellEnd"/>
      <w:r>
        <w:rPr>
          <w:rFonts w:ascii="Times New Roman" w:hAnsi="Times New Roman" w:cs="Times New Roman"/>
          <w:sz w:val="24"/>
          <w:szCs w:val="24"/>
        </w:rPr>
        <w:t xml:space="preserve"> means the focal species </w:t>
      </w:r>
      <w:proofErr w:type="spellStart"/>
      <w:r w:rsidRPr="004F2DE7">
        <w:rPr>
          <w:rFonts w:ascii="Times New Roman" w:hAnsi="Times New Roman" w:cs="Times New Roman"/>
          <w:i/>
          <w:sz w:val="24"/>
          <w:szCs w:val="24"/>
        </w:rPr>
        <w:t>i</w:t>
      </w:r>
      <w:proofErr w:type="spellEnd"/>
      <w:r>
        <w:rPr>
          <w:rFonts w:ascii="Times New Roman" w:hAnsi="Times New Roman" w:cs="Times New Roman"/>
          <w:sz w:val="24"/>
          <w:szCs w:val="24"/>
        </w:rPr>
        <w:t xml:space="preserve"> are competing with less individuals of its own kind than individual of the competitor. </w:t>
      </w:r>
      <w:del w:id="4" w:author="Godwin, Casey" w:date="2018-10-16T06:56:00Z">
        <w:r w:rsidDel="00DF442A">
          <w:rPr>
            <w:rFonts w:ascii="Times New Roman" w:hAnsi="Times New Roman" w:cs="Times New Roman"/>
            <w:sz w:val="24"/>
            <w:szCs w:val="24"/>
          </w:rPr>
          <w:delText>On one hand</w:delText>
        </w:r>
      </w:del>
      <w:ins w:id="5" w:author="Godwin, Casey" w:date="2018-10-16T06:56:00Z">
        <w:r w:rsidR="00DF442A">
          <w:rPr>
            <w:rFonts w:ascii="Times New Roman" w:hAnsi="Times New Roman" w:cs="Times New Roman"/>
            <w:sz w:val="24"/>
            <w:szCs w:val="24"/>
          </w:rPr>
          <w:t>I</w:t>
        </w:r>
      </w:ins>
      <w:del w:id="6" w:author="Godwin, Casey" w:date="2018-10-16T06:56:00Z">
        <w:r w:rsidDel="00DF442A">
          <w:rPr>
            <w:rFonts w:ascii="Times New Roman" w:hAnsi="Times New Roman" w:cs="Times New Roman"/>
            <w:sz w:val="24"/>
            <w:szCs w:val="24"/>
          </w:rPr>
          <w:delText>, i</w:delText>
        </w:r>
      </w:del>
      <w:r w:rsidRPr="00B0403D">
        <w:rPr>
          <w:rFonts w:ascii="Times New Roman" w:hAnsi="Times New Roman" w:cs="Times New Roman"/>
          <w:sz w:val="24"/>
          <w:szCs w:val="24"/>
        </w:rPr>
        <w:t>f</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focal species </w:t>
      </w:r>
      <w:proofErr w:type="spellStart"/>
      <w:r w:rsidRPr="008F5F30">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more limited by its own than by </w:t>
      </w:r>
      <w:r w:rsidRPr="00B0403D">
        <w:rPr>
          <w:rFonts w:ascii="Times New Roman" w:hAnsi="Times New Roman" w:cs="Times New Roman"/>
          <w:sz w:val="24"/>
          <w:szCs w:val="24"/>
        </w:rPr>
        <w:t>its competitor</w:t>
      </w:r>
      <w:r>
        <w:rPr>
          <w:rFonts w:ascii="Times New Roman" w:hAnsi="Times New Roman" w:cs="Times New Roman"/>
          <w:sz w:val="24"/>
          <w:szCs w:val="24"/>
        </w:rPr>
        <w:t>, i.e.</w:t>
      </w:r>
      <w:r w:rsidRPr="00B0403D">
        <w:rPr>
          <w:rFonts w:ascii="Times New Roman" w:hAnsi="Times New Roman" w:cs="Times New Roman"/>
          <w:sz w:val="24"/>
          <w:szCs w:val="24"/>
        </w:rPr>
        <w:t xml:space="preserve"> the intra-specific competition coefficient is greater than the inter-specific competition coefficient, </w:t>
      </w:r>
      <w:r>
        <w:rPr>
          <w:rFonts w:ascii="Times New Roman" w:hAnsi="Times New Roman" w:cs="Times New Roman" w:hint="eastAsia"/>
          <w:sz w:val="24"/>
          <w:szCs w:val="24"/>
          <w:lang w:eastAsia="zh-TW"/>
        </w:rPr>
        <w:t xml:space="preserve">increasing </w:t>
      </w:r>
      <w:r w:rsidRPr="00B0403D">
        <w:rPr>
          <w:rFonts w:ascii="Times New Roman" w:hAnsi="Times New Roman" w:cs="Times New Roman"/>
          <w:sz w:val="24"/>
          <w:szCs w:val="24"/>
        </w:rPr>
        <w:t xml:space="preserve">relative frequency of the focal species </w:t>
      </w:r>
      <w:proofErr w:type="spellStart"/>
      <w:r w:rsidRPr="008F5F30">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Pr>
          <w:rFonts w:ascii="Times New Roman" w:hAnsi="Times New Roman" w:cs="Times New Roman"/>
          <w:sz w:val="24"/>
          <w:szCs w:val="24"/>
        </w:rPr>
        <w:t>should decrease</w:t>
      </w:r>
      <w:r w:rsidRPr="00B0403D">
        <w:rPr>
          <w:rFonts w:ascii="Times New Roman" w:hAnsi="Times New Roman" w:cs="Times New Roman"/>
          <w:sz w:val="24"/>
          <w:szCs w:val="24"/>
        </w:rPr>
        <w:t xml:space="preserve"> its own </w:t>
      </w:r>
      <w:r w:rsidRPr="008F5F30">
        <w:rPr>
          <w:rFonts w:ascii="Times New Roman" w:hAnsi="Times New Roman" w:cs="Times New Roman"/>
          <w:i/>
          <w:sz w:val="24"/>
          <w:szCs w:val="24"/>
        </w:rPr>
        <w:t xml:space="preserve">per capita </w:t>
      </w:r>
      <w:r w:rsidRPr="00B0403D">
        <w:rPr>
          <w:rFonts w:ascii="Times New Roman" w:hAnsi="Times New Roman" w:cs="Times New Roman"/>
          <w:sz w:val="24"/>
          <w:szCs w:val="24"/>
        </w:rPr>
        <w:t>growth rate</w:t>
      </w:r>
      <w:ins w:id="7" w:author="Godwin, Casey" w:date="2018-10-16T06:56:00Z">
        <w:r w:rsidR="00DF442A">
          <w:rPr>
            <w:rFonts w:ascii="Times New Roman" w:hAnsi="Times New Roman" w:cs="Times New Roman"/>
            <w:sz w:val="24"/>
            <w:szCs w:val="24"/>
          </w:rPr>
          <w:t xml:space="preserve"> and</w:t>
        </w:r>
      </w:ins>
      <w:ins w:id="8" w:author="Godwin, Casey" w:date="2018-10-16T06:57:00Z">
        <w:r w:rsidR="00DF442A">
          <w:rPr>
            <w:rFonts w:ascii="Times New Roman" w:hAnsi="Times New Roman" w:cs="Times New Roman"/>
            <w:sz w:val="24"/>
            <w:szCs w:val="24"/>
          </w:rPr>
          <w:t xml:space="preserve"> </w:t>
        </w:r>
      </w:ins>
      <w:del w:id="9" w:author="Godwin, Casey" w:date="2018-10-16T06:57:00Z">
        <w:r w:rsidRPr="00B0403D" w:rsidDel="00DF442A">
          <w:rPr>
            <w:rFonts w:ascii="Times New Roman" w:hAnsi="Times New Roman" w:cs="Times New Roman"/>
            <w:sz w:val="24"/>
            <w:szCs w:val="24"/>
          </w:rPr>
          <w:delText>.</w:delText>
        </w:r>
        <w:r w:rsidDel="00DF442A">
          <w:rPr>
            <w:rFonts w:ascii="Times New Roman" w:hAnsi="Times New Roman" w:cs="Times New Roman"/>
            <w:sz w:val="24"/>
            <w:szCs w:val="24"/>
          </w:rPr>
          <w:delText xml:space="preserve"> The </w:delText>
        </w:r>
      </w:del>
      <w:r>
        <w:rPr>
          <w:rFonts w:ascii="Times New Roman" w:hAnsi="Times New Roman" w:cs="Times New Roman"/>
          <w:sz w:val="24"/>
          <w:szCs w:val="24"/>
        </w:rPr>
        <w:t xml:space="preserve">frequency should thus </w:t>
      </w:r>
      <w:ins w:id="10" w:author="Godwin, Casey" w:date="2018-10-16T06:57:00Z">
        <w:r w:rsidR="00DF442A">
          <w:rPr>
            <w:rFonts w:ascii="Times New Roman" w:hAnsi="Times New Roman" w:cs="Times New Roman"/>
            <w:sz w:val="24"/>
            <w:szCs w:val="24"/>
          </w:rPr>
          <w:t xml:space="preserve">have a </w:t>
        </w:r>
      </w:ins>
      <w:del w:id="11" w:author="Godwin, Casey" w:date="2018-10-16T06:57:00Z">
        <w:r w:rsidDel="00DF442A">
          <w:rPr>
            <w:rFonts w:ascii="Times New Roman" w:hAnsi="Times New Roman" w:cs="Times New Roman"/>
            <w:sz w:val="24"/>
            <w:szCs w:val="24"/>
          </w:rPr>
          <w:delText xml:space="preserve">be </w:delText>
        </w:r>
      </w:del>
      <w:r>
        <w:rPr>
          <w:rFonts w:ascii="Times New Roman" w:hAnsi="Times New Roman" w:cs="Times New Roman"/>
          <w:sz w:val="24"/>
          <w:szCs w:val="24"/>
        </w:rPr>
        <w:t>negative</w:t>
      </w:r>
      <w:ins w:id="12" w:author="Godwin, Casey" w:date="2018-10-16T06:57:00Z">
        <w:r w:rsidR="00DF442A">
          <w:rPr>
            <w:rFonts w:ascii="Times New Roman" w:hAnsi="Times New Roman" w:cs="Times New Roman"/>
            <w:sz w:val="24"/>
            <w:szCs w:val="24"/>
          </w:rPr>
          <w:t xml:space="preserve"> slope</w:t>
        </w:r>
      </w:ins>
      <w:r>
        <w:rPr>
          <w:rFonts w:ascii="Times New Roman" w:hAnsi="Times New Roman" w:cs="Times New Roman"/>
          <w:sz w:val="24"/>
          <w:szCs w:val="24"/>
        </w:rPr>
        <w:t xml:space="preserve">. </w:t>
      </w:r>
      <w:del w:id="13" w:author="Godwin, Casey" w:date="2018-10-16T06:57:00Z">
        <w:r w:rsidDel="00DF442A">
          <w:rPr>
            <w:rFonts w:ascii="Times New Roman" w:hAnsi="Times New Roman" w:cs="Times New Roman"/>
            <w:sz w:val="24"/>
            <w:szCs w:val="24"/>
          </w:rPr>
          <w:delText>On the other hand, i</w:delText>
        </w:r>
      </w:del>
      <w:ins w:id="14" w:author="Godwin, Casey" w:date="2018-10-16T06:57:00Z">
        <w:r w:rsidR="00DF442A">
          <w:rPr>
            <w:rFonts w:ascii="Times New Roman" w:hAnsi="Times New Roman" w:cs="Times New Roman"/>
            <w:sz w:val="24"/>
            <w:szCs w:val="24"/>
          </w:rPr>
          <w:t>I</w:t>
        </w:r>
      </w:ins>
      <w:r>
        <w:rPr>
          <w:rFonts w:ascii="Times New Roman" w:hAnsi="Times New Roman" w:cs="Times New Roman"/>
          <w:sz w:val="24"/>
          <w:szCs w:val="24"/>
        </w:rPr>
        <w:t>f inter-specific competition is greater</w:t>
      </w:r>
      <w:ins w:id="15" w:author="Godwin, Casey" w:date="2018-10-16T06:57:00Z">
        <w:r w:rsidR="00DF442A">
          <w:rPr>
            <w:rFonts w:ascii="Times New Roman" w:hAnsi="Times New Roman" w:cs="Times New Roman"/>
            <w:sz w:val="24"/>
            <w:szCs w:val="24"/>
          </w:rPr>
          <w:t xml:space="preserve"> than intra-specific competition</w:t>
        </w:r>
      </w:ins>
      <w:r>
        <w:rPr>
          <w:rFonts w:ascii="Times New Roman" w:hAnsi="Times New Roman" w:cs="Times New Roman"/>
          <w:sz w:val="24"/>
          <w:szCs w:val="24"/>
        </w:rPr>
        <w:t xml:space="preserve">, frequency dependency should be positive as the </w:t>
      </w:r>
      <w:r w:rsidRPr="008F5F30">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w:t>
      </w:r>
      <w:r>
        <w:rPr>
          <w:rFonts w:ascii="Times New Roman" w:hAnsi="Times New Roman" w:cs="Times New Roman"/>
          <w:sz w:val="24"/>
          <w:szCs w:val="24"/>
        </w:rPr>
        <w:t>the</w:t>
      </w:r>
      <w:r w:rsidRPr="00B0403D">
        <w:rPr>
          <w:rFonts w:ascii="Times New Roman" w:hAnsi="Times New Roman" w:cs="Times New Roman"/>
          <w:sz w:val="24"/>
          <w:szCs w:val="24"/>
        </w:rPr>
        <w:t xml:space="preserve"> focal species </w:t>
      </w:r>
      <w:proofErr w:type="spellStart"/>
      <w:r w:rsidRPr="008F5F30">
        <w:rPr>
          <w:rFonts w:ascii="Times New Roman" w:hAnsi="Times New Roman" w:cs="Times New Roman"/>
          <w:i/>
          <w:sz w:val="24"/>
          <w:szCs w:val="24"/>
        </w:rPr>
        <w:t>i</w:t>
      </w:r>
      <w:proofErr w:type="spellEnd"/>
      <w:r w:rsidRPr="008F5F30">
        <w:rPr>
          <w:rFonts w:ascii="Times New Roman" w:hAnsi="Times New Roman" w:cs="Times New Roman"/>
          <w:sz w:val="24"/>
          <w:szCs w:val="24"/>
        </w:rPr>
        <w:t xml:space="preserve"> </w:t>
      </w:r>
      <w:r>
        <w:rPr>
          <w:rFonts w:ascii="Times New Roman" w:hAnsi="Times New Roman" w:cs="Times New Roman"/>
          <w:sz w:val="24"/>
          <w:szCs w:val="24"/>
        </w:rPr>
        <w:t>increase</w:t>
      </w:r>
      <w:ins w:id="16" w:author="Godwin, Casey" w:date="2018-10-16T06:58:00Z">
        <w:r w:rsidR="00DF442A">
          <w:rPr>
            <w:rFonts w:ascii="Times New Roman" w:hAnsi="Times New Roman" w:cs="Times New Roman"/>
            <w:sz w:val="24"/>
            <w:szCs w:val="24"/>
          </w:rPr>
          <w:t>s</w:t>
        </w:r>
      </w:ins>
      <w:r>
        <w:rPr>
          <w:rFonts w:ascii="Times New Roman" w:hAnsi="Times New Roman" w:cs="Times New Roman"/>
          <w:sz w:val="24"/>
          <w:szCs w:val="24"/>
        </w:rPr>
        <w:t xml:space="preserve"> with its own frequency.</w:t>
      </w:r>
      <w:del w:id="17" w:author="Godwin, Casey" w:date="2018-10-16T06:58:00Z">
        <w:r w:rsidDel="00DF442A">
          <w:rPr>
            <w:rFonts w:ascii="Times New Roman" w:hAnsi="Times New Roman" w:cs="Times New Roman"/>
            <w:sz w:val="24"/>
            <w:szCs w:val="24"/>
          </w:rPr>
          <w:delText xml:space="preserve"> </w:delText>
        </w:r>
        <w:r w:rsidRPr="00B0403D" w:rsidDel="00DF442A">
          <w:rPr>
            <w:rFonts w:ascii="Times New Roman" w:hAnsi="Times New Roman" w:cs="Times New Roman"/>
            <w:sz w:val="24"/>
            <w:szCs w:val="24"/>
          </w:rPr>
          <w:delText xml:space="preserve">Given this rationale, </w:delText>
        </w:r>
        <w:r w:rsidDel="00DF442A">
          <w:rPr>
            <w:rFonts w:ascii="Times New Roman" w:hAnsi="Times New Roman" w:cs="Times New Roman"/>
            <w:sz w:val="24"/>
            <w:szCs w:val="24"/>
          </w:rPr>
          <w:delText>f</w:delText>
        </w:r>
        <w:r w:rsidRPr="00B0403D" w:rsidDel="00DF442A">
          <w:rPr>
            <w:rFonts w:ascii="Times New Roman" w:hAnsi="Times New Roman" w:cs="Times New Roman"/>
            <w:sz w:val="24"/>
            <w:szCs w:val="24"/>
          </w:rPr>
          <w:delText>requency</w:delText>
        </w:r>
        <w:r w:rsidDel="00DF442A">
          <w:rPr>
            <w:rFonts w:ascii="Times New Roman" w:hAnsi="Times New Roman" w:cs="Times New Roman"/>
            <w:sz w:val="24"/>
            <w:szCs w:val="24"/>
          </w:rPr>
          <w:delText xml:space="preserve"> dependency</w:delText>
        </w:r>
        <w:r w:rsidRPr="00B0403D" w:rsidDel="00DF442A">
          <w:rPr>
            <w:rFonts w:ascii="Times New Roman" w:hAnsi="Times New Roman" w:cs="Times New Roman"/>
            <w:sz w:val="24"/>
            <w:szCs w:val="24"/>
          </w:rPr>
          <w:delText xml:space="preserve"> is to be negative when the focal species </w:delText>
        </w:r>
        <w:r w:rsidRPr="008F5F30" w:rsidDel="00DF442A">
          <w:rPr>
            <w:rFonts w:ascii="Times New Roman" w:hAnsi="Times New Roman" w:cs="Times New Roman"/>
            <w:i/>
            <w:sz w:val="24"/>
            <w:szCs w:val="24"/>
          </w:rPr>
          <w:delText>i</w:delText>
        </w:r>
        <w:r w:rsidRPr="00B0403D" w:rsidDel="00DF442A">
          <w:rPr>
            <w:rFonts w:ascii="Times New Roman" w:hAnsi="Times New Roman" w:cs="Times New Roman"/>
            <w:sz w:val="24"/>
            <w:szCs w:val="24"/>
          </w:rPr>
          <w:delText xml:space="preserve"> limits itself more than it limits its competitor, i.e. intra-specific competition coefficient is greater than inter- specific competition coefficient.</w:delText>
        </w:r>
      </w:del>
      <w:r w:rsidRPr="00B0403D">
        <w:rPr>
          <w:rFonts w:ascii="Times New Roman" w:hAnsi="Times New Roman" w:cs="Times New Roman"/>
          <w:sz w:val="24"/>
          <w:szCs w:val="24"/>
        </w:rPr>
        <w:t xml:space="preserve"> Therefore, </w:t>
      </w:r>
      <w:r>
        <w:rPr>
          <w:rFonts w:ascii="Times New Roman" w:hAnsi="Times New Roman" w:cs="Times New Roman"/>
          <w:sz w:val="24"/>
          <w:szCs w:val="24"/>
        </w:rPr>
        <w:t xml:space="preserve">as long as the </w:t>
      </w:r>
      <w:r w:rsidRPr="00B0403D">
        <w:rPr>
          <w:rFonts w:ascii="Times New Roman" w:hAnsi="Times New Roman" w:cs="Times New Roman"/>
          <w:sz w:val="24"/>
          <w:szCs w:val="24"/>
        </w:rPr>
        <w:t>frequency</w:t>
      </w:r>
      <w:r>
        <w:rPr>
          <w:rFonts w:ascii="Times New Roman" w:hAnsi="Times New Roman" w:cs="Times New Roman"/>
          <w:sz w:val="24"/>
          <w:szCs w:val="24"/>
        </w:rPr>
        <w:t xml:space="preserve"> dependency is negative (NFD slope is negative)</w:t>
      </w:r>
      <w:ins w:id="18" w:author="Godwin, Casey" w:date="2018-10-16T09:35:00Z">
        <w:r w:rsidR="00915EE2">
          <w:rPr>
            <w:rFonts w:ascii="Times New Roman" w:hAnsi="Times New Roman" w:cs="Times New Roman"/>
            <w:sz w:val="24"/>
            <w:szCs w:val="24"/>
          </w:rPr>
          <w:t xml:space="preserve"> AND BOTH SPECIES HAVE POSITIVE GROWTH RATES </w:t>
        </w:r>
        <w:commentRangeStart w:id="19"/>
        <w:r w:rsidR="00915EE2">
          <w:rPr>
            <w:rFonts w:ascii="Times New Roman" w:hAnsi="Times New Roman" w:cs="Times New Roman"/>
            <w:sz w:val="24"/>
            <w:szCs w:val="24"/>
          </w:rPr>
          <w:t>WHEN RARE</w:t>
        </w:r>
        <w:commentRangeEnd w:id="19"/>
        <w:r w:rsidR="00915EE2">
          <w:rPr>
            <w:rStyle w:val="CommentReference"/>
          </w:rPr>
          <w:commentReference w:id="19"/>
        </w:r>
      </w:ins>
      <w:r>
        <w:rPr>
          <w:rFonts w:ascii="Times New Roman" w:hAnsi="Times New Roman" w:cs="Times New Roman"/>
          <w:sz w:val="24"/>
          <w:szCs w:val="24"/>
        </w:rPr>
        <w:t xml:space="preserve">, species </w:t>
      </w:r>
      <w:r w:rsidRPr="00B0403D">
        <w:rPr>
          <w:rFonts w:ascii="Times New Roman" w:hAnsi="Times New Roman" w:cs="Times New Roman"/>
          <w:sz w:val="24"/>
          <w:szCs w:val="24"/>
        </w:rPr>
        <w:t xml:space="preserve">should </w:t>
      </w:r>
      <w:r>
        <w:rPr>
          <w:rFonts w:ascii="Times New Roman" w:hAnsi="Times New Roman" w:cs="Times New Roman"/>
          <w:sz w:val="24"/>
          <w:szCs w:val="24"/>
        </w:rPr>
        <w:t xml:space="preserve">be </w:t>
      </w:r>
      <w:r w:rsidRPr="00B0403D">
        <w:rPr>
          <w:rFonts w:ascii="Times New Roman" w:hAnsi="Times New Roman" w:cs="Times New Roman"/>
          <w:sz w:val="24"/>
          <w:szCs w:val="24"/>
        </w:rPr>
        <w:t>guarantee</w:t>
      </w:r>
      <w:r>
        <w:rPr>
          <w:rFonts w:ascii="Times New Roman" w:hAnsi="Times New Roman" w:cs="Times New Roman"/>
          <w:sz w:val="24"/>
          <w:szCs w:val="24"/>
        </w:rPr>
        <w:t>d to</w:t>
      </w:r>
      <w:r w:rsidRPr="00B0403D">
        <w:rPr>
          <w:rFonts w:ascii="Times New Roman" w:hAnsi="Times New Roman" w:cs="Times New Roman"/>
          <w:sz w:val="24"/>
          <w:szCs w:val="24"/>
        </w:rPr>
        <w:t xml:space="preserve"> stabl</w:t>
      </w:r>
      <w:r>
        <w:rPr>
          <w:rFonts w:ascii="Times New Roman" w:hAnsi="Times New Roman" w:cs="Times New Roman"/>
          <w:sz w:val="24"/>
          <w:szCs w:val="24"/>
        </w:rPr>
        <w:t>y</w:t>
      </w:r>
      <w:r w:rsidRPr="00B0403D">
        <w:rPr>
          <w:rFonts w:ascii="Times New Roman" w:hAnsi="Times New Roman" w:cs="Times New Roman"/>
          <w:sz w:val="24"/>
          <w:szCs w:val="24"/>
        </w:rPr>
        <w:t xml:space="preserve"> coexistence.</w:t>
      </w:r>
      <w:r>
        <w:rPr>
          <w:rFonts w:ascii="Times New Roman" w:hAnsi="Times New Roman" w:cs="Times New Roman"/>
          <w:sz w:val="24"/>
          <w:szCs w:val="24"/>
        </w:rPr>
        <w:t xml:space="preserve"> </w:t>
      </w:r>
      <w:ins w:id="20" w:author="Godwin, Casey" w:date="2018-10-16T06:58:00Z">
        <w:r w:rsidR="00DF442A">
          <w:rPr>
            <w:rFonts w:ascii="Times New Roman" w:hAnsi="Times New Roman" w:cs="Times New Roman"/>
            <w:sz w:val="24"/>
            <w:szCs w:val="24"/>
          </w:rPr>
          <w:t>Adler et al [2007] expanded upon this definition and showed that</w:t>
        </w:r>
      </w:ins>
      <w:ins w:id="21" w:author="Godwin, Casey" w:date="2018-10-16T06:59:00Z">
        <w:r w:rsidR="00DF442A">
          <w:rPr>
            <w:rFonts w:ascii="Times New Roman" w:hAnsi="Times New Roman" w:cs="Times New Roman"/>
            <w:sz w:val="24"/>
            <w:szCs w:val="24"/>
          </w:rPr>
          <w:t>,</w:t>
        </w:r>
      </w:ins>
      <w:ins w:id="22" w:author="Godwin, Casey" w:date="2018-10-16T06:58:00Z">
        <w:r w:rsidR="00DF442A">
          <w:rPr>
            <w:rFonts w:ascii="Times New Roman" w:hAnsi="Times New Roman" w:cs="Times New Roman"/>
            <w:sz w:val="24"/>
            <w:szCs w:val="24"/>
          </w:rPr>
          <w:t xml:space="preserve"> in addition to </w:t>
        </w:r>
      </w:ins>
      <w:ins w:id="23" w:author="Godwin, Casey" w:date="2018-10-16T06:59:00Z">
        <w:r w:rsidR="00DF442A">
          <w:rPr>
            <w:rFonts w:ascii="Times New Roman" w:hAnsi="Times New Roman" w:cs="Times New Roman"/>
            <w:sz w:val="24"/>
            <w:szCs w:val="24"/>
          </w:rPr>
          <w:t xml:space="preserve">the requirement for </w:t>
        </w:r>
      </w:ins>
      <w:ins w:id="24" w:author="Godwin, Casey" w:date="2018-10-16T07:00:00Z">
        <w:r w:rsidR="00DF442A">
          <w:rPr>
            <w:rFonts w:ascii="Times New Roman" w:hAnsi="Times New Roman" w:cs="Times New Roman"/>
            <w:sz w:val="24"/>
            <w:szCs w:val="24"/>
          </w:rPr>
          <w:t xml:space="preserve">a </w:t>
        </w:r>
      </w:ins>
      <w:ins w:id="25" w:author="Godwin, Casey" w:date="2018-10-16T06:58:00Z">
        <w:r w:rsidR="00DF442A">
          <w:rPr>
            <w:rFonts w:ascii="Times New Roman" w:hAnsi="Times New Roman" w:cs="Times New Roman"/>
            <w:sz w:val="24"/>
            <w:szCs w:val="24"/>
          </w:rPr>
          <w:t xml:space="preserve">negative </w:t>
        </w:r>
      </w:ins>
      <w:ins w:id="26" w:author="Godwin, Casey" w:date="2018-10-16T07:00:00Z">
        <w:r w:rsidR="00DF442A">
          <w:rPr>
            <w:rFonts w:ascii="Times New Roman" w:hAnsi="Times New Roman" w:cs="Times New Roman"/>
            <w:sz w:val="24"/>
            <w:szCs w:val="24"/>
          </w:rPr>
          <w:t xml:space="preserve">slope of </w:t>
        </w:r>
      </w:ins>
      <w:ins w:id="27" w:author="Godwin, Casey" w:date="2018-10-16T06:58:00Z">
        <w:r w:rsidR="00DF442A">
          <w:rPr>
            <w:rFonts w:ascii="Times New Roman" w:hAnsi="Times New Roman" w:cs="Times New Roman"/>
            <w:sz w:val="24"/>
            <w:szCs w:val="24"/>
          </w:rPr>
          <w:t>frequency dependen</w:t>
        </w:r>
      </w:ins>
      <w:ins w:id="28" w:author="Godwin, Casey" w:date="2018-10-16T06:59:00Z">
        <w:r w:rsidR="00DF442A">
          <w:rPr>
            <w:rFonts w:ascii="Times New Roman" w:hAnsi="Times New Roman" w:cs="Times New Roman"/>
            <w:sz w:val="24"/>
            <w:szCs w:val="24"/>
          </w:rPr>
          <w:t xml:space="preserve">ce, </w:t>
        </w:r>
      </w:ins>
      <w:ins w:id="29" w:author="Godwin, Casey" w:date="2018-10-16T07:00:00Z">
        <w:r w:rsidR="00DF442A">
          <w:rPr>
            <w:rFonts w:ascii="Times New Roman" w:hAnsi="Times New Roman" w:cs="Times New Roman"/>
            <w:sz w:val="24"/>
            <w:szCs w:val="24"/>
          </w:rPr>
          <w:t xml:space="preserve">both species must have </w:t>
        </w:r>
      </w:ins>
      <w:ins w:id="30" w:author="Godwin, Casey" w:date="2018-10-16T07:01:00Z">
        <w:r w:rsidR="00DF442A">
          <w:rPr>
            <w:rFonts w:ascii="Times New Roman" w:hAnsi="Times New Roman" w:cs="Times New Roman"/>
            <w:sz w:val="24"/>
            <w:szCs w:val="24"/>
          </w:rPr>
          <w:t>positive</w:t>
        </w:r>
      </w:ins>
      <w:ins w:id="31" w:author="Godwin, Casey" w:date="2018-10-16T06:59:00Z">
        <w:r w:rsidR="00DF442A">
          <w:rPr>
            <w:rFonts w:ascii="Times New Roman" w:hAnsi="Times New Roman" w:cs="Times New Roman"/>
            <w:sz w:val="24"/>
            <w:szCs w:val="24"/>
          </w:rPr>
          <w:t xml:space="preserve"> </w:t>
        </w:r>
      </w:ins>
      <w:ins w:id="32" w:author="Godwin, Casey" w:date="2018-10-16T07:03:00Z">
        <w:r w:rsidR="008507A4">
          <w:rPr>
            <w:rFonts w:ascii="Times New Roman" w:hAnsi="Times New Roman" w:cs="Times New Roman"/>
            <w:sz w:val="24"/>
            <w:szCs w:val="24"/>
          </w:rPr>
          <w:t>approaching</w:t>
        </w:r>
      </w:ins>
      <w:ins w:id="33" w:author="Godwin, Casey" w:date="2018-10-16T06:59:00Z">
        <w:r w:rsidR="00DF442A">
          <w:rPr>
            <w:rFonts w:ascii="Times New Roman" w:hAnsi="Times New Roman" w:cs="Times New Roman"/>
            <w:sz w:val="24"/>
            <w:szCs w:val="24"/>
          </w:rPr>
          <w:t xml:space="preserve"> zero frequency </w:t>
        </w:r>
      </w:ins>
      <w:ins w:id="34" w:author="Godwin, Casey" w:date="2018-10-16T07:01:00Z">
        <w:r w:rsidR="00DF442A">
          <w:rPr>
            <w:rFonts w:ascii="Times New Roman" w:hAnsi="Times New Roman" w:cs="Times New Roman"/>
            <w:sz w:val="24"/>
            <w:szCs w:val="24"/>
          </w:rPr>
          <w:t>(i.e. their intercepts are positive in figure 1)</w:t>
        </w:r>
      </w:ins>
      <w:ins w:id="35" w:author="Godwin, Casey" w:date="2018-10-16T06:59:00Z">
        <w:r w:rsidR="00DF442A">
          <w:rPr>
            <w:rFonts w:ascii="Times New Roman" w:hAnsi="Times New Roman" w:cs="Times New Roman"/>
            <w:sz w:val="24"/>
            <w:szCs w:val="24"/>
          </w:rPr>
          <w:t xml:space="preserve">. This </w:t>
        </w:r>
      </w:ins>
      <w:ins w:id="36" w:author="Godwin, Casey" w:date="2018-10-16T07:00:00Z">
        <w:r w:rsidR="00DF442A">
          <w:rPr>
            <w:rFonts w:ascii="Times New Roman" w:hAnsi="Times New Roman" w:cs="Times New Roman"/>
            <w:sz w:val="24"/>
            <w:szCs w:val="24"/>
          </w:rPr>
          <w:t xml:space="preserve">constraint is the definition of mutual </w:t>
        </w:r>
        <w:proofErr w:type="spellStart"/>
        <w:r w:rsidR="00DF442A">
          <w:rPr>
            <w:rFonts w:ascii="Times New Roman" w:hAnsi="Times New Roman" w:cs="Times New Roman"/>
            <w:sz w:val="24"/>
            <w:szCs w:val="24"/>
          </w:rPr>
          <w:t>invasibility</w:t>
        </w:r>
      </w:ins>
      <w:proofErr w:type="spellEnd"/>
      <w:ins w:id="37" w:author="Godwin, Casey" w:date="2018-10-16T07:01:00Z">
        <w:r w:rsidR="00DF442A">
          <w:rPr>
            <w:rFonts w:ascii="Times New Roman" w:hAnsi="Times New Roman" w:cs="Times New Roman"/>
            <w:sz w:val="24"/>
            <w:szCs w:val="24"/>
          </w:rPr>
          <w:t xml:space="preserve">, and </w:t>
        </w:r>
        <w:r w:rsidR="008507A4">
          <w:rPr>
            <w:rFonts w:ascii="Times New Roman" w:hAnsi="Times New Roman" w:cs="Times New Roman"/>
            <w:sz w:val="24"/>
            <w:szCs w:val="24"/>
          </w:rPr>
          <w:t xml:space="preserve">as long as the </w:t>
        </w:r>
      </w:ins>
      <w:ins w:id="38" w:author="Godwin, Casey" w:date="2018-10-16T07:02:00Z">
        <w:r w:rsidR="008507A4">
          <w:rPr>
            <w:rFonts w:ascii="Times New Roman" w:hAnsi="Times New Roman" w:cs="Times New Roman"/>
            <w:sz w:val="24"/>
            <w:szCs w:val="24"/>
          </w:rPr>
          <w:t>relationship between a species frequency and its growth rate is linear, knowing the growth rate and slope at an intermediate fr</w:t>
        </w:r>
      </w:ins>
      <w:ins w:id="39" w:author="Godwin, Casey" w:date="2018-10-16T07:03:00Z">
        <w:r w:rsidR="008507A4">
          <w:rPr>
            <w:rFonts w:ascii="Times New Roman" w:hAnsi="Times New Roman" w:cs="Times New Roman"/>
            <w:sz w:val="24"/>
            <w:szCs w:val="24"/>
          </w:rPr>
          <w:t>equency could allow an empiricist to extrapolate to predict the growth rate approaching zero frequenc</w:t>
        </w:r>
      </w:ins>
      <w:ins w:id="40" w:author="Godwin, Casey" w:date="2018-10-16T09:35:00Z">
        <w:r w:rsidR="00926697">
          <w:rPr>
            <w:rFonts w:ascii="Times New Roman" w:hAnsi="Times New Roman" w:cs="Times New Roman"/>
            <w:sz w:val="24"/>
            <w:szCs w:val="24"/>
          </w:rPr>
          <w:t>y</w:t>
        </w:r>
      </w:ins>
      <w:ins w:id="41" w:author="Godwin, Casey" w:date="2018-10-16T09:34:00Z">
        <w:r w:rsidR="00926697">
          <w:rPr>
            <w:rFonts w:ascii="Times New Roman" w:hAnsi="Times New Roman" w:cs="Times New Roman"/>
            <w:sz w:val="24"/>
            <w:szCs w:val="24"/>
          </w:rPr>
          <w:t xml:space="preserve"> and determine whether both species are mutually </w:t>
        </w:r>
        <w:proofErr w:type="spellStart"/>
        <w:r w:rsidR="00926697">
          <w:rPr>
            <w:rFonts w:ascii="Times New Roman" w:hAnsi="Times New Roman" w:cs="Times New Roman"/>
            <w:sz w:val="24"/>
            <w:szCs w:val="24"/>
          </w:rPr>
          <w:t>invasible</w:t>
        </w:r>
      </w:ins>
      <w:proofErr w:type="spellEnd"/>
      <w:ins w:id="42" w:author="Godwin, Casey" w:date="2018-10-16T07:03:00Z">
        <w:r w:rsidR="008507A4">
          <w:rPr>
            <w:rFonts w:ascii="Times New Roman" w:hAnsi="Times New Roman" w:cs="Times New Roman"/>
            <w:sz w:val="24"/>
            <w:szCs w:val="24"/>
          </w:rPr>
          <w:t xml:space="preserve">. </w:t>
        </w:r>
      </w:ins>
    </w:p>
    <w:p w14:paraId="055B9E86" w14:textId="56898B5C" w:rsidR="003F4BFC" w:rsidRDefault="003F4BFC" w:rsidP="00DD371C">
      <w:pPr>
        <w:pStyle w:val="Normal1"/>
        <w:spacing w:line="360" w:lineRule="auto"/>
        <w:ind w:left="720" w:firstLine="720"/>
        <w:rPr>
          <w:rFonts w:ascii="Times New Roman" w:hAnsi="Times New Roman" w:cs="Times New Roman"/>
          <w:sz w:val="24"/>
          <w:szCs w:val="24"/>
        </w:rPr>
      </w:pPr>
      <w:del w:id="43" w:author="Godwin, Casey" w:date="2018-10-16T07:03:00Z">
        <w:r w:rsidRPr="00B0403D" w:rsidDel="008507A4">
          <w:rPr>
            <w:rFonts w:ascii="Times New Roman" w:hAnsi="Times New Roman" w:cs="Times New Roman"/>
            <w:sz w:val="24"/>
            <w:szCs w:val="24"/>
          </w:rPr>
          <w:delText xml:space="preserve">However, </w:delText>
        </w:r>
        <w:r w:rsidDel="008507A4">
          <w:rPr>
            <w:rFonts w:ascii="Times New Roman" w:hAnsi="Times New Roman" w:cs="Times New Roman"/>
            <w:sz w:val="24"/>
            <w:szCs w:val="24"/>
          </w:rPr>
          <w:delText xml:space="preserve">besides the saturated community assumption, </w:delText>
        </w:r>
        <w:r w:rsidRPr="00B0403D" w:rsidDel="008507A4">
          <w:rPr>
            <w:rFonts w:ascii="Times New Roman" w:hAnsi="Times New Roman" w:cs="Times New Roman"/>
            <w:sz w:val="24"/>
            <w:szCs w:val="24"/>
          </w:rPr>
          <w:delText>w</w:delText>
        </w:r>
      </w:del>
      <w:ins w:id="44" w:author="Godwin, Casey" w:date="2018-10-16T07:03:00Z">
        <w:r w:rsidR="008507A4">
          <w:rPr>
            <w:rFonts w:ascii="Times New Roman" w:hAnsi="Times New Roman" w:cs="Times New Roman"/>
            <w:sz w:val="24"/>
            <w:szCs w:val="24"/>
          </w:rPr>
          <w:t>W</w:t>
        </w:r>
      </w:ins>
      <w:r w:rsidRPr="00B0403D">
        <w:rPr>
          <w:rFonts w:ascii="Times New Roman" w:hAnsi="Times New Roman" w:cs="Times New Roman"/>
          <w:sz w:val="24"/>
          <w:szCs w:val="24"/>
        </w:rPr>
        <w:t xml:space="preserve">e </w:t>
      </w:r>
      <w:del w:id="45" w:author="Godwin, Casey" w:date="2018-10-16T07:38:00Z">
        <w:r w:rsidRPr="00B0403D" w:rsidDel="00DD371C">
          <w:rPr>
            <w:rFonts w:ascii="Times New Roman" w:hAnsi="Times New Roman" w:cs="Times New Roman"/>
            <w:sz w:val="24"/>
            <w:szCs w:val="24"/>
          </w:rPr>
          <w:delText xml:space="preserve">argue </w:delText>
        </w:r>
      </w:del>
      <w:ins w:id="46" w:author="Godwin, Casey" w:date="2018-10-16T07:38:00Z">
        <w:r w:rsidR="00DD371C">
          <w:rPr>
            <w:rFonts w:ascii="Times New Roman" w:hAnsi="Times New Roman" w:cs="Times New Roman"/>
            <w:sz w:val="24"/>
            <w:szCs w:val="24"/>
          </w:rPr>
          <w:t>note</w:t>
        </w:r>
        <w:r w:rsidR="00DD371C" w:rsidRPr="00B0403D">
          <w:rPr>
            <w:rFonts w:ascii="Times New Roman" w:hAnsi="Times New Roman" w:cs="Times New Roman"/>
            <w:sz w:val="24"/>
            <w:szCs w:val="24"/>
          </w:rPr>
          <w:t xml:space="preserve"> </w:t>
        </w:r>
      </w:ins>
      <w:r w:rsidRPr="00B0403D">
        <w:rPr>
          <w:rFonts w:ascii="Times New Roman" w:hAnsi="Times New Roman" w:cs="Times New Roman"/>
          <w:sz w:val="24"/>
          <w:szCs w:val="24"/>
        </w:rPr>
        <w:t xml:space="preserve">that </w:t>
      </w:r>
      <w:r>
        <w:rPr>
          <w:rFonts w:ascii="Times New Roman" w:hAnsi="Times New Roman" w:cs="Times New Roman"/>
          <w:sz w:val="24"/>
          <w:szCs w:val="24"/>
        </w:rPr>
        <w:t xml:space="preserve">there are two issues associated with the NFD method. First, </w:t>
      </w:r>
      <w:r w:rsidRPr="00B0403D">
        <w:rPr>
          <w:rFonts w:ascii="Times New Roman" w:hAnsi="Times New Roman" w:cs="Times New Roman"/>
          <w:sz w:val="24"/>
          <w:szCs w:val="24"/>
        </w:rPr>
        <w:t xml:space="preserve">the magnitude of negative frequency dependency (the slope) is not equivalent to either intra- or inter-specific competition coefficients </w:t>
      </w:r>
      <w:r>
        <w:rPr>
          <w:rFonts w:ascii="Times New Roman" w:hAnsi="Times New Roman" w:cs="Times New Roman"/>
          <w:sz w:val="24"/>
          <w:szCs w:val="24"/>
        </w:rPr>
        <w:t>but a rather complex combination between both</w:t>
      </w:r>
      <w:r w:rsidRPr="00B0403D">
        <w:rPr>
          <w:rFonts w:ascii="Times New Roman" w:hAnsi="Times New Roman" w:cs="Times New Roman"/>
          <w:sz w:val="24"/>
          <w:szCs w:val="24"/>
        </w:rPr>
        <w:t>.</w:t>
      </w:r>
      <w:ins w:id="47" w:author="Godwin, Casey" w:date="2018-10-16T07:04:00Z">
        <w:r w:rsidR="008507A4">
          <w:rPr>
            <w:rFonts w:ascii="Times New Roman" w:hAnsi="Times New Roman" w:cs="Times New Roman"/>
            <w:sz w:val="24"/>
            <w:szCs w:val="24"/>
          </w:rPr>
          <w:t xml:space="preserve"> As a result, the slope of NFD cannot be used to determine ND and RFD. </w:t>
        </w:r>
      </w:ins>
      <w:r w:rsidRPr="00B0403D">
        <w:rPr>
          <w:rFonts w:ascii="Times New Roman" w:hAnsi="Times New Roman" w:cs="Times New Roman"/>
          <w:sz w:val="24"/>
          <w:szCs w:val="24"/>
        </w:rPr>
        <w:t xml:space="preserve"> </w:t>
      </w:r>
      <w:r>
        <w:rPr>
          <w:rFonts w:ascii="Times New Roman" w:hAnsi="Times New Roman" w:cs="Times New Roman"/>
          <w:sz w:val="24"/>
          <w:szCs w:val="24"/>
        </w:rPr>
        <w:t>Second, while</w:t>
      </w:r>
      <w:r w:rsidRPr="006E6139">
        <w:rPr>
          <w:rFonts w:ascii="Times New Roman" w:hAnsi="Times New Roman" w:cs="Times New Roman"/>
          <w:sz w:val="24"/>
          <w:szCs w:val="24"/>
        </w:rPr>
        <w:t xml:space="preserve"> th</w:t>
      </w:r>
      <w:r>
        <w:rPr>
          <w:rFonts w:ascii="Times New Roman" w:hAnsi="Times New Roman" w:cs="Times New Roman"/>
          <w:sz w:val="24"/>
          <w:szCs w:val="24"/>
        </w:rPr>
        <w:t>e NFD</w:t>
      </w:r>
      <w:r w:rsidRPr="006E6139">
        <w:rPr>
          <w:rFonts w:ascii="Times New Roman" w:hAnsi="Times New Roman" w:cs="Times New Roman"/>
          <w:sz w:val="24"/>
          <w:szCs w:val="24"/>
        </w:rPr>
        <w:t xml:space="preserve"> method is consistent with Chesson’s </w:t>
      </w:r>
      <w:r>
        <w:rPr>
          <w:rFonts w:ascii="Times New Roman" w:hAnsi="Times New Roman" w:cs="Times New Roman"/>
          <w:sz w:val="24"/>
          <w:szCs w:val="24"/>
        </w:rPr>
        <w:t xml:space="preserve">coexistence </w:t>
      </w:r>
      <w:r w:rsidRPr="006E6139">
        <w:rPr>
          <w:rFonts w:ascii="Times New Roman" w:hAnsi="Times New Roman" w:cs="Times New Roman"/>
          <w:sz w:val="24"/>
          <w:szCs w:val="24"/>
        </w:rPr>
        <w:t xml:space="preserve">requirement that coexisting species are mutually </w:t>
      </w:r>
      <w:proofErr w:type="spellStart"/>
      <w:r w:rsidRPr="006E6139">
        <w:rPr>
          <w:rFonts w:ascii="Times New Roman" w:hAnsi="Times New Roman" w:cs="Times New Roman"/>
          <w:sz w:val="24"/>
          <w:szCs w:val="24"/>
        </w:rPr>
        <w:t>invasible</w:t>
      </w:r>
      <w:proofErr w:type="spellEnd"/>
      <w:r w:rsidRPr="006E6139">
        <w:rPr>
          <w:rFonts w:ascii="Times New Roman" w:hAnsi="Times New Roman" w:cs="Times New Roman"/>
          <w:sz w:val="24"/>
          <w:szCs w:val="24"/>
        </w:rPr>
        <w:t>, we argue that the assumption that NFD is constant across frequencies</w:t>
      </w:r>
      <w:r>
        <w:rPr>
          <w:rFonts w:ascii="Times New Roman" w:hAnsi="Times New Roman" w:cs="Times New Roman"/>
          <w:sz w:val="24"/>
          <w:szCs w:val="24"/>
        </w:rPr>
        <w:t xml:space="preserve"> (constant NFD slope)</w:t>
      </w:r>
      <w:r w:rsidRPr="006E6139">
        <w:rPr>
          <w:rFonts w:ascii="Times New Roman" w:hAnsi="Times New Roman" w:cs="Times New Roman"/>
          <w:sz w:val="24"/>
          <w:szCs w:val="24"/>
        </w:rPr>
        <w:t xml:space="preserve"> is problematic in practice. </w:t>
      </w:r>
    </w:p>
    <w:p w14:paraId="26DD2C95" w14:textId="058CD09E" w:rsidR="003F4BFC" w:rsidRDefault="003F4BFC" w:rsidP="003F4BFC">
      <w:pPr>
        <w:pStyle w:val="Normal1"/>
        <w:spacing w:line="360" w:lineRule="auto"/>
        <w:ind w:left="720" w:firstLine="720"/>
        <w:rPr>
          <w:rFonts w:ascii="Times New Roman" w:hAnsi="Times New Roman" w:cs="Times New Roman"/>
          <w:sz w:val="24"/>
          <w:szCs w:val="24"/>
        </w:rPr>
      </w:pPr>
      <w:del w:id="48" w:author="Godwin, Casey" w:date="2018-10-16T07:04:00Z">
        <w:r w:rsidDel="008507A4">
          <w:rPr>
            <w:rFonts w:ascii="Times New Roman" w:hAnsi="Times New Roman" w:cs="Times New Roman"/>
            <w:sz w:val="24"/>
            <w:szCs w:val="24"/>
          </w:rPr>
          <w:delText>First, t</w:delText>
        </w:r>
      </w:del>
      <w:ins w:id="49" w:author="Godwin, Casey" w:date="2018-10-16T07:04:00Z">
        <w:r w:rsidR="008507A4">
          <w:rPr>
            <w:rFonts w:ascii="Times New Roman" w:hAnsi="Times New Roman" w:cs="Times New Roman"/>
            <w:sz w:val="24"/>
            <w:szCs w:val="24"/>
          </w:rPr>
          <w:t>T</w:t>
        </w:r>
      </w:ins>
      <w:r>
        <w:rPr>
          <w:rFonts w:ascii="Times New Roman" w:hAnsi="Times New Roman" w:cs="Times New Roman"/>
          <w:sz w:val="24"/>
          <w:szCs w:val="24"/>
        </w:rPr>
        <w:t xml:space="preserve">o show that NFD slope is a complex combination of intra- and inter specific competition coefficients, we attempt to </w:t>
      </w:r>
      <w:del w:id="50" w:author="Godwin, Casey" w:date="2018-10-16T07:05:00Z">
        <w:r w:rsidDel="008507A4">
          <w:rPr>
            <w:rFonts w:ascii="Times New Roman" w:hAnsi="Times New Roman" w:cs="Times New Roman"/>
            <w:sz w:val="24"/>
            <w:szCs w:val="24"/>
          </w:rPr>
          <w:delText xml:space="preserve">calculate </w:delText>
        </w:r>
      </w:del>
      <w:ins w:id="51" w:author="Godwin, Casey" w:date="2018-10-16T07:05:00Z">
        <w:r w:rsidR="008507A4">
          <w:rPr>
            <w:rFonts w:ascii="Times New Roman" w:hAnsi="Times New Roman" w:cs="Times New Roman"/>
            <w:sz w:val="24"/>
            <w:szCs w:val="24"/>
          </w:rPr>
          <w:t xml:space="preserve">derive </w:t>
        </w:r>
      </w:ins>
      <w:r>
        <w:rPr>
          <w:rFonts w:ascii="Times New Roman" w:hAnsi="Times New Roman" w:cs="Times New Roman"/>
          <w:sz w:val="24"/>
          <w:szCs w:val="24"/>
        </w:rPr>
        <w:t xml:space="preserve">the NFD slope based on the </w:t>
      </w:r>
      <w:proofErr w:type="spellStart"/>
      <w:r w:rsidRPr="00B0403D">
        <w:rPr>
          <w:rFonts w:ascii="Times New Roman" w:hAnsi="Times New Roman" w:cs="Times New Roman"/>
          <w:sz w:val="24"/>
          <w:szCs w:val="24"/>
        </w:rPr>
        <w:t>the</w:t>
      </w:r>
      <w:proofErr w:type="spellEnd"/>
      <w:r w:rsidRPr="00B0403D">
        <w:rPr>
          <w:rFonts w:ascii="Times New Roman" w:hAnsi="Times New Roman" w:cs="Times New Roman"/>
          <w:sz w:val="24"/>
          <w:szCs w:val="24"/>
        </w:rPr>
        <w:t xml:space="preserv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w:t>
      </w:r>
      <w:r>
        <w:rPr>
          <w:rFonts w:ascii="Times New Roman" w:hAnsi="Times New Roman" w:cs="Times New Roman"/>
          <w:sz w:val="24"/>
          <w:szCs w:val="24"/>
        </w:rPr>
        <w:t xml:space="preserve">. Conceptually, when </w:t>
      </w:r>
      <w:r w:rsidRPr="00B0403D">
        <w:rPr>
          <w:rFonts w:ascii="Times New Roman" w:hAnsi="Times New Roman" w:cs="Times New Roman"/>
          <w:sz w:val="24"/>
          <w:szCs w:val="24"/>
        </w:rPr>
        <w:t xml:space="preserve">the per capita growth rate is being plotted against the frequency of the focal species, </w:t>
      </w:r>
      <w:r>
        <w:rPr>
          <w:rFonts w:ascii="Times New Roman" w:hAnsi="Times New Roman" w:cs="Times New Roman"/>
          <w:sz w:val="24"/>
          <w:szCs w:val="24"/>
        </w:rPr>
        <w:t>the NFD slope</w:t>
      </w:r>
      <w:r w:rsidRPr="00B0403D">
        <w:rPr>
          <w:rFonts w:ascii="Times New Roman" w:hAnsi="Times New Roman" w:cs="Times New Roman"/>
          <w:sz w:val="24"/>
          <w:szCs w:val="24"/>
        </w:rPr>
        <w:t xml:space="preserve"> is actually </w:t>
      </w:r>
      <w:proofErr w:type="gramStart"/>
      <w:r w:rsidRPr="00B0403D">
        <w:rPr>
          <w:rFonts w:ascii="Times New Roman" w:hAnsi="Times New Roman" w:cs="Times New Roman"/>
          <w:sz w:val="24"/>
          <w:szCs w:val="24"/>
        </w:rPr>
        <w:t>the ”per</w:t>
      </w:r>
      <w:proofErr w:type="gramEnd"/>
      <w:r w:rsidRPr="00B0403D">
        <w:rPr>
          <w:rFonts w:ascii="Times New Roman" w:hAnsi="Times New Roman" w:cs="Times New Roman"/>
          <w:sz w:val="24"/>
          <w:szCs w:val="24"/>
        </w:rPr>
        <w:t xml:space="preserve"> %” impact on the per capita growth rate.</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To show that negative frequency dependency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w:t>
      </w:r>
      <w:r w:rsidRPr="00B0403D">
        <w:rPr>
          <w:rFonts w:ascii="Times New Roman" w:hAnsi="Times New Roman" w:cs="Times New Roman"/>
          <w:sz w:val="24"/>
          <w:szCs w:val="24"/>
        </w:rPr>
        <w:lastRenderedPageBreak/>
        <w:t>be used directly to measure competition coefficients (</w:t>
      </w:r>
      <w:r w:rsidRPr="00D07EFB">
        <w:rPr>
          <w:rFonts w:ascii="Times New Roman" w:hAnsi="Times New Roman" w:cs="Times New Roman"/>
          <w:i/>
          <w:sz w:val="24"/>
          <w:szCs w:val="24"/>
        </w:rPr>
        <w:t>α</w:t>
      </w:r>
      <w:r w:rsidRPr="00B0403D">
        <w:rPr>
          <w:rFonts w:ascii="Times New Roman" w:hAnsi="Times New Roman" w:cs="Times New Roman"/>
          <w:sz w:val="24"/>
          <w:szCs w:val="24"/>
        </w:rPr>
        <w:t xml:space="preserve">), we attempt to derive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w:t>
      </w:r>
      <w:r>
        <w:rPr>
          <w:rFonts w:ascii="Times New Roman" w:hAnsi="Times New Roman" w:cs="Times New Roman"/>
          <w:sz w:val="24"/>
          <w:szCs w:val="24"/>
        </w:rPr>
        <w:t>l</w:t>
      </w:r>
      <w:r w:rsidRPr="00B0403D">
        <w:rPr>
          <w:rFonts w:ascii="Times New Roman" w:hAnsi="Times New Roman" w:cs="Times New Roman"/>
          <w:sz w:val="24"/>
          <w:szCs w:val="24"/>
        </w:rPr>
        <w:t xml:space="preserve">. </w:t>
      </w:r>
      <w:commentRangeStart w:id="52"/>
      <w:r w:rsidRPr="00B0403D">
        <w:rPr>
          <w:rFonts w:ascii="Times New Roman" w:hAnsi="Times New Roman" w:cs="Times New Roman"/>
          <w:sz w:val="24"/>
          <w:szCs w:val="24"/>
        </w:rPr>
        <w:t xml:space="preserve">We found that,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readily derived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without making further assumptions. </w:t>
      </w:r>
      <w:commentRangeEnd w:id="52"/>
      <w:r w:rsidR="008507A4">
        <w:rPr>
          <w:rStyle w:val="CommentReference"/>
        </w:rPr>
        <w:commentReference w:id="52"/>
      </w:r>
      <w:r>
        <w:rPr>
          <w:rFonts w:ascii="Times New Roman" w:hAnsi="Times New Roman" w:cs="Times New Roman"/>
          <w:sz w:val="24"/>
          <w:szCs w:val="24"/>
        </w:rPr>
        <w:t xml:space="preserve">First, there is only density term but no frequency term in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-Volterra model. O</w:t>
      </w:r>
      <w:r w:rsidRPr="00B0403D">
        <w:rPr>
          <w:rFonts w:ascii="Times New Roman" w:hAnsi="Times New Roman" w:cs="Times New Roman"/>
          <w:sz w:val="24"/>
          <w:szCs w:val="24"/>
        </w:rPr>
        <w:t>nly when the community density is fixed,</w:t>
      </w:r>
      <w:r>
        <w:rPr>
          <w:rFonts w:ascii="Times New Roman" w:hAnsi="Times New Roman" w:cs="Times New Roman"/>
          <w:sz w:val="24"/>
          <w:szCs w:val="24"/>
        </w:rPr>
        <w:t xml:space="preserve">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"ITEM-1", "issue" : "2", "issued" : { "date-parts" : [ [ "2007" ] ] }, "page" : "95-104", "title" : "A niche for neutrality", "type" : "article-journal", "volume" : "10" }, "uris" : [ "http://www.mendeley.com/documents/?uuid=f7435c58-dc04-48a8-be78-7623cb492860" ] } ], "mendeley" : { "formattedCitation" : "(Adler et al. 2007)", "plainTextFormattedCitation" : "(Adler et al. 2007)", "previouslyFormattedCitation" : "(Adler et al. 2007)" }, "properties" : { "noteIndex" : 0 }, "schema" : "https://github.com/citation-style-language/schema/raw/master/csl-citation.json" }</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addition, since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modeled in </w:t>
      </w:r>
      <w:r w:rsidRPr="00D07EFB">
        <w:rPr>
          <w:rFonts w:ascii="Times New Roman" w:hAnsi="Times New Roman" w:cs="Times New Roman"/>
          <w:i/>
          <w:sz w:val="24"/>
          <w:szCs w:val="24"/>
        </w:rPr>
        <w:t>per capita</w:t>
      </w:r>
      <w:r>
        <w:rPr>
          <w:rFonts w:ascii="Times New Roman" w:hAnsi="Times New Roman" w:cs="Times New Roman"/>
          <w:sz w:val="24"/>
          <w:szCs w:val="24"/>
        </w:rPr>
        <w:t xml:space="preserve"> fashion, one-to-one conversion between the focal species </w:t>
      </w:r>
      <w:proofErr w:type="spellStart"/>
      <w:r w:rsidRPr="00D07EFB">
        <w:rPr>
          <w:rFonts w:ascii="Times New Roman" w:hAnsi="Times New Roman" w:cs="Times New Roman"/>
          <w:i/>
          <w:sz w:val="24"/>
          <w:szCs w:val="24"/>
        </w:rPr>
        <w:t>i</w:t>
      </w:r>
      <w:proofErr w:type="spellEnd"/>
      <w:r>
        <w:rPr>
          <w:rFonts w:ascii="Times New Roman" w:hAnsi="Times New Roman" w:cs="Times New Roman"/>
          <w:sz w:val="24"/>
          <w:szCs w:val="24"/>
        </w:rPr>
        <w:t xml:space="preserve"> and its competitor also needs to be assumed. </w:t>
      </w:r>
      <w:r w:rsidRPr="00B0403D">
        <w:rPr>
          <w:rFonts w:ascii="Times New Roman" w:hAnsi="Times New Roman" w:cs="Times New Roman"/>
          <w:sz w:val="24"/>
          <w:szCs w:val="24"/>
        </w:rPr>
        <w:t xml:space="preserve">By doing so,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competition model can be rewritten as followed.</w:t>
      </w:r>
    </w:p>
    <w:p w14:paraId="0E0428EC" w14:textId="77777777" w:rsidR="003F4BFC" w:rsidRDefault="00DF442A" w:rsidP="003F4BFC">
      <w:pPr>
        <w:pStyle w:val="Normal1"/>
        <w:tabs>
          <w:tab w:val="left" w:pos="8820"/>
        </w:tabs>
        <w:spacing w:line="360" w:lineRule="auto"/>
        <w:ind w:firstLine="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sidR="003F4BFC">
        <w:rPr>
          <w:rFonts w:ascii="Times New Roman" w:hAnsi="Times New Roman" w:cs="Times New Roman"/>
          <w:sz w:val="24"/>
          <w:szCs w:val="24"/>
        </w:rPr>
        <w:tab/>
        <w:t>(2)</w:t>
      </w:r>
    </w:p>
    <w:p w14:paraId="50A2A293" w14:textId="77777777" w:rsidR="003F4BFC" w:rsidRDefault="003F4BFC" w:rsidP="003F4BFC">
      <w:pPr>
        <w:pStyle w:val="Normal1"/>
        <w:tabs>
          <w:tab w:val="left" w:pos="1440"/>
        </w:tabs>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In eq</w:t>
      </w:r>
      <w:r>
        <w:rPr>
          <w:rFonts w:ascii="Times New Roman" w:hAnsi="Times New Roman" w:cs="Times New Roman"/>
          <w:sz w:val="24"/>
          <w:szCs w:val="24"/>
        </w:rPr>
        <w:t>uation</w:t>
      </w:r>
      <w:r w:rsidRPr="00B0403D">
        <w:rPr>
          <w:rFonts w:ascii="Times New Roman" w:hAnsi="Times New Roman" w:cs="Times New Roman"/>
          <w:sz w:val="24"/>
          <w:szCs w:val="24"/>
        </w:rPr>
        <w:t xml:space="preserve"> </w:t>
      </w:r>
      <w:r>
        <w:rPr>
          <w:rFonts w:ascii="Times New Roman" w:hAnsi="Times New Roman" w:cs="Times New Roman"/>
          <w:sz w:val="24"/>
          <w:szCs w:val="24"/>
        </w:rPr>
        <w:t>2</w:t>
      </w:r>
      <w:r w:rsidRPr="00B0403D">
        <w:rPr>
          <w:rFonts w:ascii="Times New Roman" w:hAnsi="Times New Roman" w:cs="Times New Roman"/>
          <w:sz w:val="24"/>
          <w:szCs w:val="24"/>
        </w:rPr>
        <w:t xml:space="preserv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To calculate the negative frequency dependency </w:t>
      </w:r>
      <w:r>
        <w:rPr>
          <w:rFonts w:ascii="Times New Roman" w:hAnsi="Times New Roman" w:cs="Times New Roman"/>
          <w:sz w:val="24"/>
          <w:szCs w:val="24"/>
        </w:rPr>
        <w:t>slope</w:t>
      </w:r>
      <w:r w:rsidRPr="00B0403D">
        <w:rPr>
          <w:rFonts w:ascii="Times New Roman" w:hAnsi="Times New Roman" w:cs="Times New Roman"/>
          <w:sz w:val="24"/>
          <w:szCs w:val="24"/>
        </w:rPr>
        <w:t xml:space="preserve">, we take derivative of equation 6 in terms of </w:t>
      </w:r>
      <w:r w:rsidRPr="001F41ED">
        <w:rPr>
          <w:rFonts w:ascii="Times New Roman" w:hAnsi="Times New Roman" w:cs="Times New Roman"/>
          <w:i/>
          <w:sz w:val="24"/>
          <w:szCs w:val="24"/>
        </w:rPr>
        <w:t>Ni/B</w:t>
      </w:r>
      <w:r w:rsidRPr="00B0403D">
        <w:rPr>
          <w:rFonts w:ascii="Times New Roman" w:hAnsi="Times New Roman" w:cs="Times New Roman"/>
          <w:sz w:val="24"/>
          <w:szCs w:val="24"/>
        </w:rPr>
        <w:t>.</w:t>
      </w:r>
    </w:p>
    <w:p w14:paraId="0A43CE20" w14:textId="77777777" w:rsidR="003F4BFC" w:rsidRDefault="003F4BFC" w:rsidP="003F4BFC">
      <w:pPr>
        <w:pStyle w:val="Normal1"/>
        <w:tabs>
          <w:tab w:val="left" w:pos="1440"/>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66476A9A" w14:textId="489A608D" w:rsidR="003F4BFC" w:rsidRPr="00B0403D" w:rsidRDefault="003F4BFC" w:rsidP="003F4BFC">
      <w:pPr>
        <w:pStyle w:val="Normal1"/>
        <w:tabs>
          <w:tab w:val="left" w:pos="1440"/>
          <w:tab w:val="left" w:pos="88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Pr="00B0403D">
        <w:rPr>
          <w:rFonts w:ascii="Times New Roman" w:hAnsi="Times New Roman" w:cs="Times New Roman"/>
          <w:sz w:val="24"/>
          <w:szCs w:val="24"/>
        </w:rPr>
        <w:t xml:space="preserve">This 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 community (Fig. </w:t>
      </w:r>
      <w:r>
        <w:rPr>
          <w:rFonts w:ascii="Times New Roman" w:hAnsi="Times New Roman" w:cs="Times New Roman"/>
          <w:sz w:val="24"/>
          <w:szCs w:val="24"/>
        </w:rPr>
        <w:t>1</w:t>
      </w:r>
      <w:r w:rsidRPr="00B0403D">
        <w:rPr>
          <w:rFonts w:ascii="Times New Roman" w:hAnsi="Times New Roman" w:cs="Times New Roman"/>
          <w:sz w:val="24"/>
          <w:szCs w:val="24"/>
        </w:rPr>
        <w:t xml:space="preserve">). From equation </w:t>
      </w:r>
      <w:r>
        <w:rPr>
          <w:rFonts w:ascii="Times New Roman" w:hAnsi="Times New Roman" w:cs="Times New Roman"/>
          <w:sz w:val="24"/>
          <w:szCs w:val="24"/>
        </w:rPr>
        <w:t>3</w:t>
      </w:r>
      <w:r w:rsidRPr="00B0403D">
        <w:rPr>
          <w:rFonts w:ascii="Times New Roman" w:hAnsi="Times New Roman" w:cs="Times New Roman"/>
          <w:sz w:val="24"/>
          <w:szCs w:val="24"/>
        </w:rPr>
        <w:t xml:space="preser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depends on a combination of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t>
      </w:r>
      <w:proofErr w:type="spellStart"/>
      <w:r w:rsidRPr="00CE29AE">
        <w:rPr>
          <w:rFonts w:ascii="Times New Roman" w:hAnsi="Times New Roman" w:cs="Times New Roman"/>
          <w:i/>
          <w:sz w:val="24"/>
          <w:szCs w:val="24"/>
        </w:rPr>
        <w:t>r</w:t>
      </w:r>
      <w:r w:rsidRPr="00CE29AE">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and the fixed community density (</w:t>
      </w:r>
      <w:r w:rsidRPr="00CE29AE">
        <w:rPr>
          <w:rFonts w:ascii="Times New Roman" w:hAnsi="Times New Roman" w:cs="Times New Roman"/>
          <w:i/>
          <w:sz w:val="24"/>
          <w:szCs w:val="24"/>
        </w:rPr>
        <w:t>B</w:t>
      </w:r>
      <w:r w:rsidRPr="00B0403D">
        <w:rPr>
          <w:rFonts w:ascii="Times New Roman" w:hAnsi="Times New Roman" w:cs="Times New Roman"/>
          <w:sz w:val="24"/>
          <w:szCs w:val="24"/>
        </w:rPr>
        <w:t>) in addition to the intra- and inter-specific competition coefficients. From this equation, we first see that NFD</w:t>
      </w:r>
      <w:r>
        <w:rPr>
          <w:rFonts w:ascii="Times New Roman" w:hAnsi="Times New Roman" w:cs="Times New Roman"/>
          <w:sz w:val="24"/>
          <w:szCs w:val="24"/>
        </w:rPr>
        <w:t xml:space="preserve"> slope</w:t>
      </w:r>
      <w:r w:rsidRPr="00B0403D">
        <w:rPr>
          <w:rFonts w:ascii="Times New Roman" w:hAnsi="Times New Roman" w:cs="Times New Roman"/>
          <w:sz w:val="24"/>
          <w:szCs w:val="24"/>
        </w:rPr>
        <w:t xml:space="preserve"> is negative as long as the intra-specific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ii</w:t>
      </w:r>
      <w:r w:rsidRPr="00B0403D">
        <w:rPr>
          <w:rFonts w:ascii="Times New Roman" w:hAnsi="Times New Roman" w:cs="Times New Roman"/>
          <w:sz w:val="24"/>
          <w:szCs w:val="24"/>
        </w:rPr>
        <w:t>) is greater than the inter-specific competition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Additionally, higher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w:t>
      </w:r>
      <w:r>
        <w:rPr>
          <w:rFonts w:ascii="Times New Roman" w:hAnsi="Times New Roman" w:cs="Times New Roman"/>
          <w:sz w:val="24"/>
          <w:szCs w:val="24"/>
        </w:rPr>
        <w:t>1</w:t>
      </w:r>
      <w:r w:rsidRPr="00B0403D">
        <w:rPr>
          <w:rFonts w:ascii="Times New Roman" w:hAnsi="Times New Roman" w:cs="Times New Roman"/>
          <w:sz w:val="24"/>
          <w:szCs w:val="24"/>
        </w:rPr>
        <w:t xml:space="preserve">). Most importantly, although NFD </w:t>
      </w:r>
      <w:r>
        <w:rPr>
          <w:rFonts w:ascii="Times New Roman" w:hAnsi="Times New Roman" w:cs="Times New Roman"/>
          <w:sz w:val="24"/>
          <w:szCs w:val="24"/>
        </w:rPr>
        <w:t>slope</w:t>
      </w:r>
      <w:r w:rsidRPr="00B0403D">
        <w:rPr>
          <w:rFonts w:ascii="Times New Roman" w:hAnsi="Times New Roman" w:cs="Times New Roman"/>
          <w:sz w:val="24"/>
          <w:szCs w:val="24"/>
        </w:rPr>
        <w:t xml:space="preserve"> has been used to estimate species coexistence empirically for annual plant communities (e.g. Godoy et al. 2014), </w:t>
      </w:r>
      <w:r>
        <w:rPr>
          <w:rFonts w:ascii="Times New Roman" w:hAnsi="Times New Roman" w:cs="Times New Roman"/>
          <w:sz w:val="24"/>
          <w:szCs w:val="24"/>
        </w:rPr>
        <w:t xml:space="preserve">it </w:t>
      </w:r>
      <w:r w:rsidRPr="00B0403D">
        <w:rPr>
          <w:rFonts w:ascii="Times New Roman" w:hAnsi="Times New Roman" w:cs="Times New Roman"/>
          <w:sz w:val="24"/>
          <w:szCs w:val="24"/>
        </w:rPr>
        <w:t>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thus should not be </w:t>
      </w:r>
      <w:commentRangeStart w:id="53"/>
      <w:r w:rsidRPr="00B0403D">
        <w:rPr>
          <w:rFonts w:ascii="Times New Roman" w:hAnsi="Times New Roman" w:cs="Times New Roman"/>
          <w:sz w:val="24"/>
          <w:szCs w:val="24"/>
        </w:rPr>
        <w:t>directly used to calculate ND and RFD</w:t>
      </w:r>
      <w:ins w:id="54" w:author="Godwin, Casey" w:date="2018-10-16T07:07:00Z">
        <w:r w:rsidR="008507A4">
          <w:rPr>
            <w:rFonts w:ascii="Times New Roman" w:hAnsi="Times New Roman" w:cs="Times New Roman"/>
            <w:sz w:val="24"/>
            <w:szCs w:val="24"/>
          </w:rPr>
          <w:t xml:space="preserve"> in order </w:t>
        </w:r>
      </w:ins>
      <w:del w:id="55" w:author="Godwin, Casey" w:date="2018-10-16T07:07:00Z">
        <w:r w:rsidRPr="00B0403D" w:rsidDel="008507A4">
          <w:rPr>
            <w:rFonts w:ascii="Times New Roman" w:hAnsi="Times New Roman" w:cs="Times New Roman"/>
            <w:sz w:val="24"/>
            <w:szCs w:val="24"/>
          </w:rPr>
          <w:delText>, and to</w:delText>
        </w:r>
      </w:del>
      <w:ins w:id="56" w:author="Godwin, Casey" w:date="2018-10-16T07:07:00Z">
        <w:r w:rsidR="008507A4">
          <w:rPr>
            <w:rFonts w:ascii="Times New Roman" w:hAnsi="Times New Roman" w:cs="Times New Roman"/>
            <w:sz w:val="24"/>
            <w:szCs w:val="24"/>
          </w:rPr>
          <w:t>to</w:t>
        </w:r>
      </w:ins>
      <w:r w:rsidRPr="00B0403D">
        <w:rPr>
          <w:rFonts w:ascii="Times New Roman" w:hAnsi="Times New Roman" w:cs="Times New Roman"/>
          <w:sz w:val="24"/>
          <w:szCs w:val="24"/>
        </w:rPr>
        <w:t xml:space="preserve"> predict species coexistence.</w:t>
      </w:r>
      <w:commentRangeEnd w:id="53"/>
      <w:r w:rsidR="008507A4">
        <w:rPr>
          <w:rStyle w:val="CommentReference"/>
        </w:rPr>
        <w:commentReference w:id="53"/>
      </w:r>
    </w:p>
    <w:p w14:paraId="5FC8F3A7" w14:textId="32636587" w:rsidR="00883AA0" w:rsidRDefault="003F4BFC" w:rsidP="004A3870">
      <w:pPr>
        <w:pStyle w:val="Normal1"/>
        <w:spacing w:line="360" w:lineRule="auto"/>
        <w:ind w:left="720" w:firstLine="720"/>
        <w:rPr>
          <w:ins w:id="57" w:author="Godwin, Casey" w:date="2018-10-16T07:14:00Z"/>
          <w:rFonts w:ascii="Times New Roman" w:hAnsi="Times New Roman" w:cs="Times New Roman"/>
          <w:sz w:val="24"/>
          <w:szCs w:val="24"/>
        </w:rPr>
      </w:pPr>
      <w:del w:id="58" w:author="Godwin, Casey" w:date="2018-10-16T07:28:00Z">
        <w:r w:rsidDel="009C53A1">
          <w:rPr>
            <w:rFonts w:ascii="Times New Roman" w:hAnsi="Times New Roman" w:cs="Times New Roman"/>
            <w:sz w:val="24"/>
            <w:szCs w:val="24"/>
          </w:rPr>
          <w:lastRenderedPageBreak/>
          <w:delText>Second, i</w:delText>
        </w:r>
      </w:del>
      <w:del w:id="59" w:author="Godwin, Casey" w:date="2018-10-16T07:39:00Z">
        <w:r w:rsidDel="00217247">
          <w:rPr>
            <w:rFonts w:ascii="Times New Roman" w:hAnsi="Times New Roman" w:cs="Times New Roman"/>
            <w:sz w:val="24"/>
            <w:szCs w:val="24"/>
          </w:rPr>
          <w:delText xml:space="preserve">n practice, intra- and inter specific competition coefficients do not necessarily be always constant so that the </w:delText>
        </w:r>
        <w:r w:rsidRPr="006E6139" w:rsidDel="00217247">
          <w:rPr>
            <w:rFonts w:ascii="Times New Roman" w:hAnsi="Times New Roman" w:cs="Times New Roman"/>
            <w:sz w:val="24"/>
            <w:szCs w:val="24"/>
          </w:rPr>
          <w:delText xml:space="preserve">NFD </w:delText>
        </w:r>
        <w:r w:rsidDel="00217247">
          <w:rPr>
            <w:rFonts w:ascii="Times New Roman" w:hAnsi="Times New Roman" w:cs="Times New Roman"/>
            <w:sz w:val="24"/>
            <w:szCs w:val="24"/>
          </w:rPr>
          <w:delText>slope might</w:delText>
        </w:r>
        <w:r w:rsidRPr="006E6139" w:rsidDel="00217247">
          <w:rPr>
            <w:rFonts w:ascii="Times New Roman" w:hAnsi="Times New Roman" w:cs="Times New Roman"/>
            <w:sz w:val="24"/>
            <w:szCs w:val="24"/>
          </w:rPr>
          <w:delText xml:space="preserve"> </w:delText>
        </w:r>
        <w:r w:rsidDel="00217247">
          <w:rPr>
            <w:rFonts w:ascii="Times New Roman" w:hAnsi="Times New Roman" w:cs="Times New Roman"/>
            <w:sz w:val="24"/>
            <w:szCs w:val="24"/>
          </w:rPr>
          <w:delText xml:space="preserve">not be </w:delText>
        </w:r>
        <w:r w:rsidRPr="006E6139" w:rsidDel="00217247">
          <w:rPr>
            <w:rFonts w:ascii="Times New Roman" w:hAnsi="Times New Roman" w:cs="Times New Roman"/>
            <w:sz w:val="24"/>
            <w:szCs w:val="24"/>
          </w:rPr>
          <w:delText>constant across frequencies</w:delText>
        </w:r>
        <w:r w:rsidDel="00217247">
          <w:rPr>
            <w:rFonts w:ascii="Times New Roman" w:hAnsi="Times New Roman" w:cs="Times New Roman"/>
            <w:sz w:val="24"/>
            <w:szCs w:val="24"/>
          </w:rPr>
          <w:delText xml:space="preserve"> of the focal species. </w:delText>
        </w:r>
      </w:del>
      <w:r>
        <w:rPr>
          <w:rFonts w:ascii="Times New Roman" w:hAnsi="Times New Roman" w:cs="Times New Roman"/>
          <w:sz w:val="24"/>
          <w:szCs w:val="24"/>
        </w:rPr>
        <w:t xml:space="preserve">To demonstrate that non-constant intra- and inter specific competition coefficients can lead to non-constant NFD slope and incorrect prediction of species coexistence, we </w:t>
      </w:r>
      <w:ins w:id="60" w:author="Godwin, Casey" w:date="2018-10-16T07:08:00Z">
        <w:r w:rsidR="008507A4">
          <w:rPr>
            <w:rFonts w:ascii="Times New Roman" w:hAnsi="Times New Roman" w:cs="Times New Roman"/>
            <w:sz w:val="24"/>
            <w:szCs w:val="24"/>
          </w:rPr>
          <w:t xml:space="preserve">used numerical simulation of </w:t>
        </w:r>
      </w:ins>
      <w:ins w:id="61" w:author="Godwin, Casey" w:date="2018-10-16T07:09:00Z">
        <w:r w:rsidR="008507A4">
          <w:rPr>
            <w:rFonts w:ascii="Times New Roman" w:hAnsi="Times New Roman" w:cs="Times New Roman"/>
            <w:sz w:val="24"/>
            <w:szCs w:val="24"/>
          </w:rPr>
          <w:t xml:space="preserve">a well-known two species consumer-resource model </w:t>
        </w:r>
      </w:ins>
      <w:del w:id="62" w:author="Godwin, Casey" w:date="2018-10-16T07:09:00Z">
        <w:r w:rsidDel="008507A4">
          <w:rPr>
            <w:rFonts w:ascii="Times New Roman" w:hAnsi="Times New Roman" w:cs="Times New Roman"/>
            <w:sz w:val="24"/>
            <w:szCs w:val="24"/>
          </w:rPr>
          <w:delText xml:space="preserve">did simulation using </w:delText>
        </w:r>
      </w:del>
      <w:ins w:id="63" w:author="Godwin, Casey" w:date="2018-10-16T07:09:00Z">
        <w:r w:rsidR="008507A4">
          <w:rPr>
            <w:rFonts w:ascii="Times New Roman" w:hAnsi="Times New Roman" w:cs="Times New Roman"/>
            <w:sz w:val="24"/>
            <w:szCs w:val="24"/>
          </w:rPr>
          <w:t>[</w:t>
        </w:r>
      </w:ins>
      <w:r>
        <w:rPr>
          <w:rFonts w:ascii="Times New Roman" w:hAnsi="Times New Roman" w:cs="Times New Roman"/>
          <w:sz w:val="24"/>
          <w:szCs w:val="24"/>
        </w:rPr>
        <w:t>Tilman</w:t>
      </w:r>
      <w:ins w:id="64" w:author="Godwin, Casey" w:date="2018-10-16T07:09:00Z">
        <w:r w:rsidR="008507A4">
          <w:rPr>
            <w:rFonts w:ascii="Times New Roman" w:hAnsi="Times New Roman" w:cs="Times New Roman"/>
            <w:sz w:val="24"/>
            <w:szCs w:val="24"/>
          </w:rPr>
          <w:t xml:space="preserve"> 1977]</w:t>
        </w:r>
      </w:ins>
      <w:del w:id="65" w:author="Godwin, Casey" w:date="2018-10-16T07:09:00Z">
        <w:r w:rsidDel="008507A4">
          <w:rPr>
            <w:rFonts w:ascii="Times New Roman" w:hAnsi="Times New Roman" w:cs="Times New Roman"/>
            <w:sz w:val="24"/>
            <w:szCs w:val="24"/>
          </w:rPr>
          <w:delText>’s</w:delText>
        </w:r>
      </w:del>
      <w:r>
        <w:rPr>
          <w:rFonts w:ascii="Times New Roman" w:hAnsi="Times New Roman" w:cs="Times New Roman"/>
          <w:sz w:val="24"/>
          <w:szCs w:val="24"/>
        </w:rPr>
        <w:t xml:space="preserve"> </w:t>
      </w:r>
      <w:del w:id="66" w:author="Godwin, Casey" w:date="2018-10-16T07:09:00Z">
        <w:r w:rsidDel="008507A4">
          <w:rPr>
            <w:rFonts w:ascii="Times New Roman" w:hAnsi="Times New Roman" w:cs="Times New Roman"/>
            <w:sz w:val="24"/>
            <w:szCs w:val="24"/>
          </w:rPr>
          <w:delText>consumer resource model</w:delText>
        </w:r>
      </w:del>
      <w:ins w:id="67" w:author="Godwin, Casey" w:date="2018-10-16T07:09:00Z">
        <w:r w:rsidR="008507A4">
          <w:rPr>
            <w:rFonts w:ascii="Times New Roman" w:hAnsi="Times New Roman" w:cs="Times New Roman"/>
            <w:sz w:val="24"/>
            <w:szCs w:val="24"/>
          </w:rPr>
          <w:t>to show that a species growth rate is</w:t>
        </w:r>
      </w:ins>
      <w:ins w:id="68" w:author="Godwin, Casey" w:date="2018-10-16T07:10:00Z">
        <w:r w:rsidR="008507A4">
          <w:rPr>
            <w:rFonts w:ascii="Times New Roman" w:hAnsi="Times New Roman" w:cs="Times New Roman"/>
            <w:sz w:val="24"/>
            <w:szCs w:val="24"/>
          </w:rPr>
          <w:t xml:space="preserve"> non-linearly related to its frequency, even when the community is saturated with respect to biomass</w:t>
        </w:r>
      </w:ins>
      <w:ins w:id="69" w:author="Godwin, Casey" w:date="2018-10-16T07:39:00Z">
        <w:r w:rsidR="00217247">
          <w:rPr>
            <w:rFonts w:ascii="Times New Roman" w:hAnsi="Times New Roman" w:cs="Times New Roman"/>
            <w:sz w:val="24"/>
            <w:szCs w:val="24"/>
          </w:rPr>
          <w:t xml:space="preserve"> and both species are known to coexist</w:t>
        </w:r>
      </w:ins>
      <w:del w:id="70" w:author="Godwin, Casey" w:date="2018-10-16T07:10:00Z">
        <w:r w:rsidDel="008507A4">
          <w:rPr>
            <w:rFonts w:ascii="Times New Roman" w:hAnsi="Times New Roman" w:cs="Times New Roman"/>
            <w:sz w:val="24"/>
            <w:szCs w:val="24"/>
          </w:rPr>
          <w:delText xml:space="preserve">. From the simulation experiment based on this model, we see that </w:delText>
        </w:r>
        <w:r w:rsidRPr="005629D3" w:rsidDel="008507A4">
          <w:rPr>
            <w:rFonts w:ascii="Times New Roman" w:hAnsi="Times New Roman" w:cs="Times New Roman"/>
            <w:sz w:val="24"/>
            <w:szCs w:val="24"/>
          </w:rPr>
          <w:delText>the slope of NFD is not constant across all frequencies</w:delText>
        </w:r>
      </w:del>
      <w:r>
        <w:rPr>
          <w:rFonts w:ascii="Times New Roman" w:hAnsi="Times New Roman" w:cs="Times New Roman"/>
          <w:sz w:val="24"/>
          <w:szCs w:val="24"/>
        </w:rPr>
        <w:t xml:space="preserve"> (Figure S1)</w:t>
      </w:r>
      <w:r w:rsidRPr="005629D3">
        <w:rPr>
          <w:rFonts w:ascii="Times New Roman" w:hAnsi="Times New Roman" w:cs="Times New Roman"/>
          <w:sz w:val="24"/>
          <w:szCs w:val="24"/>
        </w:rPr>
        <w:t>.</w:t>
      </w:r>
      <w:r>
        <w:rPr>
          <w:rFonts w:ascii="Times New Roman" w:hAnsi="Times New Roman" w:cs="Times New Roman"/>
          <w:sz w:val="24"/>
          <w:szCs w:val="24"/>
        </w:rPr>
        <w:t xml:space="preserve"> </w:t>
      </w:r>
      <w:ins w:id="71" w:author="Godwin, Casey" w:date="2018-10-16T07:12:00Z">
        <w:r w:rsidR="00883AA0">
          <w:rPr>
            <w:rFonts w:ascii="Times New Roman" w:hAnsi="Times New Roman" w:cs="Times New Roman"/>
            <w:sz w:val="24"/>
            <w:szCs w:val="24"/>
          </w:rPr>
          <w:t xml:space="preserve">Specifically, evaluating </w:t>
        </w:r>
      </w:ins>
      <w:ins w:id="72" w:author="Godwin, Casey" w:date="2018-10-16T07:13:00Z">
        <w:r w:rsidR="00883AA0">
          <w:rPr>
            <w:rFonts w:ascii="Times New Roman" w:hAnsi="Times New Roman" w:cs="Times New Roman"/>
            <w:sz w:val="24"/>
            <w:szCs w:val="24"/>
          </w:rPr>
          <w:t xml:space="preserve">NFD at different frequencies of the species in a saturated community can lead to the incorrect prediction regarding coexistence. </w:t>
        </w:r>
      </w:ins>
      <w:ins w:id="73" w:author="Godwin, Casey" w:date="2018-10-16T07:15:00Z">
        <w:r w:rsidR="00883AA0">
          <w:rPr>
            <w:rFonts w:ascii="Times New Roman" w:hAnsi="Times New Roman" w:cs="Times New Roman"/>
            <w:sz w:val="24"/>
            <w:szCs w:val="24"/>
          </w:rPr>
          <w:t xml:space="preserve">When frequency dependence is evaluated when each </w:t>
        </w:r>
      </w:ins>
      <w:ins w:id="74" w:author="Godwin, Casey" w:date="2018-10-16T07:16:00Z">
        <w:r w:rsidR="00883AA0">
          <w:rPr>
            <w:rFonts w:ascii="Times New Roman" w:hAnsi="Times New Roman" w:cs="Times New Roman"/>
            <w:sz w:val="24"/>
            <w:szCs w:val="24"/>
          </w:rPr>
          <w:t>species</w:t>
        </w:r>
      </w:ins>
      <w:ins w:id="75" w:author="Godwin, Casey" w:date="2018-10-16T07:15:00Z">
        <w:r w:rsidR="00883AA0">
          <w:rPr>
            <w:rFonts w:ascii="Times New Roman" w:hAnsi="Times New Roman" w:cs="Times New Roman"/>
            <w:sz w:val="24"/>
            <w:szCs w:val="24"/>
          </w:rPr>
          <w:t xml:space="preserve"> is approaching a frequency of 1, </w:t>
        </w:r>
      </w:ins>
      <w:ins w:id="76" w:author="Godwin, Casey" w:date="2018-10-16T07:16:00Z">
        <w:r w:rsidR="00883AA0">
          <w:rPr>
            <w:rFonts w:ascii="Times New Roman" w:hAnsi="Times New Roman" w:cs="Times New Roman"/>
            <w:sz w:val="24"/>
            <w:szCs w:val="24"/>
          </w:rPr>
          <w:t xml:space="preserve">the method fails to predict that both species have positive growth rates when rare and, thus, fails to predict coexistence. When frequency dependence is </w:t>
        </w:r>
      </w:ins>
      <w:ins w:id="77" w:author="Godwin, Casey" w:date="2018-10-16T07:17:00Z">
        <w:r w:rsidR="00883AA0">
          <w:rPr>
            <w:rFonts w:ascii="Times New Roman" w:hAnsi="Times New Roman" w:cs="Times New Roman"/>
            <w:sz w:val="24"/>
            <w:szCs w:val="24"/>
          </w:rPr>
          <w:t xml:space="preserve">evaluated when both species are at frequency of 0.5, the method fails to predict coexistence in most cases. </w:t>
        </w:r>
      </w:ins>
      <w:ins w:id="78" w:author="Godwin, Casey" w:date="2018-10-16T07:18:00Z">
        <w:r w:rsidR="00883AA0">
          <w:rPr>
            <w:rFonts w:ascii="Times New Roman" w:hAnsi="Times New Roman" w:cs="Times New Roman"/>
            <w:sz w:val="24"/>
            <w:szCs w:val="24"/>
          </w:rPr>
          <w:t xml:space="preserve">We found that </w:t>
        </w:r>
      </w:ins>
      <w:ins w:id="79" w:author="Godwin, Casey" w:date="2018-10-16T07:17:00Z">
        <w:r w:rsidR="00883AA0">
          <w:rPr>
            <w:rFonts w:ascii="Times New Roman" w:hAnsi="Times New Roman" w:cs="Times New Roman"/>
            <w:sz w:val="24"/>
            <w:szCs w:val="24"/>
          </w:rPr>
          <w:t xml:space="preserve">NFD </w:t>
        </w:r>
      </w:ins>
      <w:ins w:id="80" w:author="Godwin, Casey" w:date="2018-10-16T07:18:00Z">
        <w:r w:rsidR="00883AA0">
          <w:rPr>
            <w:rFonts w:ascii="Times New Roman" w:hAnsi="Times New Roman" w:cs="Times New Roman"/>
            <w:sz w:val="24"/>
            <w:szCs w:val="24"/>
          </w:rPr>
          <w:t>led to correct predictions only when</w:t>
        </w:r>
      </w:ins>
      <w:ins w:id="81" w:author="Godwin, Casey" w:date="2018-10-16T07:17:00Z">
        <w:r w:rsidR="00883AA0">
          <w:rPr>
            <w:rFonts w:ascii="Times New Roman" w:hAnsi="Times New Roman" w:cs="Times New Roman"/>
            <w:sz w:val="24"/>
            <w:szCs w:val="24"/>
          </w:rPr>
          <w:t xml:space="preserve"> </w:t>
        </w:r>
      </w:ins>
      <w:ins w:id="82" w:author="Godwin, Casey" w:date="2018-10-16T07:18:00Z">
        <w:r w:rsidR="00883AA0">
          <w:rPr>
            <w:rFonts w:ascii="Times New Roman" w:hAnsi="Times New Roman" w:cs="Times New Roman"/>
            <w:sz w:val="24"/>
            <w:szCs w:val="24"/>
          </w:rPr>
          <w:t xml:space="preserve">evaluated at frequency approaching zero for each species. </w:t>
        </w:r>
      </w:ins>
      <w:ins w:id="83" w:author="Godwin, Casey" w:date="2018-10-16T07:28:00Z">
        <w:r w:rsidR="009C53A1">
          <w:rPr>
            <w:rFonts w:ascii="Times New Roman" w:hAnsi="Times New Roman" w:cs="Times New Roman"/>
            <w:sz w:val="24"/>
            <w:szCs w:val="24"/>
          </w:rPr>
          <w:t xml:space="preserve">While these simulations are by no means exhaustive with respect to the types of species </w:t>
        </w:r>
      </w:ins>
      <w:ins w:id="84" w:author="Godwin, Casey" w:date="2018-10-16T07:29:00Z">
        <w:r w:rsidR="009C53A1">
          <w:rPr>
            <w:rFonts w:ascii="Times New Roman" w:hAnsi="Times New Roman" w:cs="Times New Roman"/>
            <w:sz w:val="24"/>
            <w:szCs w:val="24"/>
          </w:rPr>
          <w:t>interactions</w:t>
        </w:r>
      </w:ins>
      <w:ins w:id="85" w:author="Godwin, Casey" w:date="2018-10-16T07:28:00Z">
        <w:r w:rsidR="009C53A1">
          <w:rPr>
            <w:rFonts w:ascii="Times New Roman" w:hAnsi="Times New Roman" w:cs="Times New Roman"/>
            <w:sz w:val="24"/>
            <w:szCs w:val="24"/>
          </w:rPr>
          <w:t xml:space="preserve"> found</w:t>
        </w:r>
      </w:ins>
      <w:ins w:id="86" w:author="Godwin, Casey" w:date="2018-10-16T07:29:00Z">
        <w:r w:rsidR="009C53A1">
          <w:rPr>
            <w:rFonts w:ascii="Times New Roman" w:hAnsi="Times New Roman" w:cs="Times New Roman"/>
            <w:sz w:val="24"/>
            <w:szCs w:val="24"/>
          </w:rPr>
          <w:t xml:space="preserve"> throughout ecology, such non-linear frequency dependence patterns are likely when population dynami</w:t>
        </w:r>
      </w:ins>
      <w:ins w:id="87" w:author="Godwin, Casey" w:date="2018-10-16T07:30:00Z">
        <w:r w:rsidR="009C53A1">
          <w:rPr>
            <w:rFonts w:ascii="Times New Roman" w:hAnsi="Times New Roman" w:cs="Times New Roman"/>
            <w:sz w:val="24"/>
            <w:szCs w:val="24"/>
          </w:rPr>
          <w:t>cs are governed by non-linear relationships with either biotic (e.g. type II feeding response) or abiotic (e.g. temperature, nutr</w:t>
        </w:r>
      </w:ins>
      <w:ins w:id="88" w:author="Godwin, Casey" w:date="2018-10-16T07:31:00Z">
        <w:r w:rsidR="009C53A1">
          <w:rPr>
            <w:rFonts w:ascii="Times New Roman" w:hAnsi="Times New Roman" w:cs="Times New Roman"/>
            <w:sz w:val="24"/>
            <w:szCs w:val="24"/>
          </w:rPr>
          <w:t>ients</w:t>
        </w:r>
      </w:ins>
      <w:ins w:id="89" w:author="Godwin, Casey" w:date="2018-10-16T07:30:00Z">
        <w:r w:rsidR="009C53A1">
          <w:rPr>
            <w:rFonts w:ascii="Times New Roman" w:hAnsi="Times New Roman" w:cs="Times New Roman"/>
            <w:sz w:val="24"/>
            <w:szCs w:val="24"/>
          </w:rPr>
          <w:t xml:space="preserve">) factors. </w:t>
        </w:r>
      </w:ins>
      <w:ins w:id="90" w:author="Godwin, Casey" w:date="2018-10-16T07:22:00Z">
        <w:r w:rsidR="00883AA0">
          <w:rPr>
            <w:rFonts w:ascii="Times New Roman" w:hAnsi="Times New Roman" w:cs="Times New Roman"/>
            <w:sz w:val="24"/>
            <w:szCs w:val="24"/>
          </w:rPr>
          <w:t>This finding means that</w:t>
        </w:r>
      </w:ins>
      <w:ins w:id="91" w:author="Godwin, Casey" w:date="2018-10-16T07:23:00Z">
        <w:r w:rsidR="00C2189E">
          <w:rPr>
            <w:rFonts w:ascii="Times New Roman" w:hAnsi="Times New Roman" w:cs="Times New Roman"/>
            <w:sz w:val="24"/>
            <w:szCs w:val="24"/>
          </w:rPr>
          <w:t xml:space="preserve"> for</w:t>
        </w:r>
      </w:ins>
      <w:ins w:id="92" w:author="Godwin, Casey" w:date="2018-10-16T07:22:00Z">
        <w:r w:rsidR="00883AA0">
          <w:rPr>
            <w:rFonts w:ascii="Times New Roman" w:hAnsi="Times New Roman" w:cs="Times New Roman"/>
            <w:sz w:val="24"/>
            <w:szCs w:val="24"/>
          </w:rPr>
          <w:t xml:space="preserve"> </w:t>
        </w:r>
      </w:ins>
      <w:ins w:id="93" w:author="Godwin, Casey" w:date="2018-10-16T07:23:00Z">
        <w:r w:rsidR="00883AA0">
          <w:rPr>
            <w:rFonts w:ascii="Times New Roman" w:hAnsi="Times New Roman" w:cs="Times New Roman"/>
            <w:sz w:val="24"/>
            <w:szCs w:val="24"/>
          </w:rPr>
          <w:t xml:space="preserve">an empiricist </w:t>
        </w:r>
        <w:r w:rsidR="00C2189E">
          <w:rPr>
            <w:rFonts w:ascii="Times New Roman" w:hAnsi="Times New Roman" w:cs="Times New Roman"/>
            <w:sz w:val="24"/>
            <w:szCs w:val="24"/>
          </w:rPr>
          <w:t xml:space="preserve">to use the NFD method, they </w:t>
        </w:r>
        <w:r w:rsidR="00883AA0">
          <w:rPr>
            <w:rFonts w:ascii="Times New Roman" w:hAnsi="Times New Roman" w:cs="Times New Roman"/>
            <w:sz w:val="24"/>
            <w:szCs w:val="24"/>
          </w:rPr>
          <w:t>would need to</w:t>
        </w:r>
        <w:r w:rsidR="00C2189E">
          <w:rPr>
            <w:rFonts w:ascii="Times New Roman" w:hAnsi="Times New Roman" w:cs="Times New Roman"/>
            <w:sz w:val="24"/>
            <w:szCs w:val="24"/>
          </w:rPr>
          <w:t xml:space="preserve"> either 1)</w:t>
        </w:r>
      </w:ins>
      <w:ins w:id="94" w:author="Godwin, Casey" w:date="2018-10-16T07:33:00Z">
        <w:r w:rsidR="007C0630" w:rsidRPr="007C0630">
          <w:rPr>
            <w:rFonts w:ascii="Times New Roman" w:hAnsi="Times New Roman" w:cs="Times New Roman"/>
            <w:sz w:val="24"/>
            <w:szCs w:val="24"/>
          </w:rPr>
          <w:t xml:space="preserve"> </w:t>
        </w:r>
        <w:r w:rsidR="007C0630">
          <w:rPr>
            <w:rFonts w:ascii="Times New Roman" w:hAnsi="Times New Roman" w:cs="Times New Roman"/>
            <w:sz w:val="24"/>
            <w:szCs w:val="24"/>
          </w:rPr>
          <w:t>measure the growth rate of each species across the full range of frequencies to establish that</w:t>
        </w:r>
      </w:ins>
      <w:ins w:id="95" w:author="Godwin, Casey" w:date="2018-10-16T07:23:00Z">
        <w:r w:rsidR="00C2189E">
          <w:rPr>
            <w:rFonts w:ascii="Times New Roman" w:hAnsi="Times New Roman" w:cs="Times New Roman"/>
            <w:sz w:val="24"/>
            <w:szCs w:val="24"/>
          </w:rPr>
          <w:t xml:space="preserve"> </w:t>
        </w:r>
      </w:ins>
      <w:ins w:id="96" w:author="Godwin, Casey" w:date="2018-10-16T07:24:00Z">
        <w:r w:rsidR="00C2189E">
          <w:rPr>
            <w:rFonts w:ascii="Times New Roman" w:hAnsi="Times New Roman" w:cs="Times New Roman"/>
            <w:sz w:val="24"/>
            <w:szCs w:val="24"/>
          </w:rPr>
          <w:t>the growth rate of each species is linearly related to its frequency</w:t>
        </w:r>
      </w:ins>
      <w:ins w:id="97" w:author="Godwin, Casey" w:date="2018-10-16T07:33:00Z">
        <w:r w:rsidR="007C0630">
          <w:rPr>
            <w:rFonts w:ascii="Times New Roman" w:hAnsi="Times New Roman" w:cs="Times New Roman"/>
            <w:sz w:val="24"/>
            <w:szCs w:val="24"/>
          </w:rPr>
          <w:t xml:space="preserve"> or</w:t>
        </w:r>
      </w:ins>
      <w:ins w:id="98" w:author="Godwin, Casey" w:date="2018-10-16T07:24:00Z">
        <w:r w:rsidR="00C2189E">
          <w:rPr>
            <w:rFonts w:ascii="Times New Roman" w:hAnsi="Times New Roman" w:cs="Times New Roman"/>
            <w:sz w:val="24"/>
            <w:szCs w:val="24"/>
          </w:rPr>
          <w:t xml:space="preserve"> 2) evaluate the growth rate of each species when rare (i.e. </w:t>
        </w:r>
      </w:ins>
      <w:ins w:id="99" w:author="Godwin, Casey" w:date="2018-10-16T07:25:00Z">
        <w:r w:rsidR="00C2189E">
          <w:rPr>
            <w:rFonts w:ascii="Times New Roman" w:hAnsi="Times New Roman" w:cs="Times New Roman"/>
            <w:sz w:val="24"/>
            <w:szCs w:val="24"/>
          </w:rPr>
          <w:t xml:space="preserve">directly </w:t>
        </w:r>
      </w:ins>
      <w:ins w:id="100" w:author="Godwin, Casey" w:date="2018-10-16T07:24:00Z">
        <w:r w:rsidR="00C2189E">
          <w:rPr>
            <w:rFonts w:ascii="Times New Roman" w:hAnsi="Times New Roman" w:cs="Times New Roman"/>
            <w:sz w:val="24"/>
            <w:szCs w:val="24"/>
          </w:rPr>
          <w:t xml:space="preserve">demonstrate mutual </w:t>
        </w:r>
        <w:proofErr w:type="spellStart"/>
        <w:r w:rsidR="00C2189E">
          <w:rPr>
            <w:rFonts w:ascii="Times New Roman" w:hAnsi="Times New Roman" w:cs="Times New Roman"/>
            <w:sz w:val="24"/>
            <w:szCs w:val="24"/>
          </w:rPr>
          <w:t>invasi</w:t>
        </w:r>
      </w:ins>
      <w:ins w:id="101" w:author="Godwin, Casey" w:date="2018-10-16T07:25:00Z">
        <w:r w:rsidR="00C2189E">
          <w:rPr>
            <w:rFonts w:ascii="Times New Roman" w:hAnsi="Times New Roman" w:cs="Times New Roman"/>
            <w:sz w:val="24"/>
            <w:szCs w:val="24"/>
          </w:rPr>
          <w:t>bilit</w:t>
        </w:r>
      </w:ins>
      <w:ins w:id="102" w:author="Godwin, Casey" w:date="2018-10-16T07:35:00Z">
        <w:r w:rsidR="00A20C2B">
          <w:rPr>
            <w:rFonts w:ascii="Times New Roman" w:hAnsi="Times New Roman" w:cs="Times New Roman"/>
            <w:sz w:val="24"/>
            <w:szCs w:val="24"/>
          </w:rPr>
          <w:t>y</w:t>
        </w:r>
      </w:ins>
      <w:proofErr w:type="spellEnd"/>
      <w:ins w:id="103" w:author="Godwin, Casey" w:date="2018-10-16T07:25:00Z">
        <w:r w:rsidR="00C2189E">
          <w:rPr>
            <w:rFonts w:ascii="Times New Roman" w:hAnsi="Times New Roman" w:cs="Times New Roman"/>
            <w:sz w:val="24"/>
            <w:szCs w:val="24"/>
          </w:rPr>
          <w:t>)</w:t>
        </w:r>
      </w:ins>
      <w:ins w:id="104" w:author="Godwin, Casey" w:date="2018-10-16T07:26:00Z">
        <w:r w:rsidR="00C2189E">
          <w:rPr>
            <w:rFonts w:ascii="Times New Roman" w:hAnsi="Times New Roman" w:cs="Times New Roman"/>
            <w:sz w:val="24"/>
            <w:szCs w:val="24"/>
          </w:rPr>
          <w:t xml:space="preserve">. </w:t>
        </w:r>
      </w:ins>
    </w:p>
    <w:p w14:paraId="11DD1A55" w14:textId="19578B19" w:rsidR="003F4BFC" w:rsidRDefault="003F4BFC" w:rsidP="00803A21">
      <w:pPr>
        <w:pStyle w:val="Normal1"/>
        <w:spacing w:line="360" w:lineRule="auto"/>
        <w:ind w:left="720" w:firstLine="720"/>
        <w:rPr>
          <w:rFonts w:ascii="Times New Roman" w:hAnsi="Times New Roman" w:cs="Times New Roman"/>
          <w:b/>
          <w:sz w:val="24"/>
          <w:szCs w:val="24"/>
        </w:rPr>
      </w:pPr>
      <w:del w:id="105" w:author="Godwin, Casey" w:date="2018-10-16T07:13:00Z">
        <w:r w:rsidDel="00883AA0">
          <w:rPr>
            <w:rFonts w:ascii="Times New Roman" w:hAnsi="Times New Roman" w:cs="Times New Roman"/>
            <w:sz w:val="24"/>
            <w:szCs w:val="24"/>
          </w:rPr>
          <w:delText xml:space="preserve">The non-constant </w:delText>
        </w:r>
      </w:del>
      <w:del w:id="106" w:author="Godwin, Casey" w:date="2018-10-16T07:19:00Z">
        <w:r w:rsidDel="00883AA0">
          <w:rPr>
            <w:rFonts w:ascii="Times New Roman" w:hAnsi="Times New Roman" w:cs="Times New Roman"/>
            <w:sz w:val="24"/>
            <w:szCs w:val="24"/>
          </w:rPr>
          <w:delText xml:space="preserve">NFD slope is problematic in practice because </w:delText>
        </w:r>
      </w:del>
      <w:del w:id="107" w:author="Godwin, Casey" w:date="2018-10-16T07:11:00Z">
        <w:r w:rsidDel="00AE5D8D">
          <w:rPr>
            <w:rFonts w:ascii="Times New Roman" w:hAnsi="Times New Roman" w:cs="Times New Roman"/>
            <w:sz w:val="24"/>
            <w:szCs w:val="24"/>
          </w:rPr>
          <w:delText xml:space="preserve">the relative frequency determines </w:delText>
        </w:r>
      </w:del>
      <w:del w:id="108" w:author="Godwin, Casey" w:date="2018-10-16T07:19:00Z">
        <w:r w:rsidDel="00883AA0">
          <w:rPr>
            <w:rFonts w:ascii="Times New Roman" w:hAnsi="Times New Roman" w:cs="Times New Roman"/>
            <w:sz w:val="24"/>
            <w:szCs w:val="24"/>
          </w:rPr>
          <w:delText xml:space="preserve">the sign of the NFD slope and thus the prediction of species coexistence (Figure S2X-X). </w:delText>
        </w:r>
        <w:r w:rsidR="00803A21" w:rsidDel="00883AA0">
          <w:rPr>
            <w:rFonts w:ascii="Times New Roman" w:hAnsi="Times New Roman" w:cs="Times New Roman"/>
            <w:sz w:val="24"/>
            <w:szCs w:val="24"/>
          </w:rPr>
          <w:delText>In the supplement simulations, we showed that i</w:delText>
        </w:r>
        <w:r w:rsidDel="00883AA0">
          <w:rPr>
            <w:rFonts w:ascii="Times New Roman" w:hAnsi="Times New Roman" w:cs="Times New Roman"/>
            <w:sz w:val="24"/>
            <w:szCs w:val="24"/>
          </w:rPr>
          <w:delText xml:space="preserve">f species can be modeled by the Tilman’s consumer resource model, the NFD slope can correctly predict species coexistence, when the </w:delText>
        </w:r>
        <w:r w:rsidDel="00883AA0">
          <w:rPr>
            <w:rFonts w:ascii="Times New Roman" w:hAnsi="Times New Roman" w:cs="Times New Roman" w:hint="eastAsia"/>
            <w:sz w:val="24"/>
            <w:szCs w:val="24"/>
            <w:lang w:eastAsia="zh-TW"/>
          </w:rPr>
          <w:delText>NFD slope</w:delText>
        </w:r>
        <w:r w:rsidDel="00883AA0">
          <w:rPr>
            <w:rFonts w:ascii="Times New Roman" w:hAnsi="Times New Roman" w:cs="Times New Roman"/>
            <w:sz w:val="24"/>
            <w:szCs w:val="24"/>
            <w:lang w:eastAsia="zh-TW"/>
          </w:rPr>
          <w:delText>s</w:delText>
        </w:r>
        <w:r w:rsidDel="00883AA0">
          <w:rPr>
            <w:rFonts w:ascii="Times New Roman" w:hAnsi="Times New Roman" w:cs="Times New Roman" w:hint="eastAsia"/>
            <w:sz w:val="24"/>
            <w:szCs w:val="24"/>
            <w:lang w:eastAsia="zh-TW"/>
          </w:rPr>
          <w:delText xml:space="preserve"> of both species </w:delText>
        </w:r>
        <w:r w:rsidDel="00883AA0">
          <w:rPr>
            <w:rFonts w:ascii="Times New Roman" w:hAnsi="Times New Roman" w:cs="Times New Roman"/>
            <w:sz w:val="24"/>
            <w:szCs w:val="24"/>
            <w:lang w:eastAsia="zh-TW"/>
          </w:rPr>
          <w:delText xml:space="preserve">were evaluated </w:delText>
        </w:r>
        <w:r w:rsidDel="00883AA0">
          <w:rPr>
            <w:rFonts w:ascii="Times New Roman" w:hAnsi="Times New Roman" w:cs="Times New Roman" w:hint="eastAsia"/>
            <w:sz w:val="24"/>
            <w:szCs w:val="24"/>
            <w:lang w:eastAsia="zh-TW"/>
          </w:rPr>
          <w:delText>at rare</w:delText>
        </w:r>
        <w:r w:rsidDel="00883AA0">
          <w:rPr>
            <w:rFonts w:ascii="Times New Roman" w:hAnsi="Times New Roman" w:cs="Times New Roman"/>
            <w:sz w:val="24"/>
            <w:szCs w:val="24"/>
            <w:lang w:eastAsia="zh-TW"/>
          </w:rPr>
          <w:delText xml:space="preserve"> and complimented with the corresponding vertical intercept of the NFD slopes (Figure S2 X)</w:delText>
        </w:r>
        <w:r w:rsidDel="00883AA0">
          <w:rPr>
            <w:rFonts w:ascii="Times New Roman" w:hAnsi="Times New Roman" w:cs="Times New Roman" w:hint="eastAsia"/>
            <w:sz w:val="24"/>
            <w:szCs w:val="24"/>
            <w:lang w:eastAsia="zh-TW"/>
          </w:rPr>
          <w:delText>.</w:delText>
        </w:r>
        <w:r w:rsidDel="00883AA0">
          <w:rPr>
            <w:rFonts w:ascii="Times New Roman" w:hAnsi="Times New Roman" w:cs="Times New Roman"/>
            <w:sz w:val="24"/>
            <w:szCs w:val="24"/>
            <w:lang w:eastAsia="zh-TW"/>
          </w:rPr>
          <w:delText xml:space="preserve"> When species dynamics are </w:delText>
        </w:r>
        <w:r w:rsidR="00803A21" w:rsidDel="00883AA0">
          <w:rPr>
            <w:rFonts w:ascii="Times New Roman" w:hAnsi="Times New Roman" w:cs="Times New Roman"/>
            <w:sz w:val="24"/>
            <w:szCs w:val="24"/>
            <w:lang w:eastAsia="zh-TW"/>
          </w:rPr>
          <w:delText>governed by</w:delText>
        </w:r>
        <w:r w:rsidDel="00883AA0">
          <w:rPr>
            <w:rFonts w:ascii="Times New Roman" w:hAnsi="Times New Roman" w:cs="Times New Roman"/>
            <w:sz w:val="24"/>
            <w:szCs w:val="24"/>
            <w:lang w:eastAsia="zh-TW"/>
          </w:rPr>
          <w:delText xml:space="preserve"> other growth models, at which frequency the NFD should be evaluated </w:delText>
        </w:r>
        <w:r w:rsidR="00803A21" w:rsidDel="00883AA0">
          <w:rPr>
            <w:rFonts w:ascii="Times New Roman" w:hAnsi="Times New Roman" w:cs="Times New Roman"/>
            <w:sz w:val="24"/>
            <w:szCs w:val="24"/>
            <w:lang w:eastAsia="zh-TW"/>
          </w:rPr>
          <w:delText>becomes critical for the NFD slope to be informative for species coexistence.</w:delText>
        </w:r>
      </w:del>
      <w:r w:rsidR="00803A21">
        <w:rPr>
          <w:rFonts w:ascii="Times New Roman" w:hAnsi="Times New Roman" w:cs="Times New Roman"/>
          <w:sz w:val="24"/>
          <w:szCs w:val="24"/>
          <w:lang w:eastAsia="zh-TW"/>
        </w:rPr>
        <w:t xml:space="preserve"> </w:t>
      </w:r>
    </w:p>
    <w:p w14:paraId="79A134AF" w14:textId="1173F752" w:rsidR="00794E37" w:rsidRPr="003F4BFC" w:rsidRDefault="00B3508F" w:rsidP="003F4BFC">
      <w:pPr>
        <w:pStyle w:val="Normal1"/>
        <w:numPr>
          <w:ilvl w:val="1"/>
          <w:numId w:val="1"/>
        </w:numPr>
        <w:spacing w:line="360" w:lineRule="auto"/>
        <w:rPr>
          <w:rFonts w:ascii="Times New Roman" w:hAnsi="Times New Roman" w:cs="Times New Roman"/>
          <w:b/>
          <w:sz w:val="24"/>
          <w:szCs w:val="24"/>
        </w:rPr>
      </w:pPr>
      <w:r w:rsidRPr="003F4BFC">
        <w:rPr>
          <w:rFonts w:ascii="Times New Roman" w:hAnsi="Times New Roman" w:cs="Times New Roman"/>
          <w:b/>
          <w:sz w:val="24"/>
          <w:szCs w:val="24"/>
        </w:rPr>
        <w:t>Fitting t</w:t>
      </w:r>
      <w:r w:rsidR="00794E37" w:rsidRPr="003F4BFC">
        <w:rPr>
          <w:rFonts w:ascii="Times New Roman" w:hAnsi="Times New Roman" w:cs="Times New Roman"/>
          <w:b/>
          <w:sz w:val="24"/>
          <w:szCs w:val="24"/>
        </w:rPr>
        <w:t xml:space="preserve">he classic </w:t>
      </w:r>
      <w:proofErr w:type="spellStart"/>
      <w:r w:rsidR="00794E37" w:rsidRPr="003F4BFC">
        <w:rPr>
          <w:rFonts w:ascii="Times New Roman" w:hAnsi="Times New Roman" w:cs="Times New Roman"/>
          <w:b/>
          <w:sz w:val="24"/>
          <w:szCs w:val="24"/>
        </w:rPr>
        <w:t>Lotka</w:t>
      </w:r>
      <w:proofErr w:type="spellEnd"/>
      <w:r w:rsidR="00794E37" w:rsidRPr="003F4BFC">
        <w:rPr>
          <w:rFonts w:ascii="Times New Roman" w:hAnsi="Times New Roman" w:cs="Times New Roman"/>
          <w:b/>
          <w:sz w:val="24"/>
          <w:szCs w:val="24"/>
        </w:rPr>
        <w:t xml:space="preserve">-Volterra model </w:t>
      </w:r>
    </w:p>
    <w:p w14:paraId="386F1948" w14:textId="0FDEB9E5" w:rsidR="00A66529" w:rsidRPr="00B0403D" w:rsidRDefault="00461E2F" w:rsidP="00FE1382">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second empirical method is to parameterize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with empirical data. </w:t>
      </w:r>
      <w:r w:rsidR="00794E37" w:rsidRPr="00B0403D">
        <w:rPr>
          <w:rFonts w:ascii="Times New Roman" w:hAnsi="Times New Roman" w:cs="Times New Roman"/>
          <w:sz w:val="24"/>
          <w:szCs w:val="24"/>
        </w:rPr>
        <w:t xml:space="preserve">In the classic </w:t>
      </w:r>
      <w:proofErr w:type="spellStart"/>
      <w:r w:rsidR="00794E37" w:rsidRPr="00B0403D">
        <w:rPr>
          <w:rFonts w:ascii="Times New Roman" w:hAnsi="Times New Roman" w:cs="Times New Roman"/>
          <w:sz w:val="24"/>
          <w:szCs w:val="24"/>
        </w:rPr>
        <w:t>Lotka</w:t>
      </w:r>
      <w:proofErr w:type="spellEnd"/>
      <w:r w:rsidR="00794E37" w:rsidRPr="00B0403D">
        <w:rPr>
          <w:rFonts w:ascii="Times New Roman" w:hAnsi="Times New Roman" w:cs="Times New Roman"/>
          <w:sz w:val="24"/>
          <w:szCs w:val="24"/>
        </w:rPr>
        <w:t xml:space="preserve">-Volterra model, the </w:t>
      </w:r>
      <w:r w:rsidR="00794E37" w:rsidRPr="00B3508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proofErr w:type="spellStart"/>
      <w:r w:rsidR="00794E37" w:rsidRPr="00B0403D">
        <w:rPr>
          <w:rFonts w:ascii="Times New Roman" w:hAnsi="Times New Roman" w:cs="Times New Roman"/>
          <w:sz w:val="24"/>
          <w:szCs w:val="24"/>
        </w:rPr>
        <w:t>i</w:t>
      </w:r>
      <w:proofErr w:type="spellEnd"/>
      <w:r w:rsidR="00794E37" w:rsidRPr="00B0403D">
        <w:rPr>
          <w:rFonts w:ascii="Times New Roman" w:hAnsi="Times New Roman" w:cs="Times New Roman"/>
          <w:sz w:val="24"/>
          <w:szCs w:val="24"/>
        </w:rPr>
        <w:t xml:space="preserve"> can be described by the following equation.</w:t>
      </w:r>
    </w:p>
    <w:p w14:paraId="1929B4CD" w14:textId="77777777" w:rsidR="00CE29AE" w:rsidRPr="00CE29AE" w:rsidRDefault="00CE29AE" w:rsidP="00CE29AE">
      <w:pPr>
        <w:pStyle w:val="Normal1"/>
        <w:spacing w:line="360" w:lineRule="auto"/>
        <w:ind w:left="720" w:firstLine="720"/>
        <w:rPr>
          <w:rFonts w:ascii="Times New Roman" w:hAnsi="Times New Roman" w:cs="Times New Roman"/>
          <w:sz w:val="24"/>
          <w:szCs w:val="24"/>
        </w:rPr>
      </w:pPr>
    </w:p>
    <w:p w14:paraId="7009E78C" w14:textId="47A4FDFC" w:rsidR="00AA1D9C" w:rsidRPr="00AA1D9C" w:rsidRDefault="00DF442A" w:rsidP="00CE29AE">
      <w:pPr>
        <w:pStyle w:val="Normal1"/>
        <w:tabs>
          <w:tab w:val="left" w:pos="8820"/>
        </w:tabs>
        <w:spacing w:line="360" w:lineRule="auto"/>
        <w:ind w:left="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6EC34A04" w:rsidR="00794E37" w:rsidRPr="00B0403D" w:rsidRDefault="00794E37" w:rsidP="00B0403D">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proofErr w:type="spellStart"/>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are the </w:t>
      </w:r>
      <w:proofErr w:type="spellStart"/>
      <w:r w:rsidRPr="00B0403D">
        <w:rPr>
          <w:rFonts w:ascii="Times New Roman" w:hAnsi="Times New Roman" w:cs="Times New Roman"/>
          <w:sz w:val="24"/>
          <w:szCs w:val="24"/>
        </w:rPr>
        <w:t>the</w:t>
      </w:r>
      <w:proofErr w:type="spellEnd"/>
      <w:r w:rsidRPr="00B0403D">
        <w:rPr>
          <w:rFonts w:ascii="Times New Roman" w:hAnsi="Times New Roman" w:cs="Times New Roman"/>
          <w:sz w:val="24"/>
          <w:szCs w:val="24"/>
        </w:rPr>
        <w:t xml:space="preserve"> density and the intrinsic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lastRenderedPageBreak/>
        <w:t>α</w:t>
      </w:r>
      <w:proofErr w:type="spellStart"/>
      <w:r w:rsidRPr="009F29C6">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For 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must be met,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PMingLiU" w:hAnsi="PMingLiU" w:cs="Times New Roman" w:hint="eastAsia"/>
          <w:sz w:val="24"/>
          <w:szCs w:val="24"/>
          <w:lang w:eastAsia="zh-TW"/>
        </w:rPr>
        <w:t xml:space="preserve"> </w:t>
      </w:r>
    </w:p>
    <w:p w14:paraId="0906B318" w14:textId="1ADAE145" w:rsidR="00794E37" w:rsidRPr="00B0403D" w:rsidRDefault="00794E37" w:rsidP="00905F2D">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To use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to empirically predict coexistence for species </w:t>
      </w:r>
      <w:proofErr w:type="spellStart"/>
      <w:r w:rsidRPr="00FE1382">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six different parameters that are used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intrinsic growth rate of each species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and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proofErr w:type="spellEnd"/>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datasets for each species pair: each species as a monoculture and one co-culture of the two species (Fig. </w:t>
      </w:r>
      <w:r w:rsidR="00461E2F">
        <w:rPr>
          <w:rFonts w:ascii="Times New Roman" w:hAnsi="Times New Roman" w:cs="Times New Roman"/>
          <w:sz w:val="24"/>
          <w:szCs w:val="24"/>
        </w:rPr>
        <w:t>2</w:t>
      </w:r>
      <w:r w:rsidRPr="00B0403D">
        <w:rPr>
          <w:rFonts w:ascii="Times New Roman" w:hAnsi="Times New Roman" w:cs="Times New Roman"/>
          <w:sz w:val="24"/>
          <w:szCs w:val="24"/>
        </w:rPr>
        <w:t xml:space="preserve">). </w:t>
      </w:r>
      <w:r w:rsidR="00461E2F">
        <w:rPr>
          <w:rFonts w:ascii="Times New Roman" w:hAnsi="Times New Roman" w:cs="Times New Roman"/>
          <w:sz w:val="24"/>
          <w:szCs w:val="24"/>
        </w:rPr>
        <w:t xml:space="preserve">With the empirically estimated competition coefficients, one can calculate the </w:t>
      </w:r>
      <w:r w:rsidR="00245856" w:rsidRPr="00B0403D">
        <w:rPr>
          <w:rFonts w:ascii="Times New Roman" w:hAnsi="Times New Roman" w:cs="Times New Roman"/>
          <w:sz w:val="24"/>
          <w:szCs w:val="24"/>
        </w:rPr>
        <w:t>niche difference (ND)</w:t>
      </w:r>
      <w:r w:rsidR="00245856">
        <w:rPr>
          <w:rFonts w:ascii="Times New Roman" w:hAnsi="Times New Roman" w:cs="Times New Roman"/>
          <w:sz w:val="24"/>
          <w:szCs w:val="24"/>
        </w:rPr>
        <w:t xml:space="preserve">, </w:t>
      </w:r>
      <w:r w:rsidR="00245856" w:rsidRPr="00B0403D">
        <w:rPr>
          <w:rFonts w:ascii="Times New Roman" w:hAnsi="Times New Roman" w:cs="Times New Roman"/>
          <w:sz w:val="24"/>
          <w:szCs w:val="24"/>
        </w:rPr>
        <w:t>relative fitness difference (RFD)</w:t>
      </w:r>
      <w:r w:rsidR="00245856">
        <w:rPr>
          <w:rFonts w:ascii="Times New Roman" w:hAnsi="Times New Roman" w:cs="Times New Roman"/>
          <w:sz w:val="24"/>
          <w:szCs w:val="24"/>
        </w:rPr>
        <w:t xml:space="preserve"> and access Chesson’s coexistence inequality. </w:t>
      </w:r>
      <w:r w:rsidRPr="00B0403D">
        <w:rPr>
          <w:rFonts w:ascii="Times New Roman" w:hAnsi="Times New Roman" w:cs="Times New Roman"/>
          <w:sz w:val="24"/>
          <w:szCs w:val="24"/>
        </w:rPr>
        <w:t xml:space="preserve">An important consideration is that,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w:t>
      </w:r>
      <w:commentRangeStart w:id="109"/>
      <w:r w:rsidRPr="00B0403D">
        <w:rPr>
          <w:rFonts w:ascii="Times New Roman" w:hAnsi="Times New Roman" w:cs="Times New Roman"/>
          <w:sz w:val="24"/>
          <w:szCs w:val="24"/>
        </w:rPr>
        <w:t>rates</w:t>
      </w:r>
      <w:commentRangeEnd w:id="109"/>
      <w:r w:rsidR="00A20C2B">
        <w:rPr>
          <w:rStyle w:val="CommentReference"/>
        </w:rPr>
        <w:commentReference w:id="109"/>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p>
    <w:p w14:paraId="61114435"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Sensitivity method</w:t>
      </w:r>
    </w:p>
    <w:p w14:paraId="6E7290B3" w14:textId="49292191" w:rsidR="00222AD6" w:rsidRDefault="00794E37" w:rsidP="00FE1382">
      <w:pPr>
        <w:pStyle w:val="Normal1"/>
        <w:spacing w:line="360" w:lineRule="auto"/>
        <w:ind w:left="720" w:firstLine="720"/>
        <w:rPr>
          <w:rFonts w:ascii="Times New Roman" w:hAnsi="Times New Roman" w:cs="Times New Roman"/>
          <w:sz w:val="24"/>
          <w:szCs w:val="24"/>
        </w:rPr>
      </w:pPr>
      <w:commentRangeStart w:id="110"/>
      <w:r w:rsidRPr="00B0403D">
        <w:rPr>
          <w:rFonts w:ascii="Times New Roman" w:hAnsi="Times New Roman" w:cs="Times New Roman"/>
          <w:sz w:val="24"/>
          <w:szCs w:val="24"/>
        </w:rPr>
        <w:t xml:space="preserve">The sensitivity </w:t>
      </w:r>
      <w:r w:rsidR="00307DBE">
        <w:rPr>
          <w:rFonts w:ascii="Times New Roman" w:hAnsi="Times New Roman" w:cs="Times New Roman"/>
          <w:sz w:val="24"/>
          <w:szCs w:val="24"/>
        </w:rPr>
        <w:t>method</w:t>
      </w:r>
      <w:r w:rsidRPr="00B0403D">
        <w:rPr>
          <w:rFonts w:ascii="Times New Roman" w:hAnsi="Times New Roman" w:cs="Times New Roman"/>
          <w:sz w:val="24"/>
          <w:szCs w:val="24"/>
        </w:rPr>
        <w:t xml:space="preserve"> is another method proposed to measure niche difference (ND) and relative fitness difference (RFD) without explicitly estimating the inter-specific competition coefficients</w:t>
      </w:r>
      <w:r w:rsidR="00245856">
        <w:rPr>
          <w:rFonts w:ascii="Times New Roman" w:hAnsi="Times New Roman" w:cs="Times New Roman"/>
          <w:sz w:val="24"/>
          <w:szCs w:val="24"/>
        </w:rPr>
        <w:t xml:space="preserve"> </w:t>
      </w:r>
      <w:r w:rsidR="00245856">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"10.1890/10-0302.1", "ISBN" : "0012-9658", "ISSN" : "0012-9658", "PMID" : "22834388", "abstract" : "The frequently observed positive correlation between species diversity and community biomass is thought to depend on both the degree of resource partitioning and on competitive dominance between consumers, two properties that are also central to theories of species ...  ", "author" : [ { "dropping-particle" : "", "family" : "Carroll", "given" : "Ian T", "non-dropping-particle" : "", "parse-names" : false, "suffix" : "" }, { "dropping-particle" : "", "family" : "Cardinale", "given" : "Bradley J", "non-dropping-particle" : "", "parse-names" : false, "suffix" : "" }, { "dropping-particle" : "", "family" : "Nisbet", "given" : "Roger M", "non-dropping-particle" : "", "parse-names" : false, "suffix" : "" } ], "container-title" : "Ecology", "id" : "ITEM-1", "issue" : "5", "issued" : { "date-parts" : [ [ "2011" ] ] }, "page" : "1157-1165", "title" : "Niche and fitness differences relate the maintenance of diversity to ecosystem function of diversity relate the maintenance differences Niche and fitness to ecosystem function", "type" : "article-journal", "volume" : "92" }, "uris" : [ "http://www.mendeley.com/documents/?uuid=c2f2b992-9ec0-4b11-b6c1-337e15b0f55a" ] } ], "mendeley" : { "formattedCitation" : "(Carroll et al. 2011)", "plainTextFormattedCitation" : "(Carroll et al. 2011)", "previouslyFormattedCitation" : "(Carroll et al. 2011)" }, "properties" : { "noteIndex" : 0 }, "schema" : "https://github.com/citation-style-language/schema/raw/master/csl-citation.json" }</w:instrText>
      </w:r>
      <w:r w:rsidR="00245856">
        <w:rPr>
          <w:rFonts w:ascii="Times New Roman" w:hAnsi="Times New Roman" w:cs="Times New Roman"/>
          <w:sz w:val="24"/>
          <w:szCs w:val="24"/>
        </w:rPr>
        <w:fldChar w:fldCharType="separate"/>
      </w:r>
      <w:r w:rsidR="00245856" w:rsidRPr="00245856">
        <w:rPr>
          <w:rFonts w:ascii="Times New Roman" w:hAnsi="Times New Roman" w:cs="Times New Roman"/>
          <w:noProof/>
          <w:sz w:val="24"/>
          <w:szCs w:val="24"/>
        </w:rPr>
        <w:t>(Carroll et al. 2011)</w:t>
      </w:r>
      <w:r w:rsidR="00245856">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commentRangeEnd w:id="110"/>
      <w:r w:rsidR="00DD371C">
        <w:rPr>
          <w:rStyle w:val="CommentReference"/>
        </w:rPr>
        <w:commentReference w:id="110"/>
      </w:r>
      <w:r w:rsidRPr="00B0403D">
        <w:rPr>
          <w:rFonts w:ascii="Times New Roman" w:hAnsi="Times New Roman" w:cs="Times New Roman"/>
          <w:sz w:val="24"/>
          <w:szCs w:val="24"/>
        </w:rPr>
        <w:t xml:space="preserve">Instead, sensitivity method relies on the effect of inter-specific competition on the population dynamics. </w:t>
      </w:r>
      <w:r w:rsidR="006746D5" w:rsidRPr="00B0403D">
        <w:rPr>
          <w:rFonts w:ascii="Times New Roman" w:hAnsi="Times New Roman" w:cs="Times New Roman"/>
          <w:sz w:val="24"/>
          <w:szCs w:val="24"/>
        </w:rPr>
        <w:t xml:space="preserve">Sensitivity method is also based on the idea of mutual </w:t>
      </w:r>
      <w:proofErr w:type="spellStart"/>
      <w:r w:rsidR="006746D5" w:rsidRPr="00B0403D">
        <w:rPr>
          <w:rFonts w:ascii="Times New Roman" w:hAnsi="Times New Roman" w:cs="Times New Roman"/>
          <w:sz w:val="24"/>
          <w:szCs w:val="24"/>
        </w:rPr>
        <w:t>invasibility</w:t>
      </w:r>
      <w:proofErr w:type="spellEnd"/>
      <w:r w:rsidR="006746D5" w:rsidRPr="00B0403D">
        <w:rPr>
          <w:rFonts w:ascii="Times New Roman" w:hAnsi="Times New Roman" w:cs="Times New Roman"/>
          <w:sz w:val="24"/>
          <w:szCs w:val="24"/>
        </w:rPr>
        <w:t xml:space="preserve"> that species need to be able to invade its competitor from rare in order to coexist</w:t>
      </w:r>
      <w:r w:rsidR="00D163AA">
        <w:rPr>
          <w:rFonts w:ascii="Times New Roman" w:hAnsi="Times New Roman" w:cs="Times New Roman"/>
          <w:sz w:val="24"/>
          <w:szCs w:val="24"/>
        </w:rPr>
        <w:t xml:space="preserve"> (Fig. 3)</w:t>
      </w:r>
      <w:r w:rsidR="006746D5" w:rsidRPr="00B0403D">
        <w:rPr>
          <w:rFonts w:ascii="Times New Roman" w:hAnsi="Times New Roman" w:cs="Times New Roman"/>
          <w:sz w:val="24"/>
          <w:szCs w:val="24"/>
        </w:rPr>
        <w:t xml:space="preserve">. </w:t>
      </w:r>
      <w:r w:rsidR="00AE2061">
        <w:rPr>
          <w:rFonts w:ascii="Times New Roman" w:hAnsi="Times New Roman" w:cs="Times New Roman"/>
          <w:sz w:val="24"/>
          <w:szCs w:val="24"/>
        </w:rPr>
        <w:t xml:space="preserve">The rationale is that when the focal species </w:t>
      </w:r>
      <w:proofErr w:type="spellStart"/>
      <w:r w:rsidR="00AE2061" w:rsidRPr="00D2074B">
        <w:rPr>
          <w:rFonts w:ascii="Times New Roman" w:hAnsi="Times New Roman" w:cs="Times New Roman"/>
          <w:i/>
          <w:sz w:val="24"/>
          <w:szCs w:val="24"/>
        </w:rPr>
        <w:t>i</w:t>
      </w:r>
      <w:proofErr w:type="spellEnd"/>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proofErr w:type="spellStart"/>
      <w:r w:rsidR="00B1163F" w:rsidRPr="00D2074B">
        <w:rPr>
          <w:rFonts w:ascii="Times New Roman" w:hAnsi="Times New Roman" w:cs="Times New Roman"/>
          <w:i/>
          <w:sz w:val="24"/>
          <w:szCs w:val="24"/>
        </w:rPr>
        <w:t>i</w:t>
      </w:r>
      <w:proofErr w:type="spellEnd"/>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proofErr w:type="spellStart"/>
      <w:r w:rsidR="00262248" w:rsidRPr="00262248">
        <w:rPr>
          <w:rFonts w:ascii="Times New Roman" w:hAnsi="Times New Roman" w:cs="Times New Roman"/>
          <w:i/>
          <w:sz w:val="24"/>
          <w:szCs w:val="24"/>
        </w:rPr>
        <w:t>i</w:t>
      </w:r>
      <w:proofErr w:type="spellEnd"/>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proofErr w:type="spellStart"/>
      <w:r w:rsidR="006746D5" w:rsidRPr="006746D5">
        <w:rPr>
          <w:rFonts w:ascii="Times New Roman" w:hAnsi="Times New Roman" w:cs="Times New Roman"/>
          <w:i/>
          <w:sz w:val="24"/>
          <w:szCs w:val="24"/>
        </w:rPr>
        <w:t>i</w:t>
      </w:r>
      <w:proofErr w:type="spellEnd"/>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metric (</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Pr="00B0403D">
        <w:rPr>
          <w:rFonts w:ascii="Times New Roman" w:hAnsi="Times New Roman" w:cs="Times New Roman"/>
          <w:sz w:val="24"/>
          <w:szCs w:val="24"/>
        </w:rPr>
        <w:t xml:space="preserve">o quantify the effect of the competitor on the focal species </w:t>
      </w:r>
      <w:proofErr w:type="spellStart"/>
      <w:r w:rsidRPr="00EB2889">
        <w:rPr>
          <w:rFonts w:ascii="Times New Roman" w:hAnsi="Times New Roman" w:cs="Times New Roman"/>
          <w:i/>
          <w:sz w:val="24"/>
          <w:szCs w:val="24"/>
        </w:rPr>
        <w:t>i</w:t>
      </w:r>
      <w:proofErr w:type="spellEnd"/>
      <w:r w:rsidR="00EB2889">
        <w:rPr>
          <w:rFonts w:ascii="Times New Roman" w:hAnsi="Times New Roman" w:cs="Times New Roman"/>
          <w:sz w:val="24"/>
          <w:szCs w:val="24"/>
        </w:rPr>
        <w:t>. Specifically, t</w:t>
      </w:r>
      <w:r w:rsidRPr="00B0403D">
        <w:rPr>
          <w:rFonts w:ascii="Times New Roman" w:hAnsi="Times New Roman" w:cs="Times New Roman"/>
          <w:sz w:val="24"/>
          <w:szCs w:val="24"/>
        </w:rPr>
        <w:t>he sensitivity metric (</w:t>
      </w:r>
      <w:r w:rsidRPr="00EB2889">
        <w:rPr>
          <w:rFonts w:ascii="Times New Roman" w:hAnsi="Times New Roman" w:cs="Times New Roman"/>
          <w:i/>
          <w:sz w:val="24"/>
          <w:szCs w:val="24"/>
        </w:rPr>
        <w:t>Si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lastRenderedPageBreak/>
        <w:t>per capita</w:t>
      </w:r>
      <w:r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proofErr w:type="spellStart"/>
      <w:r w:rsidRPr="00EB288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criterion). </w:t>
      </w:r>
      <w:r w:rsidR="00EB2889">
        <w:rPr>
          <w:rFonts w:ascii="Times New Roman" w:hAnsi="Times New Roman" w:cs="Times New Roman" w:hint="eastAsia"/>
          <w:sz w:val="24"/>
          <w:szCs w:val="24"/>
          <w:lang w:eastAsia="zh-TW"/>
        </w:rPr>
        <w:t>A</w:t>
      </w:r>
      <w:r w:rsidRPr="00B0403D">
        <w:rPr>
          <w:rFonts w:ascii="Times New Roman" w:hAnsi="Times New Roman" w:cs="Times New Roman"/>
          <w:sz w:val="24"/>
          <w:szCs w:val="24"/>
        </w:rPr>
        <w:t>ccording to Carroll et al. 2011, sensitivity metric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400685AB" w:rsidR="001E1092" w:rsidRDefault="00EB2889" w:rsidP="001E1092">
      <w:pPr>
        <w:pStyle w:val="Normal1"/>
        <w:tabs>
          <w:tab w:val="left" w:pos="720"/>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w:t>
      </w:r>
      <w:r w:rsidR="00245856">
        <w:rPr>
          <w:rFonts w:ascii="Times New Roman" w:hAnsi="Times New Roman" w:cs="Times New Roman"/>
          <w:sz w:val="24"/>
          <w:szCs w:val="24"/>
        </w:rPr>
        <w:t>5</w:t>
      </w:r>
      <w:r w:rsidR="00B24FC3">
        <w:rPr>
          <w:rFonts w:ascii="Times New Roman" w:hAnsi="Times New Roman" w:cs="Times New Roman"/>
          <w:sz w:val="24"/>
          <w:szCs w:val="24"/>
        </w:rPr>
        <w:t>)</w:t>
      </w:r>
    </w:p>
    <w:p w14:paraId="1B1A431A" w14:textId="40B9EDCA" w:rsidR="001C2812" w:rsidRDefault="001E109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B24FC3">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w:t>
      </w:r>
      <w:r w:rsidR="00D163AA">
        <w:rPr>
          <w:rFonts w:ascii="Times New Roman" w:hAnsi="Times New Roman" w:cs="Times New Roman"/>
          <w:sz w:val="24"/>
          <w:szCs w:val="24"/>
        </w:rPr>
        <w:t>5</w:t>
      </w:r>
      <w:r w:rsidR="00222AD6" w:rsidRPr="00B0403D">
        <w:rPr>
          <w:rFonts w:ascii="Times New Roman" w:hAnsi="Times New Roman" w:cs="Times New Roman"/>
          <w:sz w:val="24"/>
          <w:szCs w:val="24"/>
        </w:rPr>
        <w:t xml:space="preserve">, </w:t>
      </w:r>
      <w:proofErr w:type="spellStart"/>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proofErr w:type="spellStart"/>
      <w:r w:rsidR="00222AD6" w:rsidRPr="00B24FC3">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when growing alone from rare and </w:t>
      </w:r>
      <w:proofErr w:type="spellStart"/>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the </w:t>
      </w:r>
      <w:r w:rsidR="00222AD6" w:rsidRPr="00D163AA">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proofErr w:type="spellStart"/>
      <w:r w:rsidR="00222AD6" w:rsidRPr="00B24FC3">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when it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w:t>
      </w:r>
      <w:proofErr w:type="spellStart"/>
      <w:r w:rsidR="00222AD6" w:rsidRPr="00B0403D">
        <w:rPr>
          <w:rFonts w:ascii="Times New Roman" w:hAnsi="Times New Roman" w:cs="Times New Roman"/>
          <w:sz w:val="24"/>
          <w:szCs w:val="24"/>
        </w:rPr>
        <w:t>invasibility</w:t>
      </w:r>
      <w:proofErr w:type="spellEnd"/>
      <w:r w:rsidR="00222AD6" w:rsidRPr="00B0403D">
        <w:rPr>
          <w:rFonts w:ascii="Times New Roman" w:hAnsi="Times New Roman" w:cs="Times New Roman"/>
          <w:sz w:val="24"/>
          <w:szCs w:val="24"/>
        </w:rPr>
        <w:t>,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sidR="00B24FC3">
        <w:rPr>
          <w:rFonts w:ascii="Times New Roman" w:hAnsi="Times New Roman" w:cs="Times New Roman"/>
          <w:sz w:val="24"/>
          <w:szCs w:val="24"/>
        </w:rPr>
        <w:t>Carroll 2011</w:t>
      </w:r>
      <w:r w:rsidR="00222AD6" w:rsidRPr="00B0403D">
        <w:rPr>
          <w:rFonts w:ascii="Times New Roman" w:hAnsi="Times New Roman" w:cs="Times New Roman"/>
          <w:sz w:val="24"/>
          <w:szCs w:val="24"/>
        </w:rPr>
        <w:t>].</w:t>
      </w:r>
      <w:r w:rsidR="00B24FC3">
        <w:rPr>
          <w:rFonts w:ascii="Times New Roman" w:hAnsi="Times New Roman" w:cs="Times New Roman"/>
          <w:sz w:val="24"/>
          <w:szCs w:val="24"/>
        </w:rPr>
        <w:t xml:space="preserve"> </w:t>
      </w:r>
      <w:r w:rsidR="00303135">
        <w:rPr>
          <w:rFonts w:ascii="Times New Roman" w:hAnsi="Times New Roman" w:cs="Times New Roman"/>
          <w:sz w:val="24"/>
          <w:szCs w:val="24"/>
        </w:rPr>
        <w:t>Therefore</w:t>
      </w:r>
      <w:r>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Pr>
          <w:rFonts w:ascii="Times New Roman" w:hAnsi="Times New Roman" w:cs="Times New Roman"/>
          <w:sz w:val="24"/>
          <w:szCs w:val="24"/>
        </w:rPr>
        <w:t>estimate the sensitivity metric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w:t>
      </w:r>
      <w:r w:rsidR="00D163AA">
        <w:rPr>
          <w:rFonts w:ascii="Times New Roman" w:hAnsi="Times New Roman" w:cs="Times New Roman"/>
          <w:sz w:val="24"/>
          <w:szCs w:val="24"/>
        </w:rPr>
        <w:t>and</w:t>
      </w:r>
      <w:r>
        <w:rPr>
          <w:rFonts w:ascii="Times New Roman" w:hAnsi="Times New Roman" w:cs="Times New Roman"/>
          <w:sz w:val="24"/>
          <w:szCs w:val="24"/>
        </w:rPr>
        <w:t xml:space="preserve"> intuitively connects competition and population dynamics </w:t>
      </w:r>
      <w:r w:rsidRPr="00B0403D">
        <w:rPr>
          <w:rFonts w:ascii="Times New Roman" w:hAnsi="Times New Roman" w:cs="Times New Roman"/>
          <w:sz w:val="24"/>
          <w:szCs w:val="24"/>
        </w:rPr>
        <w:t>[</w:t>
      </w:r>
      <w:r>
        <w:rPr>
          <w:rFonts w:ascii="Times New Roman" w:hAnsi="Times New Roman" w:cs="Times New Roman"/>
          <w:sz w:val="24"/>
          <w:szCs w:val="24"/>
        </w:rPr>
        <w:t>Carroll 2011</w:t>
      </w:r>
      <w:r w:rsidRPr="00B0403D">
        <w:rPr>
          <w:rFonts w:ascii="Times New Roman" w:hAnsi="Times New Roman" w:cs="Times New Roman"/>
          <w:sz w:val="24"/>
          <w:szCs w:val="24"/>
        </w:rPr>
        <w:t>]</w:t>
      </w:r>
      <w:r>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metric actually </w:t>
      </w:r>
      <w:proofErr w:type="gramStart"/>
      <w:r w:rsidR="001C2812">
        <w:rPr>
          <w:rFonts w:ascii="Times New Roman" w:hAnsi="Times New Roman" w:cs="Times New Roman"/>
          <w:sz w:val="24"/>
          <w:szCs w:val="24"/>
        </w:rPr>
        <w:t>describe</w:t>
      </w:r>
      <w:proofErr w:type="gramEnd"/>
      <w:r w:rsidR="001C2812">
        <w:rPr>
          <w:rFonts w:ascii="Times New Roman" w:hAnsi="Times New Roman" w:cs="Times New Roman"/>
          <w:sz w:val="24"/>
          <w:szCs w:val="24"/>
        </w:rPr>
        <w:t xml:space="preserv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proofErr w:type="spellStart"/>
      <w:r w:rsidR="001C2812" w:rsidRPr="001C2812">
        <w:rPr>
          <w:rFonts w:ascii="Times New Roman" w:hAnsi="Times New Roman" w:cs="Times New Roman"/>
          <w:i/>
          <w:sz w:val="24"/>
          <w:szCs w:val="24"/>
        </w:rPr>
        <w:t>i</w:t>
      </w:r>
      <w:proofErr w:type="spellEnd"/>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w:t>
      </w:r>
      <w:r w:rsidR="00245856">
        <w:rPr>
          <w:rFonts w:ascii="Times New Roman" w:hAnsi="Times New Roman" w:cs="Times New Roman"/>
          <w:sz w:val="24"/>
          <w:szCs w:val="24"/>
        </w:rPr>
        <w:t>5</w:t>
      </w:r>
      <w:r w:rsidR="00222AD6" w:rsidRPr="00B0403D">
        <w:rPr>
          <w:rFonts w:ascii="Times New Roman" w:hAnsi="Times New Roman" w:cs="Times New Roman"/>
          <w:sz w:val="24"/>
          <w:szCs w:val="24"/>
        </w:rPr>
        <w:t xml:space="preserve">,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actually caused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proofErr w:type="spellStart"/>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proofErr w:type="gramStart"/>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proofErr w:type="gramEnd"/>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proofErr w:type="spellStart"/>
      <w:r w:rsidR="00222AD6" w:rsidRPr="00EF42D4">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t>
      </w:r>
    </w:p>
    <w:p w14:paraId="598CF697" w14:textId="234E5836" w:rsidR="00222AD6" w:rsidRDefault="001C281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222AD6" w:rsidRPr="00B0403D">
        <w:rPr>
          <w:rFonts w:ascii="Times New Roman" w:hAnsi="Times New Roman" w:cs="Times New Roman"/>
          <w:sz w:val="24"/>
          <w:szCs w:val="24"/>
        </w:rPr>
        <w:t xml:space="preserve">To show that sensitivity is actually the population level impacts, not the </w:t>
      </w:r>
      <w:r w:rsidR="00222AD6" w:rsidRPr="001C2812">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00222AD6" w:rsidRPr="00B0403D">
        <w:rPr>
          <w:rFonts w:ascii="Times New Roman" w:hAnsi="Times New Roman" w:cs="Times New Roman"/>
          <w:sz w:val="24"/>
          <w:szCs w:val="24"/>
        </w:rPr>
        <w:t>(</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from the classic </w:t>
      </w:r>
      <w:proofErr w:type="spellStart"/>
      <w:r w:rsidR="00222AD6" w:rsidRPr="00B0403D">
        <w:rPr>
          <w:rFonts w:ascii="Times New Roman" w:hAnsi="Times New Roman" w:cs="Times New Roman"/>
          <w:sz w:val="24"/>
          <w:szCs w:val="24"/>
        </w:rPr>
        <w:t>Lotka</w:t>
      </w:r>
      <w:proofErr w:type="spellEnd"/>
      <w:r w:rsidR="00222AD6" w:rsidRPr="00B0403D">
        <w:rPr>
          <w:rFonts w:ascii="Times New Roman" w:hAnsi="Times New Roman" w:cs="Times New Roman"/>
          <w:sz w:val="24"/>
          <w:szCs w:val="24"/>
        </w:rPr>
        <w:t xml:space="preserve">-Volterra competition model (equation </w:t>
      </w:r>
      <w:r w:rsidR="00D163AA">
        <w:rPr>
          <w:rFonts w:ascii="Times New Roman" w:hAnsi="Times New Roman" w:cs="Times New Roman"/>
          <w:sz w:val="24"/>
          <w:szCs w:val="24"/>
        </w:rPr>
        <w:t>4</w:t>
      </w:r>
      <w:r w:rsidR="00222AD6" w:rsidRPr="00B0403D">
        <w:rPr>
          <w:rFonts w:ascii="Times New Roman" w:hAnsi="Times New Roman" w:cs="Times New Roman"/>
          <w:sz w:val="24"/>
          <w:szCs w:val="24"/>
        </w:rPr>
        <w:t xml:space="preserve">). The </w:t>
      </w:r>
      <w:proofErr w:type="spellStart"/>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proofErr w:type="spellStart"/>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proofErr w:type="spellEnd"/>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in equation </w:t>
      </w:r>
      <w:r w:rsidR="00D163AA">
        <w:rPr>
          <w:rFonts w:ascii="Times New Roman" w:hAnsi="Times New Roman" w:cs="Times New Roman"/>
          <w:sz w:val="24"/>
          <w:szCs w:val="24"/>
        </w:rPr>
        <w:t>5</w:t>
      </w:r>
      <w:r w:rsidR="00EF42D4">
        <w:rPr>
          <w:rFonts w:ascii="Times New Roman" w:hAnsi="Times New Roman" w:cs="Times New Roman"/>
          <w:sz w:val="24"/>
          <w:szCs w:val="24"/>
        </w:rPr>
        <w:t xml:space="preserve"> are</w:t>
      </w:r>
      <w:r w:rsidR="00222AD6" w:rsidRPr="00B0403D">
        <w:rPr>
          <w:rFonts w:ascii="Times New Roman" w:hAnsi="Times New Roman" w:cs="Times New Roman"/>
          <w:sz w:val="24"/>
          <w:szCs w:val="24"/>
        </w:rPr>
        <w:t xml:space="preserve"> therefore </w:t>
      </w:r>
      <w:proofErr w:type="spellStart"/>
      <w:r w:rsidR="00222AD6" w:rsidRPr="00EF42D4">
        <w:rPr>
          <w:rFonts w:ascii="Times New Roman" w:hAnsi="Times New Roman" w:cs="Times New Roman"/>
          <w:i/>
          <w:sz w:val="24"/>
          <w:szCs w:val="24"/>
        </w:rPr>
        <w:t>r</w:t>
      </w:r>
      <w:r w:rsidR="00222AD6" w:rsidRPr="00EF42D4">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and </w:t>
      </w:r>
      <w:proofErr w:type="spellStart"/>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00222AD6" w:rsidRPr="00B0403D">
        <w:rPr>
          <w:rFonts w:ascii="Times New Roman" w:hAnsi="Times New Roman" w:cs="Times New Roman"/>
          <w:sz w:val="24"/>
          <w:szCs w:val="24"/>
        </w:rPr>
        <w:t>Accordingly,</w:t>
      </w:r>
    </w:p>
    <w:p w14:paraId="0FDCD6E6" w14:textId="47184182" w:rsidR="00222AD6" w:rsidRPr="00B0403D" w:rsidRDefault="00DF442A" w:rsidP="00301BB0">
      <w:pPr>
        <w:pStyle w:val="Normal1"/>
        <w:tabs>
          <w:tab w:val="left" w:pos="8730"/>
        </w:tabs>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w:t>
      </w:r>
      <w:r w:rsidR="00245856">
        <w:rPr>
          <w:rFonts w:ascii="Times New Roman" w:hAnsi="Times New Roman" w:cs="Times New Roman"/>
          <w:sz w:val="24"/>
          <w:szCs w:val="24"/>
        </w:rPr>
        <w:t>6</w:t>
      </w:r>
      <w:r w:rsidR="00301BB0">
        <w:rPr>
          <w:rFonts w:ascii="Times New Roman" w:hAnsi="Times New Roman" w:cs="Times New Roman"/>
          <w:sz w:val="24"/>
          <w:szCs w:val="24"/>
        </w:rPr>
        <w:t>)</w:t>
      </w:r>
    </w:p>
    <w:p w14:paraId="262CF971" w14:textId="7524713E" w:rsidR="00222AD6" w:rsidRPr="00B0403D" w:rsidRDefault="00222AD6" w:rsidP="00301BB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45856">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but not </w:t>
      </w:r>
      <w:proofErr w:type="gramStart"/>
      <w:r w:rsidRPr="00B0403D">
        <w:rPr>
          <w:rFonts w:ascii="Times New Roman" w:hAnsi="Times New Roman" w:cs="Times New Roman"/>
          <w:sz w:val="24"/>
          <w:szCs w:val="24"/>
        </w:rPr>
        <w:t xml:space="preserve">the </w:t>
      </w:r>
      <w:r w:rsidRPr="00B0403D">
        <w:rPr>
          <w:rFonts w:ascii="Times New Roman" w:hAnsi="Times New Roman" w:cs="Times New Roman"/>
          <w:sz w:val="24"/>
          <w:szCs w:val="24"/>
        </w:rPr>
        <w:lastRenderedPageBreak/>
        <w:t>”</w:t>
      </w:r>
      <w:r w:rsidRPr="00301BB0">
        <w:rPr>
          <w:rFonts w:ascii="Times New Roman" w:hAnsi="Times New Roman" w:cs="Times New Roman"/>
          <w:i/>
          <w:sz w:val="24"/>
          <w:szCs w:val="24"/>
        </w:rPr>
        <w:t>per</w:t>
      </w:r>
      <w:proofErr w:type="gramEnd"/>
      <w:r w:rsidRPr="00301BB0">
        <w:rPr>
          <w:rFonts w:ascii="Times New Roman" w:hAnsi="Times New Roman" w:cs="Times New Roman"/>
          <w:i/>
          <w:sz w:val="24"/>
          <w:szCs w:val="24"/>
        </w:rPr>
        <w:t xml:space="preserve">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w:t>
      </w:r>
    </w:p>
    <w:p w14:paraId="266A2D42" w14:textId="77777777" w:rsidR="00205033" w:rsidRDefault="00222AD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 xml:space="preserve">Here we show that geometric mean and standard deviation of sensitivity metrics are theoretical valid definitions of ND and RFD.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proofErr w:type="spellStart"/>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proofErr w:type="spellEnd"/>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proofErr w:type="spellStart"/>
      <w:r w:rsidRPr="00205033">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w:t>
      </w:r>
      <w:proofErr w:type="spellStart"/>
      <w:r w:rsidRPr="00B0403D">
        <w:rPr>
          <w:rFonts w:ascii="Times New Roman" w:hAnsi="Times New Roman" w:cs="Times New Roman"/>
          <w:sz w:val="24"/>
          <w:szCs w:val="24"/>
        </w:rPr>
        <w:t>model</w:t>
      </w:r>
      <w:proofErr w:type="spellEnd"/>
      <w:r w:rsidRPr="00B0403D">
        <w:rPr>
          <w:rFonts w:ascii="Times New Roman" w:hAnsi="Times New Roman" w:cs="Times New Roman"/>
          <w:sz w:val="24"/>
          <w:szCs w:val="24"/>
        </w:rPr>
        <w:t>,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proofErr w:type="spellStart"/>
      <w:r w:rsidRPr="00205033">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3600E79D"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w:t>
      </w:r>
      <w:r w:rsidR="00D163AA">
        <w:rPr>
          <w:rFonts w:ascii="Times New Roman" w:hAnsi="Times New Roman" w:cs="Times New Roman"/>
          <w:sz w:val="24"/>
          <w:szCs w:val="24"/>
        </w:rPr>
        <w:t>7</w:t>
      </w:r>
      <w:r>
        <w:rPr>
          <w:rFonts w:ascii="Times New Roman" w:hAnsi="Times New Roman" w:cs="Times New Roman"/>
          <w:sz w:val="24"/>
          <w:szCs w:val="24"/>
        </w:rPr>
        <w:t>)</w:t>
      </w:r>
    </w:p>
    <w:p w14:paraId="6D590409" w14:textId="22726524"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w:t>
      </w:r>
      <w:r w:rsidR="00D163AA">
        <w:rPr>
          <w:rFonts w:ascii="Times New Roman" w:hAnsi="Times New Roman" w:cs="Times New Roman"/>
          <w:sz w:val="24"/>
          <w:szCs w:val="24"/>
        </w:rPr>
        <w:t>8</w:t>
      </w:r>
      <w:r>
        <w:rPr>
          <w:rFonts w:ascii="Times New Roman" w:hAnsi="Times New Roman" w:cs="Times New Roman"/>
          <w:sz w:val="24"/>
          <w:szCs w:val="24"/>
        </w:rPr>
        <w:t>)</w:t>
      </w:r>
    </w:p>
    <w:p w14:paraId="0AFCCE13" w14:textId="3D161000" w:rsidR="004F6B56" w:rsidRPr="008643A1" w:rsidRDefault="004F6B56" w:rsidP="004B260E">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D163AA">
        <w:rPr>
          <w:rFonts w:ascii="Times New Roman" w:hAnsi="Times New Roman" w:cs="Times New Roman"/>
          <w:sz w:val="24"/>
          <w:szCs w:val="24"/>
        </w:rPr>
        <w:t>7</w:t>
      </w:r>
      <w:r w:rsidRPr="00B0403D">
        <w:rPr>
          <w:rFonts w:ascii="Times New Roman" w:hAnsi="Times New Roman" w:cs="Times New Roman"/>
          <w:sz w:val="24"/>
          <w:szCs w:val="24"/>
        </w:rPr>
        <w:t xml:space="preserve"> and </w:t>
      </w:r>
      <w:r w:rsidR="00D163AA">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which is in the same form as in Chesson’s coexistence framework. In brief, the sensitivity metric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proofErr w:type="spellStart"/>
      <w:r w:rsidRPr="008643A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but due to its </w:t>
      </w:r>
      <w:proofErr w:type="spellStart"/>
      <w:r w:rsidRPr="00B0403D">
        <w:rPr>
          <w:rFonts w:ascii="Times New Roman" w:hAnsi="Times New Roman" w:cs="Times New Roman"/>
          <w:sz w:val="24"/>
          <w:szCs w:val="24"/>
        </w:rPr>
        <w:t>methmatic</w:t>
      </w:r>
      <w:proofErr w:type="spellEnd"/>
      <w:r w:rsidRPr="00B0403D">
        <w:rPr>
          <w:rFonts w:ascii="Times New Roman" w:hAnsi="Times New Roman" w:cs="Times New Roman"/>
          <w:sz w:val="24"/>
          <w:szCs w:val="24"/>
        </w:rPr>
        <w:t xml:space="preserve">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1FF26AE2" w14:textId="7608CCAA" w:rsidR="005B0147" w:rsidRDefault="00905F2D" w:rsidP="005B0147">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Fitting the </w:t>
      </w:r>
      <w:r w:rsidR="00794E37" w:rsidRPr="00E95056">
        <w:rPr>
          <w:rFonts w:ascii="Times New Roman" w:hAnsi="Times New Roman" w:cs="Times New Roman"/>
          <w:b/>
          <w:sz w:val="24"/>
          <w:szCs w:val="24"/>
        </w:rPr>
        <w:t>MacArthur’s consumer resource model</w:t>
      </w:r>
    </w:p>
    <w:p w14:paraId="31FB2496" w14:textId="3665A755" w:rsidR="004F6B56" w:rsidRDefault="000E201E" w:rsidP="000E201E">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lastRenderedPageBreak/>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used to </w:t>
      </w:r>
      <w:r w:rsidR="004F6B56" w:rsidRPr="005B0147">
        <w:rPr>
          <w:rFonts w:ascii="Times New Roman" w:hAnsi="Times New Roman" w:cs="Times New Roman"/>
          <w:sz w:val="24"/>
          <w:szCs w:val="24"/>
        </w:rPr>
        <w:t>describe how species compete for different prey resources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"10.1016/0040-5809(70)90039-0", "ISSN" : "0040-5809", "author" : [ { "dropping-particle" : "", "family" : "MacArthur", "given" : "Robert", "non-dropping-particle" : "", "parse-names" : false, "suffix" : "" } ], "container-title" : "Theoretical Population Biology", "id" : "ITEM-1", "issue" : "1", "issued" : { "date-parts" : [ [ "1970", "5", "1" ] ] }, "page" : "1-11", "publisher" : "Academic Press", "title" : "Species packing and competitive equilibrium for many species", "type" : "article-journal", "volume" : "1" }, "uris" : [ "http://www.mendeley.com/documents/?uuid=c3e8f7b3-7769-3c62-84ed-1c66fce3e6de" ] }, { "id" : "ITEM-2", "itemData" : { "DOI" : "10.1073/PNAS.64.4.1369", "ISSN" : "0027-8424", "PMID" : "16591810", "abstract" : "Species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 "author" : [ { "dropping-particle" : "", "family" : "MacArthur", "given" : "Robert", "non-dropping-particle" : "", "parse-names" : false, "suffix" : "" } ], "container-title" : "Proceedings of the National Academy of Sciences of the United States of America", "id" : "ITEM-2", "issue" : "4", "issued" : { "date-parts" : [ [ "1969", "12", "1" ] ] }, "page" : "1369-71", "publisher" : "National Academy of Sciences", "title" : "Species packing, and what competition minimizes.", "type" : "article-journal", "volume" : "64" }, "uris" : [ "http://www.mendeley.com/documents/?uuid=fe78089c-d9bb-3d25-b69b-1eaeb3810a68" ] } ], "mendeley" : { "formattedCitation" : "(MacArthur 1969, 1970)", "plainTextFormattedCitation" : "(MacArthur 1969, 1970)", "previouslyFormattedCitation" : "(MacArthur 1969, 1970)"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(MacArthur 1969, 1970)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This model </w:t>
      </w:r>
      <w:r>
        <w:rPr>
          <w:rFonts w:ascii="Times New Roman" w:hAnsi="Times New Roman" w:cs="Times New Roman"/>
          <w:sz w:val="24"/>
          <w:szCs w:val="24"/>
        </w:rPr>
        <w:t>is</w:t>
      </w:r>
      <w:r w:rsidR="004F6B56"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4F6B56" w:rsidRPr="005B0147">
        <w:rPr>
          <w:rFonts w:ascii="Times New Roman" w:hAnsi="Times New Roman" w:cs="Times New Roman"/>
          <w:sz w:val="24"/>
          <w:szCs w:val="24"/>
        </w:rPr>
        <w:t xml:space="preserve"> </w:t>
      </w:r>
      <w:proofErr w:type="spellStart"/>
      <w:r w:rsidR="004F6B56" w:rsidRPr="005B0147">
        <w:rPr>
          <w:rFonts w:ascii="Times New Roman" w:hAnsi="Times New Roman" w:cs="Times New Roman"/>
          <w:sz w:val="24"/>
          <w:szCs w:val="24"/>
        </w:rPr>
        <w:t>Lokta</w:t>
      </w:r>
      <w:proofErr w:type="spellEnd"/>
      <w:r w:rsidR="004F6B56" w:rsidRPr="005B0147">
        <w:rPr>
          <w:rFonts w:ascii="Times New Roman" w:hAnsi="Times New Roman" w:cs="Times New Roman"/>
          <w:sz w:val="24"/>
          <w:szCs w:val="24"/>
        </w:rPr>
        <w:t>-Volterra form to more closely understand the rather phonological competition coefficients (</w:t>
      </w:r>
      <w:r w:rsidR="004F6B56" w:rsidRPr="00D163AA">
        <w:rPr>
          <w:rFonts w:ascii="Times New Roman" w:hAnsi="Times New Roman" w:cs="Times New Roman"/>
          <w:i/>
          <w:sz w:val="24"/>
          <w:szCs w:val="24"/>
        </w:rPr>
        <w:t>α</w:t>
      </w:r>
      <w:r w:rsidR="004F6B56" w:rsidRPr="005B0147">
        <w:rPr>
          <w:rFonts w:ascii="Times New Roman" w:hAnsi="Times New Roman" w:cs="Times New Roman"/>
          <w:sz w:val="24"/>
          <w:szCs w:val="24"/>
        </w:rPr>
        <w:t>) between competing species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(Chesson 1990, 2000)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After the reorganization shown in</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"mendeley" : { "formattedCitation" : "(Chesson 1990)", "plainTextFormattedCitation" : "(Chesson 1990)", "previouslyFormattedCitation" : "(Chesson 1990)" }, "properties" : { "noteIndex" : 0 }, "schema" : "https://github.com/citation-style-language/schema/raw/master/csl-citation.json" }</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the following equation represent the linkage between the </w:t>
      </w:r>
      <w:proofErr w:type="spellStart"/>
      <w:r w:rsidR="004F6B56" w:rsidRPr="005B0147">
        <w:rPr>
          <w:rFonts w:ascii="Times New Roman" w:hAnsi="Times New Roman" w:cs="Times New Roman"/>
          <w:sz w:val="24"/>
          <w:szCs w:val="24"/>
        </w:rPr>
        <w:t>Lottka</w:t>
      </w:r>
      <w:proofErr w:type="spellEnd"/>
      <w:r w:rsidR="004F6B56" w:rsidRPr="005B0147">
        <w:rPr>
          <w:rFonts w:ascii="Times New Roman" w:hAnsi="Times New Roman" w:cs="Times New Roman"/>
          <w:sz w:val="24"/>
          <w:szCs w:val="24"/>
        </w:rPr>
        <w:t>-Volterra model and the parameters of MacArthur’s consumer resource model.</w:t>
      </w:r>
    </w:p>
    <w:p w14:paraId="0AB76916" w14:textId="57D70186" w:rsidR="005B0147" w:rsidRDefault="00DF442A"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w:t>
      </w:r>
      <w:r w:rsidR="000E201E">
        <w:rPr>
          <w:rFonts w:ascii="Times New Roman" w:hAnsi="Times New Roman" w:cs="Times New Roman"/>
          <w:sz w:val="24"/>
          <w:szCs w:val="24"/>
        </w:rPr>
        <w:t>9</w:t>
      </w:r>
      <w:r w:rsidR="005B0147">
        <w:rPr>
          <w:rFonts w:ascii="Times New Roman" w:hAnsi="Times New Roman" w:cs="Times New Roman"/>
          <w:sz w:val="24"/>
          <w:szCs w:val="24"/>
        </w:rPr>
        <w:t>)</w:t>
      </w:r>
    </w:p>
    <w:p w14:paraId="39471542" w14:textId="50D33057" w:rsidR="005B0147" w:rsidRDefault="00DF442A"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w:t>
      </w:r>
      <w:r w:rsidR="000E201E">
        <w:rPr>
          <w:rFonts w:ascii="Times New Roman" w:hAnsi="Times New Roman" w:cs="Times New Roman"/>
          <w:sz w:val="24"/>
          <w:szCs w:val="24"/>
        </w:rPr>
        <w:t>10</w:t>
      </w:r>
      <w:r w:rsidR="005B0147">
        <w:rPr>
          <w:rFonts w:ascii="Times New Roman" w:hAnsi="Times New Roman" w:cs="Times New Roman"/>
          <w:sz w:val="24"/>
          <w:szCs w:val="24"/>
        </w:rPr>
        <w:t>)</w:t>
      </w:r>
    </w:p>
    <w:p w14:paraId="77075B84" w14:textId="652300FF" w:rsidR="005B0147" w:rsidRDefault="004F6B56" w:rsidP="005B0147">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sidR="000E201E">
        <w:rPr>
          <w:rFonts w:ascii="Times New Roman" w:hAnsi="Times New Roman" w:cs="Times New Roman"/>
          <w:sz w:val="24"/>
          <w:szCs w:val="24"/>
        </w:rPr>
        <w:t>9</w:t>
      </w:r>
      <w:r w:rsidRPr="00B0403D">
        <w:rPr>
          <w:rFonts w:ascii="Times New Roman" w:hAnsi="Times New Roman" w:cs="Times New Roman"/>
          <w:sz w:val="24"/>
          <w:szCs w:val="24"/>
        </w:rPr>
        <w:t xml:space="preserve"> and </w:t>
      </w:r>
      <w:r w:rsidR="000E201E">
        <w:rPr>
          <w:rFonts w:ascii="Times New Roman" w:hAnsi="Times New Roman" w:cs="Times New Roman"/>
          <w:sz w:val="24"/>
          <w:szCs w:val="24"/>
        </w:rPr>
        <w:t>10</w:t>
      </w:r>
      <w:r w:rsidRPr="00B0403D">
        <w:rPr>
          <w:rFonts w:ascii="Times New Roman" w:hAnsi="Times New Roman" w:cs="Times New Roman"/>
          <w:sz w:val="24"/>
          <w:szCs w:val="24"/>
        </w:rPr>
        <w:t xml:space="preserve"> consists of parameters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proofErr w:type="spellStart"/>
      <w:r w:rsidRPr="005B014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the absence of resource limitation, which determines the winner of the competition</w:t>
      </w:r>
      <w:r w:rsidR="000E201E">
        <w:rPr>
          <w:rFonts w:ascii="Times New Roman" w:hAnsi="Times New Roman" w:cs="Times New Roman"/>
          <w:sz w:val="24"/>
          <w:szCs w:val="24"/>
        </w:rPr>
        <w:t xml:space="preserve">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"ITEM-1", "issued" : { "date-parts" : [ [ "2000" ] ] }, "page" : "343-66", "title" : "Mechanisms of maintenance of species diversity", "type" : "article-journal", "volume" : "31" }, "uris" : [ "http://www.mendeley.com/documents/?uuid=3d7ffd7b-0c30-443b-9167-5c89b4815856" ] } ], "mendeley" : { "formattedCitation" : "(Chesson 2000)", "plainTextFormattedCitation" : "(Chesson 2000)", "previouslyFormattedCitation" : "(Chesson 2000)"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(Chesson 2000)</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proofErr w:type="spellStart"/>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and </w:t>
      </w:r>
      <w:proofErr w:type="spellStart"/>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consumption of species </w:t>
      </w:r>
      <w:proofErr w:type="spellStart"/>
      <w:r w:rsidR="005B0147"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proofErr w:type="spellStart"/>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proofErr w:type="spellStart"/>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proofErr w:type="spellEnd"/>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Through this linkage, empirically measured parameters in MacArthur’s consumer resource model can be translated into parameters in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and thus be used to calculate niche difference (ND) and relative fitness difference (RFD)</w:t>
      </w:r>
      <w:r w:rsidR="000E201E">
        <w:rPr>
          <w:rFonts w:ascii="Times New Roman" w:hAnsi="Times New Roman" w:cs="Times New Roman"/>
          <w:sz w:val="24"/>
          <w:szCs w:val="24"/>
        </w:rPr>
        <w:t xml:space="preserve"> and finally access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Pr="00B0403D">
        <w:rPr>
          <w:rFonts w:ascii="Times New Roman" w:hAnsi="Times New Roman" w:cs="Times New Roman"/>
          <w:sz w:val="24"/>
          <w:szCs w:val="24"/>
        </w:rPr>
        <w:t>.</w:t>
      </w:r>
    </w:p>
    <w:p w14:paraId="58097DBE" w14:textId="0AD4569F" w:rsidR="00794E37" w:rsidRPr="00B0403D" w:rsidRDefault="00905F2D"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w:t>
      </w:r>
      <w:r w:rsidR="003E0E34">
        <w:rPr>
          <w:rFonts w:ascii="Times New Roman" w:hAnsi="Times New Roman" w:cs="Times New Roman"/>
          <w:b/>
          <w:sz w:val="24"/>
          <w:szCs w:val="24"/>
        </w:rPr>
        <w:t xml:space="preserve"> the</w:t>
      </w:r>
      <w:r>
        <w:rPr>
          <w:rFonts w:ascii="Times New Roman" w:hAnsi="Times New Roman" w:cs="Times New Roman"/>
          <w:b/>
          <w:sz w:val="24"/>
          <w:szCs w:val="24"/>
        </w:rPr>
        <w:t xml:space="preserve"> </w:t>
      </w:r>
      <w:r w:rsidR="00794E37" w:rsidRPr="00B0403D">
        <w:rPr>
          <w:rFonts w:ascii="Times New Roman" w:hAnsi="Times New Roman" w:cs="Times New Roman"/>
          <w:b/>
          <w:sz w:val="24"/>
          <w:szCs w:val="24"/>
        </w:rPr>
        <w:t>Tilman’s resource ratio model</w:t>
      </w:r>
    </w:p>
    <w:p w14:paraId="7F29C2E7" w14:textId="75210BB9" w:rsidR="00351A06" w:rsidRDefault="00507DFC" w:rsidP="003E0E34">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"author" : [ { "dropping-particle" : "", "family" : "Tilman", "given" : "David", "non-dropping-particle" : "", "parse-names" : false, "suffix" : "" } ], "container-title" : "EcologyEcology", "id" : "ITEM-1", "issue" : "2", "issued" : { "date-parts" : [ [ "1977" ] ] }, "page" : "338-348", "title" : "Resource competition between plankton algae: An experimental and theoretical approach", "type" : "article-journal", "volume" : "58" }, "uris" : [ "http://www.mendeley.com/documents/?uuid=a4b38280-1946-445f-a76c-d9b3e70e1978" ] } ], "mendeley" : { "formattedCitation" : "(Tilman 1977)", "plainTextFormattedCitation" : "(Tilman 1977)", "previouslyFormattedCitation" : "(Tilman 1977)"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(Tilman 1977)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translated to a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form</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"10.1002/ecm.1242", "ISBN" : "1557-7015", "ISSN" : "15577015", "PMID" : "7189", "abstract" : "Modern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 "author" : [ { "dropping-particle" : "", "family" : "Letten", "given" : "Andrew D.", "non-dropping-particle" : "", "parse-names" : false, "suffix" : "" }, { "dropping-particle" : "", "family" : "Ke", "given" : "Po Ju", "non-dropping-particle" : "", "parse-names" : false, "suffix" : "" }, { "dropping-particle" : "", "family" : "Fukami", "given" : "Tadashi", "non-dropping-particle" : "", "parse-names" : false, "suffix" : "" } ], "container-title" : "Ecological Monographs", "id" : "ITEM-1", "issue" : "2", "issued" : { "date-parts" : [ [ "2017" ] ] }, "page" : "161-177", "title" : "Linking modern coexistence theory and contemporary niche theory", "type" : "article-journal", "volume" : "87" }, "uris" : [ "http://www.mendeley.com/documents/?uuid=85491f9c-2cd9-490d-90f5-0859b3a37d27" ] } ], "mendeley" : { "formattedCitation" : "(Letten et al. 2017)", "plainTextFormattedCitation" : "(Letten et al. 2017)"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w:t>
      </w:r>
      <w:proofErr w:type="spellStart"/>
      <w:r w:rsidR="000E201E" w:rsidRPr="000E201E">
        <w:rPr>
          <w:rFonts w:ascii="Times New Roman" w:hAnsi="Times New Roman" w:cs="Times New Roman"/>
          <w:noProof/>
          <w:sz w:val="24"/>
          <w:szCs w:val="24"/>
        </w:rPr>
        <w:t>Letten</w:t>
      </w:r>
      <w:proofErr w:type="spellEnd"/>
      <w:r w:rsidR="000E201E" w:rsidRPr="000E201E">
        <w:rPr>
          <w:rFonts w:ascii="Times New Roman" w:hAnsi="Times New Roman" w:cs="Times New Roman"/>
          <w:noProof/>
          <w:sz w:val="24"/>
          <w:szCs w:val="24"/>
        </w:rPr>
        <w:t xml:space="preserve"> et al. 2017)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2017 reorganize Tilman’s two-species consumer resource model for two essential resources to the following </w:t>
      </w:r>
      <w:proofErr w:type="spellStart"/>
      <w:r w:rsidRPr="00B0403D">
        <w:rPr>
          <w:rFonts w:ascii="Times New Roman" w:hAnsi="Times New Roman" w:cs="Times New Roman"/>
          <w:sz w:val="24"/>
          <w:szCs w:val="24"/>
        </w:rPr>
        <w:t>Lokta</w:t>
      </w:r>
      <w:proofErr w:type="spellEnd"/>
      <w:r w:rsidRPr="00B0403D">
        <w:rPr>
          <w:rFonts w:ascii="Times New Roman" w:hAnsi="Times New Roman" w:cs="Times New Roman"/>
          <w:sz w:val="24"/>
          <w:szCs w:val="24"/>
        </w:rPr>
        <w:t xml:space="preserve">-Volterra form (equation 11 to 14), so that one can decipher the parameters impacting species’ </w:t>
      </w:r>
      <w:r w:rsidRPr="000E201E">
        <w:rPr>
          <w:rFonts w:ascii="Times New Roman" w:hAnsi="Times New Roman" w:cs="Times New Roman"/>
          <w:i/>
          <w:sz w:val="24"/>
          <w:szCs w:val="24"/>
        </w:rPr>
        <w:t xml:space="preserve">per capita </w:t>
      </w:r>
      <w:r w:rsidRPr="00B0403D">
        <w:rPr>
          <w:rFonts w:ascii="Times New Roman" w:hAnsi="Times New Roman" w:cs="Times New Roman"/>
          <w:sz w:val="24"/>
          <w:szCs w:val="24"/>
        </w:rPr>
        <w:t xml:space="preserve">growth rate. According to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the inter- and intra-specific competition coefficients can be expressed as following, </w:t>
      </w:r>
    </w:p>
    <w:p w14:paraId="002712CE" w14:textId="6002B357" w:rsidR="00D3751B" w:rsidRDefault="00DF442A"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4F930A06" w:rsidR="00D3751B" w:rsidRPr="00D3751B" w:rsidRDefault="00DF442A"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2D1B1446" w:rsidR="00D3751B" w:rsidRPr="00D3751B" w:rsidRDefault="00DF442A"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4D4B471A" w:rsidR="00D3751B" w:rsidRDefault="00DF442A"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77777777" w:rsidR="00D3751B" w:rsidRDefault="00D3751B" w:rsidP="00D3751B">
      <w:pPr>
        <w:pStyle w:val="Normal1"/>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507DFC" w:rsidRPr="00B0403D">
        <w:rPr>
          <w:rFonts w:ascii="Times New Roman" w:hAnsi="Times New Roman" w:cs="Times New Roman"/>
          <w:sz w:val="24"/>
          <w:szCs w:val="24"/>
        </w:rPr>
        <w:t xml:space="preserve">In the above equations, </w:t>
      </w:r>
      <w:proofErr w:type="spellStart"/>
      <w:r w:rsidR="00507DFC" w:rsidRPr="00D3751B">
        <w:rPr>
          <w:rFonts w:ascii="Times New Roman" w:hAnsi="Times New Roman" w:cs="Times New Roman"/>
          <w:i/>
          <w:sz w:val="24"/>
          <w:szCs w:val="24"/>
        </w:rPr>
        <w:t>c</w:t>
      </w:r>
      <w:r w:rsidR="00507DFC" w:rsidRPr="00D3751B">
        <w:rPr>
          <w:rFonts w:ascii="Times New Roman" w:hAnsi="Times New Roman" w:cs="Times New Roman"/>
          <w:i/>
          <w:sz w:val="24"/>
          <w:szCs w:val="24"/>
          <w:vertAlign w:val="subscript"/>
        </w:rPr>
        <w:t>ij</w:t>
      </w:r>
      <w:proofErr w:type="spellEnd"/>
      <w:r w:rsidR="00507DFC" w:rsidRPr="00B0403D">
        <w:rPr>
          <w:rFonts w:ascii="Times New Roman" w:hAnsi="Times New Roman" w:cs="Times New Roman"/>
          <w:sz w:val="24"/>
          <w:szCs w:val="24"/>
        </w:rPr>
        <w:t xml:space="preserve"> is the consumption term of consumer species </w:t>
      </w:r>
      <w:proofErr w:type="spellStart"/>
      <w:r w:rsidR="00507DFC" w:rsidRPr="00D3751B">
        <w:rPr>
          <w:rFonts w:ascii="Times New Roman" w:hAnsi="Times New Roman" w:cs="Times New Roman"/>
          <w:i/>
          <w:sz w:val="24"/>
          <w:szCs w:val="24"/>
        </w:rPr>
        <w:t>i</w:t>
      </w:r>
      <w:proofErr w:type="spellEnd"/>
      <w:r w:rsidR="00507DFC" w:rsidRPr="00B0403D">
        <w:rPr>
          <w:rFonts w:ascii="Times New Roman" w:hAnsi="Times New Roman" w:cs="Times New Roman"/>
          <w:sz w:val="24"/>
          <w:szCs w:val="24"/>
        </w:rPr>
        <w:t xml:space="preserve"> on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so it contains a parameter </w:t>
      </w:r>
      <w:proofErr w:type="spellStart"/>
      <w:r w:rsidR="00507DFC" w:rsidRPr="00D3751B">
        <w:rPr>
          <w:rFonts w:ascii="Times New Roman" w:hAnsi="Times New Roman" w:cs="Times New Roman"/>
          <w:i/>
          <w:sz w:val="24"/>
          <w:szCs w:val="24"/>
        </w:rPr>
        <w:t>y</w:t>
      </w:r>
      <w:r w:rsidR="00507DFC" w:rsidRPr="00D3751B">
        <w:rPr>
          <w:rFonts w:ascii="Times New Roman" w:hAnsi="Times New Roman" w:cs="Times New Roman"/>
          <w:i/>
          <w:sz w:val="24"/>
          <w:szCs w:val="24"/>
          <w:vertAlign w:val="subscript"/>
        </w:rPr>
        <w:t>ij</w:t>
      </w:r>
      <w:proofErr w:type="spellEnd"/>
      <w:r w:rsidR="00507DFC" w:rsidRPr="00B0403D">
        <w:rPr>
          <w:rFonts w:ascii="Times New Roman" w:hAnsi="Times New Roman" w:cs="Times New Roman"/>
          <w:sz w:val="24"/>
          <w:szCs w:val="24"/>
        </w:rPr>
        <w:t xml:space="preserve"> that </w:t>
      </w:r>
      <w:proofErr w:type="spellStart"/>
      <w:r w:rsidR="00507DFC" w:rsidRPr="00B0403D">
        <w:rPr>
          <w:rFonts w:ascii="Times New Roman" w:hAnsi="Times New Roman" w:cs="Times New Roman"/>
          <w:sz w:val="24"/>
          <w:szCs w:val="24"/>
        </w:rPr>
        <w:t>representt</w:t>
      </w:r>
      <w:proofErr w:type="spellEnd"/>
      <w:r w:rsidR="00507DFC" w:rsidRPr="00B0403D">
        <w:rPr>
          <w:rFonts w:ascii="Times New Roman" w:hAnsi="Times New Roman" w:cs="Times New Roman"/>
          <w:sz w:val="24"/>
          <w:szCs w:val="24"/>
        </w:rPr>
        <w:t xml:space="preserve"> the yield of consumer species </w:t>
      </w:r>
      <w:proofErr w:type="spellStart"/>
      <w:r w:rsidR="00507DFC" w:rsidRPr="00D3751B">
        <w:rPr>
          <w:rFonts w:ascii="Times New Roman" w:hAnsi="Times New Roman" w:cs="Times New Roman"/>
          <w:i/>
          <w:sz w:val="24"/>
          <w:szCs w:val="24"/>
        </w:rPr>
        <w:t>i</w:t>
      </w:r>
      <w:proofErr w:type="spellEnd"/>
      <w:r w:rsidR="00507DFC" w:rsidRPr="00B0403D">
        <w:rPr>
          <w:rFonts w:ascii="Times New Roman" w:hAnsi="Times New Roman" w:cs="Times New Roman"/>
          <w:sz w:val="24"/>
          <w:szCs w:val="24"/>
        </w:rPr>
        <w:t xml:space="preserve"> per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w:t>
      </w:r>
      <w:r w:rsidR="00507DFC" w:rsidRPr="00D3751B">
        <w:rPr>
          <w:rFonts w:ascii="Times New Roman" w:hAnsi="Times New Roman" w:cs="Times New Roman"/>
          <w:i/>
          <w:sz w:val="24"/>
          <w:szCs w:val="24"/>
        </w:rPr>
        <w:t>D</w:t>
      </w:r>
      <w:r w:rsidR="00507DFC" w:rsidRPr="00B0403D">
        <w:rPr>
          <w:rFonts w:ascii="Times New Roman" w:hAnsi="Times New Roman" w:cs="Times New Roman"/>
          <w:sz w:val="24"/>
          <w:szCs w:val="24"/>
        </w:rPr>
        <w:t xml:space="preserve"> is the dilution rate, </w:t>
      </w:r>
      <w:r w:rsidR="00507DFC" w:rsidRPr="00D3751B">
        <w:rPr>
          <w:rFonts w:ascii="Times New Roman" w:hAnsi="Times New Roman" w:cs="Times New Roman"/>
          <w:i/>
          <w:sz w:val="24"/>
          <w:szCs w:val="24"/>
        </w:rPr>
        <w:t>S</w:t>
      </w:r>
      <w:r w:rsidR="00507DFC" w:rsidRPr="00B0403D">
        <w:rPr>
          <w:rFonts w:ascii="Times New Roman" w:hAnsi="Times New Roman" w:cs="Times New Roman"/>
          <w:sz w:val="24"/>
          <w:szCs w:val="24"/>
        </w:rPr>
        <w:t xml:space="preserve"> is the supply rate of resource </w:t>
      </w:r>
      <w:proofErr w:type="spellStart"/>
      <w:r w:rsidR="00507DFC" w:rsidRPr="00D3751B">
        <w:rPr>
          <w:rFonts w:ascii="Times New Roman" w:hAnsi="Times New Roman" w:cs="Times New Roman"/>
          <w:i/>
          <w:sz w:val="24"/>
          <w:szCs w:val="24"/>
        </w:rPr>
        <w:t>i</w:t>
      </w:r>
      <w:proofErr w:type="spellEnd"/>
      <w:r w:rsidR="00507DFC" w:rsidRPr="00B0403D">
        <w:rPr>
          <w:rFonts w:ascii="Times New Roman" w:hAnsi="Times New Roman" w:cs="Times New Roman"/>
          <w:sz w:val="24"/>
          <w:szCs w:val="24"/>
        </w:rPr>
        <w:t xml:space="preserve">, and </w:t>
      </w:r>
      <w:r w:rsidRPr="000C2981">
        <w:rPr>
          <w:rFonts w:ascii="Times New Roman" w:hAnsi="Times New Roman" w:cs="Times New Roman"/>
          <w:sz w:val="24"/>
          <w:szCs w:val="24"/>
        </w:rPr>
        <w:t>R</w:t>
      </w:r>
      <w:r w:rsidRPr="00026027">
        <w:rPr>
          <w:rFonts w:ascii="Times New Roman" w:hAnsi="Times New Roman" w:cs="Times New Roman"/>
          <w:sz w:val="24"/>
          <w:szCs w:val="24"/>
          <w:vertAlign w:val="superscript"/>
        </w:rPr>
        <w:t>*</w:t>
      </w:r>
      <w:r w:rsidR="00507DFC" w:rsidRPr="00B0403D">
        <w:rPr>
          <w:rFonts w:ascii="Times New Roman" w:hAnsi="Times New Roman" w:cs="Times New Roman"/>
          <w:sz w:val="24"/>
          <w:szCs w:val="24"/>
        </w:rPr>
        <w:t xml:space="preserve"> is the minimum resource density of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that still allows the species </w:t>
      </w:r>
      <w:proofErr w:type="spellStart"/>
      <w:r w:rsidR="00507DFC" w:rsidRPr="00D3751B">
        <w:rPr>
          <w:rFonts w:ascii="Times New Roman" w:hAnsi="Times New Roman" w:cs="Times New Roman"/>
          <w:i/>
          <w:sz w:val="24"/>
          <w:szCs w:val="24"/>
        </w:rPr>
        <w:t>i</w:t>
      </w:r>
      <w:proofErr w:type="spellEnd"/>
      <w:r w:rsidR="00507DFC" w:rsidRPr="00B0403D">
        <w:rPr>
          <w:rFonts w:ascii="Times New Roman" w:hAnsi="Times New Roman" w:cs="Times New Roman"/>
          <w:sz w:val="24"/>
          <w:szCs w:val="24"/>
        </w:rPr>
        <w:t xml:space="preserve"> to have positive </w:t>
      </w:r>
      <w:r w:rsidR="00507DFC" w:rsidRPr="004E6E9D">
        <w:rPr>
          <w:rFonts w:ascii="Times New Roman" w:hAnsi="Times New Roman" w:cs="Times New Roman"/>
          <w:i/>
          <w:sz w:val="24"/>
          <w:szCs w:val="24"/>
        </w:rPr>
        <w:t>per capita</w:t>
      </w:r>
      <w:r w:rsidR="00507DFC" w:rsidRPr="00B0403D">
        <w:rPr>
          <w:rFonts w:ascii="Times New Roman" w:hAnsi="Times New Roman" w:cs="Times New Roman"/>
          <w:sz w:val="24"/>
          <w:szCs w:val="24"/>
        </w:rPr>
        <w:t xml:space="preserve"> growth rate.</w:t>
      </w:r>
    </w:p>
    <w:p w14:paraId="1BC8EA5B" w14:textId="6CDB939D" w:rsidR="00507DFC" w:rsidRDefault="00507DFC" w:rsidP="007A561A">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Note that, in </w:t>
      </w:r>
      <w:r w:rsidR="00BA3C0C">
        <w:rPr>
          <w:rFonts w:ascii="Times New Roman" w:hAnsi="Times New Roman" w:cs="Times New Roman"/>
          <w:sz w:val="24"/>
          <w:szCs w:val="24"/>
        </w:rPr>
        <w:t>the</w:t>
      </w:r>
      <w:r w:rsidRPr="00B0403D">
        <w:rPr>
          <w:rFonts w:ascii="Times New Roman" w:hAnsi="Times New Roman" w:cs="Times New Roman"/>
          <w:sz w:val="24"/>
          <w:szCs w:val="24"/>
        </w:rPr>
        <w:t xml:space="preserve"> generic consumer resource model, </w:t>
      </w:r>
      <w:r w:rsidR="00BA3C0C">
        <w:rPr>
          <w:rFonts w:ascii="Times New Roman" w:hAnsi="Times New Roman" w:cs="Times New Roman"/>
          <w:sz w:val="24"/>
          <w:szCs w:val="24"/>
        </w:rPr>
        <w:t>each</w:t>
      </w:r>
      <w:r w:rsidRPr="00B0403D">
        <w:rPr>
          <w:rFonts w:ascii="Times New Roman" w:hAnsi="Times New Roman" w:cs="Times New Roman"/>
          <w:sz w:val="24"/>
          <w:szCs w:val="24"/>
        </w:rPr>
        <w:t xml:space="preserve"> consumption term</w:t>
      </w:r>
      <w:r w:rsidR="00BA3C0C">
        <w:rPr>
          <w:rFonts w:ascii="Times New Roman" w:hAnsi="Times New Roman" w:cs="Times New Roman"/>
          <w:sz w:val="24"/>
          <w:szCs w:val="24"/>
        </w:rPr>
        <w:t>s</w:t>
      </w:r>
      <w:r w:rsidRPr="00B0403D">
        <w:rPr>
          <w:rFonts w:ascii="Times New Roman" w:hAnsi="Times New Roman" w:cs="Times New Roman"/>
          <w:sz w:val="24"/>
          <w:szCs w:val="24"/>
        </w:rPr>
        <w:t xml:space="preserve"> (</w:t>
      </w:r>
      <w:proofErr w:type="spellStart"/>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00BA3C0C">
        <w:rPr>
          <w:rFonts w:ascii="Times New Roman" w:hAnsi="Times New Roman" w:cs="Times New Roman"/>
          <w:sz w:val="24"/>
          <w:szCs w:val="24"/>
        </w:rPr>
        <w:t>is</w:t>
      </w:r>
      <w:r w:rsidRPr="00B0403D">
        <w:rPr>
          <w:rFonts w:ascii="Times New Roman" w:hAnsi="Times New Roman" w:cs="Times New Roman"/>
          <w:sz w:val="24"/>
          <w:szCs w:val="24"/>
        </w:rPr>
        <w:t xml:space="preserve"> a function of resource density,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e>
            </m:d>
            <m:ctrlPr>
              <w:rPr>
                <w:rFonts w:ascii="Cambria Math" w:hAnsi="Cambria Math" w:cs="Times New Roman"/>
                <w:i/>
                <w:sz w:val="24"/>
                <w:szCs w:val="24"/>
              </w:rPr>
            </m:ctrlPr>
          </m:den>
        </m:f>
      </m:oMath>
      <w:r w:rsidRPr="00B0403D">
        <w:rPr>
          <w:rFonts w:ascii="Times New Roman" w:hAnsi="Times New Roman" w:cs="Times New Roman"/>
          <w:sz w:val="24"/>
          <w:szCs w:val="24"/>
        </w:rPr>
        <w:t xml:space="preserve"> in Tilman’s 1977 deduction. However, if the consumption term is resource density dependent, competition coefficients (</w:t>
      </w:r>
      <w:r w:rsidRPr="00D3751B">
        <w:rPr>
          <w:rFonts w:ascii="Times New Roman" w:hAnsi="Times New Roman" w:cs="Times New Roman"/>
          <w:i/>
          <w:sz w:val="24"/>
          <w:szCs w:val="24"/>
        </w:rPr>
        <w:t>α</w:t>
      </w:r>
      <w:proofErr w:type="spellStart"/>
      <w:r w:rsidRPr="00D3751B">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becomes resource dependent</w:t>
      </w:r>
      <w:r w:rsidR="000E201E">
        <w:rPr>
          <w:rFonts w:ascii="Times New Roman" w:hAnsi="Times New Roman" w:cs="Times New Roman"/>
          <w:sz w:val="24"/>
          <w:szCs w:val="24"/>
        </w:rPr>
        <w:t xml:space="preserve">. In other words, </w:t>
      </w:r>
      <w:r w:rsidR="000E201E" w:rsidRPr="00B0403D">
        <w:rPr>
          <w:rFonts w:ascii="Times New Roman" w:hAnsi="Times New Roman" w:cs="Times New Roman"/>
          <w:sz w:val="24"/>
          <w:szCs w:val="24"/>
        </w:rPr>
        <w:t>if the consumption term is resource density dependent</w:t>
      </w:r>
      <w:r w:rsidR="000E201E">
        <w:rPr>
          <w:rFonts w:ascii="Times New Roman" w:hAnsi="Times New Roman" w:cs="Times New Roman"/>
          <w:sz w:val="24"/>
          <w:szCs w:val="24"/>
        </w:rPr>
        <w:t xml:space="preserve"> and thus not fixed, estimate of </w:t>
      </w:r>
      <w:r w:rsidR="000E201E" w:rsidRPr="00B0403D">
        <w:rPr>
          <w:rFonts w:ascii="Times New Roman" w:hAnsi="Times New Roman" w:cs="Times New Roman"/>
          <w:sz w:val="24"/>
          <w:szCs w:val="24"/>
        </w:rPr>
        <w:t>niche difference (ND)</w:t>
      </w:r>
      <w:r w:rsidR="00BA3C0C">
        <w:rPr>
          <w:rFonts w:ascii="Times New Roman" w:hAnsi="Times New Roman" w:cs="Times New Roman"/>
          <w:sz w:val="24"/>
          <w:szCs w:val="24"/>
        </w:rPr>
        <w:t xml:space="preserve">, </w:t>
      </w:r>
      <w:r w:rsidR="000E201E" w:rsidRPr="00B0403D">
        <w:rPr>
          <w:rFonts w:ascii="Times New Roman" w:hAnsi="Times New Roman" w:cs="Times New Roman"/>
          <w:sz w:val="24"/>
          <w:szCs w:val="24"/>
        </w:rPr>
        <w:t>relative fitness difference (RFD)</w:t>
      </w:r>
      <w:r w:rsidR="000E201E">
        <w:rPr>
          <w:rFonts w:ascii="Times New Roman" w:hAnsi="Times New Roman" w:cs="Times New Roman"/>
          <w:sz w:val="24"/>
          <w:szCs w:val="24"/>
        </w:rPr>
        <w:t xml:space="preserve"> and finally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00BA3C0C">
        <w:rPr>
          <w:rFonts w:ascii="Times New Roman" w:hAnsi="Times New Roman" w:cs="Times New Roman"/>
          <w:sz w:val="24"/>
          <w:szCs w:val="24"/>
          <w:lang w:eastAsia="zh-TW"/>
        </w:rPr>
        <w:t xml:space="preserve"> will also vary. </w:t>
      </w:r>
      <w:r w:rsidR="00073388">
        <w:rPr>
          <w:rFonts w:ascii="Times New Roman" w:hAnsi="Times New Roman" w:cs="Times New Roman"/>
          <w:sz w:val="24"/>
          <w:szCs w:val="24"/>
          <w:lang w:eastAsia="zh-TW"/>
        </w:rPr>
        <w:t xml:space="preserve">Therefore, </w:t>
      </w:r>
      <w:proofErr w:type="spellStart"/>
      <w:r w:rsidR="00073388" w:rsidRPr="00B0403D">
        <w:rPr>
          <w:rFonts w:ascii="Times New Roman" w:hAnsi="Times New Roman" w:cs="Times New Roman"/>
          <w:sz w:val="24"/>
          <w:szCs w:val="24"/>
        </w:rPr>
        <w:t>Letten</w:t>
      </w:r>
      <w:proofErr w:type="spellEnd"/>
      <w:r w:rsidR="00073388" w:rsidRPr="00B0403D">
        <w:rPr>
          <w:rFonts w:ascii="Times New Roman" w:hAnsi="Times New Roman" w:cs="Times New Roman"/>
          <w:sz w:val="24"/>
          <w:szCs w:val="24"/>
        </w:rPr>
        <w:t xml:space="preserve"> et al.’s derivation</w:t>
      </w:r>
      <w:r w:rsidR="00073388">
        <w:rPr>
          <w:rFonts w:ascii="Times New Roman" w:hAnsi="Times New Roman" w:cs="Times New Roman"/>
          <w:sz w:val="24"/>
          <w:szCs w:val="24"/>
        </w:rPr>
        <w:t xml:space="preserve"> should be used </w:t>
      </w:r>
      <w:r w:rsidRPr="00B0403D">
        <w:rPr>
          <w:rFonts w:ascii="Times New Roman" w:hAnsi="Times New Roman" w:cs="Times New Roman"/>
          <w:sz w:val="24"/>
          <w:szCs w:val="24"/>
        </w:rPr>
        <w:t xml:space="preserve">to predict coexistence based on the mutual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effects of each species on the other at</w:t>
      </w:r>
      <w:r w:rsidR="00152118">
        <w:rPr>
          <w:rFonts w:ascii="Times New Roman" w:hAnsi="Times New Roman" w:cs="Times New Roman" w:hint="eastAsia"/>
          <w:sz w:val="24"/>
          <w:szCs w:val="24"/>
          <w:lang w:eastAsia="zh-TW"/>
        </w:rPr>
        <w:t xml:space="preserve"> t</w:t>
      </w:r>
      <w:r w:rsidR="00152118">
        <w:rPr>
          <w:rFonts w:ascii="Times New Roman" w:hAnsi="Times New Roman" w:cs="Times New Roman"/>
          <w:sz w:val="24"/>
          <w:szCs w:val="24"/>
          <w:lang w:eastAsia="zh-TW"/>
        </w:rPr>
        <w:t>he</w:t>
      </w:r>
      <w:r w:rsidRPr="00B0403D">
        <w:rPr>
          <w:rFonts w:ascii="Times New Roman" w:hAnsi="Times New Roman" w:cs="Times New Roman"/>
          <w:sz w:val="24"/>
          <w:szCs w:val="24"/>
        </w:rPr>
        <w:t xml:space="preserve"> equilibrium. To use </w:t>
      </w:r>
      <w:proofErr w:type="spellStart"/>
      <w:r w:rsidR="00073388" w:rsidRPr="00B0403D">
        <w:rPr>
          <w:rFonts w:ascii="Times New Roman" w:hAnsi="Times New Roman" w:cs="Times New Roman"/>
          <w:sz w:val="24"/>
          <w:szCs w:val="24"/>
        </w:rPr>
        <w:t>Letten</w:t>
      </w:r>
      <w:proofErr w:type="spellEnd"/>
      <w:r w:rsidR="00073388" w:rsidRPr="00B0403D">
        <w:rPr>
          <w:rFonts w:ascii="Times New Roman" w:hAnsi="Times New Roman" w:cs="Times New Roman"/>
          <w:sz w:val="24"/>
          <w:szCs w:val="24"/>
        </w:rPr>
        <w:t xml:space="preserve"> et al.’s derivation</w:t>
      </w:r>
      <w:r w:rsidR="00073388">
        <w:rPr>
          <w:rFonts w:ascii="Times New Roman" w:hAnsi="Times New Roman" w:cs="Times New Roman"/>
          <w:sz w:val="24"/>
          <w:szCs w:val="24"/>
        </w:rPr>
        <w:t xml:space="preserve"> (</w:t>
      </w:r>
      <w:r w:rsidRPr="00B0403D">
        <w:rPr>
          <w:rFonts w:ascii="Times New Roman" w:hAnsi="Times New Roman" w:cs="Times New Roman"/>
          <w:sz w:val="24"/>
          <w:szCs w:val="24"/>
        </w:rPr>
        <w:t>equation 11 to 14</w:t>
      </w:r>
      <w:r w:rsidR="00073388">
        <w:rPr>
          <w:rFonts w:ascii="Times New Roman" w:hAnsi="Times New Roman" w:cs="Times New Roman"/>
          <w:sz w:val="24"/>
          <w:szCs w:val="24"/>
        </w:rPr>
        <w:t>)</w:t>
      </w:r>
      <w:r w:rsidRPr="00B0403D">
        <w:rPr>
          <w:rFonts w:ascii="Times New Roman" w:hAnsi="Times New Roman" w:cs="Times New Roman"/>
          <w:sz w:val="24"/>
          <w:szCs w:val="24"/>
        </w:rPr>
        <w:t xml:space="preserve"> to calculate competition coefficients for predicting coexistence at the equilibrium, one would have to assume that the consumption of species </w:t>
      </w:r>
      <w:proofErr w:type="spellStart"/>
      <w:r w:rsidRPr="000C2981">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proofErr w:type="spellStart"/>
      <w:r w:rsidR="00073388" w:rsidRPr="00073388">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proofErr w:type="spellStart"/>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proofErr w:type="spellStart"/>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0C2981">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w:t>
      </w:r>
      <w:r w:rsidRPr="00073388">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level</w:t>
      </w:r>
      <w:r w:rsidR="00073388">
        <w:rPr>
          <w:rFonts w:ascii="Times New Roman" w:hAnsi="Times New Roman" w:cs="Times New Roman"/>
          <w:sz w:val="24"/>
          <w:szCs w:val="24"/>
        </w:rPr>
        <w:t xml:space="preserve"> (R</w:t>
      </w:r>
      <w:r w:rsidR="00073388" w:rsidRPr="00073388">
        <w:rPr>
          <w:rFonts w:ascii="Times New Roman" w:hAnsi="Times New Roman" w:cs="Times New Roman" w:hint="eastAsia"/>
          <w:sz w:val="24"/>
          <w:szCs w:val="24"/>
          <w:vertAlign w:val="superscript"/>
          <w:lang w:eastAsia="zh-TW"/>
        </w:rPr>
        <w:t>*</w:t>
      </w:r>
      <w:proofErr w:type="spellStart"/>
      <w:r w:rsidR="00073388" w:rsidRPr="00073388">
        <w:rPr>
          <w:rFonts w:ascii="Times New Roman" w:hAnsi="Times New Roman" w:cs="Times New Roman"/>
          <w:sz w:val="24"/>
          <w:szCs w:val="24"/>
          <w:vertAlign w:val="subscript"/>
        </w:rPr>
        <w:t>jj</w:t>
      </w:r>
      <w:proofErr w:type="spellEnd"/>
      <w:r w:rsidR="00073388">
        <w:rPr>
          <w:rFonts w:ascii="Times New Roman" w:hAnsi="Times New Roman" w:cs="Times New Roman"/>
          <w:sz w:val="24"/>
          <w:szCs w:val="24"/>
        </w:rPr>
        <w:t>)</w:t>
      </w:r>
      <w:r w:rsidRPr="00B0403D">
        <w:rPr>
          <w:rFonts w:ascii="Times New Roman" w:hAnsi="Times New Roman" w:cs="Times New Roman"/>
          <w:sz w:val="24"/>
          <w:szCs w:val="24"/>
        </w:rPr>
        <w:t>. This assumption is the same as the sensitivity method since both method</w:t>
      </w:r>
      <w:r w:rsidR="007A561A">
        <w:rPr>
          <w:rFonts w:ascii="Times New Roman" w:hAnsi="Times New Roman" w:cs="Times New Roman"/>
          <w:sz w:val="24"/>
          <w:szCs w:val="24"/>
        </w:rPr>
        <w:t>s</w:t>
      </w:r>
      <w:r w:rsidRPr="00B0403D">
        <w:rPr>
          <w:rFonts w:ascii="Times New Roman" w:hAnsi="Times New Roman" w:cs="Times New Roman"/>
          <w:sz w:val="24"/>
          <w:szCs w:val="24"/>
        </w:rPr>
        <w:t xml:space="preserve"> </w:t>
      </w:r>
      <w:r w:rsidR="007A561A">
        <w:rPr>
          <w:rFonts w:ascii="Times New Roman" w:hAnsi="Times New Roman" w:cs="Times New Roman"/>
          <w:sz w:val="24"/>
          <w:szCs w:val="24"/>
        </w:rPr>
        <w:t xml:space="preserve">assume the competing species to be at the equilibrium. </w:t>
      </w:r>
      <w:r w:rsidRPr="00B0403D">
        <w:rPr>
          <w:rFonts w:ascii="Times New Roman" w:hAnsi="Times New Roman" w:cs="Times New Roman"/>
          <w:sz w:val="24"/>
          <w:szCs w:val="24"/>
        </w:rPr>
        <w:t xml:space="preserve">This assumption is also valid because 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w:t>
      </w:r>
      <w:r w:rsidR="004E6E9D">
        <w:rPr>
          <w:rFonts w:ascii="Times New Roman" w:hAnsi="Times New Roman" w:cs="Times New Roman"/>
          <w:sz w:val="24"/>
          <w:szCs w:val="24"/>
        </w:rPr>
        <w:t>also assume the competing species to be at the equilibrium.</w:t>
      </w:r>
    </w:p>
    <w:p w14:paraId="3889FB6C" w14:textId="77777777" w:rsidR="003E0E34" w:rsidRPr="00D3751B" w:rsidRDefault="003E0E34" w:rsidP="007A561A">
      <w:pPr>
        <w:pStyle w:val="Normal1"/>
        <w:spacing w:line="360" w:lineRule="auto"/>
        <w:ind w:left="720" w:firstLine="720"/>
        <w:rPr>
          <w:rFonts w:ascii="Times New Roman" w:hAnsi="Times New Roman" w:cs="Times New Roman"/>
          <w:sz w:val="24"/>
          <w:szCs w:val="24"/>
        </w:rPr>
      </w:pPr>
    </w:p>
    <w:p w14:paraId="08BD7730" w14:textId="5F283539" w:rsidR="004E6E9D" w:rsidRDefault="004E6E9D" w:rsidP="00B0403D">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Compare the five commonly used empirical methods</w:t>
      </w:r>
    </w:p>
    <w:p w14:paraId="248EBD00" w14:textId="18EE5D6B" w:rsidR="004E6E9D" w:rsidRDefault="004E6E9D" w:rsidP="004E6E9D">
      <w:pPr>
        <w:pStyle w:val="Normal1"/>
        <w:spacing w:line="360" w:lineRule="auto"/>
        <w:ind w:left="360" w:firstLine="540"/>
        <w:rPr>
          <w:rFonts w:ascii="Times New Roman" w:hAnsi="Times New Roman" w:cs="Times New Roman"/>
          <w:sz w:val="24"/>
          <w:szCs w:val="24"/>
          <w:lang w:eastAsia="zh-TW"/>
        </w:rPr>
      </w:pPr>
      <w:r w:rsidRPr="004E6E9D">
        <w:rPr>
          <w:rFonts w:ascii="Times New Roman" w:hAnsi="Times New Roman" w:cs="Times New Roman"/>
          <w:sz w:val="24"/>
          <w:szCs w:val="24"/>
        </w:rPr>
        <w:t xml:space="preserve">After </w:t>
      </w:r>
      <w:r>
        <w:rPr>
          <w:rFonts w:ascii="Times New Roman" w:hAnsi="Times New Roman" w:cs="Times New Roman"/>
          <w:sz w:val="24"/>
          <w:szCs w:val="24"/>
        </w:rPr>
        <w:t xml:space="preserve">describing the theoretical background, we compare these five methods </w:t>
      </w:r>
      <w:r w:rsidR="00026027">
        <w:rPr>
          <w:rFonts w:ascii="Times New Roman" w:hAnsi="Times New Roman" w:cs="Times New Roman"/>
          <w:sz w:val="24"/>
          <w:szCs w:val="24"/>
        </w:rPr>
        <w:t xml:space="preserve">in terms of </w:t>
      </w:r>
      <w:r w:rsidR="00026027">
        <w:rPr>
          <w:rFonts w:ascii="Times New Roman" w:hAnsi="Times New Roman" w:cs="Times New Roman" w:hint="eastAsia"/>
          <w:sz w:val="24"/>
          <w:szCs w:val="24"/>
          <w:lang w:eastAsia="zh-TW"/>
        </w:rPr>
        <w:t>(</w:t>
      </w:r>
      <w:r w:rsidR="00026027">
        <w:rPr>
          <w:rFonts w:ascii="Times New Roman" w:hAnsi="Times New Roman" w:cs="Times New Roman"/>
          <w:sz w:val="24"/>
          <w:szCs w:val="24"/>
          <w:lang w:eastAsia="zh-TW"/>
        </w:rPr>
        <w:t xml:space="preserve">1) </w:t>
      </w:r>
      <w:r w:rsidR="00026027">
        <w:rPr>
          <w:rFonts w:ascii="Times New Roman" w:hAnsi="Times New Roman" w:cs="Times New Roman"/>
          <w:sz w:val="24"/>
          <w:szCs w:val="24"/>
        </w:rPr>
        <w:t>whether they are identical with respective to the algebra</w:t>
      </w:r>
      <w:r w:rsidR="00026027" w:rsidRPr="00B0403D">
        <w:rPr>
          <w:rFonts w:ascii="Times New Roman" w:hAnsi="Times New Roman" w:cs="Times New Roman"/>
          <w:sz w:val="24"/>
          <w:szCs w:val="24"/>
        </w:rPr>
        <w:t xml:space="preserve"> </w:t>
      </w:r>
      <w:r w:rsidR="00026027">
        <w:rPr>
          <w:rFonts w:ascii="Times New Roman" w:hAnsi="Times New Roman" w:cs="Times New Roman"/>
          <w:sz w:val="24"/>
          <w:szCs w:val="24"/>
        </w:rPr>
        <w:t xml:space="preserve">for calculating </w:t>
      </w:r>
      <w:r w:rsidR="00026027" w:rsidRPr="00B0403D">
        <w:rPr>
          <w:rFonts w:ascii="Times New Roman" w:hAnsi="Times New Roman" w:cs="Times New Roman"/>
          <w:sz w:val="24"/>
          <w:szCs w:val="24"/>
        </w:rPr>
        <w:t>niche difference (ND) and relative fitness difference (RFD)</w:t>
      </w:r>
      <w:r w:rsidR="00026027">
        <w:rPr>
          <w:rFonts w:ascii="Times New Roman" w:hAnsi="Times New Roman" w:cs="Times New Roman"/>
          <w:sz w:val="24"/>
          <w:szCs w:val="24"/>
        </w:rPr>
        <w:t xml:space="preserve"> as well as (2) whether they make the same </w:t>
      </w:r>
      <w:r w:rsidR="00026027">
        <w:rPr>
          <w:rFonts w:ascii="Times New Roman" w:hAnsi="Times New Roman" w:cs="Times New Roman"/>
          <w:sz w:val="24"/>
          <w:szCs w:val="24"/>
        </w:rPr>
        <w:lastRenderedPageBreak/>
        <w:t>coexistence prediction</w:t>
      </w:r>
      <w:r w:rsidR="00E91710">
        <w:rPr>
          <w:rFonts w:ascii="Times New Roman" w:hAnsi="Times New Roman" w:cs="Times New Roman"/>
          <w:sz w:val="24"/>
          <w:szCs w:val="24"/>
        </w:rPr>
        <w:t xml:space="preserve"> (Table 1)</w:t>
      </w:r>
      <w:r w:rsidR="00026027">
        <w:rPr>
          <w:rFonts w:ascii="Times New Roman" w:hAnsi="Times New Roman" w:cs="Times New Roman"/>
          <w:sz w:val="24"/>
          <w:szCs w:val="24"/>
        </w:rPr>
        <w:t xml:space="preserve">. </w:t>
      </w:r>
      <w:r w:rsidR="005D17A7">
        <w:rPr>
          <w:rFonts w:ascii="Times New Roman" w:hAnsi="Times New Roman" w:cs="Times New Roman"/>
          <w:sz w:val="24"/>
          <w:szCs w:val="24"/>
        </w:rPr>
        <w:t xml:space="preserve">In </w:t>
      </w:r>
      <w:r w:rsidR="00E91710">
        <w:rPr>
          <w:rFonts w:ascii="Times New Roman" w:hAnsi="Times New Roman" w:cs="Times New Roman"/>
          <w:sz w:val="24"/>
          <w:szCs w:val="24"/>
        </w:rPr>
        <w:t xml:space="preserve">the left part of </w:t>
      </w:r>
      <w:r w:rsidR="005D17A7">
        <w:rPr>
          <w:rFonts w:ascii="Times New Roman" w:hAnsi="Times New Roman" w:cs="Times New Roman"/>
          <w:sz w:val="24"/>
          <w:szCs w:val="24"/>
        </w:rPr>
        <w:t>Table 1, we compare whether the five methods are identical when using their metrics to calculate niche difference (ND</w:t>
      </w:r>
      <w:r w:rsidR="004227B0">
        <w:rPr>
          <w:rFonts w:ascii="Times New Roman" w:hAnsi="Times New Roman" w:cs="Times New Roman"/>
          <w:sz w:val="24"/>
          <w:szCs w:val="24"/>
        </w:rPr>
        <w:t xml:space="preserve">; </w:t>
      </w:r>
      <m:oMath>
        <m:r>
          <m:rPr>
            <m:sty m:val="p"/>
          </m:rPr>
          <w:rPr>
            <w:rFonts w:ascii="Cambria Math" w:hAnsi="Cambria Math" w:cs="Times New Roman" w:hint="eastAsia"/>
            <w:sz w:val="24"/>
            <w:szCs w:val="24"/>
            <w:lang w:eastAsia="zh-TW"/>
          </w:rPr>
          <m:t>1</m:t>
        </m:r>
        <m:r>
          <m:rPr>
            <m:sty m:val="p"/>
          </m:rPr>
          <w:rPr>
            <w:rFonts w:ascii="MS Gothic" w:eastAsia="MS Gothic" w:hAnsi="MS Gothic" w:cs="MS Gothic" w:hint="eastAsia"/>
            <w:sz w:val="24"/>
            <w:szCs w:val="24"/>
            <w:lang w:eastAsia="zh-TW"/>
          </w:rPr>
          <m:t>-</m:t>
        </m:r>
        <m:r>
          <w:rPr>
            <w:rFonts w:ascii="Cambria Math" w:hAnsi="Cambria Math" w:cs="Times New Roman"/>
            <w:sz w:val="24"/>
            <w:szCs w:val="24"/>
            <w:lang w:eastAsia="zh-TW"/>
          </w:rPr>
          <m:t>ρ</m:t>
        </m:r>
        <m:r>
          <m:rPr>
            <m:sty m:val="p"/>
          </m:rPr>
          <w:rPr>
            <w:rFonts w:ascii="Cambria Math" w:hAnsi="Cambria Math" w:cs="Times New Roman" w:hint="eastAsia"/>
            <w:sz w:val="24"/>
            <w:szCs w:val="24"/>
            <w:lang w:eastAsia="zh-TW"/>
          </w:rPr>
          <m:t>=</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5D17A7">
        <w:rPr>
          <w:rFonts w:ascii="Times New Roman" w:hAnsi="Times New Roman" w:cs="Times New Roman"/>
          <w:sz w:val="24"/>
          <w:szCs w:val="24"/>
        </w:rPr>
        <w:t xml:space="preserve">) and </w:t>
      </w:r>
      <w:r w:rsidR="004227B0">
        <w:rPr>
          <w:rFonts w:ascii="Times New Roman" w:hAnsi="Times New Roman" w:cs="Times New Roman"/>
          <w:sz w:val="24"/>
          <w:szCs w:val="24"/>
        </w:rPr>
        <w:t xml:space="preserve">relative fitness difference </w:t>
      </w:r>
      <w:r w:rsidR="005D17A7">
        <w:rPr>
          <w:rFonts w:ascii="Times New Roman" w:hAnsi="Times New Roman" w:cs="Times New Roman"/>
          <w:sz w:val="24"/>
          <w:szCs w:val="24"/>
        </w:rPr>
        <w:t>(</w:t>
      </w:r>
      <w:r w:rsidR="004227B0">
        <w:rPr>
          <w:rFonts w:ascii="Times New Roman" w:hAnsi="Times New Roman" w:cs="Times New Roman"/>
          <w:sz w:val="24"/>
          <w:szCs w:val="24"/>
        </w:rPr>
        <w:t xml:space="preserve">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hint="eastAsia"/>
            <w:sz w:val="24"/>
            <w:szCs w:val="24"/>
            <w:lang w:eastAsia="zh-TW"/>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5D17A7">
        <w:rPr>
          <w:rFonts w:ascii="Times New Roman" w:hAnsi="Times New Roman" w:cs="Times New Roman"/>
          <w:sz w:val="24"/>
          <w:szCs w:val="24"/>
        </w:rPr>
        <w:t xml:space="preserve">). </w:t>
      </w:r>
      <w:r w:rsidR="004227B0">
        <w:rPr>
          <w:rFonts w:ascii="Times New Roman" w:hAnsi="Times New Roman" w:cs="Times New Roman"/>
          <w:sz w:val="24"/>
          <w:szCs w:val="24"/>
        </w:rPr>
        <w:t xml:space="preserve">The metric of each method is listed in the parenthesis following the name of each method. We see that the negative frequency dependency is the outlier as the slope of frequency is a complex </w:t>
      </w:r>
      <w:r w:rsidR="004227B0" w:rsidRPr="00B0403D">
        <w:rPr>
          <w:rFonts w:ascii="Times New Roman" w:hAnsi="Times New Roman" w:cs="Times New Roman"/>
          <w:sz w:val="24"/>
          <w:szCs w:val="24"/>
        </w:rPr>
        <w:t xml:space="preserve">combination of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growth rate (</w:t>
      </w:r>
      <w:proofErr w:type="spellStart"/>
      <w:r w:rsidR="004227B0" w:rsidRPr="00CE29AE">
        <w:rPr>
          <w:rFonts w:ascii="Times New Roman" w:hAnsi="Times New Roman" w:cs="Times New Roman"/>
          <w:i/>
          <w:sz w:val="24"/>
          <w:szCs w:val="24"/>
        </w:rPr>
        <w:t>r</w:t>
      </w:r>
      <w:r w:rsidR="004227B0" w:rsidRPr="00CE29AE">
        <w:rPr>
          <w:rFonts w:ascii="Times New Roman" w:hAnsi="Times New Roman" w:cs="Times New Roman"/>
          <w:i/>
          <w:sz w:val="24"/>
          <w:szCs w:val="24"/>
          <w:vertAlign w:val="subscript"/>
        </w:rPr>
        <w:t>i</w:t>
      </w:r>
      <w:proofErr w:type="spellEnd"/>
      <w:r w:rsidR="004227B0" w:rsidRPr="00B0403D">
        <w:rPr>
          <w:rFonts w:ascii="Times New Roman" w:hAnsi="Times New Roman" w:cs="Times New Roman"/>
          <w:sz w:val="24"/>
          <w:szCs w:val="24"/>
        </w:rPr>
        <w:t>) and the fixed community density (</w:t>
      </w:r>
      <w:r w:rsidR="004227B0" w:rsidRPr="00CE29AE">
        <w:rPr>
          <w:rFonts w:ascii="Times New Roman" w:hAnsi="Times New Roman" w:cs="Times New Roman"/>
          <w:i/>
          <w:sz w:val="24"/>
          <w:szCs w:val="24"/>
        </w:rPr>
        <w:t>B</w:t>
      </w:r>
      <w:r w:rsidR="004227B0" w:rsidRPr="00B0403D">
        <w:rPr>
          <w:rFonts w:ascii="Times New Roman" w:hAnsi="Times New Roman" w:cs="Times New Roman"/>
          <w:sz w:val="24"/>
          <w:szCs w:val="24"/>
        </w:rPr>
        <w:t xml:space="preserve">) in addition to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the intra- and inter-specific competition</w:t>
      </w:r>
      <w:r w:rsidR="004227B0">
        <w:rPr>
          <w:rFonts w:ascii="Times New Roman" w:hAnsi="Times New Roman" w:cs="Times New Roman"/>
          <w:sz w:val="24"/>
          <w:szCs w:val="24"/>
        </w:rPr>
        <w:t xml:space="preserve"> coefficients. Except NFD, the </w:t>
      </w:r>
      <w:proofErr w:type="spellStart"/>
      <w:r w:rsidR="004227B0">
        <w:rPr>
          <w:rFonts w:ascii="Times New Roman" w:hAnsi="Times New Roman" w:cs="Times New Roman"/>
          <w:sz w:val="24"/>
          <w:szCs w:val="24"/>
        </w:rPr>
        <w:t>Lotka</w:t>
      </w:r>
      <w:proofErr w:type="spellEnd"/>
      <w:r w:rsidR="004227B0">
        <w:rPr>
          <w:rFonts w:ascii="Times New Roman" w:hAnsi="Times New Roman" w:cs="Times New Roman"/>
          <w:sz w:val="24"/>
          <w:szCs w:val="24"/>
        </w:rPr>
        <w:t xml:space="preserve">-Volterra model and the sensitivity method are identical in terms of the algebra for ND and RFD calculation (eqn. 7 and 8). Both consumer-resource models are also identical with the </w:t>
      </w:r>
      <w:proofErr w:type="spellStart"/>
      <w:r w:rsidR="004227B0">
        <w:rPr>
          <w:rFonts w:ascii="Times New Roman" w:hAnsi="Times New Roman" w:cs="Times New Roman"/>
          <w:sz w:val="24"/>
          <w:szCs w:val="24"/>
        </w:rPr>
        <w:t>Lotka</w:t>
      </w:r>
      <w:proofErr w:type="spellEnd"/>
      <w:r w:rsidR="004227B0">
        <w:rPr>
          <w:rFonts w:ascii="Times New Roman" w:hAnsi="Times New Roman" w:cs="Times New Roman"/>
          <w:sz w:val="24"/>
          <w:szCs w:val="24"/>
        </w:rPr>
        <w:t>-Volterra model and the sensitivity method because</w:t>
      </w:r>
      <w:r w:rsidR="0008291C">
        <w:rPr>
          <w:rFonts w:ascii="Times New Roman" w:hAnsi="Times New Roman" w:cs="Times New Roman"/>
          <w:sz w:val="24"/>
          <w:szCs w:val="24"/>
        </w:rPr>
        <w:t xml:space="preserve"> one can simply reorganize the parameters in </w:t>
      </w:r>
      <w:r w:rsidR="004227B0">
        <w:rPr>
          <w:rFonts w:ascii="Times New Roman" w:hAnsi="Times New Roman" w:cs="Times New Roman"/>
          <w:sz w:val="24"/>
          <w:szCs w:val="24"/>
        </w:rPr>
        <w:t xml:space="preserve">the consumer-resource models </w:t>
      </w:r>
      <w:r w:rsidR="0008291C">
        <w:rPr>
          <w:rFonts w:ascii="Times New Roman" w:hAnsi="Times New Roman" w:cs="Times New Roman"/>
          <w:sz w:val="24"/>
          <w:szCs w:val="24"/>
        </w:rPr>
        <w:t xml:space="preserve">to the </w:t>
      </w:r>
      <w:proofErr w:type="spellStart"/>
      <w:r w:rsidR="0008291C">
        <w:rPr>
          <w:rFonts w:ascii="Times New Roman" w:hAnsi="Times New Roman" w:cs="Times New Roman"/>
          <w:sz w:val="24"/>
          <w:szCs w:val="24"/>
        </w:rPr>
        <w:t>Lotka</w:t>
      </w:r>
      <w:proofErr w:type="spellEnd"/>
      <w:r w:rsidR="0008291C">
        <w:rPr>
          <w:rFonts w:ascii="Times New Roman" w:hAnsi="Times New Roman" w:cs="Times New Roman"/>
          <w:sz w:val="24"/>
          <w:szCs w:val="24"/>
        </w:rPr>
        <w:t xml:space="preserve">-Volterra form and derive ND and RFD. </w:t>
      </w:r>
    </w:p>
    <w:p w14:paraId="493C6DCF" w14:textId="482FC4B7" w:rsidR="00B53CA3" w:rsidRDefault="0008291C" w:rsidP="009A4E83">
      <w:pPr>
        <w:pStyle w:val="Normal1"/>
        <w:spacing w:line="360" w:lineRule="auto"/>
        <w:ind w:left="360" w:firstLine="540"/>
        <w:rPr>
          <w:rFonts w:ascii="Times New Roman" w:hAnsi="Times New Roman" w:cs="Times New Roman"/>
          <w:sz w:val="24"/>
          <w:szCs w:val="24"/>
        </w:rPr>
      </w:pPr>
      <w:r>
        <w:rPr>
          <w:rFonts w:ascii="Times New Roman" w:hAnsi="Times New Roman" w:cs="Times New Roman"/>
          <w:sz w:val="24"/>
          <w:szCs w:val="24"/>
        </w:rPr>
        <w:t>In terms of whether the five methods make qualitatively the same coexistence predictions</w:t>
      </w:r>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when applying these methods in real experiment </w:t>
      </w:r>
      <w:r>
        <w:rPr>
          <w:rFonts w:ascii="Times New Roman" w:hAnsi="Times New Roman" w:cs="Times New Roman"/>
          <w:sz w:val="24"/>
          <w:szCs w:val="24"/>
        </w:rPr>
        <w:t>(</w:t>
      </w:r>
      <w:r w:rsidR="00E91710">
        <w:rPr>
          <w:rFonts w:ascii="Times New Roman" w:hAnsi="Times New Roman" w:cs="Times New Roman"/>
          <w:sz w:val="24"/>
          <w:szCs w:val="24"/>
        </w:rPr>
        <w:t xml:space="preserve">right part of the </w:t>
      </w:r>
      <w:r>
        <w:rPr>
          <w:rFonts w:ascii="Times New Roman" w:hAnsi="Times New Roman" w:cs="Times New Roman"/>
          <w:sz w:val="24"/>
          <w:szCs w:val="24"/>
        </w:rPr>
        <w:t xml:space="preserve">Table </w:t>
      </w:r>
      <w:r w:rsidR="00E91710">
        <w:rPr>
          <w:rFonts w:ascii="Times New Roman" w:hAnsi="Times New Roman" w:cs="Times New Roman"/>
          <w:sz w:val="24"/>
          <w:szCs w:val="24"/>
        </w:rPr>
        <w:t>1</w:t>
      </w:r>
      <w:r w:rsidR="00796325">
        <w:rPr>
          <w:rFonts w:ascii="Times New Roman" w:hAnsi="Times New Roman" w:cs="Times New Roman"/>
          <w:sz w:val="24"/>
          <w:szCs w:val="24"/>
        </w:rPr>
        <w:t>), we see that</w:t>
      </w:r>
      <w:r w:rsidR="00B71ACF">
        <w:rPr>
          <w:rFonts w:ascii="Times New Roman" w:hAnsi="Times New Roman" w:cs="Times New Roman"/>
          <w:sz w:val="24"/>
          <w:szCs w:val="24"/>
        </w:rPr>
        <w:t>, again,</w:t>
      </w:r>
      <w:r>
        <w:rPr>
          <w:rFonts w:ascii="Times New Roman" w:hAnsi="Times New Roman" w:cs="Times New Roman"/>
          <w:sz w:val="24"/>
          <w:szCs w:val="24"/>
        </w:rPr>
        <w:t xml:space="preserve"> the </w:t>
      </w:r>
      <w:r w:rsidR="009A4E83">
        <w:rPr>
          <w:rFonts w:ascii="Times New Roman" w:hAnsi="Times New Roman" w:cs="Times New Roman"/>
          <w:sz w:val="24"/>
          <w:szCs w:val="24"/>
        </w:rPr>
        <w:t xml:space="preserve">negative frequency dependency (NFD) </w:t>
      </w:r>
      <w:r w:rsidR="00B71ACF">
        <w:rPr>
          <w:rFonts w:ascii="Times New Roman" w:hAnsi="Times New Roman" w:cs="Times New Roman" w:hint="eastAsia"/>
          <w:sz w:val="24"/>
          <w:szCs w:val="24"/>
          <w:lang w:eastAsia="zh-TW"/>
        </w:rPr>
        <w:t xml:space="preserve">method differs from the other four. </w:t>
      </w:r>
      <w:r w:rsidR="00B71ACF">
        <w:rPr>
          <w:rFonts w:ascii="Times New Roman" w:hAnsi="Times New Roman" w:cs="Times New Roman"/>
          <w:sz w:val="24"/>
          <w:szCs w:val="24"/>
          <w:lang w:eastAsia="zh-TW"/>
        </w:rPr>
        <w:t xml:space="preserve">The sign of the NFD slope can be used to predict coexistence and the prediction is the same as the other methods. However, </w:t>
      </w:r>
      <w:r w:rsidR="009A4E83">
        <w:rPr>
          <w:rFonts w:ascii="Times New Roman" w:hAnsi="Times New Roman" w:cs="Times New Roman"/>
          <w:sz w:val="24"/>
          <w:szCs w:val="24"/>
          <w:lang w:eastAsia="zh-TW"/>
        </w:rPr>
        <w:t xml:space="preserve">the value of the NFD slope cannot be used to calculate </w:t>
      </w:r>
      <w:r w:rsidR="009A4E83" w:rsidRPr="00B0403D">
        <w:rPr>
          <w:rFonts w:ascii="Times New Roman" w:hAnsi="Times New Roman" w:cs="Times New Roman"/>
          <w:sz w:val="24"/>
          <w:szCs w:val="24"/>
        </w:rPr>
        <w:t>ND and RFD, and to predict species coexistence</w:t>
      </w:r>
      <w:r w:rsidR="009A4E83">
        <w:rPr>
          <w:rFonts w:ascii="Times New Roman" w:hAnsi="Times New Roman" w:cs="Times New Roman"/>
          <w:sz w:val="24"/>
          <w:szCs w:val="24"/>
        </w:rPr>
        <w:t xml:space="preserve"> as the slope </w:t>
      </w:r>
      <w:r w:rsidR="004C66D1">
        <w:rPr>
          <w:rFonts w:ascii="Times New Roman" w:hAnsi="Times New Roman" w:cs="Times New Roman"/>
          <w:sz w:val="24"/>
          <w:szCs w:val="24"/>
        </w:rPr>
        <w:t xml:space="preserve">is not </w:t>
      </w:r>
      <w:r w:rsidR="004C66D1" w:rsidRPr="00B0403D">
        <w:rPr>
          <w:rFonts w:ascii="Times New Roman" w:hAnsi="Times New Roman" w:cs="Times New Roman"/>
          <w:sz w:val="24"/>
          <w:szCs w:val="24"/>
        </w:rPr>
        <w:t>equivalent to the competition coefficients (</w:t>
      </w:r>
      <w:r w:rsidR="004C66D1" w:rsidRPr="00CE29AE">
        <w:rPr>
          <w:rFonts w:ascii="Times New Roman" w:hAnsi="Times New Roman" w:cs="Times New Roman"/>
          <w:i/>
          <w:sz w:val="24"/>
          <w:szCs w:val="24"/>
        </w:rPr>
        <w:t>α</w:t>
      </w:r>
      <w:r w:rsidR="004C66D1" w:rsidRPr="00CE29AE">
        <w:rPr>
          <w:rFonts w:ascii="Times New Roman" w:hAnsi="Times New Roman" w:cs="Times New Roman"/>
          <w:i/>
          <w:sz w:val="24"/>
          <w:szCs w:val="24"/>
          <w:vertAlign w:val="subscript"/>
        </w:rPr>
        <w:t>i</w:t>
      </w:r>
      <w:r w:rsidR="004C66D1">
        <w:rPr>
          <w:rFonts w:ascii="Times New Roman" w:hAnsi="Times New Roman" w:cs="Times New Roman"/>
          <w:i/>
          <w:sz w:val="24"/>
          <w:szCs w:val="24"/>
          <w:vertAlign w:val="subscript"/>
        </w:rPr>
        <w:t>i</w:t>
      </w:r>
      <w:r w:rsidR="004C66D1" w:rsidRPr="00CE29AE">
        <w:rPr>
          <w:rFonts w:ascii="Times New Roman" w:hAnsi="Times New Roman" w:cs="Times New Roman"/>
          <w:sz w:val="24"/>
          <w:szCs w:val="24"/>
        </w:rPr>
        <w:t xml:space="preserve"> and </w:t>
      </w:r>
      <w:r w:rsidR="004C66D1" w:rsidRPr="00CE29AE">
        <w:rPr>
          <w:rFonts w:ascii="Times New Roman" w:hAnsi="Times New Roman" w:cs="Times New Roman"/>
          <w:i/>
          <w:sz w:val="24"/>
          <w:szCs w:val="24"/>
        </w:rPr>
        <w:t>α</w:t>
      </w:r>
      <w:proofErr w:type="spellStart"/>
      <w:r w:rsidR="004C66D1" w:rsidRPr="00CE29AE">
        <w:rPr>
          <w:rFonts w:ascii="Times New Roman" w:hAnsi="Times New Roman" w:cs="Times New Roman"/>
          <w:i/>
          <w:sz w:val="24"/>
          <w:szCs w:val="24"/>
          <w:vertAlign w:val="subscript"/>
        </w:rPr>
        <w:t>ij</w:t>
      </w:r>
      <w:proofErr w:type="spellEnd"/>
      <w:r w:rsidR="004C66D1" w:rsidRPr="00B0403D">
        <w:rPr>
          <w:rFonts w:ascii="Times New Roman" w:hAnsi="Times New Roman" w:cs="Times New Roman"/>
          <w:sz w:val="24"/>
          <w:szCs w:val="24"/>
        </w:rPr>
        <w:t>).</w:t>
      </w:r>
      <w:r w:rsidR="004C66D1">
        <w:rPr>
          <w:rFonts w:ascii="Times New Roman" w:hAnsi="Times New Roman" w:cs="Times New Roman"/>
          <w:sz w:val="24"/>
          <w:szCs w:val="24"/>
        </w:rPr>
        <w:t xml:space="preserve"> </w:t>
      </w:r>
      <w:r w:rsidR="0069689A">
        <w:rPr>
          <w:rFonts w:ascii="Times New Roman" w:hAnsi="Times New Roman" w:cs="Times New Roman"/>
          <w:sz w:val="24"/>
          <w:szCs w:val="24"/>
        </w:rPr>
        <w:t xml:space="preserve">Other then NFD, the other four methods are qualitatively the same when predicting species coexistence </w:t>
      </w:r>
      <w:r w:rsidR="0014663E">
        <w:rPr>
          <w:rFonts w:ascii="Times New Roman" w:hAnsi="Times New Roman" w:cs="Times New Roman"/>
          <w:sz w:val="24"/>
          <w:szCs w:val="24"/>
        </w:rPr>
        <w:t xml:space="preserve">as they </w:t>
      </w:r>
      <w:r w:rsidR="00AC2B77">
        <w:rPr>
          <w:rFonts w:ascii="Times New Roman" w:hAnsi="Times New Roman" w:cs="Times New Roman"/>
          <w:sz w:val="24"/>
          <w:szCs w:val="24"/>
        </w:rPr>
        <w:t>have the same algebra to calculate ND</w:t>
      </w:r>
      <w:r w:rsidR="00AC2B77">
        <w:rPr>
          <w:rFonts w:ascii="Times New Roman" w:hAnsi="Times New Roman" w:cs="Times New Roman" w:hint="eastAsia"/>
          <w:sz w:val="24"/>
          <w:szCs w:val="24"/>
          <w:lang w:eastAsia="zh-TW"/>
        </w:rPr>
        <w:t xml:space="preserve"> and RFD and to predict coexistence. </w:t>
      </w:r>
      <w:r w:rsidR="00AC2B77">
        <w:rPr>
          <w:rFonts w:ascii="Times New Roman" w:hAnsi="Times New Roman" w:cs="Times New Roman"/>
          <w:sz w:val="24"/>
          <w:szCs w:val="24"/>
          <w:lang w:eastAsia="zh-TW"/>
        </w:rPr>
        <w:t xml:space="preserve">However, the two consumer models are qualitatively the same with the </w:t>
      </w:r>
      <w:proofErr w:type="spellStart"/>
      <w:r w:rsidR="00AC2B77">
        <w:rPr>
          <w:rFonts w:ascii="Times New Roman" w:hAnsi="Times New Roman" w:cs="Times New Roman"/>
          <w:sz w:val="24"/>
          <w:szCs w:val="24"/>
          <w:lang w:eastAsia="zh-TW"/>
        </w:rPr>
        <w:t>Lotka</w:t>
      </w:r>
      <w:proofErr w:type="spellEnd"/>
      <w:r w:rsidR="00AC2B77">
        <w:rPr>
          <w:rFonts w:ascii="Times New Roman" w:hAnsi="Times New Roman" w:cs="Times New Roman"/>
          <w:sz w:val="24"/>
          <w:szCs w:val="24"/>
          <w:lang w:eastAsia="zh-TW"/>
        </w:rPr>
        <w:t xml:space="preserve">-Volterra model and the sensitivity method </w:t>
      </w:r>
      <w:r w:rsidR="00AC2B77">
        <w:rPr>
          <w:rFonts w:ascii="Times New Roman" w:hAnsi="Times New Roman" w:cs="Times New Roman"/>
          <w:sz w:val="24"/>
          <w:szCs w:val="24"/>
        </w:rPr>
        <w:t xml:space="preserve">under some assumptions. </w:t>
      </w:r>
      <w:r w:rsidR="0069689A">
        <w:rPr>
          <w:rFonts w:ascii="Times New Roman" w:hAnsi="Times New Roman" w:cs="Times New Roman"/>
          <w:sz w:val="24"/>
          <w:szCs w:val="24"/>
        </w:rPr>
        <w:t xml:space="preserve">Specifically, </w:t>
      </w:r>
      <w:r w:rsidR="00670F67">
        <w:rPr>
          <w:rFonts w:ascii="Times New Roman" w:hAnsi="Times New Roman" w:cs="Times New Roman"/>
          <w:sz w:val="24"/>
          <w:szCs w:val="24"/>
        </w:rPr>
        <w:t xml:space="preserve">it is assumed that the </w:t>
      </w:r>
      <w:r w:rsidR="00670F67" w:rsidRPr="00B0403D">
        <w:rPr>
          <w:rFonts w:ascii="Times New Roman" w:hAnsi="Times New Roman" w:cs="Times New Roman"/>
          <w:sz w:val="24"/>
          <w:szCs w:val="24"/>
        </w:rPr>
        <w:t>competition coefficients (</w:t>
      </w:r>
      <w:r w:rsidR="00670F67" w:rsidRPr="00CE29AE">
        <w:rPr>
          <w:rFonts w:ascii="Times New Roman" w:hAnsi="Times New Roman" w:cs="Times New Roman"/>
          <w:i/>
          <w:sz w:val="24"/>
          <w:szCs w:val="24"/>
        </w:rPr>
        <w:t>α</w:t>
      </w:r>
      <w:r w:rsidR="00670F67" w:rsidRPr="00CE29AE">
        <w:rPr>
          <w:rFonts w:ascii="Times New Roman" w:hAnsi="Times New Roman" w:cs="Times New Roman"/>
          <w:i/>
          <w:sz w:val="24"/>
          <w:szCs w:val="24"/>
          <w:vertAlign w:val="subscript"/>
        </w:rPr>
        <w:t>i</w:t>
      </w:r>
      <w:r w:rsidR="00670F67">
        <w:rPr>
          <w:rFonts w:ascii="Times New Roman" w:hAnsi="Times New Roman" w:cs="Times New Roman"/>
          <w:i/>
          <w:sz w:val="24"/>
          <w:szCs w:val="24"/>
          <w:vertAlign w:val="subscript"/>
        </w:rPr>
        <w:t>i</w:t>
      </w:r>
      <w:r w:rsidR="00670F67" w:rsidRPr="00CE29AE">
        <w:rPr>
          <w:rFonts w:ascii="Times New Roman" w:hAnsi="Times New Roman" w:cs="Times New Roman"/>
          <w:sz w:val="24"/>
          <w:szCs w:val="24"/>
        </w:rPr>
        <w:t xml:space="preserve"> and </w:t>
      </w:r>
      <w:r w:rsidR="00670F67" w:rsidRPr="00CE29AE">
        <w:rPr>
          <w:rFonts w:ascii="Times New Roman" w:hAnsi="Times New Roman" w:cs="Times New Roman"/>
          <w:i/>
          <w:sz w:val="24"/>
          <w:szCs w:val="24"/>
        </w:rPr>
        <w:t>α</w:t>
      </w:r>
      <w:proofErr w:type="spellStart"/>
      <w:r w:rsidR="00670F67" w:rsidRPr="00CE29AE">
        <w:rPr>
          <w:rFonts w:ascii="Times New Roman" w:hAnsi="Times New Roman" w:cs="Times New Roman"/>
          <w:i/>
          <w:sz w:val="24"/>
          <w:szCs w:val="24"/>
          <w:vertAlign w:val="subscript"/>
        </w:rPr>
        <w:t>ij</w:t>
      </w:r>
      <w:proofErr w:type="spellEnd"/>
      <w:r w:rsidR="00670F67" w:rsidRPr="00B0403D">
        <w:rPr>
          <w:rFonts w:ascii="Times New Roman" w:hAnsi="Times New Roman" w:cs="Times New Roman"/>
          <w:sz w:val="24"/>
          <w:szCs w:val="24"/>
        </w:rPr>
        <w:t>)</w:t>
      </w:r>
      <w:r w:rsidR="00670F67">
        <w:rPr>
          <w:rFonts w:ascii="Times New Roman" w:hAnsi="Times New Roman" w:cs="Times New Roman"/>
          <w:sz w:val="24"/>
          <w:szCs w:val="24"/>
        </w:rPr>
        <w:t xml:space="preserve"> in the </w:t>
      </w:r>
      <w:proofErr w:type="spellStart"/>
      <w:r w:rsidR="00670F67">
        <w:rPr>
          <w:rFonts w:ascii="Times New Roman" w:hAnsi="Times New Roman" w:cs="Times New Roman"/>
          <w:sz w:val="24"/>
          <w:szCs w:val="24"/>
        </w:rPr>
        <w:t>Lotka</w:t>
      </w:r>
      <w:proofErr w:type="spellEnd"/>
      <w:r w:rsidR="00670F67">
        <w:rPr>
          <w:rFonts w:ascii="Times New Roman" w:hAnsi="Times New Roman" w:cs="Times New Roman"/>
          <w:sz w:val="24"/>
          <w:szCs w:val="24"/>
        </w:rPr>
        <w:t xml:space="preserve">-Volterra model is density independent, which means </w:t>
      </w:r>
      <w:r w:rsidR="005F4379">
        <w:rPr>
          <w:rFonts w:ascii="Times New Roman" w:hAnsi="Times New Roman" w:cs="Times New Roman"/>
          <w:sz w:val="24"/>
          <w:szCs w:val="24"/>
        </w:rPr>
        <w:t xml:space="preserve">the </w:t>
      </w:r>
      <w:r w:rsidR="005F4379" w:rsidRPr="00B0403D">
        <w:rPr>
          <w:rFonts w:ascii="Times New Roman" w:hAnsi="Times New Roman" w:cs="Times New Roman"/>
          <w:sz w:val="24"/>
          <w:szCs w:val="24"/>
        </w:rPr>
        <w:t>competition coefficients (</w:t>
      </w:r>
      <w:r w:rsidR="005F4379" w:rsidRPr="00CE29AE">
        <w:rPr>
          <w:rFonts w:ascii="Times New Roman" w:hAnsi="Times New Roman" w:cs="Times New Roman"/>
          <w:i/>
          <w:sz w:val="24"/>
          <w:szCs w:val="24"/>
        </w:rPr>
        <w:t>α</w:t>
      </w:r>
      <w:r w:rsidR="005F4379" w:rsidRPr="00CE29AE">
        <w:rPr>
          <w:rFonts w:ascii="Times New Roman" w:hAnsi="Times New Roman" w:cs="Times New Roman"/>
          <w:i/>
          <w:sz w:val="24"/>
          <w:szCs w:val="24"/>
          <w:vertAlign w:val="subscript"/>
        </w:rPr>
        <w:t>i</w:t>
      </w:r>
      <w:r w:rsidR="005F4379">
        <w:rPr>
          <w:rFonts w:ascii="Times New Roman" w:hAnsi="Times New Roman" w:cs="Times New Roman"/>
          <w:i/>
          <w:sz w:val="24"/>
          <w:szCs w:val="24"/>
          <w:vertAlign w:val="subscript"/>
        </w:rPr>
        <w:t>i</w:t>
      </w:r>
      <w:r w:rsidR="005F4379" w:rsidRPr="00CE29AE">
        <w:rPr>
          <w:rFonts w:ascii="Times New Roman" w:hAnsi="Times New Roman" w:cs="Times New Roman"/>
          <w:sz w:val="24"/>
          <w:szCs w:val="24"/>
        </w:rPr>
        <w:t xml:space="preserve"> and </w:t>
      </w:r>
      <w:r w:rsidR="005F4379" w:rsidRPr="00CE29AE">
        <w:rPr>
          <w:rFonts w:ascii="Times New Roman" w:hAnsi="Times New Roman" w:cs="Times New Roman"/>
          <w:i/>
          <w:sz w:val="24"/>
          <w:szCs w:val="24"/>
        </w:rPr>
        <w:t>α</w:t>
      </w:r>
      <w:proofErr w:type="spellStart"/>
      <w:r w:rsidR="005F4379" w:rsidRPr="00CE29AE">
        <w:rPr>
          <w:rFonts w:ascii="Times New Roman" w:hAnsi="Times New Roman" w:cs="Times New Roman"/>
          <w:i/>
          <w:sz w:val="24"/>
          <w:szCs w:val="24"/>
          <w:vertAlign w:val="subscript"/>
        </w:rPr>
        <w:t>ij</w:t>
      </w:r>
      <w:proofErr w:type="spellEnd"/>
      <w:r w:rsidR="005F4379" w:rsidRPr="00B0403D">
        <w:rPr>
          <w:rFonts w:ascii="Times New Roman" w:hAnsi="Times New Roman" w:cs="Times New Roman"/>
          <w:sz w:val="24"/>
          <w:szCs w:val="24"/>
        </w:rPr>
        <w:t>)</w:t>
      </w:r>
      <w:r w:rsidR="005F4379">
        <w:rPr>
          <w:rFonts w:ascii="Times New Roman" w:hAnsi="Times New Roman" w:cs="Times New Roman"/>
          <w:sz w:val="24"/>
          <w:szCs w:val="24"/>
        </w:rPr>
        <w:t xml:space="preserve"> is constant with respect to time and population density. </w:t>
      </w:r>
      <w:r w:rsidR="005F4379">
        <w:rPr>
          <w:rFonts w:ascii="Times New Roman" w:hAnsi="Times New Roman" w:cs="Times New Roman" w:hint="eastAsia"/>
          <w:sz w:val="24"/>
          <w:szCs w:val="24"/>
          <w:lang w:eastAsia="zh-TW"/>
        </w:rPr>
        <w:t>T</w:t>
      </w:r>
      <w:r w:rsidR="005F4379">
        <w:rPr>
          <w:rFonts w:ascii="Times New Roman" w:hAnsi="Times New Roman" w:cs="Times New Roman"/>
          <w:sz w:val="24"/>
          <w:szCs w:val="24"/>
          <w:lang w:eastAsia="zh-TW"/>
        </w:rPr>
        <w:t xml:space="preserve">he constant </w:t>
      </w:r>
      <w:r w:rsidR="005F4379" w:rsidRPr="00B0403D">
        <w:rPr>
          <w:rFonts w:ascii="Times New Roman" w:hAnsi="Times New Roman" w:cs="Times New Roman"/>
          <w:sz w:val="24"/>
          <w:szCs w:val="24"/>
        </w:rPr>
        <w:t>competition coefficients</w:t>
      </w:r>
      <w:r w:rsidR="00AC55F4">
        <w:rPr>
          <w:rFonts w:ascii="Times New Roman" w:hAnsi="Times New Roman" w:cs="Times New Roman"/>
          <w:sz w:val="24"/>
          <w:szCs w:val="24"/>
        </w:rPr>
        <w:t xml:space="preserve"> assumption </w:t>
      </w:r>
      <w:r w:rsidR="005F4379">
        <w:rPr>
          <w:rFonts w:ascii="Times New Roman" w:hAnsi="Times New Roman" w:cs="Times New Roman"/>
          <w:sz w:val="24"/>
          <w:szCs w:val="24"/>
        </w:rPr>
        <w:t>is also the assum</w:t>
      </w:r>
      <w:r w:rsidR="00AC55F4">
        <w:rPr>
          <w:rFonts w:ascii="Times New Roman" w:hAnsi="Times New Roman" w:cs="Times New Roman"/>
          <w:sz w:val="24"/>
          <w:szCs w:val="24"/>
        </w:rPr>
        <w:t xml:space="preserve">ed in the </w:t>
      </w:r>
      <w:r w:rsidR="005F4379">
        <w:rPr>
          <w:rFonts w:ascii="Times New Roman" w:hAnsi="Times New Roman" w:cs="Times New Roman"/>
          <w:sz w:val="24"/>
          <w:szCs w:val="24"/>
        </w:rPr>
        <w:t xml:space="preserve">sensitivity method but not necessary </w:t>
      </w:r>
      <w:r w:rsidR="002710F9">
        <w:rPr>
          <w:rFonts w:ascii="Times New Roman" w:hAnsi="Times New Roman" w:cs="Times New Roman"/>
          <w:sz w:val="24"/>
          <w:szCs w:val="24"/>
        </w:rPr>
        <w:t xml:space="preserve">in </w:t>
      </w:r>
      <w:r w:rsidR="005F4379">
        <w:rPr>
          <w:rFonts w:ascii="Times New Roman" w:hAnsi="Times New Roman" w:cs="Times New Roman"/>
          <w:sz w:val="24"/>
          <w:szCs w:val="24"/>
        </w:rPr>
        <w:t>th</w:t>
      </w:r>
      <w:r w:rsidR="0014663E">
        <w:rPr>
          <w:rFonts w:ascii="Times New Roman" w:hAnsi="Times New Roman" w:cs="Times New Roman"/>
          <w:sz w:val="24"/>
          <w:szCs w:val="24"/>
        </w:rPr>
        <w:t>e two consumer-resource models.</w:t>
      </w:r>
    </w:p>
    <w:p w14:paraId="5A399712" w14:textId="13B51C48" w:rsidR="00B53CA3" w:rsidRDefault="00C44A63" w:rsidP="004E6E9D">
      <w:pPr>
        <w:pStyle w:val="Normal1"/>
        <w:spacing w:line="360" w:lineRule="auto"/>
        <w:ind w:left="360" w:firstLine="540"/>
        <w:rPr>
          <w:rFonts w:ascii="Times New Roman" w:hAnsi="Times New Roman" w:cs="Times New Roman"/>
          <w:sz w:val="24"/>
          <w:szCs w:val="24"/>
          <w:lang w:eastAsia="zh-TW"/>
        </w:rPr>
      </w:pPr>
      <w:r>
        <w:rPr>
          <w:rFonts w:ascii="Times New Roman" w:hAnsi="Times New Roman" w:cs="Times New Roman"/>
          <w:sz w:val="24"/>
          <w:szCs w:val="24"/>
        </w:rPr>
        <w:t>In the two consumer-resource models, the impact of the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sidR="00654BB8">
        <w:rPr>
          <w:rFonts w:ascii="Times New Roman" w:hAnsi="Times New Roman" w:cs="Times New Roman"/>
          <w:sz w:val="24"/>
          <w:szCs w:val="24"/>
        </w:rPr>
        <w:t>)</w:t>
      </w:r>
      <w:r>
        <w:rPr>
          <w:rFonts w:ascii="Times New Roman" w:hAnsi="Times New Roman" w:cs="Times New Roman"/>
          <w:sz w:val="24"/>
          <w:szCs w:val="24"/>
        </w:rPr>
        <w:t xml:space="preserve"> on the focal species</w:t>
      </w:r>
      <w:r w:rsidR="00654BB8">
        <w:rPr>
          <w:rFonts w:ascii="Times New Roman" w:hAnsi="Times New Roman" w:cs="Times New Roman"/>
          <w:sz w:val="24"/>
          <w:szCs w:val="24"/>
        </w:rPr>
        <w:t xml:space="preserve"> (</w:t>
      </w:r>
      <w:proofErr w:type="spellStart"/>
      <w:r w:rsidR="00654BB8" w:rsidRPr="00654BB8">
        <w:rPr>
          <w:rFonts w:ascii="Times New Roman" w:hAnsi="Times New Roman" w:cs="Times New Roman"/>
          <w:i/>
          <w:sz w:val="24"/>
          <w:szCs w:val="24"/>
        </w:rPr>
        <w:t>i</w:t>
      </w:r>
      <w:proofErr w:type="spellEnd"/>
      <w:r w:rsidR="00654BB8">
        <w:rPr>
          <w:rFonts w:ascii="Times New Roman" w:hAnsi="Times New Roman" w:cs="Times New Roman"/>
          <w:sz w:val="24"/>
          <w:szCs w:val="24"/>
        </w:rPr>
        <w:t>)</w:t>
      </w:r>
      <w:r>
        <w:rPr>
          <w:rFonts w:ascii="Times New Roman" w:hAnsi="Times New Roman" w:cs="Times New Roman"/>
          <w:sz w:val="24"/>
          <w:szCs w:val="24"/>
        </w:rPr>
        <w:t xml:space="preserve"> one depends on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Pr>
          <w:rFonts w:ascii="Times New Roman" w:hAnsi="Times New Roman" w:cs="Times New Roman"/>
          <w:sz w:val="24"/>
          <w:szCs w:val="24"/>
        </w:rPr>
        <w:t>’</w:t>
      </w:r>
      <w:r w:rsidR="00654BB8">
        <w:rPr>
          <w:rFonts w:ascii="Times New Roman" w:hAnsi="Times New Roman" w:cs="Times New Roman"/>
          <w:sz w:val="24"/>
          <w:szCs w:val="24"/>
        </w:rPr>
        <w:t>s</w:t>
      </w:r>
      <w:r>
        <w:rPr>
          <w:rFonts w:ascii="Times New Roman" w:hAnsi="Times New Roman" w:cs="Times New Roman"/>
          <w:sz w:val="24"/>
          <w:szCs w:val="24"/>
        </w:rPr>
        <w:t xml:space="preserve"> consumption on the reso</w:t>
      </w:r>
      <w:r w:rsidR="00654BB8">
        <w:rPr>
          <w:rFonts w:ascii="Times New Roman" w:hAnsi="Times New Roman" w:cs="Times New Roman"/>
          <w:sz w:val="24"/>
          <w:szCs w:val="24"/>
        </w:rPr>
        <w:t>ur</w:t>
      </w:r>
      <w:r>
        <w:rPr>
          <w:rFonts w:ascii="Times New Roman" w:hAnsi="Times New Roman" w:cs="Times New Roman"/>
          <w:sz w:val="24"/>
          <w:szCs w:val="24"/>
        </w:rPr>
        <w:t xml:space="preserve">ce that limit the growth </w:t>
      </w:r>
      <w:r w:rsidR="00654BB8">
        <w:rPr>
          <w:rFonts w:ascii="Times New Roman" w:hAnsi="Times New Roman" w:cs="Times New Roman"/>
          <w:sz w:val="24"/>
          <w:szCs w:val="24"/>
        </w:rPr>
        <w:t>of the focal species.</w:t>
      </w:r>
      <w:r w:rsidR="00654BB8">
        <w:rPr>
          <w:rFonts w:ascii="Times New Roman" w:hAnsi="Times New Roman" w:cs="Times New Roman" w:hint="eastAsia"/>
          <w:sz w:val="24"/>
          <w:szCs w:val="24"/>
          <w:lang w:eastAsia="zh-TW"/>
        </w:rPr>
        <w:t xml:space="preserve"> Fo</w:t>
      </w:r>
      <w:r w:rsidR="00654BB8">
        <w:rPr>
          <w:rFonts w:ascii="Times New Roman" w:hAnsi="Times New Roman" w:cs="Times New Roman"/>
          <w:sz w:val="24"/>
          <w:szCs w:val="24"/>
          <w:lang w:eastAsia="zh-TW"/>
        </w:rPr>
        <w:t xml:space="preserve">r example, </w:t>
      </w:r>
      <w:r w:rsidR="002710F9">
        <w:rPr>
          <w:rFonts w:ascii="Times New Roman" w:hAnsi="Times New Roman" w:cs="Times New Roman"/>
          <w:sz w:val="24"/>
          <w:szCs w:val="24"/>
          <w:lang w:eastAsia="zh-TW"/>
        </w:rPr>
        <w:t xml:space="preserve">in Tilman’s consumer-resource model, </w:t>
      </w:r>
      <w:r w:rsidR="00654BB8">
        <w:rPr>
          <w:rFonts w:ascii="Times New Roman" w:hAnsi="Times New Roman" w:cs="Times New Roman"/>
          <w:sz w:val="24"/>
          <w:szCs w:val="24"/>
          <w:lang w:eastAsia="zh-TW"/>
        </w:rPr>
        <w:t xml:space="preserve">the </w:t>
      </w:r>
      <w:r w:rsidR="00654BB8" w:rsidRPr="00654BB8">
        <w:rPr>
          <w:rFonts w:ascii="Times New Roman" w:hAnsi="Times New Roman" w:cs="Times New Roman"/>
          <w:i/>
          <w:sz w:val="24"/>
          <w:szCs w:val="24"/>
          <w:lang w:eastAsia="zh-TW"/>
        </w:rPr>
        <w:t>per capita</w:t>
      </w:r>
      <w:r w:rsidR="00654BB8">
        <w:rPr>
          <w:rFonts w:ascii="Times New Roman" w:hAnsi="Times New Roman" w:cs="Times New Roman"/>
          <w:sz w:val="24"/>
          <w:szCs w:val="24"/>
          <w:lang w:eastAsia="zh-TW"/>
        </w:rPr>
        <w:t xml:space="preserve"> competition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on </w:t>
      </w:r>
      <w:proofErr w:type="spellStart"/>
      <w:r w:rsidR="00654BB8">
        <w:rPr>
          <w:rFonts w:ascii="Times New Roman" w:hAnsi="Times New Roman" w:cs="Times New Roman"/>
          <w:i/>
          <w:sz w:val="24"/>
          <w:szCs w:val="24"/>
          <w:lang w:eastAsia="zh-TW"/>
        </w:rPr>
        <w:t>i</w:t>
      </w:r>
      <w:proofErr w:type="spellEnd"/>
      <w:r w:rsidR="00654BB8">
        <w:rPr>
          <w:rFonts w:ascii="Times New Roman" w:hAnsi="Times New Roman" w:cs="Times New Roman"/>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54BB8">
        <w:rPr>
          <w:rFonts w:ascii="Times New Roman" w:hAnsi="Times New Roman" w:cs="Times New Roman"/>
          <w:sz w:val="24"/>
          <w:szCs w:val="24"/>
        </w:rPr>
        <w:t xml:space="preserve">) </w:t>
      </w:r>
      <w:r w:rsidR="00654BB8">
        <w:rPr>
          <w:rFonts w:ascii="Times New Roman" w:hAnsi="Times New Roman" w:cs="Times New Roman"/>
          <w:sz w:val="24"/>
          <w:szCs w:val="24"/>
          <w:lang w:eastAsia="zh-TW"/>
        </w:rPr>
        <w:t xml:space="preserve">depends on the consumption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w:t>
      </w:r>
      <w:r w:rsidR="00654BB8">
        <w:rPr>
          <w:rFonts w:ascii="Times New Roman" w:hAnsi="Times New Roman" w:cs="Times New Roman"/>
          <w:sz w:val="24"/>
          <w:szCs w:val="24"/>
          <w:lang w:eastAsia="zh-TW"/>
        </w:rPr>
        <w:lastRenderedPageBreak/>
        <w:t xml:space="preserve">on resource </w:t>
      </w:r>
      <w:r w:rsidR="00654BB8" w:rsidRPr="00654BB8">
        <w:rPr>
          <w:rFonts w:ascii="Times New Roman" w:hAnsi="Times New Roman" w:cs="Times New Roman"/>
          <w:i/>
          <w:sz w:val="24"/>
          <w:szCs w:val="24"/>
          <w:lang w:eastAsia="zh-TW"/>
        </w:rPr>
        <w:t>j</w:t>
      </w:r>
      <w:r w:rsidR="00654BB8" w:rsidRPr="00654BB8">
        <w:rPr>
          <w:rFonts w:ascii="Times New Roman" w:hAnsi="Times New Roman" w:cs="Times New Roman"/>
          <w:sz w:val="24"/>
          <w:szCs w:val="24"/>
          <w:lang w:eastAsia="zh-TW"/>
        </w:rPr>
        <w:t xml:space="preserve"> </w:t>
      </w:r>
      <w:r w:rsidR="00654BB8">
        <w:rPr>
          <w:rFonts w:ascii="Times New Roman" w:hAnsi="Times New Roman" w:cs="Times New Roman"/>
          <w:sz w:val="24"/>
          <w:szCs w:val="24"/>
          <w:lang w:eastAsia="zh-TW"/>
        </w:rPr>
        <w:t>(</w:t>
      </w:r>
      <w:proofErr w:type="spellStart"/>
      <w:r w:rsidR="00654BB8" w:rsidRPr="00120378">
        <w:rPr>
          <w:rFonts w:ascii="Times New Roman" w:hAnsi="Times New Roman" w:cs="Times New Roman"/>
          <w:i/>
          <w:sz w:val="24"/>
          <w:szCs w:val="24"/>
          <w:lang w:eastAsia="zh-TW"/>
        </w:rPr>
        <w:t>c</w:t>
      </w:r>
      <w:r w:rsidR="00654BB8" w:rsidRPr="00120378">
        <w:rPr>
          <w:rFonts w:ascii="Times New Roman" w:hAnsi="Times New Roman" w:cs="Times New Roman"/>
          <w:i/>
          <w:sz w:val="24"/>
          <w:szCs w:val="24"/>
          <w:vertAlign w:val="subscript"/>
          <w:lang w:eastAsia="zh-TW"/>
        </w:rPr>
        <w:t>jj</w:t>
      </w:r>
      <w:proofErr w:type="spellEnd"/>
      <w:r w:rsidR="00654BB8">
        <w:rPr>
          <w:rFonts w:ascii="Times New Roman" w:hAnsi="Times New Roman" w:cs="Times New Roman"/>
          <w:sz w:val="24"/>
          <w:szCs w:val="24"/>
          <w:lang w:eastAsia="zh-TW"/>
        </w:rPr>
        <w:t xml:space="preserve">), which is the limiting resource of species </w:t>
      </w:r>
      <w:proofErr w:type="spellStart"/>
      <w:r w:rsidR="00654BB8" w:rsidRPr="00654BB8">
        <w:rPr>
          <w:rFonts w:ascii="Times New Roman" w:hAnsi="Times New Roman" w:cs="Times New Roman"/>
          <w:i/>
          <w:sz w:val="24"/>
          <w:szCs w:val="24"/>
          <w:lang w:eastAsia="zh-TW"/>
        </w:rPr>
        <w:t>i</w:t>
      </w:r>
      <w:proofErr w:type="spellEnd"/>
      <w:r w:rsidR="00654BB8" w:rsidRPr="00654BB8">
        <w:rPr>
          <w:rFonts w:ascii="Times New Roman" w:hAnsi="Times New Roman" w:cs="Times New Roman" w:hint="eastAsia"/>
          <w:sz w:val="24"/>
          <w:szCs w:val="24"/>
          <w:lang w:eastAsia="zh-TW"/>
        </w:rPr>
        <w:t>.</w:t>
      </w:r>
      <w:r w:rsidR="00654BB8">
        <w:rPr>
          <w:rFonts w:ascii="Times New Roman" w:hAnsi="Times New Roman" w:cs="Times New Roman"/>
          <w:sz w:val="24"/>
          <w:szCs w:val="24"/>
          <w:lang w:eastAsia="zh-TW"/>
        </w:rPr>
        <w:t xml:space="preserve"> </w:t>
      </w:r>
      <w:r w:rsidR="00120378">
        <w:rPr>
          <w:rFonts w:ascii="Times New Roman" w:hAnsi="Times New Roman" w:cs="Times New Roman"/>
          <w:sz w:val="24"/>
          <w:szCs w:val="24"/>
          <w:lang w:eastAsia="zh-TW"/>
        </w:rPr>
        <w:t xml:space="preserve">Although we </w:t>
      </w:r>
      <w:r w:rsidR="00120378" w:rsidRPr="00B0403D">
        <w:rPr>
          <w:rFonts w:ascii="Times New Roman" w:hAnsi="Times New Roman" w:cs="Times New Roman"/>
          <w:sz w:val="24"/>
          <w:szCs w:val="24"/>
        </w:rPr>
        <w:t xml:space="preserve">assume that the consumption of species </w:t>
      </w:r>
      <w:proofErr w:type="spellStart"/>
      <w:r w:rsidR="00120378" w:rsidRPr="000C2981">
        <w:rPr>
          <w:rFonts w:ascii="Times New Roman" w:hAnsi="Times New Roman" w:cs="Times New Roman"/>
          <w:i/>
          <w:sz w:val="24"/>
          <w:szCs w:val="24"/>
        </w:rPr>
        <w:t>i</w:t>
      </w:r>
      <w:proofErr w:type="spellEnd"/>
      <w:r w:rsidR="00120378" w:rsidRPr="00B0403D">
        <w:rPr>
          <w:rFonts w:ascii="Times New Roman" w:hAnsi="Times New Roman" w:cs="Times New Roman"/>
          <w:sz w:val="24"/>
          <w:szCs w:val="24"/>
        </w:rPr>
        <w:t xml:space="preserve"> on resource </w:t>
      </w:r>
      <w:r w:rsidR="00120378" w:rsidRPr="000C2981">
        <w:rPr>
          <w:rFonts w:ascii="Times New Roman" w:hAnsi="Times New Roman" w:cs="Times New Roman"/>
          <w:i/>
          <w:sz w:val="24"/>
          <w:szCs w:val="24"/>
        </w:rPr>
        <w:t>j</w:t>
      </w:r>
      <w:r w:rsidR="00120378" w:rsidRPr="00B0403D">
        <w:rPr>
          <w:rFonts w:ascii="Times New Roman" w:hAnsi="Times New Roman" w:cs="Times New Roman"/>
          <w:sz w:val="24"/>
          <w:szCs w:val="24"/>
        </w:rPr>
        <w:t xml:space="preserve"> is evaluated at the equilibrium</w:t>
      </w:r>
      <w:r w:rsidR="00406D4A">
        <w:rPr>
          <w:rFonts w:ascii="Times New Roman" w:hAnsi="Times New Roman" w:cs="Times New Roman"/>
          <w:sz w:val="24"/>
          <w:szCs w:val="24"/>
        </w:rPr>
        <w:t xml:space="preserve"> </w:t>
      </w:r>
      <w:r w:rsidR="00406D4A">
        <w:rPr>
          <w:rFonts w:ascii="Times New Roman" w:hAnsi="Times New Roman" w:cs="Times New Roman"/>
          <w:sz w:val="24"/>
          <w:szCs w:val="24"/>
          <w:lang w:eastAsia="zh-TW"/>
        </w:rPr>
        <w:t>when applying equation 11 to 14,</w:t>
      </w:r>
      <w:r w:rsidR="00120378">
        <w:rPr>
          <w:rFonts w:ascii="Times New Roman" w:hAnsi="Times New Roman" w:cs="Times New Roman"/>
          <w:sz w:val="24"/>
          <w:szCs w:val="24"/>
        </w:rPr>
        <w:t xml:space="preserve"> </w:t>
      </w:r>
      <w:r w:rsidR="006A6A7F">
        <w:rPr>
          <w:rFonts w:ascii="Times New Roman" w:hAnsi="Times New Roman" w:cs="Times New Roman"/>
          <w:sz w:val="24"/>
          <w:szCs w:val="24"/>
        </w:rPr>
        <w:t xml:space="preserve">this </w:t>
      </w:r>
      <w:r w:rsidR="00406D4A">
        <w:rPr>
          <w:rFonts w:ascii="Times New Roman" w:hAnsi="Times New Roman" w:cs="Times New Roman"/>
          <w:sz w:val="24"/>
          <w:szCs w:val="24"/>
        </w:rPr>
        <w:t xml:space="preserve">might not reflect the reality in the experiment system. </w:t>
      </w:r>
      <w:r w:rsidR="00580812">
        <w:rPr>
          <w:rFonts w:ascii="Times New Roman" w:hAnsi="Times New Roman" w:cs="Times New Roman"/>
          <w:sz w:val="24"/>
          <w:szCs w:val="24"/>
          <w:lang w:eastAsia="zh-TW"/>
        </w:rPr>
        <w:t>In addition, the resource level</w:t>
      </w:r>
      <w:r w:rsidR="00120378">
        <w:rPr>
          <w:rFonts w:ascii="Times New Roman" w:hAnsi="Times New Roman" w:cs="Times New Roman"/>
          <w:sz w:val="24"/>
          <w:szCs w:val="24"/>
          <w:lang w:eastAsia="zh-TW"/>
        </w:rPr>
        <w:t xml:space="preserve">s under which the experiment is conducted can affect the parameter estimation in the consumer resource models and thus affect the calculation of </w:t>
      </w:r>
      <w:r w:rsidR="00120378" w:rsidRPr="00B0403D">
        <w:rPr>
          <w:rFonts w:ascii="Times New Roman" w:hAnsi="Times New Roman" w:cs="Times New Roman"/>
          <w:sz w:val="24"/>
          <w:szCs w:val="24"/>
        </w:rPr>
        <w:t>competition coefficients (</w:t>
      </w:r>
      <w:r w:rsidR="00120378" w:rsidRPr="00CE29AE">
        <w:rPr>
          <w:rFonts w:ascii="Times New Roman" w:hAnsi="Times New Roman" w:cs="Times New Roman"/>
          <w:i/>
          <w:sz w:val="24"/>
          <w:szCs w:val="24"/>
        </w:rPr>
        <w:t>α</w:t>
      </w:r>
      <w:r w:rsidR="00120378" w:rsidRPr="00CE29AE">
        <w:rPr>
          <w:rFonts w:ascii="Times New Roman" w:hAnsi="Times New Roman" w:cs="Times New Roman"/>
          <w:i/>
          <w:sz w:val="24"/>
          <w:szCs w:val="24"/>
          <w:vertAlign w:val="subscript"/>
        </w:rPr>
        <w:t>i</w:t>
      </w:r>
      <w:r w:rsidR="00120378">
        <w:rPr>
          <w:rFonts w:ascii="Times New Roman" w:hAnsi="Times New Roman" w:cs="Times New Roman"/>
          <w:i/>
          <w:sz w:val="24"/>
          <w:szCs w:val="24"/>
          <w:vertAlign w:val="subscript"/>
        </w:rPr>
        <w:t>i</w:t>
      </w:r>
      <w:r w:rsidR="00120378" w:rsidRPr="00CE29AE">
        <w:rPr>
          <w:rFonts w:ascii="Times New Roman" w:hAnsi="Times New Roman" w:cs="Times New Roman"/>
          <w:sz w:val="24"/>
          <w:szCs w:val="24"/>
        </w:rPr>
        <w:t xml:space="preserve"> and </w:t>
      </w:r>
      <w:r w:rsidR="00120378" w:rsidRPr="00CE29AE">
        <w:rPr>
          <w:rFonts w:ascii="Times New Roman" w:hAnsi="Times New Roman" w:cs="Times New Roman"/>
          <w:i/>
          <w:sz w:val="24"/>
          <w:szCs w:val="24"/>
        </w:rPr>
        <w:t>α</w:t>
      </w:r>
      <w:proofErr w:type="spellStart"/>
      <w:r w:rsidR="00120378" w:rsidRPr="00CE29AE">
        <w:rPr>
          <w:rFonts w:ascii="Times New Roman" w:hAnsi="Times New Roman" w:cs="Times New Roman"/>
          <w:i/>
          <w:sz w:val="24"/>
          <w:szCs w:val="24"/>
          <w:vertAlign w:val="subscript"/>
        </w:rPr>
        <w:t>ij</w:t>
      </w:r>
      <w:proofErr w:type="spellEnd"/>
      <w:r w:rsidR="00120378" w:rsidRPr="00B0403D">
        <w:rPr>
          <w:rFonts w:ascii="Times New Roman" w:hAnsi="Times New Roman" w:cs="Times New Roman"/>
          <w:sz w:val="24"/>
          <w:szCs w:val="24"/>
        </w:rPr>
        <w:t>)</w:t>
      </w:r>
      <w:r w:rsidR="00120378">
        <w:rPr>
          <w:rFonts w:ascii="Times New Roman" w:hAnsi="Times New Roman" w:cs="Times New Roman"/>
          <w:sz w:val="24"/>
          <w:szCs w:val="24"/>
        </w:rPr>
        <w:t xml:space="preserve"> and </w:t>
      </w:r>
      <w:r w:rsidR="00406D4A">
        <w:rPr>
          <w:rFonts w:ascii="Times New Roman" w:hAnsi="Times New Roman" w:cs="Times New Roman"/>
          <w:sz w:val="24"/>
          <w:szCs w:val="24"/>
        </w:rPr>
        <w:t>ND</w:t>
      </w:r>
      <w:r w:rsidR="00406D4A">
        <w:rPr>
          <w:rFonts w:ascii="Times New Roman" w:hAnsi="Times New Roman" w:cs="Times New Roman" w:hint="eastAsia"/>
          <w:sz w:val="24"/>
          <w:szCs w:val="24"/>
          <w:lang w:eastAsia="zh-TW"/>
        </w:rPr>
        <w:t xml:space="preserve"> </w:t>
      </w:r>
      <w:r w:rsidR="00406D4A">
        <w:rPr>
          <w:rFonts w:ascii="Times New Roman" w:hAnsi="Times New Roman" w:cs="Times New Roman"/>
          <w:sz w:val="24"/>
          <w:szCs w:val="24"/>
          <w:lang w:eastAsia="zh-TW"/>
        </w:rPr>
        <w:t>and RFD</w:t>
      </w:r>
      <w:r w:rsidR="00120378">
        <w:rPr>
          <w:rFonts w:ascii="Times New Roman" w:hAnsi="Times New Roman" w:cs="Times New Roman"/>
          <w:sz w:val="24"/>
          <w:szCs w:val="24"/>
          <w:lang w:eastAsia="zh-TW"/>
        </w:rPr>
        <w:t xml:space="preserve">. For </w:t>
      </w:r>
      <w:r w:rsidR="00406D4A">
        <w:rPr>
          <w:rFonts w:ascii="Times New Roman" w:hAnsi="Times New Roman" w:cs="Times New Roman"/>
          <w:sz w:val="24"/>
          <w:szCs w:val="24"/>
          <w:lang w:eastAsia="zh-TW"/>
        </w:rPr>
        <w:t>example, the R</w:t>
      </w:r>
      <w:r w:rsidR="00406D4A" w:rsidRPr="00406D4A">
        <w:rPr>
          <w:rFonts w:ascii="Times New Roman" w:hAnsi="Times New Roman" w:cs="Times New Roman"/>
          <w:sz w:val="24"/>
          <w:szCs w:val="24"/>
          <w:vertAlign w:val="superscript"/>
          <w:lang w:eastAsia="zh-TW"/>
        </w:rPr>
        <w:t>*</w:t>
      </w:r>
      <w:r w:rsidR="00406D4A">
        <w:rPr>
          <w:rFonts w:ascii="Times New Roman" w:hAnsi="Times New Roman" w:cs="Times New Roman"/>
          <w:sz w:val="24"/>
          <w:szCs w:val="24"/>
          <w:lang w:eastAsia="zh-TW"/>
        </w:rPr>
        <w:t xml:space="preserve"> is the Tilman’s consumer-resource model is determined by the dilution rate (</w:t>
      </w:r>
      <w:r w:rsidR="00406D4A" w:rsidRPr="00406D4A">
        <w:rPr>
          <w:rFonts w:ascii="Times New Roman" w:hAnsi="Times New Roman" w:cs="Times New Roman"/>
          <w:i/>
          <w:sz w:val="24"/>
          <w:szCs w:val="24"/>
          <w:lang w:eastAsia="zh-TW"/>
        </w:rPr>
        <w:t>D</w:t>
      </w:r>
      <w:r w:rsidR="00406D4A">
        <w:rPr>
          <w:rFonts w:ascii="Times New Roman" w:hAnsi="Times New Roman" w:cs="Times New Roman"/>
          <w:sz w:val="24"/>
          <w:szCs w:val="24"/>
          <w:lang w:eastAsia="zh-TW"/>
        </w:rPr>
        <w:t>) so that under different dilution rate, the</w:t>
      </w:r>
      <w:r w:rsidR="00B53CA3">
        <w:rPr>
          <w:rFonts w:ascii="Times New Roman" w:hAnsi="Times New Roman" w:cs="Times New Roman"/>
          <w:sz w:val="24"/>
          <w:szCs w:val="24"/>
          <w:lang w:eastAsia="zh-TW"/>
        </w:rPr>
        <w:t xml:space="preserve"> </w:t>
      </w:r>
      <w:r w:rsidR="00B53CA3" w:rsidRPr="00654BB8">
        <w:rPr>
          <w:rFonts w:ascii="Times New Roman" w:hAnsi="Times New Roman" w:cs="Times New Roman"/>
          <w:i/>
          <w:sz w:val="24"/>
          <w:szCs w:val="24"/>
          <w:lang w:eastAsia="zh-TW"/>
        </w:rPr>
        <w:t>per capita</w:t>
      </w:r>
      <w:r w:rsidR="00B53CA3">
        <w:rPr>
          <w:rFonts w:ascii="Times New Roman" w:hAnsi="Times New Roman" w:cs="Times New Roman"/>
          <w:sz w:val="24"/>
          <w:szCs w:val="24"/>
          <w:lang w:eastAsia="zh-TW"/>
        </w:rPr>
        <w:t xml:space="preserve"> competition coefficients (e.g.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and thus </w:t>
      </w:r>
      <w:r w:rsidR="00406D4A">
        <w:rPr>
          <w:rFonts w:ascii="Times New Roman" w:hAnsi="Times New Roman" w:cs="Times New Roman"/>
          <w:sz w:val="24"/>
          <w:szCs w:val="24"/>
          <w:lang w:eastAsia="zh-TW"/>
        </w:rPr>
        <w:t xml:space="preserve">ND and RFD can </w:t>
      </w:r>
      <w:r w:rsidR="00B10E8D">
        <w:rPr>
          <w:rFonts w:ascii="Times New Roman" w:hAnsi="Times New Roman" w:cs="Times New Roman"/>
          <w:sz w:val="24"/>
          <w:szCs w:val="24"/>
          <w:lang w:eastAsia="zh-TW"/>
        </w:rPr>
        <w:t xml:space="preserve">vary. </w:t>
      </w:r>
      <w:r w:rsidR="00B53CA3">
        <w:rPr>
          <w:rFonts w:ascii="Times New Roman" w:hAnsi="Times New Roman" w:cs="Times New Roman"/>
          <w:sz w:val="24"/>
          <w:szCs w:val="24"/>
          <w:lang w:eastAsia="zh-TW"/>
        </w:rPr>
        <w:t xml:space="preserve">Consequently, the prediction to species coexistence can be different from that from the </w:t>
      </w:r>
      <w:proofErr w:type="spellStart"/>
      <w:r w:rsidR="00B53CA3">
        <w:rPr>
          <w:rFonts w:ascii="Times New Roman" w:hAnsi="Times New Roman" w:cs="Times New Roman"/>
          <w:sz w:val="24"/>
          <w:szCs w:val="24"/>
          <w:lang w:eastAsia="zh-TW"/>
        </w:rPr>
        <w:t>Lotka</w:t>
      </w:r>
      <w:proofErr w:type="spellEnd"/>
      <w:r w:rsidR="00B53CA3">
        <w:rPr>
          <w:rFonts w:ascii="Times New Roman" w:hAnsi="Times New Roman" w:cs="Times New Roman"/>
          <w:sz w:val="24"/>
          <w:szCs w:val="24"/>
          <w:lang w:eastAsia="zh-TW"/>
        </w:rPr>
        <w:t xml:space="preserve">-Volterra </w:t>
      </w:r>
      <w:r w:rsidR="008035B7">
        <w:rPr>
          <w:rFonts w:ascii="Times New Roman" w:hAnsi="Times New Roman" w:cs="Times New Roman"/>
          <w:sz w:val="24"/>
          <w:szCs w:val="24"/>
          <w:lang w:eastAsia="zh-TW"/>
        </w:rPr>
        <w:t xml:space="preserve">model fitting or sensitivity methods. </w:t>
      </w:r>
    </w:p>
    <w:p w14:paraId="481D6A8D" w14:textId="57016AE7" w:rsidR="0008291C" w:rsidRPr="00406D4A" w:rsidRDefault="00B53CA3" w:rsidP="004E6E9D">
      <w:pPr>
        <w:pStyle w:val="Normal1"/>
        <w:spacing w:line="360" w:lineRule="auto"/>
        <w:ind w:left="360" w:firstLine="540"/>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conclusion, we argue that, except the NFD method, these five methods are identical in terms of the algebra to calculate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and thus ND and RFD. However, when applying these methods in real experiment, the two consumer-resource models can make qualitatively different coexistence predictions when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is not constant with respective to time and population size. </w:t>
      </w:r>
    </w:p>
    <w:p w14:paraId="05D36F3E" w14:textId="2289F15C"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When, why, and how each method should be used (narrative table</w:t>
      </w:r>
      <w:r w:rsidR="00B93068">
        <w:rPr>
          <w:rFonts w:ascii="Times New Roman" w:hAnsi="Times New Roman" w:cs="Times New Roman"/>
          <w:b/>
          <w:sz w:val="24"/>
          <w:szCs w:val="24"/>
        </w:rPr>
        <w:t xml:space="preserve"> 2</w:t>
      </w:r>
      <w:r w:rsidRPr="00B0403D">
        <w:rPr>
          <w:rFonts w:ascii="Times New Roman" w:hAnsi="Times New Roman" w:cs="Times New Roman"/>
          <w:b/>
          <w:sz w:val="24"/>
          <w:szCs w:val="24"/>
        </w:rPr>
        <w:t>)</w:t>
      </w:r>
    </w:p>
    <w:p w14:paraId="1B5F4A42" w14:textId="2537EE2A"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The upper section of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is a decision tree that divides the five methods with respect to several sequential bifurcations. </w:t>
      </w:r>
    </w:p>
    <w:p w14:paraId="5CB6EBB6" w14:textId="0F7D0855" w:rsidR="004044A2" w:rsidRPr="00E43EC9" w:rsidRDefault="00794E37" w:rsidP="00E43EC9">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The first bifurcation is whether or the empiricist knows the factors that influence population dynamics in their study system</w:t>
      </w:r>
      <w:r w:rsidR="00E43EC9">
        <w:rPr>
          <w:rFonts w:ascii="Times New Roman" w:hAnsi="Times New Roman" w:cs="Times New Roman"/>
          <w:sz w:val="24"/>
          <w:szCs w:val="24"/>
        </w:rPr>
        <w:t xml:space="preserve"> [Q1]</w:t>
      </w:r>
      <w:r w:rsidRPr="00B0403D">
        <w:rPr>
          <w:rFonts w:ascii="Times New Roman" w:hAnsi="Times New Roman" w:cs="Times New Roman"/>
          <w:sz w:val="24"/>
          <w:szCs w:val="24"/>
        </w:rPr>
        <w:t xml:space="preserve">. </w:t>
      </w:r>
      <w:r w:rsidRPr="00E43EC9">
        <w:rPr>
          <w:rFonts w:ascii="Times New Roman" w:hAnsi="Times New Roman" w:cs="Times New Roman"/>
          <w:sz w:val="24"/>
          <w:szCs w:val="24"/>
        </w:rPr>
        <w:t>This question divides the five meth</w:t>
      </w:r>
      <w:r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red)</w:t>
      </w:r>
      <w:r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Pr="00E43EC9">
        <w:rPr>
          <w:rFonts w:ascii="Times New Roman" w:hAnsi="Times New Roman" w:cs="Times New Roman"/>
          <w:sz w:val="24"/>
          <w:szCs w:val="24"/>
        </w:rPr>
        <w:t xml:space="preserve"> </w:t>
      </w:r>
    </w:p>
    <w:p w14:paraId="707D9E59"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As shown in section 2, both of the consumer resource models can be used to estimate interaction coefficients and obtain estimates of ND and RFD. However, none of the phenomenological methods can be used to predict the mechanisms by which species interact in consumer-resource models. </w:t>
      </w:r>
    </w:p>
    <w:p w14:paraId="1E30B87E"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lastRenderedPageBreak/>
        <w:t xml:space="preserve">Due to the completely divergent properties of these two classes of models, several of the remaining decision steps are specific </w:t>
      </w:r>
      <w:r w:rsidR="00D13915">
        <w:rPr>
          <w:rFonts w:ascii="Times New Roman" w:hAnsi="Times New Roman" w:cs="Times New Roman"/>
          <w:sz w:val="24"/>
          <w:szCs w:val="24"/>
        </w:rPr>
        <w:t>to</w:t>
      </w:r>
      <w:r w:rsidR="00D13915" w:rsidRPr="00B0403D">
        <w:rPr>
          <w:rFonts w:ascii="Times New Roman" w:hAnsi="Times New Roman" w:cs="Times New Roman"/>
          <w:sz w:val="24"/>
          <w:szCs w:val="24"/>
        </w:rPr>
        <w:t xml:space="preserve"> </w:t>
      </w:r>
      <w:r w:rsidRPr="00B0403D">
        <w:rPr>
          <w:rFonts w:ascii="Times New Roman" w:hAnsi="Times New Roman" w:cs="Times New Roman"/>
          <w:sz w:val="24"/>
          <w:szCs w:val="24"/>
        </w:rPr>
        <w:t>either</w:t>
      </w:r>
      <w:r w:rsidR="00E4489E">
        <w:rPr>
          <w:rFonts w:ascii="Times New Roman" w:hAnsi="Times New Roman" w:cs="Times New Roman"/>
          <w:sz w:val="24"/>
          <w:szCs w:val="24"/>
        </w:rPr>
        <w:t xml:space="preserve"> of</w:t>
      </w:r>
      <w:r w:rsidRPr="00B0403D">
        <w:rPr>
          <w:rFonts w:ascii="Times New Roman" w:hAnsi="Times New Roman" w:cs="Times New Roman"/>
          <w:sz w:val="24"/>
          <w:szCs w:val="24"/>
        </w:rPr>
        <w:t xml:space="preserve"> the consumer-resource models or the phenomenological methods.</w:t>
      </w:r>
    </w:p>
    <w:p w14:paraId="4E226C80" w14:textId="77777777" w:rsidR="00144BB6" w:rsidRDefault="00144BB6" w:rsidP="002B309B">
      <w:pPr>
        <w:pStyle w:val="Normal1"/>
        <w:numPr>
          <w:ilvl w:val="1"/>
          <w:numId w:val="1"/>
        </w:numPr>
        <w:spacing w:line="360" w:lineRule="auto"/>
        <w:ind w:hanging="450"/>
        <w:rPr>
          <w:rFonts w:ascii="Times New Roman" w:hAnsi="Times New Roman" w:cs="Times New Roman"/>
          <w:sz w:val="24"/>
          <w:szCs w:val="24"/>
        </w:rPr>
      </w:pPr>
      <w:r>
        <w:rPr>
          <w:rFonts w:ascii="Times New Roman" w:hAnsi="Times New Roman" w:cs="Times New Roman"/>
          <w:sz w:val="24"/>
          <w:szCs w:val="24"/>
        </w:rPr>
        <w:t>Phen</w:t>
      </w:r>
      <w:r w:rsidR="00A07639">
        <w:rPr>
          <w:rFonts w:ascii="Times New Roman" w:hAnsi="Times New Roman" w:cs="Times New Roman"/>
          <w:sz w:val="24"/>
          <w:szCs w:val="24"/>
        </w:rPr>
        <w:t>o</w:t>
      </w:r>
      <w:r>
        <w:rPr>
          <w:rFonts w:ascii="Times New Roman" w:hAnsi="Times New Roman" w:cs="Times New Roman"/>
          <w:sz w:val="24"/>
          <w:szCs w:val="24"/>
        </w:rPr>
        <w:t xml:space="preserve">menological Methods. </w:t>
      </w:r>
    </w:p>
    <w:p w14:paraId="19A94338" w14:textId="570BF9DB" w:rsidR="00277918" w:rsidRDefault="002B309B" w:rsidP="00B90B60">
      <w:pPr>
        <w:pStyle w:val="Normal1"/>
        <w:numPr>
          <w:ilvl w:val="2"/>
          <w:numId w:val="1"/>
        </w:numPr>
        <w:spacing w:line="360" w:lineRule="auto"/>
        <w:ind w:left="1800"/>
        <w:rPr>
          <w:rFonts w:ascii="Times New Roman" w:hAnsi="Times New Roman" w:cs="Times New Roman"/>
          <w:sz w:val="24"/>
          <w:szCs w:val="24"/>
        </w:rPr>
      </w:pPr>
      <w:r w:rsidRPr="00B90B60">
        <w:rPr>
          <w:rFonts w:ascii="Times New Roman" w:hAnsi="Times New Roman" w:cs="Times New Roman"/>
          <w:sz w:val="24"/>
          <w:szCs w:val="24"/>
        </w:rPr>
        <w:t xml:space="preserve">The three phenomenological methods highlighted in red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resource (biotic or abiotic) the species are competing for. </w:t>
      </w:r>
    </w:p>
    <w:p w14:paraId="0D847138" w14:textId="22979D08" w:rsidR="00E43EC9" w:rsidRDefault="00E43EC9" w:rsidP="00B90B60">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One of the most consequential decisions among these methods is whether the data will come from manipulative experiments or observations from an un-manipulated system</w:t>
      </w:r>
      <w:r w:rsidR="00EB3CE4">
        <w:rPr>
          <w:rFonts w:ascii="Times New Roman" w:hAnsi="Times New Roman" w:cs="Times New Roman"/>
          <w:sz w:val="24"/>
          <w:szCs w:val="24"/>
        </w:rPr>
        <w:t xml:space="preserve"> [Q2]</w:t>
      </w:r>
      <w:r>
        <w:rPr>
          <w:rFonts w:ascii="Times New Roman" w:hAnsi="Times New Roman" w:cs="Times New Roman"/>
          <w:sz w:val="24"/>
          <w:szCs w:val="24"/>
        </w:rPr>
        <w:t xml:space="preserve">. All three phenomenological methods will work for manipulative experiments, but only the NFD method has been applied to observational data in order to predict coexistence. </w:t>
      </w:r>
      <w:r w:rsidR="00570EEB">
        <w:rPr>
          <w:rFonts w:ascii="Times New Roman" w:hAnsi="Times New Roman" w:cs="Times New Roman"/>
          <w:sz w:val="24"/>
          <w:szCs w:val="24"/>
        </w:rPr>
        <w:t>This determinant is particularly important for</w:t>
      </w:r>
      <w:r w:rsidR="00570EEB" w:rsidRPr="00371339">
        <w:rPr>
          <w:rFonts w:ascii="Times New Roman" w:hAnsi="Times New Roman" w:cs="Times New Roman"/>
          <w:sz w:val="24"/>
          <w:szCs w:val="24"/>
        </w:rPr>
        <w:t xml:space="preserve"> study systems where manipulation is not feasible</w:t>
      </w:r>
      <w:r w:rsidR="00570EEB">
        <w:rPr>
          <w:rFonts w:ascii="Times New Roman" w:hAnsi="Times New Roman" w:cs="Times New Roman"/>
          <w:sz w:val="24"/>
          <w:szCs w:val="24"/>
        </w:rPr>
        <w:t xml:space="preserve"> (e.g. </w:t>
      </w:r>
      <w:r w:rsidR="00570EEB" w:rsidRPr="00371339">
        <w:rPr>
          <w:rFonts w:ascii="Times New Roman" w:hAnsi="Times New Roman" w:cs="Times New Roman"/>
          <w:sz w:val="24"/>
          <w:szCs w:val="24"/>
        </w:rPr>
        <w:t xml:space="preserve">long-lived </w:t>
      </w:r>
      <w:r w:rsidR="00570EEB">
        <w:rPr>
          <w:rFonts w:ascii="Times New Roman" w:hAnsi="Times New Roman" w:cs="Times New Roman"/>
          <w:sz w:val="24"/>
          <w:szCs w:val="24"/>
        </w:rPr>
        <w:t>species, protected habitats).</w:t>
      </w:r>
    </w:p>
    <w:p w14:paraId="2CF83BD3" w14:textId="209659A4" w:rsidR="00570EEB" w:rsidRDefault="00E43EC9" w:rsidP="00E43EC9">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bifurcation a</w:t>
      </w:r>
      <w:r w:rsidRPr="00371339">
        <w:rPr>
          <w:rFonts w:ascii="Times New Roman" w:hAnsi="Times New Roman" w:cs="Times New Roman"/>
          <w:sz w:val="24"/>
          <w:szCs w:val="24"/>
        </w:rPr>
        <w:t xml:space="preserve">mong </w:t>
      </w:r>
      <w:r w:rsidR="00371339" w:rsidRPr="00371339">
        <w:rPr>
          <w:rFonts w:ascii="Times New Roman" w:hAnsi="Times New Roman" w:cs="Times New Roman"/>
          <w:sz w:val="24"/>
          <w:szCs w:val="24"/>
        </w:rPr>
        <w:t>the three phenomenological methods</w:t>
      </w:r>
      <w:r>
        <w:rPr>
          <w:rFonts w:ascii="Times New Roman" w:hAnsi="Times New Roman" w:cs="Times New Roman"/>
          <w:sz w:val="24"/>
          <w:szCs w:val="24"/>
        </w:rPr>
        <w:t xml:space="preserve"> is whether the method requires data measured in monocultures [Q3]. T</w:t>
      </w:r>
      <w:r w:rsidR="00371339" w:rsidRPr="00371339">
        <w:rPr>
          <w:rFonts w:ascii="Times New Roman" w:hAnsi="Times New Roman" w:cs="Times New Roman"/>
          <w:sz w:val="24"/>
          <w:szCs w:val="24"/>
        </w:rPr>
        <w:t xml:space="preserve">he negative frequency dependence method is distinct because it is does not require monocultures. The </w:t>
      </w:r>
      <w:proofErr w:type="spellStart"/>
      <w:r w:rsidR="00371339" w:rsidRPr="00371339">
        <w:rPr>
          <w:rFonts w:ascii="Times New Roman" w:hAnsi="Times New Roman" w:cs="Times New Roman"/>
          <w:sz w:val="24"/>
          <w:szCs w:val="24"/>
        </w:rPr>
        <w:t>Lotka</w:t>
      </w:r>
      <w:proofErr w:type="spellEnd"/>
      <w:r w:rsidR="00371339" w:rsidRPr="00371339">
        <w:rPr>
          <w:rFonts w:ascii="Times New Roman" w:hAnsi="Times New Roman" w:cs="Times New Roman"/>
          <w:sz w:val="24"/>
          <w:szCs w:val="24"/>
        </w:rPr>
        <w:t>-Volterra and Sensitivity methods are further distinguished by the need for each species to be grown at steady state as monocultures [Q4]</w:t>
      </w:r>
      <w:r w:rsidR="00570EEB">
        <w:rPr>
          <w:rFonts w:ascii="Times New Roman" w:hAnsi="Times New Roman" w:cs="Times New Roman"/>
          <w:sz w:val="24"/>
          <w:szCs w:val="24"/>
        </w:rPr>
        <w:t>, either to measure steady-state abundance (i.e. carry capacity) or as a resident population for invasion experiments</w:t>
      </w:r>
      <w:r w:rsidR="00371339" w:rsidRPr="00371339">
        <w:rPr>
          <w:rFonts w:ascii="Times New Roman" w:hAnsi="Times New Roman" w:cs="Times New Roman"/>
          <w:sz w:val="24"/>
          <w:szCs w:val="24"/>
        </w:rPr>
        <w:t xml:space="preserve">. </w:t>
      </w:r>
    </w:p>
    <w:p w14:paraId="6BB3B64D" w14:textId="77777777" w:rsidR="008A1084" w:rsidRDefault="00570EEB" w:rsidP="00D6430E">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the method can be generalized to predicting coexistence among multiple species [Q5]</w:t>
      </w:r>
      <w:r>
        <w:rPr>
          <w:rFonts w:ascii="Times New Roman" w:hAnsi="Times New Roman" w:cs="Times New Roman"/>
          <w:sz w:val="24"/>
          <w:szCs w:val="24"/>
        </w:rPr>
        <w:t>.</w:t>
      </w:r>
      <w:r w:rsidR="0061165B" w:rsidRPr="00B90B60">
        <w:rPr>
          <w:rFonts w:ascii="Times New Roman" w:hAnsi="Times New Roman" w:cs="Times New Roman"/>
          <w:sz w:val="24"/>
          <w:szCs w:val="24"/>
        </w:rPr>
        <w:t xml:space="preserve"> 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w:t>
      </w:r>
      <w:proofErr w:type="spellStart"/>
      <w:r w:rsidR="0061165B" w:rsidRPr="00B90B60">
        <w:rPr>
          <w:rFonts w:ascii="Times New Roman" w:hAnsi="Times New Roman" w:cs="Times New Roman"/>
          <w:sz w:val="24"/>
          <w:szCs w:val="24"/>
        </w:rPr>
        <w:t>Lotka</w:t>
      </w:r>
      <w:proofErr w:type="spellEnd"/>
      <w:r w:rsidR="0061165B" w:rsidRPr="00B90B60">
        <w:rPr>
          <w:rFonts w:ascii="Times New Roman" w:hAnsi="Times New Roman" w:cs="Times New Roman"/>
          <w:sz w:val="24"/>
          <w:szCs w:val="24"/>
        </w:rPr>
        <w:t xml:space="preserve">-Volterra </w:t>
      </w:r>
      <w:r>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and negative frequency dependency methods </w:t>
      </w:r>
      <w:r>
        <w:rPr>
          <w:rFonts w:ascii="Times New Roman" w:hAnsi="Times New Roman" w:cs="Times New Roman"/>
          <w:sz w:val="24"/>
          <w:szCs w:val="24"/>
        </w:rPr>
        <w:t>require that the other species are considered in aggregate</w:t>
      </w:r>
      <w:r w:rsidR="0061165B" w:rsidRPr="00277918">
        <w:rPr>
          <w:rFonts w:ascii="Times New Roman" w:hAnsi="Times New Roman" w:cs="Times New Roman"/>
          <w:sz w:val="24"/>
          <w:szCs w:val="24"/>
        </w:rPr>
        <w:t xml:space="preserve">. </w:t>
      </w:r>
      <w:r>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w:t>
      </w:r>
      <w:proofErr w:type="spellStart"/>
      <w:r w:rsidR="00D6430E">
        <w:rPr>
          <w:rFonts w:ascii="Times New Roman" w:hAnsi="Times New Roman" w:cs="Times New Roman"/>
          <w:sz w:val="24"/>
          <w:szCs w:val="24"/>
        </w:rPr>
        <w:t>Lotka</w:t>
      </w:r>
      <w:proofErr w:type="spellEnd"/>
      <w:r w:rsidR="00D6430E">
        <w:rPr>
          <w:rFonts w:ascii="Times New Roman" w:hAnsi="Times New Roman" w:cs="Times New Roman"/>
          <w:sz w:val="24"/>
          <w:szCs w:val="24"/>
        </w:rPr>
        <w:t xml:space="preserve">-Volterra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Pr>
          <w:rFonts w:ascii="Times New Roman" w:hAnsi="Times New Roman" w:cs="Times New Roman"/>
          <w:sz w:val="24"/>
          <w:szCs w:val="24"/>
        </w:rPr>
        <w:t xml:space="preserve">the </w:t>
      </w:r>
      <w:r w:rsidR="0061165B" w:rsidRPr="00277918">
        <w:rPr>
          <w:rFonts w:ascii="Times New Roman" w:hAnsi="Times New Roman" w:cs="Times New Roman"/>
          <w:sz w:val="24"/>
          <w:szCs w:val="24"/>
        </w:rPr>
        <w:lastRenderedPageBreak/>
        <w:t>sensitivity and negative frequency dependency method</w:t>
      </w:r>
      <w:r>
        <w:rPr>
          <w:rFonts w:ascii="Times New Roman" w:hAnsi="Times New Roman" w:cs="Times New Roman"/>
          <w:sz w:val="24"/>
          <w:szCs w:val="24"/>
        </w:rPr>
        <w:t>s</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 xml:space="preserve">species in aggregate. </w:t>
      </w:r>
    </w:p>
    <w:p w14:paraId="28F77C31" w14:textId="6C6573D4" w:rsidR="006E69F1" w:rsidRDefault="00570EEB" w:rsidP="008A1084">
      <w:pPr>
        <w:pStyle w:val="Normal1"/>
        <w:numPr>
          <w:ilvl w:val="2"/>
          <w:numId w:val="1"/>
        </w:numPr>
        <w:spacing w:line="360" w:lineRule="auto"/>
        <w:ind w:left="1800"/>
        <w:rPr>
          <w:rFonts w:ascii="Times New Roman" w:hAnsi="Times New Roman" w:cs="Times New Roman"/>
          <w:sz w:val="24"/>
          <w:szCs w:val="24"/>
        </w:rPr>
      </w:pPr>
      <w:r w:rsidRPr="008A1084">
        <w:rPr>
          <w:rFonts w:ascii="Times New Roman" w:hAnsi="Times New Roman" w:cs="Times New Roman"/>
          <w:sz w:val="24"/>
          <w:szCs w:val="24"/>
        </w:rPr>
        <w:t xml:space="preserve">When using any of these </w:t>
      </w:r>
      <w:r w:rsidR="008A1084" w:rsidRPr="008A1084">
        <w:rPr>
          <w:rFonts w:ascii="Times New Roman" w:hAnsi="Times New Roman" w:cs="Times New Roman"/>
          <w:sz w:val="24"/>
          <w:szCs w:val="24"/>
        </w:rPr>
        <w:t>phenomenological</w:t>
      </w:r>
      <w:r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already stably coexist before the presence of the focal species. In 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p>
    <w:p w14:paraId="396431F4" w14:textId="77777777" w:rsidR="00144BB6" w:rsidRDefault="00144BB6"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Consumer-Resource Methods. </w:t>
      </w:r>
    </w:p>
    <w:p w14:paraId="53DD226D" w14:textId="599D897D" w:rsidR="00144BB6" w:rsidRDefault="00794E37" w:rsidP="00144BB6">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The consumer-resource models are differentiated primarily based on whether the resource is abiotic </w:t>
      </w:r>
      <w:r w:rsidR="00016F51">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[Q6]</w:t>
      </w:r>
      <w:r w:rsidRPr="00B0403D">
        <w:rPr>
          <w:rFonts w:ascii="Times New Roman" w:hAnsi="Times New Roman" w:cs="Times New Roman"/>
          <w:sz w:val="24"/>
          <w:szCs w:val="24"/>
        </w:rPr>
        <w:t xml:space="preserve">. </w:t>
      </w:r>
    </w:p>
    <w:p w14:paraId="40F5B02C" w14:textId="77777777" w:rsidR="00A656E9" w:rsidRDefault="00A656E9" w:rsidP="00144BB6">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Another characteristic that distinguishes the consumer-resource models is the number of resources that are considered. Specifically, </w:t>
      </w:r>
      <w:proofErr w:type="spellStart"/>
      <w:r>
        <w:rPr>
          <w:rFonts w:ascii="Times New Roman" w:hAnsi="Times New Roman" w:cs="Times New Roman"/>
          <w:sz w:val="24"/>
          <w:szCs w:val="24"/>
        </w:rPr>
        <w:t>Letten</w:t>
      </w:r>
      <w:proofErr w:type="spellEnd"/>
      <w:r>
        <w:rPr>
          <w:rFonts w:ascii="Times New Roman" w:hAnsi="Times New Roman" w:cs="Times New Roman"/>
          <w:sz w:val="24"/>
          <w:szCs w:val="24"/>
        </w:rPr>
        <w:t xml:space="preserve"> et al [2017] demonstrated that the consumer-</w:t>
      </w:r>
      <w:proofErr w:type="spellStart"/>
      <w:r>
        <w:rPr>
          <w:rFonts w:ascii="Times New Roman" w:hAnsi="Times New Roman" w:cs="Times New Roman"/>
          <w:sz w:val="24"/>
          <w:szCs w:val="24"/>
        </w:rPr>
        <w:t>resouce</w:t>
      </w:r>
      <w:proofErr w:type="spellEnd"/>
      <w:r>
        <w:rPr>
          <w:rFonts w:ascii="Times New Roman" w:hAnsi="Times New Roman" w:cs="Times New Roman"/>
          <w:sz w:val="24"/>
          <w:szCs w:val="24"/>
        </w:rPr>
        <w:t xml:space="preserv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p>
    <w:p w14:paraId="2C746007" w14:textId="77777777" w:rsidR="00016F51" w:rsidRDefault="00016F51" w:rsidP="00016F51">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While th</w:t>
      </w:r>
      <w:r>
        <w:rPr>
          <w:rFonts w:ascii="Times New Roman" w:hAnsi="Times New Roman" w:cs="Times New Roman"/>
          <w:sz w:val="24"/>
          <w:szCs w:val="24"/>
        </w:rPr>
        <w:t>e consumer-resource model methods</w:t>
      </w:r>
      <w:r w:rsidRPr="00B0403D">
        <w:rPr>
          <w:rFonts w:ascii="Times New Roman" w:hAnsi="Times New Roman" w:cs="Times New Roman"/>
          <w:sz w:val="24"/>
          <w:szCs w:val="24"/>
        </w:rPr>
        <w:t xml:space="preserve"> ha</w:t>
      </w:r>
      <w:r>
        <w:rPr>
          <w:rFonts w:ascii="Times New Roman" w:hAnsi="Times New Roman" w:cs="Times New Roman"/>
          <w:sz w:val="24"/>
          <w:szCs w:val="24"/>
        </w:rPr>
        <w:t>ve</w:t>
      </w:r>
      <w:r w:rsidRPr="00B0403D">
        <w:rPr>
          <w:rFonts w:ascii="Times New Roman" w:hAnsi="Times New Roman" w:cs="Times New Roman"/>
          <w:sz w:val="24"/>
          <w:szCs w:val="24"/>
        </w:rPr>
        <w:t xml:space="preserve"> certain advantages, these </w:t>
      </w:r>
      <w:r>
        <w:rPr>
          <w:rFonts w:ascii="Times New Roman" w:hAnsi="Times New Roman" w:cs="Times New Roman"/>
          <w:sz w:val="24"/>
          <w:szCs w:val="24"/>
        </w:rPr>
        <w:t>methods</w:t>
      </w:r>
      <w:r w:rsidRPr="00B0403D">
        <w:rPr>
          <w:rFonts w:ascii="Times New Roman" w:hAnsi="Times New Roman" w:cs="Times New Roman"/>
          <w:sz w:val="24"/>
          <w:szCs w:val="24"/>
        </w:rPr>
        <w:t xml:space="preserve"> can only be applied in a limited subset of cases where th</w:t>
      </w:r>
      <w:r>
        <w:rPr>
          <w:rFonts w:ascii="Times New Roman" w:hAnsi="Times New Roman" w:cs="Times New Roman"/>
          <w:sz w:val="24"/>
          <w:szCs w:val="24"/>
        </w:rPr>
        <w:t xml:space="preserve">e empiricist knows all of the factors that affect the population dynamics of the species. </w:t>
      </w:r>
    </w:p>
    <w:p w14:paraId="0794B06F" w14:textId="77777777" w:rsidR="00016F51" w:rsidRPr="00B0403D" w:rsidRDefault="00016F51" w:rsidP="005B1A64">
      <w:pPr>
        <w:pStyle w:val="Normal1"/>
        <w:spacing w:line="360" w:lineRule="auto"/>
        <w:ind w:left="1440"/>
        <w:rPr>
          <w:rFonts w:ascii="Times New Roman" w:hAnsi="Times New Roman" w:cs="Times New Roman"/>
          <w:sz w:val="24"/>
          <w:szCs w:val="24"/>
        </w:rPr>
      </w:pPr>
    </w:p>
    <w:p w14:paraId="6E41352A" w14:textId="33092F0D" w:rsidR="004044A2" w:rsidRPr="000F21BA" w:rsidRDefault="00794E37" w:rsidP="00A656E9">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 xml:space="preserve">Using the first half of the table as a guide will should result in one preferred method, or in some cases a choice between two (e.g. LV and sensitivity) that can be further informed by the </w:t>
      </w:r>
      <w:r w:rsidRPr="000F21BA">
        <w:rPr>
          <w:rFonts w:ascii="Times New Roman" w:hAnsi="Times New Roman" w:cs="Times New Roman"/>
          <w:sz w:val="24"/>
          <w:szCs w:val="24"/>
        </w:rPr>
        <w:lastRenderedPageBreak/>
        <w:t>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w:t>
      </w:r>
      <w:r w:rsidR="00152118">
        <w:rPr>
          <w:rFonts w:ascii="Times New Roman" w:hAnsi="Times New Roman" w:cs="Times New Roman"/>
          <w:sz w:val="24"/>
          <w:szCs w:val="24"/>
        </w:rPr>
        <w:t>2</w:t>
      </w:r>
      <w:r w:rsidR="00016F51">
        <w:rPr>
          <w:rFonts w:ascii="Times New Roman" w:hAnsi="Times New Roman" w:cs="Times New Roman"/>
          <w:sz w:val="24"/>
          <w:szCs w:val="24"/>
        </w:rPr>
        <w:t>,</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R* CRM used previously published data.</w:t>
      </w:r>
    </w:p>
    <w:p w14:paraId="56A177DB" w14:textId="77777777"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Inputs</w:t>
      </w:r>
    </w:p>
    <w:p w14:paraId="0B7FE01B"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These five methods differ in terms of the information that would be required as ‘inputs’ in order to estimate ND and RFD. </w:t>
      </w:r>
    </w:p>
    <w:p w14:paraId="43C53397"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For instance, the phenomenological methods differ in terms of the number, length, and types of time series required. As a result, the number of new experiments required </w:t>
      </w:r>
      <w:r w:rsidR="005505D8">
        <w:rPr>
          <w:rFonts w:ascii="Times New Roman" w:hAnsi="Times New Roman" w:cs="Times New Roman"/>
          <w:sz w:val="24"/>
          <w:szCs w:val="24"/>
        </w:rPr>
        <w:t xml:space="preserve">for all pairwise combinations of species </w:t>
      </w:r>
      <w:r w:rsidRPr="00B0403D">
        <w:rPr>
          <w:rFonts w:ascii="Times New Roman" w:hAnsi="Times New Roman" w:cs="Times New Roman"/>
          <w:sz w:val="24"/>
          <w:szCs w:val="24"/>
        </w:rPr>
        <w:t xml:space="preserve">increase linearly or exponentially with each additional species. In contrast, the consumer-resource models require only as many additional experiments as the number of resources. </w:t>
      </w:r>
    </w:p>
    <w:p w14:paraId="7F590224"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While all of the </w:t>
      </w:r>
      <w:proofErr w:type="spellStart"/>
      <w:r w:rsidRPr="00B0403D">
        <w:rPr>
          <w:rFonts w:ascii="Times New Roman" w:hAnsi="Times New Roman" w:cs="Times New Roman"/>
          <w:sz w:val="24"/>
          <w:szCs w:val="24"/>
        </w:rPr>
        <w:t>the</w:t>
      </w:r>
      <w:proofErr w:type="spellEnd"/>
      <w:r w:rsidRPr="00B0403D">
        <w:rPr>
          <w:rFonts w:ascii="Times New Roman" w:hAnsi="Times New Roman" w:cs="Times New Roman"/>
          <w:sz w:val="24"/>
          <w:szCs w:val="24"/>
        </w:rPr>
        <w:t xml:space="preserve"> phenomenological methods require at least one co-culture of each species pair in order to quantify the strength of their interaction. The direct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method requires a minimum of one co-culture, but the sensitivity and NFD methods require two or more co-cultures. In contrast, the methods based on consumer-resource models do not require any co-culture in order to predict interaction strength. </w:t>
      </w:r>
    </w:p>
    <w:p w14:paraId="14B41A90"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Due to the need for long time-series, some of the methods would not be tractable for long-lived species (e.g. the all-in-one LV parameterization that Oscar demonstrated). However, the NFD method can work for long-lived species using a space for time substitution. </w:t>
      </w:r>
    </w:p>
    <w:p w14:paraId="5C6BC6F9" w14:textId="6BA70F7A"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Utility</w:t>
      </w:r>
      <w:r w:rsidR="00DB6518">
        <w:rPr>
          <w:rFonts w:ascii="Times New Roman" w:hAnsi="Times New Roman" w:cs="Times New Roman"/>
          <w:sz w:val="24"/>
          <w:szCs w:val="24"/>
        </w:rPr>
        <w:t>/Outputs</w:t>
      </w:r>
    </w:p>
    <w:p w14:paraId="2DBD354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We showed how each of these methods, with the notable exception of negative frequency dependence, can be used to obtain estimates of ND and RFD. While the methods differ in terms of their experimental design and </w:t>
      </w:r>
      <w:r w:rsidRPr="00B0403D">
        <w:rPr>
          <w:rFonts w:ascii="Times New Roman" w:hAnsi="Times New Roman" w:cs="Times New Roman"/>
          <w:sz w:val="24"/>
          <w:szCs w:val="24"/>
        </w:rPr>
        <w:lastRenderedPageBreak/>
        <w:t xml:space="preserve">assumptions about population dynamics, we expect these methods to give the same prediction regarding coexistence when applied to the same species and environmental conditions. In terms of model output then, the key differences are between phenomenological and consumer-resource methods.  </w:t>
      </w:r>
    </w:p>
    <w:p w14:paraId="4EB25B3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Only the consumer resource models are able to predict the potential for coexistence among combinations of species without growing those species together simultaneously. </w:t>
      </w:r>
    </w:p>
    <w:p w14:paraId="2B62D03C"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None of the phenomenological methods can be used to make predictions about novel combinations of species or different environmental contexts. However, consumer resource models can be used to predict ND and RFD under limited sets of different environmental conditions. For instance,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Pr="00B0403D">
        <w:rPr>
          <w:rFonts w:ascii="Times New Roman" w:hAnsi="Times New Roman" w:cs="Times New Roman"/>
          <w:sz w:val="24"/>
          <w:szCs w:val="24"/>
        </w:rPr>
        <w:t xml:space="preserve"> dilution rates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2017], but if for example, temperature </w:t>
      </w:r>
      <w:proofErr w:type="gramStart"/>
      <w:r w:rsidRPr="00B0403D">
        <w:rPr>
          <w:rFonts w:ascii="Times New Roman" w:hAnsi="Times New Roman" w:cs="Times New Roman"/>
          <w:sz w:val="24"/>
          <w:szCs w:val="24"/>
        </w:rPr>
        <w:t>were</w:t>
      </w:r>
      <w:proofErr w:type="gramEnd"/>
      <w:r w:rsidRPr="00B0403D">
        <w:rPr>
          <w:rFonts w:ascii="Times New Roman" w:hAnsi="Times New Roman" w:cs="Times New Roman"/>
          <w:sz w:val="24"/>
          <w:szCs w:val="24"/>
        </w:rPr>
        <w:t xml:space="preserve"> changed, the model </w:t>
      </w:r>
      <w:r w:rsidR="009E6952">
        <w:rPr>
          <w:rFonts w:ascii="Times New Roman" w:hAnsi="Times New Roman" w:cs="Times New Roman"/>
          <w:sz w:val="24"/>
          <w:szCs w:val="24"/>
        </w:rPr>
        <w:t>cannot be used to make predictions</w:t>
      </w:r>
      <w:r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Cautions and future directions</w:t>
      </w:r>
    </w:p>
    <w:p w14:paraId="45395BD5" w14:textId="64871962" w:rsidR="0027496F" w:rsidRPr="00F90AF9" w:rsidRDefault="00E249DA" w:rsidP="00DE2DDE">
      <w:pPr>
        <w:pStyle w:val="Normal1"/>
        <w:spacing w:line="360" w:lineRule="auto"/>
        <w:rPr>
          <w:rFonts w:ascii="Times New Roman" w:hAnsi="Times New Roman" w:cs="Times New Roman"/>
          <w:sz w:val="24"/>
          <w:szCs w:val="24"/>
        </w:rPr>
      </w:pPr>
      <w:r>
        <w:rPr>
          <w:rFonts w:ascii="Times New Roman" w:hAnsi="Times New Roman" w:cs="Times New Roman"/>
          <w:sz w:val="24"/>
          <w:szCs w:val="24"/>
        </w:rPr>
        <w:t>Caution 1</w:t>
      </w:r>
      <w:r w:rsidR="000F21BA">
        <w:rPr>
          <w:rFonts w:ascii="Times New Roman" w:hAnsi="Times New Roman" w:cs="Times New Roman"/>
          <w:sz w:val="24"/>
          <w:szCs w:val="24"/>
        </w:rPr>
        <w:t xml:space="preserve">: </w:t>
      </w:r>
      <w:r w:rsidR="000F21BA" w:rsidRPr="00DE2DDE">
        <w:rPr>
          <w:rFonts w:ascii="Times New Roman" w:hAnsi="Times New Roman" w:cs="Times New Roman"/>
          <w:sz w:val="24"/>
          <w:szCs w:val="24"/>
          <w:u w:val="single"/>
        </w:rPr>
        <w:t>Need to empirically demonstrate equivalence of the methods.</w:t>
      </w:r>
      <w:r w:rsidR="000F21BA">
        <w:rPr>
          <w:rFonts w:ascii="Times New Roman" w:hAnsi="Times New Roman" w:cs="Times New Roman"/>
          <w:sz w:val="24"/>
          <w:szCs w:val="24"/>
        </w:rPr>
        <w:t xml:space="preserve"> </w:t>
      </w:r>
      <w:r w:rsidR="000F21BA"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000F21BA"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shown in the previous section, the</w:t>
      </w:r>
      <w:r w:rsidR="00A57201" w:rsidRPr="0027496F">
        <w:rPr>
          <w:rFonts w:ascii="Times New Roman" w:hAnsi="Times New Roman" w:cs="Times New Roman"/>
          <w:sz w:val="24"/>
          <w:szCs w:val="24"/>
        </w:rPr>
        <w:t>se five</w:t>
      </w:r>
      <w:r w:rsidR="00BD7D2B" w:rsidRPr="0027496F">
        <w:rPr>
          <w:rFonts w:ascii="Times New Roman" w:hAnsi="Times New Roman" w:cs="Times New Roman"/>
          <w:sz w:val="24"/>
          <w:szCs w:val="24"/>
        </w:rPr>
        <w:t xml:space="preserve"> methods are</w:t>
      </w:r>
      <w:r w:rsidR="00A57201" w:rsidRPr="0027496F">
        <w:rPr>
          <w:rFonts w:ascii="Times New Roman" w:hAnsi="Times New Roman" w:cs="Times New Roman"/>
          <w:sz w:val="24"/>
          <w:szCs w:val="24"/>
        </w:rPr>
        <w:t xml:space="preserve"> not identical to each other </w:t>
      </w:r>
      <w:r w:rsidR="00D70762" w:rsidRPr="0027496F">
        <w:rPr>
          <w:rFonts w:ascii="Times New Roman" w:hAnsi="Times New Roman" w:cs="Times New Roman"/>
          <w:sz w:val="24"/>
          <w:szCs w:val="24"/>
        </w:rPr>
        <w:t xml:space="preserve">in terms of </w:t>
      </w:r>
      <w:r w:rsidR="0027496F" w:rsidRPr="0027496F">
        <w:rPr>
          <w:rFonts w:ascii="Times New Roman" w:hAnsi="Times New Roman" w:cs="Times New Roman"/>
          <w:sz w:val="24"/>
          <w:szCs w:val="24"/>
        </w:rPr>
        <w:t>how the derive ND and RFD,</w:t>
      </w:r>
      <w:r w:rsidR="00A57201" w:rsidRPr="0027496F">
        <w:rPr>
          <w:rFonts w:ascii="Times New Roman" w:hAnsi="Times New Roman" w:cs="Times New Roman"/>
          <w:sz w:val="24"/>
          <w:szCs w:val="24"/>
        </w:rPr>
        <w:t xml:space="preserve"> </w:t>
      </w:r>
      <w:r w:rsidR="0027496F" w:rsidRPr="0027496F">
        <w:rPr>
          <w:rFonts w:ascii="Times New Roman" w:hAnsi="Times New Roman" w:cs="Times New Roman"/>
          <w:sz w:val="24"/>
          <w:szCs w:val="24"/>
        </w:rPr>
        <w:t>but there is good correspondence in terms of predicting coexistence</w:t>
      </w:r>
      <w:r w:rsidR="00A57201"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This means that values of ND and RFD from different experimental approaches are not comparable. As we show here, </w:t>
      </w:r>
      <w:r w:rsidR="0027496F" w:rsidRPr="0027496F">
        <w:rPr>
          <w:rFonts w:ascii="Times New Roman" w:hAnsi="Times New Roman" w:cs="Times New Roman"/>
          <w:sz w:val="24"/>
          <w:szCs w:val="24"/>
        </w:rPr>
        <w:t>a few papers have applied empirically-derived parameter values to show that two methods are comparable (</w:t>
      </w:r>
      <w:proofErr w:type="spellStart"/>
      <w:r w:rsidR="0027496F" w:rsidRPr="0027496F">
        <w:rPr>
          <w:rFonts w:ascii="Times New Roman" w:hAnsi="Times New Roman" w:cs="Times New Roman"/>
          <w:sz w:val="24"/>
          <w:szCs w:val="24"/>
        </w:rPr>
        <w:t>Letten</w:t>
      </w:r>
      <w:proofErr w:type="spellEnd"/>
      <w:r w:rsidR="0027496F" w:rsidRPr="0027496F">
        <w:rPr>
          <w:rFonts w:ascii="Times New Roman" w:hAnsi="Times New Roman" w:cs="Times New Roman"/>
          <w:sz w:val="24"/>
          <w:szCs w:val="24"/>
        </w:rPr>
        <w:t xml:space="preserve">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 xml:space="preserve">Levine and </w:t>
      </w:r>
      <w:proofErr w:type="spellStart"/>
      <w:r w:rsidR="0027496F" w:rsidRPr="00F65828">
        <w:rPr>
          <w:rFonts w:ascii="Times New Roman" w:hAnsi="Times New Roman" w:cs="Times New Roman"/>
          <w:sz w:val="24"/>
          <w:szCs w:val="24"/>
        </w:rPr>
        <w:t>HilleRisLambers</w:t>
      </w:r>
      <w:proofErr w:type="spellEnd"/>
      <w:r w:rsidR="0027496F" w:rsidRPr="00F65828">
        <w:rPr>
          <w:rFonts w:ascii="Times New Roman" w:hAnsi="Times New Roman" w:cs="Times New Roman"/>
          <w:sz w:val="24"/>
          <w:szCs w:val="24"/>
        </w:rPr>
        <w:t xml:space="preserve">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p>
    <w:p w14:paraId="738226A4" w14:textId="21445A19" w:rsidR="00E249DA" w:rsidRDefault="0027496F" w:rsidP="00E249D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The fact that ND and RFD are not comparable among different experimental approaches limits the possibilities for synthesis. For example, studies that relate ND and RFD to phylogenetic or functional divergence among species (Narwani et al 2013) would need to use the same empirical approach and experimental conditions for all of the species. </w:t>
      </w:r>
    </w:p>
    <w:p w14:paraId="564140E1" w14:textId="77777777" w:rsidR="00F90AF9" w:rsidRDefault="00F90AF9" w:rsidP="00E249DA">
      <w:pPr>
        <w:pStyle w:val="Normal1"/>
        <w:spacing w:line="360" w:lineRule="auto"/>
        <w:rPr>
          <w:lang w:val="en-US"/>
        </w:rPr>
      </w:pPr>
    </w:p>
    <w:p w14:paraId="6E622461" w14:textId="3BADB631" w:rsidR="00CA292C" w:rsidRPr="00E249DA" w:rsidRDefault="0027496F" w:rsidP="00E249DA">
      <w:pPr>
        <w:pStyle w:val="Normal1"/>
        <w:spacing w:line="360" w:lineRule="auto"/>
        <w:rPr>
          <w:lang w:val="en-US"/>
        </w:rPr>
      </w:pPr>
      <w:r>
        <w:rPr>
          <w:rFonts w:ascii="Times New Roman" w:hAnsi="Times New Roman" w:cs="Times New Roman"/>
          <w:sz w:val="24"/>
          <w:szCs w:val="24"/>
        </w:rPr>
        <w:lastRenderedPageBreak/>
        <w:t xml:space="preserve">Caution </w:t>
      </w:r>
      <w:r w:rsidR="00E249DA">
        <w:rPr>
          <w:rFonts w:ascii="Times New Roman" w:hAnsi="Times New Roman" w:cs="Times New Roman"/>
          <w:sz w:val="24"/>
          <w:szCs w:val="24"/>
        </w:rPr>
        <w:t>2</w:t>
      </w:r>
      <w:r>
        <w:rPr>
          <w:rFonts w:ascii="Times New Roman" w:hAnsi="Times New Roman" w:cs="Times New Roman"/>
          <w:sz w:val="24"/>
          <w:szCs w:val="24"/>
        </w:rPr>
        <w:t xml:space="preserve">: </w:t>
      </w:r>
      <w:r w:rsidRPr="00F90AF9">
        <w:rPr>
          <w:rFonts w:ascii="Times New Roman" w:hAnsi="Times New Roman" w:cs="Times New Roman"/>
          <w:sz w:val="24"/>
          <w:szCs w:val="24"/>
          <w:u w:val="single"/>
        </w:rPr>
        <w:t>Adherence to assumptions</w:t>
      </w:r>
      <w:r>
        <w:rPr>
          <w:rFonts w:ascii="Times New Roman" w:hAnsi="Times New Roman" w:cs="Times New Roman"/>
          <w:sz w:val="24"/>
          <w:szCs w:val="24"/>
        </w:rPr>
        <w:t>. Although we have shown that several of the empirical approaches for predicting coexistence among species</w:t>
      </w:r>
      <w:r w:rsidR="00CA292C">
        <w:rPr>
          <w:rFonts w:ascii="Times New Roman" w:hAnsi="Times New Roman" w:cs="Times New Roman"/>
          <w:sz w:val="24"/>
          <w:szCs w:val="24"/>
        </w:rPr>
        <w:t xml:space="preserve"> give the same qualitative outcome, this is true only under certain assumptions and conditions. When those assumptions are not recognized and justified, any of these three methods can give misleading predictions. For instance, the </w:t>
      </w:r>
      <w:proofErr w:type="spellStart"/>
      <w:r w:rsidR="00CA292C">
        <w:rPr>
          <w:rFonts w:ascii="Times New Roman" w:hAnsi="Times New Roman" w:cs="Times New Roman"/>
          <w:sz w:val="24"/>
          <w:szCs w:val="24"/>
        </w:rPr>
        <w:t>Lotka</w:t>
      </w:r>
      <w:proofErr w:type="spellEnd"/>
      <w:r w:rsidR="00CA292C">
        <w:rPr>
          <w:rFonts w:ascii="Times New Roman" w:hAnsi="Times New Roman" w:cs="Times New Roman"/>
          <w:sz w:val="24"/>
          <w:szCs w:val="24"/>
        </w:rPr>
        <w:t xml:space="preserve">-Volterra method assumes that the per-capita effect of species </w:t>
      </w:r>
      <w:proofErr w:type="spellStart"/>
      <w:r w:rsidR="00CA292C">
        <w:rPr>
          <w:rFonts w:ascii="Times New Roman" w:hAnsi="Times New Roman" w:cs="Times New Roman"/>
          <w:sz w:val="24"/>
          <w:szCs w:val="24"/>
        </w:rPr>
        <w:t>i</w:t>
      </w:r>
      <w:proofErr w:type="spellEnd"/>
      <w:r w:rsidR="00CA292C">
        <w:rPr>
          <w:rFonts w:ascii="Times New Roman" w:hAnsi="Times New Roman" w:cs="Times New Roman"/>
          <w:sz w:val="24"/>
          <w:szCs w:val="24"/>
        </w:rPr>
        <w:t xml:space="preserve"> on species j is independent of the density of either species </w:t>
      </w:r>
      <w:proofErr w:type="spellStart"/>
      <w:r w:rsidR="00CA292C">
        <w:rPr>
          <w:rFonts w:ascii="Times New Roman" w:hAnsi="Times New Roman" w:cs="Times New Roman"/>
          <w:sz w:val="24"/>
          <w:szCs w:val="24"/>
        </w:rPr>
        <w:t>i</w:t>
      </w:r>
      <w:proofErr w:type="spellEnd"/>
      <w:r w:rsidR="00CA292C">
        <w:rPr>
          <w:rFonts w:ascii="Times New Roman" w:hAnsi="Times New Roman" w:cs="Times New Roman"/>
          <w:sz w:val="24"/>
          <w:szCs w:val="24"/>
        </w:rPr>
        <w:t xml:space="preserve"> or species j.</w:t>
      </w:r>
      <w:r w:rsidR="00CA292C" w:rsidRPr="00CA292C">
        <w:rPr>
          <w:rFonts w:ascii="Times New Roman" w:hAnsi="Times New Roman" w:cs="Times New Roman"/>
          <w:sz w:val="24"/>
          <w:szCs w:val="24"/>
        </w:rPr>
        <w:t xml:space="preserve"> </w:t>
      </w:r>
      <w:r w:rsidR="00CA292C">
        <w:rPr>
          <w:rFonts w:ascii="Times New Roman" w:hAnsi="Times New Roman" w:cs="Times New Roman"/>
          <w:sz w:val="24"/>
          <w:szCs w:val="24"/>
        </w:rPr>
        <w:t>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interaction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 This example shows how empirically comparing two methods can reveal differences among the methods which are not readily apparent from their derivation.</w:t>
      </w:r>
    </w:p>
    <w:p w14:paraId="43BFA79F" w14:textId="77777777" w:rsidR="00CA292C" w:rsidRDefault="00CA292C" w:rsidP="00E249DA">
      <w:pPr>
        <w:pStyle w:val="Normal1"/>
        <w:spacing w:line="360" w:lineRule="auto"/>
        <w:rPr>
          <w:rFonts w:ascii="Times New Roman" w:hAnsi="Times New Roman" w:cs="Times New Roman"/>
          <w:sz w:val="24"/>
          <w:szCs w:val="24"/>
        </w:rPr>
      </w:pPr>
    </w:p>
    <w:p w14:paraId="443A47AE" w14:textId="73B6BBB4" w:rsidR="0025241C" w:rsidRDefault="00794E37" w:rsidP="00E249DA">
      <w:pPr>
        <w:pStyle w:val="Normal1"/>
        <w:spacing w:line="360" w:lineRule="auto"/>
        <w:rPr>
          <w:rFonts w:ascii="Times New Roman" w:hAnsi="Times New Roman" w:cs="Times New Roman"/>
          <w:sz w:val="24"/>
          <w:szCs w:val="24"/>
          <w:lang w:eastAsia="zh-TW"/>
        </w:rPr>
      </w:pPr>
      <w:r w:rsidRPr="00B0403D">
        <w:rPr>
          <w:rFonts w:ascii="Times New Roman" w:hAnsi="Times New Roman" w:cs="Times New Roman"/>
          <w:sz w:val="24"/>
          <w:szCs w:val="24"/>
        </w:rPr>
        <w:t xml:space="preserve">Caution </w:t>
      </w:r>
      <w:r w:rsidR="009E2CCD">
        <w:rPr>
          <w:rFonts w:ascii="Times New Roman" w:hAnsi="Times New Roman" w:cs="Times New Roman"/>
          <w:sz w:val="24"/>
          <w:szCs w:val="24"/>
        </w:rPr>
        <w:t>3</w:t>
      </w:r>
      <w:r w:rsidRPr="00B0403D">
        <w:rPr>
          <w:rFonts w:ascii="Times New Roman" w:hAnsi="Times New Roman" w:cs="Times New Roman"/>
          <w:sz w:val="24"/>
          <w:szCs w:val="24"/>
        </w:rPr>
        <w:t xml:space="preserve">: </w:t>
      </w:r>
      <w:r w:rsidR="00A96538" w:rsidRPr="00E249DA">
        <w:rPr>
          <w:rFonts w:ascii="Times New Roman" w:hAnsi="Times New Roman" w:cs="Times New Roman"/>
          <w:sz w:val="24"/>
          <w:szCs w:val="24"/>
          <w:u w:val="single"/>
        </w:rPr>
        <w:t>Limits to the applicability of CRM</w:t>
      </w:r>
      <w:r w:rsidR="00A96538">
        <w:rPr>
          <w:rFonts w:ascii="Times New Roman" w:hAnsi="Times New Roman" w:cs="Times New Roman"/>
          <w:sz w:val="24"/>
          <w:szCs w:val="24"/>
        </w:rPr>
        <w:t>.</w:t>
      </w:r>
      <w:r w:rsidR="00CA292C">
        <w:rPr>
          <w:rFonts w:ascii="Times New Roman" w:hAnsi="Times New Roman" w:cs="Times New Roman"/>
          <w:sz w:val="24"/>
          <w:szCs w:val="24"/>
        </w:rPr>
        <w:t xml:space="preserve"> As shown in table 1, using either of</w:t>
      </w:r>
      <w:r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microbes grown under laboratory conditions) than others (e.g. ungulate herbivores).</w:t>
      </w:r>
      <w:r w:rsidR="00CA292C">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2B19D9C0" w14:textId="77777777" w:rsidR="00CA292C" w:rsidRDefault="00CA292C" w:rsidP="00E249DA">
      <w:pPr>
        <w:pStyle w:val="Normal1"/>
        <w:spacing w:line="360" w:lineRule="auto"/>
        <w:rPr>
          <w:rFonts w:ascii="Times New Roman" w:hAnsi="Times New Roman" w:cs="Times New Roman"/>
          <w:sz w:val="24"/>
          <w:szCs w:val="24"/>
        </w:rPr>
      </w:pPr>
    </w:p>
    <w:p w14:paraId="7F034AD9" w14:textId="35E42BF6" w:rsidR="0025241C" w:rsidRPr="00F13328" w:rsidRDefault="004204E8" w:rsidP="00E249D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Caution 4: </w:t>
      </w:r>
      <w:r w:rsidRPr="00E249DA">
        <w:rPr>
          <w:rFonts w:ascii="Times New Roman" w:hAnsi="Times New Roman" w:cs="Times New Roman"/>
          <w:sz w:val="24"/>
          <w:szCs w:val="24"/>
          <w:u w:val="single"/>
        </w:rPr>
        <w:t>Chesson’s inequality for predicting coexistence is only applicable to two-species system</w:t>
      </w:r>
      <w:r>
        <w:rPr>
          <w:rFonts w:ascii="Times New Roman" w:hAnsi="Times New Roman" w:cs="Times New Roman"/>
          <w:sz w:val="24"/>
          <w:szCs w:val="24"/>
        </w:rPr>
        <w:t>.</w:t>
      </w:r>
      <w:r w:rsidR="00CA292C">
        <w:rPr>
          <w:rFonts w:ascii="Times New Roman" w:hAnsi="Times New Roman" w:cs="Times New Roman"/>
          <w:sz w:val="24"/>
          <w:szCs w:val="24"/>
        </w:rPr>
        <w:t xml:space="preserve"> </w:t>
      </w:r>
      <w:r w:rsidR="00493E47" w:rsidRPr="005B757E">
        <w:rPr>
          <w:rFonts w:ascii="Times New Roman" w:hAnsi="Times New Roman" w:cs="Times New Roman"/>
          <w:sz w:val="24"/>
          <w:szCs w:val="24"/>
        </w:rPr>
        <w:t>Ches</w:t>
      </w:r>
      <w:r w:rsidR="00493E47" w:rsidRPr="0061153E">
        <w:rPr>
          <w:rFonts w:ascii="Times New Roman" w:hAnsi="Times New Roman" w:cs="Times New Roman"/>
          <w:sz w:val="24"/>
          <w:szCs w:val="24"/>
        </w:rPr>
        <w:t xml:space="preserve">son’s coexistence </w:t>
      </w:r>
      <w:r w:rsidR="00493E47">
        <w:rPr>
          <w:rFonts w:ascii="Times New Roman" w:hAnsi="Times New Roman" w:cs="Times New Roman"/>
          <w:sz w:val="24"/>
          <w:szCs w:val="24"/>
        </w:rPr>
        <w:t>framework,</w:t>
      </w:r>
      <w:r w:rsidR="00493E47" w:rsidRPr="0061153E">
        <w:rPr>
          <w:rFonts w:ascii="Times New Roman" w:hAnsi="Times New Roman" w:cs="Times New Roman"/>
          <w:sz w:val="24"/>
          <w:szCs w:val="24"/>
        </w:rPr>
        <w:t xml:space="preserve"> and the methods </w:t>
      </w:r>
      <w:r w:rsidR="00493E47">
        <w:rPr>
          <w:rFonts w:ascii="Times New Roman" w:hAnsi="Times New Roman" w:cs="Times New Roman"/>
          <w:sz w:val="24"/>
          <w:szCs w:val="24"/>
        </w:rPr>
        <w:t>derived from it, are designed</w:t>
      </w:r>
      <w:r w:rsidR="00493E47" w:rsidRPr="0061153E">
        <w:rPr>
          <w:rFonts w:ascii="Times New Roman" w:hAnsi="Times New Roman" w:cs="Times New Roman"/>
          <w:sz w:val="24"/>
          <w:szCs w:val="24"/>
        </w:rPr>
        <w:t xml:space="preserve"> </w:t>
      </w:r>
      <w:r w:rsidR="00493E47">
        <w:rPr>
          <w:rFonts w:ascii="Times New Roman" w:hAnsi="Times New Roman" w:cs="Times New Roman"/>
          <w:sz w:val="24"/>
          <w:szCs w:val="24"/>
        </w:rPr>
        <w:t>to predict coexistence among pairs of species</w:t>
      </w:r>
      <w:r w:rsidR="00493E47" w:rsidRPr="0061153E">
        <w:rPr>
          <w:rFonts w:ascii="Times New Roman" w:hAnsi="Times New Roman" w:cs="Times New Roman"/>
          <w:sz w:val="24"/>
          <w:szCs w:val="24"/>
        </w:rPr>
        <w:t xml:space="preserve">. This ND/RFD framework has not </w:t>
      </w:r>
      <w:r w:rsidR="00493E47">
        <w:rPr>
          <w:rFonts w:ascii="Times New Roman" w:hAnsi="Times New Roman" w:cs="Times New Roman"/>
          <w:sz w:val="24"/>
          <w:szCs w:val="24"/>
        </w:rPr>
        <w:t>been</w:t>
      </w:r>
      <w:r w:rsidR="00493E47" w:rsidRPr="0061153E">
        <w:rPr>
          <w:rFonts w:ascii="Times New Roman" w:hAnsi="Times New Roman" w:cs="Times New Roman"/>
          <w:sz w:val="24"/>
          <w:szCs w:val="24"/>
        </w:rPr>
        <w:t xml:space="preserve"> generalized to multi-species </w:t>
      </w:r>
      <w:r w:rsidR="00493E47">
        <w:rPr>
          <w:rFonts w:ascii="Times New Roman" w:hAnsi="Times New Roman" w:cs="Times New Roman"/>
          <w:sz w:val="24"/>
          <w:szCs w:val="24"/>
        </w:rPr>
        <w:t>communities (but see Carroll et al 2011)</w:t>
      </w:r>
      <w:r w:rsidR="00493E47" w:rsidRPr="0061153E">
        <w:rPr>
          <w:rFonts w:ascii="Times New Roman" w:hAnsi="Times New Roman" w:cs="Times New Roman"/>
          <w:sz w:val="24"/>
          <w:szCs w:val="24"/>
        </w:rPr>
        <w:t xml:space="preserve">. For example, the ND between three species is not as straightforward as the ND between two species. </w:t>
      </w:r>
      <w:r w:rsidR="00493E47">
        <w:rPr>
          <w:rFonts w:ascii="Times New Roman" w:hAnsi="Times New Roman" w:cs="Times New Roman"/>
          <w:sz w:val="24"/>
          <w:szCs w:val="24"/>
        </w:rPr>
        <w:t>In terms of experimentation</w:t>
      </w:r>
      <w:r w:rsidR="00493E47" w:rsidRPr="0061153E">
        <w:rPr>
          <w:rFonts w:ascii="Times New Roman" w:hAnsi="Times New Roman" w:cs="Times New Roman"/>
          <w:sz w:val="24"/>
          <w:szCs w:val="24"/>
        </w:rPr>
        <w:t xml:space="preserve">, the sensitivity and the negative frequency dependency method can be used in one-to-many </w:t>
      </w:r>
      <w:r w:rsidR="00493E47">
        <w:rPr>
          <w:rFonts w:ascii="Times New Roman" w:hAnsi="Times New Roman" w:cs="Times New Roman"/>
          <w:sz w:val="24"/>
          <w:szCs w:val="24"/>
        </w:rPr>
        <w:t xml:space="preserve">species </w:t>
      </w:r>
      <w:r w:rsidR="00493E47">
        <w:rPr>
          <w:rFonts w:ascii="Times New Roman" w:hAnsi="Times New Roman" w:cs="Times New Roman"/>
          <w:sz w:val="24"/>
          <w:szCs w:val="24"/>
        </w:rPr>
        <w:lastRenderedPageBreak/>
        <w:t>contexts, provided</w:t>
      </w:r>
      <w:r w:rsidR="00493E47" w:rsidRPr="0061153E">
        <w:rPr>
          <w:rFonts w:ascii="Times New Roman" w:hAnsi="Times New Roman" w:cs="Times New Roman"/>
          <w:sz w:val="24"/>
          <w:szCs w:val="24"/>
        </w:rPr>
        <w:t xml:space="preserve"> some assumptions </w:t>
      </w:r>
      <w:r w:rsidR="00493E47">
        <w:rPr>
          <w:rFonts w:ascii="Times New Roman" w:hAnsi="Times New Roman" w:cs="Times New Roman"/>
          <w:sz w:val="24"/>
          <w:szCs w:val="24"/>
        </w:rPr>
        <w:t>discussed previously</w:t>
      </w:r>
      <w:r w:rsidR="00493E47" w:rsidRPr="0061153E">
        <w:rPr>
          <w:rFonts w:ascii="Times New Roman" w:hAnsi="Times New Roman" w:cs="Times New Roman"/>
          <w:sz w:val="24"/>
          <w:szCs w:val="24"/>
        </w:rPr>
        <w:t xml:space="preserve">. </w:t>
      </w:r>
      <w:r w:rsidR="00493E47">
        <w:rPr>
          <w:rFonts w:ascii="Times New Roman" w:hAnsi="Times New Roman" w:cs="Times New Roman"/>
          <w:sz w:val="24"/>
          <w:szCs w:val="24"/>
        </w:rPr>
        <w:t>Importantly, this emphasis on pairwise interactions and experimentation means that</w:t>
      </w:r>
      <w:r w:rsidR="00493E47" w:rsidRPr="0061153E">
        <w:rPr>
          <w:rFonts w:ascii="Times New Roman" w:hAnsi="Times New Roman" w:cs="Times New Roman"/>
          <w:sz w:val="24"/>
          <w:szCs w:val="24"/>
        </w:rPr>
        <w:t xml:space="preserve"> </w:t>
      </w:r>
      <w:r w:rsidR="00493E47" w:rsidRPr="005B757E">
        <w:rPr>
          <w:rFonts w:ascii="Times New Roman" w:hAnsi="Times New Roman" w:cs="Times New Roman"/>
          <w:sz w:val="24"/>
          <w:szCs w:val="24"/>
        </w:rPr>
        <w:t xml:space="preserve">intransitive </w:t>
      </w:r>
      <w:r w:rsidR="00493E47">
        <w:rPr>
          <w:rFonts w:ascii="Times New Roman" w:hAnsi="Times New Roman" w:cs="Times New Roman"/>
          <w:sz w:val="24"/>
          <w:szCs w:val="24"/>
        </w:rPr>
        <w:t xml:space="preserve">competitive interactions, if present, are unaccounted for.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2A71BE0F" w14:textId="6A3F6219" w:rsidR="00BA0996"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t>Table 1</w:t>
      </w:r>
    </w:p>
    <w:p w14:paraId="1CA35072" w14:textId="4A3EA5FF" w:rsidR="00BA0996" w:rsidRDefault="00A93810"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72FCD4" wp14:editId="48482515">
            <wp:extent cx="5966460" cy="41242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1.jpg"/>
                    <pic:cNvPicPr/>
                  </pic:nvPicPr>
                  <pic:blipFill rotWithShape="1">
                    <a:blip r:embed="rId11"/>
                    <a:srcRect l="20770" t="7521" r="14872" b="13390"/>
                    <a:stretch/>
                  </pic:blipFill>
                  <pic:spPr bwMode="auto">
                    <a:xfrm>
                      <a:off x="0" y="0"/>
                      <a:ext cx="5997426" cy="4145631"/>
                    </a:xfrm>
                    <a:prstGeom prst="rect">
                      <a:avLst/>
                    </a:prstGeom>
                    <a:ln>
                      <a:noFill/>
                    </a:ln>
                    <a:extLst>
                      <a:ext uri="{53640926-AAD7-44D8-BBD7-CCE9431645EC}">
                        <a14:shadowObscured xmlns:a14="http://schemas.microsoft.com/office/drawing/2010/main"/>
                      </a:ext>
                    </a:extLst>
                  </pic:spPr>
                </pic:pic>
              </a:graphicData>
            </a:graphic>
          </wp:inline>
        </w:drawing>
      </w:r>
    </w:p>
    <w:p w14:paraId="6FAFE56D" w14:textId="3196DD41" w:rsidR="00396647" w:rsidRDefault="00396647">
      <w:pPr>
        <w:rPr>
          <w:rFonts w:ascii="Times New Roman" w:hAnsi="Times New Roman" w:cs="Times New Roman"/>
          <w:sz w:val="24"/>
          <w:szCs w:val="24"/>
        </w:rPr>
      </w:pPr>
      <w:r>
        <w:rPr>
          <w:rFonts w:ascii="Times New Roman" w:hAnsi="Times New Roman" w:cs="Times New Roman"/>
          <w:sz w:val="24"/>
          <w:szCs w:val="24"/>
        </w:rPr>
        <w:br w:type="page"/>
      </w:r>
    </w:p>
    <w:p w14:paraId="318223DD" w14:textId="77777777" w:rsidR="00E91710" w:rsidRDefault="00E91710" w:rsidP="00B0403D">
      <w:pPr>
        <w:pStyle w:val="Normal1"/>
        <w:spacing w:line="360" w:lineRule="auto"/>
        <w:rPr>
          <w:rFonts w:ascii="Times New Roman" w:hAnsi="Times New Roman" w:cs="Times New Roman"/>
          <w:sz w:val="24"/>
          <w:szCs w:val="24"/>
        </w:rPr>
        <w:sectPr w:rsidR="00E91710" w:rsidSect="00E91710">
          <w:pgSz w:w="12240" w:h="15840" w:code="1"/>
          <w:pgMar w:top="1440" w:right="1440" w:bottom="1440" w:left="1440" w:header="0" w:footer="720" w:gutter="0"/>
          <w:lnNumType w:countBy="1" w:restart="continuous"/>
          <w:pgNumType w:start="1"/>
          <w:cols w:space="720"/>
          <w:docGrid w:linePitch="299"/>
        </w:sectPr>
      </w:pPr>
    </w:p>
    <w:p w14:paraId="3DECC185" w14:textId="501F4DEC" w:rsidR="00396647"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lastRenderedPageBreak/>
        <w:t>Table 2</w:t>
      </w:r>
    </w:p>
    <w:p w14:paraId="1E5AC355" w14:textId="5B863BC2" w:rsidR="00107107" w:rsidRPr="00B0403D" w:rsidRDefault="00BA0996"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12"/>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1B045C90" w14:textId="77777777" w:rsidR="00107107" w:rsidRPr="00B0403D" w:rsidRDefault="00107107" w:rsidP="00B0403D">
      <w:pPr>
        <w:pStyle w:val="Normal1"/>
        <w:spacing w:line="360" w:lineRule="auto"/>
        <w:rPr>
          <w:rFonts w:ascii="Times New Roman" w:hAnsi="Times New Roman" w:cs="Times New Roman"/>
          <w:sz w:val="24"/>
          <w:szCs w:val="24"/>
        </w:rPr>
      </w:pP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240D49AE" w14:textId="50B56F23" w:rsidR="00EA0D10"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stretch>
                      <a:fillRect/>
                    </a:stretch>
                  </pic:blipFill>
                  <pic:spPr bwMode="auto">
                    <a:xfrm>
                      <a:off x="0" y="0"/>
                      <a:ext cx="5596255" cy="3837567"/>
                    </a:xfrm>
                    <a:prstGeom prst="rect">
                      <a:avLst/>
                    </a:prstGeom>
                    <a:noFill/>
                    <a:ln>
                      <a:noFill/>
                    </a:ln>
                  </pic:spPr>
                </pic:pic>
              </a:graphicData>
            </a:graphic>
          </wp:inline>
        </w:drawing>
      </w:r>
    </w:p>
    <w:p w14:paraId="28F7ED05" w14:textId="29CBD2DC" w:rsidR="00026027" w:rsidRDefault="0002602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xml:space="preserve">). The resulting NFDs (slopes) match that are expected by equation 7. For example, when community biomass is 1 (dashed line in the middle), NFD of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is -0.02 and NFD of species j is -0.045.</w:t>
      </w:r>
      <w:r>
        <w:rPr>
          <w:rFonts w:ascii="Times New Roman" w:hAnsi="Times New Roman" w:cs="Times New Roman"/>
          <w:sz w:val="24"/>
          <w:szCs w:val="24"/>
        </w:rPr>
        <w:br w:type="page"/>
      </w:r>
    </w:p>
    <w:p w14:paraId="100D8F46" w14:textId="74FF40EB" w:rsidR="00026027" w:rsidRPr="00026027" w:rsidRDefault="00026027" w:rsidP="00026027">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lastRenderedPageBreak/>
        <w:t>Fi</w:t>
      </w:r>
      <w:r w:rsidRPr="00026027">
        <w:rPr>
          <w:rFonts w:ascii="Times New Roman" w:hAnsi="Times New Roman" w:cs="Times New Roman"/>
          <w:sz w:val="24"/>
          <w:szCs w:val="24"/>
          <w:lang w:eastAsia="zh-TW"/>
        </w:rPr>
        <w:t xml:space="preserve">gure </w:t>
      </w:r>
      <w:r>
        <w:rPr>
          <w:rFonts w:ascii="Times New Roman" w:hAnsi="Times New Roman" w:cs="Times New Roman"/>
          <w:sz w:val="24"/>
          <w:szCs w:val="24"/>
          <w:lang w:eastAsia="zh-TW"/>
        </w:rPr>
        <w:t>2</w:t>
      </w:r>
    </w:p>
    <w:p w14:paraId="5983CAA2" w14:textId="3040D637" w:rsidR="00026027"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4266BEBE" wp14:editId="7AB052CA">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tretch>
                      <a:fillRect/>
                    </a:stretch>
                  </pic:blipFill>
                  <pic:spPr bwMode="auto">
                    <a:xfrm>
                      <a:off x="0" y="0"/>
                      <a:ext cx="5672455" cy="3889820"/>
                    </a:xfrm>
                    <a:prstGeom prst="rect">
                      <a:avLst/>
                    </a:prstGeom>
                    <a:noFill/>
                    <a:ln>
                      <a:noFill/>
                    </a:ln>
                  </pic:spPr>
                </pic:pic>
              </a:graphicData>
            </a:graphic>
          </wp:inline>
        </w:drawing>
      </w:r>
    </w:p>
    <w:p w14:paraId="50BA70AA" w14:textId="646A3518"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w:t>
      </w:r>
      <w:proofErr w:type="spellStart"/>
      <w:r w:rsidR="00107107" w:rsidRPr="00B0403D">
        <w:rPr>
          <w:rFonts w:ascii="Times New Roman" w:hAnsi="Times New Roman" w:cs="Times New Roman"/>
          <w:sz w:val="24"/>
          <w:szCs w:val="24"/>
        </w:rPr>
        <w:t>ij</w:t>
      </w:r>
      <w:proofErr w:type="spellEnd"/>
      <w:r w:rsidR="00107107" w:rsidRPr="00B0403D">
        <w:rPr>
          <w:rFonts w:ascii="Times New Roman" w:hAnsi="Times New Roman" w:cs="Times New Roman"/>
          <w:sz w:val="24"/>
          <w:szCs w:val="24"/>
        </w:rPr>
        <w:t xml:space="preserve"> from fitting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-Volterra model to time series. The points represent the density of species </w:t>
      </w:r>
      <w:proofErr w:type="spellStart"/>
      <w:r w:rsidR="00107107" w:rsidRPr="00B0403D">
        <w:rPr>
          <w:rFonts w:ascii="Times New Roman" w:hAnsi="Times New Roman" w:cs="Times New Roman"/>
          <w:sz w:val="24"/>
          <w:szCs w:val="24"/>
        </w:rPr>
        <w:t>i</w:t>
      </w:r>
      <w:proofErr w:type="spellEnd"/>
      <w:r w:rsidR="00107107" w:rsidRPr="00B0403D">
        <w:rPr>
          <w:rFonts w:ascii="Times New Roman" w:hAnsi="Times New Roman" w:cs="Times New Roman"/>
          <w:sz w:val="24"/>
          <w:szCs w:val="24"/>
        </w:rPr>
        <w:t xml:space="preserve"> (open circles) and j (solid dots) respectively. The dashed lines are the two fitted growth </w:t>
      </w:r>
      <w:proofErr w:type="gramStart"/>
      <w:r w:rsidR="00107107" w:rsidRPr="00B0403D">
        <w:rPr>
          <w:rFonts w:ascii="Times New Roman" w:hAnsi="Times New Roman" w:cs="Times New Roman"/>
          <w:sz w:val="24"/>
          <w:szCs w:val="24"/>
        </w:rPr>
        <w:t>curve</w:t>
      </w:r>
      <w:proofErr w:type="gramEnd"/>
      <w:r w:rsidR="00107107" w:rsidRPr="00B0403D">
        <w:rPr>
          <w:rFonts w:ascii="Times New Roman" w:hAnsi="Times New Roman" w:cs="Times New Roman"/>
          <w:sz w:val="24"/>
          <w:szCs w:val="24"/>
        </w:rPr>
        <w:t xml:space="preserve">. The species densities were generated by a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 Volterra model and added some random noise. </w:t>
      </w:r>
    </w:p>
    <w:p w14:paraId="1B81150F" w14:textId="77777777" w:rsidR="00107107" w:rsidRPr="00B0403D" w:rsidRDefault="00107107" w:rsidP="00B0403D">
      <w:pPr>
        <w:pStyle w:val="Normal1"/>
        <w:spacing w:line="360" w:lineRule="auto"/>
        <w:rPr>
          <w:rFonts w:ascii="Times New Roman" w:hAnsi="Times New Roman" w:cs="Times New Roman"/>
          <w:sz w:val="24"/>
          <w:szCs w:val="24"/>
        </w:rPr>
      </w:pPr>
    </w:p>
    <w:p w14:paraId="7D982C8D" w14:textId="77777777" w:rsidR="00026027" w:rsidRDefault="00026027" w:rsidP="00B0403D">
      <w:pPr>
        <w:pStyle w:val="Normal1"/>
        <w:spacing w:line="360" w:lineRule="auto"/>
        <w:rPr>
          <w:rFonts w:ascii="Times New Roman" w:hAnsi="Times New Roman" w:cs="Times New Roman"/>
          <w:sz w:val="24"/>
          <w:szCs w:val="24"/>
        </w:rPr>
      </w:pPr>
    </w:p>
    <w:p w14:paraId="4211981F" w14:textId="2B7E442F" w:rsidR="00107107" w:rsidRPr="00B0403D"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r w:rsidR="00107107"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proofErr w:type="spellStart"/>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proofErr w:type="spellEnd"/>
      <w:r w:rsidR="00107107" w:rsidRPr="00B0403D">
        <w:rPr>
          <w:rFonts w:ascii="Times New Roman" w:hAnsi="Times New Roman" w:cs="Times New Roman"/>
          <w:sz w:val="24"/>
          <w:szCs w:val="24"/>
        </w:rPr>
        <w:t xml:space="preserve">) of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tretch>
                      <a:fillRect/>
                    </a:stretch>
                  </pic:blipFill>
                  <pic:spPr bwMode="auto">
                    <a:xfrm>
                      <a:off x="0" y="0"/>
                      <a:ext cx="5757545" cy="3948170"/>
                    </a:xfrm>
                    <a:prstGeom prst="rect">
                      <a:avLst/>
                    </a:prstGeom>
                    <a:noFill/>
                    <a:ln>
                      <a:noFill/>
                    </a:ln>
                  </pic:spPr>
                </pic:pic>
              </a:graphicData>
            </a:graphic>
          </wp:inline>
        </w:drawing>
      </w:r>
    </w:p>
    <w:p w14:paraId="44A2E906" w14:textId="7575DFFF"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w:t>
      </w:r>
      <w:proofErr w:type="spellStart"/>
      <w:r w:rsidRPr="00B0403D">
        <w:rPr>
          <w:rFonts w:ascii="Times New Roman" w:hAnsi="Times New Roman" w:cs="Times New Roman"/>
          <w:sz w:val="24"/>
          <w:szCs w:val="24"/>
        </w:rPr>
        <w:t>sumer</w:t>
      </w:r>
      <w:proofErr w:type="spellEnd"/>
      <w:r w:rsidRPr="00B0403D">
        <w:rPr>
          <w:rFonts w:ascii="Times New Roman" w:hAnsi="Times New Roman" w:cs="Times New Roman"/>
          <w:sz w:val="24"/>
          <w:szCs w:val="24"/>
        </w:rPr>
        <w:t xml:space="preserve">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plotted against consumption of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The closeness between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and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equal to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w:t>
      </w:r>
    </w:p>
    <w:p w14:paraId="38D26BEA" w14:textId="77777777" w:rsidR="00107107" w:rsidRPr="00B0403D" w:rsidRDefault="00107107" w:rsidP="00B0403D">
      <w:pPr>
        <w:spacing w:line="360" w:lineRule="auto"/>
        <w:rPr>
          <w:rFonts w:ascii="Times New Roman" w:hAnsi="Times New Roman" w:cs="Times New Roman"/>
          <w:sz w:val="24"/>
          <w:szCs w:val="24"/>
        </w:rPr>
      </w:pPr>
    </w:p>
    <w:p w14:paraId="7B82B696" w14:textId="7F2EE63F" w:rsidR="0010710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r w:rsidR="00905F2D">
        <w:rPr>
          <w:rFonts w:ascii="Times New Roman" w:hAnsi="Times New Roman" w:cs="Times New Roman"/>
          <w:noProof/>
          <w:sz w:val="24"/>
          <w:szCs w:val="24"/>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27AE109A" w14:textId="26C3C404" w:rsidR="004044A2" w:rsidRDefault="00107107" w:rsidP="00BA0996">
      <w:pPr>
        <w:spacing w:line="360" w:lineRule="auto"/>
        <w:rPr>
          <w:ins w:id="111" w:author="Godwin, Casey" w:date="2018-10-16T09:39:00Z"/>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proofErr w:type="spellStart"/>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per capita growth rate. In this example scenario,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is great</w:t>
      </w:r>
      <w:proofErr w:type="spellStart"/>
      <w:r w:rsidRPr="00B0403D">
        <w:rPr>
          <w:rFonts w:ascii="Times New Roman" w:hAnsi="Times New Roman" w:cs="Times New Roman"/>
          <w:sz w:val="24"/>
          <w:szCs w:val="24"/>
        </w:rPr>
        <w:t>er</w:t>
      </w:r>
      <w:proofErr w:type="spellEnd"/>
      <w:r w:rsidRPr="00B0403D">
        <w:rPr>
          <w:rFonts w:ascii="Times New Roman" w:hAnsi="Times New Roman" w:cs="Times New Roman"/>
          <w:sz w:val="24"/>
          <w:szCs w:val="24"/>
        </w:rPr>
        <w:t xml:space="preserve">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be affected by the resource (</w:t>
      </w:r>
      <w:proofErr w:type="spellStart"/>
      <w:r w:rsidRPr="00B0403D">
        <w:rPr>
          <w:rFonts w:ascii="Times New Roman" w:hAnsi="Times New Roman" w:cs="Times New Roman"/>
          <w:sz w:val="24"/>
          <w:szCs w:val="24"/>
        </w:rPr>
        <w:t>resoruce</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commentRangeStart w:id="112"/>
      <w:proofErr w:type="spellStart"/>
      <w:r w:rsidRPr="00176B97">
        <w:rPr>
          <w:rFonts w:ascii="Times New Roman" w:hAnsi="Times New Roman" w:cs="Times New Roman"/>
          <w:i/>
          <w:sz w:val="24"/>
          <w:szCs w:val="24"/>
        </w:rPr>
        <w:t>i</w:t>
      </w:r>
      <w:commentRangeEnd w:id="112"/>
      <w:proofErr w:type="spellEnd"/>
      <w:r w:rsidR="00DF442A">
        <w:rPr>
          <w:rStyle w:val="CommentReference"/>
        </w:rPr>
        <w:commentReference w:id="112"/>
      </w:r>
      <w:r w:rsidR="007C083B" w:rsidRPr="00B0403D">
        <w:rPr>
          <w:rFonts w:ascii="Times New Roman" w:hAnsi="Times New Roman" w:cs="Times New Roman"/>
          <w:sz w:val="24"/>
          <w:szCs w:val="24"/>
        </w:rPr>
        <w:t>.</w:t>
      </w:r>
    </w:p>
    <w:p w14:paraId="3F438E7E" w14:textId="419A6768" w:rsidR="0012326E" w:rsidRDefault="0012326E" w:rsidP="00BA0996">
      <w:pPr>
        <w:spacing w:line="360" w:lineRule="auto"/>
        <w:rPr>
          <w:ins w:id="113" w:author="Godwin, Casey" w:date="2018-10-16T09:39:00Z"/>
          <w:rFonts w:ascii="Times New Roman" w:hAnsi="Times New Roman" w:cs="Times New Roman"/>
          <w:sz w:val="24"/>
          <w:szCs w:val="24"/>
        </w:rPr>
      </w:pPr>
    </w:p>
    <w:p w14:paraId="5B7DDB71" w14:textId="3B4CF7E1" w:rsidR="0012326E" w:rsidRDefault="0012326E" w:rsidP="00BA0996">
      <w:pPr>
        <w:spacing w:line="360" w:lineRule="auto"/>
        <w:rPr>
          <w:ins w:id="114" w:author="Godwin, Casey" w:date="2018-10-16T09:48:00Z"/>
          <w:rFonts w:ascii="Times New Roman" w:hAnsi="Times New Roman" w:cs="Times New Roman"/>
          <w:sz w:val="24"/>
          <w:szCs w:val="24"/>
        </w:rPr>
      </w:pPr>
      <w:commentRangeStart w:id="115"/>
      <w:ins w:id="116" w:author="Godwin, Casey" w:date="2018-10-16T09:39:00Z">
        <w:r>
          <w:rPr>
            <w:rFonts w:ascii="Times New Roman" w:hAnsi="Times New Roman" w:cs="Times New Roman"/>
            <w:sz w:val="24"/>
            <w:szCs w:val="24"/>
          </w:rPr>
          <w:t>Figure S1</w:t>
        </w:r>
      </w:ins>
      <w:commentRangeEnd w:id="115"/>
      <w:ins w:id="117" w:author="Godwin, Casey" w:date="2018-10-16T10:17:00Z">
        <w:r w:rsidR="00B84357">
          <w:rPr>
            <w:rStyle w:val="CommentReference"/>
          </w:rPr>
          <w:commentReference w:id="115"/>
        </w:r>
      </w:ins>
      <w:ins w:id="118" w:author="Godwin, Casey" w:date="2018-10-16T09:39:00Z">
        <w:r>
          <w:rPr>
            <w:rFonts w:ascii="Times New Roman" w:hAnsi="Times New Roman" w:cs="Times New Roman"/>
            <w:sz w:val="24"/>
            <w:szCs w:val="24"/>
          </w:rPr>
          <w:t>. Results of numerical simulation using Tilman’s consumer-resource model with two species of phytoplankton.</w:t>
        </w:r>
      </w:ins>
      <w:ins w:id="119" w:author="Godwin, Casey" w:date="2018-10-16T10:03:00Z">
        <w:r w:rsidR="00011BB8">
          <w:rPr>
            <w:rFonts w:ascii="Times New Roman" w:hAnsi="Times New Roman" w:cs="Times New Roman"/>
            <w:sz w:val="24"/>
            <w:szCs w:val="24"/>
          </w:rPr>
          <w:t xml:space="preserve"> The purpose of these simulations was to determine whether the</w:t>
        </w:r>
      </w:ins>
      <w:ins w:id="120" w:author="Godwin, Casey" w:date="2018-10-16T10:13:00Z">
        <w:r w:rsidR="00011BB8">
          <w:rPr>
            <w:rFonts w:ascii="Times New Roman" w:hAnsi="Times New Roman" w:cs="Times New Roman"/>
            <w:sz w:val="24"/>
            <w:szCs w:val="24"/>
          </w:rPr>
          <w:t xml:space="preserve"> NFD method </w:t>
        </w:r>
      </w:ins>
      <w:ins w:id="121" w:author="Godwin, Casey" w:date="2018-10-16T10:14:00Z">
        <w:r w:rsidR="009208E9">
          <w:rPr>
            <w:rFonts w:ascii="Times New Roman" w:hAnsi="Times New Roman" w:cs="Times New Roman"/>
            <w:sz w:val="24"/>
            <w:szCs w:val="24"/>
          </w:rPr>
          <w:t>produces</w:t>
        </w:r>
      </w:ins>
      <w:ins w:id="122" w:author="Godwin, Casey" w:date="2018-10-16T10:13:00Z">
        <w:r w:rsidR="00011BB8">
          <w:rPr>
            <w:rFonts w:ascii="Times New Roman" w:hAnsi="Times New Roman" w:cs="Times New Roman"/>
            <w:sz w:val="24"/>
            <w:szCs w:val="24"/>
          </w:rPr>
          <w:t xml:space="preserve"> a line</w:t>
        </w:r>
      </w:ins>
      <w:ins w:id="123" w:author="Godwin, Casey" w:date="2018-10-16T10:14:00Z">
        <w:r w:rsidR="00011BB8">
          <w:rPr>
            <w:rFonts w:ascii="Times New Roman" w:hAnsi="Times New Roman" w:cs="Times New Roman"/>
            <w:sz w:val="24"/>
            <w:szCs w:val="24"/>
          </w:rPr>
          <w:t xml:space="preserve">ar relationship between growth rate and frequency, under the assumptions that the community biomass is saturated and that the two species are </w:t>
        </w:r>
        <w:proofErr w:type="spellStart"/>
        <w:r w:rsidR="009208E9">
          <w:rPr>
            <w:rFonts w:ascii="Times New Roman" w:hAnsi="Times New Roman" w:cs="Times New Roman"/>
            <w:sz w:val="24"/>
            <w:szCs w:val="24"/>
          </w:rPr>
          <w:t>capble</w:t>
        </w:r>
        <w:proofErr w:type="spellEnd"/>
        <w:r w:rsidR="009208E9">
          <w:rPr>
            <w:rFonts w:ascii="Times New Roman" w:hAnsi="Times New Roman" w:cs="Times New Roman"/>
            <w:sz w:val="24"/>
            <w:szCs w:val="24"/>
          </w:rPr>
          <w:t xml:space="preserve"> of mutual invasion. </w:t>
        </w:r>
      </w:ins>
      <w:ins w:id="124" w:author="Godwin, Casey" w:date="2018-10-16T10:03:00Z">
        <w:r w:rsidR="00011BB8">
          <w:rPr>
            <w:rFonts w:ascii="Times New Roman" w:hAnsi="Times New Roman" w:cs="Times New Roman"/>
            <w:sz w:val="24"/>
            <w:szCs w:val="24"/>
          </w:rPr>
          <w:t xml:space="preserve"> </w:t>
        </w:r>
      </w:ins>
      <w:ins w:id="125" w:author="Godwin, Casey" w:date="2018-10-16T09:39:00Z">
        <w:r>
          <w:rPr>
            <w:rFonts w:ascii="Times New Roman" w:hAnsi="Times New Roman" w:cs="Times New Roman"/>
            <w:sz w:val="24"/>
            <w:szCs w:val="24"/>
          </w:rPr>
          <w:t xml:space="preserve">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equations and parameter values are taken exactly from Tilman 1977</w:t>
        </w:r>
      </w:ins>
      <w:ins w:id="126" w:author="Godwin, Casey" w:date="2018-10-16T09:40:00Z">
        <w:r>
          <w:rPr>
            <w:rFonts w:ascii="Times New Roman" w:hAnsi="Times New Roman" w:cs="Times New Roman"/>
            <w:sz w:val="24"/>
            <w:szCs w:val="24"/>
          </w:rPr>
          <w:t xml:space="preserve">. </w:t>
        </w:r>
      </w:ins>
      <w:ins w:id="127" w:author="Godwin, Casey" w:date="2018-10-16T09:59:00Z">
        <w:r w:rsidR="000865C1">
          <w:rPr>
            <w:rFonts w:ascii="Times New Roman" w:hAnsi="Times New Roman" w:cs="Times New Roman"/>
            <w:sz w:val="24"/>
            <w:szCs w:val="24"/>
          </w:rPr>
          <w:t>Simul</w:t>
        </w:r>
      </w:ins>
      <w:ins w:id="128" w:author="Godwin, Casey" w:date="2018-10-16T10:00:00Z">
        <w:r w:rsidR="000865C1">
          <w:rPr>
            <w:rFonts w:ascii="Times New Roman" w:hAnsi="Times New Roman" w:cs="Times New Roman"/>
            <w:sz w:val="24"/>
            <w:szCs w:val="24"/>
          </w:rPr>
          <w:t xml:space="preserve">ations were performed using the function </w:t>
        </w:r>
        <w:proofErr w:type="spellStart"/>
        <w:r w:rsidR="000865C1">
          <w:rPr>
            <w:rFonts w:ascii="Times New Roman" w:hAnsi="Times New Roman" w:cs="Times New Roman"/>
            <w:sz w:val="24"/>
            <w:szCs w:val="24"/>
          </w:rPr>
          <w:t>NDSolve</w:t>
        </w:r>
        <w:proofErr w:type="spellEnd"/>
        <w:r w:rsidR="000865C1">
          <w:rPr>
            <w:rFonts w:ascii="Times New Roman" w:hAnsi="Times New Roman" w:cs="Times New Roman"/>
            <w:sz w:val="24"/>
            <w:szCs w:val="24"/>
          </w:rPr>
          <w:t xml:space="preserve"> in Mathematica 11.2 (Wolfram Research), employing a variable step size</w:t>
        </w:r>
      </w:ins>
      <w:ins w:id="129" w:author="Godwin, Casey" w:date="2018-10-16T10:01:00Z">
        <w:r w:rsidR="000865C1">
          <w:rPr>
            <w:rFonts w:ascii="Times New Roman" w:hAnsi="Times New Roman" w:cs="Times New Roman"/>
            <w:sz w:val="24"/>
            <w:szCs w:val="24"/>
          </w:rPr>
          <w:t xml:space="preserve">. </w:t>
        </w:r>
      </w:ins>
      <w:ins w:id="130" w:author="Godwin, Casey" w:date="2018-10-16T09:40:00Z">
        <w:r>
          <w:rPr>
            <w:rFonts w:ascii="Times New Roman" w:hAnsi="Times New Roman" w:cs="Times New Roman"/>
            <w:sz w:val="24"/>
            <w:szCs w:val="24"/>
          </w:rPr>
          <w:t xml:space="preserve">For each set of resource supply concentrations, we performed four simulations: </w:t>
        </w:r>
      </w:ins>
      <w:ins w:id="131" w:author="Godwin, Casey" w:date="2018-10-16T09:42:00Z">
        <w:r>
          <w:rPr>
            <w:rFonts w:ascii="Times New Roman" w:hAnsi="Times New Roman" w:cs="Times New Roman"/>
            <w:sz w:val="24"/>
            <w:szCs w:val="24"/>
          </w:rPr>
          <w:t xml:space="preserve">(1) </w:t>
        </w:r>
      </w:ins>
      <w:ins w:id="132" w:author="Godwin, Casey" w:date="2018-10-16T09:40:00Z">
        <w:r>
          <w:rPr>
            <w:rFonts w:ascii="Times New Roman" w:hAnsi="Times New Roman" w:cs="Times New Roman"/>
            <w:sz w:val="24"/>
            <w:szCs w:val="24"/>
          </w:rPr>
          <w:t>species 1 as a monoculture grow</w:t>
        </w:r>
      </w:ins>
      <w:ins w:id="133" w:author="Godwin, Casey" w:date="2018-10-16T09:41:00Z">
        <w:r>
          <w:rPr>
            <w:rFonts w:ascii="Times New Roman" w:hAnsi="Times New Roman" w:cs="Times New Roman"/>
            <w:sz w:val="24"/>
            <w:szCs w:val="24"/>
          </w:rPr>
          <w:t>ing</w:t>
        </w:r>
      </w:ins>
      <w:ins w:id="134" w:author="Godwin, Casey" w:date="2018-10-16T09:40:00Z">
        <w:r>
          <w:rPr>
            <w:rFonts w:ascii="Times New Roman" w:hAnsi="Times New Roman" w:cs="Times New Roman"/>
            <w:sz w:val="24"/>
            <w:szCs w:val="24"/>
          </w:rPr>
          <w:t xml:space="preserve"> from rare to near its equilibrium d</w:t>
        </w:r>
      </w:ins>
      <w:ins w:id="135" w:author="Godwin, Casey" w:date="2018-10-16T09:41:00Z">
        <w:r>
          <w:rPr>
            <w:rFonts w:ascii="Times New Roman" w:hAnsi="Times New Roman" w:cs="Times New Roman"/>
            <w:sz w:val="24"/>
            <w:szCs w:val="24"/>
          </w:rPr>
          <w:t xml:space="preserve">ensity; </w:t>
        </w:r>
      </w:ins>
      <w:ins w:id="136" w:author="Godwin, Casey" w:date="2018-10-16T09:42:00Z">
        <w:r>
          <w:rPr>
            <w:rFonts w:ascii="Times New Roman" w:hAnsi="Times New Roman" w:cs="Times New Roman"/>
            <w:sz w:val="24"/>
            <w:szCs w:val="24"/>
          </w:rPr>
          <w:t xml:space="preserve">(2) </w:t>
        </w:r>
      </w:ins>
      <w:ins w:id="137" w:author="Godwin, Casey" w:date="2018-10-16T09:41:00Z">
        <w:r>
          <w:rPr>
            <w:rFonts w:ascii="Times New Roman" w:hAnsi="Times New Roman" w:cs="Times New Roman"/>
            <w:sz w:val="24"/>
            <w:szCs w:val="24"/>
          </w:rPr>
          <w:t xml:space="preserve">species 2 as a monoculture growing from rare to near its </w:t>
        </w:r>
      </w:ins>
      <w:ins w:id="138" w:author="Godwin, Casey" w:date="2018-10-16T09:42:00Z">
        <w:r>
          <w:rPr>
            <w:rFonts w:ascii="Times New Roman" w:hAnsi="Times New Roman" w:cs="Times New Roman"/>
            <w:sz w:val="24"/>
            <w:szCs w:val="24"/>
          </w:rPr>
          <w:t>equilibrium</w:t>
        </w:r>
      </w:ins>
      <w:ins w:id="139" w:author="Godwin, Casey" w:date="2018-10-16T09:41:00Z">
        <w:r>
          <w:rPr>
            <w:rFonts w:ascii="Times New Roman" w:hAnsi="Times New Roman" w:cs="Times New Roman"/>
            <w:sz w:val="24"/>
            <w:szCs w:val="24"/>
          </w:rPr>
          <w:t xml:space="preserve"> density; </w:t>
        </w:r>
      </w:ins>
      <w:ins w:id="140" w:author="Godwin, Casey" w:date="2018-10-16T09:42:00Z">
        <w:r>
          <w:rPr>
            <w:rFonts w:ascii="Times New Roman" w:hAnsi="Times New Roman" w:cs="Times New Roman"/>
            <w:sz w:val="24"/>
            <w:szCs w:val="24"/>
          </w:rPr>
          <w:t xml:space="preserve">(3) </w:t>
        </w:r>
      </w:ins>
      <w:ins w:id="141" w:author="Godwin, Casey" w:date="2018-10-16T09:41:00Z">
        <w:r>
          <w:rPr>
            <w:rFonts w:ascii="Times New Roman" w:hAnsi="Times New Roman" w:cs="Times New Roman"/>
            <w:sz w:val="24"/>
            <w:szCs w:val="24"/>
          </w:rPr>
          <w:t>species 1 at its equilibrium density with species 2 invading from rare;</w:t>
        </w:r>
      </w:ins>
      <w:ins w:id="142" w:author="Godwin, Casey" w:date="2018-10-16T09:42:00Z">
        <w:r>
          <w:rPr>
            <w:rFonts w:ascii="Times New Roman" w:hAnsi="Times New Roman" w:cs="Times New Roman"/>
            <w:sz w:val="24"/>
            <w:szCs w:val="24"/>
          </w:rPr>
          <w:t xml:space="preserve"> (4)</w:t>
        </w:r>
      </w:ins>
      <w:ins w:id="143" w:author="Godwin, Casey" w:date="2018-10-16T09:41:00Z">
        <w:r>
          <w:rPr>
            <w:rFonts w:ascii="Times New Roman" w:hAnsi="Times New Roman" w:cs="Times New Roman"/>
            <w:sz w:val="24"/>
            <w:szCs w:val="24"/>
          </w:rPr>
          <w:t xml:space="preserve"> and species 2 at its </w:t>
        </w:r>
      </w:ins>
      <w:ins w:id="144" w:author="Godwin, Casey" w:date="2018-10-16T09:42:00Z">
        <w:r>
          <w:rPr>
            <w:rFonts w:ascii="Times New Roman" w:hAnsi="Times New Roman" w:cs="Times New Roman"/>
            <w:sz w:val="24"/>
            <w:szCs w:val="24"/>
          </w:rPr>
          <w:t>equilibrium</w:t>
        </w:r>
      </w:ins>
      <w:ins w:id="145" w:author="Godwin, Casey" w:date="2018-10-16T09:41:00Z">
        <w:r>
          <w:rPr>
            <w:rFonts w:ascii="Times New Roman" w:hAnsi="Times New Roman" w:cs="Times New Roman"/>
            <w:sz w:val="24"/>
            <w:szCs w:val="24"/>
          </w:rPr>
          <w:t xml:space="preserve"> density with sp</w:t>
        </w:r>
      </w:ins>
      <w:ins w:id="146" w:author="Godwin, Casey" w:date="2018-10-16T09:42:00Z">
        <w:r>
          <w:rPr>
            <w:rFonts w:ascii="Times New Roman" w:hAnsi="Times New Roman" w:cs="Times New Roman"/>
            <w:sz w:val="24"/>
            <w:szCs w:val="24"/>
          </w:rPr>
          <w:t>ecies 1 invading from rare. From simulations 3 and 4, we used the time series to obtain pairs of each species frequenc</w:t>
        </w:r>
      </w:ins>
      <w:ins w:id="147" w:author="Godwin, Casey" w:date="2018-10-16T09:43:00Z">
        <w:r>
          <w:rPr>
            <w:rFonts w:ascii="Times New Roman" w:hAnsi="Times New Roman" w:cs="Times New Roman"/>
            <w:sz w:val="24"/>
            <w:szCs w:val="24"/>
          </w:rPr>
          <w:t xml:space="preserve">y and its growth rate. These values were used to construct the relationships depicted in panels a and b. </w:t>
        </w:r>
      </w:ins>
      <w:ins w:id="148" w:author="Godwin, Casey" w:date="2018-10-16T09:45:00Z">
        <w:r w:rsidR="000A064D">
          <w:rPr>
            <w:rFonts w:ascii="Times New Roman" w:hAnsi="Times New Roman" w:cs="Times New Roman"/>
            <w:sz w:val="24"/>
            <w:szCs w:val="24"/>
          </w:rPr>
          <w:t xml:space="preserve">At any frequency of the two species, the NFD method requires that we use the slope to extrapolate </w:t>
        </w:r>
      </w:ins>
      <w:ins w:id="149" w:author="Godwin, Casey" w:date="2018-10-16T09:46:00Z">
        <w:r w:rsidR="000A064D">
          <w:rPr>
            <w:rFonts w:ascii="Times New Roman" w:hAnsi="Times New Roman" w:cs="Times New Roman"/>
            <w:sz w:val="24"/>
            <w:szCs w:val="24"/>
          </w:rPr>
          <w:t>and estimate the growth rate at a frequency approaching zero</w:t>
        </w:r>
      </w:ins>
      <w:ins w:id="150" w:author="Godwin, Casey" w:date="2018-10-16T09:52:00Z">
        <w:r w:rsidR="00311B8A">
          <w:rPr>
            <w:rFonts w:ascii="Times New Roman" w:hAnsi="Times New Roman" w:cs="Times New Roman"/>
            <w:sz w:val="24"/>
            <w:szCs w:val="24"/>
          </w:rPr>
          <w:t xml:space="preserve">. </w:t>
        </w:r>
      </w:ins>
      <w:ins w:id="151" w:author="Godwin, Casey" w:date="2018-10-16T09:53:00Z">
        <w:r w:rsidR="00311B8A">
          <w:rPr>
            <w:rFonts w:ascii="Times New Roman" w:hAnsi="Times New Roman" w:cs="Times New Roman"/>
            <w:sz w:val="24"/>
            <w:szCs w:val="24"/>
          </w:rPr>
          <w:t xml:space="preserve">For frequencies where this method predicts mutual </w:t>
        </w:r>
        <w:proofErr w:type="spellStart"/>
        <w:r w:rsidR="00311B8A">
          <w:rPr>
            <w:rFonts w:ascii="Times New Roman" w:hAnsi="Times New Roman" w:cs="Times New Roman"/>
            <w:sz w:val="24"/>
            <w:szCs w:val="24"/>
          </w:rPr>
          <w:t>invasibility</w:t>
        </w:r>
        <w:proofErr w:type="spellEnd"/>
        <w:r w:rsidR="00311B8A">
          <w:rPr>
            <w:rFonts w:ascii="Times New Roman" w:hAnsi="Times New Roman" w:cs="Times New Roman"/>
            <w:sz w:val="24"/>
            <w:szCs w:val="24"/>
          </w:rPr>
          <w:t xml:space="preserve"> for both species, the lines are blue. For frequencies where the method leads to t</w:t>
        </w:r>
      </w:ins>
      <w:ins w:id="152" w:author="Godwin, Casey" w:date="2018-10-16T09:54:00Z">
        <w:r w:rsidR="00311B8A">
          <w:rPr>
            <w:rFonts w:ascii="Times New Roman" w:hAnsi="Times New Roman" w:cs="Times New Roman"/>
            <w:sz w:val="24"/>
            <w:szCs w:val="24"/>
          </w:rPr>
          <w:t xml:space="preserve">he incorrect prediction, the lines are red. </w:t>
        </w:r>
      </w:ins>
      <w:ins w:id="153" w:author="Godwin, Casey" w:date="2018-10-16T09:50:00Z">
        <w:r w:rsidR="00311B8A">
          <w:rPr>
            <w:rFonts w:ascii="Times New Roman" w:hAnsi="Times New Roman" w:cs="Times New Roman"/>
            <w:sz w:val="24"/>
            <w:szCs w:val="24"/>
          </w:rPr>
          <w:t>B</w:t>
        </w:r>
        <w:proofErr w:type="spellStart"/>
        <w:r w:rsidR="00311B8A" w:rsidRPr="000A064D">
          <w:rPr>
            <w:rFonts w:ascii="Times New Roman" w:hAnsi="Times New Roman" w:cs="Times New Roman"/>
            <w:sz w:val="24"/>
            <w:szCs w:val="24"/>
            <w:lang w:val="en-US"/>
          </w:rPr>
          <w:t>oth</w:t>
        </w:r>
        <w:proofErr w:type="spellEnd"/>
        <w:r w:rsidR="00311B8A" w:rsidRPr="000A064D">
          <w:rPr>
            <w:rFonts w:ascii="Times New Roman" w:hAnsi="Times New Roman" w:cs="Times New Roman"/>
            <w:sz w:val="24"/>
            <w:szCs w:val="24"/>
            <w:lang w:val="en-US"/>
          </w:rPr>
          <w:t xml:space="preserve"> species have positive growth rates when their frequency approaches zero, indicating that they are mutually </w:t>
        </w:r>
        <w:proofErr w:type="spellStart"/>
        <w:r w:rsidR="00311B8A" w:rsidRPr="000A064D">
          <w:rPr>
            <w:rFonts w:ascii="Times New Roman" w:hAnsi="Times New Roman" w:cs="Times New Roman"/>
            <w:sz w:val="24"/>
            <w:szCs w:val="24"/>
            <w:lang w:val="en-US"/>
          </w:rPr>
          <w:t>invasible</w:t>
        </w:r>
        <w:proofErr w:type="spellEnd"/>
        <w:r w:rsidR="00311B8A" w:rsidRPr="000A064D">
          <w:rPr>
            <w:rFonts w:ascii="Times New Roman" w:hAnsi="Times New Roman" w:cs="Times New Roman"/>
            <w:sz w:val="24"/>
            <w:szCs w:val="24"/>
            <w:lang w:val="en-US"/>
          </w:rPr>
          <w:t>.</w:t>
        </w:r>
        <w:r w:rsidR="00311B8A">
          <w:rPr>
            <w:rFonts w:ascii="Times New Roman" w:hAnsi="Times New Roman" w:cs="Times New Roman"/>
            <w:sz w:val="24"/>
            <w:szCs w:val="24"/>
            <w:lang w:val="en-US"/>
          </w:rPr>
          <w:t xml:space="preserve"> The coexistence equilibrium occurs at a frequency of </w:t>
        </w:r>
      </w:ins>
      <w:ins w:id="154" w:author="Godwin, Casey" w:date="2018-10-16T09:51:00Z">
        <w:r w:rsidR="00311B8A">
          <w:rPr>
            <w:rFonts w:ascii="Times New Roman" w:hAnsi="Times New Roman" w:cs="Times New Roman"/>
            <w:sz w:val="24"/>
            <w:szCs w:val="24"/>
            <w:lang w:val="en-US"/>
          </w:rPr>
          <w:t xml:space="preserve">0.88 for species 1 and 0.12 for species 2. </w:t>
        </w:r>
      </w:ins>
      <w:ins w:id="155" w:author="Godwin, Casey" w:date="2018-10-16T09:54:00Z">
        <w:r w:rsidR="00311B8A" w:rsidRPr="000A064D">
          <w:rPr>
            <w:rFonts w:ascii="Times New Roman" w:hAnsi="Times New Roman" w:cs="Times New Roman"/>
            <w:sz w:val="24"/>
            <w:szCs w:val="24"/>
            <w:lang w:val="en-US"/>
          </w:rPr>
          <w:t>At point A, corresponding to frequency of 0.5 for each species, this method does not predict coexistence because while species 1 would be expected to have a positive growth rate when rare (also has negative NFD slope), species 2 is predicted to have a negative growth rate when rare (positive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ins>
    </w:p>
    <w:p w14:paraId="5AB4E836" w14:textId="52CB6226" w:rsidR="000A064D" w:rsidRDefault="000A064D" w:rsidP="00BA0996">
      <w:pPr>
        <w:spacing w:line="360" w:lineRule="auto"/>
        <w:rPr>
          <w:ins w:id="156" w:author="Godwin, Casey" w:date="2018-10-16T09:48:00Z"/>
          <w:rFonts w:ascii="Times New Roman" w:hAnsi="Times New Roman" w:cs="Times New Roman"/>
          <w:sz w:val="24"/>
          <w:szCs w:val="24"/>
        </w:rPr>
      </w:pPr>
    </w:p>
    <w:p w14:paraId="37A098B3" w14:textId="178DD804" w:rsidR="000A064D" w:rsidRDefault="000A064D" w:rsidP="000A064D">
      <w:pPr>
        <w:spacing w:line="360" w:lineRule="auto"/>
        <w:rPr>
          <w:ins w:id="157" w:author="Godwin, Casey" w:date="2018-10-16T10:01:00Z"/>
          <w:rFonts w:ascii="Times New Roman" w:hAnsi="Times New Roman" w:cs="Times New Roman"/>
          <w:sz w:val="24"/>
          <w:szCs w:val="24"/>
          <w:lang w:val="en-US"/>
        </w:rPr>
      </w:pPr>
      <w:ins w:id="158" w:author="Godwin, Casey" w:date="2018-10-16T09:48:00Z">
        <w:r>
          <w:rPr>
            <w:rFonts w:ascii="Times New Roman" w:hAnsi="Times New Roman" w:cs="Times New Roman"/>
            <w:sz w:val="24"/>
            <w:szCs w:val="24"/>
          </w:rPr>
          <w:lastRenderedPageBreak/>
          <w:t>Panel c</w:t>
        </w:r>
        <w:r w:rsidRPr="000A064D">
          <w:rPr>
            <w:rFonts w:ascii="Times New Roman" w:hAnsi="Times New Roman" w:cs="Times New Roman"/>
            <w:sz w:val="24"/>
            <w:szCs w:val="24"/>
            <w:u w:val="single"/>
            <w:lang w:val="en-US"/>
          </w:rPr>
          <w:t xml:space="preserve"> </w:t>
        </w:r>
        <w:r>
          <w:rPr>
            <w:rFonts w:ascii="Times New Roman" w:hAnsi="Times New Roman" w:cs="Times New Roman"/>
            <w:sz w:val="24"/>
            <w:szCs w:val="24"/>
            <w:u w:val="single"/>
            <w:lang w:val="en-US"/>
          </w:rPr>
          <w:t xml:space="preserve">shows the fidelity of prediction from the NFD method as a function of </w:t>
        </w:r>
        <w:proofErr w:type="spellStart"/>
        <w:r>
          <w:rPr>
            <w:rFonts w:ascii="Times New Roman" w:hAnsi="Times New Roman" w:cs="Times New Roman"/>
            <w:sz w:val="24"/>
            <w:szCs w:val="24"/>
            <w:u w:val="single"/>
            <w:lang w:val="en-US"/>
          </w:rPr>
          <w:t>Si:P</w:t>
        </w:r>
        <w:proofErr w:type="spellEnd"/>
        <w:r>
          <w:rPr>
            <w:rFonts w:ascii="Times New Roman" w:hAnsi="Times New Roman" w:cs="Times New Roman"/>
            <w:sz w:val="24"/>
            <w:szCs w:val="24"/>
            <w:u w:val="single"/>
            <w:lang w:val="en-US"/>
          </w:rPr>
          <w:t xml:space="preserve"> ratio and the fre</w:t>
        </w:r>
      </w:ins>
      <w:ins w:id="159" w:author="Godwin, Casey" w:date="2018-10-16T09:49:00Z">
        <w:r>
          <w:rPr>
            <w:rFonts w:ascii="Times New Roman" w:hAnsi="Times New Roman" w:cs="Times New Roman"/>
            <w:sz w:val="24"/>
            <w:szCs w:val="24"/>
            <w:u w:val="single"/>
            <w:lang w:val="en-US"/>
          </w:rPr>
          <w:t xml:space="preserve">quency of the two species. The vertical dashed line represents the slice depicted in panels a and b. For all of the </w:t>
        </w:r>
        <w:proofErr w:type="spellStart"/>
        <w:r>
          <w:rPr>
            <w:rFonts w:ascii="Times New Roman" w:hAnsi="Times New Roman" w:cs="Times New Roman"/>
            <w:sz w:val="24"/>
            <w:szCs w:val="24"/>
            <w:u w:val="single"/>
            <w:lang w:val="en-US"/>
          </w:rPr>
          <w:t>Si:P</w:t>
        </w:r>
        <w:proofErr w:type="spellEnd"/>
        <w:r>
          <w:rPr>
            <w:rFonts w:ascii="Times New Roman" w:hAnsi="Times New Roman" w:cs="Times New Roman"/>
            <w:sz w:val="24"/>
            <w:szCs w:val="24"/>
            <w:u w:val="single"/>
            <w:lang w:val="en-US"/>
          </w:rPr>
          <w:t xml:space="preserve"> ratios shown in panel c, </w:t>
        </w:r>
      </w:ins>
      <w:ins w:id="160" w:author="Godwin, Casey" w:date="2018-10-16T09:48:00Z">
        <w:r w:rsidRPr="000A064D">
          <w:rPr>
            <w:rFonts w:ascii="Times New Roman" w:hAnsi="Times New Roman" w:cs="Times New Roman"/>
            <w:sz w:val="24"/>
            <w:szCs w:val="24"/>
            <w:u w:val="single"/>
            <w:lang w:val="en-US"/>
          </w:rPr>
          <w:t xml:space="preserve">the species are mutually </w:t>
        </w:r>
        <w:proofErr w:type="spellStart"/>
        <w:r w:rsidRPr="000A064D">
          <w:rPr>
            <w:rFonts w:ascii="Times New Roman" w:hAnsi="Times New Roman" w:cs="Times New Roman"/>
            <w:sz w:val="24"/>
            <w:szCs w:val="24"/>
            <w:u w:val="single"/>
            <w:lang w:val="en-US"/>
          </w:rPr>
          <w:t>invasible</w:t>
        </w:r>
        <w:proofErr w:type="spellEnd"/>
        <w:r w:rsidRPr="000A064D">
          <w:rPr>
            <w:rFonts w:ascii="Times New Roman" w:hAnsi="Times New Roman" w:cs="Times New Roman"/>
            <w:sz w:val="24"/>
            <w:szCs w:val="24"/>
            <w:u w:val="single"/>
            <w:lang w:val="en-US"/>
          </w:rPr>
          <w:t xml:space="preserve"> and will coexist</w:t>
        </w:r>
        <w:r w:rsidRPr="000A064D">
          <w:rPr>
            <w:rFonts w:ascii="Times New Roman" w:hAnsi="Times New Roman" w:cs="Times New Roman"/>
            <w:sz w:val="24"/>
            <w:szCs w:val="24"/>
            <w:lang w:val="en-US"/>
          </w:rPr>
          <w:t>.</w:t>
        </w:r>
      </w:ins>
      <w:ins w:id="161" w:author="Godwin, Casey" w:date="2018-10-16T09:55:00Z">
        <w:r w:rsidR="00311B8A">
          <w:rPr>
            <w:rFonts w:ascii="Times New Roman" w:hAnsi="Times New Roman" w:cs="Times New Roman"/>
            <w:sz w:val="24"/>
            <w:szCs w:val="24"/>
          </w:rPr>
          <w:t xml:space="preserve"> </w:t>
        </w:r>
      </w:ins>
      <w:ins w:id="162" w:author="Godwin, Casey" w:date="2018-10-16T09:48:00Z">
        <w:r w:rsidRPr="000A064D">
          <w:rPr>
            <w:rFonts w:ascii="Times New Roman" w:hAnsi="Times New Roman" w:cs="Times New Roman"/>
            <w:sz w:val="24"/>
            <w:szCs w:val="24"/>
            <w:lang w:val="en-US"/>
          </w:rPr>
          <w:t>Th</w:t>
        </w:r>
      </w:ins>
      <w:ins w:id="163" w:author="Godwin, Casey" w:date="2018-10-16T09:55:00Z">
        <w:r w:rsidR="00311B8A">
          <w:rPr>
            <w:rFonts w:ascii="Times New Roman" w:hAnsi="Times New Roman" w:cs="Times New Roman"/>
            <w:sz w:val="24"/>
            <w:szCs w:val="24"/>
            <w:lang w:val="en-US"/>
          </w:rPr>
          <w:t>is</w:t>
        </w:r>
      </w:ins>
      <w:ins w:id="164" w:author="Godwin, Casey" w:date="2018-10-16T09:48:00Z">
        <w:r w:rsidRPr="000A064D">
          <w:rPr>
            <w:rFonts w:ascii="Times New Roman" w:hAnsi="Times New Roman" w:cs="Times New Roman"/>
            <w:sz w:val="24"/>
            <w:szCs w:val="24"/>
            <w:lang w:val="en-US"/>
          </w:rPr>
          <w:t xml:space="preserve"> plot indicates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ins>
    </w:p>
    <w:p w14:paraId="37A4D6EA" w14:textId="0927C6E4" w:rsidR="00011BB8" w:rsidRDefault="00011BB8" w:rsidP="000A064D">
      <w:pPr>
        <w:spacing w:line="360" w:lineRule="auto"/>
        <w:rPr>
          <w:ins w:id="165" w:author="Godwin, Casey" w:date="2018-10-16T10:01:00Z"/>
          <w:rFonts w:ascii="Times New Roman" w:hAnsi="Times New Roman" w:cs="Times New Roman"/>
          <w:sz w:val="24"/>
          <w:szCs w:val="24"/>
        </w:rPr>
      </w:pPr>
    </w:p>
    <w:p w14:paraId="5605C8B5" w14:textId="608E3B61" w:rsidR="00011BB8" w:rsidRDefault="00011BB8" w:rsidP="000A064D">
      <w:pPr>
        <w:spacing w:line="360" w:lineRule="auto"/>
        <w:rPr>
          <w:ins w:id="166" w:author="Godwin, Casey" w:date="2018-10-16T10:22:00Z"/>
          <w:rFonts w:ascii="Times New Roman" w:hAnsi="Times New Roman" w:cs="Times New Roman"/>
          <w:sz w:val="24"/>
          <w:szCs w:val="24"/>
        </w:rPr>
      </w:pPr>
      <w:ins w:id="167" w:author="Godwin, Casey" w:date="2018-10-16T10:01:00Z">
        <w:r>
          <w:rPr>
            <w:rFonts w:ascii="Times New Roman" w:hAnsi="Times New Roman" w:cs="Times New Roman"/>
            <w:sz w:val="24"/>
            <w:szCs w:val="24"/>
          </w:rPr>
          <w:t xml:space="preserve">Figure S2. </w:t>
        </w:r>
      </w:ins>
      <w:ins w:id="168" w:author="Godwin, Casey" w:date="2018-10-16T10:13:00Z">
        <w:r>
          <w:rPr>
            <w:rFonts w:ascii="Times New Roman" w:hAnsi="Times New Roman" w:cs="Times New Roman"/>
            <w:sz w:val="24"/>
            <w:szCs w:val="24"/>
          </w:rPr>
          <w:t xml:space="preserve">Results of </w:t>
        </w:r>
      </w:ins>
      <w:ins w:id="169" w:author="Godwin, Casey" w:date="2018-10-16T10:14:00Z">
        <w:r w:rsidR="009208E9">
          <w:rPr>
            <w:rFonts w:ascii="Times New Roman" w:hAnsi="Times New Roman" w:cs="Times New Roman"/>
            <w:sz w:val="24"/>
            <w:szCs w:val="24"/>
          </w:rPr>
          <w:t xml:space="preserve">applying four </w:t>
        </w:r>
      </w:ins>
      <w:ins w:id="170" w:author="Godwin, Casey" w:date="2018-10-16T10:15:00Z">
        <w:r w:rsidR="009208E9">
          <w:rPr>
            <w:rFonts w:ascii="Times New Roman" w:hAnsi="Times New Roman" w:cs="Times New Roman"/>
            <w:sz w:val="24"/>
            <w:szCs w:val="24"/>
          </w:rPr>
          <w:t>empirical methods for evaluating MCT to</w:t>
        </w:r>
      </w:ins>
      <w:ins w:id="171" w:author="Godwin, Casey" w:date="2018-10-16T10:14:00Z">
        <w:r w:rsidR="009208E9">
          <w:rPr>
            <w:rFonts w:ascii="Times New Roman" w:hAnsi="Times New Roman" w:cs="Times New Roman"/>
            <w:sz w:val="24"/>
            <w:szCs w:val="24"/>
          </w:rPr>
          <w:t xml:space="preserve"> numerical simulation using Tilman’s consumer-resource model with two species of phytoplankton. The purpose of these simulations was to</w:t>
        </w:r>
      </w:ins>
      <w:ins w:id="172" w:author="Godwin, Casey" w:date="2018-10-16T10:15:00Z">
        <w:r w:rsidR="009208E9">
          <w:rPr>
            <w:rFonts w:ascii="Times New Roman" w:hAnsi="Times New Roman" w:cs="Times New Roman"/>
            <w:sz w:val="24"/>
            <w:szCs w:val="24"/>
          </w:rPr>
          <w:t xml:space="preserve"> determine whether the different methods give the same prediction under a limited range of resource supply concentrations</w:t>
        </w:r>
      </w:ins>
      <w:ins w:id="173" w:author="Godwin, Casey" w:date="2018-10-16T10:22:00Z">
        <w:r w:rsidR="006E0547">
          <w:rPr>
            <w:rFonts w:ascii="Times New Roman" w:hAnsi="Times New Roman" w:cs="Times New Roman"/>
            <w:sz w:val="24"/>
            <w:szCs w:val="24"/>
          </w:rPr>
          <w:t xml:space="preserve">. </w:t>
        </w:r>
      </w:ins>
      <w:ins w:id="174" w:author="Godwin, Casey" w:date="2018-10-16T10:15:00Z">
        <w:r w:rsidR="009208E9">
          <w:rPr>
            <w:rFonts w:ascii="Times New Roman" w:hAnsi="Times New Roman" w:cs="Times New Roman"/>
            <w:sz w:val="24"/>
            <w:szCs w:val="24"/>
          </w:rPr>
          <w:t>For each si</w:t>
        </w:r>
      </w:ins>
      <w:ins w:id="175" w:author="Godwin, Casey" w:date="2018-10-16T10:16:00Z">
        <w:r w:rsidR="009208E9">
          <w:rPr>
            <w:rFonts w:ascii="Times New Roman" w:hAnsi="Times New Roman" w:cs="Times New Roman"/>
            <w:sz w:val="24"/>
            <w:szCs w:val="24"/>
          </w:rPr>
          <w:t xml:space="preserve">mulation, the parameter values were taken directly from Tilman 1977 and only the supply concentration of phosphate and silicate were varied. </w:t>
        </w:r>
      </w:ins>
      <w:ins w:id="176" w:author="Godwin, Casey" w:date="2018-10-16T10:18:00Z">
        <w:r w:rsidR="006B264D">
          <w:rPr>
            <w:rFonts w:ascii="Times New Roman" w:hAnsi="Times New Roman" w:cs="Times New Roman"/>
            <w:sz w:val="24"/>
            <w:szCs w:val="24"/>
          </w:rPr>
          <w:t xml:space="preserve">For each set of resource conditions, we performed four different </w:t>
        </w:r>
      </w:ins>
      <w:ins w:id="177" w:author="Godwin, Casey" w:date="2018-10-16T10:19:00Z">
        <w:r w:rsidR="006B264D">
          <w:rPr>
            <w:rFonts w:ascii="Times New Roman" w:hAnsi="Times New Roman" w:cs="Times New Roman"/>
            <w:sz w:val="24"/>
            <w:szCs w:val="24"/>
          </w:rPr>
          <w:t>numerical simulations</w:t>
        </w:r>
        <w:proofErr w:type="gramStart"/>
        <w:r w:rsidR="006B264D">
          <w:rPr>
            <w:rFonts w:ascii="Times New Roman" w:hAnsi="Times New Roman" w:cs="Times New Roman"/>
            <w:sz w:val="24"/>
            <w:szCs w:val="24"/>
          </w:rPr>
          <w:t>: :</w:t>
        </w:r>
        <w:proofErr w:type="gramEnd"/>
        <w:r w:rsidR="006B264D">
          <w:rPr>
            <w:rFonts w:ascii="Times New Roman" w:hAnsi="Times New Roman" w:cs="Times New Roman"/>
            <w:sz w:val="24"/>
            <w:szCs w:val="24"/>
          </w:rPr>
          <w:t xml:space="preserve">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w:t>
        </w:r>
      </w:ins>
      <w:ins w:id="178" w:author="Godwin, Casey" w:date="2018-10-16T10:20:00Z">
        <w:r w:rsidR="00D37F9C">
          <w:rPr>
            <w:rFonts w:ascii="Times New Roman" w:hAnsi="Times New Roman" w:cs="Times New Roman"/>
            <w:sz w:val="24"/>
            <w:szCs w:val="24"/>
          </w:rPr>
          <w:t xml:space="preserve"> We performed an additional numerical simulation (</w:t>
        </w:r>
      </w:ins>
      <w:ins w:id="179" w:author="Godwin, Casey" w:date="2018-10-16T10:31:00Z">
        <w:r w:rsidR="00372CB1">
          <w:rPr>
            <w:rFonts w:ascii="Times New Roman" w:hAnsi="Times New Roman" w:cs="Times New Roman"/>
            <w:sz w:val="24"/>
            <w:szCs w:val="24"/>
          </w:rPr>
          <w:t xml:space="preserve">“competition experiment”, </w:t>
        </w:r>
      </w:ins>
      <w:bookmarkStart w:id="180" w:name="_GoBack"/>
      <w:bookmarkEnd w:id="180"/>
      <w:ins w:id="181" w:author="Godwin, Casey" w:date="2018-10-16T10:21:00Z">
        <w:r w:rsidR="00D37F9C">
          <w:rPr>
            <w:rFonts w:ascii="Times New Roman" w:hAnsi="Times New Roman" w:cs="Times New Roman"/>
            <w:sz w:val="24"/>
            <w:szCs w:val="24"/>
          </w:rPr>
          <w:t xml:space="preserve">panel a) to determine whether the species can coexist when both are introduced at low densities and allowed to reach equilibrium biomass. </w:t>
        </w:r>
      </w:ins>
    </w:p>
    <w:p w14:paraId="115721A3" w14:textId="151C8A5F" w:rsidR="006E0547" w:rsidRDefault="006E0547" w:rsidP="000A064D">
      <w:pPr>
        <w:spacing w:line="360" w:lineRule="auto"/>
        <w:rPr>
          <w:ins w:id="182" w:author="Godwin, Casey" w:date="2018-10-16T10:22:00Z"/>
          <w:rFonts w:ascii="Times New Roman" w:hAnsi="Times New Roman" w:cs="Times New Roman"/>
          <w:sz w:val="24"/>
          <w:szCs w:val="24"/>
        </w:rPr>
      </w:pPr>
    </w:p>
    <w:p w14:paraId="02F51690" w14:textId="65FD20C5" w:rsidR="006E0547" w:rsidRDefault="006E0547" w:rsidP="000A064D">
      <w:pPr>
        <w:spacing w:line="360" w:lineRule="auto"/>
        <w:rPr>
          <w:ins w:id="183" w:author="Godwin, Casey" w:date="2018-10-16T10:23:00Z"/>
          <w:rFonts w:ascii="Times New Roman" w:hAnsi="Times New Roman" w:cs="Times New Roman"/>
          <w:sz w:val="24"/>
          <w:szCs w:val="24"/>
        </w:rPr>
      </w:pPr>
      <w:ins w:id="184" w:author="Godwin, Casey" w:date="2018-10-16T10:22:00Z">
        <w:r>
          <w:rPr>
            <w:rFonts w:ascii="Times New Roman" w:hAnsi="Times New Roman" w:cs="Times New Roman"/>
            <w:sz w:val="24"/>
            <w:szCs w:val="24"/>
          </w:rPr>
          <w:t xml:space="preserve">Panel b shows the predictions from </w:t>
        </w:r>
        <w:proofErr w:type="spellStart"/>
        <w:r>
          <w:rPr>
            <w:rFonts w:ascii="Times New Roman" w:hAnsi="Times New Roman" w:cs="Times New Roman"/>
            <w:sz w:val="24"/>
            <w:szCs w:val="24"/>
          </w:rPr>
          <w:t>Letten’s</w:t>
        </w:r>
        <w:proofErr w:type="spellEnd"/>
        <w:r>
          <w:rPr>
            <w:rFonts w:ascii="Times New Roman" w:hAnsi="Times New Roman" w:cs="Times New Roman"/>
            <w:sz w:val="24"/>
            <w:szCs w:val="24"/>
          </w:rPr>
          <w:t xml:space="preserve"> method, which is not based on numerical simulation, </w:t>
        </w:r>
        <w:proofErr w:type="gramStart"/>
        <w:r>
          <w:rPr>
            <w:rFonts w:ascii="Times New Roman" w:hAnsi="Times New Roman" w:cs="Times New Roman"/>
            <w:sz w:val="24"/>
            <w:szCs w:val="24"/>
          </w:rPr>
          <w:t>but  uses</w:t>
        </w:r>
        <w:proofErr w:type="gramEnd"/>
        <w:r>
          <w:rPr>
            <w:rFonts w:ascii="Times New Roman" w:hAnsi="Times New Roman" w:cs="Times New Roman"/>
            <w:sz w:val="24"/>
            <w:szCs w:val="24"/>
          </w:rPr>
          <w:t xml:space="preserve"> the parameter values and resource supply concentrations to predict the inter- and intra-specific interaction coefficients as specified by the original authors.</w:t>
        </w:r>
      </w:ins>
    </w:p>
    <w:p w14:paraId="3ADF0E64" w14:textId="545C9871" w:rsidR="006E0547" w:rsidRDefault="006E0547" w:rsidP="000A064D">
      <w:pPr>
        <w:spacing w:line="360" w:lineRule="auto"/>
        <w:rPr>
          <w:ins w:id="185" w:author="Godwin, Casey" w:date="2018-10-16T10:23:00Z"/>
          <w:rFonts w:ascii="Times New Roman" w:hAnsi="Times New Roman" w:cs="Times New Roman"/>
          <w:sz w:val="24"/>
          <w:szCs w:val="24"/>
        </w:rPr>
      </w:pPr>
    </w:p>
    <w:p w14:paraId="7F51114C" w14:textId="53C76D1F" w:rsidR="006E0547" w:rsidRDefault="006E0547" w:rsidP="000A064D">
      <w:pPr>
        <w:spacing w:line="360" w:lineRule="auto"/>
        <w:rPr>
          <w:ins w:id="186" w:author="Godwin, Casey" w:date="2018-10-16T10:24:00Z"/>
          <w:rFonts w:ascii="Times New Roman" w:hAnsi="Times New Roman" w:cs="Times New Roman"/>
          <w:sz w:val="24"/>
          <w:szCs w:val="24"/>
        </w:rPr>
      </w:pPr>
      <w:ins w:id="187" w:author="Godwin, Casey" w:date="2018-10-16T10:23:00Z">
        <w:r>
          <w:rPr>
            <w:rFonts w:ascii="Times New Roman" w:hAnsi="Times New Roman" w:cs="Times New Roman"/>
            <w:sz w:val="24"/>
            <w:szCs w:val="24"/>
          </w:rPr>
          <w:t>Panel c shows the predictions based on the sensitivity method, where growth rates were determined from simulations 1-4 and used to compute sensitivities as directed by Carroll et al XXXX.</w:t>
        </w:r>
      </w:ins>
      <w:ins w:id="188" w:author="Godwin, Casey" w:date="2018-10-16T10:24:00Z">
        <w:r>
          <w:rPr>
            <w:rFonts w:ascii="Times New Roman" w:hAnsi="Times New Roman" w:cs="Times New Roman"/>
            <w:sz w:val="24"/>
            <w:szCs w:val="24"/>
          </w:rPr>
          <w:t xml:space="preserve"> </w:t>
        </w:r>
      </w:ins>
    </w:p>
    <w:p w14:paraId="24B23314" w14:textId="6B697364" w:rsidR="006E0547" w:rsidRDefault="006E0547" w:rsidP="000A064D">
      <w:pPr>
        <w:spacing w:line="360" w:lineRule="auto"/>
        <w:rPr>
          <w:ins w:id="189" w:author="Godwin, Casey" w:date="2018-10-16T10:24:00Z"/>
          <w:rFonts w:ascii="Times New Roman" w:hAnsi="Times New Roman" w:cs="Times New Roman"/>
          <w:sz w:val="24"/>
          <w:szCs w:val="24"/>
        </w:rPr>
      </w:pPr>
    </w:p>
    <w:p w14:paraId="477CBA64" w14:textId="4D7FB4E9" w:rsidR="006E0547" w:rsidRDefault="006E0547" w:rsidP="006E0547">
      <w:pPr>
        <w:spacing w:line="360" w:lineRule="auto"/>
        <w:rPr>
          <w:ins w:id="190" w:author="Godwin, Casey" w:date="2018-10-16T10:28:00Z"/>
          <w:rFonts w:ascii="Times New Roman" w:hAnsi="Times New Roman" w:cs="Times New Roman"/>
          <w:sz w:val="24"/>
          <w:szCs w:val="24"/>
        </w:rPr>
      </w:pPr>
      <w:ins w:id="191" w:author="Godwin, Casey" w:date="2018-10-16T10:24:00Z">
        <w:r>
          <w:rPr>
            <w:rFonts w:ascii="Times New Roman" w:hAnsi="Times New Roman" w:cs="Times New Roman"/>
            <w:sz w:val="24"/>
            <w:szCs w:val="24"/>
          </w:rPr>
          <w:lastRenderedPageBreak/>
          <w:t xml:space="preserve">Panel d shows the prediction based on computing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-Volterra interaction coefficients</w:t>
        </w:r>
      </w:ins>
      <w:ins w:id="192" w:author="Godwin, Casey" w:date="2018-10-16T10:25:00Z">
        <w:r>
          <w:rPr>
            <w:rFonts w:ascii="Times New Roman" w:hAnsi="Times New Roman" w:cs="Times New Roman"/>
            <w:sz w:val="24"/>
            <w:szCs w:val="24"/>
          </w:rPr>
          <w:t xml:space="preserve">.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w:t>
        </w:r>
      </w:ins>
      <w:ins w:id="193" w:author="Godwin, Casey" w:date="2018-10-16T10:26:00Z">
        <w:r>
          <w:rPr>
            <w:rFonts w:ascii="Times New Roman" w:hAnsi="Times New Roman" w:cs="Times New Roman"/>
            <w:sz w:val="24"/>
            <w:szCs w:val="24"/>
          </w:rPr>
          <w:t>a</w:t>
        </w:r>
      </w:ins>
      <w:ins w:id="194" w:author="Godwin, Casey" w:date="2018-10-16T10:25:00Z">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w:t>
        </w:r>
      </w:ins>
      <w:ins w:id="195" w:author="Godwin, Casey" w:date="2018-10-16T10:26:00Z">
        <w:r>
          <w:rPr>
            <w:rFonts w:ascii="Times New Roman" w:hAnsi="Times New Roman" w:cs="Times New Roman"/>
            <w:sz w:val="24"/>
            <w:szCs w:val="24"/>
          </w:rPr>
          <w:t xml:space="preserve">Additionally, the intraspecific interaction coefficient was </w:t>
        </w:r>
      </w:ins>
      <w:ins w:id="196" w:author="Godwin, Casey" w:date="2018-10-16T10:27:00Z">
        <w:r w:rsidR="00A70F62">
          <w:rPr>
            <w:rFonts w:ascii="Times New Roman" w:hAnsi="Times New Roman" w:cs="Times New Roman"/>
            <w:sz w:val="24"/>
            <w:szCs w:val="24"/>
          </w:rPr>
          <w:t>determined as the per-capita impact of each species on its own growth rate when the population size approaches 99% of its equilibrium value</w:t>
        </w:r>
      </w:ins>
      <w:ins w:id="197" w:author="Godwin, Casey" w:date="2018-10-16T10:28:00Z">
        <w:r w:rsidR="00A70F62">
          <w:rPr>
            <w:rFonts w:ascii="Times New Roman" w:hAnsi="Times New Roman" w:cs="Times New Roman"/>
            <w:sz w:val="24"/>
            <w:szCs w:val="24"/>
          </w:rPr>
          <w:t xml:space="preserve"> (simulations 1 and 2)</w:t>
        </w:r>
      </w:ins>
      <w:ins w:id="198" w:author="Godwin, Casey" w:date="2018-10-16T10:27:00Z">
        <w:r w:rsidR="00A70F62">
          <w:rPr>
            <w:rFonts w:ascii="Times New Roman" w:hAnsi="Times New Roman" w:cs="Times New Roman"/>
            <w:sz w:val="24"/>
            <w:szCs w:val="24"/>
          </w:rPr>
          <w:t xml:space="preserve">. </w:t>
        </w:r>
      </w:ins>
    </w:p>
    <w:p w14:paraId="374C203E" w14:textId="4F3629FC" w:rsidR="00372CB1" w:rsidRDefault="00372CB1" w:rsidP="006E0547">
      <w:pPr>
        <w:spacing w:line="360" w:lineRule="auto"/>
        <w:rPr>
          <w:ins w:id="199" w:author="Godwin, Casey" w:date="2018-10-16T10:28:00Z"/>
          <w:rFonts w:ascii="Times New Roman" w:hAnsi="Times New Roman" w:cs="Times New Roman"/>
          <w:sz w:val="24"/>
          <w:szCs w:val="24"/>
        </w:rPr>
      </w:pPr>
    </w:p>
    <w:p w14:paraId="6BF57BA4" w14:textId="6A8E339B" w:rsidR="00372CB1" w:rsidRPr="00311B8A" w:rsidRDefault="00372CB1" w:rsidP="006E0547">
      <w:pPr>
        <w:spacing w:line="360" w:lineRule="auto"/>
        <w:rPr>
          <w:ins w:id="200" w:author="Godwin, Casey" w:date="2018-10-16T09:48:00Z"/>
          <w:rFonts w:ascii="Times New Roman" w:hAnsi="Times New Roman" w:cs="Times New Roman"/>
          <w:sz w:val="24"/>
          <w:szCs w:val="24"/>
          <w:rPrChange w:id="201" w:author="Godwin, Casey" w:date="2018-10-16T09:55:00Z">
            <w:rPr>
              <w:ins w:id="202" w:author="Godwin, Casey" w:date="2018-10-16T09:48:00Z"/>
              <w:rFonts w:ascii="Times New Roman" w:hAnsi="Times New Roman" w:cs="Times New Roman"/>
              <w:sz w:val="24"/>
              <w:szCs w:val="24"/>
              <w:lang w:val="en-US"/>
            </w:rPr>
          </w:rPrChange>
        </w:rPr>
      </w:pPr>
      <w:ins w:id="203" w:author="Godwin, Casey" w:date="2018-10-16T10:28:00Z">
        <w:r>
          <w:rPr>
            <w:rFonts w:ascii="Times New Roman" w:hAnsi="Times New Roman" w:cs="Times New Roman"/>
            <w:sz w:val="24"/>
            <w:szCs w:val="24"/>
          </w:rPr>
          <w:t>Panels e-j show the predictions based on the NFD method, evaluated at diff</w:t>
        </w:r>
      </w:ins>
      <w:ins w:id="204" w:author="Godwin, Casey" w:date="2018-10-16T10:29:00Z">
        <w:r>
          <w:rPr>
            <w:rFonts w:ascii="Times New Roman" w:hAnsi="Times New Roman" w:cs="Times New Roman"/>
            <w:sz w:val="24"/>
            <w:szCs w:val="24"/>
          </w:rPr>
          <w:t>erent frequencies of the two species and both using only the slope of NFD (e-g) and the extrapolation to estimate growth rates when rare (h-</w:t>
        </w:r>
      </w:ins>
      <w:ins w:id="205" w:author="Godwin, Casey" w:date="2018-10-16T10:30:00Z">
        <w:r>
          <w:rPr>
            <w:rFonts w:ascii="Times New Roman" w:hAnsi="Times New Roman" w:cs="Times New Roman"/>
            <w:sz w:val="24"/>
            <w:szCs w:val="24"/>
          </w:rPr>
          <w:t xml:space="preserve">j). </w:t>
        </w:r>
      </w:ins>
    </w:p>
    <w:p w14:paraId="1A16F12E" w14:textId="77777777" w:rsidR="000A064D" w:rsidRPr="00B0403D" w:rsidRDefault="000A064D" w:rsidP="00BA0996">
      <w:pPr>
        <w:spacing w:line="360" w:lineRule="auto"/>
        <w:rPr>
          <w:rFonts w:ascii="Times New Roman" w:hAnsi="Times New Roman" w:cs="Times New Roman"/>
          <w:sz w:val="24"/>
          <w:szCs w:val="24"/>
        </w:rPr>
      </w:pPr>
    </w:p>
    <w:sectPr w:rsidR="000A064D" w:rsidRPr="00B0403D" w:rsidSect="00E91710">
      <w:pgSz w:w="15840" w:h="12240" w:orient="landscape"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 w:author="Godwin, Casey" w:date="2018-10-16T09:35:00Z" w:initials="GC">
    <w:p w14:paraId="0F932572" w14:textId="580F5B5C" w:rsidR="006E0547" w:rsidRDefault="006E0547">
      <w:pPr>
        <w:pStyle w:val="CommentText"/>
      </w:pPr>
      <w:r>
        <w:rPr>
          <w:rStyle w:val="CommentReference"/>
        </w:rPr>
        <w:annotationRef/>
      </w:r>
      <w:r>
        <w:t xml:space="preserve">I am concerned that we are ignoring the other criterion from the Adler paper, specifically regarding the intercepts or the difference in potential growth rate of the two species. What you wrote is correct IFF the vertical intercept is &gt;0. </w:t>
      </w:r>
    </w:p>
  </w:comment>
  <w:comment w:id="52" w:author="Godwin, Casey" w:date="2018-10-16T07:05:00Z" w:initials="GC">
    <w:p w14:paraId="4048AD9C" w14:textId="75B3BB1D" w:rsidR="006E0547" w:rsidRDefault="006E0547">
      <w:pPr>
        <w:pStyle w:val="CommentText"/>
      </w:pPr>
      <w:r>
        <w:rPr>
          <w:rStyle w:val="CommentReference"/>
        </w:rPr>
        <w:annotationRef/>
      </w:r>
      <w:r>
        <w:t>Need to show these steps in the supplement</w:t>
      </w:r>
    </w:p>
  </w:comment>
  <w:comment w:id="53" w:author="Godwin, Casey" w:date="2018-10-16T07:07:00Z" w:initials="GC">
    <w:p w14:paraId="12B5A4E8" w14:textId="596175A6" w:rsidR="006E0547" w:rsidRDefault="006E0547">
      <w:pPr>
        <w:pStyle w:val="CommentText"/>
      </w:pPr>
      <w:r>
        <w:rPr>
          <w:rStyle w:val="CommentReference"/>
        </w:rPr>
        <w:annotationRef/>
      </w:r>
      <w:r>
        <w:t xml:space="preserve">I </w:t>
      </w:r>
      <w:proofErr w:type="spellStart"/>
      <w:r>
        <w:t>thnk</w:t>
      </w:r>
      <w:proofErr w:type="spellEnd"/>
      <w:r>
        <w:t xml:space="preserve"> that our message is that NFD cannot be used to get ND/RFD, but it is okay in some circumstances to use it to predict coexistence. </w:t>
      </w:r>
    </w:p>
  </w:comment>
  <w:comment w:id="109" w:author="Godwin, Casey" w:date="2018-10-16T07:35:00Z" w:initials="GC">
    <w:p w14:paraId="1AE62EDE" w14:textId="5A545A55" w:rsidR="006E0547" w:rsidRDefault="006E0547">
      <w:pPr>
        <w:pStyle w:val="CommentText"/>
      </w:pPr>
      <w:r>
        <w:rPr>
          <w:rStyle w:val="CommentReference"/>
        </w:rPr>
        <w:annotationRef/>
      </w:r>
      <w:r>
        <w:t xml:space="preserve">I agree, but these only need to be evaluated near the zero and 1 for this method to work. From what I can tell, this works. </w:t>
      </w:r>
    </w:p>
  </w:comment>
  <w:comment w:id="110" w:author="Godwin, Casey" w:date="2018-10-16T07:37:00Z" w:initials="GC">
    <w:p w14:paraId="0292C234" w14:textId="3F67FCA5" w:rsidR="006E0547" w:rsidRDefault="006E0547">
      <w:pPr>
        <w:pStyle w:val="CommentText"/>
      </w:pPr>
      <w:r>
        <w:rPr>
          <w:rStyle w:val="CommentReference"/>
        </w:rPr>
        <w:annotationRef/>
      </w:r>
      <w:r>
        <w:t>nice</w:t>
      </w:r>
    </w:p>
  </w:comment>
  <w:comment w:id="112" w:author="Godwin, Casey" w:date="2018-10-16T06:54:00Z" w:initials="GC">
    <w:p w14:paraId="0B161B44" w14:textId="69AF61CD" w:rsidR="006E0547" w:rsidRDefault="006E0547">
      <w:pPr>
        <w:pStyle w:val="CommentText"/>
      </w:pPr>
      <w:r>
        <w:rPr>
          <w:rStyle w:val="CommentReference"/>
        </w:rPr>
        <w:annotationRef/>
      </w:r>
      <w:r>
        <w:t>Need supplement figs captions and text explaining numerical simulation</w:t>
      </w:r>
    </w:p>
  </w:comment>
  <w:comment w:id="115" w:author="Godwin, Casey" w:date="2018-10-16T10:17:00Z" w:initials="GC">
    <w:p w14:paraId="27418159" w14:textId="075B1C96" w:rsidR="006E0547" w:rsidRDefault="006E0547">
      <w:pPr>
        <w:pStyle w:val="CommentText"/>
      </w:pPr>
      <w:r>
        <w:rPr>
          <w:rStyle w:val="CommentReference"/>
        </w:rPr>
        <w:annotationRef/>
      </w:r>
      <w:r>
        <w:t xml:space="preserve">We should probably make text sub-headings for these two figures and limit the size of the captions. We do need to decide whether to explain the </w:t>
      </w:r>
      <w:proofErr w:type="spellStart"/>
      <w:r>
        <w:t>numiercal</w:t>
      </w:r>
      <w:proofErr w:type="spellEnd"/>
      <w:r>
        <w:t xml:space="preserve"> simulation at the beginning of this section, then explain how we used it for NFD, then explain how we used it for the other methods.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F932572" w15:done="0"/>
  <w15:commentEx w15:paraId="4048AD9C" w15:done="0"/>
  <w15:commentEx w15:paraId="12B5A4E8" w15:done="0"/>
  <w15:commentEx w15:paraId="1AE62EDE" w15:done="0"/>
  <w15:commentEx w15:paraId="0292C234" w15:done="0"/>
  <w15:commentEx w15:paraId="0B161B44" w15:done="0"/>
  <w15:commentEx w15:paraId="2741815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932572" w16cid:durableId="1F702F7F"/>
  <w16cid:commentId w16cid:paraId="4048AD9C" w16cid:durableId="1F700C3C"/>
  <w16cid:commentId w16cid:paraId="12B5A4E8" w16cid:durableId="1F700CC8"/>
  <w16cid:commentId w16cid:paraId="1AE62EDE" w16cid:durableId="1F70135B"/>
  <w16cid:commentId w16cid:paraId="0292C234" w16cid:durableId="1F7013A6"/>
  <w16cid:commentId w16cid:paraId="0B161B44" w16cid:durableId="1F700990"/>
  <w16cid:commentId w16cid:paraId="27418159" w16cid:durableId="1F7039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BC3B96" w14:textId="77777777" w:rsidR="00DC47E9" w:rsidRDefault="00DC47E9" w:rsidP="00EF42D4">
      <w:pPr>
        <w:spacing w:line="240" w:lineRule="auto"/>
      </w:pPr>
      <w:r>
        <w:separator/>
      </w:r>
    </w:p>
  </w:endnote>
  <w:endnote w:type="continuationSeparator" w:id="0">
    <w:p w14:paraId="40E30F82" w14:textId="77777777" w:rsidR="00DC47E9" w:rsidRDefault="00DC47E9" w:rsidP="00EF4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Lucida Grande">
    <w:altName w:val="Segoe UI"/>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8DECA3" w14:textId="77777777" w:rsidR="00DC47E9" w:rsidRDefault="00DC47E9" w:rsidP="00EF42D4">
      <w:pPr>
        <w:spacing w:line="240" w:lineRule="auto"/>
      </w:pPr>
      <w:r>
        <w:separator/>
      </w:r>
    </w:p>
  </w:footnote>
  <w:footnote w:type="continuationSeparator" w:id="0">
    <w:p w14:paraId="3F62760C" w14:textId="77777777" w:rsidR="00DC47E9" w:rsidRDefault="00DC47E9" w:rsidP="00EF42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7"/>
  </w:num>
  <w:num w:numId="3">
    <w:abstractNumId w:val="2"/>
  </w:num>
  <w:num w:numId="4">
    <w:abstractNumId w:val="6"/>
  </w:num>
  <w:num w:numId="5">
    <w:abstractNumId w:val="4"/>
  </w:num>
  <w:num w:numId="6">
    <w:abstractNumId w:val="3"/>
  </w:num>
  <w:num w:numId="7">
    <w:abstractNumId w:val="0"/>
  </w:num>
  <w:num w:numId="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Windows Live" w15:userId="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4A2"/>
    <w:rsid w:val="00011BB8"/>
    <w:rsid w:val="000150D1"/>
    <w:rsid w:val="00016F51"/>
    <w:rsid w:val="00026027"/>
    <w:rsid w:val="000357A8"/>
    <w:rsid w:val="00037DD9"/>
    <w:rsid w:val="0005123C"/>
    <w:rsid w:val="000677FA"/>
    <w:rsid w:val="00073388"/>
    <w:rsid w:val="00073AD3"/>
    <w:rsid w:val="0008291C"/>
    <w:rsid w:val="000865C1"/>
    <w:rsid w:val="000A064D"/>
    <w:rsid w:val="000A2482"/>
    <w:rsid w:val="000A3C20"/>
    <w:rsid w:val="000B0707"/>
    <w:rsid w:val="000C2981"/>
    <w:rsid w:val="000D1B82"/>
    <w:rsid w:val="000D69FA"/>
    <w:rsid w:val="000E201E"/>
    <w:rsid w:val="000F21BA"/>
    <w:rsid w:val="00107107"/>
    <w:rsid w:val="00110B8F"/>
    <w:rsid w:val="00120378"/>
    <w:rsid w:val="0012326E"/>
    <w:rsid w:val="00133E4D"/>
    <w:rsid w:val="00144BB6"/>
    <w:rsid w:val="0014663E"/>
    <w:rsid w:val="00152118"/>
    <w:rsid w:val="00176B97"/>
    <w:rsid w:val="001A7559"/>
    <w:rsid w:val="001B56F2"/>
    <w:rsid w:val="001C16F8"/>
    <w:rsid w:val="001C1ABD"/>
    <w:rsid w:val="001C2812"/>
    <w:rsid w:val="001C2A2C"/>
    <w:rsid w:val="001E1092"/>
    <w:rsid w:val="001E52B3"/>
    <w:rsid w:val="001F41ED"/>
    <w:rsid w:val="001F4B16"/>
    <w:rsid w:val="001F6144"/>
    <w:rsid w:val="00205033"/>
    <w:rsid w:val="00217247"/>
    <w:rsid w:val="00222AD6"/>
    <w:rsid w:val="00244FA8"/>
    <w:rsid w:val="00245856"/>
    <w:rsid w:val="0025241C"/>
    <w:rsid w:val="00262248"/>
    <w:rsid w:val="002710F9"/>
    <w:rsid w:val="0027496F"/>
    <w:rsid w:val="00277918"/>
    <w:rsid w:val="00290D67"/>
    <w:rsid w:val="0029101D"/>
    <w:rsid w:val="00294556"/>
    <w:rsid w:val="002B309B"/>
    <w:rsid w:val="002B3371"/>
    <w:rsid w:val="002F2925"/>
    <w:rsid w:val="003004E2"/>
    <w:rsid w:val="00301BB0"/>
    <w:rsid w:val="00303135"/>
    <w:rsid w:val="0030436C"/>
    <w:rsid w:val="00307DBE"/>
    <w:rsid w:val="00311B8A"/>
    <w:rsid w:val="003236B8"/>
    <w:rsid w:val="00350690"/>
    <w:rsid w:val="00351A06"/>
    <w:rsid w:val="00371339"/>
    <w:rsid w:val="00371AE2"/>
    <w:rsid w:val="00372CB1"/>
    <w:rsid w:val="00396647"/>
    <w:rsid w:val="003E0E34"/>
    <w:rsid w:val="003E1E8D"/>
    <w:rsid w:val="003E3CE9"/>
    <w:rsid w:val="003F4BFC"/>
    <w:rsid w:val="004044A2"/>
    <w:rsid w:val="00406D4A"/>
    <w:rsid w:val="00411B9B"/>
    <w:rsid w:val="00412E32"/>
    <w:rsid w:val="004204E8"/>
    <w:rsid w:val="004227B0"/>
    <w:rsid w:val="004230EC"/>
    <w:rsid w:val="00457DD7"/>
    <w:rsid w:val="00460213"/>
    <w:rsid w:val="00461E2F"/>
    <w:rsid w:val="00492A43"/>
    <w:rsid w:val="00493E47"/>
    <w:rsid w:val="004960EB"/>
    <w:rsid w:val="004A06CB"/>
    <w:rsid w:val="004A3870"/>
    <w:rsid w:val="004A606E"/>
    <w:rsid w:val="004A7794"/>
    <w:rsid w:val="004B260E"/>
    <w:rsid w:val="004C66D1"/>
    <w:rsid w:val="004E3C75"/>
    <w:rsid w:val="004E6E9D"/>
    <w:rsid w:val="004F2DE7"/>
    <w:rsid w:val="004F6B56"/>
    <w:rsid w:val="0050474B"/>
    <w:rsid w:val="00506AF9"/>
    <w:rsid w:val="00507DFC"/>
    <w:rsid w:val="00507EF7"/>
    <w:rsid w:val="00517CE2"/>
    <w:rsid w:val="00543372"/>
    <w:rsid w:val="005465FF"/>
    <w:rsid w:val="005505D8"/>
    <w:rsid w:val="005629D3"/>
    <w:rsid w:val="00570EEB"/>
    <w:rsid w:val="0057587E"/>
    <w:rsid w:val="00580812"/>
    <w:rsid w:val="00581453"/>
    <w:rsid w:val="00582E9D"/>
    <w:rsid w:val="00582F46"/>
    <w:rsid w:val="005A5909"/>
    <w:rsid w:val="005B0147"/>
    <w:rsid w:val="005B1A64"/>
    <w:rsid w:val="005B6D56"/>
    <w:rsid w:val="005B757E"/>
    <w:rsid w:val="005C1D36"/>
    <w:rsid w:val="005C49C8"/>
    <w:rsid w:val="005D17A7"/>
    <w:rsid w:val="005D5244"/>
    <w:rsid w:val="005F4379"/>
    <w:rsid w:val="005F6553"/>
    <w:rsid w:val="0061153E"/>
    <w:rsid w:val="0061165B"/>
    <w:rsid w:val="00625364"/>
    <w:rsid w:val="006521F0"/>
    <w:rsid w:val="00654BB8"/>
    <w:rsid w:val="00656FEF"/>
    <w:rsid w:val="00670F67"/>
    <w:rsid w:val="006746D5"/>
    <w:rsid w:val="00694F7B"/>
    <w:rsid w:val="0069689A"/>
    <w:rsid w:val="006A6A7F"/>
    <w:rsid w:val="006B264D"/>
    <w:rsid w:val="006C451A"/>
    <w:rsid w:val="006E0547"/>
    <w:rsid w:val="006E6139"/>
    <w:rsid w:val="006E69F1"/>
    <w:rsid w:val="0070393F"/>
    <w:rsid w:val="00725D3C"/>
    <w:rsid w:val="00734FD8"/>
    <w:rsid w:val="00737B71"/>
    <w:rsid w:val="0076155A"/>
    <w:rsid w:val="00764333"/>
    <w:rsid w:val="0077598A"/>
    <w:rsid w:val="00794E37"/>
    <w:rsid w:val="00796325"/>
    <w:rsid w:val="007A561A"/>
    <w:rsid w:val="007C0630"/>
    <w:rsid w:val="007C083B"/>
    <w:rsid w:val="007D2365"/>
    <w:rsid w:val="007E2CE1"/>
    <w:rsid w:val="007F2691"/>
    <w:rsid w:val="008035B7"/>
    <w:rsid w:val="00803600"/>
    <w:rsid w:val="00803A21"/>
    <w:rsid w:val="008109E5"/>
    <w:rsid w:val="00824BB4"/>
    <w:rsid w:val="00834358"/>
    <w:rsid w:val="00847AD2"/>
    <w:rsid w:val="008507A4"/>
    <w:rsid w:val="00857924"/>
    <w:rsid w:val="00857975"/>
    <w:rsid w:val="0086054F"/>
    <w:rsid w:val="008643A1"/>
    <w:rsid w:val="00872C56"/>
    <w:rsid w:val="00873754"/>
    <w:rsid w:val="008812D7"/>
    <w:rsid w:val="00883AA0"/>
    <w:rsid w:val="008846E0"/>
    <w:rsid w:val="008A1084"/>
    <w:rsid w:val="008A1B23"/>
    <w:rsid w:val="008D1F87"/>
    <w:rsid w:val="008F0F14"/>
    <w:rsid w:val="008F5F30"/>
    <w:rsid w:val="00900E3F"/>
    <w:rsid w:val="00905F2D"/>
    <w:rsid w:val="00910192"/>
    <w:rsid w:val="00915EE2"/>
    <w:rsid w:val="009208E9"/>
    <w:rsid w:val="00921E26"/>
    <w:rsid w:val="00922CD4"/>
    <w:rsid w:val="0092330A"/>
    <w:rsid w:val="00926697"/>
    <w:rsid w:val="00942458"/>
    <w:rsid w:val="0094303A"/>
    <w:rsid w:val="00955FA3"/>
    <w:rsid w:val="009A2907"/>
    <w:rsid w:val="009A32BB"/>
    <w:rsid w:val="009A4E83"/>
    <w:rsid w:val="009A7A0E"/>
    <w:rsid w:val="009B4840"/>
    <w:rsid w:val="009B53A2"/>
    <w:rsid w:val="009B721E"/>
    <w:rsid w:val="009C53A1"/>
    <w:rsid w:val="009C62C1"/>
    <w:rsid w:val="009E0D39"/>
    <w:rsid w:val="009E2CCD"/>
    <w:rsid w:val="009E3B6D"/>
    <w:rsid w:val="009E5FED"/>
    <w:rsid w:val="009E6952"/>
    <w:rsid w:val="009F0993"/>
    <w:rsid w:val="009F29C6"/>
    <w:rsid w:val="009F328C"/>
    <w:rsid w:val="00A07639"/>
    <w:rsid w:val="00A122B9"/>
    <w:rsid w:val="00A20C2B"/>
    <w:rsid w:val="00A21DAB"/>
    <w:rsid w:val="00A2668C"/>
    <w:rsid w:val="00A43FB1"/>
    <w:rsid w:val="00A4438F"/>
    <w:rsid w:val="00A57201"/>
    <w:rsid w:val="00A60FE8"/>
    <w:rsid w:val="00A62853"/>
    <w:rsid w:val="00A656E9"/>
    <w:rsid w:val="00A66529"/>
    <w:rsid w:val="00A70F62"/>
    <w:rsid w:val="00A7339A"/>
    <w:rsid w:val="00A91870"/>
    <w:rsid w:val="00A93810"/>
    <w:rsid w:val="00A96538"/>
    <w:rsid w:val="00AA1D9C"/>
    <w:rsid w:val="00AC0D57"/>
    <w:rsid w:val="00AC2B77"/>
    <w:rsid w:val="00AC3B74"/>
    <w:rsid w:val="00AC55F4"/>
    <w:rsid w:val="00AD7F50"/>
    <w:rsid w:val="00AE2061"/>
    <w:rsid w:val="00AE5D8D"/>
    <w:rsid w:val="00AE60AE"/>
    <w:rsid w:val="00B0403D"/>
    <w:rsid w:val="00B047B2"/>
    <w:rsid w:val="00B105BA"/>
    <w:rsid w:val="00B10E8D"/>
    <w:rsid w:val="00B1163F"/>
    <w:rsid w:val="00B1291C"/>
    <w:rsid w:val="00B24FC3"/>
    <w:rsid w:val="00B3508F"/>
    <w:rsid w:val="00B51AF7"/>
    <w:rsid w:val="00B52C74"/>
    <w:rsid w:val="00B53294"/>
    <w:rsid w:val="00B53CA3"/>
    <w:rsid w:val="00B6050D"/>
    <w:rsid w:val="00B71ACF"/>
    <w:rsid w:val="00B73CE7"/>
    <w:rsid w:val="00B76E7F"/>
    <w:rsid w:val="00B84357"/>
    <w:rsid w:val="00B90B60"/>
    <w:rsid w:val="00B93068"/>
    <w:rsid w:val="00BA0996"/>
    <w:rsid w:val="00BA1AEB"/>
    <w:rsid w:val="00BA3C0C"/>
    <w:rsid w:val="00BB1220"/>
    <w:rsid w:val="00BB2EB2"/>
    <w:rsid w:val="00BC04AA"/>
    <w:rsid w:val="00BC23F1"/>
    <w:rsid w:val="00BD3A7B"/>
    <w:rsid w:val="00BD7D2B"/>
    <w:rsid w:val="00BE5EBA"/>
    <w:rsid w:val="00C2189E"/>
    <w:rsid w:val="00C23696"/>
    <w:rsid w:val="00C44A63"/>
    <w:rsid w:val="00C4550E"/>
    <w:rsid w:val="00C51B59"/>
    <w:rsid w:val="00C54394"/>
    <w:rsid w:val="00C6492E"/>
    <w:rsid w:val="00C903A3"/>
    <w:rsid w:val="00CA292C"/>
    <w:rsid w:val="00CA55C7"/>
    <w:rsid w:val="00CB7848"/>
    <w:rsid w:val="00CC4294"/>
    <w:rsid w:val="00CE29AE"/>
    <w:rsid w:val="00D0738E"/>
    <w:rsid w:val="00D07EFB"/>
    <w:rsid w:val="00D13915"/>
    <w:rsid w:val="00D163AA"/>
    <w:rsid w:val="00D2074B"/>
    <w:rsid w:val="00D20E7A"/>
    <w:rsid w:val="00D239E5"/>
    <w:rsid w:val="00D23D1D"/>
    <w:rsid w:val="00D25414"/>
    <w:rsid w:val="00D35FC3"/>
    <w:rsid w:val="00D3751B"/>
    <w:rsid w:val="00D37F9C"/>
    <w:rsid w:val="00D526F1"/>
    <w:rsid w:val="00D6430E"/>
    <w:rsid w:val="00D70762"/>
    <w:rsid w:val="00D86582"/>
    <w:rsid w:val="00DB6518"/>
    <w:rsid w:val="00DC47E9"/>
    <w:rsid w:val="00DC535B"/>
    <w:rsid w:val="00DD371C"/>
    <w:rsid w:val="00DE2DDE"/>
    <w:rsid w:val="00DF153E"/>
    <w:rsid w:val="00DF442A"/>
    <w:rsid w:val="00E04F80"/>
    <w:rsid w:val="00E10F6B"/>
    <w:rsid w:val="00E152D2"/>
    <w:rsid w:val="00E15436"/>
    <w:rsid w:val="00E249DA"/>
    <w:rsid w:val="00E43EC9"/>
    <w:rsid w:val="00E4489E"/>
    <w:rsid w:val="00E71F1A"/>
    <w:rsid w:val="00E8424A"/>
    <w:rsid w:val="00E91710"/>
    <w:rsid w:val="00E95056"/>
    <w:rsid w:val="00EA0D10"/>
    <w:rsid w:val="00EB2889"/>
    <w:rsid w:val="00EB3CE4"/>
    <w:rsid w:val="00EC2AEA"/>
    <w:rsid w:val="00EC57D9"/>
    <w:rsid w:val="00EF2766"/>
    <w:rsid w:val="00EF42D4"/>
    <w:rsid w:val="00EF616A"/>
    <w:rsid w:val="00EF7E9C"/>
    <w:rsid w:val="00F13328"/>
    <w:rsid w:val="00F246A4"/>
    <w:rsid w:val="00F34BB5"/>
    <w:rsid w:val="00F65828"/>
    <w:rsid w:val="00F72867"/>
    <w:rsid w:val="00F90AF9"/>
    <w:rsid w:val="00FB7B21"/>
    <w:rsid w:val="00FC5C6B"/>
    <w:rsid w:val="00FD7F77"/>
    <w:rsid w:val="00FE1382"/>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D6CA8EA6-CBEA-46DC-A3DC-B673E4E9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1727798615">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27108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1658075217">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336226691">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A6DD0-5D7C-D84C-8E62-BDD4EFA38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28</Pages>
  <Words>12149</Words>
  <Characters>69253</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81240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Godwin, Casey</cp:lastModifiedBy>
  <cp:revision>22</cp:revision>
  <dcterms:created xsi:type="dcterms:W3CDTF">2018-10-16T10:51:00Z</dcterms:created>
  <dcterms:modified xsi:type="dcterms:W3CDTF">2018-10-16T14:33:00Z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