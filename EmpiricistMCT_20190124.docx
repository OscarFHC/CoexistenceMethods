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466E8DF9"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22BB6210"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w:t>
      </w:r>
      <w:proofErr w:type="gramStart"/>
      <w:r w:rsidR="00F873F2">
        <w:rPr>
          <w:rFonts w:ascii="Times New Roman" w:hAnsi="Times New Roman" w:cs="Times New Roman"/>
          <w:sz w:val="24"/>
          <w:szCs w:val="24"/>
          <w:lang w:eastAsia="zh-TW"/>
        </w:rPr>
        <w:t>positive growth</w:t>
      </w:r>
      <w:proofErr w:type="gramEnd"/>
      <w:r w:rsidR="00F873F2">
        <w:rPr>
          <w:rFonts w:ascii="Times New Roman" w:hAnsi="Times New Roman" w:cs="Times New Roman"/>
          <w:sz w:val="24"/>
          <w:szCs w:val="24"/>
          <w:lang w:eastAsia="zh-TW"/>
        </w:rPr>
        <w:t xml:space="preserve">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 xml:space="preserve">fluctuations in population densities or environmental factors </w:t>
      </w:r>
      <w:proofErr w:type="gramStart"/>
      <w:r w:rsidR="0049185E">
        <w:rPr>
          <w:rFonts w:ascii="Times New Roman" w:hAnsi="Times New Roman" w:cs="Times New Roman"/>
          <w:sz w:val="24"/>
          <w:szCs w:val="24"/>
        </w:rPr>
        <w:t>in order to</w:t>
      </w:r>
      <w:proofErr w:type="gramEnd"/>
      <w:r w:rsidR="0049185E">
        <w:rPr>
          <w:rFonts w:ascii="Times New Roman" w:hAnsi="Times New Roman" w:cs="Times New Roman"/>
          <w:sz w:val="24"/>
          <w:szCs w:val="24"/>
        </w:rPr>
        <w:t xml:space="preserve">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2017)","manualFormatting":"(Miller and 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335D05B"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andHilleRisLambers 2009, Hillerislambers et al. 2012, Turnbull et al. 2013)","plainTextFormattedCitation":"(Adler et al. 2007, Levine andHilleRisLambers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andHilleRisLambers 2009, Hillerislambers et al. 2012)","plainTextFormattedCitation":"(Adler et al. 2007, Levine andHilleRisLambers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w:t>
      </w:r>
      <w:r w:rsidR="00DC1C4F" w:rsidRPr="00DE4F2C">
        <w:rPr>
          <w:rFonts w:ascii="Times New Roman" w:hAnsi="Times New Roman" w:cs="Times New Roman"/>
          <w:sz w:val="24"/>
          <w:szCs w:val="24"/>
        </w:rPr>
        <w:lastRenderedPageBreak/>
        <w:t>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5C0AC4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(Levine andHilleRisLambers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w:t>
      </w:r>
      <w:proofErr w:type="gramStart"/>
      <w:r w:rsidR="00A150E3">
        <w:rPr>
          <w:rFonts w:ascii="Times New Roman" w:hAnsi="Times New Roman" w:cs="Times New Roman"/>
          <w:sz w:val="24"/>
          <w:szCs w:val="24"/>
        </w:rPr>
        <w:t>in order to</w:t>
      </w:r>
      <w:proofErr w:type="gramEnd"/>
      <w:r w:rsidR="00A150E3">
        <w:rPr>
          <w:rFonts w:ascii="Times New Roman" w:hAnsi="Times New Roman" w:cs="Times New Roman"/>
          <w:sz w:val="24"/>
          <w:szCs w:val="24"/>
        </w:rPr>
        <w:t xml:space="preserve">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3A9AE41C"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1930B9">
        <w:rPr>
          <w:rFonts w:ascii="Times New Roman" w:hAnsi="Times New Roman" w:cs="Times New Roman"/>
          <w:sz w:val="24"/>
          <w:szCs w:val="24"/>
          <w:lang w:eastAsia="zh-TW"/>
        </w:rPr>
        <w:t xml:space="preserve"> </w:t>
      </w:r>
      <m:oMath>
        <m:r>
          <w:rPr>
            <w:rFonts w:ascii="Cambria Math" w:hAnsi="Cambria Math" w:cs="Times New Roman"/>
            <w:sz w:val="24"/>
            <w:szCs w:val="24"/>
          </w:rPr>
          <m:t>ρ</m:t>
        </m:r>
      </m:oMath>
      <w:r w:rsidR="001930B9">
        <w:rPr>
          <w:rFonts w:ascii="Times New Roman" w:hAnsi="Times New Roman" w:cs="Times New Roman"/>
          <w:sz w:val="24"/>
          <w:szCs w:val="24"/>
        </w:rPr>
        <w:t xml:space="preserve"> (ND)</w:t>
      </w:r>
      <w:r w:rsidR="00733570">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1930B9">
        <w:rPr>
          <w:rFonts w:ascii="Times New Roman" w:hAnsi="Times New Roman" w:cs="Times New Roman"/>
          <w:sz w:val="24"/>
          <w:szCs w:val="24"/>
        </w:rPr>
        <w:t xml:space="preserve"> (RFD) </w:t>
      </w:r>
      <w:r w:rsidR="00733570">
        <w:rPr>
          <w:rFonts w:ascii="Times New Roman" w:hAnsi="Times New Roman" w:cs="Times New Roman"/>
          <w:sz w:val="24"/>
          <w:szCs w:val="24"/>
        </w:rPr>
        <w:t>and the inequality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w:t>
      </w:r>
      <w:proofErr w:type="gramStart"/>
      <w:r w:rsidR="00241DE2">
        <w:rPr>
          <w:rFonts w:ascii="Times New Roman" w:hAnsi="Times New Roman" w:cs="Times New Roman"/>
          <w:sz w:val="24"/>
          <w:szCs w:val="24"/>
        </w:rPr>
        <w:t>in order to</w:t>
      </w:r>
      <w:proofErr w:type="gramEnd"/>
      <w:r w:rsidR="00241DE2">
        <w:rPr>
          <w:rFonts w:ascii="Times New Roman" w:hAnsi="Times New Roman" w:cs="Times New Roman"/>
          <w:sz w:val="24"/>
          <w:szCs w:val="24"/>
        </w:rPr>
        <w:t xml:space="preserve">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19CC0DED" w:rsidR="00992ECB" w:rsidRDefault="00992ECB"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FC370E">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2009)","manualFormatting":"(Adler et al. 2007, Levine and 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 xml:space="preserve">all resources or niches are occupied by either the focal species </w:t>
      </w:r>
      <w:proofErr w:type="spellStart"/>
      <w:r w:rsidR="00DE402F" w:rsidRPr="006C451A">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 </w:t>
      </w:r>
      <w:r w:rsidR="00DE402F" w:rsidRPr="006C451A">
        <w:rPr>
          <w:rFonts w:ascii="Times New Roman" w:hAnsi="Times New Roman" w:cs="Times New Roman"/>
          <w:i/>
          <w:sz w:val="24"/>
          <w:szCs w:val="24"/>
        </w:rPr>
        <w:t>j</w:t>
      </w:r>
      <w:r w:rsidR="00DE402F">
        <w:rPr>
          <w:rFonts w:ascii="Times New Roman" w:hAnsi="Times New Roman" w:cs="Times New Roman"/>
          <w:sz w:val="24"/>
          <w:szCs w:val="24"/>
        </w:rPr>
        <w:t xml:space="preserve">, so that increasing the frequency of individuals for focal species </w:t>
      </w:r>
      <w:proofErr w:type="spellStart"/>
      <w:r w:rsidR="00DE402F" w:rsidRPr="00B105BA">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means 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with more individuals of its own kind, and 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 xml:space="preserve">inter-specific competition. Therefore, if intra-specific competition is greater than inter-specific competition, the dependency of species’ growth rate on its relative frequency should be negative, i.e. the NFD slope should be negative. More negative NFD slope thus represents a stronger stabilizing forces, i.e. niche difference </w:t>
      </w:r>
      <w:r w:rsidR="00DE402F">
        <w:rPr>
          <w:rFonts w:ascii="Times New Roman" w:hAnsi="Times New Roman" w:cs="Times New Roman"/>
          <w:sz w:val="24"/>
          <w:szCs w:val="24"/>
        </w:rPr>
        <w:fldChar w:fldCharType="begin" w:fldLock="1"/>
      </w:r>
      <w:r w:rsidR="00DE402F">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DE402F">
        <w:rPr>
          <w:rFonts w:ascii="Times New Roman" w:hAnsi="Times New Roman" w:cs="Times New Roman"/>
          <w:sz w:val="24"/>
          <w:szCs w:val="24"/>
        </w:rPr>
        <w:fldChar w:fldCharType="separate"/>
      </w:r>
      <w:r w:rsidR="00DE402F" w:rsidRPr="00C1590A">
        <w:rPr>
          <w:rFonts w:ascii="Times New Roman" w:hAnsi="Times New Roman" w:cs="Times New Roman"/>
          <w:noProof/>
          <w:sz w:val="24"/>
          <w:szCs w:val="24"/>
        </w:rPr>
        <w:t>(</w:t>
      </w:r>
      <w:r w:rsidR="00DE402F">
        <w:rPr>
          <w:rFonts w:ascii="Times New Roman" w:hAnsi="Times New Roman" w:cs="Times New Roman"/>
          <w:noProof/>
          <w:sz w:val="24"/>
          <w:szCs w:val="24"/>
        </w:rPr>
        <w:t xml:space="preserve">ND; </w:t>
      </w:r>
      <w:r w:rsidR="00DE402F" w:rsidRPr="00C1590A">
        <w:rPr>
          <w:rFonts w:ascii="Times New Roman" w:hAnsi="Times New Roman" w:cs="Times New Roman"/>
          <w:noProof/>
          <w:sz w:val="24"/>
          <w:szCs w:val="24"/>
        </w:rPr>
        <w:t>Adler et al. 2007)</w:t>
      </w:r>
      <w:r w:rsidR="00DE402F">
        <w:rPr>
          <w:rFonts w:ascii="Times New Roman" w:hAnsi="Times New Roman" w:cs="Times New Roman"/>
          <w:sz w:val="24"/>
          <w:szCs w:val="24"/>
        </w:rPr>
        <w:fldChar w:fldCharType="end"/>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w:t>
      </w:r>
      <w:r w:rsidR="00A50371">
        <w:rPr>
          <w:rFonts w:ascii="Times New Roman" w:hAnsi="Times New Roman" w:cs="Times New Roman"/>
          <w:sz w:val="24"/>
          <w:szCs w:val="24"/>
        </w:rPr>
        <w:lastRenderedPageBreak/>
        <w:t xml:space="preserve">of stabilizing forces is the 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proofErr w:type="gramStart"/>
      <w:r w:rsidR="00DE402F">
        <w:rPr>
          <w:rFonts w:ascii="Times New Roman" w:hAnsi="Times New Roman" w:cs="Times New Roman"/>
          <w:sz w:val="24"/>
          <w:szCs w:val="24"/>
        </w:rPr>
        <w:t>As long as</w:t>
      </w:r>
      <w:proofErr w:type="gramEnd"/>
      <w:r w:rsidR="00DE402F">
        <w:rPr>
          <w:rFonts w:ascii="Times New Roman" w:hAnsi="Times New Roman" w:cs="Times New Roman"/>
          <w:sz w:val="24"/>
          <w:szCs w:val="24"/>
        </w:rPr>
        <w:t xml:space="preserve"> the relationship between a species’ frequency and its growth rate is linear, the balance between the slope of frequency dependence and the difference in growth rates in the absence of </w:t>
      </w:r>
      <w:r w:rsidR="00A50371">
        <w:rPr>
          <w:rFonts w:ascii="Times New Roman" w:hAnsi="Times New Roman" w:cs="Times New Roman"/>
          <w:sz w:val="24"/>
          <w:szCs w:val="24"/>
        </w:rPr>
        <w:t>stabilizing forces</w:t>
      </w:r>
      <w:r w:rsidR="00DE402F">
        <w:rPr>
          <w:rFonts w:ascii="Times New Roman" w:hAnsi="Times New Roman" w:cs="Times New Roman"/>
          <w:sz w:val="24"/>
          <w:szCs w:val="24"/>
        </w:rPr>
        <w:t xml:space="preserve"> can 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70852A82" w:rsidR="00041F12" w:rsidRDefault="00041F12" w:rsidP="00701F7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It is important to note that the slope of ND has not been used literally as a measure of ND, nor has the difference in competition-free growth rate been used as a literal measure of RFD. </w:t>
      </w:r>
      <w:r w:rsidR="00115688">
        <w:rPr>
          <w:rFonts w:ascii="Times New Roman" w:hAnsi="Times New Roman" w:cs="Times New Roman"/>
          <w:sz w:val="24"/>
          <w:szCs w:val="24"/>
        </w:rPr>
        <w:t>Instead, papers have used estimates of inter and intraspecific competition coefficients from the Lotka Volterra</w:t>
      </w:r>
      <w:r w:rsidR="00A50371">
        <w:rPr>
          <w:rFonts w:ascii="Times New Roman" w:hAnsi="Times New Roman" w:cs="Times New Roman"/>
          <w:sz w:val="24"/>
          <w:szCs w:val="24"/>
        </w:rPr>
        <w:t xml:space="preserve">-like </w:t>
      </w:r>
      <w:r w:rsidR="00115688">
        <w:rPr>
          <w:rFonts w:ascii="Times New Roman" w:hAnsi="Times New Roman" w:cs="Times New Roman"/>
          <w:sz w:val="24"/>
          <w:szCs w:val="24"/>
        </w:rPr>
        <w:t xml:space="preserve">model to quantify </w:t>
      </w:r>
      <w:r w:rsidR="00701F75">
        <w:rPr>
          <w:rFonts w:ascii="Times New Roman" w:hAnsi="Times New Roman" w:cs="Times New Roman"/>
          <w:sz w:val="24"/>
          <w:szCs w:val="24"/>
        </w:rPr>
        <w:t>niche differences a</w:t>
      </w:r>
      <w:r w:rsidR="00115688">
        <w:rPr>
          <w:rFonts w:ascii="Times New Roman" w:hAnsi="Times New Roman" w:cs="Times New Roman"/>
          <w:sz w:val="24"/>
          <w:szCs w:val="24"/>
        </w:rPr>
        <w:t xml:space="preserve">nd </w:t>
      </w:r>
      <w:r w:rsidR="00701F75">
        <w:rPr>
          <w:rFonts w:ascii="Times New Roman" w:hAnsi="Times New Roman" w:cs="Times New Roman"/>
          <w:sz w:val="24"/>
          <w:szCs w:val="24"/>
        </w:rPr>
        <w:t xml:space="preserve">then </w:t>
      </w:r>
      <w:r w:rsidR="00115688">
        <w:rPr>
          <w:rFonts w:ascii="Times New Roman" w:hAnsi="Times New Roman" w:cs="Times New Roman"/>
          <w:sz w:val="24"/>
          <w:szCs w:val="24"/>
        </w:rPr>
        <w:t>experimentally remove ND</w:t>
      </w:r>
      <w:r w:rsidR="00701F75">
        <w:rPr>
          <w:rFonts w:ascii="Times New Roman" w:hAnsi="Times New Roman" w:cs="Times New Roman"/>
          <w:sz w:val="24"/>
          <w:szCs w:val="24"/>
        </w:rPr>
        <w:t xml:space="preserve"> through manipulation to illustrate its effect as a stabilizing force</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A50371">
        <w:rPr>
          <w:rFonts w:ascii="Times New Roman" w:hAnsi="Times New Roman" w:cs="Times New Roman"/>
          <w:noProof/>
          <w:sz w:val="24"/>
          <w:szCs w:val="24"/>
        </w:rPr>
        <w:t>(Levine andHilleRisLambers 2009)</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701F75">
        <w:rPr>
          <w:rFonts w:ascii="Times New Roman" w:hAnsi="Times New Roman" w:cs="Times New Roman"/>
          <w:sz w:val="24"/>
          <w:szCs w:val="24"/>
        </w:rPr>
        <w:t>Other studies have measured NFD as evidence for the importance of stabilizing forces, but do not directly interpret the slope as ND or the intercepts as RFD</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species?","type":"article-journal","volume":"26"},"uris":["http://www.mendeley.com/documents/?uuid=e9bb92ea-7f1b-4a13-97aa-1c23660f67ab"]}],"mendeley":{"formattedCitation":"(Yenni et al. 2017a)","plainTextFormattedCitation":"(Yenni et al. 2017a)","previouslyFormattedCitation":"(Yenni et al. 2017a)"},"properties":{"noteIndex":0},"schema":"https://github.com/citation-style-language/schema/raw/master/csl-citation.json"}</w:instrText>
      </w:r>
      <w:r w:rsidR="00A50371">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2017a)</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115688">
        <w:rPr>
          <w:rFonts w:ascii="Times New Roman" w:hAnsi="Times New Roman" w:cs="Times New Roman"/>
          <w:sz w:val="24"/>
          <w:szCs w:val="24"/>
        </w:rPr>
        <w:t xml:space="preserve">Nonetheless, the NFD method could be applied empirically to predict coexistence based on the mutual invasibility principle. </w:t>
      </w:r>
    </w:p>
    <w:p w14:paraId="63427CAE" w14:textId="3423B25C" w:rsidR="00207FE2" w:rsidRPr="00416398" w:rsidRDefault="00207FE2">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w:t>
      </w:r>
      <w:r w:rsidR="00115688">
        <w:rPr>
          <w:rFonts w:ascii="Times New Roman" w:hAnsi="Times New Roman" w:cs="Times New Roman"/>
          <w:sz w:val="24"/>
          <w:szCs w:val="24"/>
        </w:rPr>
        <w:t>because it does not require</w:t>
      </w:r>
      <w:r>
        <w:rPr>
          <w:rFonts w:ascii="Times New Roman" w:hAnsi="Times New Roman" w:cs="Times New Roman"/>
          <w:sz w:val="24"/>
          <w:szCs w:val="24"/>
        </w:rPr>
        <w:t xml:space="preserve">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w:t>
      </w:r>
      <w:r w:rsidR="00A50371">
        <w:rPr>
          <w:rFonts w:ascii="Times New Roman" w:hAnsi="Times New Roman" w:cs="Times New Roman"/>
          <w:sz w:val="24"/>
          <w:szCs w:val="24"/>
        </w:rPr>
        <w:t xml:space="preserve"> (Fig. 1)</w:t>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115688">
        <w:rPr>
          <w:rFonts w:ascii="Times New Roman" w:hAnsi="Times New Roman" w:cs="Times New Roman"/>
          <w:sz w:val="24"/>
          <w:szCs w:val="24"/>
        </w:rPr>
        <w:t xml:space="preserve">The density of seeding can be manipulated to remove the effect of interspecific competition so that competitive interaction </w:t>
      </w:r>
      <w:r w:rsidR="00A50371">
        <w:rPr>
          <w:rFonts w:ascii="Times New Roman" w:hAnsi="Times New Roman" w:cs="Times New Roman"/>
          <w:sz w:val="24"/>
          <w:szCs w:val="24"/>
        </w:rPr>
        <w:t>is</w:t>
      </w:r>
      <w:r w:rsidR="00115688">
        <w:rPr>
          <w:rFonts w:ascii="Times New Roman" w:hAnsi="Times New Roman" w:cs="Times New Roman"/>
          <w:sz w:val="24"/>
          <w:szCs w:val="24"/>
        </w:rPr>
        <w:t xml:space="preserve"> determined only by RFD.</w:t>
      </w:r>
      <w:r w:rsidR="00AC3874">
        <w:rPr>
          <w:rFonts w:ascii="Times New Roman" w:hAnsi="Times New Roman" w:cs="Times New Roman"/>
          <w:sz w:val="24"/>
          <w:szCs w:val="24"/>
        </w:rPr>
        <w:t xml:space="preserve"> Additionally, frequency </w:t>
      </w:r>
      <w:r>
        <w:rPr>
          <w:rFonts w:ascii="Times New Roman" w:hAnsi="Times New Roman" w:cs="Times New Roman"/>
          <w:sz w:val="24"/>
          <w:szCs w:val="24"/>
        </w:rPr>
        <w:t xml:space="preserve">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w:t>
      </w:r>
      <w:r w:rsidR="00041F12">
        <w:rPr>
          <w:rFonts w:ascii="Times New Roman" w:hAnsi="Times New Roman" w:cs="Times New Roman"/>
          <w:sz w:val="24"/>
          <w:szCs w:val="24"/>
        </w:rPr>
        <w:t>from natural ecosystems</w:t>
      </w:r>
      <w:r w:rsidR="00A50371">
        <w:rPr>
          <w:rFonts w:ascii="Times New Roman" w:hAnsi="Times New Roman" w:cs="Times New Roman"/>
          <w:sz w:val="24"/>
          <w:szCs w:val="24"/>
        </w:rPr>
        <w:t>.</w:t>
      </w:r>
      <w:r w:rsidR="00FB3720">
        <w:rPr>
          <w:rFonts w:ascii="Times New Roman" w:hAnsi="Times New Roman" w:cs="Times New Roman"/>
          <w:sz w:val="24"/>
          <w:szCs w:val="24"/>
        </w:rPr>
        <w:t xml:space="preserve"> </w:t>
      </w:r>
      <w:r w:rsidR="00A50371">
        <w:rPr>
          <w:rFonts w:ascii="Times New Roman" w:hAnsi="Times New Roman" w:cs="Times New Roman"/>
          <w:sz w:val="24"/>
          <w:szCs w:val="24"/>
        </w:rPr>
        <w:t xml:space="preserve">Doing this </w:t>
      </w:r>
      <w:r w:rsidR="00FB3720">
        <w:rPr>
          <w:rFonts w:ascii="Times New Roman" w:hAnsi="Times New Roman" w:cs="Times New Roman"/>
          <w:sz w:val="24"/>
          <w:szCs w:val="24"/>
        </w:rPr>
        <w:t xml:space="preserve">approach </w:t>
      </w:r>
      <w:r w:rsidR="00A50371">
        <w:rPr>
          <w:rFonts w:ascii="Times New Roman" w:hAnsi="Times New Roman" w:cs="Times New Roman"/>
          <w:sz w:val="24"/>
          <w:szCs w:val="24"/>
        </w:rPr>
        <w:t xml:space="preserve">allows </w:t>
      </w:r>
      <w:r w:rsidR="00FB3720">
        <w:rPr>
          <w:rFonts w:ascii="Times New Roman" w:hAnsi="Times New Roman" w:cs="Times New Roman"/>
          <w:sz w:val="24"/>
          <w:szCs w:val="24"/>
        </w:rPr>
        <w:t>an empiricist to construct frequency dependency on species that are not easy to manipulate their growth rate</w:t>
      </w:r>
      <w:r w:rsidR="00041F12">
        <w:rPr>
          <w:rFonts w:ascii="Times New Roman" w:hAnsi="Times New Roman" w:cs="Times New Roman"/>
          <w:sz w:val="24"/>
          <w:szCs w:val="24"/>
        </w:rPr>
        <w:t xml:space="preserve">. </w:t>
      </w:r>
      <w:proofErr w:type="gramStart"/>
      <w:r w:rsidR="00041F12">
        <w:rPr>
          <w:rFonts w:ascii="Times New Roman" w:hAnsi="Times New Roman" w:cs="Times New Roman"/>
          <w:sz w:val="24"/>
          <w:szCs w:val="24"/>
        </w:rPr>
        <w:t xml:space="preserve">As </w:t>
      </w:r>
      <w:r>
        <w:rPr>
          <w:rFonts w:ascii="Times New Roman" w:hAnsi="Times New Roman" w:cs="Times New Roman"/>
          <w:sz w:val="24"/>
          <w:szCs w:val="24"/>
        </w:rPr>
        <w:t>long as</w:t>
      </w:r>
      <w:proofErr w:type="gramEnd"/>
      <w:r>
        <w:rPr>
          <w:rFonts w:ascii="Times New Roman" w:hAnsi="Times New Roman" w:cs="Times New Roman"/>
          <w:sz w:val="24"/>
          <w:szCs w:val="24"/>
        </w:rPr>
        <w:t xml:space="preserve">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biomass</w:t>
      </w:r>
      <w:r w:rsidR="00041F12">
        <w:rPr>
          <w:rFonts w:ascii="Times New Roman" w:hAnsi="Times New Roman" w:cs="Times New Roman"/>
          <w:sz w:val="24"/>
          <w:szCs w:val="24"/>
        </w:rPr>
        <w:t>, it would be possible to parameterize</w:t>
      </w:r>
      <w:r w:rsidR="00AC3874">
        <w:rPr>
          <w:rFonts w:ascii="Times New Roman" w:hAnsi="Times New Roman" w:cs="Times New Roman"/>
          <w:sz w:val="24"/>
          <w:szCs w:val="24"/>
        </w:rPr>
        <w:t xml:space="preserve"> the relationship between growth rate and frequency</w:t>
      </w:r>
      <w:r>
        <w:rPr>
          <w:rFonts w:ascii="Times New Roman" w:hAnsi="Times New Roman" w:cs="Times New Roman"/>
          <w:sz w:val="24"/>
          <w:szCs w:val="24"/>
        </w:rPr>
        <w:t xml:space="preserve">. </w:t>
      </w:r>
      <w:r w:rsidR="00115688">
        <w:rPr>
          <w:rFonts w:ascii="Times New Roman" w:hAnsi="Times New Roman" w:cs="Times New Roman"/>
          <w:sz w:val="24"/>
          <w:szCs w:val="24"/>
        </w:rPr>
        <w:t>Although this approach has not been applied empirically to make predictions regarding coexistence</w:t>
      </w:r>
      <w:r w:rsidR="00FB3720">
        <w:rPr>
          <w:rFonts w:ascii="Times New Roman" w:hAnsi="Times New Roman" w:cs="Times New Roman"/>
          <w:sz w:val="24"/>
          <w:szCs w:val="24"/>
        </w:rPr>
        <w:t xml:space="preserve"> </w:t>
      </w:r>
      <w:r w:rsidR="00FB3720">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00FB3720">
        <w:rPr>
          <w:rFonts w:ascii="Times New Roman" w:hAnsi="Times New Roman" w:cs="Times New Roman"/>
          <w:sz w:val="24"/>
          <w:szCs w:val="24"/>
        </w:rPr>
        <w:fldChar w:fldCharType="separate"/>
      </w:r>
      <w:r w:rsidR="00FB3720" w:rsidRPr="00FB3720">
        <w:rPr>
          <w:rFonts w:ascii="Times New Roman" w:hAnsi="Times New Roman" w:cs="Times New Roman"/>
          <w:noProof/>
          <w:sz w:val="24"/>
          <w:szCs w:val="24"/>
        </w:rPr>
        <w:t>(</w:t>
      </w:r>
      <w:r w:rsidR="00FB3720">
        <w:rPr>
          <w:rFonts w:ascii="Times New Roman" w:hAnsi="Times New Roman" w:cs="Times New Roman"/>
          <w:noProof/>
          <w:sz w:val="24"/>
          <w:szCs w:val="24"/>
        </w:rPr>
        <w:t xml:space="preserve">but </w:t>
      </w:r>
      <w:r w:rsidR="00FB3720">
        <w:rPr>
          <w:rFonts w:ascii="Times New Roman" w:hAnsi="Times New Roman" w:cs="Times New Roman"/>
          <w:noProof/>
          <w:sz w:val="24"/>
          <w:szCs w:val="24"/>
        </w:rPr>
        <w:lastRenderedPageBreak/>
        <w:t xml:space="preserve">see </w:t>
      </w:r>
      <w:r w:rsidR="00FB3720" w:rsidRPr="00FB3720">
        <w:rPr>
          <w:rFonts w:ascii="Times New Roman" w:hAnsi="Times New Roman" w:cs="Times New Roman"/>
          <w:noProof/>
          <w:sz w:val="24"/>
          <w:szCs w:val="24"/>
        </w:rPr>
        <w:t>Yenni et al. 2012, 2017)</w:t>
      </w:r>
      <w:r w:rsidR="00FB3720">
        <w:rPr>
          <w:rFonts w:ascii="Times New Roman" w:hAnsi="Times New Roman" w:cs="Times New Roman"/>
          <w:sz w:val="24"/>
          <w:szCs w:val="24"/>
        </w:rPr>
        <w:fldChar w:fldCharType="end"/>
      </w:r>
      <w:r w:rsidR="00115688">
        <w:rPr>
          <w:rFonts w:ascii="Times New Roman" w:hAnsi="Times New Roman" w:cs="Times New Roman"/>
          <w:sz w:val="24"/>
          <w:szCs w:val="24"/>
        </w:rPr>
        <w:t xml:space="preserve"> </w:t>
      </w:r>
      <w:r w:rsidR="00443F4B">
        <w:rPr>
          <w:rFonts w:ascii="Times New Roman" w:hAnsi="Times New Roman" w:cs="Times New Roman"/>
          <w:sz w:val="24"/>
          <w:szCs w:val="24"/>
        </w:rPr>
        <w:t xml:space="preserve">it is one of only two methods </w:t>
      </w:r>
      <w:r w:rsidR="00171715">
        <w:rPr>
          <w:rFonts w:ascii="Times New Roman" w:hAnsi="Times New Roman" w:cs="Times New Roman"/>
          <w:sz w:val="24"/>
          <w:szCs w:val="24"/>
        </w:rPr>
        <w:t xml:space="preserve">reviewed here </w:t>
      </w:r>
      <w:r w:rsidR="00443F4B">
        <w:rPr>
          <w:rFonts w:ascii="Times New Roman" w:hAnsi="Times New Roman" w:cs="Times New Roman"/>
          <w:sz w:val="24"/>
          <w:szCs w:val="24"/>
        </w:rPr>
        <w:t xml:space="preserve">that do not require manipulative experiments.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proofErr w:type="gramStart"/>
      <w:r w:rsidR="00AC3874">
        <w:rPr>
          <w:rFonts w:ascii="Times New Roman" w:hAnsi="Times New Roman" w:cs="Times New Roman"/>
          <w:sz w:val="24"/>
          <w:szCs w:val="24"/>
        </w:rPr>
        <w:t>Both of these</w:t>
      </w:r>
      <w:proofErr w:type="gramEnd"/>
      <w:r w:rsidR="00AC3874">
        <w:rPr>
          <w:rFonts w:ascii="Times New Roman" w:hAnsi="Times New Roman" w:cs="Times New Roman"/>
          <w:sz w:val="24"/>
          <w:szCs w:val="24"/>
        </w:rPr>
        <w:t xml:space="preserv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F528BE"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1ED340EF" w14:textId="6C7F590F" w:rsid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p>
    <w:p w14:paraId="7CE71773" w14:textId="4AE3257E"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Del="00CE6193">
        <w:rPr>
          <w:rFonts w:ascii="Times New Roman" w:hAnsi="Times New Roman" w:cs="Times New Roman"/>
          <w:sz w:val="24"/>
          <w:szCs w:val="24"/>
        </w:rPr>
        <w:t>,</w:t>
      </w:r>
      <w:r>
        <w:rPr>
          <w:rFonts w:ascii="Times New Roman" w:hAnsi="Times New Roman" w:cs="Times New Roman"/>
          <w:sz w:val="24"/>
          <w:szCs w:val="24"/>
        </w:rPr>
        <w:t xml:space="preserve"> both intra-specific competition coefficients must be greater than the inter-specific competition coefficients, </w:t>
      </w:r>
      <w:r w:rsidRPr="00B0403D">
        <w:rPr>
          <w:rFonts w:ascii="Times New Roman" w:hAnsi="Times New Roman" w:cs="Times New Roman"/>
          <w:sz w:val="24"/>
          <w:szCs w:val="24"/>
        </w:rPr>
        <w:t xml:space="preserve">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1CDCEF2B"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To use the Lotka-Volterra model to empirically predict coexistence for species </w:t>
      </w:r>
      <w:proofErr w:type="spellStart"/>
      <w:r w:rsidRPr="00EF6F3F">
        <w:rPr>
          <w:rFonts w:ascii="Times New Roman" w:hAnsi="Times New Roman" w:cs="Times New Roman"/>
          <w:i/>
          <w:sz w:val="24"/>
          <w:szCs w:val="24"/>
        </w:rPr>
        <w:t>i</w:t>
      </w:r>
      <w:proofErr w:type="spellEnd"/>
      <w:r w:rsidRPr="00216ABD">
        <w:rPr>
          <w:rFonts w:ascii="Times New Roman" w:hAnsi="Times New Roman" w:cs="Times New Roman"/>
          <w:sz w:val="24"/>
          <w:szCs w:val="24"/>
        </w:rPr>
        <w:t xml:space="preserve"> and </w:t>
      </w:r>
      <w:r w:rsidRPr="00EF6F3F">
        <w:rPr>
          <w:rFonts w:ascii="Times New Roman" w:hAnsi="Times New Roman" w:cs="Times New Roman"/>
          <w:i/>
          <w:sz w:val="24"/>
          <w:szCs w:val="24"/>
        </w:rPr>
        <w:t>j</w:t>
      </w:r>
      <w:r w:rsidRPr="00216ABD">
        <w:rPr>
          <w:rFonts w:ascii="Times New Roman" w:hAnsi="Times New Roman" w:cs="Times New Roman"/>
          <w:sz w:val="24"/>
          <w:szCs w:val="24"/>
        </w:rPr>
        <w:t xml:space="preserve">, one must first estimate six different parameters that are used in the Lotka-Volterra model: intrinsic per </w:t>
      </w:r>
      <w:r w:rsidR="00AB1211">
        <w:rPr>
          <w:rFonts w:ascii="Times New Roman" w:hAnsi="Times New Roman" w:cs="Times New Roman"/>
          <w:sz w:val="24"/>
          <w:szCs w:val="24"/>
        </w:rPr>
        <w:t>capita</w:t>
      </w:r>
      <w:r w:rsidRPr="00216ABD">
        <w:rPr>
          <w:rFonts w:ascii="Times New Roman" w:hAnsi="Times New Roman" w:cs="Times New Roman"/>
          <w:sz w:val="24"/>
          <w:szCs w:val="24"/>
        </w:rPr>
        <w:t xml:space="preserve"> growth rate of each species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i</w:t>
      </w:r>
      <w:proofErr w:type="spellEnd"/>
      <w:r w:rsidRPr="00216ABD">
        <w:rPr>
          <w:rFonts w:ascii="Times New Roman" w:hAnsi="Times New Roman" w:cs="Times New Roman"/>
          <w:sz w:val="24"/>
          <w:szCs w:val="24"/>
        </w:rPr>
        <w:t xml:space="preserve"> and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j</w:t>
      </w:r>
      <w:proofErr w:type="spellEnd"/>
      <w:r w:rsidRPr="00216ABD">
        <w:rPr>
          <w:rFonts w:ascii="Times New Roman" w:hAnsi="Times New Roman" w:cs="Times New Roman"/>
          <w:sz w:val="24"/>
          <w:szCs w:val="24"/>
        </w:rPr>
        <w:t>), per capita intra-specific competition coefficients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w:t>
      </w:r>
      <w:r w:rsidR="00AB1211" w:rsidRPr="00FE1382">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jj</w:t>
      </w:r>
      <w:proofErr w:type="spellEnd"/>
      <w:r w:rsidRPr="00216ABD">
        <w:rPr>
          <w:rFonts w:ascii="Times New Roman" w:hAnsi="Times New Roman" w:cs="Times New Roman"/>
          <w:sz w:val="24"/>
          <w:szCs w:val="24"/>
        </w:rPr>
        <w:t>), and per capita inter-specific competition coefficients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ij</w:t>
      </w:r>
      <w:proofErr w:type="spellEnd"/>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sidRPr="00FE1382">
        <w:rPr>
          <w:rFonts w:ascii="Times New Roman" w:hAnsi="Times New Roman" w:cs="Times New Roman"/>
          <w:i/>
          <w:sz w:val="24"/>
          <w:szCs w:val="24"/>
          <w:vertAlign w:val="subscript"/>
        </w:rPr>
        <w:t>ji</w:t>
      </w:r>
      <w:r w:rsidRPr="00216ABD">
        <w:rPr>
          <w:rFonts w:ascii="Times New Roman" w:hAnsi="Times New Roman" w:cs="Times New Roman"/>
          <w:sz w:val="24"/>
          <w:szCs w:val="24"/>
        </w:rPr>
        <w:t xml:space="preserve">). In principle, this could be accomplished using maximum likelihood method from a single co-culture time-series dataset, where both species are introduced at low density and allowed to grow to steady-state. However, in practice, it is difficult to parameterize all eight variables from a single time-series. </w:t>
      </w:r>
      <w:r w:rsidR="00AD54BF" w:rsidRPr="00216ABD">
        <w:rPr>
          <w:rFonts w:ascii="Times New Roman" w:hAnsi="Times New Roman" w:cs="Times New Roman"/>
          <w:sz w:val="24"/>
          <w:szCs w:val="24"/>
        </w:rPr>
        <w:t>So,</w:t>
      </w:r>
      <w:r w:rsidRPr="00216ABD">
        <w:rPr>
          <w:rFonts w:ascii="Times New Roman" w:hAnsi="Times New Roman" w:cs="Times New Roman"/>
          <w:sz w:val="24"/>
          <w:szCs w:val="24"/>
        </w:rPr>
        <w:t xml:space="preserve"> the </w:t>
      </w:r>
      <w:r w:rsidR="00443F4B">
        <w:rPr>
          <w:rFonts w:ascii="Times New Roman" w:hAnsi="Times New Roman" w:cs="Times New Roman"/>
          <w:sz w:val="24"/>
          <w:szCs w:val="24"/>
        </w:rPr>
        <w:t>simplest</w:t>
      </w:r>
      <w:r w:rsidRPr="00216ABD">
        <w:rPr>
          <w:rFonts w:ascii="Times New Roman" w:hAnsi="Times New Roman" w:cs="Times New Roman"/>
          <w:sz w:val="24"/>
          <w:szCs w:val="24"/>
        </w:rPr>
        <w:t xml:space="preserve"> way to parameterize the model would be to use three datasets for each species pair: a time-series of each species grown alone as a monoculture</w:t>
      </w:r>
      <w:r w:rsidR="00AC3874">
        <w:rPr>
          <w:rFonts w:ascii="Times New Roman" w:hAnsi="Times New Roman" w:cs="Times New Roman"/>
          <w:sz w:val="24"/>
          <w:szCs w:val="24"/>
        </w:rPr>
        <w:t xml:space="preserve"> to obtain</w:t>
      </w:r>
      <w:r w:rsidR="004E79C6" w:rsidRPr="00216ABD">
        <w:rPr>
          <w:rFonts w:ascii="Times New Roman" w:hAnsi="Times New Roman" w:cs="Times New Roman"/>
          <w:sz w:val="24"/>
          <w:szCs w:val="24"/>
        </w:rPr>
        <w:t xml:space="preserve"> intrinsic per </w:t>
      </w:r>
      <w:r w:rsidR="004E79C6">
        <w:rPr>
          <w:rFonts w:ascii="Times New Roman" w:hAnsi="Times New Roman" w:cs="Times New Roman"/>
          <w:sz w:val="24"/>
          <w:szCs w:val="24"/>
        </w:rPr>
        <w:t>capita</w:t>
      </w:r>
      <w:r w:rsidR="004E79C6" w:rsidRPr="00216ABD">
        <w:rPr>
          <w:rFonts w:ascii="Times New Roman" w:hAnsi="Times New Roman" w:cs="Times New Roman"/>
          <w:sz w:val="24"/>
          <w:szCs w:val="24"/>
        </w:rPr>
        <w:t xml:space="preserve"> growth rate of each species </w:t>
      </w:r>
      <w:r w:rsidR="00AD54BF">
        <w:rPr>
          <w:rFonts w:ascii="Times New Roman" w:hAnsi="Times New Roman" w:cs="Times New Roman"/>
          <w:sz w:val="24"/>
          <w:szCs w:val="24"/>
        </w:rPr>
        <w:t xml:space="preserve">as well as </w:t>
      </w:r>
      <w:r w:rsidR="004E79C6" w:rsidRPr="00216ABD">
        <w:rPr>
          <w:rFonts w:ascii="Times New Roman" w:hAnsi="Times New Roman" w:cs="Times New Roman"/>
          <w:sz w:val="24"/>
          <w:szCs w:val="24"/>
        </w:rPr>
        <w:t>per capita intra-specific competition coefficients</w:t>
      </w:r>
      <w:r w:rsidRPr="00216ABD">
        <w:rPr>
          <w:rFonts w:ascii="Times New Roman" w:hAnsi="Times New Roman" w:cs="Times New Roman"/>
          <w:sz w:val="24"/>
          <w:szCs w:val="24"/>
        </w:rPr>
        <w:t>, and one time-series representing a co-culture of the two species</w:t>
      </w:r>
      <w:r w:rsidR="00AC3874">
        <w:rPr>
          <w:rFonts w:ascii="Times New Roman" w:hAnsi="Times New Roman" w:cs="Times New Roman"/>
          <w:sz w:val="24"/>
          <w:szCs w:val="24"/>
        </w:rPr>
        <w:t xml:space="preserve"> to obtain</w:t>
      </w:r>
      <w:r w:rsidRPr="00216ABD">
        <w:rPr>
          <w:rFonts w:ascii="Times New Roman" w:hAnsi="Times New Roman" w:cs="Times New Roman"/>
          <w:sz w:val="24"/>
          <w:szCs w:val="24"/>
        </w:rPr>
        <w:t xml:space="preserve"> </w:t>
      </w:r>
      <w:r w:rsidR="00AD54BF" w:rsidRPr="00216ABD">
        <w:rPr>
          <w:rFonts w:ascii="Times New Roman" w:hAnsi="Times New Roman" w:cs="Times New Roman"/>
          <w:sz w:val="24"/>
          <w:szCs w:val="24"/>
        </w:rPr>
        <w:t>per capita inter-specific competition coefficients</w:t>
      </w:r>
      <w:r w:rsidR="00AD54BF">
        <w:rPr>
          <w:rFonts w:ascii="Times New Roman" w:hAnsi="Times New Roman" w:cs="Times New Roman"/>
          <w:sz w:val="24"/>
          <w:szCs w:val="24"/>
        </w:rPr>
        <w:t xml:space="preserve"> </w:t>
      </w:r>
      <w:r w:rsidRPr="00216ABD">
        <w:rPr>
          <w:rFonts w:ascii="Times New Roman" w:hAnsi="Times New Roman" w:cs="Times New Roman"/>
          <w:sz w:val="24"/>
          <w:szCs w:val="24"/>
        </w:rPr>
        <w:t>(Fig. 2).</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331DF22D"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EC7980">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andGill 1978)","manualFormatting":"(e.g. Smith-Gill and Gill 1978)","plainTextFormattedCitation":"(Smith-Gill andGill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commentRangeStart w:id="4"/>
      <w:r w:rsidR="00443F4B">
        <w:rPr>
          <w:rFonts w:ascii="Times New Roman" w:hAnsi="Times New Roman" w:cs="Times New Roman"/>
          <w:sz w:val="24"/>
          <w:szCs w:val="24"/>
        </w:rPr>
        <w:t xml:space="preserve">One solution is to </w:t>
      </w:r>
      <w:proofErr w:type="gramStart"/>
      <w:r w:rsidR="00443F4B">
        <w:rPr>
          <w:rFonts w:ascii="Times New Roman" w:hAnsi="Times New Roman" w:cs="Times New Roman"/>
          <w:sz w:val="24"/>
          <w:szCs w:val="24"/>
        </w:rPr>
        <w:t>make the assumption</w:t>
      </w:r>
      <w:proofErr w:type="gramEnd"/>
      <w:r w:rsidR="00443F4B">
        <w:rPr>
          <w:rFonts w:ascii="Times New Roman" w:hAnsi="Times New Roman" w:cs="Times New Roman"/>
          <w:sz w:val="24"/>
          <w:szCs w:val="24"/>
        </w:rPr>
        <w:t xml:space="preserve"> that </w:t>
      </w:r>
      <w:r w:rsidR="00443F4B">
        <w:rPr>
          <w:rFonts w:ascii="Times New Roman" w:hAnsi="Times New Roman" w:cs="Times New Roman"/>
          <w:sz w:val="24"/>
          <w:szCs w:val="24"/>
        </w:rPr>
        <w:lastRenderedPageBreak/>
        <w:t xml:space="preserve">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w:t>
      </w:r>
      <w:commentRangeStart w:id="5"/>
      <w:r w:rsidR="00443F4B">
        <w:rPr>
          <w:rFonts w:ascii="Times New Roman" w:hAnsi="Times New Roman" w:cs="Times New Roman"/>
          <w:sz w:val="24"/>
          <w:szCs w:val="24"/>
        </w:rPr>
        <w:t>the equilibrium density of the focal species</w:t>
      </w:r>
      <w:commentRangeEnd w:id="5"/>
      <w:r w:rsidR="000E4217">
        <w:rPr>
          <w:rStyle w:val="CommentReference"/>
        </w:rPr>
        <w:commentReference w:id="5"/>
      </w:r>
      <w:r w:rsidR="00443F4B">
        <w:rPr>
          <w:rFonts w:ascii="Times New Roman" w:hAnsi="Times New Roman" w:cs="Times New Roman"/>
          <w:sz w:val="24"/>
          <w:szCs w:val="24"/>
        </w:rPr>
        <w:t>.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commentRangeEnd w:id="4"/>
      <w:r w:rsidR="000E4217">
        <w:rPr>
          <w:rStyle w:val="CommentReference"/>
        </w:rPr>
        <w:commentReference w:id="4"/>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146EC4C5" w14:textId="341847D3"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004D642C" w:rsidRPr="004D642C">
        <w:rPr>
          <w:rFonts w:ascii="Times New Roman" w:hAnsi="Times New Roman" w:cs="Times New Roman"/>
          <w:sz w:val="24"/>
          <w:szCs w:val="24"/>
        </w:rPr>
        <w:t>):</w:t>
      </w:r>
    </w:p>
    <w:p w14:paraId="787F780E" w14:textId="03FC19B1" w:rsidR="00F16868" w:rsidRDefault="00F528BE"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31341346" w14:textId="0230BE35" w:rsidR="00EC73F6" w:rsidRDefault="00F16868"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7715C753" w14:textId="2E2545CB" w:rsidR="00022B29" w:rsidRPr="00022B29" w:rsidRDefault="00E4210F" w:rsidP="00EC73F6">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w:t>
      </w:r>
      <w:r w:rsidR="00022B29">
        <w:rPr>
          <w:rFonts w:ascii="Times New Roman" w:hAnsi="Times New Roman" w:cs="Times New Roman"/>
          <w:sz w:val="24"/>
          <w:szCs w:val="24"/>
        </w:rPr>
        <w:t xml:space="preserve">To do the mutual invasibility experiments, one would need to </w:t>
      </w:r>
      <w:r w:rsidR="00C94A6E">
        <w:rPr>
          <w:rFonts w:ascii="Times New Roman" w:hAnsi="Times New Roman" w:cs="Times New Roman"/>
          <w:sz w:val="24"/>
          <w:szCs w:val="24"/>
        </w:rPr>
        <w:t>measure the</w:t>
      </w:r>
      <w:r w:rsidR="00C94A6E" w:rsidRPr="00C94A6E">
        <w:rPr>
          <w:rFonts w:ascii="Times New Roman" w:hAnsi="Times New Roman" w:cs="Times New Roman"/>
          <w:sz w:val="24"/>
          <w:szCs w:val="24"/>
        </w:rPr>
        <w:t xml:space="preserve"> </w:t>
      </w:r>
      <w:r w:rsidR="00C94A6E">
        <w:rPr>
          <w:rFonts w:ascii="Times New Roman" w:hAnsi="Times New Roman" w:cs="Times New Roman"/>
          <w:sz w:val="24"/>
          <w:szCs w:val="24"/>
        </w:rPr>
        <w:t>maximum growth rate</w:t>
      </w:r>
      <w:r w:rsidR="004A4CE0">
        <w:rPr>
          <w:rFonts w:ascii="Times New Roman" w:hAnsi="Times New Roman" w:cs="Times New Roman"/>
          <w:sz w:val="24"/>
          <w:szCs w:val="24"/>
        </w:rPr>
        <w:t xml:space="preserve"> </w:t>
      </w:r>
      <w:r w:rsidR="00C94A6E">
        <w:rPr>
          <w:rFonts w:ascii="Times New Roman" w:hAnsi="Times New Roman" w:cs="Times New Roman"/>
          <w:sz w:val="24"/>
          <w:szCs w:val="24"/>
        </w:rPr>
        <w:t xml:space="preserve">of </w:t>
      </w:r>
      <w:r w:rsidR="00022B29">
        <w:rPr>
          <w:rFonts w:ascii="Times New Roman" w:hAnsi="Times New Roman" w:cs="Times New Roman"/>
          <w:sz w:val="24"/>
          <w:szCs w:val="24"/>
        </w:rPr>
        <w:t xml:space="preserve">each species </w:t>
      </w:r>
      <w:r w:rsidR="00C94A6E">
        <w:rPr>
          <w:rFonts w:ascii="Times New Roman" w:hAnsi="Times New Roman" w:cs="Times New Roman"/>
          <w:sz w:val="24"/>
          <w:szCs w:val="24"/>
        </w:rPr>
        <w:t>as a monoculture</w:t>
      </w:r>
      <w:r w:rsidR="004A4CE0">
        <w:rPr>
          <w:rFonts w:ascii="Times New Roman" w:hAnsi="Times New Roman" w:cs="Times New Roman"/>
          <w:sz w:val="24"/>
          <w:szCs w:val="24"/>
        </w:rPr>
        <w:t xml:space="preserve"> (</w:t>
      </w:r>
      <w:proofErr w:type="spellStart"/>
      <w:r w:rsidR="004A4CE0" w:rsidRPr="00B24FC3">
        <w:rPr>
          <w:rFonts w:ascii="Times New Roman" w:hAnsi="Times New Roman" w:cs="Times New Roman"/>
          <w:i/>
          <w:sz w:val="24"/>
          <w:szCs w:val="24"/>
        </w:rPr>
        <w:t>μ</w:t>
      </w:r>
      <w:r w:rsidR="004A4CE0" w:rsidRPr="00B24FC3">
        <w:rPr>
          <w:rFonts w:ascii="Times New Roman" w:hAnsi="Times New Roman" w:cs="Times New Roman"/>
          <w:i/>
          <w:sz w:val="24"/>
          <w:szCs w:val="24"/>
          <w:vertAlign w:val="subscript"/>
        </w:rPr>
        <w:t>i</w:t>
      </w:r>
      <w:proofErr w:type="spellEnd"/>
      <w:r w:rsidR="004A4CE0" w:rsidRPr="004A4CE0">
        <w:rPr>
          <w:rFonts w:ascii="Times New Roman" w:hAnsi="Times New Roman" w:cs="Times New Roman"/>
          <w:sz w:val="24"/>
          <w:szCs w:val="24"/>
        </w:rPr>
        <w:t>)</w:t>
      </w:r>
      <w:r w:rsidR="00C94A6E">
        <w:rPr>
          <w:rFonts w:ascii="Times New Roman" w:hAnsi="Times New Roman" w:cs="Times New Roman"/>
          <w:sz w:val="24"/>
          <w:szCs w:val="24"/>
        </w:rPr>
        <w:t xml:space="preserve"> and, subsequently grow each species in monoculture </w:t>
      </w:r>
      <w:r w:rsidR="00022B29">
        <w:rPr>
          <w:rFonts w:ascii="Times New Roman" w:hAnsi="Times New Roman" w:cs="Times New Roman"/>
          <w:sz w:val="24"/>
          <w:szCs w:val="24"/>
        </w:rPr>
        <w:t xml:space="preserve">to </w:t>
      </w:r>
      <w:proofErr w:type="gramStart"/>
      <w:r w:rsidR="00022B29">
        <w:rPr>
          <w:rFonts w:ascii="Times New Roman" w:hAnsi="Times New Roman" w:cs="Times New Roman"/>
          <w:sz w:val="24"/>
          <w:szCs w:val="24"/>
        </w:rPr>
        <w:t>its</w:t>
      </w:r>
      <w:proofErr w:type="gramEnd"/>
      <w:r w:rsidR="00022B29">
        <w:rPr>
          <w:rFonts w:ascii="Times New Roman" w:hAnsi="Times New Roman" w:cs="Times New Roman"/>
          <w:sz w:val="24"/>
          <w:szCs w:val="24"/>
        </w:rPr>
        <w:t xml:space="preserve"> </w:t>
      </w:r>
      <w:r w:rsidR="00C94A6E">
        <w:rPr>
          <w:rFonts w:ascii="Times New Roman" w:hAnsi="Times New Roman" w:cs="Times New Roman"/>
          <w:sz w:val="24"/>
          <w:szCs w:val="24"/>
        </w:rPr>
        <w:t>carrying capacity</w:t>
      </w:r>
      <w:r w:rsidR="00022B29">
        <w:rPr>
          <w:rFonts w:ascii="Times New Roman" w:hAnsi="Times New Roman" w:cs="Times New Roman"/>
          <w:sz w:val="24"/>
          <w:szCs w:val="24"/>
        </w:rPr>
        <w:t xml:space="preserve"> </w:t>
      </w:r>
      <w:r w:rsidR="00EC73F6">
        <w:rPr>
          <w:rFonts w:ascii="Times New Roman" w:hAnsi="Times New Roman" w:cs="Times New Roman"/>
          <w:sz w:val="24"/>
          <w:szCs w:val="24"/>
        </w:rPr>
        <w:t xml:space="preserve">(i.e. no significant change in density over time). Then, each species is introduced at low </w:t>
      </w:r>
      <w:r w:rsidR="00EC73F6">
        <w:rPr>
          <w:rFonts w:ascii="Times New Roman" w:hAnsi="Times New Roman" w:cs="Times New Roman"/>
          <w:sz w:val="24"/>
          <w:szCs w:val="24"/>
        </w:rPr>
        <w:lastRenderedPageBreak/>
        <w:t xml:space="preserve">density (e.g. 0.01% of the resident species) to the steady-state monoculture of its competitor. The </w:t>
      </w:r>
      <w:r w:rsidR="00D35206">
        <w:rPr>
          <w:rFonts w:ascii="Times New Roman" w:hAnsi="Times New Roman" w:cs="Times New Roman"/>
          <w:sz w:val="24"/>
          <w:szCs w:val="24"/>
        </w:rPr>
        <w:t xml:space="preserve">initial </w:t>
      </w:r>
      <w:r w:rsidR="00EC73F6">
        <w:rPr>
          <w:rFonts w:ascii="Times New Roman" w:hAnsi="Times New Roman" w:cs="Times New Roman"/>
          <w:sz w:val="24"/>
          <w:szCs w:val="24"/>
        </w:rPr>
        <w:t xml:space="preserve">growth rate of each species as an invader </w:t>
      </w:r>
      <w:r w:rsidR="00C94A6E">
        <w:rPr>
          <w:rFonts w:ascii="Times New Roman" w:hAnsi="Times New Roman" w:cs="Times New Roman"/>
          <w:sz w:val="24"/>
          <w:szCs w:val="24"/>
        </w:rPr>
        <w:t xml:space="preserve">is measured </w:t>
      </w:r>
      <w:r w:rsidR="00EC73F6">
        <w:rPr>
          <w:rFonts w:ascii="Times New Roman" w:hAnsi="Times New Roman" w:cs="Times New Roman"/>
          <w:sz w:val="24"/>
          <w:szCs w:val="24"/>
        </w:rPr>
        <w:t xml:space="preserve">at low density </w:t>
      </w:r>
      <w:r w:rsidR="004A4CE0" w:rsidRPr="004D642C">
        <w:rPr>
          <w:rFonts w:ascii="Times New Roman" w:hAnsi="Times New Roman" w:cs="Times New Roman"/>
          <w:sz w:val="24"/>
          <w:szCs w:val="24"/>
        </w:rPr>
        <w:t>(</w:t>
      </w:r>
      <w:proofErr w:type="spellStart"/>
      <w:r w:rsidR="004A4CE0" w:rsidRPr="00B24FC3">
        <w:rPr>
          <w:rFonts w:ascii="Times New Roman" w:hAnsi="Times New Roman" w:cs="Times New Roman"/>
          <w:i/>
          <w:sz w:val="24"/>
          <w:szCs w:val="24"/>
        </w:rPr>
        <w:t>μ</w:t>
      </w:r>
      <w:r w:rsidR="004A4CE0" w:rsidRPr="00B24FC3">
        <w:rPr>
          <w:rFonts w:ascii="Times New Roman" w:hAnsi="Times New Roman" w:cs="Times New Roman"/>
          <w:i/>
          <w:sz w:val="24"/>
          <w:szCs w:val="24"/>
          <w:vertAlign w:val="subscript"/>
        </w:rPr>
        <w:t>i</w:t>
      </w:r>
      <w:r w:rsidR="004A4CE0">
        <w:rPr>
          <w:rFonts w:ascii="Times New Roman" w:hAnsi="Times New Roman" w:cs="Times New Roman"/>
          <w:i/>
          <w:sz w:val="24"/>
          <w:szCs w:val="24"/>
          <w:vertAlign w:val="subscript"/>
        </w:rPr>
        <w:t>j</w:t>
      </w:r>
      <w:proofErr w:type="spellEnd"/>
      <w:r w:rsidR="004A4CE0" w:rsidRPr="004D642C">
        <w:rPr>
          <w:rFonts w:ascii="Times New Roman" w:hAnsi="Times New Roman" w:cs="Times New Roman"/>
          <w:sz w:val="24"/>
          <w:szCs w:val="24"/>
        </w:rPr>
        <w:t>)</w:t>
      </w:r>
      <w:r w:rsidR="00C94A6E">
        <w:rPr>
          <w:rFonts w:ascii="Times New Roman" w:hAnsi="Times New Roman" w:cs="Times New Roman"/>
          <w:sz w:val="24"/>
          <w:szCs w:val="24"/>
        </w:rPr>
        <w:t xml:space="preserve">, long-term invasion growth rates are unnecessary. The growth rate of each species as an invader and resident </w:t>
      </w:r>
      <w:r w:rsidR="00EC73F6">
        <w:rPr>
          <w:rFonts w:ascii="Times New Roman" w:hAnsi="Times New Roman" w:cs="Times New Roman"/>
          <w:sz w:val="24"/>
          <w:szCs w:val="24"/>
        </w:rPr>
        <w:t xml:space="preserve">can be used to calculate the sensitivity to invasion </w:t>
      </w:r>
      <w:r w:rsidR="00022B29">
        <w:rPr>
          <w:rFonts w:ascii="Times New Roman" w:hAnsi="Times New Roman" w:cs="Times New Roman"/>
          <w:sz w:val="24"/>
          <w:szCs w:val="24"/>
        </w:rPr>
        <w:t>(</w:t>
      </w:r>
      <w:r w:rsidR="00022B29" w:rsidRPr="00022B29">
        <w:rPr>
          <w:rFonts w:ascii="Times New Roman" w:hAnsi="Times New Roman" w:cs="Times New Roman"/>
          <w:i/>
          <w:sz w:val="24"/>
          <w:szCs w:val="24"/>
        </w:rPr>
        <w:t>S</w:t>
      </w:r>
      <w:r w:rsidR="00022B29" w:rsidRPr="00022B29">
        <w:rPr>
          <w:rFonts w:ascii="Times New Roman" w:hAnsi="Times New Roman" w:cs="Times New Roman"/>
          <w:i/>
          <w:sz w:val="24"/>
          <w:szCs w:val="24"/>
          <w:vertAlign w:val="subscript"/>
        </w:rPr>
        <w:t>i</w:t>
      </w:r>
      <w:r w:rsidR="00022B29">
        <w:rPr>
          <w:rFonts w:ascii="Times New Roman" w:hAnsi="Times New Roman" w:cs="Times New Roman"/>
          <w:sz w:val="24"/>
          <w:szCs w:val="24"/>
        </w:rPr>
        <w:t xml:space="preserve">) </w:t>
      </w:r>
      <w:r w:rsidR="00EC73F6">
        <w:rPr>
          <w:rFonts w:ascii="Times New Roman" w:hAnsi="Times New Roman" w:cs="Times New Roman"/>
          <w:sz w:val="24"/>
          <w:szCs w:val="24"/>
        </w:rPr>
        <w:t>using</w:t>
      </w:r>
      <w:r w:rsidR="00022B29">
        <w:rPr>
          <w:rFonts w:ascii="Times New Roman" w:hAnsi="Times New Roman" w:cs="Times New Roman"/>
          <w:sz w:val="24"/>
          <w:szCs w:val="24"/>
        </w:rPr>
        <w:t xml:space="preserve"> equation </w:t>
      </w:r>
      <w:r w:rsidR="00EF6F3F">
        <w:rPr>
          <w:rFonts w:ascii="Times New Roman" w:hAnsi="Times New Roman" w:cs="Times New Roman"/>
          <w:sz w:val="24"/>
          <w:szCs w:val="24"/>
        </w:rPr>
        <w:t>3</w:t>
      </w:r>
      <w:r w:rsidR="00022B29">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EF6F3F">
        <w:rPr>
          <w:rFonts w:ascii="Times New Roman" w:hAnsi="Times New Roman" w:cs="Times New Roman"/>
          <w:sz w:val="24"/>
          <w:szCs w:val="24"/>
        </w:rPr>
        <w:t xml:space="preserve"> in appendix B</w:t>
      </w:r>
      <w:r w:rsidR="00BB6F0D">
        <w:rPr>
          <w:rFonts w:ascii="Times New Roman" w:hAnsi="Times New Roman" w:cs="Times New Roman"/>
          <w:sz w:val="24"/>
          <w:szCs w:val="24"/>
        </w:rPr>
        <w:t xml:space="preserve">, </w:t>
      </w:r>
      <w:r w:rsidR="00022B29">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0D79773A"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 xml:space="preserve">bacteria, algae, invertebrates, </w:t>
      </w:r>
      <w:commentRangeStart w:id="6"/>
      <w:commentRangeStart w:id="7"/>
      <w:r w:rsidR="00F52812">
        <w:rPr>
          <w:rFonts w:ascii="Times New Roman" w:hAnsi="Times New Roman" w:cs="Times New Roman"/>
          <w:sz w:val="24"/>
          <w:szCs w:val="24"/>
          <w:lang w:eastAsia="zh-TW"/>
        </w:rPr>
        <w:t>etc</w:t>
      </w:r>
      <w:commentRangeEnd w:id="6"/>
      <w:r w:rsidR="00B43210">
        <w:rPr>
          <w:rStyle w:val="CommentReference"/>
        </w:rPr>
        <w:commentReference w:id="6"/>
      </w:r>
      <w:commentRangeEnd w:id="7"/>
      <w:r w:rsidR="004A4CE0">
        <w:rPr>
          <w:rStyle w:val="CommentReference"/>
        </w:rPr>
        <w:commentReference w:id="7"/>
      </w:r>
      <w:r w:rsidR="00F52812">
        <w:rPr>
          <w:rFonts w:ascii="Times New Roman" w:hAnsi="Times New Roman" w:cs="Times New Roman"/>
          <w:sz w:val="24"/>
          <w:szCs w:val="24"/>
          <w:lang w:eastAsia="zh-TW"/>
        </w:rPr>
        <w:t>.).</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4B463690" w14:textId="38CAFF9A" w:rsidR="00262E58" w:rsidRPr="00262E58" w:rsidRDefault="00262E58" w:rsidP="00262E58">
      <w:pPr>
        <w:pStyle w:val="Normal1"/>
        <w:spacing w:line="360" w:lineRule="auto"/>
        <w:ind w:firstLine="576"/>
        <w:rPr>
          <w:rFonts w:ascii="Times New Roman" w:hAnsi="Times New Roman"/>
          <w:sz w:val="24"/>
        </w:rPr>
      </w:pPr>
      <w:r w:rsidRPr="00262E58">
        <w:rPr>
          <w:rFonts w:ascii="Times New Roman" w:hAnsi="Times New Roman"/>
          <w:sz w:val="24"/>
        </w:rPr>
        <w:t xml:space="preserve">A different approach to predicting coexistence among species is to determine the mechanisms by which species interact, then use models of those mechanisms, such as consumer-resource models, to approximate ND and RFD under different conditions. MacArthur’s consumer resource model describes how species consume resources (MacArthur 1969, 1970). MacArthur’s consumer resource model can be reorganized into a Lotka-Volterra form </w:t>
      </w:r>
      <w:proofErr w:type="gramStart"/>
      <w:r w:rsidRPr="00262E58">
        <w:rPr>
          <w:rFonts w:ascii="Times New Roman" w:hAnsi="Times New Roman"/>
          <w:sz w:val="24"/>
        </w:rPr>
        <w:t>in order to</w:t>
      </w:r>
      <w:proofErr w:type="gramEnd"/>
      <w:r w:rsidRPr="00262E58">
        <w:rPr>
          <w:rFonts w:ascii="Times New Roman" w:hAnsi="Times New Roman"/>
          <w:sz w:val="24"/>
        </w:rPr>
        <w:t xml:space="preserve"> yield estimates of inter and intraspecific interaction coefficients for calculating ND and RFD in Chesson’s inequality (Chesson 1990, 2000). Chesson 1990 showed how the empirically measured parameters in MacArthur’s consumer resource model (each species per capita consumption and yield on shared prey resources, population dynamics of the prey species) can be translated into parameters in Lotka-Volterra model, and thus be used to calculate niche difference (ND) and relative fitness difference (RFD). </w:t>
      </w:r>
      <w:r>
        <w:rPr>
          <w:rFonts w:ascii="Times New Roman" w:hAnsi="Times New Roman"/>
          <w:sz w:val="24"/>
        </w:rPr>
        <w:t>ND</w:t>
      </w:r>
      <w:r w:rsidRPr="00262E58">
        <w:rPr>
          <w:rFonts w:ascii="Times New Roman" w:hAnsi="Times New Roman"/>
          <w:sz w:val="24"/>
        </w:rPr>
        <w:t xml:space="preserve"> is determined by how similar two species </w:t>
      </w:r>
      <w:r>
        <w:rPr>
          <w:rFonts w:ascii="Times New Roman" w:hAnsi="Times New Roman"/>
          <w:sz w:val="24"/>
        </w:rPr>
        <w:t xml:space="preserve">are in terms of </w:t>
      </w:r>
      <w:r w:rsidRPr="00262E58">
        <w:rPr>
          <w:rFonts w:ascii="Times New Roman" w:hAnsi="Times New Roman"/>
          <w:sz w:val="24"/>
        </w:rPr>
        <w:t>using resources (Fig. 4) and the</w:t>
      </w:r>
      <w:r>
        <w:rPr>
          <w:rFonts w:ascii="Times New Roman" w:hAnsi="Times New Roman"/>
          <w:sz w:val="24"/>
        </w:rPr>
        <w:t xml:space="preserve"> RFD is</w:t>
      </w:r>
      <w:r w:rsidRPr="00262E58">
        <w:rPr>
          <w:rFonts w:ascii="Times New Roman" w:hAnsi="Times New Roman"/>
          <w:sz w:val="24"/>
        </w:rPr>
        <w:t xml:space="preserve"> proportional to the potential growth of each competitor on the resources</w:t>
      </w:r>
      <w:r>
        <w:rPr>
          <w:rFonts w:ascii="Times New Roman" w:hAnsi="Times New Roman"/>
          <w:sz w:val="24"/>
        </w:rPr>
        <w:t>.</w:t>
      </w:r>
    </w:p>
    <w:p w14:paraId="7D283538" w14:textId="3950A838"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665241C3" w14:textId="3C107EF9" w:rsidR="00262E58" w:rsidRPr="00262E58" w:rsidRDefault="00262E58" w:rsidP="00262E58">
      <w:pPr>
        <w:pStyle w:val="Normal1"/>
        <w:spacing w:line="360" w:lineRule="auto"/>
        <w:ind w:firstLine="576"/>
        <w:rPr>
          <w:rFonts w:ascii="Times New Roman" w:hAnsi="Times New Roman"/>
          <w:sz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feeding experiments in which each consumer species is grown across a gradient of resource species density (inset figure </w:t>
      </w:r>
      <w:r>
        <w:rPr>
          <w:rFonts w:ascii="Times New Roman" w:hAnsi="Times New Roman"/>
          <w:sz w:val="24"/>
        </w:rPr>
        <w:lastRenderedPageBreak/>
        <w:t>of Fig. 4). From the feeding experiments, the empiricist measures (1) the per capita consumption of the focal species on all the required resource species and (2) conversion efficiency from each resource species to the focal consumer species. Finally, t</w:t>
      </w:r>
      <w:r w:rsidRPr="003802C9">
        <w:rPr>
          <w:rFonts w:ascii="Times New Roman" w:hAnsi="Times New Roman"/>
          <w:sz w:val="24"/>
        </w:rPr>
        <w:t xml:space="preserve">he </w:t>
      </w:r>
      <w:r w:rsidRPr="003802C9">
        <w:rPr>
          <w:rFonts w:ascii="Times New Roman" w:hAnsi="Times New Roman" w:cs="Times New Roman"/>
          <w:sz w:val="24"/>
          <w:szCs w:val="24"/>
        </w:rPr>
        <w:t>per capita</w:t>
      </w:r>
      <w:r w:rsidRPr="00B0403D">
        <w:rPr>
          <w:rFonts w:ascii="Times New Roman" w:hAnsi="Times New Roman" w:cs="Times New Roman"/>
          <w:sz w:val="24"/>
          <w:szCs w:val="24"/>
        </w:rPr>
        <w:t xml:space="preserve"> growth rate and carrying capacity </w:t>
      </w:r>
      <w:r>
        <w:rPr>
          <w:rFonts w:ascii="Times New Roman" w:hAnsi="Times New Roman"/>
          <w:sz w:val="24"/>
        </w:rPr>
        <w:t xml:space="preserve">of each resource also need to be measured in the absence of consumer species. </w:t>
      </w:r>
    </w:p>
    <w:p w14:paraId="7CFDD330" w14:textId="5D77B27D" w:rsidR="00262E58" w:rsidRDefault="00262E58" w:rsidP="009843E5">
      <w:pPr>
        <w:pStyle w:val="Normal1"/>
        <w:numPr>
          <w:ilvl w:val="2"/>
          <w:numId w:val="20"/>
        </w:numPr>
        <w:spacing w:line="360" w:lineRule="auto"/>
        <w:ind w:left="0" w:firstLine="576"/>
        <w:rPr>
          <w:rFonts w:ascii="Times New Roman" w:hAnsi="Times New Roman"/>
          <w:i/>
          <w:sz w:val="24"/>
        </w:rPr>
      </w:pPr>
      <w:commentRangeStart w:id="8"/>
      <w:r>
        <w:rPr>
          <w:rFonts w:ascii="Times New Roman" w:hAnsi="Times New Roman"/>
          <w:i/>
          <w:sz w:val="24"/>
        </w:rPr>
        <w:t>Limitations</w:t>
      </w:r>
      <w:commentRangeEnd w:id="8"/>
      <w:r w:rsidR="0029578B">
        <w:rPr>
          <w:rStyle w:val="CommentReference"/>
        </w:rPr>
        <w:commentReference w:id="8"/>
      </w:r>
    </w:p>
    <w:p w14:paraId="3DAB2CB5" w14:textId="77777777" w:rsidR="00962F12" w:rsidRPr="004049BD" w:rsidRDefault="004049BD" w:rsidP="009843E5">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proofErr w:type="gramStart"/>
      <w:r w:rsidR="006C4DB7">
        <w:rPr>
          <w:rFonts w:ascii="Times New Roman" w:hAnsi="Times New Roman"/>
          <w:sz w:val="24"/>
        </w:rPr>
        <w:t>In particular, this</w:t>
      </w:r>
      <w:proofErr w:type="gramEnd"/>
      <w:r w:rsidR="006C4DB7">
        <w:rPr>
          <w:rFonts w:ascii="Times New Roman" w:hAnsi="Times New Roman"/>
          <w:sz w:val="24"/>
        </w:rPr>
        <w:t xml:space="preserve">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67076A1E" w:rsidR="00D3751B" w:rsidRDefault="00FC628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074082">
        <w:rPr>
          <w:rFonts w:ascii="Times New Roman" w:hAnsi="Times New Roman" w:cs="Times New Roman"/>
          <w:sz w:val="24"/>
          <w:szCs w:val="24"/>
        </w:rPr>
        <w:t>Using</w:t>
      </w:r>
      <w:r w:rsidR="00074082" w:rsidRPr="00074082">
        <w:rPr>
          <w:rFonts w:ascii="Times New Roman" w:hAnsi="Times New Roman" w:cs="Times New Roman"/>
          <w:sz w:val="24"/>
          <w:szCs w:val="24"/>
        </w:rPr>
        <w:t xml:space="preserve"> the Tilman consumer-resource model</w:t>
      </w:r>
      <w:r w:rsidR="00B43210">
        <w:rPr>
          <w:rFonts w:ascii="Times New Roman" w:hAnsi="Times New Roman" w:cs="Times New Roman"/>
          <w:sz w:val="24"/>
          <w:szCs w:val="24"/>
        </w:rPr>
        <w:t xml:space="preserve"> and the R* concept for essential or substitutable resource</w:t>
      </w:r>
      <w:r w:rsidR="00074082" w:rsidRPr="00074082">
        <w:rPr>
          <w:rFonts w:ascii="Times New Roman" w:hAnsi="Times New Roman" w:cs="Times New Roman"/>
          <w:sz w:val="24"/>
          <w:szCs w:val="24"/>
        </w:rPr>
        <w:t xml:space="preserve">, it is possible to determine which resource limits each species under a given set of resource supply conditions. When both species are limited by the same resource, niche overlap is 100% and the relative fitness difference determines which species becomes dominant and which species goes extinct. When the </w:t>
      </w:r>
      <w:r w:rsidR="00023EB0">
        <w:rPr>
          <w:rFonts w:ascii="Times New Roman" w:hAnsi="Times New Roman" w:cs="Times New Roman"/>
          <w:sz w:val="24"/>
          <w:szCs w:val="24"/>
        </w:rPr>
        <w:t xml:space="preserve">two </w:t>
      </w:r>
      <w:r w:rsidR="00074082" w:rsidRPr="00074082">
        <w:rPr>
          <w:rFonts w:ascii="Times New Roman" w:hAnsi="Times New Roman" w:cs="Times New Roman"/>
          <w:sz w:val="24"/>
          <w:szCs w:val="24"/>
        </w:rPr>
        <w:t xml:space="preserve">species are limited by </w:t>
      </w:r>
      <w:r w:rsidR="00023EB0">
        <w:rPr>
          <w:rFonts w:ascii="Times New Roman" w:hAnsi="Times New Roman" w:cs="Times New Roman"/>
          <w:sz w:val="24"/>
          <w:szCs w:val="24"/>
        </w:rPr>
        <w:t xml:space="preserve">two </w:t>
      </w:r>
      <w:r w:rsidR="00074082" w:rsidRPr="00074082">
        <w:rPr>
          <w:rFonts w:ascii="Times New Roman" w:hAnsi="Times New Roman" w:cs="Times New Roman"/>
          <w:sz w:val="24"/>
          <w:szCs w:val="24"/>
        </w:rPr>
        <w:t xml:space="preserve">different resources, however, niche overlap is a function of the species yields on the two resources.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orm</w:t>
      </w:r>
      <w:r w:rsidR="00023EB0">
        <w:rPr>
          <w:rFonts w:ascii="Times New Roman" w:hAnsi="Times New Roman" w:cs="Times New Roman"/>
          <w:sz w:val="24"/>
          <w:szCs w:val="24"/>
        </w:rPr>
        <w:t xml:space="preserve"> which</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661099">
        <w:rPr>
          <w:rFonts w:ascii="Times New Roman" w:hAnsi="Times New Roman" w:cs="Times New Roman"/>
          <w:i/>
          <w:sz w:val="24"/>
          <w:szCs w:val="24"/>
        </w:rPr>
        <w:t>mpirical approaches</w:t>
      </w:r>
    </w:p>
    <w:p w14:paraId="207C0AF6" w14:textId="2299F507" w:rsidR="005B1AD5" w:rsidRPr="002A445D" w:rsidRDefault="002A445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lastRenderedPageBreak/>
        <w:t>meneghiniana</w:t>
      </w:r>
      <w:proofErr w:type="spellEnd"/>
      <w:r w:rsidR="00C507F0">
        <w:rPr>
          <w:rFonts w:ascii="Times New Roman" w:hAnsi="Times New Roman" w:cs="Times New Roman"/>
          <w:sz w:val="24"/>
          <w:szCs w:val="24"/>
        </w:rPr>
        <w:t>) compete for two essential resources (silicate and phosphate)</w:t>
      </w:r>
      <w:r w:rsidR="007737EA">
        <w:rPr>
          <w:rFonts w:ascii="Times New Roman" w:hAnsi="Times New Roman" w:cs="Times New Roman"/>
          <w:sz w:val="24"/>
          <w:szCs w:val="24"/>
        </w:rPr>
        <w:t xml:space="preserve"> that are delivered to the ecosystem at a constant supply rate that matches the death rate</w:t>
      </w:r>
      <w:r w:rsidR="00C507F0">
        <w:rPr>
          <w:rFonts w:ascii="Times New Roman" w:hAnsi="Times New Roman" w:cs="Times New Roman"/>
          <w:sz w:val="24"/>
          <w:szCs w:val="24"/>
        </w:rPr>
        <w:t>.</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 xml:space="preserve">Tilman’s </w:t>
      </w:r>
      <w:r w:rsidR="00FA2059">
        <w:rPr>
          <w:rFonts w:ascii="Times New Roman" w:hAnsi="Times New Roman" w:cs="Times New Roman"/>
          <w:sz w:val="24"/>
          <w:szCs w:val="24"/>
        </w:rPr>
        <w:t xml:space="preserve">consumer resource model </w:t>
      </w:r>
      <w:r w:rsidR="00582911">
        <w:rPr>
          <w:rFonts w:ascii="Times New Roman" w:hAnsi="Times New Roman" w:cs="Times New Roman"/>
          <w:sz w:val="24"/>
          <w:szCs w:val="24"/>
        </w:rPr>
        <w:t xml:space="preserve">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phytoplankton</w:t>
      </w:r>
      <w:r w:rsidR="00582911">
        <w:rPr>
          <w:rFonts w:ascii="Times New Roman" w:hAnsi="Times New Roman" w:cs="Times New Roman"/>
          <w:sz w:val="24"/>
          <w:szCs w:val="24"/>
        </w:rPr>
        <w:t xml:space="preserve">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Figure 5 shows the hypothetical results from experiments to parameterize</w:t>
      </w:r>
      <w:r w:rsidR="00412EEF">
        <w:rPr>
          <w:rFonts w:ascii="Times New Roman" w:hAnsi="Times New Roman" w:cs="Times New Roman"/>
          <w:sz w:val="24"/>
          <w:szCs w:val="24"/>
        </w:rPr>
        <w:t xml:space="preserve"> </w:t>
      </w:r>
      <w:r w:rsidR="00412EEF" w:rsidRPr="00B0403D">
        <w:rPr>
          <w:rFonts w:ascii="Times New Roman" w:hAnsi="Times New Roman" w:cs="Times New Roman"/>
          <w:sz w:val="24"/>
          <w:szCs w:val="24"/>
        </w:rPr>
        <w:t xml:space="preserve">Tilman’s two-species consumer resource model for two essential </w:t>
      </w:r>
      <w:r w:rsidR="00412EEF">
        <w:rPr>
          <w:rFonts w:ascii="Times New Roman" w:hAnsi="Times New Roman" w:cs="Times New Roman"/>
          <w:sz w:val="24"/>
          <w:szCs w:val="24"/>
        </w:rPr>
        <w:t xml:space="preserve">and non-substitutable </w:t>
      </w:r>
      <w:r w:rsidR="00412EEF" w:rsidRPr="00B0403D">
        <w:rPr>
          <w:rFonts w:ascii="Times New Roman" w:hAnsi="Times New Roman" w:cs="Times New Roman"/>
          <w:sz w:val="24"/>
          <w:szCs w:val="24"/>
        </w:rPr>
        <w:t>resources</w:t>
      </w:r>
      <w:r w:rsidR="00412EEF">
        <w:rPr>
          <w:rFonts w:ascii="Times New Roman" w:hAnsi="Times New Roman" w:cs="Times New Roman"/>
          <w:sz w:val="24"/>
          <w:szCs w:val="24"/>
        </w:rPr>
        <w:t xml:space="preserve">. </w:t>
      </w: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1D2D5FCC"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commentRangeStart w:id="9"/>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the sensitivity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commentRangeEnd w:id="9"/>
      <w:r w:rsidR="00045D1E">
        <w:rPr>
          <w:rStyle w:val="CommentReference"/>
        </w:rPr>
        <w:commentReference w:id="9"/>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lastRenderedPageBreak/>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commentRangeStart w:id="10"/>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w:t>
      </w:r>
      <w:commentRangeEnd w:id="10"/>
      <w:r w:rsidR="00045D1E">
        <w:rPr>
          <w:rStyle w:val="CommentReference"/>
        </w:rPr>
        <w:commentReference w:id="10"/>
      </w:r>
      <w:r w:rsidR="00EE7CE3">
        <w:rPr>
          <w:rFonts w:ascii="Times New Roman" w:hAnsi="Times New Roman" w:cs="Times New Roman"/>
          <w:sz w:val="24"/>
          <w:szCs w:val="24"/>
        </w:rPr>
        <w:t>.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15D930FD"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sensitivity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w:t>
      </w:r>
      <w:r>
        <w:rPr>
          <w:rFonts w:ascii="Times New Roman" w:hAnsi="Times New Roman" w:cs="Times New Roman"/>
          <w:sz w:val="24"/>
          <w:szCs w:val="24"/>
        </w:rPr>
        <w:lastRenderedPageBreak/>
        <w:t xml:space="preserve">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074082">
      <w:pPr>
        <w:pStyle w:val="Normal1"/>
        <w:numPr>
          <w:ilvl w:val="1"/>
          <w:numId w:val="14"/>
        </w:numPr>
        <w:spacing w:line="360" w:lineRule="auto"/>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12C7495A"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dependence method can accurately predict coexistence based on mutual invasibility and, depending on the answers to the remaining questions, it could be the most appropriate method for some study systems. </w:t>
      </w:r>
      <w:proofErr w:type="gramStart"/>
      <w:r>
        <w:rPr>
          <w:rFonts w:ascii="Times New Roman" w:hAnsi="Times New Roman" w:cs="Times New Roman"/>
          <w:sz w:val="24"/>
          <w:szCs w:val="24"/>
        </w:rPr>
        <w:t>In particular,</w:t>
      </w:r>
      <w:r w:rsidRPr="003C7848">
        <w:rPr>
          <w:rFonts w:ascii="Times New Roman" w:hAnsi="Times New Roman" w:cs="Times New Roman"/>
          <w:sz w:val="24"/>
          <w:szCs w:val="24"/>
        </w:rPr>
        <w:t xml:space="preserve"> the</w:t>
      </w:r>
      <w:proofErr w:type="gramEnd"/>
      <w:r w:rsidRPr="003C7848">
        <w:rPr>
          <w:rFonts w:ascii="Times New Roman" w:hAnsi="Times New Roman" w:cs="Times New Roman"/>
          <w:sz w:val="24"/>
          <w:szCs w:val="24"/>
        </w:rPr>
        <w:t xml:space="preserv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0255C61C" w14:textId="77777777" w:rsidR="00074082" w:rsidRPr="003C7848" w:rsidRDefault="00074082" w:rsidP="00074082">
      <w:pPr>
        <w:pStyle w:val="Normal1"/>
        <w:spacing w:line="360" w:lineRule="auto"/>
        <w:ind w:firstLine="360"/>
        <w:rPr>
          <w:rFonts w:ascii="Times New Roman" w:hAnsi="Times New Roman" w:cs="Times New Roman"/>
          <w:sz w:val="24"/>
          <w:szCs w:val="24"/>
        </w:rPr>
      </w:pPr>
    </w:p>
    <w:p w14:paraId="2F9DCD6E" w14:textId="2EEC111D"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 xml:space="preserve">axes. Because this decision step is so influential, the remaining steps are </w:t>
      </w:r>
      <w:proofErr w:type="gramStart"/>
      <w:r w:rsidRPr="003C7848">
        <w:rPr>
          <w:rFonts w:ascii="Times New Roman" w:hAnsi="Times New Roman" w:cs="Times New Roman"/>
          <w:sz w:val="24"/>
          <w:szCs w:val="24"/>
        </w:rPr>
        <w:t>particular to</w:t>
      </w:r>
      <w:proofErr w:type="gramEnd"/>
      <w:r w:rsidRPr="003C7848">
        <w:rPr>
          <w:rFonts w:ascii="Times New Roman" w:hAnsi="Times New Roman" w:cs="Times New Roman"/>
          <w:sz w:val="24"/>
          <w:szCs w:val="24"/>
        </w:rPr>
        <w:t xml:space="preserve"> either the phenomenological or mechanistic methods.</w:t>
      </w:r>
    </w:p>
    <w:p w14:paraId="53DEC3B6" w14:textId="77777777" w:rsidR="00074082" w:rsidRPr="003C7848" w:rsidRDefault="00074082" w:rsidP="00074082">
      <w:pPr>
        <w:pStyle w:val="Normal1"/>
        <w:spacing w:line="360" w:lineRule="auto"/>
        <w:rPr>
          <w:rFonts w:ascii="Times New Roman" w:hAnsi="Times New Roman" w:cs="Times New Roman"/>
          <w:sz w:val="24"/>
          <w:szCs w:val="24"/>
        </w:rPr>
      </w:pPr>
    </w:p>
    <w:p w14:paraId="24070A4A" w14:textId="53031F91"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w:t>
      </w:r>
      <w:r>
        <w:rPr>
          <w:rFonts w:ascii="Times New Roman" w:hAnsi="Times New Roman" w:cs="Times New Roman"/>
          <w:sz w:val="24"/>
          <w:szCs w:val="24"/>
        </w:rPr>
        <w:lastRenderedPageBreak/>
        <w:t xml:space="preserve">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p>
    <w:p w14:paraId="3D22854F"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074082">
      <w:pPr>
        <w:pStyle w:val="Normal1"/>
        <w:spacing w:line="360" w:lineRule="auto"/>
        <w:ind w:firstLine="360"/>
        <w:rPr>
          <w:rFonts w:ascii="Times New Roman" w:hAnsi="Times New Roman" w:cs="Times New Roman"/>
          <w:sz w:val="24"/>
          <w:szCs w:val="24"/>
        </w:rPr>
      </w:pPr>
    </w:p>
    <w:p w14:paraId="56998D11" w14:textId="77777777" w:rsidR="00074082" w:rsidRPr="00FE69E0" w:rsidRDefault="00074082" w:rsidP="00074082">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they require species to be grown together in order to make a prediction about coexistence. The negative frequency dependence method and the two phenomenological methods require each </w:t>
      </w:r>
      <w:r>
        <w:rPr>
          <w:rFonts w:ascii="Times New Roman" w:hAnsi="Times New Roman" w:cs="Times New Roman"/>
          <w:sz w:val="24"/>
          <w:szCs w:val="24"/>
        </w:rPr>
        <w:lastRenderedPageBreak/>
        <w:t xml:space="preserve">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49E7B1CD"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w:t>
      </w:r>
      <w:r>
        <w:rPr>
          <w:rFonts w:ascii="Times New Roman" w:hAnsi="Times New Roman" w:cs="Times New Roman"/>
          <w:sz w:val="24"/>
          <w:szCs w:val="24"/>
        </w:rPr>
        <w:lastRenderedPageBreak/>
        <w:t xml:space="preserve">mechanistic methods require parameterizing four or more limiting resources, then the phenomenological methods may be more efficient for a pool of four species. </w:t>
      </w:r>
    </w:p>
    <w:p w14:paraId="589CF112" w14:textId="44C1B601" w:rsidR="00074082" w:rsidRDefault="00074082" w:rsidP="00074082">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17D91316" w14:textId="77777777" w:rsidR="00074082" w:rsidRDefault="00074082" w:rsidP="00074082">
      <w:pPr>
        <w:pStyle w:val="Normal1"/>
        <w:spacing w:line="360" w:lineRule="auto"/>
        <w:rPr>
          <w:rFonts w:ascii="Times New Roman" w:hAnsi="Times New Roman" w:cs="Times New Roman"/>
          <w:sz w:val="24"/>
          <w:szCs w:val="24"/>
        </w:rPr>
      </w:pPr>
    </w:p>
    <w:p w14:paraId="7DBDFAC5"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w:t>
      </w:r>
      <w:proofErr w:type="gramStart"/>
      <w:r>
        <w:rPr>
          <w:rFonts w:ascii="Times New Roman" w:hAnsi="Times New Roman" w:cs="Times New Roman"/>
          <w:sz w:val="24"/>
          <w:szCs w:val="24"/>
        </w:rPr>
        <w:t>short in duration</w:t>
      </w:r>
      <w:proofErr w:type="gramEnd"/>
      <w:r>
        <w:rPr>
          <w:rFonts w:ascii="Times New Roman" w:hAnsi="Times New Roman" w:cs="Times New Roman"/>
          <w:sz w:val="24"/>
          <w:szCs w:val="24"/>
        </w:rPr>
        <w:t xml:space="preserve"> (i.e. at least one generation) and focused only on population dynamics when species densities are very low or near the steady-state density of monocultures. However, the Lotka Volterra method requires longer time series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Pr="00EC5178" w:rsidRDefault="001F4F32" w:rsidP="00C1590A">
      <w:pPr>
        <w:pStyle w:val="Normal1"/>
        <w:spacing w:line="360" w:lineRule="auto"/>
        <w:rPr>
          <w:rFonts w:ascii="Times New Roman" w:hAnsi="Times New Roman" w:cs="Times New Roman"/>
          <w:b/>
          <w:strike/>
          <w:sz w:val="24"/>
          <w:szCs w:val="24"/>
          <w:rPrChange w:id="12" w:author="Godwin, Casey" w:date="2019-01-14T22:35:00Z">
            <w:rPr>
              <w:rFonts w:ascii="Times New Roman" w:hAnsi="Times New Roman" w:cs="Times New Roman"/>
              <w:b/>
              <w:sz w:val="24"/>
              <w:szCs w:val="24"/>
            </w:rPr>
          </w:rPrChange>
        </w:rPr>
      </w:pPr>
      <w:r>
        <w:rPr>
          <w:rFonts w:ascii="Times New Roman" w:hAnsi="Times New Roman" w:cs="Times New Roman"/>
          <w:b/>
          <w:sz w:val="24"/>
          <w:szCs w:val="24"/>
        </w:rPr>
        <w:t xml:space="preserve">Part 3. </w:t>
      </w:r>
      <w:r w:rsidR="00794E37" w:rsidRPr="00EC5178">
        <w:rPr>
          <w:rFonts w:ascii="Times New Roman" w:hAnsi="Times New Roman" w:cs="Times New Roman"/>
          <w:b/>
          <w:strike/>
          <w:sz w:val="24"/>
          <w:szCs w:val="24"/>
          <w:rPrChange w:id="13" w:author="Godwin, Casey" w:date="2019-01-14T22:35:00Z">
            <w:rPr>
              <w:rFonts w:ascii="Times New Roman" w:hAnsi="Times New Roman" w:cs="Times New Roman"/>
              <w:b/>
              <w:sz w:val="24"/>
              <w:szCs w:val="24"/>
            </w:rPr>
          </w:rPrChange>
        </w:rPr>
        <w:t>Cautions and future directions</w:t>
      </w:r>
    </w:p>
    <w:p w14:paraId="005DB8B4" w14:textId="7F870738" w:rsidR="00074082" w:rsidRDefault="00074082" w:rsidP="00074082">
      <w:pPr>
        <w:pStyle w:val="Normal1"/>
        <w:spacing w:line="360" w:lineRule="auto"/>
        <w:rPr>
          <w:ins w:id="14" w:author="Godwin, Casey" w:date="2019-01-14T11:41:00Z"/>
          <w:rFonts w:ascii="Times New Roman" w:hAnsi="Times New Roman" w:cs="Times New Roman"/>
          <w:sz w:val="24"/>
          <w:szCs w:val="24"/>
        </w:rPr>
      </w:pPr>
      <w:ins w:id="15" w:author="Godwin, Casey" w:date="2019-01-14T11:41:00Z">
        <w:r>
          <w:rPr>
            <w:rFonts w:ascii="Times New Roman" w:hAnsi="Times New Roman" w:cs="Times New Roman"/>
            <w:sz w:val="24"/>
            <w:szCs w:val="24"/>
          </w:rPr>
          <w:t xml:space="preserve">In Part 1 we explained how each of the five methods should be used to predict coexistence among pairs of species and showed that while the methods are not mathematically identical and do not always give comparable values of ND and RFD, they can all be used to accurately predict coexistence. In Part 2 we offer a decision framework for empiricists to select the most appropriate method given their study system, aims, and experimental capabilities. Here in Part 3, we offer advice for empiricists on navigating the tradeoffs among the methods, caution </w:t>
        </w:r>
      </w:ins>
      <w:ins w:id="16" w:author="Godwin, Casey" w:date="2019-01-14T22:36:00Z">
        <w:r w:rsidR="00EC5178">
          <w:rPr>
            <w:rFonts w:ascii="Times New Roman" w:hAnsi="Times New Roman" w:cs="Times New Roman"/>
            <w:sz w:val="24"/>
            <w:szCs w:val="24"/>
          </w:rPr>
          <w:t>against</w:t>
        </w:r>
      </w:ins>
      <w:ins w:id="17" w:author="Godwin, Casey" w:date="2019-01-14T11:41:00Z">
        <w:r>
          <w:rPr>
            <w:rFonts w:ascii="Times New Roman" w:hAnsi="Times New Roman" w:cs="Times New Roman"/>
            <w:sz w:val="24"/>
            <w:szCs w:val="24"/>
          </w:rPr>
          <w:t xml:space="preserve"> synthesizing measurements of ND and RFD from different </w:t>
        </w:r>
        <w:proofErr w:type="gramStart"/>
        <w:r>
          <w:rPr>
            <w:rFonts w:ascii="Times New Roman" w:hAnsi="Times New Roman" w:cs="Times New Roman"/>
            <w:sz w:val="24"/>
            <w:szCs w:val="24"/>
          </w:rPr>
          <w:t>methods, and</w:t>
        </w:r>
        <w:proofErr w:type="gramEnd"/>
        <w:r>
          <w:rPr>
            <w:rFonts w:ascii="Times New Roman" w:hAnsi="Times New Roman" w:cs="Times New Roman"/>
            <w:sz w:val="24"/>
            <w:szCs w:val="24"/>
          </w:rPr>
          <w:t xml:space="preserve"> highlight future directions for implementing modern coexistence theory empirically.   </w:t>
        </w:r>
      </w:ins>
    </w:p>
    <w:p w14:paraId="268375BC" w14:textId="77777777" w:rsidR="00074082" w:rsidRDefault="00074082" w:rsidP="00074082">
      <w:pPr>
        <w:pStyle w:val="Normal1"/>
        <w:spacing w:line="360" w:lineRule="auto"/>
        <w:rPr>
          <w:ins w:id="18" w:author="Godwin, Casey" w:date="2019-01-14T11:41:00Z"/>
          <w:rFonts w:ascii="Times New Roman" w:hAnsi="Times New Roman" w:cs="Times New Roman"/>
          <w:sz w:val="24"/>
          <w:szCs w:val="24"/>
        </w:rPr>
      </w:pPr>
    </w:p>
    <w:p w14:paraId="1C486473" w14:textId="77777777" w:rsidR="00074082" w:rsidRPr="005042A3" w:rsidRDefault="00074082" w:rsidP="00074082">
      <w:pPr>
        <w:pStyle w:val="Normal1"/>
        <w:spacing w:line="360" w:lineRule="auto"/>
        <w:rPr>
          <w:ins w:id="19" w:author="Godwin, Casey" w:date="2019-01-14T11:41:00Z"/>
          <w:rFonts w:ascii="Times New Roman" w:hAnsi="Times New Roman" w:cs="Times New Roman"/>
          <w:sz w:val="24"/>
          <w:szCs w:val="24"/>
          <w:u w:val="single"/>
        </w:rPr>
      </w:pPr>
      <w:ins w:id="20" w:author="Godwin, Casey" w:date="2019-01-14T11:41:00Z">
        <w:r w:rsidRPr="005042A3">
          <w:rPr>
            <w:rFonts w:ascii="Times New Roman" w:hAnsi="Times New Roman" w:cs="Times New Roman"/>
            <w:sz w:val="24"/>
            <w:szCs w:val="24"/>
            <w:u w:val="single"/>
          </w:rPr>
          <w:t>3.1 Tradeoffs Between Phenomenological and Mechanistic Methods</w:t>
        </w:r>
      </w:ins>
    </w:p>
    <w:p w14:paraId="204245A7" w14:textId="77777777" w:rsidR="00074082" w:rsidRDefault="00074082" w:rsidP="00074082">
      <w:pPr>
        <w:pStyle w:val="Normal1"/>
        <w:spacing w:line="360" w:lineRule="auto"/>
        <w:ind w:firstLine="360"/>
        <w:rPr>
          <w:ins w:id="21" w:author="Godwin, Casey" w:date="2019-01-14T11:41:00Z"/>
          <w:rFonts w:ascii="Times New Roman" w:hAnsi="Times New Roman" w:cs="Times New Roman"/>
          <w:sz w:val="24"/>
          <w:szCs w:val="24"/>
        </w:rPr>
      </w:pPr>
      <w:ins w:id="22" w:author="Godwin, Casey" w:date="2019-01-14T11:41:00Z">
        <w:r>
          <w:rPr>
            <w:rFonts w:ascii="Times New Roman" w:hAnsi="Times New Roman" w:cs="Times New Roman"/>
            <w:sz w:val="24"/>
            <w:szCs w:val="24"/>
          </w:rPr>
          <w:t xml:space="preserve">Given the substantial differences in experimental design requirements and effort among the five methods, it is likely that empiricists will encounter tradeoffs in selecting a method for their study system. The most obvious tradeoff is between the phenomenological methods and the mechanistic methods, which differ in three key areas. </w:t>
        </w:r>
      </w:ins>
    </w:p>
    <w:p w14:paraId="2976E226" w14:textId="77777777" w:rsidR="00074082" w:rsidRDefault="00074082" w:rsidP="00074082">
      <w:pPr>
        <w:pStyle w:val="Normal1"/>
        <w:spacing w:line="360" w:lineRule="auto"/>
        <w:ind w:firstLine="360"/>
        <w:rPr>
          <w:ins w:id="23" w:author="Godwin, Casey" w:date="2019-01-14T11:41:00Z"/>
          <w:rFonts w:ascii="Times New Roman" w:hAnsi="Times New Roman" w:cs="Times New Roman"/>
          <w:sz w:val="24"/>
          <w:szCs w:val="24"/>
        </w:rPr>
      </w:pPr>
      <w:ins w:id="24" w:author="Godwin, Casey" w:date="2019-01-14T11:41:00Z">
        <w:r>
          <w:rPr>
            <w:rFonts w:ascii="Times New Roman" w:hAnsi="Times New Roman" w:cs="Times New Roman"/>
            <w:sz w:val="24"/>
            <w:szCs w:val="24"/>
          </w:rPr>
          <w:t xml:space="preserve">First, the phenomenological methods make no assumptions about the resources that the species compete for, which could be an advantage if an empiricist lacks a detailed understanding of the interactions among their species pool. Except for highly controlled experiments where the empiricist can define the relevant niche axes or contexts where the number of niche axes is limited, it might be difficult to parameterize either of the mechanistic methods in practice. </w:t>
        </w:r>
        <w:r w:rsidRPr="003C7848">
          <w:rPr>
            <w:rFonts w:ascii="Times New Roman" w:hAnsi="Times New Roman" w:cs="Times New Roman"/>
            <w:sz w:val="24"/>
            <w:szCs w:val="24"/>
          </w:rPr>
          <w:t xml:space="preserve">For example, an empiricist would be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when studying consumer species that </w:t>
        </w:r>
        <w:proofErr w:type="gramStart"/>
        <w:r w:rsidRPr="003C7848">
          <w:rPr>
            <w:rFonts w:ascii="Times New Roman" w:hAnsi="Times New Roman" w:cs="Times New Roman"/>
            <w:sz w:val="24"/>
            <w:szCs w:val="24"/>
          </w:rPr>
          <w:t>are capable of eating</w:t>
        </w:r>
        <w:proofErr w:type="gramEnd"/>
        <w:r>
          <w:rPr>
            <w:rFonts w:ascii="Times New Roman" w:hAnsi="Times New Roman" w:cs="Times New Roman"/>
            <w:sz w:val="24"/>
            <w:szCs w:val="24"/>
          </w:rPr>
          <w:t xml:space="preserve"> numerous</w:t>
        </w:r>
        <w:r w:rsidRPr="003C7848">
          <w:rPr>
            <w:rFonts w:ascii="Times New Roman" w:hAnsi="Times New Roman" w:cs="Times New Roman"/>
            <w:sz w:val="24"/>
            <w:szCs w:val="24"/>
          </w:rPr>
          <w:t xml:space="preserve"> different types of plants. It is unlikely that an empiricist could measure the substitutivity of the different plant species in a consumer’s diet, let alone the population dynamics of each plant species available to the consumer.</w:t>
        </w:r>
        <w:r>
          <w:rPr>
            <w:rFonts w:ascii="Times New Roman" w:hAnsi="Times New Roman" w:cs="Times New Roman"/>
            <w:sz w:val="24"/>
            <w:szCs w:val="24"/>
          </w:rPr>
          <w:t xml:space="preserve"> </w:t>
        </w:r>
      </w:ins>
    </w:p>
    <w:p w14:paraId="50CE9469" w14:textId="77777777" w:rsidR="00074082" w:rsidRDefault="00074082" w:rsidP="00074082">
      <w:pPr>
        <w:pStyle w:val="Normal1"/>
        <w:spacing w:line="360" w:lineRule="auto"/>
        <w:ind w:firstLine="360"/>
        <w:rPr>
          <w:ins w:id="25" w:author="Godwin, Casey" w:date="2019-01-14T11:41:00Z"/>
          <w:rFonts w:ascii="Times New Roman" w:hAnsi="Times New Roman" w:cs="Times New Roman"/>
          <w:sz w:val="24"/>
          <w:szCs w:val="24"/>
        </w:rPr>
      </w:pPr>
      <w:proofErr w:type="gramStart"/>
      <w:ins w:id="26" w:author="Godwin, Casey" w:date="2019-01-14T11:41:00Z">
        <w:r w:rsidRPr="003C7848">
          <w:rPr>
            <w:rFonts w:ascii="Times New Roman" w:hAnsi="Times New Roman" w:cs="Times New Roman"/>
            <w:sz w:val="24"/>
            <w:szCs w:val="24"/>
          </w:rPr>
          <w:t>If</w:t>
        </w:r>
        <w:proofErr w:type="gramEnd"/>
        <w:r w:rsidRPr="003C7848">
          <w:rPr>
            <w:rFonts w:ascii="Times New Roman" w:hAnsi="Times New Roman" w:cs="Times New Roman"/>
            <w:sz w:val="24"/>
            <w:szCs w:val="24"/>
          </w:rPr>
          <w:t xml:space="preserve"> however, an empiricist is 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using the methods based on mechanistic models would mean that she/he could predict the coexistence (or not) of any species pair based solely on experiments that take measurements from each species grown alone in monoculture. </w:t>
        </w:r>
        <w:r>
          <w:rPr>
            <w:rFonts w:ascii="Times New Roman" w:hAnsi="Times New Roman" w:cs="Times New Roman"/>
            <w:sz w:val="24"/>
            <w:szCs w:val="24"/>
          </w:rPr>
          <w:t>Another aspect of the mechanistic models is that, in some cases, they might not adequately describe the biology that affects species interactions. For example, flexible elemental quotas (i.e. 1/yield) in phytoplankton is both widespread [Goldman 1979 Nature] and known to affect the outcome of coexistence [Grover 1991 Am Nat 134:4 p.811-835], but this mechanism has not been related to the calculations for ND and RFD.</w:t>
        </w:r>
      </w:ins>
    </w:p>
    <w:p w14:paraId="20205A5C" w14:textId="77777777" w:rsidR="00074082" w:rsidRDefault="00074082" w:rsidP="00074082">
      <w:pPr>
        <w:pStyle w:val="Normal1"/>
        <w:spacing w:line="360" w:lineRule="auto"/>
        <w:rPr>
          <w:ins w:id="27" w:author="Godwin, Casey" w:date="2019-01-14T11:41:00Z"/>
          <w:rFonts w:ascii="Times New Roman" w:hAnsi="Times New Roman" w:cs="Times New Roman"/>
          <w:sz w:val="24"/>
          <w:szCs w:val="24"/>
        </w:rPr>
      </w:pPr>
    </w:p>
    <w:p w14:paraId="14374993" w14:textId="59904954" w:rsidR="00074082" w:rsidRDefault="00074082" w:rsidP="00074082">
      <w:pPr>
        <w:pStyle w:val="Normal1"/>
        <w:spacing w:line="360" w:lineRule="auto"/>
        <w:ind w:firstLine="360"/>
        <w:rPr>
          <w:ins w:id="28" w:author="Godwin, Casey" w:date="2019-01-14T11:41:00Z"/>
          <w:rFonts w:ascii="Times New Roman" w:hAnsi="Times New Roman" w:cs="Times New Roman"/>
          <w:sz w:val="24"/>
          <w:szCs w:val="24"/>
        </w:rPr>
      </w:pPr>
      <w:ins w:id="29" w:author="Godwin, Casey" w:date="2019-01-14T11:41:00Z">
        <w:r w:rsidRPr="0052374E">
          <w:rPr>
            <w:rFonts w:ascii="Times New Roman" w:hAnsi="Times New Roman" w:cs="Times New Roman"/>
            <w:sz w:val="24"/>
            <w:szCs w:val="24"/>
          </w:rPr>
          <w:t xml:space="preserve">Second, the mechanistic methods can be far more efficient for considering coexistence among a large species pool. A key disadvantage of all three phenomenological methods is that they require each pair of species to be grown together in competition, which causes the total effort to increase exponentially as more species are considered. The mechanistic methods offer the ability to make predictions about combinations of species without the need to perform all pairwise competition experiments, which has been used as an argument against phenomenological approaches to </w:t>
        </w:r>
      </w:ins>
      <w:ins w:id="30" w:author="Godwin, Casey" w:date="2019-01-14T22:36:00Z">
        <w:r w:rsidR="00EC5178" w:rsidRPr="0052374E">
          <w:rPr>
            <w:rFonts w:ascii="Times New Roman" w:hAnsi="Times New Roman" w:cs="Times New Roman"/>
            <w:sz w:val="24"/>
            <w:szCs w:val="24"/>
          </w:rPr>
          <w:t>study</w:t>
        </w:r>
      </w:ins>
      <w:ins w:id="31" w:author="Godwin, Casey" w:date="2019-01-14T11:41:00Z">
        <w:r w:rsidRPr="0052374E">
          <w:rPr>
            <w:rFonts w:ascii="Times New Roman" w:hAnsi="Times New Roman" w:cs="Times New Roman"/>
            <w:sz w:val="24"/>
            <w:szCs w:val="24"/>
          </w:rPr>
          <w:t xml:space="preserve"> niche theory [Tilman 1982]. Moreover, the ability to </w:t>
        </w:r>
        <w:r w:rsidRPr="0052374E">
          <w:rPr>
            <w:rFonts w:ascii="Times New Roman" w:hAnsi="Times New Roman" w:cs="Times New Roman"/>
            <w:sz w:val="24"/>
            <w:szCs w:val="24"/>
          </w:rPr>
          <w:lastRenderedPageBreak/>
          <w:t>predict coexistence among pairs of species without the need to grow them together could be useful for addressing certain ecological questions (e.g. invasions by introduced species) that would be impractical using the phenomenological methods</w:t>
        </w:r>
        <w:r>
          <w:rPr>
            <w:rFonts w:ascii="Times New Roman" w:hAnsi="Times New Roman" w:cs="Times New Roman"/>
            <w:sz w:val="24"/>
            <w:szCs w:val="24"/>
          </w:rPr>
          <w:t>.</w:t>
        </w:r>
      </w:ins>
    </w:p>
    <w:p w14:paraId="280E5130" w14:textId="77777777" w:rsidR="00074082" w:rsidRDefault="00074082" w:rsidP="00074082">
      <w:pPr>
        <w:pStyle w:val="Normal1"/>
        <w:spacing w:line="360" w:lineRule="auto"/>
        <w:ind w:firstLine="360"/>
        <w:rPr>
          <w:ins w:id="32" w:author="Godwin, Casey" w:date="2019-01-14T11:41:00Z"/>
          <w:rFonts w:ascii="Times New Roman" w:hAnsi="Times New Roman" w:cs="Times New Roman"/>
          <w:sz w:val="24"/>
          <w:szCs w:val="24"/>
        </w:rPr>
      </w:pPr>
    </w:p>
    <w:p w14:paraId="484D6E89" w14:textId="77777777" w:rsidR="00074082" w:rsidRDefault="00074082" w:rsidP="00074082">
      <w:pPr>
        <w:pStyle w:val="Normal1"/>
        <w:spacing w:line="360" w:lineRule="auto"/>
        <w:ind w:firstLine="360"/>
        <w:rPr>
          <w:ins w:id="33" w:author="Godwin, Casey" w:date="2019-01-14T11:41:00Z"/>
          <w:rFonts w:ascii="Times New Roman" w:hAnsi="Times New Roman" w:cs="Times New Roman"/>
          <w:sz w:val="24"/>
          <w:szCs w:val="24"/>
        </w:rPr>
      </w:pPr>
      <w:ins w:id="34" w:author="Godwin, Casey" w:date="2019-01-14T11:41:00Z">
        <w:r>
          <w:rPr>
            <w:rFonts w:ascii="Times New Roman" w:hAnsi="Times New Roman" w:cs="Times New Roman"/>
            <w:sz w:val="24"/>
            <w:szCs w:val="24"/>
          </w:rPr>
          <w:t xml:space="preserve">Third, the mechanistic methods offer the ability to make predictions about species coexistence under different resource supply environments.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Pr>
            <w:rFonts w:ascii="Times New Roman" w:hAnsi="Times New Roman" w:cs="Times New Roman"/>
            <w:sz w:val="24"/>
            <w:szCs w:val="24"/>
          </w:rPr>
          <w:t>.</w:t>
        </w:r>
        <w:r w:rsidRPr="00B0403D">
          <w:rPr>
            <w:rFonts w:ascii="Times New Roman" w:hAnsi="Times New Roman" w:cs="Times New Roman"/>
            <w:sz w:val="24"/>
            <w:szCs w:val="24"/>
          </w:rPr>
          <w:t xml:space="preserve"> show</w:t>
        </w:r>
        <w:r>
          <w:rPr>
            <w:rFonts w:ascii="Times New Roman" w:hAnsi="Times New Roman" w:cs="Times New Roman"/>
            <w:sz w:val="24"/>
            <w:szCs w:val="24"/>
          </w:rPr>
          <w:t>ed</w:t>
        </w:r>
        <w:r w:rsidRPr="00B0403D">
          <w:rPr>
            <w:rFonts w:ascii="Times New Roman" w:hAnsi="Times New Roman" w:cs="Times New Roman"/>
            <w:sz w:val="24"/>
            <w:szCs w:val="24"/>
          </w:rPr>
          <w:t xml:space="preserve"> that the Tilman </w:t>
        </w:r>
        <w:r>
          <w:rPr>
            <w:rFonts w:ascii="Times New Roman" w:hAnsi="Times New Roman" w:cs="Times New Roman"/>
            <w:sz w:val="24"/>
            <w:szCs w:val="24"/>
          </w:rPr>
          <w:t>consumer resource</w:t>
        </w:r>
        <w:r w:rsidRPr="00B0403D">
          <w:rPr>
            <w:rFonts w:ascii="Times New Roman" w:hAnsi="Times New Roman" w:cs="Times New Roman"/>
            <w:sz w:val="24"/>
            <w:szCs w:val="24"/>
          </w:rPr>
          <w:t xml:space="preserve"> model can be used to predict the ND and RFD at different </w:t>
        </w:r>
        <w:r>
          <w:rPr>
            <w:rFonts w:ascii="Times New Roman" w:hAnsi="Times New Roman" w:cs="Times New Roman"/>
            <w:sz w:val="24"/>
            <w:szCs w:val="24"/>
          </w:rPr>
          <w:t>nutrient</w:t>
        </w:r>
        <w:r w:rsidRPr="00B0403D">
          <w:rPr>
            <w:rFonts w:ascii="Times New Roman" w:hAnsi="Times New Roman" w:cs="Times New Roman"/>
            <w:sz w:val="24"/>
            <w:szCs w:val="24"/>
          </w:rPr>
          <w:t xml:space="preserve"> supply </w:t>
        </w:r>
        <w:r>
          <w:rPr>
            <w:rFonts w:ascii="Times New Roman" w:hAnsi="Times New Roman" w:cs="Times New Roman"/>
            <w:sz w:val="24"/>
            <w:szCs w:val="24"/>
          </w:rPr>
          <w:t xml:space="preserve">rates or dilution rates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7829B1">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Pr>
            <w:rFonts w:ascii="Times New Roman" w:hAnsi="Times New Roman" w:cs="Times New Roman"/>
            <w:sz w:val="24"/>
            <w:szCs w:val="24"/>
          </w:rPr>
          <w:t>. In contrast, the phenomenological methods cannot be used to predict coexistence when any environmental conditions are changed unless a new set of experiments is performed under those conditions. The ability of the mechanistic methods to handle some changes to environmental context, while limited, could be useful for predicting how anthropogenic stressors (e.g. nutrient pollution) are likely to affect species coexistence. However, aside from limiting resources, neither of the mechanistic methods could be applied to other environmental changes that are known to affect species and their interactions (e.g. temperature).</w:t>
        </w:r>
      </w:ins>
    </w:p>
    <w:p w14:paraId="1791591D" w14:textId="1CBB3B96" w:rsidR="00DC1C4F" w:rsidRDefault="00DC1C4F" w:rsidP="009843E5">
      <w:pPr>
        <w:pStyle w:val="Normal1"/>
        <w:spacing w:line="360" w:lineRule="auto"/>
        <w:rPr>
          <w:rFonts w:ascii="Times New Roman" w:hAnsi="Times New Roman" w:cs="Times New Roman"/>
          <w:i/>
          <w:sz w:val="24"/>
          <w:szCs w:val="24"/>
        </w:rPr>
      </w:pPr>
      <w:commentRangeStart w:id="35"/>
      <w:r w:rsidRPr="009466EF">
        <w:rPr>
          <w:rFonts w:ascii="Times New Roman" w:hAnsi="Times New Roman" w:cs="Times New Roman"/>
          <w:i/>
          <w:sz w:val="24"/>
          <w:szCs w:val="24"/>
          <w:highlight w:val="yellow"/>
          <w:rPrChange w:id="36" w:author="Godwin, Casey" w:date="2019-01-15T11:34:00Z">
            <w:rPr>
              <w:rFonts w:ascii="Times New Roman" w:hAnsi="Times New Roman" w:cs="Times New Roman"/>
              <w:i/>
              <w:sz w:val="24"/>
              <w:szCs w:val="24"/>
            </w:rPr>
          </w:rPrChange>
        </w:rPr>
        <w:t>Caution 1:</w:t>
      </w:r>
      <w:commentRangeEnd w:id="35"/>
      <w:r w:rsidR="00EC5178" w:rsidRPr="009466EF">
        <w:rPr>
          <w:rStyle w:val="CommentReference"/>
          <w:highlight w:val="yellow"/>
          <w:rPrChange w:id="37" w:author="Godwin, Casey" w:date="2019-01-15T11:34:00Z">
            <w:rPr>
              <w:rStyle w:val="CommentReference"/>
            </w:rPr>
          </w:rPrChange>
        </w:rPr>
        <w:commentReference w:id="35"/>
      </w:r>
      <w:r w:rsidRPr="009466EF">
        <w:rPr>
          <w:rFonts w:ascii="Times New Roman" w:hAnsi="Times New Roman" w:cs="Times New Roman"/>
          <w:i/>
          <w:sz w:val="24"/>
          <w:szCs w:val="24"/>
          <w:highlight w:val="yellow"/>
          <w:rPrChange w:id="38" w:author="Godwin, Casey" w:date="2019-01-15T11:34:00Z">
            <w:rPr>
              <w:rFonts w:ascii="Times New Roman" w:hAnsi="Times New Roman" w:cs="Times New Roman"/>
              <w:i/>
              <w:sz w:val="24"/>
              <w:szCs w:val="24"/>
            </w:rPr>
          </w:rPrChange>
        </w:rPr>
        <w:t xml:space="preserve"> </w:t>
      </w:r>
      <w:r w:rsidR="005A6BD1" w:rsidRPr="009466EF">
        <w:rPr>
          <w:rFonts w:ascii="Times New Roman" w:hAnsi="Times New Roman" w:cs="Times New Roman"/>
          <w:i/>
          <w:sz w:val="24"/>
          <w:szCs w:val="24"/>
          <w:highlight w:val="yellow"/>
          <w:rPrChange w:id="39" w:author="Godwin, Casey" w:date="2019-01-15T11:34:00Z">
            <w:rPr>
              <w:rFonts w:ascii="Times New Roman" w:hAnsi="Times New Roman" w:cs="Times New Roman"/>
              <w:i/>
              <w:sz w:val="24"/>
              <w:szCs w:val="24"/>
            </w:rPr>
          </w:rPrChange>
        </w:rPr>
        <w:t>Using only ND and RFD to assess mutual invasibility</w:t>
      </w:r>
      <w:r w:rsidR="00E75410" w:rsidRPr="009466EF">
        <w:rPr>
          <w:rFonts w:ascii="Times New Roman" w:hAnsi="Times New Roman" w:cs="Times New Roman"/>
          <w:i/>
          <w:sz w:val="24"/>
          <w:szCs w:val="24"/>
          <w:highlight w:val="yellow"/>
          <w:rPrChange w:id="40" w:author="Godwin, Casey" w:date="2019-01-15T11:34:00Z">
            <w:rPr>
              <w:rFonts w:ascii="Times New Roman" w:hAnsi="Times New Roman" w:cs="Times New Roman"/>
              <w:i/>
              <w:sz w:val="24"/>
              <w:szCs w:val="24"/>
            </w:rPr>
          </w:rPrChange>
        </w:rPr>
        <w:t xml:space="preserve"> </w:t>
      </w:r>
      <w:r w:rsidR="00C30E51" w:rsidRPr="009466EF">
        <w:rPr>
          <w:rFonts w:ascii="Times New Roman" w:hAnsi="Times New Roman" w:cs="Times New Roman"/>
          <w:i/>
          <w:sz w:val="24"/>
          <w:szCs w:val="24"/>
          <w:highlight w:val="yellow"/>
          <w:rPrChange w:id="41" w:author="Godwin, Casey" w:date="2019-01-15T11:34:00Z">
            <w:rPr>
              <w:rFonts w:ascii="Times New Roman" w:hAnsi="Times New Roman" w:cs="Times New Roman"/>
              <w:i/>
              <w:sz w:val="24"/>
              <w:szCs w:val="24"/>
            </w:rPr>
          </w:rPrChange>
        </w:rPr>
        <w:t>assumes</w:t>
      </w:r>
      <w:r w:rsidR="008C417C" w:rsidRPr="009466EF">
        <w:rPr>
          <w:rFonts w:ascii="Times New Roman" w:hAnsi="Times New Roman" w:cs="Times New Roman"/>
          <w:i/>
          <w:sz w:val="24"/>
          <w:szCs w:val="24"/>
          <w:highlight w:val="yellow"/>
          <w:rPrChange w:id="42" w:author="Godwin, Casey" w:date="2019-01-15T11:34:00Z">
            <w:rPr>
              <w:rFonts w:ascii="Times New Roman" w:hAnsi="Times New Roman" w:cs="Times New Roman"/>
              <w:i/>
              <w:sz w:val="24"/>
              <w:szCs w:val="24"/>
            </w:rPr>
          </w:rPrChange>
        </w:rPr>
        <w:t xml:space="preserve"> negligible environmental fluctuations</w:t>
      </w:r>
    </w:p>
    <w:p w14:paraId="1B181506" w14:textId="3F66C124"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http://www.mendeley.com/documents/?uuid=b81e5d95-1d79-494d-9562-6ab5e18efbe1"]},{"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effect","type":"article-journal","volume":"106"},"uris":["http://www.mendeley.com/documents/?uuid=69781283-a618-4e4b-bcd5-491c0968ecc3","http://www.mendeley.com/documents/?uuid=eedea9ea-5e9e-4de1-a5a6-203f82f19d57"]}],"mendeley":{"formattedCitation":"(Jiang andMorin 2007, Angert et al. 2009)","plainTextFormattedCitation":"(Jiang andMorin 2007, Angert et al. 2009)","previouslyFormattedCitation":"(Jiang andMorin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(Jiang andMorin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 xml:space="preserve">A hypothetical </w:t>
      </w:r>
      <w:r w:rsidR="00177EE6">
        <w:rPr>
          <w:rFonts w:ascii="Times New Roman" w:hAnsi="Times New Roman" w:cs="Times New Roman"/>
          <w:sz w:val="24"/>
          <w:szCs w:val="24"/>
        </w:rPr>
        <w:lastRenderedPageBreak/>
        <w:t>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However</w:t>
      </w:r>
      <w:proofErr w:type="gramStart"/>
      <w:r w:rsidR="00F851A6">
        <w:rPr>
          <w:rFonts w:ascii="Times New Roman" w:hAnsi="Times New Roman" w:cs="Times New Roman"/>
          <w:sz w:val="24"/>
          <w:szCs w:val="24"/>
        </w:rPr>
        <w:t xml:space="preserve">, in reality, </w:t>
      </w:r>
      <w:r w:rsidR="0025241C">
        <w:rPr>
          <w:rFonts w:ascii="Times New Roman" w:hAnsi="Times New Roman" w:cs="Times New Roman"/>
          <w:sz w:val="24"/>
          <w:szCs w:val="24"/>
        </w:rPr>
        <w:t>it</w:t>
      </w:r>
      <w:proofErr w:type="gramEnd"/>
      <w:r w:rsidR="0025241C">
        <w:rPr>
          <w:rFonts w:ascii="Times New Roman" w:hAnsi="Times New Roman" w:cs="Times New Roman"/>
          <w:sz w:val="24"/>
          <w:szCs w:val="24"/>
        </w:rPr>
        <w:t xml:space="preserve">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F1FCF6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communities","type":"article-journal","volume":"546"},"uris":["http://www.mendeley.com/documents/?uuid=5d927446-0dc4-4fc9-9cff-5e5043e27b72","http://www.mendeley.com/documents/?uuid=3d2042b8-6a23-471c-a6f2-3e977dedf626"]}],"mendeley":{"formattedCitation":"(Levine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w:t>
      </w:r>
      <w:r w:rsidR="00EB2274">
        <w:rPr>
          <w:rFonts w:ascii="Times New Roman" w:hAnsi="Times New Roman" w:cs="Times New Roman"/>
          <w:sz w:val="24"/>
          <w:szCs w:val="24"/>
        </w:rPr>
        <w:lastRenderedPageBreak/>
        <w:t xml:space="preserve">present, are unaccounted for. Chesson’s coexistence framework is an informative synthesis so far, and how to expand this framework to multi-species system is a direction worth pursuing. </w:t>
      </w:r>
    </w:p>
    <w:p w14:paraId="26FF68E3" w14:textId="68E3E609"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 Letten et al. 2017)","plainTextFormattedCitation":"(Levine andHilleRisLambers 2009, Letten et al. 2017)","previouslyFormattedCitation":"(Levine andHilleRisLambers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(Levine andHilleRisLambers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F528BE"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proofErr w:type="gramStart"/>
      <w:r w:rsidR="00216ABD">
        <w:rPr>
          <w:rFonts w:ascii="Times New Roman" w:hAnsi="Times New Roman" w:cs="Times New Roman"/>
          <w:sz w:val="24"/>
          <w:szCs w:val="24"/>
        </w:rPr>
        <w:t>in order to</w:t>
      </w:r>
      <w:proofErr w:type="gramEnd"/>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w:t>
      </w:r>
      <w:proofErr w:type="gramStart"/>
      <w:r>
        <w:rPr>
          <w:rFonts w:ascii="Times New Roman" w:hAnsi="Times New Roman" w:cs="Times New Roman"/>
          <w:sz w:val="24"/>
          <w:szCs w:val="24"/>
        </w:rPr>
        <w:t>actually describes</w:t>
      </w:r>
      <w:proofErr w:type="gramEnd"/>
      <w:r>
        <w:rPr>
          <w:rFonts w:ascii="Times New Roman" w:hAnsi="Times New Roman" w:cs="Times New Roman"/>
          <w:sz w:val="24"/>
          <w:szCs w:val="24"/>
        </w:rPr>
        <w:t xml:space="preserve">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F528BE"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F528BE"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F528BE"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commentRangeStart w:id="43"/>
      <w:commentRangeStart w:id="44"/>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w:t>
      </w:r>
      <w:commentRangeEnd w:id="43"/>
      <w:r w:rsidR="00FA214B">
        <w:rPr>
          <w:rStyle w:val="CommentReference"/>
        </w:rPr>
        <w:commentReference w:id="43"/>
      </w:r>
      <w:commentRangeEnd w:id="44"/>
      <w:r w:rsidR="002B20B8">
        <w:rPr>
          <w:rStyle w:val="CommentReference"/>
        </w:rPr>
        <w:commentReference w:id="44"/>
      </w:r>
      <w:r w:rsidRPr="00B0403D">
        <w:rPr>
          <w:rFonts w:ascii="Times New Roman" w:hAnsi="Times New Roman" w:cs="Times New Roman"/>
          <w:sz w:val="24"/>
          <w:szCs w:val="24"/>
        </w:rPr>
        <w:t xml:space="preserve">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ins w:id="45" w:author="Godwin, Casey" w:date="2019-01-14T11:42:00Z"/>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ins w:id="46" w:author="Godwin, Casey" w:date="2019-01-14T11:42:00Z"/>
          <w:rFonts w:ascii="Times New Roman" w:hAnsi="Times New Roman" w:cs="Times New Roman"/>
          <w:sz w:val="24"/>
          <w:szCs w:val="24"/>
        </w:rPr>
      </w:pPr>
    </w:p>
    <w:p w14:paraId="1C8B9F68" w14:textId="77777777" w:rsidR="00074082" w:rsidRDefault="00074082" w:rsidP="00074082">
      <w:pPr>
        <w:spacing w:line="360" w:lineRule="auto"/>
        <w:rPr>
          <w:ins w:id="47" w:author="Godwin, Casey" w:date="2019-01-14T11:42:00Z"/>
          <w:rFonts w:ascii="Times New Roman" w:hAnsi="Times New Roman" w:cs="Times New Roman"/>
          <w:sz w:val="24"/>
          <w:szCs w:val="24"/>
        </w:rPr>
      </w:pPr>
      <w:ins w:id="48" w:author="Godwin, Casey" w:date="2019-01-14T11:42:00Z">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7"/>
                      <a:stretch>
                        <a:fillRect/>
                      </a:stretch>
                    </pic:blipFill>
                    <pic:spPr>
                      <a:xfrm>
                        <a:off x="0" y="0"/>
                        <a:ext cx="4720576" cy="5991860"/>
                      </a:xfrm>
                      <a:prstGeom prst="rect">
                        <a:avLst/>
                      </a:prstGeom>
                    </pic:spPr>
                  </pic:pic>
                </a:graphicData>
              </a:graphic>
            </wp:inline>
          </w:drawing>
        </w:r>
      </w:ins>
    </w:p>
    <w:p w14:paraId="336F115B" w14:textId="07853936" w:rsidR="00074082" w:rsidRDefault="00074082">
      <w:pPr>
        <w:pStyle w:val="Normal1"/>
        <w:spacing w:line="360" w:lineRule="auto"/>
        <w:ind w:firstLine="360"/>
        <w:rPr>
          <w:ins w:id="49" w:author="Godwin, Casey" w:date="2019-01-14T11:42:00Z"/>
          <w:rFonts w:ascii="Times New Roman" w:hAnsi="Times New Roman" w:cs="Times New Roman"/>
          <w:sz w:val="24"/>
          <w:szCs w:val="24"/>
        </w:rPr>
      </w:pPr>
      <w:ins w:id="50" w:author="Godwin, Casey" w:date="2019-01-14T11:42:00Z">
        <w:r w:rsidRPr="00074082">
          <w:rPr>
            <w:rFonts w:ascii="Times New Roman" w:hAnsi="Times New Roman" w:cs="Times New Roman"/>
            <w:sz w:val="24"/>
            <w:szCs w:val="24"/>
          </w:rPr>
          <w:t>Figure 6. Predictions from the methods for coexistence under different resource supply conditions (a-</w:t>
        </w:r>
      </w:ins>
      <w:ins w:id="51" w:author="Godwin, Casey" w:date="2019-01-15T10:29:00Z">
        <w:r w:rsidR="003E5AAC">
          <w:rPr>
            <w:rFonts w:ascii="Times New Roman" w:hAnsi="Times New Roman" w:cs="Times New Roman"/>
            <w:sz w:val="24"/>
            <w:szCs w:val="24"/>
          </w:rPr>
          <w:t>e</w:t>
        </w:r>
      </w:ins>
      <w:ins w:id="52" w:author="Godwin, Casey" w:date="2019-01-14T11:42:00Z">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ins>
      <w:ins w:id="53" w:author="Godwin, Casey" w:date="2019-01-15T10:29:00Z">
        <w:r w:rsidR="003E5AAC">
          <w:rPr>
            <w:rFonts w:ascii="Times New Roman" w:hAnsi="Times New Roman" w:cs="Times New Roman"/>
            <w:sz w:val="24"/>
            <w:szCs w:val="24"/>
          </w:rPr>
          <w:t>f</w:t>
        </w:r>
      </w:ins>
      <w:ins w:id="54" w:author="Godwin, Casey" w:date="2019-01-14T11:42:00Z">
        <w:r w:rsidRPr="00074082">
          <w:rPr>
            <w:rFonts w:ascii="Times New Roman" w:hAnsi="Times New Roman" w:cs="Times New Roman"/>
            <w:sz w:val="24"/>
            <w:szCs w:val="24"/>
          </w:rPr>
          <w:t xml:space="preserve"> and </w:t>
        </w:r>
      </w:ins>
      <w:ins w:id="55" w:author="Godwin, Casey" w:date="2019-01-15T10:29:00Z">
        <w:r w:rsidR="003E5AAC">
          <w:rPr>
            <w:rFonts w:ascii="Times New Roman" w:hAnsi="Times New Roman" w:cs="Times New Roman"/>
            <w:sz w:val="24"/>
            <w:szCs w:val="24"/>
          </w:rPr>
          <w:t>g</w:t>
        </w:r>
      </w:ins>
      <w:ins w:id="56" w:author="Godwin, Casey" w:date="2019-01-14T11:42:00Z">
        <w:r w:rsidRPr="00074082">
          <w:rPr>
            <w:rFonts w:ascii="Times New Roman" w:hAnsi="Times New Roman" w:cs="Times New Roman"/>
            <w:sz w:val="24"/>
            <w:szCs w:val="24"/>
          </w:rPr>
          <w:t xml:space="preserve">). The labeled locations in panels </w:t>
        </w:r>
      </w:ins>
      <w:ins w:id="57" w:author="Godwin, Casey" w:date="2019-01-15T10:29:00Z">
        <w:r w:rsidR="003E5AAC">
          <w:rPr>
            <w:rFonts w:ascii="Times New Roman" w:hAnsi="Times New Roman" w:cs="Times New Roman"/>
            <w:sz w:val="24"/>
            <w:szCs w:val="24"/>
          </w:rPr>
          <w:t>f</w:t>
        </w:r>
      </w:ins>
      <w:ins w:id="58" w:author="Godwin, Casey" w:date="2019-01-14T11:42:00Z">
        <w:r w:rsidRPr="00074082">
          <w:rPr>
            <w:rFonts w:ascii="Times New Roman" w:hAnsi="Times New Roman" w:cs="Times New Roman"/>
            <w:sz w:val="24"/>
            <w:szCs w:val="24"/>
          </w:rPr>
          <w:t xml:space="preserve"> and </w:t>
        </w:r>
      </w:ins>
      <w:ins w:id="59" w:author="Godwin, Casey" w:date="2019-01-15T10:29:00Z">
        <w:r w:rsidR="003E5AAC">
          <w:rPr>
            <w:rFonts w:ascii="Times New Roman" w:hAnsi="Times New Roman" w:cs="Times New Roman"/>
            <w:sz w:val="24"/>
            <w:szCs w:val="24"/>
          </w:rPr>
          <w:t>g</w:t>
        </w:r>
      </w:ins>
      <w:ins w:id="60" w:author="Godwin, Casey" w:date="2019-01-14T11:42:00Z">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ins>
      <w:ins w:id="61" w:author="Godwin, Casey" w:date="2019-01-15T10:14:00Z">
        <w:r w:rsidR="00C659A1">
          <w:rPr>
            <w:rFonts w:ascii="Times New Roman" w:hAnsi="Times New Roman" w:cs="Times New Roman"/>
            <w:sz w:val="24"/>
            <w:szCs w:val="24"/>
          </w:rPr>
          <w:t xml:space="preserve">The </w:t>
        </w:r>
      </w:ins>
      <w:ins w:id="62" w:author="Godwin, Casey" w:date="2019-01-15T10:15:00Z">
        <w:r w:rsidR="00052932">
          <w:rPr>
            <w:rFonts w:ascii="Times New Roman" w:hAnsi="Times New Roman" w:cs="Times New Roman"/>
            <w:sz w:val="24"/>
            <w:szCs w:val="24"/>
          </w:rPr>
          <w:t xml:space="preserve">raw </w:t>
        </w:r>
      </w:ins>
      <w:ins w:id="63" w:author="Godwin, Casey" w:date="2019-01-15T10:14:00Z">
        <w:r w:rsidR="00C659A1">
          <w:rPr>
            <w:rFonts w:ascii="Times New Roman" w:hAnsi="Times New Roman" w:cs="Times New Roman"/>
            <w:sz w:val="24"/>
            <w:szCs w:val="24"/>
          </w:rPr>
          <w:t xml:space="preserve">RFD values from the sensitivity method </w:t>
        </w:r>
      </w:ins>
      <w:ins w:id="64" w:author="Godwin, Casey" w:date="2019-01-15T10:15:00Z">
        <w:r w:rsidR="00052932">
          <w:rPr>
            <w:rFonts w:ascii="Times New Roman" w:hAnsi="Times New Roman" w:cs="Times New Roman"/>
            <w:sz w:val="24"/>
            <w:szCs w:val="24"/>
          </w:rPr>
          <w:t xml:space="preserve">were </w:t>
        </w:r>
      </w:ins>
      <w:ins w:id="65" w:author="Godwin, Casey" w:date="2019-01-15T10:16:00Z">
        <w:r w:rsidR="00052932">
          <w:rPr>
            <w:rFonts w:ascii="Times New Roman" w:hAnsi="Times New Roman" w:cs="Times New Roman"/>
            <w:sz w:val="24"/>
            <w:szCs w:val="24"/>
          </w:rPr>
          <w:t xml:space="preserve">converted to the same ordering as </w:t>
        </w:r>
      </w:ins>
      <w:ins w:id="66" w:author="Godwin, Casey" w:date="2019-01-15T10:17:00Z">
        <w:r w:rsidR="00052932">
          <w:rPr>
            <w:rFonts w:ascii="Times New Roman" w:hAnsi="Times New Roman" w:cs="Times New Roman"/>
            <w:sz w:val="24"/>
            <w:szCs w:val="24"/>
          </w:rPr>
          <w:t xml:space="preserve">used in the other methods (species in the denominator rather than the species with the greater sensitivity). </w:t>
        </w:r>
      </w:ins>
      <w:ins w:id="67" w:author="Godwin, Casey" w:date="2019-01-15T10:15:00Z">
        <w:r w:rsidR="00C659A1">
          <w:rPr>
            <w:rFonts w:ascii="Times New Roman" w:hAnsi="Times New Roman" w:cs="Times New Roman"/>
            <w:sz w:val="24"/>
            <w:szCs w:val="24"/>
          </w:rPr>
          <w:t xml:space="preserve"> </w:t>
        </w:r>
      </w:ins>
      <w:ins w:id="68" w:author="Godwin, Casey" w:date="2019-01-14T11:42:00Z">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ins>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69" w:name="OLE_LINK1"/>
      <w:bookmarkStart w:id="70" w:name="OLE_LINK2"/>
      <w:bookmarkStart w:id="71"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69"/>
      <w:bookmarkEnd w:id="70"/>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71"/>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002BEA5D"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ins w:id="72" w:author="Godwin, Casey" w:date="2019-01-15T10:49:00Z">
        <w:r w:rsidR="009E511F">
          <w:rPr>
            <w:rFonts w:ascii="Times New Roman" w:hAnsi="Times New Roman" w:cs="Times New Roman"/>
            <w:sz w:val="24"/>
            <w:szCs w:val="24"/>
          </w:rPr>
          <w:t>r</w:t>
        </w:r>
      </w:ins>
      <w:r w:rsidR="00BA5CE2">
        <w:rPr>
          <w:rFonts w:ascii="Times New Roman" w:hAnsi="Times New Roman" w:cs="Times New Roman"/>
          <w:sz w:val="24"/>
          <w:szCs w:val="24"/>
        </w:rPr>
        <w:t>e S</w:t>
      </w:r>
      <w:ins w:id="73" w:author="Godwin, Casey" w:date="2019-01-15T10:49:00Z">
        <w:r w:rsidR="009E511F">
          <w:rPr>
            <w:rFonts w:ascii="Times New Roman" w:hAnsi="Times New Roman" w:cs="Times New Roman"/>
            <w:sz w:val="24"/>
            <w:szCs w:val="24"/>
          </w:rPr>
          <w:t>2</w:t>
        </w:r>
      </w:ins>
      <w:del w:id="74" w:author="Godwin, Casey" w:date="2019-01-15T10:49:00Z">
        <w:r w:rsidR="00616D15" w:rsidDel="009E511F">
          <w:rPr>
            <w:rFonts w:ascii="Times New Roman" w:hAnsi="Times New Roman" w:cs="Times New Roman"/>
            <w:sz w:val="24"/>
            <w:szCs w:val="24"/>
          </w:rPr>
          <w:delText>3</w:delText>
        </w:r>
      </w:del>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stretch>
                      <a:fillRect/>
                    </a:stretch>
                  </pic:blipFill>
                  <pic:spPr>
                    <a:xfrm>
                      <a:off x="0" y="0"/>
                      <a:ext cx="4260347" cy="7950842"/>
                    </a:xfrm>
                    <a:prstGeom prst="rect">
                      <a:avLst/>
                    </a:prstGeom>
                  </pic:spPr>
                </pic:pic>
              </a:graphicData>
            </a:graphic>
          </wp:inline>
        </w:drawing>
      </w:r>
    </w:p>
    <w:p w14:paraId="6BEF4955" w14:textId="7CDD8533"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ins w:id="75" w:author="Godwin, Casey" w:date="2019-01-15T10:48:00Z">
        <w:r w:rsidR="002C5623">
          <w:rPr>
            <w:rFonts w:ascii="Times New Roman" w:hAnsi="Times New Roman" w:cs="Times New Roman"/>
            <w:sz w:val="24"/>
            <w:szCs w:val="24"/>
          </w:rPr>
          <w:t xml:space="preserve">In each </w:t>
        </w:r>
      </w:ins>
      <w:del w:id="76" w:author="Godwin, Casey" w:date="2019-01-15T10:48:00Z">
        <w:r w:rsidDel="002C5623">
          <w:rPr>
            <w:rFonts w:ascii="Times New Roman" w:hAnsi="Times New Roman" w:cs="Times New Roman"/>
            <w:sz w:val="24"/>
            <w:szCs w:val="24"/>
          </w:rPr>
          <w:delText xml:space="preserve">Panel </w:delText>
        </w:r>
      </w:del>
      <w:ins w:id="77" w:author="Godwin, Casey" w:date="2019-01-15T10:48:00Z">
        <w:r w:rsidR="002C5623">
          <w:rPr>
            <w:rFonts w:ascii="Times New Roman" w:hAnsi="Times New Roman" w:cs="Times New Roman"/>
            <w:sz w:val="24"/>
            <w:szCs w:val="24"/>
          </w:rPr>
          <w:t xml:space="preserve">panel, the outcome is compared against </w:t>
        </w:r>
        <w:r w:rsidR="009E511F">
          <w:rPr>
            <w:rFonts w:ascii="Times New Roman" w:hAnsi="Times New Roman" w:cs="Times New Roman"/>
            <w:sz w:val="24"/>
            <w:szCs w:val="24"/>
          </w:rPr>
          <w:t xml:space="preserve">the equilibrium from numerical simulation. </w:t>
        </w:r>
      </w:ins>
      <w:del w:id="78" w:author="Godwin, Casey" w:date="2019-01-15T10:49:00Z">
        <w:r w:rsidDel="009E511F">
          <w:rPr>
            <w:rFonts w:ascii="Times New Roman" w:hAnsi="Times New Roman" w:cs="Times New Roman"/>
            <w:sz w:val="24"/>
            <w:szCs w:val="24"/>
          </w:rPr>
          <w:delText xml:space="preserve">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delText>
        </w:r>
        <w:r w:rsidRPr="006E0547" w:rsidDel="009E511F">
          <w:rPr>
            <w:rFonts w:ascii="Times New Roman" w:hAnsi="Times New Roman" w:cs="Times New Roman"/>
            <w:sz w:val="24"/>
            <w:szCs w:val="24"/>
          </w:rPr>
          <w:delText xml:space="preserve">In this method, the per - capita impact of an invader on the resident' s per - capita growth rate </w:delText>
        </w:r>
        <w:r w:rsidDel="009E511F">
          <w:rPr>
            <w:rFonts w:ascii="Times New Roman" w:hAnsi="Times New Roman" w:cs="Times New Roman"/>
            <w:sz w:val="24"/>
            <w:szCs w:val="24"/>
          </w:rPr>
          <w:delText>wa</w:delText>
        </w:r>
        <w:r w:rsidRPr="006E0547" w:rsidDel="009E511F">
          <w:rPr>
            <w:rFonts w:ascii="Times New Roman" w:hAnsi="Times New Roman" w:cs="Times New Roman"/>
            <w:sz w:val="24"/>
            <w:szCs w:val="24"/>
          </w:rPr>
          <w:delText xml:space="preserve">s calculated </w:delText>
        </w:r>
        <w:r w:rsidDel="009E511F">
          <w:rPr>
            <w:rFonts w:ascii="Times New Roman" w:hAnsi="Times New Roman" w:cs="Times New Roman"/>
            <w:sz w:val="24"/>
            <w:szCs w:val="24"/>
          </w:rPr>
          <w:delTex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delText>
        </w:r>
      </w:del>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A6F2D9E" w14:textId="632E30BC" w:rsidR="00E155F0" w:rsidRPr="00E155F0" w:rsidRDefault="00FA6582"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155F0" w:rsidRPr="00E155F0">
        <w:rPr>
          <w:rFonts w:ascii="Times New Roman" w:hAnsi="Times New Roman" w:cs="Times New Roman"/>
          <w:noProof/>
          <w:sz w:val="24"/>
          <w:szCs w:val="24"/>
        </w:rPr>
        <w:t>Abrams, P. 1980.Are Competition Coefficients Constant? Inductive Versus Deductive Approaches. The American Naturalist 116:730–735.</w:t>
      </w:r>
    </w:p>
    <w:p w14:paraId="2635DEBE"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Adler, P. B., J.HilleRislambers, andJ. M.Levine. 2007.A niche for neutrality. Ecology Letters 10:95–104.</w:t>
      </w:r>
    </w:p>
    <w:p w14:paraId="7BAED86A"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Angert, A. L., T. E.Huxman, P.Chesson, andD. L.Venable. 2009.Functional tradeoffs determine species coexistence via the storage effect. Proceedings of the National Academy of Sciences 106:11641 LP-11645.</w:t>
      </w:r>
    </w:p>
    <w:p w14:paraId="7DB15FF4"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8BB00D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1990.MacArthur’s consumer-resource model. Theoretical Population Biology 37:26–38.</w:t>
      </w:r>
    </w:p>
    <w:p w14:paraId="591AF81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1994.Multispecies Competition in Variable Environments. Theoretical Population Biology 45:227–276.</w:t>
      </w:r>
    </w:p>
    <w:p w14:paraId="7AAB691B"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2000.Mechanisms of maintenance of species diversity. Annual Review of Ecology and Systematics 31:343–366.</w:t>
      </w:r>
    </w:p>
    <w:p w14:paraId="1CEC353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2003.Quantifying and testing coexistence mechanisms arising from recruitment fluctuations. Theoretical Population Biology 64:345–357.</w:t>
      </w:r>
    </w:p>
    <w:p w14:paraId="2CC20A99"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Hillerislambers, J., P. B.Adler, W. S.Harpole, J. M.Levine, andM. M.Mayfield. 2012.Rethinking Community Assembly through the Lens of Coexistence Theory. Annu. Rev. Ecol. Evol. Syst 43:227–48.</w:t>
      </w:r>
    </w:p>
    <w:p w14:paraId="2B1D48FB"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Jiang, L., andP. J.Morin. 2007.Temperature fluctuation facilitates coexistence of competing species in experimental microbial communities. Journal of Animal Ecology 76:660–668.</w:t>
      </w:r>
    </w:p>
    <w:p w14:paraId="1D857DE8"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Letten, A. D., M. K.Dhami, P.Ke, andT.Fukami. 2018.Species coexistence through simultaneous fluctuation-dependent mechanisms 115:6745–6750.</w:t>
      </w:r>
    </w:p>
    <w:p w14:paraId="253BF404"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Letten, A. D., P. J.Ke, andT.Fukami. 2017.Linking modern coexistence theory and contemporary niche theory. Ecological Monographs 87:161–177.</w:t>
      </w:r>
    </w:p>
    <w:p w14:paraId="080D02EA"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Levine, J. M., J.Bascompte, P. B.Adler, andS.Allesina. 2017.Beyond pairwise mechanisms of species coexistence in complex communities. Nature 546:56.</w:t>
      </w:r>
    </w:p>
    <w:p w14:paraId="76358D17"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Levine, J. M., andJ.HilleRisLambers. 2009.The importance of niches for the maintenance of species diversity. Nature 461:254–7.</w:t>
      </w:r>
    </w:p>
    <w:p w14:paraId="7F72B37F"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lastRenderedPageBreak/>
        <w:t>MacArthur, R. 1969.Species packing, and what competition minimizes. Proceedings of the National Academy of Sciences of the United States of America 64:1369–71.</w:t>
      </w:r>
    </w:p>
    <w:p w14:paraId="6E5D10F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MacArthur, R. 1970.Species packing and competitive equilibrium for many species. Theoretical Population Biology 1:1–11.</w:t>
      </w:r>
    </w:p>
    <w:p w14:paraId="03618B83"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5031CCB9"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2187AE8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D3F11EF"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Schoener, T. W. 1974.Some Methods for Calculating Competition Coefficients from Resource-Utilization Spectra. The American Naturalist 108:332–340.</w:t>
      </w:r>
    </w:p>
    <w:p w14:paraId="279FF41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Smith-Gill, S. J., andD. E.Gill. 1978.Curvilinearities in the Competition Equations: An Experiment with Ranid Tadpoles. The American Naturalist 112:557–570.</w:t>
      </w:r>
    </w:p>
    <w:p w14:paraId="3E62D59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1977.Resource competition between plankton algae: An experimental and theoretical approach. EcologyEcology 58:338–348.</w:t>
      </w:r>
    </w:p>
    <w:p w14:paraId="70A7E7A7"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1980.Resources: A Graphical-Mechanistic Approach to Competition and Predation. The American Naturalist 116:362–393.</w:t>
      </w:r>
    </w:p>
    <w:p w14:paraId="746ED28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1981.Tests of Resource Competition Theory Using Four Species of Lake Michigan Algae. Ecology 62:802–815.</w:t>
      </w:r>
    </w:p>
    <w:p w14:paraId="5A903FD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Turnbull, L. A., J. M.Levine, M.Loreau, andA.Hector. 2013.Coexistence, niches and biodiversity effects on ecosystem functioning. Ecology Letters 16:116–127.</w:t>
      </w:r>
    </w:p>
    <w:p w14:paraId="6AED119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2012a.Strong self-limitation promotes the persistence of rare species. Ecology 93:456–461.</w:t>
      </w:r>
    </w:p>
    <w:p w14:paraId="23C981F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2012b.Strong self-limitation promotes the persistence of rare species. Ecology 93:456–461.</w:t>
      </w:r>
    </w:p>
    <w:p w14:paraId="048B909D"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2017a.Do persistent rare species experience stronger negative frequency dependence than common species? Global Ecology and Biogeography 26:513–523.</w:t>
      </w:r>
    </w:p>
    <w:p w14:paraId="79378D2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rPr>
      </w:pPr>
      <w:r w:rsidRPr="00E155F0">
        <w:rPr>
          <w:rFonts w:ascii="Times New Roman" w:hAnsi="Times New Roman" w:cs="Times New Roman"/>
          <w:noProof/>
          <w:sz w:val="24"/>
          <w:szCs w:val="24"/>
        </w:rPr>
        <w:lastRenderedPageBreak/>
        <w:t>Yenni, G., P. B.Adler, andS. K. M.Ernest. 2017b.Do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hang, Feng-Hsun" w:date="2019-01-24T14:51:00Z" w:initials="CF">
    <w:p w14:paraId="0B1D4381" w14:textId="3E8FFECF" w:rsidR="00F528BE" w:rsidRDefault="00F528BE">
      <w:pPr>
        <w:pStyle w:val="CommentText"/>
      </w:pPr>
      <w:r>
        <w:rPr>
          <w:rStyle w:val="CommentReference"/>
        </w:rPr>
        <w:annotationRef/>
      </w:r>
      <w:r>
        <w:t xml:space="preserve">Which equilibrium is this? Monoculture or </w:t>
      </w:r>
      <w:proofErr w:type="spellStart"/>
      <w:r>
        <w:t>biculture</w:t>
      </w:r>
      <w:proofErr w:type="spellEnd"/>
      <w:r>
        <w:t>? If it’s monoculture, why does the final sentence of this paragraph (“</w:t>
      </w:r>
      <w:r w:rsidRPr="00C845DC">
        <w:rPr>
          <w:rFonts w:ascii="Times New Roman" w:hAnsi="Times New Roman" w:cs="Times New Roman"/>
          <w:i/>
        </w:rPr>
        <w:t>whereas intraspecific coefficients measured in monoculture near equilibrium lead to inaccurate predictions regarding coexistence</w:t>
      </w:r>
      <w:r>
        <w:t>”) state that it leads to inaccurate prediction?</w:t>
      </w:r>
    </w:p>
  </w:comment>
  <w:comment w:id="4" w:author="Chang, Feng-Hsun" w:date="2019-01-24T14:49:00Z" w:initials="CF">
    <w:p w14:paraId="08456C7F" w14:textId="651BB764" w:rsidR="00F528BE" w:rsidRDefault="00F528BE">
      <w:pPr>
        <w:pStyle w:val="CommentText"/>
      </w:pPr>
      <w:r>
        <w:rPr>
          <w:rStyle w:val="CommentReference"/>
        </w:rPr>
        <w:annotationRef/>
      </w:r>
      <w:r>
        <w:t xml:space="preserve">To Casey, I’m not fully understand the simulation you did here. Can you edit the corresponding supplement text (you only edit the figure S2 caption)? I’m particularly confused by Fig. S2 a and b. </w:t>
      </w:r>
    </w:p>
    <w:p w14:paraId="735757C2" w14:textId="52FF9BED" w:rsidR="00F528BE" w:rsidRDefault="00F528BE">
      <w:pPr>
        <w:pStyle w:val="CommentText"/>
      </w:pPr>
    </w:p>
    <w:p w14:paraId="330DB7E1" w14:textId="77777777" w:rsidR="00F528BE" w:rsidRDefault="00F528BE">
      <w:pPr>
        <w:pStyle w:val="CommentText"/>
      </w:pPr>
    </w:p>
    <w:p w14:paraId="46A73A5D" w14:textId="77777777" w:rsidR="00F528BE" w:rsidRDefault="00F528BE">
      <w:pPr>
        <w:pStyle w:val="CommentText"/>
      </w:pPr>
      <w:r>
        <w:t>Also, I’m wondering is it important to offer a solution to fix the non-constant competition coefficient issue by making another assumption (</w:t>
      </w:r>
      <w:proofErr w:type="spellStart"/>
      <w:r>
        <w:t>a_</w:t>
      </w:r>
      <w:proofErr w:type="gramStart"/>
      <w:r>
        <w:t>ii</w:t>
      </w:r>
      <w:proofErr w:type="spellEnd"/>
      <w:r>
        <w:t xml:space="preserve">  =</w:t>
      </w:r>
      <w:proofErr w:type="gramEnd"/>
      <w:r>
        <w:t xml:space="preserve"> 1/</w:t>
      </w:r>
      <w:proofErr w:type="spellStart"/>
      <w:r>
        <w:t>N_i</w:t>
      </w:r>
      <w:proofErr w:type="spellEnd"/>
      <w:r>
        <w:t>*)?</w:t>
      </w:r>
    </w:p>
    <w:p w14:paraId="4F3AF18F" w14:textId="77777777" w:rsidR="00F528BE" w:rsidRDefault="00F528BE">
      <w:pPr>
        <w:pStyle w:val="CommentText"/>
      </w:pPr>
    </w:p>
    <w:p w14:paraId="609E0018" w14:textId="67BCA5F8" w:rsidR="00F528BE" w:rsidRDefault="00F528BE">
      <w:pPr>
        <w:pStyle w:val="CommentText"/>
      </w:pPr>
      <w:r>
        <w:t>In fact, when the density in LV model is scaled on carrying capacity, i.e. there’s no K, the monoculture equilibrium is 1/</w:t>
      </w:r>
      <w:proofErr w:type="spellStart"/>
      <w:r>
        <w:t>a_ii</w:t>
      </w:r>
      <w:proofErr w:type="spellEnd"/>
      <w:r>
        <w:t>. Therefore, is this really an assumption or just a mathematical artifact when you run the simulations?</w:t>
      </w:r>
    </w:p>
  </w:comment>
  <w:comment w:id="6" w:author="Godwin, Casey" w:date="2019-01-14T23:19:00Z" w:initials="GC">
    <w:p w14:paraId="03C01697" w14:textId="624EDB57" w:rsidR="00F528BE" w:rsidRDefault="00F528BE">
      <w:pPr>
        <w:pStyle w:val="CommentText"/>
      </w:pPr>
      <w:r>
        <w:rPr>
          <w:rStyle w:val="CommentReference"/>
        </w:rPr>
        <w:annotationRef/>
      </w:r>
      <w:r>
        <w:t>Add a few recent examples – many from 2018</w:t>
      </w:r>
    </w:p>
  </w:comment>
  <w:comment w:id="7" w:author="Chang, Feng-Hsun" w:date="2019-01-24T16:04:00Z" w:initials="CF">
    <w:p w14:paraId="05647EC6" w14:textId="14C44463" w:rsidR="00F528BE" w:rsidRDefault="00F528BE">
      <w:pPr>
        <w:pStyle w:val="CommentText"/>
      </w:pPr>
      <w:r>
        <w:rPr>
          <w:rStyle w:val="CommentReference"/>
        </w:rPr>
        <w:annotationRef/>
      </w:r>
      <w:r>
        <w:t>Can you add them?</w:t>
      </w:r>
    </w:p>
  </w:comment>
  <w:comment w:id="8" w:author="Chang, Feng-Hsun" w:date="2019-01-24T17:13:00Z" w:initials="CF">
    <w:p w14:paraId="75E6975A" w14:textId="65A54E6B" w:rsidR="00F528BE" w:rsidRDefault="00F528BE">
      <w:pPr>
        <w:pStyle w:val="CommentText"/>
      </w:pPr>
      <w:r>
        <w:rPr>
          <w:rStyle w:val="CommentReference"/>
        </w:rPr>
        <w:annotationRef/>
      </w:r>
      <w:r>
        <w:rPr>
          <w:lang w:eastAsia="zh-TW"/>
        </w:rPr>
        <w:t>Casey, can you help on the limitation section of MacArthur’s CRM and Tilman’s CRM?</w:t>
      </w:r>
    </w:p>
  </w:comment>
  <w:comment w:id="9" w:author="Chang, Feng-Hsun" w:date="2019-01-24T17:17:00Z" w:initials="CF">
    <w:p w14:paraId="615D16A7" w14:textId="65E524C8" w:rsidR="00F528BE" w:rsidRDefault="00F528BE">
      <w:pPr>
        <w:pStyle w:val="CommentText"/>
      </w:pPr>
      <w:r>
        <w:rPr>
          <w:rStyle w:val="CommentReference"/>
        </w:rPr>
        <w:annotationRef/>
      </w:r>
      <w:r>
        <w:t>Casey, can you explain this in more detail in the supplement 2?</w:t>
      </w:r>
    </w:p>
  </w:comment>
  <w:comment w:id="10" w:author="Chang, Feng-Hsun" w:date="2019-01-24T17:22:00Z" w:initials="CF">
    <w:p w14:paraId="34A34203" w14:textId="018C2F45" w:rsidR="00F528BE" w:rsidRDefault="00F528BE">
      <w:pPr>
        <w:pStyle w:val="CommentText"/>
      </w:pPr>
      <w:r>
        <w:rPr>
          <w:rStyle w:val="CommentReference"/>
        </w:rPr>
        <w:annotationRef/>
      </w:r>
      <w:r>
        <w:t xml:space="preserve">Since the competition is modeled with linear terms in LV model, LV model should only accurately capture population dynamics near equilibrium. So, if you parameterize the LV model using the entire time series, competition coefficients are almost guaranteed to be incorrect to reproduce population dynamics </w:t>
      </w:r>
      <w:proofErr w:type="gramStart"/>
      <w:r>
        <w:t>and also</w:t>
      </w:r>
      <w:proofErr w:type="gramEnd"/>
      <w:r>
        <w:t xml:space="preserve"> incorrect to predict species coexistence.</w:t>
      </w:r>
    </w:p>
    <w:p w14:paraId="78222AE4" w14:textId="77777777" w:rsidR="00F528BE" w:rsidRDefault="00F528BE">
      <w:pPr>
        <w:pStyle w:val="CommentText"/>
      </w:pPr>
    </w:p>
    <w:p w14:paraId="41F7D89B" w14:textId="4E928D30" w:rsidR="00F528BE" w:rsidRDefault="00F528BE">
      <w:pPr>
        <w:pStyle w:val="CommentText"/>
      </w:pPr>
      <w:r>
        <w:t xml:space="preserve">The reason you get the same coexistence prediction when setting </w:t>
      </w:r>
      <w:proofErr w:type="spellStart"/>
      <w:r>
        <w:t>a_ii</w:t>
      </w:r>
      <w:proofErr w:type="spellEnd"/>
      <w:r>
        <w:t xml:space="preserve"> at 1/</w:t>
      </w:r>
      <w:proofErr w:type="spellStart"/>
      <w:r>
        <w:t>N_i</w:t>
      </w:r>
      <w:proofErr w:type="spellEnd"/>
      <w:r>
        <w:t>* is because monoculture equilibrium is 1/</w:t>
      </w:r>
      <w:proofErr w:type="spellStart"/>
      <w:r>
        <w:t>a_ii</w:t>
      </w:r>
      <w:proofErr w:type="spellEnd"/>
      <w:r>
        <w:t xml:space="preserve"> when species’ density is scaled on </w:t>
      </w:r>
      <w:proofErr w:type="gramStart"/>
      <w:r>
        <w:t>its</w:t>
      </w:r>
      <w:proofErr w:type="gramEnd"/>
      <w:r>
        <w:t xml:space="preserve"> carrying capacity. In other words, setting </w:t>
      </w:r>
      <w:proofErr w:type="spellStart"/>
      <w:r>
        <w:t>a_ii</w:t>
      </w:r>
      <w:proofErr w:type="spellEnd"/>
      <w:r>
        <w:t xml:space="preserve"> at 1/</w:t>
      </w:r>
      <w:proofErr w:type="spellStart"/>
      <w:r>
        <w:t>N_i</w:t>
      </w:r>
      <w:proofErr w:type="spellEnd"/>
      <w:r>
        <w:t xml:space="preserve">* is “forcing” the LV model to be the accurate model. Therefore, the resulting parameters are accurate in predicting species coexistence. </w:t>
      </w:r>
    </w:p>
    <w:p w14:paraId="0751BFE3" w14:textId="77777777" w:rsidR="00F528BE" w:rsidRDefault="00F528BE">
      <w:pPr>
        <w:pStyle w:val="CommentText"/>
      </w:pPr>
    </w:p>
    <w:p w14:paraId="5716CA2B" w14:textId="064E9D8D" w:rsidR="00F528BE" w:rsidRDefault="00F528BE">
      <w:pPr>
        <w:pStyle w:val="CommentText"/>
        <w:rPr>
          <w:lang w:eastAsia="zh-TW"/>
        </w:rPr>
      </w:pPr>
      <w:r>
        <w:t xml:space="preserve">If my argument is correct, then I don’t think using simulation to show if these methods are identical for predicting species coexistence and </w:t>
      </w:r>
      <w:r>
        <w:rPr>
          <w:rFonts w:hint="eastAsia"/>
          <w:lang w:eastAsia="zh-TW"/>
        </w:rPr>
        <w:t>f</w:t>
      </w:r>
      <w:r>
        <w:rPr>
          <w:lang w:eastAsia="zh-TW"/>
        </w:rPr>
        <w:t>or calculating ND and RFD is</w:t>
      </w:r>
      <w:r>
        <w:t xml:space="preserve"> very meaningful. Because not setting </w:t>
      </w:r>
      <w:proofErr w:type="spellStart"/>
      <w:r>
        <w:t>a_ii</w:t>
      </w:r>
      <w:proofErr w:type="spellEnd"/>
      <w:r>
        <w:t xml:space="preserve"> = 1/</w:t>
      </w:r>
      <w:proofErr w:type="spellStart"/>
      <w:r>
        <w:t>N_i</w:t>
      </w:r>
      <w:proofErr w:type="spellEnd"/>
      <w:r>
        <w:t>* is guaranteed to be wrong</w:t>
      </w:r>
      <w:r w:rsidR="009C3616">
        <w:t xml:space="preserve"> (LV model is never a Tilman’s CRM) and </w:t>
      </w:r>
      <w:r w:rsidR="009C3616">
        <w:t xml:space="preserve">setting </w:t>
      </w:r>
      <w:proofErr w:type="spellStart"/>
      <w:r w:rsidR="009C3616">
        <w:t>a_ii</w:t>
      </w:r>
      <w:proofErr w:type="spellEnd"/>
      <w:r w:rsidR="009C3616">
        <w:t xml:space="preserve"> = 1/</w:t>
      </w:r>
      <w:proofErr w:type="spellStart"/>
      <w:r w:rsidR="009C3616">
        <w:t>N_i</w:t>
      </w:r>
      <w:proofErr w:type="spellEnd"/>
      <w:r w:rsidR="009C3616">
        <w:t>*</w:t>
      </w:r>
      <w:r w:rsidR="009C3616">
        <w:t xml:space="preserve"> does nothing more than repeating the assumption underlying </w:t>
      </w:r>
      <w:proofErr w:type="spellStart"/>
      <w:r w:rsidR="009C3616">
        <w:t>Letten</w:t>
      </w:r>
      <w:proofErr w:type="spellEnd"/>
      <w:r w:rsidR="009C3616">
        <w:t xml:space="preserve"> et </w:t>
      </w:r>
      <w:proofErr w:type="spellStart"/>
      <w:r w:rsidR="009C3616">
        <w:t>al’s</w:t>
      </w:r>
      <w:proofErr w:type="spellEnd"/>
      <w:r w:rsidR="009C3616">
        <w:t xml:space="preserve"> deductions.</w:t>
      </w:r>
      <w:bookmarkStart w:id="11" w:name="_GoBack"/>
      <w:bookmarkEnd w:id="11"/>
    </w:p>
  </w:comment>
  <w:comment w:id="35" w:author="Godwin, Casey" w:date="2019-01-14T22:33:00Z" w:initials="GC">
    <w:p w14:paraId="3281DCEA" w14:textId="31D95643" w:rsidR="00F528BE" w:rsidRDefault="00F528BE">
      <w:pPr>
        <w:pStyle w:val="CommentText"/>
      </w:pPr>
      <w:r>
        <w:rPr>
          <w:rStyle w:val="CommentReference"/>
        </w:rPr>
        <w:annotationRef/>
      </w:r>
      <w:r>
        <w:t xml:space="preserve">While it appears that you have made changes to this section since the last draft, I think that this section through the end needs to be redefined. Brad and I talked about how that could </w:t>
      </w:r>
      <w:proofErr w:type="gramStart"/>
      <w:r>
        <w:t>go</w:t>
      </w:r>
      <w:proofErr w:type="gramEnd"/>
      <w:r>
        <w:t xml:space="preserve"> and we can all make an outline</w:t>
      </w:r>
    </w:p>
  </w:comment>
  <w:comment w:id="43" w:author="Godwin, Casey" w:date="2019-01-15T09:52:00Z" w:initials="GC">
    <w:p w14:paraId="13A8E7E7" w14:textId="4E74D5E8" w:rsidR="00F528BE" w:rsidRDefault="00F528BE">
      <w:pPr>
        <w:pStyle w:val="CommentText"/>
      </w:pPr>
      <w:r>
        <w:rPr>
          <w:rStyle w:val="CommentReference"/>
        </w:rPr>
        <w:annotationRef/>
      </w:r>
      <w:r>
        <w:t xml:space="preserve">Since RFD is always ordered such that S1&gt;S2 in the sensitivity method, this should be only a single inequality and not an interval. This is related to why the raw RFD values from the sensitivity and LV method may not match in some cases, even though they lead to the same prediction. </w:t>
      </w:r>
    </w:p>
  </w:comment>
  <w:comment w:id="44" w:author="Chang, Feng-Hsun" w:date="2019-01-24T16:01:00Z" w:initials="CF">
    <w:p w14:paraId="2A48AFF1" w14:textId="77777777" w:rsidR="00F528BE" w:rsidRDefault="00F528BE" w:rsidP="002B20B8">
      <w:pPr>
        <w:pStyle w:val="CommentText"/>
      </w:pPr>
      <w:r>
        <w:rPr>
          <w:rStyle w:val="CommentReference"/>
        </w:rPr>
        <w:annotationRef/>
      </w:r>
      <w:r>
        <w:t xml:space="preserve">I don’t quite understand this comment. </w:t>
      </w:r>
    </w:p>
    <w:p w14:paraId="419267A0" w14:textId="77777777" w:rsidR="00F528BE" w:rsidRDefault="00F528BE" w:rsidP="002B20B8">
      <w:pPr>
        <w:pStyle w:val="CommentText"/>
      </w:pPr>
    </w:p>
    <w:p w14:paraId="44A7C1A7" w14:textId="77777777" w:rsidR="00F528BE" w:rsidRDefault="00F528BE" w:rsidP="002B20B8">
      <w:pPr>
        <w:pStyle w:val="CommentText"/>
      </w:pPr>
      <m:oMath>
        <m:r>
          <w:rPr>
            <w:rFonts w:ascii="Cambria Math" w:hAnsi="Cambria Math" w:cs="Times New Roman"/>
          </w:rPr>
          <m:t>ρ&lt;</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rad>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ρ</m:t>
            </m:r>
          </m:den>
        </m:f>
      </m:oMath>
      <w:r>
        <w:t xml:space="preserve"> is derived from </w:t>
      </w:r>
      <w:proofErr w:type="spellStart"/>
      <w:r>
        <w:t>a_ii</w:t>
      </w:r>
      <w:proofErr w:type="spellEnd"/>
      <w:r>
        <w:t>&gt;</w:t>
      </w:r>
      <w:proofErr w:type="spellStart"/>
      <w:r>
        <w:t>a_ij</w:t>
      </w:r>
      <w:proofErr w:type="spellEnd"/>
      <w:r>
        <w:t xml:space="preserve"> and </w:t>
      </w:r>
      <w:proofErr w:type="spellStart"/>
      <w:r>
        <w:t>a_jj</w:t>
      </w:r>
      <w:proofErr w:type="spellEnd"/>
      <w:r>
        <w:t>&gt;</w:t>
      </w:r>
      <w:proofErr w:type="spellStart"/>
      <w:r>
        <w:t>a_ji</w:t>
      </w:r>
      <w:proofErr w:type="spellEnd"/>
      <w:r>
        <w:t xml:space="preserve"> and is not from whether S is ordered or not. I don’t think order S will lead to half of the inequality.  </w:t>
      </w:r>
    </w:p>
    <w:p w14:paraId="7642CCF8" w14:textId="2DB631D4" w:rsidR="00F528BE" w:rsidRDefault="00F528BE" w:rsidP="002B20B8">
      <w:pPr>
        <w:pStyle w:val="CommentText"/>
        <w:rPr>
          <w:lang w:eastAsia="zh-TW"/>
        </w:rPr>
      </w:pPr>
      <w:r>
        <w:t>Also, from your simulation, LV model and sensitivity are identical, aren’t they?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1D4381" w15:done="0"/>
  <w15:commentEx w15:paraId="609E0018" w15:done="0"/>
  <w15:commentEx w15:paraId="03C01697" w15:done="0"/>
  <w15:commentEx w15:paraId="05647EC6" w15:paraIdParent="03C01697" w15:done="0"/>
  <w15:commentEx w15:paraId="75E6975A" w15:done="0"/>
  <w15:commentEx w15:paraId="615D16A7" w15:done="0"/>
  <w15:commentEx w15:paraId="5716CA2B" w15:done="0"/>
  <w15:commentEx w15:paraId="3281DCEA" w15:done="0"/>
  <w15:commentEx w15:paraId="13A8E7E7" w15:done="0"/>
  <w15:commentEx w15:paraId="7642CCF8" w15:paraIdParent="13A8E7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1D4381" w16cid:durableId="1FF44F6E"/>
  <w16cid:commentId w16cid:paraId="609E0018" w16cid:durableId="1FF44F00"/>
  <w16cid:commentId w16cid:paraId="03C01697" w16cid:durableId="1FE7978B"/>
  <w16cid:commentId w16cid:paraId="05647EC6" w16cid:durableId="1FF4609B"/>
  <w16cid:commentId w16cid:paraId="75E6975A" w16cid:durableId="1FF4709C"/>
  <w16cid:commentId w16cid:paraId="615D16A7" w16cid:durableId="1FF47195"/>
  <w16cid:commentId w16cid:paraId="5716CA2B" w16cid:durableId="1FF472D3"/>
  <w16cid:commentId w16cid:paraId="3281DCEA" w16cid:durableId="1FE78CC3"/>
  <w16cid:commentId w16cid:paraId="13A8E7E7" w16cid:durableId="1FE82BF8"/>
  <w16cid:commentId w16cid:paraId="7642CCF8" w16cid:durableId="1FF45F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CC2D9" w14:textId="77777777" w:rsidR="00D209B7" w:rsidRDefault="00D209B7" w:rsidP="00EF42D4">
      <w:pPr>
        <w:spacing w:line="240" w:lineRule="auto"/>
      </w:pPr>
      <w:r>
        <w:separator/>
      </w:r>
    </w:p>
  </w:endnote>
  <w:endnote w:type="continuationSeparator" w:id="0">
    <w:p w14:paraId="0647B2E0" w14:textId="77777777" w:rsidR="00D209B7" w:rsidRDefault="00D209B7" w:rsidP="00EF42D4">
      <w:pPr>
        <w:spacing w:line="240" w:lineRule="auto"/>
      </w:pPr>
      <w:r>
        <w:continuationSeparator/>
      </w:r>
    </w:p>
  </w:endnote>
  <w:endnote w:type="continuationNotice" w:id="1">
    <w:p w14:paraId="053042B5" w14:textId="77777777" w:rsidR="00D209B7" w:rsidRDefault="00D209B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F9759" w14:textId="77777777" w:rsidR="00D209B7" w:rsidRDefault="00D209B7" w:rsidP="00EF42D4">
      <w:pPr>
        <w:spacing w:line="240" w:lineRule="auto"/>
      </w:pPr>
      <w:r>
        <w:separator/>
      </w:r>
    </w:p>
  </w:footnote>
  <w:footnote w:type="continuationSeparator" w:id="0">
    <w:p w14:paraId="10270F84" w14:textId="77777777" w:rsidR="00D209B7" w:rsidRDefault="00D209B7" w:rsidP="00EF42D4">
      <w:pPr>
        <w:spacing w:line="240" w:lineRule="auto"/>
      </w:pPr>
      <w:r>
        <w:continuationSeparator/>
      </w:r>
    </w:p>
  </w:footnote>
  <w:footnote w:type="continuationNotice" w:id="1">
    <w:p w14:paraId="7C1538B6" w14:textId="77777777" w:rsidR="00D209B7" w:rsidRDefault="00D209B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2"/>
  </w:num>
  <w:num w:numId="5">
    <w:abstractNumId w:val="14"/>
  </w:num>
  <w:num w:numId="6">
    <w:abstractNumId w:val="12"/>
  </w:num>
  <w:num w:numId="7">
    <w:abstractNumId w:val="0"/>
  </w:num>
  <w:num w:numId="8">
    <w:abstractNumId w:val="18"/>
  </w:num>
  <w:num w:numId="9">
    <w:abstractNumId w:val="9"/>
  </w:num>
  <w:num w:numId="10">
    <w:abstractNumId w:val="29"/>
  </w:num>
  <w:num w:numId="11">
    <w:abstractNumId w:val="21"/>
  </w:num>
  <w:num w:numId="12">
    <w:abstractNumId w:val="17"/>
  </w:num>
  <w:num w:numId="13">
    <w:abstractNumId w:val="10"/>
  </w:num>
  <w:num w:numId="14">
    <w:abstractNumId w:val="2"/>
  </w:num>
  <w:num w:numId="15">
    <w:abstractNumId w:val="27"/>
  </w:num>
  <w:num w:numId="16">
    <w:abstractNumId w:val="13"/>
  </w:num>
  <w:num w:numId="17">
    <w:abstractNumId w:val="20"/>
  </w:num>
  <w:num w:numId="18">
    <w:abstractNumId w:val="15"/>
  </w:num>
  <w:num w:numId="19">
    <w:abstractNumId w:val="5"/>
  </w:num>
  <w:num w:numId="20">
    <w:abstractNumId w:val="28"/>
  </w:num>
  <w:num w:numId="21">
    <w:abstractNumId w:val="24"/>
  </w:num>
  <w:num w:numId="22">
    <w:abstractNumId w:val="7"/>
  </w:num>
  <w:num w:numId="23">
    <w:abstractNumId w:val="26"/>
  </w:num>
  <w:num w:numId="24">
    <w:abstractNumId w:val="23"/>
  </w:num>
  <w:num w:numId="25">
    <w:abstractNumId w:val="3"/>
  </w:num>
  <w:num w:numId="26">
    <w:abstractNumId w:val="4"/>
  </w:num>
  <w:num w:numId="27">
    <w:abstractNumId w:val="11"/>
  </w:num>
  <w:num w:numId="28">
    <w:abstractNumId w:val="19"/>
  </w:num>
  <w:num w:numId="29">
    <w:abstractNumId w:val="6"/>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g, Feng-Hsun">
    <w15:presenceInfo w15:providerId="None" w15:userId="Chang, Feng-Hsun"/>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8B3"/>
    <w:rsid w:val="00041F12"/>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BCD"/>
    <w:rsid w:val="000D5CCA"/>
    <w:rsid w:val="000D69FA"/>
    <w:rsid w:val="000D7820"/>
    <w:rsid w:val="000E201E"/>
    <w:rsid w:val="000E4217"/>
    <w:rsid w:val="000E65B9"/>
    <w:rsid w:val="000E7944"/>
    <w:rsid w:val="000E79EB"/>
    <w:rsid w:val="000F056C"/>
    <w:rsid w:val="000F21BA"/>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71715"/>
    <w:rsid w:val="00171732"/>
    <w:rsid w:val="0017234A"/>
    <w:rsid w:val="00175F46"/>
    <w:rsid w:val="00176B97"/>
    <w:rsid w:val="00177EE6"/>
    <w:rsid w:val="00181F81"/>
    <w:rsid w:val="00183762"/>
    <w:rsid w:val="001930B9"/>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2CE8"/>
    <w:rsid w:val="002C38A5"/>
    <w:rsid w:val="002C5623"/>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4C3F"/>
    <w:rsid w:val="003155F3"/>
    <w:rsid w:val="00315D3C"/>
    <w:rsid w:val="0031703E"/>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4F07"/>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5AAC"/>
    <w:rsid w:val="003E70E8"/>
    <w:rsid w:val="003E7272"/>
    <w:rsid w:val="003F4BFC"/>
    <w:rsid w:val="003F4D8E"/>
    <w:rsid w:val="004000CB"/>
    <w:rsid w:val="00400C9C"/>
    <w:rsid w:val="00401600"/>
    <w:rsid w:val="004022B4"/>
    <w:rsid w:val="004044A2"/>
    <w:rsid w:val="004049BD"/>
    <w:rsid w:val="00406D4A"/>
    <w:rsid w:val="00410070"/>
    <w:rsid w:val="00411B9B"/>
    <w:rsid w:val="00412528"/>
    <w:rsid w:val="0041296B"/>
    <w:rsid w:val="00412E32"/>
    <w:rsid w:val="00412EEF"/>
    <w:rsid w:val="00416398"/>
    <w:rsid w:val="00417181"/>
    <w:rsid w:val="004204E8"/>
    <w:rsid w:val="0042278E"/>
    <w:rsid w:val="004227B0"/>
    <w:rsid w:val="004230EC"/>
    <w:rsid w:val="00424395"/>
    <w:rsid w:val="00431BF1"/>
    <w:rsid w:val="00440476"/>
    <w:rsid w:val="00441445"/>
    <w:rsid w:val="004431EF"/>
    <w:rsid w:val="00443F4B"/>
    <w:rsid w:val="00446C8F"/>
    <w:rsid w:val="00451F5D"/>
    <w:rsid w:val="0045315F"/>
    <w:rsid w:val="0045426E"/>
    <w:rsid w:val="00454E54"/>
    <w:rsid w:val="004556F2"/>
    <w:rsid w:val="00456926"/>
    <w:rsid w:val="00457DD7"/>
    <w:rsid w:val="00460213"/>
    <w:rsid w:val="00461E2F"/>
    <w:rsid w:val="0046211E"/>
    <w:rsid w:val="00465C4F"/>
    <w:rsid w:val="00467AEA"/>
    <w:rsid w:val="00471F21"/>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CE2"/>
    <w:rsid w:val="005349B2"/>
    <w:rsid w:val="00534CD5"/>
    <w:rsid w:val="00543372"/>
    <w:rsid w:val="005443FA"/>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301"/>
    <w:rsid w:val="00625364"/>
    <w:rsid w:val="00625D05"/>
    <w:rsid w:val="00633159"/>
    <w:rsid w:val="00635A60"/>
    <w:rsid w:val="0064191A"/>
    <w:rsid w:val="00645900"/>
    <w:rsid w:val="00645B6E"/>
    <w:rsid w:val="006521F0"/>
    <w:rsid w:val="00654900"/>
    <w:rsid w:val="00654BB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451A"/>
    <w:rsid w:val="006C4DB7"/>
    <w:rsid w:val="006C7677"/>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15006"/>
    <w:rsid w:val="00715FA7"/>
    <w:rsid w:val="00717E8B"/>
    <w:rsid w:val="00721EF3"/>
    <w:rsid w:val="0072583A"/>
    <w:rsid w:val="00725D3C"/>
    <w:rsid w:val="007264DB"/>
    <w:rsid w:val="00726870"/>
    <w:rsid w:val="00733570"/>
    <w:rsid w:val="00733D46"/>
    <w:rsid w:val="0073493B"/>
    <w:rsid w:val="00734FD8"/>
    <w:rsid w:val="00737466"/>
    <w:rsid w:val="00737B71"/>
    <w:rsid w:val="00742E7D"/>
    <w:rsid w:val="00744B36"/>
    <w:rsid w:val="00746E00"/>
    <w:rsid w:val="0075494D"/>
    <w:rsid w:val="00757AB5"/>
    <w:rsid w:val="0076155A"/>
    <w:rsid w:val="00764333"/>
    <w:rsid w:val="0076670B"/>
    <w:rsid w:val="0077003A"/>
    <w:rsid w:val="007737EA"/>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63D"/>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31DB"/>
    <w:rsid w:val="00834358"/>
    <w:rsid w:val="008352C1"/>
    <w:rsid w:val="00835469"/>
    <w:rsid w:val="008356F7"/>
    <w:rsid w:val="00842C71"/>
    <w:rsid w:val="00847AD2"/>
    <w:rsid w:val="008507A4"/>
    <w:rsid w:val="00852587"/>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73C3"/>
    <w:rsid w:val="008C7B4B"/>
    <w:rsid w:val="008D1F87"/>
    <w:rsid w:val="008D2159"/>
    <w:rsid w:val="008F0DA8"/>
    <w:rsid w:val="008F0F14"/>
    <w:rsid w:val="008F5F30"/>
    <w:rsid w:val="008F681E"/>
    <w:rsid w:val="00900DA7"/>
    <w:rsid w:val="00900E3F"/>
    <w:rsid w:val="009018BD"/>
    <w:rsid w:val="00905F2D"/>
    <w:rsid w:val="00910192"/>
    <w:rsid w:val="00910BE4"/>
    <w:rsid w:val="009156A7"/>
    <w:rsid w:val="00915EE2"/>
    <w:rsid w:val="0091724F"/>
    <w:rsid w:val="009208E9"/>
    <w:rsid w:val="00921614"/>
    <w:rsid w:val="00921E26"/>
    <w:rsid w:val="00922CD4"/>
    <w:rsid w:val="0092330A"/>
    <w:rsid w:val="00924F07"/>
    <w:rsid w:val="00926697"/>
    <w:rsid w:val="00932105"/>
    <w:rsid w:val="0093536A"/>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15A7"/>
    <w:rsid w:val="009730B5"/>
    <w:rsid w:val="00980650"/>
    <w:rsid w:val="009843E5"/>
    <w:rsid w:val="0098599C"/>
    <w:rsid w:val="00986919"/>
    <w:rsid w:val="00987613"/>
    <w:rsid w:val="00990399"/>
    <w:rsid w:val="00990B09"/>
    <w:rsid w:val="00992ECB"/>
    <w:rsid w:val="009967D0"/>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35E3"/>
    <w:rsid w:val="00A43FB1"/>
    <w:rsid w:val="00A4438F"/>
    <w:rsid w:val="00A4632F"/>
    <w:rsid w:val="00A468E7"/>
    <w:rsid w:val="00A50371"/>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538"/>
    <w:rsid w:val="00A965FB"/>
    <w:rsid w:val="00A97777"/>
    <w:rsid w:val="00A9792F"/>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54BF"/>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6E7F"/>
    <w:rsid w:val="00B77FC8"/>
    <w:rsid w:val="00B80BD6"/>
    <w:rsid w:val="00B8330E"/>
    <w:rsid w:val="00B84357"/>
    <w:rsid w:val="00B84601"/>
    <w:rsid w:val="00B84853"/>
    <w:rsid w:val="00B8777A"/>
    <w:rsid w:val="00B90B60"/>
    <w:rsid w:val="00B93068"/>
    <w:rsid w:val="00B94821"/>
    <w:rsid w:val="00BA0996"/>
    <w:rsid w:val="00BA135C"/>
    <w:rsid w:val="00BA1AEB"/>
    <w:rsid w:val="00BA3C0C"/>
    <w:rsid w:val="00BA5147"/>
    <w:rsid w:val="00BA5CE2"/>
    <w:rsid w:val="00BA6100"/>
    <w:rsid w:val="00BB1220"/>
    <w:rsid w:val="00BB2EB2"/>
    <w:rsid w:val="00BB5886"/>
    <w:rsid w:val="00BB6F0D"/>
    <w:rsid w:val="00BC04AA"/>
    <w:rsid w:val="00BC23F1"/>
    <w:rsid w:val="00BD01F6"/>
    <w:rsid w:val="00BD0A75"/>
    <w:rsid w:val="00BD2239"/>
    <w:rsid w:val="00BD3A7B"/>
    <w:rsid w:val="00BD7D2B"/>
    <w:rsid w:val="00BE0809"/>
    <w:rsid w:val="00BE5EBA"/>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44A63"/>
    <w:rsid w:val="00C4550E"/>
    <w:rsid w:val="00C507F0"/>
    <w:rsid w:val="00C512F2"/>
    <w:rsid w:val="00C51B59"/>
    <w:rsid w:val="00C54394"/>
    <w:rsid w:val="00C57C5E"/>
    <w:rsid w:val="00C611F4"/>
    <w:rsid w:val="00C614E1"/>
    <w:rsid w:val="00C6492E"/>
    <w:rsid w:val="00C659A1"/>
    <w:rsid w:val="00C726FE"/>
    <w:rsid w:val="00C74947"/>
    <w:rsid w:val="00C74BC9"/>
    <w:rsid w:val="00C76142"/>
    <w:rsid w:val="00C81335"/>
    <w:rsid w:val="00C845DC"/>
    <w:rsid w:val="00C84DCD"/>
    <w:rsid w:val="00C875E4"/>
    <w:rsid w:val="00C903A3"/>
    <w:rsid w:val="00C94A6E"/>
    <w:rsid w:val="00C9514D"/>
    <w:rsid w:val="00C9580C"/>
    <w:rsid w:val="00CA0DC3"/>
    <w:rsid w:val="00CA292C"/>
    <w:rsid w:val="00CA338A"/>
    <w:rsid w:val="00CA437A"/>
    <w:rsid w:val="00CA55C7"/>
    <w:rsid w:val="00CB1004"/>
    <w:rsid w:val="00CB33D7"/>
    <w:rsid w:val="00CB6BB8"/>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4333"/>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F6B"/>
    <w:rsid w:val="00E11173"/>
    <w:rsid w:val="00E123AA"/>
    <w:rsid w:val="00E131E1"/>
    <w:rsid w:val="00E152D2"/>
    <w:rsid w:val="00E15436"/>
    <w:rsid w:val="00E155F0"/>
    <w:rsid w:val="00E173F9"/>
    <w:rsid w:val="00E249DA"/>
    <w:rsid w:val="00E37246"/>
    <w:rsid w:val="00E37F14"/>
    <w:rsid w:val="00E4210F"/>
    <w:rsid w:val="00E43EC9"/>
    <w:rsid w:val="00E4489E"/>
    <w:rsid w:val="00E44EB7"/>
    <w:rsid w:val="00E47D3E"/>
    <w:rsid w:val="00E60BEA"/>
    <w:rsid w:val="00E60DFE"/>
    <w:rsid w:val="00E62C79"/>
    <w:rsid w:val="00E63114"/>
    <w:rsid w:val="00E65095"/>
    <w:rsid w:val="00E7045B"/>
    <w:rsid w:val="00E71F1A"/>
    <w:rsid w:val="00E7259D"/>
    <w:rsid w:val="00E75410"/>
    <w:rsid w:val="00E759E0"/>
    <w:rsid w:val="00E7771D"/>
    <w:rsid w:val="00E83116"/>
    <w:rsid w:val="00E8424A"/>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616A"/>
    <w:rsid w:val="00EF677E"/>
    <w:rsid w:val="00EF6F3F"/>
    <w:rsid w:val="00EF7E9C"/>
    <w:rsid w:val="00F007F5"/>
    <w:rsid w:val="00F04515"/>
    <w:rsid w:val="00F04652"/>
    <w:rsid w:val="00F0498A"/>
    <w:rsid w:val="00F069A5"/>
    <w:rsid w:val="00F106E4"/>
    <w:rsid w:val="00F12380"/>
    <w:rsid w:val="00F13328"/>
    <w:rsid w:val="00F16868"/>
    <w:rsid w:val="00F23A98"/>
    <w:rsid w:val="00F246A4"/>
    <w:rsid w:val="00F27C4A"/>
    <w:rsid w:val="00F34BB5"/>
    <w:rsid w:val="00F40CDC"/>
    <w:rsid w:val="00F43404"/>
    <w:rsid w:val="00F44A42"/>
    <w:rsid w:val="00F450D8"/>
    <w:rsid w:val="00F47F67"/>
    <w:rsid w:val="00F52812"/>
    <w:rsid w:val="00F528BE"/>
    <w:rsid w:val="00F54881"/>
    <w:rsid w:val="00F60FF4"/>
    <w:rsid w:val="00F65828"/>
    <w:rsid w:val="00F65FDE"/>
    <w:rsid w:val="00F71118"/>
    <w:rsid w:val="00F71328"/>
    <w:rsid w:val="00F72867"/>
    <w:rsid w:val="00F72BD3"/>
    <w:rsid w:val="00F751DE"/>
    <w:rsid w:val="00F75215"/>
    <w:rsid w:val="00F8144E"/>
    <w:rsid w:val="00F824E3"/>
    <w:rsid w:val="00F851A6"/>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60003-EF9B-46F4-BAA8-49406EC3D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45</Pages>
  <Words>27461</Words>
  <Characters>156533</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183627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42</cp:revision>
  <dcterms:created xsi:type="dcterms:W3CDTF">2019-01-22T19:32:00Z</dcterms:created>
  <dcterms:modified xsi:type="dcterms:W3CDTF">2019-01-24T23:39:00Z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