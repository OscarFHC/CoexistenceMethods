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commentRangeStart w:id="1"/>
      <w:r>
        <w:rPr>
          <w:rFonts w:ascii="Times New Roman" w:hAnsi="Times New Roman" w:cs="Times New Roman"/>
          <w:b/>
          <w:sz w:val="24"/>
          <w:szCs w:val="24"/>
        </w:rPr>
        <w:lastRenderedPageBreak/>
        <w:t>Abstract</w:t>
      </w:r>
      <w:commentRangeEnd w:id="1"/>
      <w:r w:rsidR="00EC5178">
        <w:rPr>
          <w:rStyle w:val="CommentReference"/>
        </w:rPr>
        <w:commentReference w:id="1"/>
      </w:r>
    </w:p>
    <w:p w14:paraId="4D015E35" w14:textId="029EF5A2"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 xml:space="preserve">(2) </w:t>
      </w:r>
      <w:ins w:id="2" w:author="Godwin, Casey" w:date="2019-01-14T22:37:00Z">
        <w:r w:rsidR="00EC5178">
          <w:rPr>
            <w:rFonts w:ascii="Times New Roman" w:hAnsi="Times New Roman" w:cs="Times New Roman"/>
            <w:sz w:val="24"/>
            <w:szCs w:val="24"/>
          </w:rPr>
          <w:t>sensitivity to</w:t>
        </w:r>
      </w:ins>
      <w:ins w:id="3" w:author="Godwin, Casey" w:date="2019-01-14T22:38:00Z">
        <w:r w:rsidR="00EC5178">
          <w:rPr>
            <w:rFonts w:ascii="Times New Roman" w:hAnsi="Times New Roman" w:cs="Times New Roman"/>
            <w:sz w:val="24"/>
            <w:szCs w:val="24"/>
          </w:rPr>
          <w:t xml:space="preserve"> </w:t>
        </w:r>
      </w:ins>
      <w:r>
        <w:rPr>
          <w:rFonts w:ascii="Times New Roman" w:hAnsi="Times New Roman" w:cs="Times New Roman"/>
          <w:sz w:val="24"/>
          <w:szCs w:val="24"/>
        </w:rPr>
        <w:t>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w:t>
      </w:r>
      <w:commentRangeStart w:id="4"/>
      <w:r>
        <w:rPr>
          <w:rFonts w:ascii="Times New Roman" w:hAnsi="Times New Roman" w:cs="Times New Roman"/>
          <w:sz w:val="24"/>
          <w:szCs w:val="24"/>
        </w:rPr>
        <w:t xml:space="preserve">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w:t>
      </w:r>
      <w:commentRangeEnd w:id="4"/>
      <w:r w:rsidR="00EC5178">
        <w:rPr>
          <w:rStyle w:val="CommentReference"/>
        </w:rPr>
        <w:commentReference w:id="4"/>
      </w:r>
      <w:r>
        <w:rPr>
          <w:rFonts w:ascii="Times New Roman" w:hAnsi="Times New Roman" w:cs="Times New Roman"/>
          <w:sz w:val="24"/>
          <w:szCs w:val="24"/>
        </w:rPr>
        <w:t xml:space="preserve">, </w:t>
      </w:r>
      <w:r w:rsidR="00344B55">
        <w:rPr>
          <w:rFonts w:ascii="Times New Roman" w:hAnsi="Times New Roman" w:cs="Times New Roman"/>
          <w:sz w:val="24"/>
          <w:szCs w:val="24"/>
        </w:rPr>
        <w:t xml:space="preserve">which means that measures of ND and RFD </w:t>
      </w:r>
      <w:ins w:id="5" w:author="Godwin, Casey" w:date="2019-01-14T22:38:00Z">
        <w:r w:rsidR="00EC5178">
          <w:rPr>
            <w:rFonts w:ascii="Times New Roman" w:hAnsi="Times New Roman" w:cs="Times New Roman"/>
            <w:sz w:val="24"/>
            <w:szCs w:val="24"/>
          </w:rPr>
          <w:t xml:space="preserve">estimates from different studies </w:t>
        </w:r>
      </w:ins>
      <w:del w:id="6" w:author="Godwin, Casey" w:date="2019-01-14T22:38:00Z">
        <w:r w:rsidR="00344B55" w:rsidDel="00EC5178">
          <w:rPr>
            <w:rFonts w:ascii="Times New Roman" w:hAnsi="Times New Roman" w:cs="Times New Roman"/>
            <w:sz w:val="24"/>
            <w:szCs w:val="24"/>
          </w:rPr>
          <w:delText>cannot be directly compared</w:delText>
        </w:r>
      </w:del>
      <w:ins w:id="7" w:author="Godwin, Casey" w:date="2019-01-14T22:38:00Z">
        <w:r w:rsidR="00EC5178">
          <w:rPr>
            <w:rFonts w:ascii="Times New Roman" w:hAnsi="Times New Roman" w:cs="Times New Roman"/>
            <w:sz w:val="24"/>
            <w:szCs w:val="24"/>
          </w:rPr>
          <w:t>may not be comparable</w:t>
        </w:r>
      </w:ins>
      <w:r w:rsidR="00344B55">
        <w:rPr>
          <w:rFonts w:ascii="Times New Roman" w:hAnsi="Times New Roman" w:cs="Times New Roman"/>
          <w:sz w:val="24"/>
          <w:szCs w:val="24"/>
        </w:rPr>
        <w:t>.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12B57D7F"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 xml:space="preserve">been assumed that niche differentiation </w:t>
      </w:r>
      <w:r w:rsidRPr="00DE4F2C">
        <w:rPr>
          <w:rFonts w:ascii="Times New Roman" w:hAnsi="Times New Roman" w:cs="Times New Roman"/>
          <w:sz w:val="24"/>
          <w:szCs w:val="24"/>
        </w:rPr>
        <w:t>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(Volterra 1926, </w:t>
      </w:r>
      <w:proofErr w:type="spellStart"/>
      <w:r w:rsidR="00782F10" w:rsidRPr="00782F10">
        <w:rPr>
          <w:rFonts w:ascii="Times New Roman" w:hAnsi="Times New Roman" w:cs="Times New Roman"/>
          <w:sz w:val="24"/>
          <w:szCs w:val="24"/>
        </w:rPr>
        <w:t>Gause</w:t>
      </w:r>
      <w:proofErr w:type="spellEnd"/>
      <w:r w:rsidR="00782F10" w:rsidRPr="00782F10">
        <w:rPr>
          <w:rFonts w:ascii="Times New Roman" w:hAnsi="Times New Roman" w:cs="Times New Roman"/>
          <w:sz w:val="24"/>
          <w:szCs w:val="24"/>
        </w:rPr>
        <w:t xml:space="preserve"> 1934, May and Macarthur 1972, Abrams 1990, Chesson 1991,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 Chase and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w:t>
      </w:r>
      <w:proofErr w:type="spellStart"/>
      <w:r w:rsidR="00782F10">
        <w:rPr>
          <w:rFonts w:ascii="Times New Roman" w:hAnsi="Times New Roman" w:cs="Times New Roman"/>
          <w:sz w:val="24"/>
          <w:szCs w:val="24"/>
        </w:rPr>
        <w:t>Gause</w:t>
      </w:r>
      <w:proofErr w:type="spellEnd"/>
      <w:r w:rsidR="00782F10">
        <w:rPr>
          <w:rFonts w:ascii="Times New Roman" w:hAnsi="Times New Roman" w:cs="Times New Roman"/>
          <w:sz w:val="24"/>
          <w:szCs w:val="24"/>
        </w:rPr>
        <w:t xml:space="preserve"> 1934)</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(Rescigno and Richards 1965, Macarthur and </w:t>
      </w:r>
      <w:proofErr w:type="spellStart"/>
      <w:r w:rsidR="00782F10" w:rsidRPr="00782F10">
        <w:rPr>
          <w:rFonts w:ascii="Times New Roman" w:hAnsi="Times New Roman" w:cs="Times New Roman"/>
          <w:sz w:val="24"/>
          <w:szCs w:val="24"/>
        </w:rPr>
        <w:t>Levins</w:t>
      </w:r>
      <w:proofErr w:type="spellEnd"/>
      <w:r w:rsidR="00782F10" w:rsidRPr="00782F10">
        <w:rPr>
          <w:rFonts w:ascii="Times New Roman" w:hAnsi="Times New Roman" w:cs="Times New Roman"/>
          <w:sz w:val="24"/>
          <w:szCs w:val="24"/>
        </w:rPr>
        <w:t xml:space="preserve"> 1967, Macarthur 1970, Abrams 1986,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1B74D560"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70C2837D" w:rsidR="00A959B9" w:rsidRDefault="00DC1C4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w:t>
      </w:r>
      <w:r w:rsidR="00045562">
        <w:rPr>
          <w:rFonts w:ascii="Times New Roman" w:hAnsi="Times New Roman" w:cs="Times New Roman"/>
          <w:sz w:val="24"/>
          <w:szCs w:val="24"/>
        </w:rPr>
        <w:t>wa</w:t>
      </w:r>
      <w:r w:rsidR="0049185E">
        <w:rPr>
          <w:rFonts w:ascii="Times New Roman" w:hAnsi="Times New Roman" w:cs="Times New Roman"/>
          <w:sz w:val="24"/>
          <w:szCs w:val="24"/>
        </w:rPr>
        <w:t xml:space="preserve">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positive growth rates as the invader, the two species will coexist. </w:t>
      </w:r>
      <w:r w:rsidR="0049185E">
        <w:rPr>
          <w:rFonts w:ascii="Times New Roman" w:hAnsi="Times New Roman" w:cs="Times New Roman"/>
          <w:sz w:val="24"/>
          <w:szCs w:val="24"/>
          <w:lang w:eastAsia="zh-TW"/>
        </w:rPr>
        <w:t>Chesson argu</w:t>
      </w:r>
      <w:r w:rsidR="00045562">
        <w:rPr>
          <w:rFonts w:ascii="Times New Roman" w:hAnsi="Times New Roman" w:cs="Times New Roman"/>
          <w:sz w:val="24"/>
          <w:szCs w:val="24"/>
          <w:lang w:eastAsia="zh-TW"/>
        </w:rPr>
        <w:t>ed</w:t>
      </w:r>
      <w:r w:rsidR="0049185E">
        <w:rPr>
          <w:rFonts w:ascii="Times New Roman" w:hAnsi="Times New Roman" w:cs="Times New Roman"/>
          <w:sz w:val="24"/>
          <w:szCs w:val="24"/>
          <w:lang w:eastAsia="zh-TW"/>
        </w:rPr>
        <w:t xml:space="preserve"> that, theoretically, species’ invasion growth rate can be decomposed into two general </w:t>
      </w:r>
      <w:r w:rsidR="0049185E">
        <w:rPr>
          <w:rFonts w:ascii="Times New Roman" w:hAnsi="Times New Roman" w:cs="Times New Roman"/>
          <w:sz w:val="24"/>
          <w:szCs w:val="24"/>
          <w:lang w:eastAsia="zh-TW"/>
        </w:rPr>
        <w:lastRenderedPageBreak/>
        <w:t>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2017)","manualFormatting":"(Miller and Klausmeier 2017)","plainTextFormattedCitation":"(Miller and Klausmeier 2017)","previouslyFormattedCitation":"(Miller and 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443A4FEE" w:rsidR="00DC1C4F" w:rsidRDefault="00A959B9"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 HilleRisLambers 2009, Hillerislambers et al. 2012, Turnbull et al. 2013)","plainTextFormattedCitation":"(Adler et al. 2007, Levine and HilleRisLambers 2009, Hillerislambers et al. 2012, Turnbull et al. 2013)","previouslyFormattedCitation":"(Adler et al. 2007, Levine and 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C7614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 HilleRisLambers 2009, Hillerislambers et al. 2012)","plainTextFormattedCitation":"(Adler et al. 2007, Levine and HilleRisLambers 2009, Hillerislambers et al. 2012)","previouslyFormattedCitation":"(Adler et al. 2007, Levine and 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w:t>
      </w:r>
      <w:r w:rsidR="00DC1C4F" w:rsidRPr="00DE4F2C">
        <w:rPr>
          <w:rFonts w:ascii="Times New Roman" w:hAnsi="Times New Roman" w:cs="Times New Roman"/>
          <w:sz w:val="24"/>
          <w:szCs w:val="24"/>
        </w:rPr>
        <w:t xml:space="preserve">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w:t>
      </w:r>
      <w:r w:rsidR="00DC1C4F" w:rsidRPr="00DE4F2C">
        <w:rPr>
          <w:rFonts w:ascii="Times New Roman" w:hAnsi="Times New Roman" w:cs="Times New Roman"/>
          <w:sz w:val="24"/>
          <w:szCs w:val="24"/>
        </w:rPr>
        <w:lastRenderedPageBreak/>
        <w:t>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6C3F8869" w:rsidR="000B45B3" w:rsidRDefault="00CC412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w:t>
      </w:r>
      <w:r w:rsidR="00241DE2">
        <w:rPr>
          <w:rFonts w:ascii="Times New Roman" w:hAnsi="Times New Roman" w:cs="Times New Roman"/>
          <w:sz w:val="24"/>
          <w:szCs w:val="24"/>
          <w:lang w:eastAsia="zh-TW"/>
        </w:rPr>
        <w:t xml:space="preserve"> measurements of</w:t>
      </w:r>
      <w:r w:rsidR="00BE0809">
        <w:rPr>
          <w:rFonts w:ascii="Times New Roman" w:hAnsi="Times New Roman" w:cs="Times New Roman"/>
          <w:sz w:val="24"/>
          <w:szCs w:val="24"/>
          <w:lang w:eastAsia="zh-TW"/>
        </w:rPr>
        <w:t xml:space="preserve">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091CCA">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2009)","plainTextFormattedCitation":"(Levine and HilleRisLambers 2009)","previouslyFormattedCitation":"(Levine and 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091CCA" w:rsidRPr="00091CCA">
        <w:rPr>
          <w:rFonts w:ascii="Times New Roman" w:hAnsi="Times New Roman" w:cs="Times New Roman"/>
          <w:noProof/>
          <w:sz w:val="24"/>
          <w:szCs w:val="24"/>
          <w:lang w:eastAsia="zh-TW"/>
        </w:rPr>
        <w:t>(Levine and 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commentRangeStart w:id="8"/>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commentRangeEnd w:id="8"/>
      <w:r w:rsidR="00C12CE2">
        <w:rPr>
          <w:rStyle w:val="CommentReference"/>
        </w:rPr>
        <w:commentReference w:id="8"/>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xml:space="preserve">. </w:t>
      </w:r>
      <w:r w:rsidR="00325DDC">
        <w:rPr>
          <w:rFonts w:ascii="Times New Roman" w:hAnsi="Times New Roman" w:cs="Times New Roman"/>
          <w:sz w:val="24"/>
          <w:szCs w:val="24"/>
        </w:rPr>
        <w:t>Therefore,</w:t>
      </w:r>
      <w:r w:rsidR="00A150E3">
        <w:rPr>
          <w:rFonts w:ascii="Times New Roman" w:hAnsi="Times New Roman" w:cs="Times New Roman"/>
          <w:sz w:val="24"/>
          <w:szCs w:val="24"/>
        </w:rPr>
        <w:t xml:space="preserve"> it is important to compare </w:t>
      </w:r>
      <w:r w:rsidR="009A2010">
        <w:rPr>
          <w:rFonts w:ascii="Times New Roman" w:hAnsi="Times New Roman" w:cs="Times New Roman"/>
          <w:sz w:val="24"/>
          <w:szCs w:val="24"/>
        </w:rPr>
        <w:t xml:space="preserve">these </w:t>
      </w:r>
      <w:r w:rsidR="00A150E3">
        <w:rPr>
          <w:rFonts w:ascii="Times New Roman" w:hAnsi="Times New Roman" w:cs="Times New Roman"/>
          <w:sz w:val="24"/>
          <w:szCs w:val="24"/>
        </w:rPr>
        <w:t xml:space="preserve">methods and how they would be </w:t>
      </w:r>
      <w:r w:rsidR="00A150E3">
        <w:rPr>
          <w:rFonts w:ascii="Times New Roman" w:hAnsi="Times New Roman" w:cs="Times New Roman"/>
          <w:sz w:val="24"/>
          <w:szCs w:val="24"/>
        </w:rPr>
        <w:t xml:space="preserve">implemented in order to determine whether these methods give comparable values of ND and </w:t>
      </w:r>
      <w:r w:rsidR="003E7272">
        <w:rPr>
          <w:rFonts w:ascii="Times New Roman" w:hAnsi="Times New Roman" w:cs="Times New Roman"/>
          <w:sz w:val="24"/>
          <w:szCs w:val="24"/>
        </w:rPr>
        <w:t>RFD a</w:t>
      </w:r>
      <w:r w:rsidR="00B6584B">
        <w:rPr>
          <w:rFonts w:ascii="Times New Roman" w:hAnsi="Times New Roman" w:cs="Times New Roman"/>
          <w:sz w:val="24"/>
          <w:szCs w:val="24"/>
        </w:rPr>
        <w:t>s well as</w:t>
      </w:r>
      <w:r w:rsidR="00A150E3">
        <w:rPr>
          <w:rFonts w:ascii="Times New Roman" w:hAnsi="Times New Roman" w:cs="Times New Roman"/>
          <w:sz w:val="24"/>
          <w:szCs w:val="24"/>
        </w:rPr>
        <w:t xml:space="preserve"> offer the same predictions regarding coexistence. </w:t>
      </w:r>
    </w:p>
    <w:p w14:paraId="59BA547E" w14:textId="5C61095F" w:rsidR="00123814" w:rsidRDefault="000B45B3"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w:t>
      </w:r>
      <w:r w:rsidR="00A150E3">
        <w:rPr>
          <w:rFonts w:ascii="Times New Roman" w:hAnsi="Times New Roman" w:cs="Times New Roman"/>
          <w:sz w:val="24"/>
          <w:szCs w:val="24"/>
        </w:rPr>
        <w:t xml:space="preserve">how it </w:t>
      </w:r>
      <w:r w:rsidR="00C12CE2">
        <w:rPr>
          <w:rFonts w:ascii="Times New Roman" w:hAnsi="Times New Roman" w:cs="Times New Roman"/>
          <w:sz w:val="24"/>
          <w:szCs w:val="24"/>
        </w:rPr>
        <w:t>could be</w:t>
      </w:r>
      <w:r w:rsidR="00A150E3">
        <w:rPr>
          <w:rFonts w:ascii="Times New Roman" w:hAnsi="Times New Roman" w:cs="Times New Roman"/>
          <w:sz w:val="24"/>
          <w:szCs w:val="24"/>
        </w:rPr>
        <w:t xml:space="preserve"> implemented empirically, </w:t>
      </w:r>
      <w:r w:rsidR="0011486B">
        <w:rPr>
          <w:rFonts w:ascii="Times New Roman" w:hAnsi="Times New Roman" w:cs="Times New Roman"/>
          <w:sz w:val="24"/>
          <w:szCs w:val="24"/>
        </w:rPr>
        <w:t>compare the method</w:t>
      </w:r>
      <w:r w:rsidR="00A150E3">
        <w:rPr>
          <w:rFonts w:ascii="Times New Roman" w:hAnsi="Times New Roman" w:cs="Times New Roman"/>
          <w:sz w:val="24"/>
          <w:szCs w:val="24"/>
        </w:rPr>
        <w:t>s</w:t>
      </w:r>
      <w:r w:rsidR="0011486B">
        <w:rPr>
          <w:rFonts w:ascii="Times New Roman" w:hAnsi="Times New Roman" w:cs="Times New Roman"/>
          <w:sz w:val="24"/>
          <w:szCs w:val="24"/>
        </w:rPr>
        <w:t xml:space="preserve"> in terms of </w:t>
      </w:r>
      <w:r w:rsidR="00A150E3">
        <w:rPr>
          <w:rFonts w:ascii="Times New Roman" w:hAnsi="Times New Roman" w:cs="Times New Roman"/>
          <w:sz w:val="24"/>
          <w:szCs w:val="24"/>
        </w:rPr>
        <w:t>how they relate to ND and RFD, and use simulations</w:t>
      </w:r>
      <w:r w:rsidR="00A150E3">
        <w:rPr>
          <w:rFonts w:ascii="Times New Roman" w:hAnsi="Times New Roman" w:cs="Times New Roman"/>
          <w:sz w:val="24"/>
          <w:szCs w:val="24"/>
        </w:rPr>
        <w:t xml:space="preserve"> to ask whethe</w:t>
      </w:r>
      <w:bookmarkStart w:id="9" w:name="_GoBack"/>
      <w:bookmarkEnd w:id="9"/>
      <w:r w:rsidR="00A150E3">
        <w:rPr>
          <w:rFonts w:ascii="Times New Roman" w:hAnsi="Times New Roman" w:cs="Times New Roman"/>
          <w:sz w:val="24"/>
          <w:szCs w:val="24"/>
        </w:rPr>
        <w:t>r they give the same estimates and predictions regarding coexistence</w:t>
      </w:r>
      <w:r w:rsidR="0011486B">
        <w:rPr>
          <w:rFonts w:ascii="Times New Roman" w:hAnsi="Times New Roman" w:cs="Times New Roman"/>
          <w:sz w:val="24"/>
          <w:szCs w:val="24"/>
        </w:rPr>
        <w:t xml:space="preserv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e provide a</w:t>
      </w:r>
      <w:r w:rsidR="00585A58">
        <w:rPr>
          <w:rFonts w:ascii="Times New Roman" w:hAnsi="Times New Roman" w:cs="Times New Roman"/>
          <w:sz w:val="24"/>
          <w:szCs w:val="24"/>
        </w:rPr>
        <w:t xml:space="preserve"> list of</w:t>
      </w:r>
      <w:r w:rsidR="00DC1C4F">
        <w:rPr>
          <w:rFonts w:ascii="Times New Roman" w:hAnsi="Times New Roman" w:cs="Times New Roman"/>
          <w:sz w:val="24"/>
          <w:szCs w:val="24"/>
        </w:rPr>
        <w:t xml:space="preserve"> decision</w:t>
      </w:r>
      <w:r w:rsidR="00585A58">
        <w:rPr>
          <w:rFonts w:ascii="Times New Roman" w:hAnsi="Times New Roman" w:cs="Times New Roman"/>
          <w:sz w:val="24"/>
          <w:szCs w:val="24"/>
        </w:rPr>
        <w:t xml:space="preserve"> steps to</w:t>
      </w:r>
      <w:r w:rsidR="00DC1C4F">
        <w:rPr>
          <w:rFonts w:ascii="Times New Roman" w:hAnsi="Times New Roman" w:cs="Times New Roman"/>
          <w:sz w:val="24"/>
          <w:szCs w:val="24"/>
        </w:rPr>
        <w:t xml:space="preserve">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585A58">
        <w:rPr>
          <w:rFonts w:ascii="Times New Roman" w:hAnsi="Times New Roman" w:cs="Times New Roman"/>
          <w:sz w:val="24"/>
          <w:szCs w:val="24"/>
        </w:rPr>
        <w:t xml:space="preserve"> and contrast the methods in terms of </w:t>
      </w:r>
      <w:r w:rsidR="00585A58">
        <w:rPr>
          <w:rFonts w:ascii="Times New Roman" w:hAnsi="Times New Roman" w:cs="Times New Roman"/>
          <w:sz w:val="24"/>
          <w:szCs w:val="24"/>
        </w:rPr>
        <w:t>the amount of empirical information (e.g. experimental treatments) required to use them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w:t>
      </w:r>
      <w:r w:rsidR="00585A58">
        <w:rPr>
          <w:rFonts w:ascii="Times New Roman" w:hAnsi="Times New Roman" w:cs="Times New Roman"/>
          <w:sz w:val="24"/>
          <w:szCs w:val="24"/>
        </w:rPr>
        <w:t>discuss the main advantages and disadvantages of the approaches</w:t>
      </w:r>
      <w:r w:rsidR="00585A58">
        <w:rPr>
          <w:rFonts w:ascii="Times New Roman" w:hAnsi="Times New Roman" w:cs="Times New Roman"/>
          <w:sz w:val="24"/>
          <w:szCs w:val="24"/>
        </w:rPr>
        <w:t xml:space="preserve"> and make </w:t>
      </w:r>
      <w:r w:rsidR="00DC1C4F">
        <w:rPr>
          <w:rFonts w:ascii="Times New Roman" w:hAnsi="Times New Roman" w:cs="Times New Roman"/>
          <w:sz w:val="24"/>
          <w:szCs w:val="24"/>
        </w:rPr>
        <w:t xml:space="preserve">some suggestions </w:t>
      </w:r>
      <w:r w:rsidR="00585A58">
        <w:rPr>
          <w:rFonts w:ascii="Times New Roman" w:hAnsi="Times New Roman" w:cs="Times New Roman"/>
          <w:sz w:val="24"/>
          <w:szCs w:val="24"/>
        </w:rPr>
        <w:t xml:space="preserve">for future empirical work on </w:t>
      </w:r>
      <w:r w:rsidR="00DC1C4F">
        <w:rPr>
          <w:rFonts w:ascii="Times New Roman" w:hAnsi="Times New Roman" w:cs="Times New Roman"/>
          <w:sz w:val="24"/>
          <w:szCs w:val="24"/>
        </w:rPr>
        <w:t>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6F0D0EC2" w14:textId="4A1CC5A5" w:rsidR="009843E5" w:rsidRPr="009843E5" w:rsidRDefault="0016257D" w:rsidP="009843E5">
      <w:pPr>
        <w:pStyle w:val="Normal1"/>
        <w:numPr>
          <w:ilvl w:val="0"/>
          <w:numId w:val="24"/>
        </w:numPr>
        <w:spacing w:line="360" w:lineRule="auto"/>
        <w:ind w:left="576" w:hanging="576"/>
        <w:rPr>
          <w:rFonts w:ascii="Times New Roman" w:hAnsi="Times New Roman" w:cs="Times New Roman"/>
          <w:sz w:val="24"/>
          <w:szCs w:val="24"/>
          <w:lang w:eastAsia="zh-TW"/>
        </w:rPr>
      </w:pPr>
      <w:r w:rsidRPr="0016257D">
        <w:rPr>
          <w:rFonts w:ascii="Times New Roman" w:hAnsi="Times New Roman" w:cs="Times New Roman"/>
          <w:i/>
          <w:sz w:val="24"/>
          <w:szCs w:val="24"/>
        </w:rPr>
        <w:t>Theoretical background for five empirical methods</w:t>
      </w:r>
    </w:p>
    <w:p w14:paraId="3AD378B0" w14:textId="7C061739" w:rsidR="008100FF" w:rsidRDefault="00E47D3E" w:rsidP="00E47D3E">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lang w:eastAsia="zh-TW"/>
        </w:rPr>
        <w:t xml:space="preserve">The following five methods are proposed to measure </w:t>
      </w:r>
      <w:r>
        <w:rPr>
          <w:rFonts w:ascii="Times New Roman" w:hAnsi="Times New Roman" w:cs="Times New Roman"/>
          <w:sz w:val="24"/>
          <w:szCs w:val="24"/>
        </w:rPr>
        <w:t>niche difference (</w:t>
      </w:r>
      <w:r>
        <w:rPr>
          <w:rFonts w:ascii="Times New Roman" w:hAnsi="Times New Roman" w:cs="Times New Roman"/>
          <w:sz w:val="24"/>
          <w:szCs w:val="24"/>
          <w:lang w:eastAsia="zh-TW"/>
        </w:rPr>
        <w:t xml:space="preserve">ND) and </w:t>
      </w:r>
      <w:r>
        <w:rPr>
          <w:rFonts w:ascii="Times New Roman" w:hAnsi="Times New Roman" w:cs="Times New Roman"/>
          <w:sz w:val="24"/>
          <w:szCs w:val="24"/>
        </w:rPr>
        <w:t>relative fitness difference</w:t>
      </w:r>
      <w:r>
        <w:rPr>
          <w:rFonts w:ascii="Times New Roman" w:hAnsi="Times New Roman" w:cs="Times New Roman"/>
          <w:sz w:val="24"/>
          <w:szCs w:val="24"/>
          <w:lang w:eastAsia="zh-TW"/>
        </w:rPr>
        <w:t xml:space="preserve"> (RFD)</w:t>
      </w:r>
      <w:r w:rsidR="00E759E0">
        <w:rPr>
          <w:rFonts w:ascii="Times New Roman" w:hAnsi="Times New Roman" w:cs="Times New Roman"/>
          <w:sz w:val="24"/>
          <w:szCs w:val="24"/>
          <w:lang w:eastAsia="zh-TW"/>
        </w:rPr>
        <w:t xml:space="preserve"> for assessing Chesson’s inequality for coexistence. Chesson’s inequality is </w:t>
      </w:r>
    </w:p>
    <w:p w14:paraId="3913208D" w14:textId="61CF23C8" w:rsidR="001D450C" w:rsidRDefault="001D450C" w:rsidP="001D450C">
      <w:pPr>
        <w:pStyle w:val="Normal1"/>
        <w:spacing w:line="360" w:lineRule="auto"/>
        <w:ind w:left="144" w:firstLine="576"/>
        <w:rPr>
          <w:rFonts w:ascii="Times New Roman" w:hAnsi="Times New Roman" w:cs="Times New Roman"/>
          <w:sz w:val="24"/>
          <w:szCs w:val="24"/>
          <w:lang w:eastAsia="zh-TW"/>
        </w:rPr>
      </w:pPr>
    </w:p>
    <w:p w14:paraId="629C95A2" w14:textId="77777777" w:rsidR="001D450C" w:rsidRDefault="001D450C" w:rsidP="009843E5">
      <w:pPr>
        <w:pStyle w:val="Normal1"/>
        <w:spacing w:line="360" w:lineRule="auto"/>
        <w:ind w:firstLine="576"/>
        <w:rPr>
          <w:ins w:id="10" w:author="Godwin, Casey" w:date="2019-01-14T11:59:00Z"/>
          <w:rFonts w:ascii="Times New Roman" w:hAnsi="Times New Roman" w:cs="Times New Roman"/>
          <w:sz w:val="24"/>
          <w:szCs w:val="24"/>
          <w:lang w:eastAsia="zh-TW"/>
        </w:rPr>
      </w:pPr>
    </w:p>
    <w:p w14:paraId="33646766" w14:textId="1B32CC3B" w:rsidR="00237F77" w:rsidRDefault="008100FF" w:rsidP="009843E5">
      <w:pPr>
        <w:pStyle w:val="Normal1"/>
        <w:spacing w:line="360" w:lineRule="auto"/>
        <w:ind w:firstLine="576"/>
        <w:rPr>
          <w:rFonts w:ascii="Times New Roman" w:hAnsi="Times New Roman" w:cs="Times New Roman"/>
          <w:sz w:val="24"/>
          <w:szCs w:val="24"/>
        </w:rPr>
      </w:pPr>
      <w:ins w:id="11" w:author="Godwin, Casey" w:date="2019-01-14T11:59:00Z">
        <w:r>
          <w:rPr>
            <w:rFonts w:ascii="Times New Roman" w:hAnsi="Times New Roman" w:cs="Times New Roman"/>
            <w:sz w:val="24"/>
            <w:szCs w:val="24"/>
            <w:lang w:eastAsia="zh-TW"/>
          </w:rPr>
          <w:t xml:space="preserve">IN THIS </w:t>
        </w:r>
      </w:ins>
      <w:ins w:id="12" w:author="Godwin, Casey" w:date="2019-01-14T12:01:00Z">
        <w:r>
          <w:rPr>
            <w:rFonts w:ascii="Times New Roman" w:hAnsi="Times New Roman" w:cs="Times New Roman"/>
            <w:sz w:val="24"/>
            <w:szCs w:val="24"/>
            <w:lang w:eastAsia="zh-TW"/>
          </w:rPr>
          <w:t>PART</w:t>
        </w:r>
      </w:ins>
      <w:ins w:id="13" w:author="Godwin, Casey" w:date="2019-01-14T11:59:00Z">
        <w:r>
          <w:rPr>
            <w:rFonts w:ascii="Times New Roman" w:hAnsi="Times New Roman" w:cs="Times New Roman"/>
            <w:sz w:val="24"/>
            <w:szCs w:val="24"/>
            <w:lang w:eastAsia="zh-TW"/>
          </w:rPr>
          <w:t xml:space="preserve"> WE WILL</w:t>
        </w:r>
        <w:proofErr w:type="gramStart"/>
        <w:r>
          <w:rPr>
            <w:rFonts w:ascii="Times New Roman" w:hAnsi="Times New Roman" w:cs="Times New Roman"/>
            <w:sz w:val="24"/>
            <w:szCs w:val="24"/>
            <w:lang w:eastAsia="zh-TW"/>
          </w:rPr>
          <w:t>…..</w:t>
        </w:r>
      </w:ins>
      <w:commentRangeStart w:id="14"/>
      <w:proofErr w:type="gramEnd"/>
      <w:r w:rsidR="002F2B99">
        <w:rPr>
          <w:rFonts w:ascii="Times New Roman" w:hAnsi="Times New Roman" w:cs="Times New Roman"/>
          <w:sz w:val="24"/>
          <w:szCs w:val="24"/>
          <w:lang w:eastAsia="zh-TW"/>
        </w:rPr>
        <w:t>The</w:t>
      </w:r>
      <w:commentRangeEnd w:id="14"/>
      <w:r w:rsidR="00C12CE2">
        <w:rPr>
          <w:rStyle w:val="CommentReference"/>
        </w:rPr>
        <w:commentReference w:id="14"/>
      </w:r>
      <w:r w:rsidR="002F2B99">
        <w:rPr>
          <w:rFonts w:ascii="Times New Roman" w:hAnsi="Times New Roman" w:cs="Times New Roman"/>
          <w:sz w:val="24"/>
          <w:szCs w:val="24"/>
          <w:lang w:eastAsia="zh-TW"/>
        </w:rPr>
        <w:t xml:space="preserve"> following five empirical methods </w:t>
      </w:r>
      <w:ins w:id="15" w:author="Godwin, Casey" w:date="2019-01-14T11:54:00Z">
        <w:r w:rsidR="0093536A">
          <w:rPr>
            <w:rFonts w:ascii="Times New Roman" w:hAnsi="Times New Roman" w:cs="Times New Roman"/>
            <w:sz w:val="24"/>
            <w:szCs w:val="24"/>
            <w:lang w:eastAsia="zh-TW"/>
          </w:rPr>
          <w:t>have been</w:t>
        </w:r>
      </w:ins>
      <w:del w:id="16" w:author="Godwin, Casey" w:date="2019-01-14T11:54:00Z">
        <w:r w:rsidR="00B77FC8" w:rsidDel="0093536A">
          <w:rPr>
            <w:rFonts w:ascii="Times New Roman" w:hAnsi="Times New Roman" w:cs="Times New Roman"/>
            <w:sz w:val="24"/>
            <w:szCs w:val="24"/>
            <w:lang w:eastAsia="zh-TW"/>
          </w:rPr>
          <w:delText>are</w:delText>
        </w:r>
      </w:del>
      <w:r w:rsidR="00B77FC8">
        <w:rPr>
          <w:rFonts w:ascii="Times New Roman" w:hAnsi="Times New Roman" w:cs="Times New Roman"/>
          <w:sz w:val="24"/>
          <w:szCs w:val="24"/>
          <w:lang w:eastAsia="zh-TW"/>
        </w:rPr>
        <w:t xml:space="preserve"> </w:t>
      </w:r>
      <w:r w:rsidR="00237F77">
        <w:rPr>
          <w:rFonts w:ascii="Times New Roman" w:hAnsi="Times New Roman" w:cs="Times New Roman"/>
          <w:sz w:val="24"/>
          <w:szCs w:val="24"/>
          <w:lang w:eastAsia="zh-TW"/>
        </w:rPr>
        <w:t>proposed to</w:t>
      </w:r>
      <w:ins w:id="17" w:author="Godwin, Casey" w:date="2019-01-14T11:54:00Z">
        <w:r w:rsidR="0093536A">
          <w:rPr>
            <w:rFonts w:ascii="Times New Roman" w:hAnsi="Times New Roman" w:cs="Times New Roman"/>
            <w:sz w:val="24"/>
            <w:szCs w:val="24"/>
            <w:lang w:eastAsia="zh-TW"/>
          </w:rPr>
          <w:t xml:space="preserve"> predict coexistence </w:t>
        </w:r>
        <w:r>
          <w:rPr>
            <w:rFonts w:ascii="Times New Roman" w:hAnsi="Times New Roman" w:cs="Times New Roman"/>
            <w:sz w:val="24"/>
            <w:szCs w:val="24"/>
            <w:lang w:eastAsia="zh-TW"/>
          </w:rPr>
          <w:t>based on</w:t>
        </w:r>
      </w:ins>
      <w:del w:id="18" w:author="Godwin, Casey" w:date="2019-01-14T11:54:00Z">
        <w:r w:rsidR="00237F77" w:rsidDel="008100FF">
          <w:rPr>
            <w:rFonts w:ascii="Times New Roman" w:hAnsi="Times New Roman" w:cs="Times New Roman"/>
            <w:sz w:val="24"/>
            <w:szCs w:val="24"/>
            <w:lang w:eastAsia="zh-TW"/>
          </w:rPr>
          <w:delText xml:space="preserve"> measur</w:delText>
        </w:r>
        <w:r w:rsidR="00237F77" w:rsidDel="0093536A">
          <w:rPr>
            <w:rFonts w:ascii="Times New Roman" w:hAnsi="Times New Roman" w:cs="Times New Roman"/>
            <w:sz w:val="24"/>
            <w:szCs w:val="24"/>
            <w:lang w:eastAsia="zh-TW"/>
          </w:rPr>
          <w:delText>e</w:delText>
        </w:r>
      </w:del>
      <w:r w:rsidR="00237F77">
        <w:rPr>
          <w:rFonts w:ascii="Times New Roman" w:hAnsi="Times New Roman" w:cs="Times New Roman"/>
          <w:sz w:val="24"/>
          <w:szCs w:val="24"/>
          <w:lang w:eastAsia="zh-TW"/>
        </w:rPr>
        <w:t xml:space="preserve"> </w:t>
      </w:r>
      <w:r w:rsidR="00B77FC8">
        <w:rPr>
          <w:rFonts w:ascii="Times New Roman" w:hAnsi="Times New Roman" w:cs="Times New Roman"/>
          <w:sz w:val="24"/>
          <w:szCs w:val="24"/>
          <w:lang w:eastAsia="zh-TW"/>
        </w:rPr>
        <w:t xml:space="preserve">fluctuation independent mechanisms, i.e. </w:t>
      </w:r>
      <w:r w:rsidR="00AD20FB">
        <w:rPr>
          <w:rFonts w:ascii="Times New Roman" w:hAnsi="Times New Roman" w:cs="Times New Roman"/>
          <w:sz w:val="24"/>
          <w:szCs w:val="24"/>
        </w:rPr>
        <w:t>niche difference (</w:t>
      </w:r>
      <w:r w:rsidR="00237F77">
        <w:rPr>
          <w:rFonts w:ascii="Times New Roman" w:hAnsi="Times New Roman" w:cs="Times New Roman"/>
          <w:sz w:val="24"/>
          <w:szCs w:val="24"/>
          <w:lang w:eastAsia="zh-TW"/>
        </w:rPr>
        <w:t>ND</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 xml:space="preserve"> and</w:t>
      </w:r>
      <w:r w:rsidR="00AD20FB">
        <w:rPr>
          <w:rFonts w:ascii="Times New Roman" w:hAnsi="Times New Roman" w:cs="Times New Roman"/>
          <w:sz w:val="24"/>
          <w:szCs w:val="24"/>
          <w:lang w:eastAsia="zh-TW"/>
        </w:rPr>
        <w:t xml:space="preserve"> </w:t>
      </w:r>
      <w:r w:rsidR="00AD20FB">
        <w:rPr>
          <w:rFonts w:ascii="Times New Roman" w:hAnsi="Times New Roman" w:cs="Times New Roman"/>
          <w:sz w:val="24"/>
          <w:szCs w:val="24"/>
        </w:rPr>
        <w:t>relative fitness difference</w:t>
      </w:r>
      <w:r w:rsidR="00237F77">
        <w:rPr>
          <w:rFonts w:ascii="Times New Roman" w:hAnsi="Times New Roman" w:cs="Times New Roman"/>
          <w:sz w:val="24"/>
          <w:szCs w:val="24"/>
          <w:lang w:eastAsia="zh-TW"/>
        </w:rPr>
        <w:t xml:space="preserve"> </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RFD</w:t>
      </w:r>
      <w:r w:rsidR="00AD20FB">
        <w:rPr>
          <w:rFonts w:ascii="Times New Roman" w:hAnsi="Times New Roman" w:cs="Times New Roman"/>
          <w:sz w:val="24"/>
          <w:szCs w:val="24"/>
          <w:lang w:eastAsia="zh-TW"/>
        </w:rPr>
        <w:t>)</w:t>
      </w:r>
      <w:r w:rsidR="00B77FC8">
        <w:rPr>
          <w:rFonts w:ascii="Times New Roman" w:hAnsi="Times New Roman" w:cs="Times New Roman"/>
          <w:sz w:val="24"/>
          <w:szCs w:val="24"/>
          <w:lang w:eastAsia="zh-TW"/>
        </w:rPr>
        <w:t xml:space="preserve">. </w:t>
      </w:r>
      <w:del w:id="19" w:author="Godwin, Casey" w:date="2019-01-14T22:45:00Z">
        <w:r w:rsidR="00B77FC8" w:rsidDel="00C12CE2">
          <w:rPr>
            <w:rFonts w:ascii="Times New Roman" w:hAnsi="Times New Roman" w:cs="Times New Roman"/>
            <w:sz w:val="24"/>
            <w:szCs w:val="24"/>
            <w:lang w:eastAsia="zh-TW"/>
          </w:rPr>
          <w:delText>That being said</w:delText>
        </w:r>
      </w:del>
      <w:ins w:id="20" w:author="Godwin, Casey" w:date="2019-01-14T22:45:00Z">
        <w:r w:rsidR="00C12CE2">
          <w:rPr>
            <w:rFonts w:ascii="Times New Roman" w:hAnsi="Times New Roman" w:cs="Times New Roman"/>
            <w:sz w:val="24"/>
            <w:szCs w:val="24"/>
            <w:lang w:eastAsia="zh-TW"/>
          </w:rPr>
          <w:t>Chesson’s derivation of ND and RFD from the Lotka Volte</w:t>
        </w:r>
      </w:ins>
      <w:ins w:id="21" w:author="Godwin, Casey" w:date="2019-01-14T22:46:00Z">
        <w:r w:rsidR="00C12CE2">
          <w:rPr>
            <w:rFonts w:ascii="Times New Roman" w:hAnsi="Times New Roman" w:cs="Times New Roman"/>
            <w:sz w:val="24"/>
            <w:szCs w:val="24"/>
            <w:lang w:eastAsia="zh-TW"/>
          </w:rPr>
          <w:t>rra model</w:t>
        </w:r>
      </w:ins>
      <w:del w:id="22" w:author="Godwin, Casey" w:date="2019-01-14T22:45:00Z">
        <w:r w:rsidR="00B77FC8" w:rsidDel="00C12CE2">
          <w:rPr>
            <w:rFonts w:ascii="Times New Roman" w:hAnsi="Times New Roman" w:cs="Times New Roman"/>
            <w:sz w:val="24"/>
            <w:szCs w:val="24"/>
            <w:lang w:eastAsia="zh-TW"/>
          </w:rPr>
          <w:delText>,</w:delText>
        </w:r>
      </w:del>
      <w:r w:rsidR="00B77FC8">
        <w:rPr>
          <w:rFonts w:ascii="Times New Roman" w:hAnsi="Times New Roman" w:cs="Times New Roman"/>
          <w:sz w:val="24"/>
          <w:szCs w:val="24"/>
          <w:lang w:eastAsia="zh-TW"/>
        </w:rPr>
        <w:t xml:space="preserve"> </w:t>
      </w:r>
      <w:del w:id="23" w:author="Godwin, Casey" w:date="2019-01-14T22:46:00Z">
        <w:r w:rsidR="00B77FC8" w:rsidDel="00C12CE2">
          <w:rPr>
            <w:rFonts w:ascii="Times New Roman" w:hAnsi="Times New Roman" w:cs="Times New Roman"/>
            <w:sz w:val="24"/>
            <w:szCs w:val="24"/>
            <w:lang w:eastAsia="zh-TW"/>
          </w:rPr>
          <w:delText xml:space="preserve">these methods </w:delText>
        </w:r>
        <w:r w:rsidR="00237F77" w:rsidDel="00C12CE2">
          <w:rPr>
            <w:rFonts w:ascii="Times New Roman" w:hAnsi="Times New Roman" w:cs="Times New Roman"/>
            <w:sz w:val="24"/>
            <w:szCs w:val="24"/>
            <w:lang w:eastAsia="zh-TW"/>
          </w:rPr>
          <w:delText>are</w:delText>
        </w:r>
      </w:del>
      <w:ins w:id="24" w:author="Godwin, Casey" w:date="2019-01-14T22:46:00Z">
        <w:r w:rsidR="00C12CE2">
          <w:rPr>
            <w:rFonts w:ascii="Times New Roman" w:hAnsi="Times New Roman" w:cs="Times New Roman"/>
            <w:sz w:val="24"/>
            <w:szCs w:val="24"/>
            <w:lang w:eastAsia="zh-TW"/>
          </w:rPr>
          <w:t>assumes</w:t>
        </w:r>
      </w:ins>
      <w:del w:id="25" w:author="Godwin, Casey" w:date="2019-01-14T22:46:00Z">
        <w:r w:rsidR="00237F77" w:rsidDel="00C12CE2">
          <w:rPr>
            <w:rFonts w:ascii="Times New Roman" w:hAnsi="Times New Roman" w:cs="Times New Roman"/>
            <w:sz w:val="24"/>
            <w:szCs w:val="24"/>
            <w:lang w:eastAsia="zh-TW"/>
          </w:rPr>
          <w:delText xml:space="preserve"> </w:delText>
        </w:r>
        <w:r w:rsidR="00D42B72" w:rsidDel="00C12CE2">
          <w:rPr>
            <w:rFonts w:ascii="Times New Roman" w:hAnsi="Times New Roman" w:cs="Times New Roman"/>
            <w:sz w:val="24"/>
            <w:szCs w:val="24"/>
            <w:lang w:eastAsia="zh-TW"/>
          </w:rPr>
          <w:delText>critically</w:delText>
        </w:r>
        <w:r w:rsidR="002F2B99" w:rsidDel="00C12CE2">
          <w:rPr>
            <w:rFonts w:ascii="Times New Roman" w:hAnsi="Times New Roman" w:cs="Times New Roman"/>
            <w:sz w:val="24"/>
            <w:szCs w:val="24"/>
            <w:lang w:eastAsia="zh-TW"/>
          </w:rPr>
          <w:delText xml:space="preserve"> premised on</w:delText>
        </w:r>
      </w:del>
      <w:r w:rsidR="002F2B99">
        <w:rPr>
          <w:rFonts w:ascii="Times New Roman" w:hAnsi="Times New Roman" w:cs="Times New Roman"/>
          <w:sz w:val="24"/>
          <w:szCs w:val="24"/>
          <w:lang w:eastAsia="zh-TW"/>
        </w:rPr>
        <w:t xml:space="preserve"> </w:t>
      </w:r>
      <w:r w:rsidR="002F2B99">
        <w:rPr>
          <w:rFonts w:ascii="Times New Roman" w:hAnsi="Times New Roman" w:cs="Times New Roman" w:hint="eastAsia"/>
          <w:sz w:val="24"/>
          <w:szCs w:val="24"/>
          <w:lang w:eastAsia="zh-TW"/>
        </w:rPr>
        <w:t>(1)</w:t>
      </w:r>
      <w:r w:rsidR="002F2B99">
        <w:rPr>
          <w:rFonts w:ascii="Times New Roman" w:hAnsi="Times New Roman" w:cs="Times New Roman"/>
          <w:sz w:val="24"/>
          <w:szCs w:val="24"/>
        </w:rPr>
        <w:t xml:space="preserve"> negligible environmental fluctuations so that (2) linear approximation of species interactions is accurate enough to assess mutual invasibility criterion </w:t>
      </w:r>
      <w:r w:rsidR="002F2B99">
        <w:rPr>
          <w:rFonts w:ascii="Times New Roman" w:hAnsi="Times New Roman" w:cs="Times New Roman"/>
          <w:sz w:val="24"/>
          <w:szCs w:val="24"/>
        </w:rPr>
        <w:fldChar w:fldCharType="begin" w:fldLock="1"/>
      </w:r>
      <w:r w:rsidR="002F2B99">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2F2B99">
        <w:rPr>
          <w:rFonts w:ascii="Times New Roman" w:hAnsi="Times New Roman" w:cs="Times New Roman"/>
          <w:sz w:val="24"/>
          <w:szCs w:val="24"/>
        </w:rPr>
        <w:fldChar w:fldCharType="separate"/>
      </w:r>
      <w:r w:rsidR="002F2B99" w:rsidRPr="00183762">
        <w:rPr>
          <w:rFonts w:ascii="Times New Roman" w:hAnsi="Times New Roman" w:cs="Times New Roman"/>
          <w:noProof/>
          <w:sz w:val="24"/>
          <w:szCs w:val="24"/>
        </w:rPr>
        <w:t>(Barabás et al. 2018)</w:t>
      </w:r>
      <w:r w:rsidR="002F2B99">
        <w:rPr>
          <w:rFonts w:ascii="Times New Roman" w:hAnsi="Times New Roman" w:cs="Times New Roman"/>
          <w:sz w:val="24"/>
          <w:szCs w:val="24"/>
        </w:rPr>
        <w:fldChar w:fldCharType="end"/>
      </w:r>
      <w:r w:rsidR="002F2B99">
        <w:rPr>
          <w:rFonts w:ascii="Times New Roman" w:hAnsi="Times New Roman" w:cs="Times New Roman"/>
          <w:sz w:val="24"/>
          <w:szCs w:val="24"/>
        </w:rPr>
        <w:t xml:space="preserve">. </w:t>
      </w:r>
      <w:commentRangeStart w:id="26"/>
      <w:r w:rsidR="00237F77">
        <w:rPr>
          <w:rFonts w:ascii="Times New Roman" w:hAnsi="Times New Roman" w:cs="Times New Roman"/>
          <w:sz w:val="24"/>
          <w:szCs w:val="24"/>
        </w:rPr>
        <w:t xml:space="preserve">Based </w:t>
      </w:r>
      <w:r w:rsidR="00D42B72">
        <w:rPr>
          <w:rFonts w:ascii="Times New Roman" w:hAnsi="Times New Roman" w:cs="Times New Roman"/>
          <w:sz w:val="24"/>
          <w:szCs w:val="24"/>
        </w:rPr>
        <w:t>these core assumptions</w:t>
      </w:r>
      <w:r w:rsidR="00237F77">
        <w:rPr>
          <w:rFonts w:ascii="Times New Roman" w:hAnsi="Times New Roman" w:cs="Times New Roman"/>
          <w:sz w:val="24"/>
          <w:szCs w:val="24"/>
        </w:rPr>
        <w:t xml:space="preserve">, </w:t>
      </w:r>
      <w:r w:rsidR="00AD20FB">
        <w:rPr>
          <w:rFonts w:ascii="Times New Roman" w:hAnsi="Times New Roman" w:cs="Times New Roman"/>
          <w:sz w:val="24"/>
          <w:szCs w:val="24"/>
        </w:rPr>
        <w:t>Chesson</w:t>
      </w:r>
      <w:r w:rsidR="00D42B72">
        <w:rPr>
          <w:rFonts w:ascii="Times New Roman" w:hAnsi="Times New Roman" w:cs="Times New Roman"/>
          <w:sz w:val="24"/>
          <w:szCs w:val="24"/>
        </w:rPr>
        <w:t xml:space="preserve"> </w:t>
      </w:r>
      <w:commentRangeEnd w:id="26"/>
      <w:r>
        <w:rPr>
          <w:rStyle w:val="CommentReference"/>
        </w:rPr>
        <w:commentReference w:id="26"/>
      </w:r>
      <w:ins w:id="27" w:author="Godwin, Casey" w:date="2019-01-14T11:55:00Z">
        <w:r>
          <w:rPr>
            <w:rFonts w:ascii="Times New Roman" w:hAnsi="Times New Roman" w:cs="Times New Roman"/>
            <w:sz w:val="24"/>
            <w:szCs w:val="24"/>
          </w:rPr>
          <w:t>showed how</w:t>
        </w:r>
      </w:ins>
      <w:del w:id="28" w:author="Godwin, Casey" w:date="2019-01-14T11:55:00Z">
        <w:r w:rsidR="00D42B72" w:rsidDel="008100FF">
          <w:rPr>
            <w:rFonts w:ascii="Times New Roman" w:hAnsi="Times New Roman" w:cs="Times New Roman"/>
            <w:sz w:val="24"/>
            <w:szCs w:val="24"/>
          </w:rPr>
          <w:delText>by</w:delText>
        </w:r>
      </w:del>
      <w:r w:rsidR="00D42B72">
        <w:rPr>
          <w:rFonts w:ascii="Times New Roman" w:hAnsi="Times New Roman" w:cs="Times New Roman"/>
          <w:sz w:val="24"/>
          <w:szCs w:val="24"/>
        </w:rPr>
        <w:t xml:space="preserve"> </w:t>
      </w:r>
      <w:del w:id="29" w:author="Godwin, Casey" w:date="2019-01-14T11:55:00Z">
        <w:r w:rsidR="00D42B72" w:rsidDel="008100FF">
          <w:rPr>
            <w:rFonts w:ascii="Times New Roman" w:hAnsi="Times New Roman" w:cs="Times New Roman"/>
            <w:sz w:val="24"/>
            <w:szCs w:val="24"/>
          </w:rPr>
          <w:delText xml:space="preserve">linearly approximate </w:delText>
        </w:r>
      </w:del>
      <w:r w:rsidR="00D42B72">
        <w:rPr>
          <w:rFonts w:ascii="Times New Roman" w:hAnsi="Times New Roman" w:cs="Times New Roman"/>
          <w:sz w:val="24"/>
          <w:szCs w:val="24"/>
        </w:rPr>
        <w:t xml:space="preserve">the MacArthur’s consumer resource model </w:t>
      </w:r>
      <w:ins w:id="30" w:author="Godwin, Casey" w:date="2019-01-14T11:55:00Z">
        <w:r>
          <w:rPr>
            <w:rFonts w:ascii="Times New Roman" w:hAnsi="Times New Roman" w:cs="Times New Roman"/>
            <w:sz w:val="24"/>
            <w:szCs w:val="24"/>
          </w:rPr>
          <w:t xml:space="preserve">could be </w:t>
        </w:r>
      </w:ins>
      <w:del w:id="31" w:author="Godwin, Casey" w:date="2019-01-14T11:56:00Z">
        <w:r w:rsidR="00D42B72" w:rsidDel="008100FF">
          <w:rPr>
            <w:rFonts w:ascii="Times New Roman" w:hAnsi="Times New Roman" w:cs="Times New Roman"/>
            <w:sz w:val="24"/>
            <w:szCs w:val="24"/>
          </w:rPr>
          <w:delText xml:space="preserve">with </w:delText>
        </w:r>
      </w:del>
      <w:ins w:id="32" w:author="Godwin, Casey" w:date="2019-01-14T11:56:00Z">
        <w:r>
          <w:rPr>
            <w:rFonts w:ascii="Times New Roman" w:hAnsi="Times New Roman" w:cs="Times New Roman"/>
            <w:sz w:val="24"/>
            <w:szCs w:val="24"/>
          </w:rPr>
          <w:t xml:space="preserve">approximated by </w:t>
        </w:r>
      </w:ins>
      <w:r w:rsidR="00D42B72">
        <w:rPr>
          <w:rFonts w:ascii="Times New Roman" w:hAnsi="Times New Roman" w:cs="Times New Roman"/>
          <w:sz w:val="24"/>
          <w:szCs w:val="24"/>
        </w:rPr>
        <w:t xml:space="preserve">the classic Lotka-Volterra model </w:t>
      </w:r>
      <w:r w:rsidR="00D42B72">
        <w:rPr>
          <w:rFonts w:ascii="Times New Roman" w:hAnsi="Times New Roman" w:cs="Times New Roman"/>
          <w:sz w:val="24"/>
          <w:szCs w:val="24"/>
        </w:rPr>
        <w:fldChar w:fldCharType="begin" w:fldLock="1"/>
      </w:r>
      <w:r w:rsidR="00D42B7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D42B72">
        <w:rPr>
          <w:rFonts w:ascii="Times New Roman" w:hAnsi="Times New Roman" w:cs="Times New Roman"/>
          <w:sz w:val="24"/>
          <w:szCs w:val="24"/>
        </w:rPr>
        <w:fldChar w:fldCharType="separate"/>
      </w:r>
      <w:r w:rsidR="00D42B72" w:rsidRPr="00AC69FB">
        <w:rPr>
          <w:rFonts w:ascii="Times New Roman" w:hAnsi="Times New Roman" w:cs="Times New Roman"/>
          <w:noProof/>
          <w:sz w:val="24"/>
          <w:szCs w:val="24"/>
        </w:rPr>
        <w:t>(Chesson 1990)</w:t>
      </w:r>
      <w:r w:rsidR="00D42B72">
        <w:rPr>
          <w:rFonts w:ascii="Times New Roman" w:hAnsi="Times New Roman" w:cs="Times New Roman"/>
          <w:sz w:val="24"/>
          <w:szCs w:val="24"/>
        </w:rPr>
        <w:fldChar w:fldCharType="end"/>
      </w:r>
      <w:r w:rsidR="00D42B72">
        <w:rPr>
          <w:rFonts w:ascii="Times New Roman" w:hAnsi="Times New Roman" w:cs="Times New Roman"/>
          <w:sz w:val="24"/>
          <w:szCs w:val="24"/>
        </w:rPr>
        <w:t xml:space="preserve"> to express the mutual invasibility by the following inequality. </w:t>
      </w:r>
    </w:p>
    <w:p w14:paraId="19F47179" w14:textId="77777777" w:rsidR="00AD20FB" w:rsidRDefault="00AD20FB" w:rsidP="009843E5">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29E3CE93" w14:textId="7495A80C" w:rsidR="00AD20FB" w:rsidRDefault="00D42B72"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In Chesson’s inequality</w:t>
      </w:r>
      <w:r w:rsidR="00AD20FB">
        <w:rPr>
          <w:rFonts w:ascii="Times New Roman" w:hAnsi="Times New Roman" w:cs="Times New Roman"/>
          <w:sz w:val="24"/>
          <w:szCs w:val="24"/>
        </w:rPr>
        <w:t xml:space="preserve">, </w:t>
      </w:r>
      <w:r w:rsidR="00AD20FB" w:rsidRPr="005B0147">
        <w:rPr>
          <w:rFonts w:ascii="Times New Roman" w:hAnsi="Times New Roman" w:cs="Times New Roman"/>
          <w:i/>
          <w:sz w:val="24"/>
          <w:szCs w:val="24"/>
        </w:rPr>
        <w:t>ρ</w:t>
      </w:r>
      <w:r w:rsidR="00AD20FB">
        <w:rPr>
          <w:rFonts w:ascii="Times New Roman" w:hAnsi="Times New Roman" w:cs="Times New Roman"/>
          <w:sz w:val="24"/>
          <w:szCs w:val="24"/>
        </w:rPr>
        <w:t xml:space="preserve"> is the niche difference (ND) 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AD20FB">
        <w:rPr>
          <w:rFonts w:ascii="Times New Roman" w:hAnsi="Times New Roman" w:cs="Times New Roman"/>
          <w:sz w:val="24"/>
          <w:szCs w:val="24"/>
        </w:rPr>
        <w:t xml:space="preserve"> is the relative fitness difference (RFD). </w:t>
      </w:r>
    </w:p>
    <w:p w14:paraId="31CD8569" w14:textId="5DE1E046" w:rsidR="005C6399" w:rsidRPr="0029101D" w:rsidRDefault="00D42B72" w:rsidP="009843E5">
      <w:pPr>
        <w:pStyle w:val="Normal1"/>
        <w:spacing w:line="360" w:lineRule="auto"/>
        <w:ind w:firstLine="576"/>
        <w:rPr>
          <w:rFonts w:ascii="Times New Roman" w:hAnsi="Times New Roman" w:cs="Times New Roman"/>
          <w:sz w:val="24"/>
          <w:szCs w:val="24"/>
        </w:rPr>
      </w:pPr>
      <w:commentRangeStart w:id="33"/>
      <w:del w:id="34" w:author="Godwin, Casey" w:date="2019-01-14T11:59:00Z">
        <w:r w:rsidDel="008100FF">
          <w:rPr>
            <w:rFonts w:ascii="Times New Roman" w:hAnsi="Times New Roman" w:cs="Times New Roman"/>
            <w:sz w:val="24"/>
            <w:szCs w:val="24"/>
          </w:rPr>
          <w:delText>Following the same logic</w:delText>
        </w:r>
      </w:del>
      <w:ins w:id="35" w:author="Godwin, Casey" w:date="2019-01-14T11:59:00Z">
        <w:r w:rsidR="008100FF">
          <w:rPr>
            <w:rFonts w:ascii="Times New Roman" w:hAnsi="Times New Roman" w:cs="Times New Roman"/>
            <w:sz w:val="24"/>
            <w:szCs w:val="24"/>
          </w:rPr>
          <w:t>Since Chesson’s criterion for mutual invasibility was bas</w:t>
        </w:r>
      </w:ins>
      <w:ins w:id="36" w:author="Godwin, Casey" w:date="2019-01-14T12:00:00Z">
        <w:r w:rsidR="008100FF">
          <w:rPr>
            <w:rFonts w:ascii="Times New Roman" w:hAnsi="Times New Roman" w:cs="Times New Roman"/>
            <w:sz w:val="24"/>
            <w:szCs w:val="24"/>
          </w:rPr>
          <w:t>ed on the Lotka-Volterra model of competition</w:t>
        </w:r>
      </w:ins>
      <w:r>
        <w:rPr>
          <w:rFonts w:ascii="Times New Roman" w:hAnsi="Times New Roman" w:cs="Times New Roman"/>
          <w:sz w:val="24"/>
          <w:szCs w:val="24"/>
        </w:rPr>
        <w:t xml:space="preserve">, we first describe </w:t>
      </w:r>
      <w:ins w:id="37" w:author="Godwin, Casey" w:date="2019-01-14T12:00:00Z">
        <w:r w:rsidR="008100FF">
          <w:rPr>
            <w:rFonts w:ascii="Times New Roman" w:hAnsi="Times New Roman" w:cs="Times New Roman"/>
            <w:sz w:val="24"/>
            <w:szCs w:val="24"/>
          </w:rPr>
          <w:t xml:space="preserve">how each method </w:t>
        </w:r>
      </w:ins>
      <w:ins w:id="38" w:author="Godwin, Casey" w:date="2019-01-15T11:02:00Z">
        <w:r w:rsidR="00241DE2">
          <w:rPr>
            <w:rFonts w:ascii="Times New Roman" w:hAnsi="Times New Roman" w:cs="Times New Roman"/>
            <w:sz w:val="24"/>
            <w:szCs w:val="24"/>
          </w:rPr>
          <w:t>can be used to approximate the interaction coeffi</w:t>
        </w:r>
      </w:ins>
      <w:ins w:id="39" w:author="Godwin, Casey" w:date="2019-01-15T11:03:00Z">
        <w:r w:rsidR="00241DE2">
          <w:rPr>
            <w:rFonts w:ascii="Times New Roman" w:hAnsi="Times New Roman" w:cs="Times New Roman"/>
            <w:sz w:val="24"/>
            <w:szCs w:val="24"/>
          </w:rPr>
          <w:t>cients in the LV model in order to estimate</w:t>
        </w:r>
      </w:ins>
      <w:del w:id="40" w:author="Godwin, Casey" w:date="2019-01-14T12:00:00Z">
        <w:r w:rsidDel="008100FF">
          <w:rPr>
            <w:rFonts w:ascii="Times New Roman" w:hAnsi="Times New Roman" w:cs="Times New Roman"/>
            <w:sz w:val="24"/>
            <w:szCs w:val="24"/>
          </w:rPr>
          <w:delText>the underlying rationale of each method by relating the calculations of</w:delText>
        </w:r>
      </w:del>
      <w:r>
        <w:rPr>
          <w:rFonts w:ascii="Times New Roman" w:hAnsi="Times New Roman" w:cs="Times New Roman"/>
          <w:sz w:val="24"/>
          <w:szCs w:val="24"/>
        </w:rPr>
        <w:t xml:space="preserve"> ND and RFD</w:t>
      </w:r>
      <w:del w:id="41" w:author="Godwin, Casey" w:date="2019-01-15T11:03:00Z">
        <w:r w:rsidDel="00241DE2">
          <w:rPr>
            <w:rFonts w:ascii="Times New Roman" w:hAnsi="Times New Roman" w:cs="Times New Roman"/>
            <w:sz w:val="24"/>
            <w:szCs w:val="24"/>
          </w:rPr>
          <w:delText xml:space="preserve"> </w:delText>
        </w:r>
      </w:del>
      <w:del w:id="42" w:author="Godwin, Casey" w:date="2019-01-14T12:00:00Z">
        <w:r w:rsidDel="008100FF">
          <w:rPr>
            <w:rFonts w:ascii="Times New Roman" w:hAnsi="Times New Roman" w:cs="Times New Roman"/>
            <w:sz w:val="24"/>
            <w:szCs w:val="24"/>
          </w:rPr>
          <w:delText>to the Lotka-Volterra model that</w:delText>
        </w:r>
      </w:del>
      <w:del w:id="43" w:author="Godwin, Casey" w:date="2019-01-15T11:03:00Z">
        <w:r w:rsidDel="00241DE2">
          <w:rPr>
            <w:rFonts w:ascii="Times New Roman" w:hAnsi="Times New Roman" w:cs="Times New Roman"/>
            <w:sz w:val="24"/>
            <w:szCs w:val="24"/>
          </w:rPr>
          <w:delText xml:space="preserve"> underlies Chesson’s inequality</w:delText>
        </w:r>
      </w:del>
      <w:r w:rsidR="00017929">
        <w:rPr>
          <w:rFonts w:ascii="Times New Roman" w:hAnsi="Times New Roman" w:cs="Times New Roman"/>
          <w:sz w:val="24"/>
          <w:szCs w:val="24"/>
        </w:rPr>
        <w:t xml:space="preserve"> (equation 1)</w:t>
      </w:r>
      <w:r>
        <w:rPr>
          <w:rFonts w:ascii="Times New Roman" w:hAnsi="Times New Roman" w:cs="Times New Roman"/>
          <w:sz w:val="24"/>
          <w:szCs w:val="24"/>
        </w:rPr>
        <w:t xml:space="preserve">. </w:t>
      </w:r>
      <w:commentRangeEnd w:id="33"/>
      <w:r w:rsidR="00721EF3">
        <w:rPr>
          <w:rStyle w:val="CommentReference"/>
        </w:rPr>
        <w:commentReference w:id="33"/>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the</w:t>
      </w:r>
      <w:ins w:id="44" w:author="Godwin, Casey" w:date="2019-01-14T12:00:00Z">
        <w:r w:rsidR="008100FF">
          <w:rPr>
            <w:rFonts w:ascii="Times New Roman" w:hAnsi="Times New Roman" w:cs="Times New Roman"/>
            <w:sz w:val="24"/>
            <w:szCs w:val="24"/>
          </w:rPr>
          <w:t xml:space="preserve"> empirical approach</w:t>
        </w:r>
      </w:ins>
      <w:del w:id="45" w:author="Godwin, Casey" w:date="2019-01-14T12:00:00Z">
        <w:r w:rsidR="009A4B7F" w:rsidDel="008100FF">
          <w:rPr>
            <w:rFonts w:ascii="Times New Roman" w:hAnsi="Times New Roman" w:cs="Times New Roman"/>
            <w:sz w:val="24"/>
            <w:szCs w:val="24"/>
          </w:rPr>
          <w:delText xml:space="preserve"> </w:delText>
        </w:r>
        <w:r w:rsidR="00796098" w:rsidDel="008100FF">
          <w:rPr>
            <w:rFonts w:ascii="Times New Roman" w:hAnsi="Times New Roman" w:cs="Times New Roman"/>
            <w:sz w:val="24"/>
            <w:szCs w:val="24"/>
          </w:rPr>
          <w:delText>experime</w:delText>
        </w:r>
        <w:r w:rsidR="00942E98" w:rsidDel="008100FF">
          <w:rPr>
            <w:rFonts w:ascii="Times New Roman" w:hAnsi="Times New Roman" w:cs="Times New Roman"/>
            <w:sz w:val="24"/>
            <w:szCs w:val="24"/>
          </w:rPr>
          <w:delText>nt</w:delText>
        </w:r>
      </w:del>
      <w:r w:rsidR="00942E98">
        <w:rPr>
          <w:rFonts w:ascii="Times New Roman" w:hAnsi="Times New Roman" w:cs="Times New Roman"/>
          <w:sz w:val="24"/>
          <w:szCs w:val="24"/>
        </w:rPr>
        <w:t xml:space="preserve">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ins w:id="46" w:author="Godwin, Casey" w:date="2019-01-15T11:03:00Z">
        <w:r w:rsidR="00241DE2">
          <w:rPr>
            <w:rFonts w:ascii="Times New Roman" w:hAnsi="Times New Roman" w:cs="Times New Roman"/>
            <w:sz w:val="24"/>
            <w:szCs w:val="24"/>
          </w:rPr>
          <w:t xml:space="preserve">some of </w:t>
        </w:r>
      </w:ins>
      <w:r w:rsidR="00416398">
        <w:rPr>
          <w:rFonts w:ascii="Times New Roman" w:hAnsi="Times New Roman" w:cs="Times New Roman"/>
          <w:sz w:val="24"/>
          <w:szCs w:val="24"/>
        </w:rPr>
        <w:t xml:space="preserve">the </w:t>
      </w:r>
      <w:ins w:id="47" w:author="Godwin, Casey" w:date="2019-01-15T11:03:00Z">
        <w:r w:rsidR="001E369F">
          <w:rPr>
            <w:rFonts w:ascii="Times New Roman" w:hAnsi="Times New Roman" w:cs="Times New Roman"/>
            <w:sz w:val="24"/>
            <w:szCs w:val="24"/>
          </w:rPr>
          <w:t xml:space="preserve">known </w:t>
        </w:r>
      </w:ins>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w:t>
      </w:r>
      <w:del w:id="48" w:author="Godwin, Casey" w:date="2019-01-15T11:03:00Z">
        <w:r w:rsidR="00942E98" w:rsidDel="001E369F">
          <w:rPr>
            <w:rFonts w:ascii="Times New Roman" w:hAnsi="Times New Roman" w:cs="Times New Roman"/>
            <w:sz w:val="24"/>
            <w:szCs w:val="24"/>
          </w:rPr>
          <w:delText xml:space="preserve">qualitatively </w:delText>
        </w:r>
      </w:del>
      <w:r w:rsidR="00942E98">
        <w:rPr>
          <w:rFonts w:ascii="Times New Roman" w:hAnsi="Times New Roman" w:cs="Times New Roman"/>
          <w:sz w:val="24"/>
          <w:szCs w:val="24"/>
        </w:rPr>
        <w:t>the same prediction for coexistence based on the mutual invasibility criteria</w:t>
      </w:r>
      <w:ins w:id="49" w:author="Godwin, Casey" w:date="2019-01-15T11:04:00Z">
        <w:r w:rsidR="001E369F">
          <w:rPr>
            <w:rFonts w:ascii="Times New Roman" w:hAnsi="Times New Roman" w:cs="Times New Roman"/>
            <w:sz w:val="24"/>
            <w:szCs w:val="24"/>
          </w:rPr>
          <w:t xml:space="preserve"> and whether they give the same estimates of ND and RFD</w:t>
        </w:r>
      </w:ins>
      <w:r w:rsidR="00942E98">
        <w:rPr>
          <w:rFonts w:ascii="Times New Roman" w:hAnsi="Times New Roman" w:cs="Times New Roman"/>
          <w:sz w:val="24"/>
          <w:szCs w:val="24"/>
        </w:rPr>
        <w:t>.</w:t>
      </w:r>
    </w:p>
    <w:p w14:paraId="415ADFD3" w14:textId="77777777" w:rsidR="005C7FE4" w:rsidRDefault="001F4F32"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9843E5">
      <w:pPr>
        <w:pStyle w:val="Normal1"/>
        <w:numPr>
          <w:ilvl w:val="2"/>
          <w:numId w:val="17"/>
        </w:numPr>
        <w:spacing w:line="360" w:lineRule="auto"/>
        <w:ind w:left="0" w:firstLine="576"/>
        <w:rPr>
          <w:rFonts w:ascii="Times New Roman" w:hAnsi="Times New Roman"/>
          <w:i/>
          <w:sz w:val="24"/>
        </w:rPr>
      </w:pPr>
      <w:r w:rsidRPr="005C7FE4">
        <w:rPr>
          <w:rFonts w:ascii="Times New Roman" w:hAnsi="Times New Roman" w:cs="Times New Roman"/>
          <w:i/>
          <w:sz w:val="24"/>
          <w:szCs w:val="24"/>
        </w:rPr>
        <w:t>T</w:t>
      </w:r>
      <w:commentRangeStart w:id="50"/>
      <w:r w:rsidRPr="005C7FE4">
        <w:rPr>
          <w:rFonts w:ascii="Times New Roman" w:hAnsi="Times New Roman" w:cs="Times New Roman"/>
          <w:i/>
          <w:sz w:val="24"/>
          <w:szCs w:val="24"/>
        </w:rPr>
        <w:t xml:space="preserve">heoretical </w:t>
      </w:r>
      <w:commentRangeStart w:id="51"/>
      <w:r w:rsidRPr="005C7FE4">
        <w:rPr>
          <w:rFonts w:ascii="Times New Roman" w:hAnsi="Times New Roman" w:cs="Times New Roman"/>
          <w:i/>
          <w:sz w:val="24"/>
          <w:szCs w:val="24"/>
        </w:rPr>
        <w:t xml:space="preserve">background </w:t>
      </w:r>
      <w:commentRangeEnd w:id="50"/>
      <w:r w:rsidR="00C301E1">
        <w:rPr>
          <w:rStyle w:val="CommentReference"/>
        </w:rPr>
        <w:commentReference w:id="50"/>
      </w:r>
      <w:commentRangeEnd w:id="51"/>
      <w:r w:rsidR="001E369F">
        <w:rPr>
          <w:rStyle w:val="CommentReference"/>
        </w:rPr>
        <w:commentReference w:id="51"/>
      </w:r>
    </w:p>
    <w:p w14:paraId="1B9BCE5F" w14:textId="5FA7E252" w:rsidR="00454E54" w:rsidRDefault="00992ECB"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w:t>
      </w:r>
      <w:commentRangeStart w:id="52"/>
      <w:r w:rsidR="00FB0AA5">
        <w:rPr>
          <w:rFonts w:ascii="Times New Roman" w:hAnsi="Times New Roman" w:cs="Times New Roman"/>
          <w:sz w:val="24"/>
          <w:szCs w:val="24"/>
        </w:rPr>
        <w:t>The n</w:t>
      </w:r>
      <w:r w:rsidR="00676AE7">
        <w:rPr>
          <w:rFonts w:ascii="Times New Roman" w:hAnsi="Times New Roman" w:cs="Times New Roman"/>
          <w:sz w:val="24"/>
          <w:szCs w:val="24"/>
        </w:rPr>
        <w:t xml:space="preserve">egative </w:t>
      </w:r>
      <w:commentRangeEnd w:id="52"/>
      <w:r w:rsidR="00721EF3">
        <w:rPr>
          <w:rStyle w:val="CommentReference"/>
        </w:rPr>
        <w:commentReference w:id="52"/>
      </w:r>
      <w:r w:rsidR="00676AE7">
        <w:rPr>
          <w:rFonts w:ascii="Times New Roman" w:hAnsi="Times New Roman" w:cs="Times New Roman"/>
          <w:sz w:val="24"/>
          <w:szCs w:val="24"/>
        </w:rPr>
        <w:t>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del w:id="53" w:author="Godwin, Casey" w:date="2019-01-14T12:01:00Z">
        <w:r w:rsidR="00820840" w:rsidDel="00675CE1">
          <w:rPr>
            <w:rFonts w:ascii="Times New Roman" w:hAnsi="Times New Roman" w:cs="Times New Roman"/>
            <w:sz w:val="24"/>
            <w:szCs w:val="24"/>
          </w:rPr>
          <w:delText>d</w:delText>
        </w:r>
        <w:r w:rsidR="00FB0AA5" w:rsidDel="00675CE1">
          <w:rPr>
            <w:rFonts w:ascii="Times New Roman" w:hAnsi="Times New Roman" w:cs="Times New Roman"/>
            <w:sz w:val="24"/>
            <w:szCs w:val="24"/>
          </w:rPr>
          <w:delText xml:space="preserve"> </w:delText>
        </w:r>
      </w:del>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ins w:id="54" w:author="Godwin, Casey" w:date="2019-01-14T12:04:00Z">
        <w:r w:rsidR="00D42523">
          <w:rPr>
            <w:rFonts w:ascii="Times New Roman" w:hAnsi="Times New Roman" w:cs="Times New Roman"/>
            <w:sz w:val="24"/>
            <w:szCs w:val="24"/>
          </w:rPr>
          <w:t xml:space="preserve"> </w:t>
        </w:r>
      </w:ins>
      <w:r w:rsidR="00FB0AA5">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ins w:id="55" w:author="Godwin, Casey" w:date="2019-01-14T12:05:00Z">
        <w:r w:rsidR="00A15175">
          <w:rPr>
            <w:rFonts w:ascii="Times New Roman" w:hAnsi="Times New Roman" w:cs="Times New Roman"/>
            <w:sz w:val="24"/>
            <w:szCs w:val="24"/>
          </w:rPr>
          <w:t xml:space="preserve">Species will show negative frequency dependence when they are more </w:t>
        </w:r>
      </w:ins>
      <w:ins w:id="56" w:author="Godwin, Casey" w:date="2019-01-14T12:06:00Z">
        <w:r w:rsidR="00A15175">
          <w:rPr>
            <w:rFonts w:ascii="Times New Roman" w:hAnsi="Times New Roman" w:cs="Times New Roman"/>
            <w:sz w:val="24"/>
            <w:szCs w:val="24"/>
          </w:rPr>
          <w:t>strongly affected by intraspecific competition than interspecific competition</w:t>
        </w:r>
      </w:ins>
      <w:ins w:id="57" w:author="Godwin, Casey" w:date="2019-01-14T12:07:00Z">
        <w:r w:rsidR="00A15175">
          <w:rPr>
            <w:rFonts w:ascii="Times New Roman" w:hAnsi="Times New Roman" w:cs="Times New Roman"/>
            <w:sz w:val="24"/>
            <w:szCs w:val="24"/>
          </w:rPr>
          <w:t xml:space="preserve">, thus the relationship </w:t>
        </w:r>
      </w:ins>
      <w:del w:id="58" w:author="Godwin, Casey" w:date="2019-01-14T12:07:00Z">
        <w:r w:rsidR="00454E54" w:rsidDel="00A15175">
          <w:rPr>
            <w:rFonts w:ascii="Times New Roman" w:hAnsi="Times New Roman" w:cs="Times New Roman"/>
            <w:sz w:val="24"/>
            <w:szCs w:val="24"/>
          </w:rPr>
          <w:delText xml:space="preserve">The dependency </w:delText>
        </w:r>
      </w:del>
      <w:ins w:id="59" w:author="Godwin, Casey" w:date="2019-01-14T12:07:00Z">
        <w:r w:rsidR="00A15175">
          <w:rPr>
            <w:rFonts w:ascii="Times New Roman" w:hAnsi="Times New Roman" w:cs="Times New Roman"/>
            <w:sz w:val="24"/>
            <w:szCs w:val="24"/>
          </w:rPr>
          <w:t xml:space="preserve">between </w:t>
        </w:r>
      </w:ins>
      <w:del w:id="60" w:author="Godwin, Casey" w:date="2019-01-14T12:07:00Z">
        <w:r w:rsidR="00454E54" w:rsidDel="00A15175">
          <w:rPr>
            <w:rFonts w:ascii="Times New Roman" w:hAnsi="Times New Roman" w:cs="Times New Roman"/>
            <w:sz w:val="24"/>
            <w:szCs w:val="24"/>
          </w:rPr>
          <w:delText xml:space="preserve">of </w:delText>
        </w:r>
      </w:del>
      <w:ins w:id="61" w:author="Godwin, Casey" w:date="2019-01-14T12:07:00Z">
        <w:r w:rsidR="00A15175">
          <w:rPr>
            <w:rFonts w:ascii="Times New Roman" w:hAnsi="Times New Roman" w:cs="Times New Roman"/>
            <w:sz w:val="24"/>
            <w:szCs w:val="24"/>
          </w:rPr>
          <w:t xml:space="preserve">a </w:t>
        </w:r>
      </w:ins>
      <w:r w:rsidR="00454E54">
        <w:rPr>
          <w:rFonts w:ascii="Times New Roman" w:hAnsi="Times New Roman" w:cs="Times New Roman"/>
          <w:sz w:val="24"/>
          <w:szCs w:val="24"/>
        </w:rPr>
        <w:lastRenderedPageBreak/>
        <w:t xml:space="preserve">species’ growth rate </w:t>
      </w:r>
      <w:ins w:id="62" w:author="Godwin, Casey" w:date="2019-01-14T12:07:00Z">
        <w:r w:rsidR="00A15175">
          <w:rPr>
            <w:rFonts w:ascii="Times New Roman" w:hAnsi="Times New Roman" w:cs="Times New Roman"/>
            <w:sz w:val="24"/>
            <w:szCs w:val="24"/>
          </w:rPr>
          <w:t>and</w:t>
        </w:r>
      </w:ins>
      <w:del w:id="63" w:author="Godwin, Casey" w:date="2019-01-14T12:07:00Z">
        <w:r w:rsidR="00454E54" w:rsidDel="00A15175">
          <w:rPr>
            <w:rFonts w:ascii="Times New Roman" w:hAnsi="Times New Roman" w:cs="Times New Roman"/>
            <w:sz w:val="24"/>
            <w:szCs w:val="24"/>
          </w:rPr>
          <w:delText>on</w:delText>
        </w:r>
      </w:del>
      <w:r w:rsidR="00454E54">
        <w:rPr>
          <w:rFonts w:ascii="Times New Roman" w:hAnsi="Times New Roman" w:cs="Times New Roman"/>
          <w:sz w:val="24"/>
          <w:szCs w:val="24"/>
        </w:rPr>
        <w:t xml:space="preserve"> its relative frequency </w:t>
      </w:r>
      <w:ins w:id="64" w:author="Godwin, Casey" w:date="2019-01-14T12:07:00Z">
        <w:r w:rsidR="00A15175">
          <w:rPr>
            <w:rFonts w:ascii="Times New Roman" w:hAnsi="Times New Roman" w:cs="Times New Roman"/>
            <w:sz w:val="24"/>
            <w:szCs w:val="24"/>
          </w:rPr>
          <w:t>has</w:t>
        </w:r>
      </w:ins>
      <w:del w:id="65" w:author="Godwin, Casey" w:date="2019-01-14T12:07:00Z">
        <w:r w:rsidR="00454E54" w:rsidDel="00A15175">
          <w:rPr>
            <w:rFonts w:ascii="Times New Roman" w:hAnsi="Times New Roman" w:cs="Times New Roman"/>
            <w:sz w:val="24"/>
            <w:szCs w:val="24"/>
          </w:rPr>
          <w:delText>is</w:delText>
        </w:r>
      </w:del>
      <w:r w:rsidR="00454E54">
        <w:rPr>
          <w:rFonts w:ascii="Times New Roman" w:hAnsi="Times New Roman" w:cs="Times New Roman"/>
          <w:sz w:val="24"/>
          <w:szCs w:val="24"/>
        </w:rPr>
        <w:t xml:space="preserve"> </w:t>
      </w:r>
      <w:del w:id="66" w:author="Godwin, Casey" w:date="2019-01-14T12:07:00Z">
        <w:r w:rsidR="00454E54" w:rsidDel="00A15175">
          <w:rPr>
            <w:rFonts w:ascii="Times New Roman" w:hAnsi="Times New Roman" w:cs="Times New Roman"/>
            <w:sz w:val="24"/>
            <w:szCs w:val="24"/>
          </w:rPr>
          <w:delText xml:space="preserve">then </w:delText>
        </w:r>
      </w:del>
      <w:ins w:id="67" w:author="Godwin, Casey" w:date="2019-01-14T12:07:00Z">
        <w:r w:rsidR="00A15175">
          <w:rPr>
            <w:rFonts w:ascii="Times New Roman" w:hAnsi="Times New Roman" w:cs="Times New Roman"/>
            <w:sz w:val="24"/>
            <w:szCs w:val="24"/>
          </w:rPr>
          <w:t xml:space="preserve">been </w:t>
        </w:r>
      </w:ins>
      <w:r w:rsidR="00454E54">
        <w:rPr>
          <w:rFonts w:ascii="Times New Roman" w:hAnsi="Times New Roman" w:cs="Times New Roman"/>
          <w:sz w:val="24"/>
          <w:szCs w:val="24"/>
        </w:rPr>
        <w:t xml:space="preserve">used to </w:t>
      </w:r>
      <w:r w:rsidR="00017929">
        <w:rPr>
          <w:rFonts w:ascii="Times New Roman" w:hAnsi="Times New Roman" w:cs="Times New Roman"/>
          <w:sz w:val="24"/>
          <w:szCs w:val="24"/>
        </w:rPr>
        <w:t>assess</w:t>
      </w:r>
      <w:r w:rsidR="00737466">
        <w:rPr>
          <w:rFonts w:ascii="Times New Roman" w:hAnsi="Times New Roman" w:cs="Times New Roman"/>
          <w:sz w:val="24"/>
          <w:szCs w:val="24"/>
        </w:rPr>
        <w:t xml:space="preserve"> the mutual </w:t>
      </w:r>
      <w:r w:rsidR="00441445">
        <w:rPr>
          <w:rFonts w:ascii="Times New Roman" w:hAnsi="Times New Roman" w:cs="Times New Roman"/>
          <w:sz w:val="24"/>
          <w:szCs w:val="24"/>
        </w:rPr>
        <w:t>invasibility criterion</w:t>
      </w:r>
      <w:ins w:id="68" w:author="Godwin, Casey" w:date="2019-01-14T12:07:00Z">
        <w:r w:rsidR="00A15175">
          <w:rPr>
            <w:rFonts w:ascii="Times New Roman" w:hAnsi="Times New Roman" w:cs="Times New Roman"/>
            <w:sz w:val="24"/>
            <w:szCs w:val="24"/>
          </w:rPr>
          <w:t xml:space="preserve"> [</w:t>
        </w:r>
        <w:proofErr w:type="spellStart"/>
        <w:r w:rsidR="00A15175">
          <w:rPr>
            <w:rFonts w:ascii="Times New Roman" w:hAnsi="Times New Roman" w:cs="Times New Roman"/>
            <w:sz w:val="24"/>
            <w:szCs w:val="24"/>
          </w:rPr>
          <w:t>Yenni</w:t>
        </w:r>
        <w:proofErr w:type="spellEnd"/>
        <w:r w:rsidR="00A15175">
          <w:rPr>
            <w:rFonts w:ascii="Times New Roman" w:hAnsi="Times New Roman" w:cs="Times New Roman"/>
            <w:sz w:val="24"/>
            <w:szCs w:val="24"/>
          </w:rPr>
          <w:t xml:space="preserve"> et al 2017]</w:t>
        </w:r>
      </w:ins>
      <w:r w:rsidR="00676AE7">
        <w:rPr>
          <w:rFonts w:ascii="Times New Roman" w:hAnsi="Times New Roman" w:cs="Times New Roman"/>
          <w:sz w:val="24"/>
          <w:szCs w:val="24"/>
        </w:rPr>
        <w:t xml:space="preserve">. </w:t>
      </w:r>
    </w:p>
    <w:p w14:paraId="4348D187" w14:textId="5D36EDAC" w:rsidR="00992ECB" w:rsidRDefault="0044144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FB0AA5">
        <w:rPr>
          <w:rFonts w:ascii="Times New Roman" w:hAnsi="Times New Roman" w:cs="Times New Roman"/>
          <w:sz w:val="24"/>
          <w:szCs w:val="24"/>
        </w:rPr>
        <w:t>NFD</w:t>
      </w:r>
      <w:r>
        <w:rPr>
          <w:rFonts w:ascii="Times New Roman" w:hAnsi="Times New Roman" w:cs="Times New Roman"/>
          <w:sz w:val="24"/>
          <w:szCs w:val="24"/>
        </w:rPr>
        <w:t xml:space="preserve"> method </w:t>
      </w:r>
      <w:r w:rsidR="00454E54">
        <w:rPr>
          <w:rFonts w:ascii="Times New Roman" w:hAnsi="Times New Roman" w:cs="Times New Roman"/>
          <w:sz w:val="24"/>
          <w:szCs w:val="24"/>
        </w:rPr>
        <w:t xml:space="preserve">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w:t>
      </w:r>
      <w:del w:id="69" w:author="Godwin, Casey" w:date="2019-01-15T11:06:00Z">
        <w:r w:rsidR="00AA2993" w:rsidDel="001E369F">
          <w:rPr>
            <w:rFonts w:ascii="Times New Roman" w:hAnsi="Times New Roman" w:cs="Times New Roman"/>
            <w:sz w:val="24"/>
            <w:szCs w:val="24"/>
          </w:rPr>
          <w:delText xml:space="preserve">must be </w:delText>
        </w:r>
      </w:del>
      <w:ins w:id="70" w:author="Godwin, Casey" w:date="2019-01-15T11:06:00Z">
        <w:r w:rsidR="001E369F">
          <w:rPr>
            <w:rFonts w:ascii="Times New Roman" w:hAnsi="Times New Roman" w:cs="Times New Roman"/>
            <w:sz w:val="24"/>
            <w:szCs w:val="24"/>
          </w:rPr>
          <w:t xml:space="preserve">is </w:t>
        </w:r>
      </w:ins>
      <w:r w:rsidR="00AA2993">
        <w:rPr>
          <w:rFonts w:ascii="Times New Roman" w:hAnsi="Times New Roman" w:cs="Times New Roman"/>
          <w:sz w:val="24"/>
          <w:szCs w:val="24"/>
        </w:rPr>
        <w:t>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t>
      </w:r>
      <w:del w:id="71" w:author="Godwin, Casey" w:date="2019-01-14T12:58:00Z">
        <w:r w:rsidR="00454E54" w:rsidDel="00041F12">
          <w:rPr>
            <w:rFonts w:ascii="Times New Roman" w:hAnsi="Times New Roman" w:cs="Times New Roman"/>
            <w:sz w:val="24"/>
            <w:szCs w:val="24"/>
          </w:rPr>
          <w:delText xml:space="preserve">When the community is assumed to be saturated, </w:delText>
        </w:r>
        <w:r w:rsidR="00AA2993" w:rsidDel="00041F12">
          <w:rPr>
            <w:rFonts w:ascii="Times New Roman" w:hAnsi="Times New Roman" w:cs="Times New Roman"/>
            <w:sz w:val="24"/>
            <w:szCs w:val="24"/>
          </w:rPr>
          <w:delText xml:space="preserve">all resources or niches are occupied by either the focal species </w:delText>
        </w:r>
        <w:r w:rsidR="00AA2993" w:rsidRPr="006C451A" w:rsidDel="00041F12">
          <w:rPr>
            <w:rFonts w:ascii="Times New Roman" w:hAnsi="Times New Roman" w:cs="Times New Roman"/>
            <w:i/>
            <w:sz w:val="24"/>
            <w:szCs w:val="24"/>
          </w:rPr>
          <w:delText>i</w:delText>
        </w:r>
        <w:r w:rsidR="00AA2993" w:rsidDel="00041F12">
          <w:rPr>
            <w:rFonts w:ascii="Times New Roman" w:hAnsi="Times New Roman" w:cs="Times New Roman"/>
            <w:sz w:val="24"/>
            <w:szCs w:val="24"/>
          </w:rPr>
          <w:delText xml:space="preserve"> or its competitor </w:delText>
        </w:r>
        <w:r w:rsidR="00AA2993" w:rsidRPr="006C451A" w:rsidDel="00041F12">
          <w:rPr>
            <w:rFonts w:ascii="Times New Roman" w:hAnsi="Times New Roman" w:cs="Times New Roman"/>
            <w:i/>
            <w:sz w:val="24"/>
            <w:szCs w:val="24"/>
          </w:rPr>
          <w:delText>j</w:delText>
        </w:r>
        <w:r w:rsidR="00AA2993" w:rsidDel="00041F12">
          <w:rPr>
            <w:rFonts w:ascii="Times New Roman" w:hAnsi="Times New Roman" w:cs="Times New Roman"/>
            <w:sz w:val="24"/>
            <w:szCs w:val="24"/>
          </w:rPr>
          <w:delText xml:space="preserve">. </w:delText>
        </w:r>
      </w:del>
      <w:r w:rsidR="00AA2993">
        <w:rPr>
          <w:rFonts w:ascii="Times New Roman" w:hAnsi="Times New Roman" w:cs="Times New Roman"/>
          <w:sz w:val="24"/>
          <w:szCs w:val="24"/>
        </w:rPr>
        <w:t xml:space="preserve">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w:t>
      </w:r>
      <w:r w:rsidR="00FB0AA5">
        <w:rPr>
          <w:rFonts w:ascii="Times New Roman" w:hAnsi="Times New Roman" w:cs="Times New Roman"/>
          <w:sz w:val="24"/>
          <w:szCs w:val="24"/>
        </w:rPr>
        <w:t xml:space="preserve">individuals for </w:t>
      </w:r>
      <w:r>
        <w:rPr>
          <w:rFonts w:ascii="Times New Roman" w:hAnsi="Times New Roman" w:cs="Times New Roman"/>
          <w:sz w:val="24"/>
          <w:szCs w:val="24"/>
        </w:rPr>
        <w:t xml:space="preserve">focal species </w:t>
      </w:r>
      <w:proofErr w:type="spellStart"/>
      <w:r w:rsidRPr="00B105BA">
        <w:rPr>
          <w:rFonts w:ascii="Times New Roman" w:hAnsi="Times New Roman" w:cs="Times New Roman"/>
          <w:i/>
          <w:sz w:val="24"/>
          <w:szCs w:val="24"/>
        </w:rPr>
        <w:t>i</w:t>
      </w:r>
      <w:proofErr w:type="spellEnd"/>
      <w:r w:rsidR="00D97616">
        <w:rPr>
          <w:rFonts w:ascii="Times New Roman" w:hAnsi="Times New Roman" w:cs="Times New Roman"/>
          <w:sz w:val="24"/>
          <w:szCs w:val="24"/>
        </w:rPr>
        <w:t xml:space="preserve">, means </w:t>
      </w:r>
      <w:r w:rsidR="00FB0AA5">
        <w:rPr>
          <w:rFonts w:ascii="Times New Roman" w:hAnsi="Times New Roman" w:cs="Times New Roman"/>
          <w:sz w:val="24"/>
          <w:szCs w:val="24"/>
        </w:rPr>
        <w:t xml:space="preserve">individuals of </w:t>
      </w:r>
      <w:r w:rsidR="00D97616">
        <w:rPr>
          <w:rFonts w:ascii="Times New Roman" w:hAnsi="Times New Roman" w:cs="Times New Roman"/>
          <w:sz w:val="24"/>
          <w:szCs w:val="24"/>
        </w:rPr>
        <w:t xml:space="preserve">species </w:t>
      </w:r>
      <w:proofErr w:type="spellStart"/>
      <w:r w:rsidR="00D97616" w:rsidRPr="00D97616">
        <w:rPr>
          <w:rFonts w:ascii="Times New Roman" w:hAnsi="Times New Roman" w:cs="Times New Roman"/>
          <w:i/>
          <w:sz w:val="24"/>
          <w:szCs w:val="24"/>
        </w:rPr>
        <w:t>i</w:t>
      </w:r>
      <w:proofErr w:type="spellEnd"/>
      <w:r w:rsidR="00D97616">
        <w:rPr>
          <w:rFonts w:ascii="Times New Roman" w:hAnsi="Times New Roman" w:cs="Times New Roman"/>
          <w:sz w:val="24"/>
          <w:szCs w:val="24"/>
        </w:rPr>
        <w:t xml:space="preserve"> will compete with </w:t>
      </w:r>
      <w:r w:rsidR="00FB0AA5">
        <w:rPr>
          <w:rFonts w:ascii="Times New Roman" w:hAnsi="Times New Roman" w:cs="Times New Roman"/>
          <w:sz w:val="24"/>
          <w:szCs w:val="24"/>
        </w:rPr>
        <w:t>individuals of their</w:t>
      </w:r>
      <w:r w:rsidR="00D97616">
        <w:rPr>
          <w:rFonts w:ascii="Times New Roman" w:hAnsi="Times New Roman" w:cs="Times New Roman"/>
          <w:sz w:val="24"/>
          <w:szCs w:val="24"/>
        </w:rPr>
        <w:t xml:space="preserve"> kind for resources</w:t>
      </w:r>
      <w:r w:rsidR="00FB0AA5">
        <w:rPr>
          <w:rFonts w:ascii="Times New Roman" w:hAnsi="Times New Roman" w:cs="Times New Roman"/>
          <w:sz w:val="24"/>
          <w:szCs w:val="24"/>
        </w:rPr>
        <w:t>,</w:t>
      </w:r>
      <w:r w:rsidR="00D97616">
        <w:rPr>
          <w:rFonts w:ascii="Times New Roman" w:hAnsi="Times New Roman" w:cs="Times New Roman"/>
          <w:sz w:val="24"/>
          <w:szCs w:val="24"/>
        </w:rPr>
        <w:t xml:space="preserve">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commentRangeStart w:id="72"/>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w:t>
      </w:r>
      <w:r w:rsidR="00A4632F">
        <w:rPr>
          <w:rFonts w:ascii="Times New Roman" w:hAnsi="Times New Roman" w:cs="Times New Roman"/>
          <w:sz w:val="24"/>
          <w:szCs w:val="24"/>
        </w:rPr>
        <w:t>e</w:t>
      </w:r>
      <w:r w:rsidR="005A522E">
        <w:rPr>
          <w:rFonts w:ascii="Times New Roman" w:hAnsi="Times New Roman" w:cs="Times New Roman"/>
          <w:sz w:val="24"/>
          <w:szCs w:val="24"/>
        </w:rPr>
        <w:t>gative</w:t>
      </w:r>
      <w:r w:rsidR="00D97616">
        <w:rPr>
          <w:rFonts w:ascii="Times New Roman" w:hAnsi="Times New Roman" w:cs="Times New Roman"/>
          <w:sz w:val="24"/>
          <w:szCs w:val="24"/>
        </w:rPr>
        <w:t xml:space="preserve">. </w:t>
      </w:r>
      <w:commentRangeEnd w:id="72"/>
      <w:r w:rsidR="00701F75">
        <w:rPr>
          <w:rStyle w:val="CommentReference"/>
        </w:rPr>
        <w:commentReference w:id="72"/>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w:t>
      </w:r>
      <w:ins w:id="73" w:author="Godwin, Casey" w:date="2019-01-14T12:08:00Z">
        <w:r w:rsidR="00A15175">
          <w:rPr>
            <w:rFonts w:ascii="Times New Roman" w:hAnsi="Times New Roman" w:cs="Times New Roman"/>
            <w:sz w:val="24"/>
            <w:szCs w:val="24"/>
          </w:rPr>
          <w:t xml:space="preserve">a </w:t>
        </w:r>
      </w:ins>
      <w:del w:id="74" w:author="Godwin, Casey" w:date="2019-01-14T12:08:00Z">
        <w:r w:rsidR="009E57E9" w:rsidDel="00A15175">
          <w:rPr>
            <w:rFonts w:ascii="Times New Roman" w:hAnsi="Times New Roman" w:cs="Times New Roman"/>
            <w:sz w:val="24"/>
            <w:szCs w:val="24"/>
          </w:rPr>
          <w:delText xml:space="preserve">larger </w:delText>
        </w:r>
        <w:r w:rsidR="00C1590A" w:rsidDel="00A15175">
          <w:rPr>
            <w:rFonts w:ascii="Times New Roman" w:hAnsi="Times New Roman" w:cs="Times New Roman"/>
            <w:sz w:val="24"/>
            <w:szCs w:val="24"/>
          </w:rPr>
          <w:delText>degree of</w:delText>
        </w:r>
      </w:del>
      <w:ins w:id="75" w:author="Godwin, Casey" w:date="2019-01-14T12:08:00Z">
        <w:r w:rsidR="00A15175">
          <w:rPr>
            <w:rFonts w:ascii="Times New Roman" w:hAnsi="Times New Roman" w:cs="Times New Roman"/>
            <w:sz w:val="24"/>
            <w:szCs w:val="24"/>
          </w:rPr>
          <w:t>stronger</w:t>
        </w:r>
      </w:ins>
      <w:r w:rsidR="00C1590A">
        <w:rPr>
          <w:rFonts w:ascii="Times New Roman" w:hAnsi="Times New Roman" w:cs="Times New Roman"/>
          <w:sz w:val="24"/>
          <w:szCs w:val="24"/>
        </w:rPr>
        <w:t xml:space="preserve"> stabiliz</w:t>
      </w:r>
      <w:ins w:id="76" w:author="Godwin, Casey" w:date="2019-01-14T12:08:00Z">
        <w:r w:rsidR="00A15175">
          <w:rPr>
            <w:rFonts w:ascii="Times New Roman" w:hAnsi="Times New Roman" w:cs="Times New Roman"/>
            <w:sz w:val="24"/>
            <w:szCs w:val="24"/>
          </w:rPr>
          <w:t>ing forces</w:t>
        </w:r>
      </w:ins>
      <w:del w:id="77" w:author="Godwin, Casey" w:date="2019-01-14T12:08:00Z">
        <w:r w:rsidR="00C1590A" w:rsidDel="00A15175">
          <w:rPr>
            <w:rFonts w:ascii="Times New Roman" w:hAnsi="Times New Roman" w:cs="Times New Roman"/>
            <w:sz w:val="24"/>
            <w:szCs w:val="24"/>
          </w:rPr>
          <w:delText>ation</w:delText>
        </w:r>
      </w:del>
      <w:r w:rsidR="00C1590A">
        <w:rPr>
          <w:rFonts w:ascii="Times New Roman" w:hAnsi="Times New Roman" w:cs="Times New Roman"/>
          <w:sz w:val="24"/>
          <w:szCs w:val="24"/>
        </w:rPr>
        <w:t>,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commentRangeStart w:id="78"/>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w:t>
      </w:r>
      <w:del w:id="79" w:author="Godwin, Casey" w:date="2019-01-14T12:11:00Z">
        <w:r w:rsidR="00351AD9" w:rsidDel="00A15175">
          <w:rPr>
            <w:rFonts w:ascii="Times New Roman" w:hAnsi="Times New Roman" w:cs="Times New Roman"/>
            <w:sz w:val="24"/>
            <w:szCs w:val="24"/>
          </w:rPr>
          <w:delText>can be used to quantify</w:delText>
        </w:r>
      </w:del>
      <w:ins w:id="80" w:author="Godwin, Casey" w:date="2019-01-14T12:11:00Z">
        <w:r w:rsidR="00A15175">
          <w:rPr>
            <w:rFonts w:ascii="Times New Roman" w:hAnsi="Times New Roman" w:cs="Times New Roman"/>
            <w:sz w:val="24"/>
            <w:szCs w:val="24"/>
          </w:rPr>
          <w:t>is proportional to</w:t>
        </w:r>
      </w:ins>
      <w:r w:rsidR="00351AD9">
        <w:rPr>
          <w:rFonts w:ascii="Times New Roman" w:hAnsi="Times New Roman" w:cs="Times New Roman"/>
          <w:sz w:val="24"/>
          <w:szCs w:val="24"/>
        </w:rPr>
        <w:t xml:space="preserve">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commentRangeEnd w:id="78"/>
      <w:r w:rsidR="00A15175">
        <w:rPr>
          <w:rStyle w:val="CommentReference"/>
        </w:rPr>
        <w:commentReference w:id="78"/>
      </w:r>
      <w:del w:id="81" w:author="Godwin, Casey" w:date="2019-01-14T12:29:00Z">
        <w:r w:rsidR="000418B3" w:rsidDel="0046211E">
          <w:rPr>
            <w:rFonts w:ascii="Times New Roman" w:hAnsi="Times New Roman" w:cs="Times New Roman"/>
            <w:sz w:val="24"/>
            <w:szCs w:val="24"/>
          </w:rPr>
          <w:delText xml:space="preserve">The </w:delText>
        </w:r>
        <w:r w:rsidR="000418B3" w:rsidDel="0046211E">
          <w:rPr>
            <w:rFonts w:ascii="Times New Roman" w:hAnsi="Times New Roman" w:cs="Times New Roman" w:hint="eastAsia"/>
            <w:sz w:val="24"/>
            <w:szCs w:val="24"/>
            <w:lang w:eastAsia="zh-TW"/>
          </w:rPr>
          <w:delText>NFD m</w:delText>
        </w:r>
        <w:r w:rsidR="000418B3" w:rsidDel="0046211E">
          <w:rPr>
            <w:rFonts w:ascii="Times New Roman" w:hAnsi="Times New Roman" w:cs="Times New Roman"/>
            <w:sz w:val="24"/>
            <w:szCs w:val="24"/>
            <w:lang w:eastAsia="zh-TW"/>
          </w:rPr>
          <w:delText xml:space="preserve">ethod thus </w:delText>
        </w:r>
        <w:r w:rsidR="000418B3" w:rsidDel="0046211E">
          <w:rPr>
            <w:rFonts w:ascii="Times New Roman" w:hAnsi="Times New Roman" w:cs="Times New Roman"/>
            <w:sz w:val="24"/>
            <w:szCs w:val="24"/>
          </w:rPr>
          <w:delText xml:space="preserve">does not require estimating </w:delText>
        </w:r>
      </w:del>
      <w:del w:id="82" w:author="Godwin, Casey" w:date="2019-01-14T12:10:00Z">
        <w:r w:rsidR="000418B3" w:rsidDel="00A15175">
          <w:rPr>
            <w:rFonts w:ascii="Times New Roman" w:hAnsi="Times New Roman" w:cs="Times New Roman"/>
            <w:sz w:val="24"/>
            <w:szCs w:val="24"/>
          </w:rPr>
          <w:delText>any specific</w:delText>
        </w:r>
      </w:del>
      <w:del w:id="83" w:author="Godwin, Casey" w:date="2019-01-14T12:29:00Z">
        <w:r w:rsidR="000418B3" w:rsidDel="0046211E">
          <w:rPr>
            <w:rFonts w:ascii="Times New Roman" w:hAnsi="Times New Roman" w:cs="Times New Roman"/>
            <w:sz w:val="24"/>
            <w:szCs w:val="24"/>
          </w:rPr>
          <w:delText xml:space="preserve"> </w:delText>
        </w:r>
        <w:r w:rsidR="00D2470C" w:rsidDel="0046211E">
          <w:rPr>
            <w:rFonts w:ascii="Times New Roman" w:hAnsi="Times New Roman" w:cs="Times New Roman"/>
            <w:sz w:val="24"/>
            <w:szCs w:val="24"/>
          </w:rPr>
          <w:delText xml:space="preserve">species interaction </w:delText>
        </w:r>
        <w:r w:rsidR="000418B3" w:rsidDel="0046211E">
          <w:rPr>
            <w:rFonts w:ascii="Times New Roman" w:hAnsi="Times New Roman" w:cs="Times New Roman"/>
            <w:sz w:val="24"/>
            <w:szCs w:val="24"/>
          </w:rPr>
          <w:delText>coefficients</w:delText>
        </w:r>
        <w:r w:rsidR="001A3D1A" w:rsidDel="0046211E">
          <w:rPr>
            <w:rFonts w:ascii="Times New Roman" w:hAnsi="Times New Roman" w:cs="Times New Roman"/>
            <w:sz w:val="24"/>
            <w:szCs w:val="24"/>
          </w:rPr>
          <w:delText xml:space="preserve"> to predict coexistence.</w:delText>
        </w:r>
      </w:del>
      <w:r w:rsidR="001A3D1A">
        <w:rPr>
          <w:rFonts w:ascii="Times New Roman" w:hAnsi="Times New Roman" w:cs="Times New Roman"/>
          <w:sz w:val="24"/>
          <w:szCs w:val="24"/>
        </w:rPr>
        <w:t xml:space="preserve"> </w:t>
      </w:r>
      <w:ins w:id="84" w:author="Godwin, Casey" w:date="2019-01-14T12:31:00Z">
        <w:r w:rsidR="0046211E">
          <w:rPr>
            <w:rFonts w:ascii="Times New Roman" w:hAnsi="Times New Roman" w:cs="Times New Roman"/>
            <w:sz w:val="24"/>
            <w:szCs w:val="24"/>
          </w:rPr>
          <w:t>As long as the relationship between a species’ frequency and its growth rate is linear, t</w:t>
        </w:r>
      </w:ins>
      <w:ins w:id="85" w:author="Godwin, Casey" w:date="2019-01-14T12:30:00Z">
        <w:r w:rsidR="0046211E">
          <w:rPr>
            <w:rFonts w:ascii="Times New Roman" w:hAnsi="Times New Roman" w:cs="Times New Roman"/>
            <w:sz w:val="24"/>
            <w:szCs w:val="24"/>
          </w:rPr>
          <w:t>he balance between the slope of frequency dependence and the difference in growth rates in the a</w:t>
        </w:r>
      </w:ins>
      <w:ins w:id="86" w:author="Godwin, Casey" w:date="2019-01-14T12:31:00Z">
        <w:r w:rsidR="0046211E">
          <w:rPr>
            <w:rFonts w:ascii="Times New Roman" w:hAnsi="Times New Roman" w:cs="Times New Roman"/>
            <w:sz w:val="24"/>
            <w:szCs w:val="24"/>
          </w:rPr>
          <w:t xml:space="preserve">bsence of </w:t>
        </w:r>
        <w:proofErr w:type="spellStart"/>
        <w:r w:rsidR="0046211E">
          <w:rPr>
            <w:rFonts w:ascii="Times New Roman" w:hAnsi="Times New Roman" w:cs="Times New Roman"/>
            <w:sz w:val="24"/>
            <w:szCs w:val="24"/>
          </w:rPr>
          <w:t>interspecifc</w:t>
        </w:r>
        <w:proofErr w:type="spellEnd"/>
        <w:r w:rsidR="0046211E">
          <w:rPr>
            <w:rFonts w:ascii="Times New Roman" w:hAnsi="Times New Roman" w:cs="Times New Roman"/>
            <w:sz w:val="24"/>
            <w:szCs w:val="24"/>
          </w:rPr>
          <w:t xml:space="preserve"> competition can be used to predict whether both species will have positive growth rates when rare, thus meeting the mutual</w:t>
        </w:r>
      </w:ins>
      <w:ins w:id="87" w:author="Godwin, Casey" w:date="2019-01-14T12:32:00Z">
        <w:r w:rsidR="0046211E">
          <w:rPr>
            <w:rFonts w:ascii="Times New Roman" w:hAnsi="Times New Roman" w:cs="Times New Roman"/>
            <w:sz w:val="24"/>
            <w:szCs w:val="24"/>
          </w:rPr>
          <w:t xml:space="preserve"> invasibility criterion.</w:t>
        </w:r>
      </w:ins>
      <w:del w:id="88" w:author="Godwin, Casey" w:date="2019-01-14T12:31:00Z">
        <w:r w:rsidR="000418B3" w:rsidDel="0046211E">
          <w:rPr>
            <w:rFonts w:ascii="Times New Roman" w:hAnsi="Times New Roman" w:cs="Times New Roman"/>
            <w:sz w:val="24"/>
            <w:szCs w:val="24"/>
          </w:rPr>
          <w:delText>As long as the relationship between a species’ frequency and its growth rate is linear,</w:delText>
        </w:r>
      </w:del>
      <w:del w:id="89" w:author="Godwin, Casey" w:date="2019-01-14T12:32:00Z">
        <w:r w:rsidR="000418B3" w:rsidDel="0046211E">
          <w:rPr>
            <w:rFonts w:ascii="Times New Roman" w:hAnsi="Times New Roman" w:cs="Times New Roman"/>
            <w:sz w:val="24"/>
            <w:szCs w:val="24"/>
          </w:rPr>
          <w:delText xml:space="preserve"> knowing the slope</w:delText>
        </w:r>
        <w:r w:rsidR="0089275E" w:rsidDel="0046211E">
          <w:rPr>
            <w:rFonts w:ascii="Times New Roman" w:hAnsi="Times New Roman" w:cs="Times New Roman"/>
            <w:sz w:val="24"/>
            <w:szCs w:val="24"/>
          </w:rPr>
          <w:delText xml:space="preserve"> </w:delText>
        </w:r>
        <w:r w:rsidR="000418B3" w:rsidDel="0046211E">
          <w:rPr>
            <w:rFonts w:ascii="Times New Roman" w:hAnsi="Times New Roman" w:cs="Times New Roman"/>
            <w:sz w:val="24"/>
            <w:szCs w:val="24"/>
          </w:rPr>
          <w:delText>of that relationshi</w:delText>
        </w:r>
        <w:r w:rsidR="00DD3F4B" w:rsidDel="0046211E">
          <w:rPr>
            <w:rFonts w:ascii="Times New Roman" w:hAnsi="Times New Roman" w:cs="Times New Roman"/>
            <w:sz w:val="24"/>
            <w:szCs w:val="24"/>
          </w:rPr>
          <w:delText>p</w:delText>
        </w:r>
        <w:r w:rsidR="000418B3" w:rsidDel="0046211E">
          <w:rPr>
            <w:rFonts w:ascii="Times New Roman" w:hAnsi="Times New Roman" w:cs="Times New Roman"/>
            <w:sz w:val="24"/>
            <w:szCs w:val="24"/>
          </w:rPr>
          <w:delText xml:space="preserve"> and the growth rate at any intermediate frequency could allow an empiricist to extrapolate and predict the </w:delText>
        </w:r>
        <w:r w:rsidR="0089275E" w:rsidDel="0046211E">
          <w:rPr>
            <w:rFonts w:ascii="Times New Roman" w:hAnsi="Times New Roman" w:cs="Times New Roman"/>
            <w:sz w:val="24"/>
            <w:szCs w:val="24"/>
          </w:rPr>
          <w:delText>intercept of the relationship</w:delText>
        </w:r>
        <w:r w:rsidR="00DD3F4B" w:rsidDel="0046211E">
          <w:rPr>
            <w:rFonts w:ascii="Times New Roman" w:hAnsi="Times New Roman" w:cs="Times New Roman"/>
            <w:sz w:val="24"/>
            <w:szCs w:val="24"/>
          </w:rPr>
          <w:delText xml:space="preserve"> </w:delText>
        </w:r>
        <w:r w:rsidR="000418B3" w:rsidDel="0046211E">
          <w:rPr>
            <w:rFonts w:ascii="Times New Roman" w:hAnsi="Times New Roman" w:cs="Times New Roman"/>
            <w:sz w:val="24"/>
            <w:szCs w:val="24"/>
          </w:rPr>
          <w:delText>and determine whether both species are mutually invasible.</w:delText>
        </w:r>
      </w:del>
      <w:r w:rsidR="00DD3F4B">
        <w:rPr>
          <w:rFonts w:ascii="Times New Roman" w:hAnsi="Times New Roman" w:cs="Times New Roman"/>
          <w:sz w:val="24"/>
          <w:szCs w:val="24"/>
        </w:rPr>
        <w:t xml:space="preserve"> </w:t>
      </w:r>
    </w:p>
    <w:p w14:paraId="5B9AF8AA" w14:textId="7938FD43" w:rsidR="00FC0C4F" w:rsidRDefault="003B6E25"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5D456983" w14:textId="0628A399" w:rsidR="00041F12" w:rsidRDefault="00041F12" w:rsidP="00701F75">
      <w:pPr>
        <w:pStyle w:val="Normal1"/>
        <w:spacing w:line="360" w:lineRule="auto"/>
        <w:ind w:firstLine="576"/>
        <w:rPr>
          <w:ins w:id="90" w:author="Godwin, Casey" w:date="2019-01-14T12:59:00Z"/>
          <w:rFonts w:ascii="Times New Roman" w:hAnsi="Times New Roman" w:cs="Times New Roman"/>
          <w:sz w:val="24"/>
          <w:szCs w:val="24"/>
        </w:rPr>
      </w:pPr>
      <w:commentRangeStart w:id="91"/>
      <w:ins w:id="92" w:author="Godwin, Casey" w:date="2019-01-14T12:59:00Z">
        <w:r>
          <w:rPr>
            <w:rFonts w:ascii="Times New Roman" w:hAnsi="Times New Roman" w:cs="Times New Roman"/>
            <w:sz w:val="24"/>
            <w:szCs w:val="24"/>
          </w:rPr>
          <w:t>It is important to note that the slope of ND has not been used literally as a measure of ND, nor has the difference in competition-free growth rate been used as a literal measure of RFD.</w:t>
        </w:r>
      </w:ins>
      <w:commentRangeEnd w:id="91"/>
      <w:ins w:id="93" w:author="Godwin, Casey" w:date="2019-01-15T11:06:00Z">
        <w:r w:rsidR="001E369F">
          <w:rPr>
            <w:rStyle w:val="CommentReference"/>
          </w:rPr>
          <w:commentReference w:id="91"/>
        </w:r>
      </w:ins>
      <w:ins w:id="94" w:author="Godwin, Casey" w:date="2019-01-14T12:59:00Z">
        <w:r>
          <w:rPr>
            <w:rFonts w:ascii="Times New Roman" w:hAnsi="Times New Roman" w:cs="Times New Roman"/>
            <w:sz w:val="24"/>
            <w:szCs w:val="24"/>
          </w:rPr>
          <w:t xml:space="preserve"> </w:t>
        </w:r>
      </w:ins>
      <w:ins w:id="95" w:author="Godwin, Casey" w:date="2019-01-14T13:00:00Z">
        <w:r w:rsidR="00115688">
          <w:rPr>
            <w:rFonts w:ascii="Times New Roman" w:hAnsi="Times New Roman" w:cs="Times New Roman"/>
            <w:sz w:val="24"/>
            <w:szCs w:val="24"/>
          </w:rPr>
          <w:t xml:space="preserve">Instead, papers have used estimates </w:t>
        </w:r>
      </w:ins>
      <w:ins w:id="96" w:author="Godwin, Casey" w:date="2019-01-14T13:01:00Z">
        <w:r w:rsidR="00115688">
          <w:rPr>
            <w:rFonts w:ascii="Times New Roman" w:hAnsi="Times New Roman" w:cs="Times New Roman"/>
            <w:sz w:val="24"/>
            <w:szCs w:val="24"/>
          </w:rPr>
          <w:t xml:space="preserve">of inter and intraspecific competition coefficients from the Lotka Volterra model </w:t>
        </w:r>
      </w:ins>
      <w:ins w:id="97" w:author="Godwin, Casey" w:date="2019-01-14T13:02:00Z">
        <w:r w:rsidR="00115688">
          <w:rPr>
            <w:rFonts w:ascii="Times New Roman" w:hAnsi="Times New Roman" w:cs="Times New Roman"/>
            <w:sz w:val="24"/>
            <w:szCs w:val="24"/>
          </w:rPr>
          <w:t xml:space="preserve">to quantify </w:t>
        </w:r>
      </w:ins>
      <w:ins w:id="98" w:author="Godwin, Casey" w:date="2019-01-14T23:01:00Z">
        <w:r w:rsidR="00701F75">
          <w:rPr>
            <w:rFonts w:ascii="Times New Roman" w:hAnsi="Times New Roman" w:cs="Times New Roman"/>
            <w:sz w:val="24"/>
            <w:szCs w:val="24"/>
          </w:rPr>
          <w:t>niche differences a</w:t>
        </w:r>
      </w:ins>
      <w:ins w:id="99" w:author="Godwin, Casey" w:date="2019-01-14T13:02:00Z">
        <w:r w:rsidR="00115688">
          <w:rPr>
            <w:rFonts w:ascii="Times New Roman" w:hAnsi="Times New Roman" w:cs="Times New Roman"/>
            <w:sz w:val="24"/>
            <w:szCs w:val="24"/>
          </w:rPr>
          <w:t xml:space="preserve">nd </w:t>
        </w:r>
      </w:ins>
      <w:ins w:id="100" w:author="Godwin, Casey" w:date="2019-01-14T22:59:00Z">
        <w:r w:rsidR="00701F75">
          <w:rPr>
            <w:rFonts w:ascii="Times New Roman" w:hAnsi="Times New Roman" w:cs="Times New Roman"/>
            <w:sz w:val="24"/>
            <w:szCs w:val="24"/>
          </w:rPr>
          <w:t xml:space="preserve">then </w:t>
        </w:r>
      </w:ins>
      <w:ins w:id="101" w:author="Godwin, Casey" w:date="2019-01-14T13:02:00Z">
        <w:r w:rsidR="00115688">
          <w:rPr>
            <w:rFonts w:ascii="Times New Roman" w:hAnsi="Times New Roman" w:cs="Times New Roman"/>
            <w:sz w:val="24"/>
            <w:szCs w:val="24"/>
          </w:rPr>
          <w:t>experimentally remove ND</w:t>
        </w:r>
      </w:ins>
      <w:ins w:id="102" w:author="Godwin, Casey" w:date="2019-01-14T23:01:00Z">
        <w:r w:rsidR="00701F75">
          <w:rPr>
            <w:rFonts w:ascii="Times New Roman" w:hAnsi="Times New Roman" w:cs="Times New Roman"/>
            <w:sz w:val="24"/>
            <w:szCs w:val="24"/>
          </w:rPr>
          <w:t xml:space="preserve"> through manipulation to illustrate its </w:t>
        </w:r>
      </w:ins>
      <w:ins w:id="103" w:author="Godwin, Casey" w:date="2019-01-14T23:02:00Z">
        <w:r w:rsidR="00701F75">
          <w:rPr>
            <w:rFonts w:ascii="Times New Roman" w:hAnsi="Times New Roman" w:cs="Times New Roman"/>
            <w:sz w:val="24"/>
            <w:szCs w:val="24"/>
          </w:rPr>
          <w:t>effect as a stabilizing force</w:t>
        </w:r>
      </w:ins>
      <w:ins w:id="104" w:author="Godwin, Casey" w:date="2019-01-14T12:59:00Z">
        <w:r w:rsidR="00115688">
          <w:rPr>
            <w:rFonts w:ascii="Times New Roman" w:hAnsi="Times New Roman" w:cs="Times New Roman"/>
            <w:sz w:val="24"/>
            <w:szCs w:val="24"/>
          </w:rPr>
          <w:t xml:space="preserve"> [</w:t>
        </w:r>
      </w:ins>
      <w:ins w:id="105" w:author="Godwin, Casey" w:date="2019-01-14T23:02:00Z">
        <w:r w:rsidR="00701F75">
          <w:rPr>
            <w:rFonts w:ascii="Times New Roman" w:hAnsi="Times New Roman" w:cs="Times New Roman"/>
            <w:sz w:val="24"/>
            <w:szCs w:val="24"/>
          </w:rPr>
          <w:t xml:space="preserve">Levine and </w:t>
        </w:r>
        <w:proofErr w:type="spellStart"/>
        <w:r w:rsidR="00701F75">
          <w:rPr>
            <w:rFonts w:ascii="Times New Roman" w:hAnsi="Times New Roman" w:cs="Times New Roman"/>
            <w:sz w:val="24"/>
            <w:szCs w:val="24"/>
          </w:rPr>
          <w:t>HilleRisLambers</w:t>
        </w:r>
        <w:proofErr w:type="spellEnd"/>
        <w:r w:rsidR="00701F75">
          <w:rPr>
            <w:rFonts w:ascii="Times New Roman" w:hAnsi="Times New Roman" w:cs="Times New Roman"/>
            <w:sz w:val="24"/>
            <w:szCs w:val="24"/>
          </w:rPr>
          <w:t xml:space="preserve"> 2009] Other studies have measured NFD as evidence for the importance of stabilizing forces, but do not </w:t>
        </w:r>
      </w:ins>
      <w:ins w:id="106" w:author="Godwin, Casey" w:date="2019-01-14T23:03:00Z">
        <w:r w:rsidR="00701F75">
          <w:rPr>
            <w:rFonts w:ascii="Times New Roman" w:hAnsi="Times New Roman" w:cs="Times New Roman"/>
            <w:sz w:val="24"/>
            <w:szCs w:val="24"/>
          </w:rPr>
          <w:t xml:space="preserve">directly interpret the slope as ND or the intercepts as RFD </w:t>
        </w:r>
      </w:ins>
      <w:ins w:id="107" w:author="Godwin, Casey" w:date="2019-01-14T23:02:00Z">
        <w:r w:rsidR="00701F75">
          <w:rPr>
            <w:rFonts w:ascii="Times New Roman" w:hAnsi="Times New Roman" w:cs="Times New Roman"/>
            <w:sz w:val="24"/>
            <w:szCs w:val="24"/>
          </w:rPr>
          <w:t>[</w:t>
        </w:r>
      </w:ins>
      <w:proofErr w:type="spellStart"/>
      <w:ins w:id="108" w:author="Godwin, Casey" w:date="2019-01-14T13:00:00Z">
        <w:r w:rsidR="00115688">
          <w:rPr>
            <w:rFonts w:ascii="Times New Roman" w:hAnsi="Times New Roman" w:cs="Times New Roman"/>
            <w:sz w:val="24"/>
            <w:szCs w:val="24"/>
          </w:rPr>
          <w:t>Yenni</w:t>
        </w:r>
        <w:proofErr w:type="spellEnd"/>
        <w:r w:rsidR="00115688">
          <w:rPr>
            <w:rFonts w:ascii="Times New Roman" w:hAnsi="Times New Roman" w:cs="Times New Roman"/>
            <w:sz w:val="24"/>
            <w:szCs w:val="24"/>
          </w:rPr>
          <w:t xml:space="preserve"> et al 2017]</w:t>
        </w:r>
      </w:ins>
      <w:ins w:id="109" w:author="Godwin, Casey" w:date="2019-01-14T13:03:00Z">
        <w:r w:rsidR="00115688">
          <w:rPr>
            <w:rFonts w:ascii="Times New Roman" w:hAnsi="Times New Roman" w:cs="Times New Roman"/>
            <w:sz w:val="24"/>
            <w:szCs w:val="24"/>
          </w:rPr>
          <w:t xml:space="preserve">. Nonetheless, </w:t>
        </w:r>
        <w:r w:rsidR="00115688">
          <w:rPr>
            <w:rFonts w:ascii="Times New Roman" w:hAnsi="Times New Roman" w:cs="Times New Roman"/>
            <w:sz w:val="24"/>
            <w:szCs w:val="24"/>
          </w:rPr>
          <w:lastRenderedPageBreak/>
          <w:t xml:space="preserve">the NFD method could be applied </w:t>
        </w:r>
      </w:ins>
      <w:ins w:id="110" w:author="Godwin, Casey" w:date="2019-01-14T13:04:00Z">
        <w:r w:rsidR="00115688">
          <w:rPr>
            <w:rFonts w:ascii="Times New Roman" w:hAnsi="Times New Roman" w:cs="Times New Roman"/>
            <w:sz w:val="24"/>
            <w:szCs w:val="24"/>
          </w:rPr>
          <w:t xml:space="preserve">empirically </w:t>
        </w:r>
      </w:ins>
      <w:ins w:id="111" w:author="Godwin, Casey" w:date="2019-01-14T13:03:00Z">
        <w:r w:rsidR="00115688">
          <w:rPr>
            <w:rFonts w:ascii="Times New Roman" w:hAnsi="Times New Roman" w:cs="Times New Roman"/>
            <w:sz w:val="24"/>
            <w:szCs w:val="24"/>
          </w:rPr>
          <w:t>to predict c</w:t>
        </w:r>
      </w:ins>
      <w:ins w:id="112" w:author="Godwin, Casey" w:date="2019-01-14T13:04:00Z">
        <w:r w:rsidR="00115688">
          <w:rPr>
            <w:rFonts w:ascii="Times New Roman" w:hAnsi="Times New Roman" w:cs="Times New Roman"/>
            <w:sz w:val="24"/>
            <w:szCs w:val="24"/>
          </w:rPr>
          <w:t xml:space="preserve">oexistence based on the mutual invasibility principle. </w:t>
        </w:r>
      </w:ins>
    </w:p>
    <w:p w14:paraId="63427CAE" w14:textId="07FB4354" w:rsidR="00207FE2" w:rsidRPr="00416398" w:rsidRDefault="00207FE2">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w:t>
      </w:r>
      <w:del w:id="113" w:author="Godwin, Casey" w:date="2019-01-14T13:04:00Z">
        <w:r w:rsidDel="00115688">
          <w:rPr>
            <w:rFonts w:ascii="Times New Roman" w:hAnsi="Times New Roman" w:cs="Times New Roman"/>
            <w:sz w:val="24"/>
            <w:szCs w:val="24"/>
          </w:rPr>
          <w:delText>in that it can be used to assess whether species can coexist without assuming</w:delText>
        </w:r>
      </w:del>
      <w:ins w:id="114" w:author="Godwin, Casey" w:date="2019-01-14T13:04:00Z">
        <w:r w:rsidR="00115688">
          <w:rPr>
            <w:rFonts w:ascii="Times New Roman" w:hAnsi="Times New Roman" w:cs="Times New Roman"/>
            <w:sz w:val="24"/>
            <w:szCs w:val="24"/>
          </w:rPr>
          <w:t>because it does not require</w:t>
        </w:r>
      </w:ins>
      <w:r>
        <w:rPr>
          <w:rFonts w:ascii="Times New Roman" w:hAnsi="Times New Roman" w:cs="Times New Roman"/>
          <w:sz w:val="24"/>
          <w:szCs w:val="24"/>
        </w:rPr>
        <w:t xml:space="preserve"> any underlying population growth model</w:t>
      </w:r>
      <w:r w:rsidR="00FB57AB">
        <w:rPr>
          <w:rFonts w:ascii="Times New Roman" w:hAnsi="Times New Roman" w:cs="Times New Roman"/>
          <w:sz w:val="24"/>
          <w:szCs w:val="24"/>
        </w:rPr>
        <w:t xml:space="preserve"> or mechanism of species interactions</w:t>
      </w:r>
      <w:r w:rsidR="00D2470C">
        <w:rPr>
          <w:rFonts w:ascii="Times New Roman" w:hAnsi="Times New Roman" w:cs="Times New Roman"/>
          <w:sz w:val="24"/>
          <w:szCs w:val="24"/>
        </w:rPr>
        <w:t>. Frequency dependency</w:t>
      </w:r>
      <w:r>
        <w:rPr>
          <w:rFonts w:ascii="Times New Roman" w:hAnsi="Times New Roman" w:cs="Times New Roman"/>
          <w:sz w:val="24"/>
          <w:szCs w:val="24"/>
        </w:rPr>
        <w:t xml:space="preserve"> of a species can be </w:t>
      </w:r>
      <w:r w:rsidR="00FB0AA5">
        <w:rPr>
          <w:rFonts w:ascii="Times New Roman" w:hAnsi="Times New Roman" w:cs="Times New Roman"/>
          <w:sz w:val="24"/>
          <w:szCs w:val="24"/>
        </w:rPr>
        <w:t>quantified by</w:t>
      </w:r>
      <w:r w:rsidR="002D2236">
        <w:rPr>
          <w:rFonts w:ascii="Times New Roman" w:hAnsi="Times New Roman" w:cs="Times New Roman"/>
          <w:sz w:val="24"/>
          <w:szCs w:val="24"/>
        </w:rPr>
        <w:t xml:space="preserve"> experimentally</w:t>
      </w:r>
      <w:r w:rsidR="00FB0AA5">
        <w:rPr>
          <w:rFonts w:ascii="Times New Roman" w:hAnsi="Times New Roman" w:cs="Times New Roman"/>
          <w:sz w:val="24"/>
          <w:szCs w:val="24"/>
        </w:rPr>
        <w:t xml:space="preserve"> manipulating the relative frequency of species in a community, and then </w:t>
      </w:r>
      <w:r>
        <w:rPr>
          <w:rFonts w:ascii="Times New Roman" w:hAnsi="Times New Roman" w:cs="Times New Roman"/>
          <w:sz w:val="24"/>
          <w:szCs w:val="24"/>
        </w:rPr>
        <w:t>plotting the per capita growth rate versus the corresponding relative frequency</w:t>
      </w:r>
      <w:ins w:id="115" w:author="Godwin, Casey" w:date="2019-01-14T23:00:00Z">
        <w:r w:rsidR="00701F75">
          <w:rPr>
            <w:rFonts w:ascii="Times New Roman" w:hAnsi="Times New Roman" w:cs="Times New Roman"/>
            <w:sz w:val="24"/>
            <w:szCs w:val="24"/>
          </w:rPr>
          <w:t xml:space="preserve"> (FIGURE 1)</w:t>
        </w:r>
      </w:ins>
      <w:r>
        <w:rPr>
          <w:rFonts w:ascii="Times New Roman" w:hAnsi="Times New Roman" w:cs="Times New Roman"/>
          <w:sz w:val="24"/>
          <w:szCs w:val="24"/>
        </w:rPr>
        <w:t xml:space="preserve">. </w:t>
      </w:r>
      <w:commentRangeStart w:id="116"/>
      <w:del w:id="117" w:author="Godwin, Casey" w:date="2019-01-14T23:03:00Z">
        <w:r w:rsidDel="00171715">
          <w:rPr>
            <w:rFonts w:ascii="Times New Roman" w:hAnsi="Times New Roman" w:cs="Times New Roman"/>
            <w:sz w:val="24"/>
            <w:szCs w:val="24"/>
          </w:rPr>
          <w:delText>Several empirical studies have</w:delText>
        </w:r>
      </w:del>
      <w:del w:id="118" w:author="Godwin, Casey" w:date="2019-01-14T23:00:00Z">
        <w:r w:rsidDel="00701F75">
          <w:rPr>
            <w:rFonts w:ascii="Times New Roman" w:hAnsi="Times New Roman" w:cs="Times New Roman"/>
            <w:sz w:val="24"/>
            <w:szCs w:val="24"/>
          </w:rPr>
          <w:delText xml:space="preserve"> used the</w:delText>
        </w:r>
      </w:del>
      <w:del w:id="119" w:author="Godwin, Casey" w:date="2019-01-14T23:03:00Z">
        <w:r w:rsidDel="00171715">
          <w:rPr>
            <w:rFonts w:ascii="Times New Roman" w:hAnsi="Times New Roman" w:cs="Times New Roman"/>
            <w:sz w:val="24"/>
            <w:szCs w:val="24"/>
          </w:rPr>
          <w:delText xml:space="preserve"> NFD </w:delText>
        </w:r>
      </w:del>
      <w:del w:id="120" w:author="Godwin, Casey" w:date="2019-01-14T12:12:00Z">
        <w:r w:rsidDel="00D34BCD">
          <w:rPr>
            <w:rFonts w:ascii="Times New Roman" w:hAnsi="Times New Roman" w:cs="Times New Roman"/>
            <w:sz w:val="24"/>
            <w:szCs w:val="24"/>
          </w:rPr>
          <w:delText>method to assess whether species can coexist by assuming a linear frequency dependenc</w:delText>
        </w:r>
        <w:r w:rsidR="005443FA" w:rsidDel="00D34BCD">
          <w:rPr>
            <w:rFonts w:ascii="Times New Roman" w:hAnsi="Times New Roman" w:cs="Times New Roman"/>
            <w:sz w:val="24"/>
            <w:szCs w:val="24"/>
          </w:rPr>
          <w:delText>e</w:delText>
        </w:r>
      </w:del>
      <w:del w:id="121" w:author="Godwin, Casey" w:date="2019-01-14T23:03:00Z">
        <w:r w:rsidR="00FA70FE" w:rsidDel="00171715">
          <w:rPr>
            <w:rFonts w:ascii="Times New Roman" w:hAnsi="Times New Roman" w:cs="Times New Roman"/>
            <w:sz w:val="24"/>
            <w:szCs w:val="24"/>
          </w:rPr>
          <w:delText xml:space="preserve"> </w:delText>
        </w:r>
        <w:r w:rsidR="00FA70FE" w:rsidDel="00171715">
          <w:rPr>
            <w:rFonts w:ascii="Times New Roman" w:hAnsi="Times New Roman" w:cs="Times New Roman"/>
            <w:sz w:val="24"/>
            <w:szCs w:val="24"/>
          </w:rPr>
          <w:fldChar w:fldCharType="begin" w:fldLock="1"/>
        </w:r>
        <w:r w:rsidR="00AB1211" w:rsidDel="00171715">
          <w:rPr>
            <w:rFonts w:ascii="Times New Roman" w:hAnsi="Times New Roman" w:cs="Times New Roman"/>
            <w:sz w:val="24"/>
            <w:szCs w:val="24"/>
          </w:rPr>
          <w:del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Biogeography","id":"ITEM-2","issue":"5","issued":{"date-parts":[["2017","5","1"]]},"note":"doi: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species?","type":"article-journal","volume":"26"},"uris":["http://www.mendeley.com/documents/?uuid=b6253c0c-272e-459c-9110-36ac70985f5c"]},{"id":"ITEM-3","itemData":{"DOI":"10.1890/11-1087.1","ISSN":"0012-9658","abstract":"Theory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Morgan","non-dropping-particle":"","parse-names":false,"suffix":""}],"container-title":"Ecology","id":"ITEM-3","issue":"3","issued":{"date-parts":[["2012","3","1"]]},"note":"doi: 10.1890/11-1087.1","page":"456-461","publisher":"John Wiley &amp; Sons, Ltd","title":"Strong self-limitation promotes the persistence of rare species","type":"article-journal","volume":"93"},"uris":["http://www.mendeley.com/documents/?uuid=46b62c61-6daf-4940-96eb-1501bd89ed4b"]}],"mendeley":{"formattedCitation":"(Levine and HilleRisLambers 2009, Yenni et al. 2012, 2017)","manualFormatting":"(e.g. Levine and HilleRisLambers 2009, Yenni et al. 2012, 2017)","plainTextFormattedCitation":"(Levine and HilleRisLambers 2009, Yenni et al. 2012, 2017)","previouslyFormattedCitation":"(Levine and HilleRisLambers 2009, Yenni et al. 2012, 2017)"},"properties":{"noteIndex":0},"schema":"https://github.com/citation-style-language/schema/raw/master/csl-citation.json"}</w:delInstrText>
        </w:r>
        <w:r w:rsidR="00FA70FE" w:rsidDel="00171715">
          <w:rPr>
            <w:rFonts w:ascii="Times New Roman" w:hAnsi="Times New Roman" w:cs="Times New Roman"/>
            <w:sz w:val="24"/>
            <w:szCs w:val="24"/>
          </w:rPr>
          <w:fldChar w:fldCharType="separate"/>
        </w:r>
        <w:r w:rsidR="00334B4E" w:rsidRPr="00334B4E" w:rsidDel="00171715">
          <w:rPr>
            <w:rFonts w:ascii="Times New Roman" w:hAnsi="Times New Roman" w:cs="Times New Roman"/>
            <w:noProof/>
            <w:sz w:val="24"/>
            <w:szCs w:val="24"/>
          </w:rPr>
          <w:delText>(</w:delText>
        </w:r>
        <w:r w:rsidR="00334B4E" w:rsidDel="00171715">
          <w:rPr>
            <w:rFonts w:ascii="Times New Roman" w:hAnsi="Times New Roman" w:cs="Times New Roman"/>
            <w:noProof/>
            <w:sz w:val="24"/>
            <w:szCs w:val="24"/>
          </w:rPr>
          <w:delText xml:space="preserve">e.g. </w:delText>
        </w:r>
        <w:r w:rsidR="00334B4E" w:rsidRPr="00334B4E" w:rsidDel="00171715">
          <w:rPr>
            <w:rFonts w:ascii="Times New Roman" w:hAnsi="Times New Roman" w:cs="Times New Roman"/>
            <w:noProof/>
            <w:sz w:val="24"/>
            <w:szCs w:val="24"/>
          </w:rPr>
          <w:delText>Levine and HilleRisLambers 2009, Yenni et al. 2012, 2017)</w:delText>
        </w:r>
        <w:r w:rsidR="00FA70FE" w:rsidDel="00171715">
          <w:rPr>
            <w:rFonts w:ascii="Times New Roman" w:hAnsi="Times New Roman" w:cs="Times New Roman"/>
            <w:sz w:val="24"/>
            <w:szCs w:val="24"/>
          </w:rPr>
          <w:fldChar w:fldCharType="end"/>
        </w:r>
        <w:r w:rsidDel="00171715">
          <w:rPr>
            <w:rFonts w:ascii="Times New Roman" w:hAnsi="Times New Roman" w:cs="Times New Roman"/>
            <w:sz w:val="24"/>
            <w:szCs w:val="24"/>
          </w:rPr>
          <w:delText xml:space="preserve">. </w:delText>
        </w:r>
      </w:del>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commentRangeEnd w:id="116"/>
      <w:r w:rsidR="00AC3874">
        <w:rPr>
          <w:rStyle w:val="CommentReference"/>
        </w:rPr>
        <w:commentReference w:id="116"/>
      </w:r>
      <w:ins w:id="122" w:author="Godwin, Casey" w:date="2019-01-14T13:05:00Z">
        <w:r w:rsidR="00115688">
          <w:rPr>
            <w:rFonts w:ascii="Times New Roman" w:hAnsi="Times New Roman" w:cs="Times New Roman"/>
            <w:sz w:val="24"/>
            <w:szCs w:val="24"/>
          </w:rPr>
          <w:t>The density of seeding can be manipulated to remove the effect of interspecific competition</w:t>
        </w:r>
      </w:ins>
      <w:ins w:id="123" w:author="Godwin, Casey" w:date="2019-01-14T13:06:00Z">
        <w:r w:rsidR="00115688">
          <w:rPr>
            <w:rFonts w:ascii="Times New Roman" w:hAnsi="Times New Roman" w:cs="Times New Roman"/>
            <w:sz w:val="24"/>
            <w:szCs w:val="24"/>
          </w:rPr>
          <w:t xml:space="preserve"> so that competitive interaction </w:t>
        </w:r>
        <w:proofErr w:type="gramStart"/>
        <w:r w:rsidR="00115688">
          <w:rPr>
            <w:rFonts w:ascii="Times New Roman" w:hAnsi="Times New Roman" w:cs="Times New Roman"/>
            <w:sz w:val="24"/>
            <w:szCs w:val="24"/>
          </w:rPr>
          <w:t>are</w:t>
        </w:r>
        <w:proofErr w:type="gramEnd"/>
        <w:r w:rsidR="00115688">
          <w:rPr>
            <w:rFonts w:ascii="Times New Roman" w:hAnsi="Times New Roman" w:cs="Times New Roman"/>
            <w:sz w:val="24"/>
            <w:szCs w:val="24"/>
          </w:rPr>
          <w:t xml:space="preserve"> determined only by RFD.</w:t>
        </w:r>
      </w:ins>
      <w:ins w:id="124" w:author="Godwin, Casey" w:date="2019-01-15T11:10:00Z">
        <w:r w:rsidR="00AC3874">
          <w:rPr>
            <w:rFonts w:ascii="Times New Roman" w:hAnsi="Times New Roman" w:cs="Times New Roman"/>
            <w:sz w:val="24"/>
            <w:szCs w:val="24"/>
          </w:rPr>
          <w:t xml:space="preserve"> Additionally, </w:t>
        </w:r>
      </w:ins>
      <w:del w:id="125" w:author="Godwin, Casey" w:date="2019-01-15T11:10:00Z">
        <w:r w:rsidR="00FB0AA5" w:rsidDel="00AC3874">
          <w:rPr>
            <w:rFonts w:ascii="Times New Roman" w:hAnsi="Times New Roman" w:cs="Times New Roman"/>
            <w:sz w:val="24"/>
            <w:szCs w:val="24"/>
          </w:rPr>
          <w:delText>F</w:delText>
        </w:r>
        <w:r w:rsidDel="00AC3874">
          <w:rPr>
            <w:rFonts w:ascii="Times New Roman" w:hAnsi="Times New Roman" w:cs="Times New Roman"/>
            <w:sz w:val="24"/>
            <w:szCs w:val="24"/>
          </w:rPr>
          <w:delText xml:space="preserve">requency </w:delText>
        </w:r>
      </w:del>
      <w:ins w:id="126" w:author="Godwin, Casey" w:date="2019-01-15T11:10:00Z">
        <w:r w:rsidR="00AC3874">
          <w:rPr>
            <w:rFonts w:ascii="Times New Roman" w:hAnsi="Times New Roman" w:cs="Times New Roman"/>
            <w:sz w:val="24"/>
            <w:szCs w:val="24"/>
          </w:rPr>
          <w:t xml:space="preserve">frequency </w:t>
        </w:r>
      </w:ins>
      <w:r>
        <w:rPr>
          <w:rFonts w:ascii="Times New Roman" w:hAnsi="Times New Roman" w:cs="Times New Roman"/>
          <w:sz w:val="24"/>
          <w:szCs w:val="24"/>
        </w:rPr>
        <w:t xml:space="preserve">dependency </w:t>
      </w:r>
      <w:r w:rsidR="00FB0AA5">
        <w:rPr>
          <w:rFonts w:ascii="Times New Roman" w:hAnsi="Times New Roman" w:cs="Times New Roman"/>
          <w:sz w:val="24"/>
          <w:szCs w:val="24"/>
        </w:rPr>
        <w:t xml:space="preserve">could, in principle, also </w:t>
      </w:r>
      <w:r>
        <w:rPr>
          <w:rFonts w:ascii="Times New Roman" w:hAnsi="Times New Roman" w:cs="Times New Roman"/>
          <w:sz w:val="24"/>
          <w:szCs w:val="24"/>
        </w:rPr>
        <w:t xml:space="preserve">be constructed </w:t>
      </w:r>
      <w:r w:rsidR="00FB0AA5">
        <w:rPr>
          <w:rFonts w:ascii="Times New Roman" w:hAnsi="Times New Roman" w:cs="Times New Roman"/>
          <w:sz w:val="24"/>
          <w:szCs w:val="24"/>
        </w:rPr>
        <w:t xml:space="preserve">using </w:t>
      </w:r>
      <w:r>
        <w:rPr>
          <w:rFonts w:ascii="Times New Roman" w:hAnsi="Times New Roman" w:cs="Times New Roman"/>
          <w:sz w:val="24"/>
          <w:szCs w:val="24"/>
        </w:rPr>
        <w:t xml:space="preserve">observational data </w:t>
      </w:r>
      <w:ins w:id="127" w:author="Godwin, Casey" w:date="2019-01-14T12:58:00Z">
        <w:r w:rsidR="00041F12">
          <w:rPr>
            <w:rFonts w:ascii="Times New Roman" w:hAnsi="Times New Roman" w:cs="Times New Roman"/>
            <w:sz w:val="24"/>
            <w:szCs w:val="24"/>
          </w:rPr>
          <w:t xml:space="preserve">from natural ecosystems. </w:t>
        </w:r>
      </w:ins>
      <w:ins w:id="128" w:author="Godwin, Casey" w:date="2019-01-15T11:12:00Z">
        <w:r w:rsidR="00AC3874">
          <w:rPr>
            <w:rFonts w:ascii="Times New Roman" w:hAnsi="Times New Roman" w:cs="Times New Roman"/>
            <w:sz w:val="24"/>
            <w:szCs w:val="24"/>
          </w:rPr>
          <w:t xml:space="preserve">WHY IS THIS ATTRACTIVE (BRIEF) </w:t>
        </w:r>
      </w:ins>
      <w:del w:id="129" w:author="Godwin, Casey" w:date="2019-01-14T12:58:00Z">
        <w:r w:rsidDel="00041F12">
          <w:rPr>
            <w:rFonts w:ascii="Times New Roman" w:hAnsi="Times New Roman" w:cs="Times New Roman"/>
            <w:sz w:val="24"/>
            <w:szCs w:val="24"/>
          </w:rPr>
          <w:delText xml:space="preserve">as </w:delText>
        </w:r>
      </w:del>
      <w:ins w:id="130" w:author="Godwin, Casey" w:date="2019-01-14T12:58:00Z">
        <w:r w:rsidR="00041F12">
          <w:rPr>
            <w:rFonts w:ascii="Times New Roman" w:hAnsi="Times New Roman" w:cs="Times New Roman"/>
            <w:sz w:val="24"/>
            <w:szCs w:val="24"/>
          </w:rPr>
          <w:t xml:space="preserve">As </w:t>
        </w:r>
      </w:ins>
      <w:r>
        <w:rPr>
          <w:rFonts w:ascii="Times New Roman" w:hAnsi="Times New Roman" w:cs="Times New Roman"/>
          <w:sz w:val="24"/>
          <w:szCs w:val="24"/>
        </w:rPr>
        <w:t xml:space="preserve">long as the per capita growth rate and the relative frequency of the species can be estimated, and the community is assumed to be saturated with respect to </w:t>
      </w:r>
      <w:r w:rsidR="00FB0AA5">
        <w:rPr>
          <w:rFonts w:ascii="Times New Roman" w:hAnsi="Times New Roman" w:cs="Times New Roman"/>
          <w:sz w:val="24"/>
          <w:szCs w:val="24"/>
        </w:rPr>
        <w:t xml:space="preserve">density or </w:t>
      </w:r>
      <w:r>
        <w:rPr>
          <w:rFonts w:ascii="Times New Roman" w:hAnsi="Times New Roman" w:cs="Times New Roman"/>
          <w:sz w:val="24"/>
          <w:szCs w:val="24"/>
        </w:rPr>
        <w:t>biomass</w:t>
      </w:r>
      <w:ins w:id="131" w:author="Godwin, Casey" w:date="2019-01-14T12:58:00Z">
        <w:r w:rsidR="00041F12">
          <w:rPr>
            <w:rFonts w:ascii="Times New Roman" w:hAnsi="Times New Roman" w:cs="Times New Roman"/>
            <w:sz w:val="24"/>
            <w:szCs w:val="24"/>
          </w:rPr>
          <w:t>, it would be possible to parameterize</w:t>
        </w:r>
      </w:ins>
      <w:ins w:id="132" w:author="Godwin, Casey" w:date="2019-01-15T11:10:00Z">
        <w:r w:rsidR="00AC3874">
          <w:rPr>
            <w:rFonts w:ascii="Times New Roman" w:hAnsi="Times New Roman" w:cs="Times New Roman"/>
            <w:sz w:val="24"/>
            <w:szCs w:val="24"/>
          </w:rPr>
          <w:t xml:space="preserve"> the relationship between growth rate and frequency</w:t>
        </w:r>
      </w:ins>
      <w:r>
        <w:rPr>
          <w:rFonts w:ascii="Times New Roman" w:hAnsi="Times New Roman" w:cs="Times New Roman"/>
          <w:sz w:val="24"/>
          <w:szCs w:val="24"/>
        </w:rPr>
        <w:t xml:space="preserve">. </w:t>
      </w:r>
      <w:ins w:id="133" w:author="Godwin, Casey" w:date="2019-01-14T13:06:00Z">
        <w:r w:rsidR="00115688">
          <w:rPr>
            <w:rFonts w:ascii="Times New Roman" w:hAnsi="Times New Roman" w:cs="Times New Roman"/>
            <w:sz w:val="24"/>
            <w:szCs w:val="24"/>
          </w:rPr>
          <w:t xml:space="preserve">Although this approach has not been applied empirically to make predictions regarding coexistence [but see </w:t>
        </w:r>
        <w:proofErr w:type="spellStart"/>
        <w:r w:rsidR="00115688">
          <w:rPr>
            <w:rFonts w:ascii="Times New Roman" w:hAnsi="Times New Roman" w:cs="Times New Roman"/>
            <w:sz w:val="24"/>
            <w:szCs w:val="24"/>
          </w:rPr>
          <w:t>Yenni</w:t>
        </w:r>
        <w:proofErr w:type="spellEnd"/>
        <w:r w:rsidR="00115688">
          <w:rPr>
            <w:rFonts w:ascii="Times New Roman" w:hAnsi="Times New Roman" w:cs="Times New Roman"/>
            <w:sz w:val="24"/>
            <w:szCs w:val="24"/>
          </w:rPr>
          <w:t xml:space="preserve"> 2017]</w:t>
        </w:r>
      </w:ins>
      <w:ins w:id="134" w:author="Godwin, Casey" w:date="2019-01-14T13:07:00Z">
        <w:r w:rsidR="00443F4B">
          <w:rPr>
            <w:rFonts w:ascii="Times New Roman" w:hAnsi="Times New Roman" w:cs="Times New Roman"/>
            <w:sz w:val="24"/>
            <w:szCs w:val="24"/>
          </w:rPr>
          <w:t xml:space="preserve"> it is one of only two methods </w:t>
        </w:r>
      </w:ins>
      <w:ins w:id="135" w:author="Godwin, Casey" w:date="2019-01-14T23:04:00Z">
        <w:r w:rsidR="00171715">
          <w:rPr>
            <w:rFonts w:ascii="Times New Roman" w:hAnsi="Times New Roman" w:cs="Times New Roman"/>
            <w:sz w:val="24"/>
            <w:szCs w:val="24"/>
          </w:rPr>
          <w:t xml:space="preserve">reviewed here </w:t>
        </w:r>
      </w:ins>
      <w:ins w:id="136" w:author="Godwin, Casey" w:date="2019-01-14T13:07:00Z">
        <w:r w:rsidR="00443F4B">
          <w:rPr>
            <w:rFonts w:ascii="Times New Roman" w:hAnsi="Times New Roman" w:cs="Times New Roman"/>
            <w:sz w:val="24"/>
            <w:szCs w:val="24"/>
          </w:rPr>
          <w:t xml:space="preserve">that do not require manipulative experiments. </w:t>
        </w:r>
      </w:ins>
      <w:del w:id="137" w:author="Godwin, Casey" w:date="2019-01-14T12:58:00Z">
        <w:r w:rsidDel="00041F12">
          <w:rPr>
            <w:rFonts w:ascii="Times New Roman" w:hAnsi="Times New Roman" w:cs="Times New Roman"/>
            <w:sz w:val="24"/>
            <w:szCs w:val="24"/>
          </w:rPr>
          <w:delText xml:space="preserve"> </w:delText>
        </w:r>
      </w:del>
    </w:p>
    <w:p w14:paraId="08B600C5" w14:textId="6E50B1B3" w:rsidR="00416398" w:rsidRPr="00FC0C4F" w:rsidRDefault="00222289"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0FCA63B2" w14:textId="385C9803" w:rsidR="008F0DA8" w:rsidRDefault="00D82922"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w:t>
      </w:r>
      <w:commentRangeStart w:id="138"/>
      <w:r w:rsidR="0096073D">
        <w:rPr>
          <w:rFonts w:ascii="Times New Roman" w:hAnsi="Times New Roman" w:cs="Times New Roman"/>
          <w:sz w:val="24"/>
          <w:szCs w:val="24"/>
        </w:rPr>
        <w:t>method</w:t>
      </w:r>
      <w:commentRangeEnd w:id="138"/>
      <w:r w:rsidR="00171715">
        <w:rPr>
          <w:rStyle w:val="CommentReference"/>
        </w:rPr>
        <w:commentReference w:id="138"/>
      </w:r>
      <w:r w:rsidR="0096073D">
        <w:rPr>
          <w:rFonts w:ascii="Times New Roman" w:hAnsi="Times New Roman" w:cs="Times New Roman"/>
          <w:sz w:val="24"/>
          <w:szCs w:val="24"/>
        </w:rPr>
        <w:t xml:space="preserve">. </w:t>
      </w:r>
      <w:ins w:id="139" w:author="Godwin, Casey" w:date="2019-01-14T12:42:00Z">
        <w:r w:rsidR="00605A3B">
          <w:rPr>
            <w:rFonts w:ascii="Times New Roman" w:hAnsi="Times New Roman" w:cs="Times New Roman"/>
            <w:sz w:val="24"/>
            <w:szCs w:val="24"/>
          </w:rPr>
          <w:t xml:space="preserve">Namely, this method requires that the </w:t>
        </w:r>
        <w:r w:rsidR="004A0EB3">
          <w:rPr>
            <w:rFonts w:ascii="Times New Roman" w:hAnsi="Times New Roman" w:cs="Times New Roman"/>
            <w:sz w:val="24"/>
            <w:szCs w:val="24"/>
          </w:rPr>
          <w:t xml:space="preserve">relationship between </w:t>
        </w:r>
      </w:ins>
      <w:ins w:id="140" w:author="Godwin, Casey" w:date="2019-01-14T12:43:00Z">
        <w:r w:rsidR="004A0EB3">
          <w:rPr>
            <w:rFonts w:ascii="Times New Roman" w:hAnsi="Times New Roman" w:cs="Times New Roman"/>
            <w:sz w:val="24"/>
            <w:szCs w:val="24"/>
          </w:rPr>
          <w:t>growth rate and frequency is linear, or that an empiricist can adequately describe the relationsh</w:t>
        </w:r>
      </w:ins>
      <w:ins w:id="141" w:author="Godwin, Casey" w:date="2019-01-14T12:44:00Z">
        <w:r w:rsidR="004A0EB3">
          <w:rPr>
            <w:rFonts w:ascii="Times New Roman" w:hAnsi="Times New Roman" w:cs="Times New Roman"/>
            <w:sz w:val="24"/>
            <w:szCs w:val="24"/>
          </w:rPr>
          <w:t>ip to account for the non-linearity in predict growth rates when invading.</w:t>
        </w:r>
      </w:ins>
      <w:ins w:id="142" w:author="Godwin, Casey" w:date="2019-01-14T12:43:00Z">
        <w:r w:rsidR="004A0EB3">
          <w:rPr>
            <w:rFonts w:ascii="Times New Roman" w:hAnsi="Times New Roman" w:cs="Times New Roman"/>
            <w:sz w:val="24"/>
            <w:szCs w:val="24"/>
          </w:rPr>
          <w:t xml:space="preserve"> </w:t>
        </w:r>
      </w:ins>
      <w:r w:rsidR="00AE6556">
        <w:rPr>
          <w:rFonts w:ascii="Times New Roman" w:hAnsi="Times New Roman" w:cs="Times New Roman"/>
          <w:sz w:val="24"/>
          <w:szCs w:val="24"/>
        </w:rPr>
        <w:t xml:space="preserve">From numerical simulations that mimic invasion experiments, we show that </w:t>
      </w:r>
      <w:r w:rsidR="00F069A5">
        <w:rPr>
          <w:rFonts w:ascii="Times New Roman" w:hAnsi="Times New Roman" w:cs="Times New Roman"/>
          <w:sz w:val="24"/>
          <w:szCs w:val="24"/>
        </w:rPr>
        <w:t>the</w:t>
      </w:r>
      <w:r w:rsidR="008F0DA8">
        <w:rPr>
          <w:rFonts w:ascii="Times New Roman" w:hAnsi="Times New Roman" w:cs="Times New Roman"/>
          <w:sz w:val="24"/>
          <w:szCs w:val="24"/>
        </w:rPr>
        <w:t xml:space="preserve"> </w:t>
      </w:r>
      <w:bookmarkStart w:id="143" w:name="OLE_LINK7"/>
      <w:bookmarkStart w:id="144" w:name="OLE_LINK8"/>
      <w:bookmarkStart w:id="145" w:name="OLE_LINK9"/>
      <w:r w:rsidR="008F0DA8">
        <w:rPr>
          <w:rFonts w:ascii="Times New Roman" w:hAnsi="Times New Roman" w:cs="Times New Roman"/>
          <w:sz w:val="24"/>
          <w:szCs w:val="24"/>
        </w:rPr>
        <w:t xml:space="preserve">species’ per capita growth rate </w:t>
      </w:r>
      <w:bookmarkEnd w:id="143"/>
      <w:bookmarkEnd w:id="144"/>
      <w:bookmarkEnd w:id="145"/>
      <w:r w:rsidR="00AE6556">
        <w:rPr>
          <w:rFonts w:ascii="Times New Roman" w:hAnsi="Times New Roman" w:cs="Times New Roman"/>
          <w:sz w:val="24"/>
          <w:szCs w:val="24"/>
        </w:rPr>
        <w:t xml:space="preserve">is </w:t>
      </w:r>
      <w:r w:rsidR="008F0DA8">
        <w:rPr>
          <w:rFonts w:ascii="Times New Roman" w:hAnsi="Times New Roman" w:cs="Times New Roman"/>
          <w:sz w:val="24"/>
          <w:szCs w:val="24"/>
        </w:rPr>
        <w:t>non-linearly dependent on its frequency, i.e. the NFD slope is not constant</w:t>
      </w:r>
      <w:r w:rsidR="00F069A5">
        <w:rPr>
          <w:rFonts w:ascii="Times New Roman" w:hAnsi="Times New Roman" w:cs="Times New Roman"/>
          <w:sz w:val="24"/>
          <w:szCs w:val="24"/>
        </w:rPr>
        <w:t xml:space="preserve"> across frequencies</w:t>
      </w:r>
      <w:r w:rsidR="00AE6556">
        <w:rPr>
          <w:rFonts w:ascii="Times New Roman" w:hAnsi="Times New Roman" w:cs="Times New Roman"/>
          <w:sz w:val="24"/>
          <w:szCs w:val="24"/>
        </w:rPr>
        <w:t xml:space="preserve"> even when the total community biomass is saturated</w:t>
      </w:r>
      <w:r w:rsidR="00F069A5">
        <w:rPr>
          <w:rFonts w:ascii="Times New Roman" w:hAnsi="Times New Roman" w:cs="Times New Roman"/>
          <w:sz w:val="24"/>
          <w:szCs w:val="24"/>
        </w:rPr>
        <w:t xml:space="preserve"> (Fig. </w:t>
      </w:r>
      <w:r w:rsidR="00AB1211">
        <w:rPr>
          <w:rFonts w:ascii="Times New Roman" w:hAnsi="Times New Roman" w:cs="Times New Roman"/>
          <w:sz w:val="24"/>
          <w:szCs w:val="24"/>
        </w:rPr>
        <w:t>1</w:t>
      </w:r>
      <w:r w:rsidR="00F069A5">
        <w:rPr>
          <w:rFonts w:ascii="Times New Roman" w:hAnsi="Times New Roman" w:cs="Times New Roman"/>
          <w:sz w:val="24"/>
          <w:szCs w:val="24"/>
        </w:rPr>
        <w:t xml:space="preserve">).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AF21D9">
        <w:rPr>
          <w:rFonts w:ascii="Times New Roman" w:hAnsi="Times New Roman" w:cs="Times New Roman"/>
          <w:sz w:val="24"/>
          <w:szCs w:val="24"/>
          <w:lang w:eastAsia="zh-TW"/>
        </w:rPr>
        <w:t xml:space="preserve">he community density </w:t>
      </w:r>
      <w:r w:rsidR="00156E69">
        <w:rPr>
          <w:rFonts w:ascii="Times New Roman" w:hAnsi="Times New Roman" w:cs="Times New Roman"/>
          <w:sz w:val="24"/>
          <w:szCs w:val="24"/>
          <w:lang w:eastAsia="zh-TW"/>
        </w:rPr>
        <w:t>is not only saturated but is always fixed regardless of the species’ frequency (</w:t>
      </w:r>
      <w:r w:rsidR="00156E69" w:rsidRPr="00EF677E">
        <w:rPr>
          <w:rFonts w:ascii="Times New Roman" w:hAnsi="Times New Roman" w:cs="Times New Roman"/>
          <w:color w:val="000000" w:themeColor="text1"/>
          <w:sz w:val="24"/>
          <w:szCs w:val="24"/>
          <w:lang w:eastAsia="zh-TW"/>
        </w:rPr>
        <w:t>appendix A</w:t>
      </w:r>
      <w:r w:rsidR="00156E69">
        <w:rPr>
          <w:rFonts w:ascii="Times New Roman" w:hAnsi="Times New Roman" w:cs="Times New Roman"/>
          <w:sz w:val="24"/>
          <w:szCs w:val="24"/>
          <w:lang w:eastAsia="zh-TW"/>
        </w:rPr>
        <w:t xml:space="preserve">). </w:t>
      </w:r>
      <w:r w:rsidR="00AB1211">
        <w:rPr>
          <w:rFonts w:ascii="Times New Roman" w:hAnsi="Times New Roman" w:cs="Times New Roman"/>
          <w:sz w:val="24"/>
          <w:szCs w:val="24"/>
          <w:lang w:eastAsia="zh-TW"/>
        </w:rPr>
        <w:t>We also show that t</w:t>
      </w:r>
      <w:r w:rsidR="00F069A5">
        <w:rPr>
          <w:rFonts w:ascii="Times New Roman" w:hAnsi="Times New Roman" w:cs="Times New Roman"/>
          <w:sz w:val="24"/>
          <w:szCs w:val="24"/>
        </w:rPr>
        <w:t xml:space="preserve">he non-linear frequency dependence can lead to incorrect predictions about species </w:t>
      </w:r>
      <w:r w:rsidR="00F069A5" w:rsidRPr="00EF677E">
        <w:rPr>
          <w:rFonts w:ascii="Times New Roman" w:hAnsi="Times New Roman" w:cs="Times New Roman"/>
          <w:color w:val="000000" w:themeColor="text1"/>
          <w:sz w:val="24"/>
          <w:szCs w:val="24"/>
        </w:rPr>
        <w:lastRenderedPageBreak/>
        <w:t>coexistence</w:t>
      </w:r>
      <w:r w:rsidR="00BD01F6" w:rsidRPr="00EF677E">
        <w:rPr>
          <w:rFonts w:ascii="Times New Roman" w:hAnsi="Times New Roman" w:cs="Times New Roman"/>
          <w:color w:val="000000" w:themeColor="text1"/>
          <w:sz w:val="24"/>
          <w:szCs w:val="24"/>
        </w:rPr>
        <w:t xml:space="preserve"> </w:t>
      </w:r>
      <w:ins w:id="146" w:author="Godwin, Casey" w:date="2019-01-14T23:05:00Z">
        <w:r w:rsidR="00171715">
          <w:rPr>
            <w:rFonts w:ascii="Times New Roman" w:hAnsi="Times New Roman" w:cs="Times New Roman"/>
            <w:color w:val="000000" w:themeColor="text1"/>
            <w:sz w:val="24"/>
            <w:szCs w:val="24"/>
          </w:rPr>
          <w:t xml:space="preserve">when applied to </w:t>
        </w:r>
      </w:ins>
      <w:ins w:id="147" w:author="Godwin, Casey" w:date="2019-01-14T23:06:00Z">
        <w:r w:rsidR="00171715">
          <w:rPr>
            <w:rFonts w:ascii="Times New Roman" w:hAnsi="Times New Roman" w:cs="Times New Roman"/>
            <w:color w:val="000000" w:themeColor="text1"/>
            <w:sz w:val="24"/>
            <w:szCs w:val="24"/>
          </w:rPr>
          <w:t xml:space="preserve">systems with non-linear relationships between species’ growth rates and densities </w:t>
        </w:r>
      </w:ins>
      <w:r w:rsidR="00BD01F6" w:rsidRPr="00EF677E">
        <w:rPr>
          <w:rFonts w:ascii="Times New Roman" w:hAnsi="Times New Roman" w:cs="Times New Roman"/>
          <w:color w:val="000000" w:themeColor="text1"/>
          <w:sz w:val="24"/>
          <w:szCs w:val="24"/>
        </w:rPr>
        <w:t>(</w:t>
      </w:r>
      <w:r w:rsidR="00AB1211">
        <w:rPr>
          <w:rFonts w:ascii="Times New Roman" w:hAnsi="Times New Roman" w:cs="Times New Roman"/>
          <w:color w:val="000000" w:themeColor="text1"/>
          <w:sz w:val="24"/>
          <w:szCs w:val="24"/>
        </w:rPr>
        <w:t>Supplement 1</w:t>
      </w:r>
      <w:r w:rsidR="00BD01F6" w:rsidRPr="00EF677E">
        <w:rPr>
          <w:rFonts w:ascii="Times New Roman" w:hAnsi="Times New Roman" w:cs="Times New Roman"/>
          <w:color w:val="000000" w:themeColor="text1"/>
          <w:sz w:val="24"/>
          <w:szCs w:val="24"/>
        </w:rPr>
        <w:t>)</w:t>
      </w:r>
      <w:ins w:id="148" w:author="Godwin, Casey" w:date="2019-01-14T12:45:00Z">
        <w:r w:rsidR="00D25E91">
          <w:rPr>
            <w:rFonts w:ascii="Times New Roman" w:hAnsi="Times New Roman" w:cs="Times New Roman"/>
            <w:color w:val="000000" w:themeColor="text1"/>
            <w:sz w:val="24"/>
            <w:szCs w:val="24"/>
          </w:rPr>
          <w:t xml:space="preserve">. </w:t>
        </w:r>
      </w:ins>
      <w:del w:id="149" w:author="Godwin, Casey" w:date="2019-01-14T12:45:00Z">
        <w:r w:rsidR="00F069A5" w:rsidRPr="00EF677E" w:rsidDel="00D25E91">
          <w:rPr>
            <w:rFonts w:ascii="Times New Roman" w:hAnsi="Times New Roman" w:cs="Times New Roman"/>
            <w:color w:val="000000" w:themeColor="text1"/>
            <w:sz w:val="24"/>
            <w:szCs w:val="24"/>
          </w:rPr>
          <w:delText xml:space="preserve">, </w:delText>
        </w:r>
        <w:r w:rsidR="00F069A5" w:rsidDel="00D25E91">
          <w:rPr>
            <w:rFonts w:ascii="Times New Roman" w:hAnsi="Times New Roman" w:cs="Times New Roman"/>
            <w:sz w:val="24"/>
            <w:szCs w:val="24"/>
          </w:rPr>
          <w:delText>a</w:delText>
        </w:r>
        <w:r w:rsidR="00F069A5" w:rsidRPr="00B0403D" w:rsidDel="00D25E91">
          <w:rPr>
            <w:rFonts w:ascii="Times New Roman" w:hAnsi="Times New Roman" w:cs="Times New Roman"/>
            <w:sz w:val="24"/>
            <w:szCs w:val="24"/>
          </w:rPr>
          <w:delText xml:space="preserve">lthough </w:delText>
        </w:r>
        <w:r w:rsidR="00F069A5" w:rsidDel="00D25E91">
          <w:rPr>
            <w:rFonts w:ascii="Times New Roman" w:hAnsi="Times New Roman" w:cs="Times New Roman"/>
            <w:sz w:val="24"/>
            <w:szCs w:val="24"/>
          </w:rPr>
          <w:delText xml:space="preserve">the slope of </w:delText>
        </w:r>
        <w:r w:rsidR="00F069A5" w:rsidRPr="00B0403D" w:rsidDel="00D25E91">
          <w:rPr>
            <w:rFonts w:ascii="Times New Roman" w:hAnsi="Times New Roman" w:cs="Times New Roman"/>
            <w:sz w:val="24"/>
            <w:szCs w:val="24"/>
          </w:rPr>
          <w:delText xml:space="preserve">NFD has been used to </w:delText>
        </w:r>
        <w:r w:rsidR="00F069A5" w:rsidDel="00D25E91">
          <w:rPr>
            <w:rFonts w:ascii="Times New Roman" w:hAnsi="Times New Roman" w:cs="Times New Roman"/>
            <w:sz w:val="24"/>
            <w:szCs w:val="24"/>
          </w:rPr>
          <w:delText xml:space="preserve">represent ND </w:delText>
        </w:r>
        <w:r w:rsidR="00F069A5" w:rsidRPr="00B0403D" w:rsidDel="00D25E91">
          <w:rPr>
            <w:rFonts w:ascii="Times New Roman" w:hAnsi="Times New Roman" w:cs="Times New Roman"/>
            <w:sz w:val="24"/>
            <w:szCs w:val="24"/>
          </w:rPr>
          <w:delText>for annual plant communities</w:delText>
        </w:r>
        <w:r w:rsidR="00F069A5" w:rsidDel="00D25E91">
          <w:rPr>
            <w:rFonts w:ascii="Times New Roman" w:hAnsi="Times New Roman" w:cs="Times New Roman"/>
            <w:sz w:val="24"/>
            <w:szCs w:val="24"/>
          </w:rPr>
          <w:delText xml:space="preserve"> </w:delText>
        </w:r>
        <w:r w:rsidR="00F069A5" w:rsidDel="00D25E91">
          <w:rPr>
            <w:rFonts w:ascii="Times New Roman" w:hAnsi="Times New Roman" w:cs="Times New Roman"/>
            <w:sz w:val="24"/>
            <w:szCs w:val="24"/>
          </w:rPr>
          <w:fldChar w:fldCharType="begin" w:fldLock="1"/>
        </w:r>
        <w:r w:rsidR="00F069A5" w:rsidDel="00D25E91">
          <w:rPr>
            <w:rFonts w:ascii="Times New Roman" w:hAnsi="Times New Roman" w:cs="Times New Roman"/>
            <w:sz w:val="24"/>
            <w:szCs w:val="24"/>
          </w:rPr>
          <w:del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species","type":"article-journal","volume":"93"},"uris":["http://www.mendeley.com/documents/?uuid=46b62c61-6daf-4940-96eb-1501bd89ed4b"]}],"mendeley":{"formattedCitation":"(Yenni et al. 2012, 2017)","plainTextFormattedCitation":"(Yenni et al. 2012, 2017)","previouslyFormattedCitation":"(Yenni et al. 2012, 2017)"},"properties":{"noteIndex":0},"schema":"https://github.com/citation-style-language/schema/raw/master/csl-citation.json"}</w:delInstrText>
        </w:r>
        <w:r w:rsidR="00F069A5" w:rsidDel="00D25E91">
          <w:rPr>
            <w:rFonts w:ascii="Times New Roman" w:hAnsi="Times New Roman" w:cs="Times New Roman"/>
            <w:sz w:val="24"/>
            <w:szCs w:val="24"/>
          </w:rPr>
          <w:fldChar w:fldCharType="separate"/>
        </w:r>
        <w:r w:rsidR="00F069A5" w:rsidRPr="00334B4E" w:rsidDel="00D25E91">
          <w:rPr>
            <w:rFonts w:ascii="Times New Roman" w:hAnsi="Times New Roman" w:cs="Times New Roman"/>
            <w:noProof/>
            <w:sz w:val="24"/>
            <w:szCs w:val="24"/>
          </w:rPr>
          <w:delText>(Yenni et al. 2012, 2017)</w:delText>
        </w:r>
        <w:r w:rsidR="00F069A5" w:rsidDel="00D25E91">
          <w:rPr>
            <w:rFonts w:ascii="Times New Roman" w:hAnsi="Times New Roman" w:cs="Times New Roman"/>
            <w:sz w:val="24"/>
            <w:szCs w:val="24"/>
          </w:rPr>
          <w:fldChar w:fldCharType="end"/>
        </w:r>
        <w:r w:rsidR="00F069A5" w:rsidDel="00D25E91">
          <w:rPr>
            <w:rFonts w:ascii="Times New Roman" w:hAnsi="Times New Roman" w:cs="Times New Roman"/>
            <w:sz w:val="24"/>
            <w:szCs w:val="24"/>
          </w:rPr>
          <w:delText xml:space="preserve">. </w:delText>
        </w:r>
      </w:del>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NFD method can only have correct predictions</w:t>
      </w:r>
      <w:del w:id="150" w:author="Godwin, Casey" w:date="2019-01-14T23:09:00Z">
        <w:r w:rsidR="00BD01F6" w:rsidDel="00171715">
          <w:rPr>
            <w:rFonts w:ascii="Times New Roman" w:hAnsi="Times New Roman" w:cs="Times New Roman"/>
            <w:sz w:val="24"/>
            <w:szCs w:val="24"/>
          </w:rPr>
          <w:delText xml:space="preserve"> only</w:delText>
        </w:r>
      </w:del>
      <w:r w:rsidR="00BD01F6">
        <w:rPr>
          <w:rFonts w:ascii="Times New Roman" w:hAnsi="Times New Roman" w:cs="Times New Roman"/>
          <w:sz w:val="24"/>
          <w:szCs w:val="24"/>
        </w:rPr>
        <w:t xml:space="preserve"> when evaluated at frequency approaching zero for each species. </w:t>
      </w:r>
      <w:r w:rsidR="00F069A5">
        <w:rPr>
          <w:rFonts w:ascii="Times New Roman" w:hAnsi="Times New Roman" w:cs="Times New Roman"/>
          <w:sz w:val="24"/>
          <w:szCs w:val="24"/>
        </w:rPr>
        <w:t>This finding means that for 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ins w:id="151" w:author="Godwin, Casey" w:date="2019-01-14T13:08:00Z">
        <w:r w:rsidR="00443F4B">
          <w:rPr>
            <w:rFonts w:ascii="Times New Roman" w:hAnsi="Times New Roman" w:cs="Times New Roman"/>
            <w:sz w:val="24"/>
            <w:szCs w:val="24"/>
          </w:rPr>
          <w:t xml:space="preserve"> </w:t>
        </w:r>
      </w:ins>
      <w:ins w:id="152" w:author="Godwin, Casey" w:date="2019-01-15T11:11:00Z">
        <w:r w:rsidR="00AC3874">
          <w:rPr>
            <w:rFonts w:ascii="Times New Roman" w:hAnsi="Times New Roman" w:cs="Times New Roman"/>
            <w:sz w:val="24"/>
            <w:szCs w:val="24"/>
          </w:rPr>
          <w:t xml:space="preserve">Both of these options would dramatically increase the effort </w:t>
        </w:r>
        <w:proofErr w:type="gramStart"/>
        <w:r w:rsidR="00AC3874">
          <w:rPr>
            <w:rFonts w:ascii="Times New Roman" w:hAnsi="Times New Roman" w:cs="Times New Roman"/>
            <w:sz w:val="24"/>
            <w:szCs w:val="24"/>
          </w:rPr>
          <w:t>required, but</w:t>
        </w:r>
        <w:proofErr w:type="gramEnd"/>
        <w:r w:rsidR="00AC3874">
          <w:rPr>
            <w:rFonts w:ascii="Times New Roman" w:hAnsi="Times New Roman" w:cs="Times New Roman"/>
            <w:sz w:val="24"/>
            <w:szCs w:val="24"/>
          </w:rPr>
          <w:t xml:space="preserve"> may be necessary in </w:t>
        </w:r>
      </w:ins>
      <w:ins w:id="153" w:author="Godwin, Casey" w:date="2019-01-15T11:12:00Z">
        <w:r w:rsidR="00AC3874">
          <w:rPr>
            <w:rFonts w:ascii="Times New Roman" w:hAnsi="Times New Roman" w:cs="Times New Roman"/>
            <w:sz w:val="24"/>
            <w:szCs w:val="24"/>
          </w:rPr>
          <w:t xml:space="preserve">systems where only observational studies are possible. </w:t>
        </w:r>
      </w:ins>
    </w:p>
    <w:p w14:paraId="71037C3E" w14:textId="6DF5C476" w:rsidR="00794E37" w:rsidRDefault="00216ABD" w:rsidP="009843E5">
      <w:pPr>
        <w:pStyle w:val="Normal1"/>
        <w:numPr>
          <w:ilvl w:val="1"/>
          <w:numId w:val="17"/>
        </w:numPr>
        <w:spacing w:line="360" w:lineRule="auto"/>
        <w:ind w:left="0" w:firstLine="576"/>
        <w:rPr>
          <w:rFonts w:ascii="Times New Roman" w:hAnsi="Times New Roman"/>
          <w:i/>
          <w:sz w:val="24"/>
        </w:rPr>
      </w:pPr>
      <w:r>
        <w:rPr>
          <w:rFonts w:ascii="Times New Roman" w:hAnsi="Times New Roman" w:cs="Times New Roman"/>
          <w:i/>
          <w:sz w:val="24"/>
          <w:szCs w:val="24"/>
        </w:rPr>
        <w:t>Parameterizing the</w:t>
      </w:r>
      <w:r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Pr="00715006">
        <w:rPr>
          <w:rFonts w:ascii="Times New Roman" w:hAnsi="Times New Roman"/>
          <w:i/>
          <w:sz w:val="24"/>
        </w:rPr>
        <w:t xml:space="preserve"> </w:t>
      </w:r>
      <w:r>
        <w:rPr>
          <w:rFonts w:ascii="Times New Roman" w:hAnsi="Times New Roman"/>
          <w:i/>
          <w:sz w:val="24"/>
        </w:rPr>
        <w:t>model</w:t>
      </w:r>
    </w:p>
    <w:p w14:paraId="1DA5C4C3" w14:textId="0784636E"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269C49BD" w14:textId="0F5CD53D" w:rsidR="00216ABD" w:rsidRPr="00CE29AE" w:rsidRDefault="00216AB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second empirical method to measure ND and RFD is based on parameterizing the Lotka-Volterra model</w:t>
      </w:r>
      <w:del w:id="154" w:author="Godwin, Casey" w:date="2019-01-14T23:12:00Z">
        <w:r w:rsidDel="00171715">
          <w:rPr>
            <w:rFonts w:ascii="Times New Roman" w:hAnsi="Times New Roman" w:cs="Times New Roman"/>
            <w:sz w:val="24"/>
            <w:szCs w:val="24"/>
          </w:rPr>
          <w:delText xml:space="preserve"> with</w:delText>
        </w:r>
      </w:del>
      <w:r>
        <w:rPr>
          <w:rFonts w:ascii="Times New Roman" w:hAnsi="Times New Roman" w:cs="Times New Roman"/>
          <w:sz w:val="24"/>
          <w:szCs w:val="24"/>
        </w:rPr>
        <w:t xml:space="preserve"> empirical data</w:t>
      </w:r>
      <w:ins w:id="155" w:author="Godwin, Casey" w:date="2019-01-14T23:12:00Z">
        <w:r w:rsidR="00171715">
          <w:rPr>
            <w:rFonts w:ascii="Times New Roman" w:hAnsi="Times New Roman" w:cs="Times New Roman"/>
            <w:sz w:val="24"/>
            <w:szCs w:val="24"/>
          </w:rPr>
          <w:t xml:space="preserve"> from experiments or time series of species in natural ecosystems</w:t>
        </w:r>
      </w:ins>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EF6F3F">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p>
    <w:p w14:paraId="0ABAAC7B" w14:textId="28F18611" w:rsidR="00216ABD" w:rsidRDefault="00325DDC" w:rsidP="009843E5">
      <w:pPr>
        <w:pStyle w:val="Normal1"/>
        <w:tabs>
          <w:tab w:val="left" w:pos="8820"/>
        </w:tabs>
        <w:spacing w:line="360" w:lineRule="auto"/>
        <w:ind w:firstLine="576"/>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216ABD">
        <w:rPr>
          <w:rFonts w:ascii="Times New Roman" w:hAnsi="Times New Roman" w:cs="Times New Roman"/>
          <w:sz w:val="24"/>
          <w:szCs w:val="24"/>
        </w:rPr>
        <w:tab/>
        <w:t>(</w:t>
      </w:r>
      <w:r w:rsidR="00EF6F3F">
        <w:rPr>
          <w:rFonts w:ascii="Times New Roman" w:hAnsi="Times New Roman" w:cs="Times New Roman"/>
          <w:sz w:val="24"/>
          <w:szCs w:val="24"/>
        </w:rPr>
        <w:t>2</w:t>
      </w:r>
      <w:r w:rsidR="00216ABD">
        <w:rPr>
          <w:rFonts w:ascii="Times New Roman" w:hAnsi="Times New Roman" w:cs="Times New Roman"/>
          <w:sz w:val="24"/>
          <w:szCs w:val="24"/>
        </w:rPr>
        <w:t>)</w:t>
      </w:r>
    </w:p>
    <w:p w14:paraId="1ED340EF" w14:textId="6C7F590F" w:rsid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Pr="00B0403D">
        <w:rPr>
          <w:rFonts w:ascii="Times New Roman" w:hAnsi="Times New Roman" w:cs="Times New Roman"/>
          <w:sz w:val="24"/>
          <w:szCs w:val="24"/>
        </w:rPr>
        <w:t xml:space="preserve">growth rate. </w:t>
      </w:r>
    </w:p>
    <w:p w14:paraId="7CE71773" w14:textId="1D35CDAD" w:rsidR="00216ABD" w:rsidRP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r w:rsidDel="00CE6193">
        <w:rPr>
          <w:rFonts w:ascii="Times New Roman" w:hAnsi="Times New Roman" w:cs="Times New Roman"/>
          <w:sz w:val="24"/>
          <w:szCs w:val="24"/>
        </w:rPr>
        <w:t>,</w:t>
      </w:r>
      <w:r>
        <w:rPr>
          <w:rFonts w:ascii="Times New Roman" w:hAnsi="Times New Roman" w:cs="Times New Roman"/>
          <w:sz w:val="24"/>
          <w:szCs w:val="24"/>
        </w:rPr>
        <w:t xml:space="preserve"> both intra-specific competition coefficients must be greater than the inter-specific competition coefficients, </w:t>
      </w:r>
      <w:r w:rsidRPr="00B0403D">
        <w:rPr>
          <w:rFonts w:ascii="Times New Roman" w:hAnsi="Times New Roman" w:cs="Times New Roman"/>
          <w:sz w:val="24"/>
          <w:szCs w:val="24"/>
        </w:rPr>
        <w:t xml:space="preserve">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w:t>
      </w:r>
      <w:del w:id="156" w:author="Godwin, Casey" w:date="2019-01-14T23:13:00Z">
        <w:r w:rsidDel="00171715">
          <w:rPr>
            <w:rFonts w:ascii="Times New Roman" w:hAnsi="Times New Roman" w:cs="Times New Roman"/>
            <w:sz w:val="24"/>
            <w:szCs w:val="24"/>
          </w:rPr>
          <w:delText xml:space="preserve"> and access Chesson’s coexistence inequality</w:delText>
        </w:r>
      </w:del>
      <w:r>
        <w:rPr>
          <w:rFonts w:ascii="Times New Roman" w:hAnsi="Times New Roman" w:cs="Times New Roman"/>
          <w:sz w:val="24"/>
          <w:szCs w:val="24"/>
        </w:rPr>
        <w:t>.</w:t>
      </w:r>
    </w:p>
    <w:p w14:paraId="0FA79894" w14:textId="1556B973"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Empirical approaches</w:t>
      </w:r>
    </w:p>
    <w:p w14:paraId="3B1526A7" w14:textId="569E91C2" w:rsidR="00216ABD" w:rsidRPr="00216ABD" w:rsidRDefault="00216ABD" w:rsidP="009843E5">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To use the Lotka-Volterra model to empirically predict coexistence for species </w:t>
      </w:r>
      <w:proofErr w:type="spellStart"/>
      <w:r w:rsidRPr="00EF6F3F">
        <w:rPr>
          <w:rFonts w:ascii="Times New Roman" w:hAnsi="Times New Roman" w:cs="Times New Roman"/>
          <w:i/>
          <w:sz w:val="24"/>
          <w:szCs w:val="24"/>
        </w:rPr>
        <w:t>i</w:t>
      </w:r>
      <w:proofErr w:type="spellEnd"/>
      <w:r w:rsidRPr="00216ABD">
        <w:rPr>
          <w:rFonts w:ascii="Times New Roman" w:hAnsi="Times New Roman" w:cs="Times New Roman"/>
          <w:sz w:val="24"/>
          <w:szCs w:val="24"/>
        </w:rPr>
        <w:t xml:space="preserve"> and </w:t>
      </w:r>
      <w:r w:rsidRPr="00EF6F3F">
        <w:rPr>
          <w:rFonts w:ascii="Times New Roman" w:hAnsi="Times New Roman" w:cs="Times New Roman"/>
          <w:i/>
          <w:sz w:val="24"/>
          <w:szCs w:val="24"/>
        </w:rPr>
        <w:t>j</w:t>
      </w:r>
      <w:r w:rsidRPr="00216ABD">
        <w:rPr>
          <w:rFonts w:ascii="Times New Roman" w:hAnsi="Times New Roman" w:cs="Times New Roman"/>
          <w:sz w:val="24"/>
          <w:szCs w:val="24"/>
        </w:rPr>
        <w:t xml:space="preserve">, one must first estimate six different parameters that are used in the Lotka-Volterra model: intrinsic per </w:t>
      </w:r>
      <w:r w:rsidR="00AB1211">
        <w:rPr>
          <w:rFonts w:ascii="Times New Roman" w:hAnsi="Times New Roman" w:cs="Times New Roman"/>
          <w:sz w:val="24"/>
          <w:szCs w:val="24"/>
        </w:rPr>
        <w:t>capita</w:t>
      </w:r>
      <w:r w:rsidRPr="00216ABD">
        <w:rPr>
          <w:rFonts w:ascii="Times New Roman" w:hAnsi="Times New Roman" w:cs="Times New Roman"/>
          <w:sz w:val="24"/>
          <w:szCs w:val="24"/>
        </w:rPr>
        <w:t xml:space="preserve"> growth rate of each species (</w:t>
      </w:r>
      <w:proofErr w:type="spellStart"/>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i</w:t>
      </w:r>
      <w:proofErr w:type="spellEnd"/>
      <w:r w:rsidRPr="00216ABD">
        <w:rPr>
          <w:rFonts w:ascii="Times New Roman" w:hAnsi="Times New Roman" w:cs="Times New Roman"/>
          <w:sz w:val="24"/>
          <w:szCs w:val="24"/>
        </w:rPr>
        <w:t xml:space="preserve"> and </w:t>
      </w:r>
      <w:proofErr w:type="spellStart"/>
      <w:r w:rsidRPr="00AB1211">
        <w:rPr>
          <w:rFonts w:ascii="Times New Roman" w:hAnsi="Times New Roman" w:cs="Times New Roman"/>
          <w:i/>
          <w:sz w:val="24"/>
          <w:szCs w:val="24"/>
        </w:rPr>
        <w:t>r</w:t>
      </w:r>
      <w:r w:rsidRPr="00AB1211">
        <w:rPr>
          <w:rFonts w:ascii="Times New Roman" w:hAnsi="Times New Roman" w:cs="Times New Roman"/>
          <w:i/>
          <w:sz w:val="24"/>
          <w:szCs w:val="24"/>
          <w:vertAlign w:val="subscript"/>
        </w:rPr>
        <w:t>j</w:t>
      </w:r>
      <w:proofErr w:type="spellEnd"/>
      <w:r w:rsidRPr="00216ABD">
        <w:rPr>
          <w:rFonts w:ascii="Times New Roman" w:hAnsi="Times New Roman" w:cs="Times New Roman"/>
          <w:sz w:val="24"/>
          <w:szCs w:val="24"/>
        </w:rPr>
        <w:t xml:space="preserve">), per capita intra-specific competition coefficients </w:t>
      </w:r>
      <w:r w:rsidRPr="00216ABD">
        <w:rPr>
          <w:rFonts w:ascii="Times New Roman" w:hAnsi="Times New Roman" w:cs="Times New Roman"/>
          <w:sz w:val="24"/>
          <w:szCs w:val="24"/>
        </w:rPr>
        <w:lastRenderedPageBreak/>
        <w:t>(</w:t>
      </w:r>
      <w:r w:rsidR="00AB1211" w:rsidRPr="00FE1382">
        <w:rPr>
          <w:rFonts w:ascii="Times New Roman" w:hAnsi="Times New Roman" w:cs="Times New Roman"/>
          <w:i/>
          <w:sz w:val="24"/>
          <w:szCs w:val="24"/>
        </w:rPr>
        <w:t>α</w:t>
      </w:r>
      <w:r w:rsidR="00AB1211">
        <w:rPr>
          <w:rFonts w:ascii="Times New Roman" w:hAnsi="Times New Roman" w:cs="Times New Roman"/>
          <w:i/>
          <w:sz w:val="24"/>
          <w:szCs w:val="24"/>
          <w:vertAlign w:val="subscript"/>
        </w:rPr>
        <w:t>i</w:t>
      </w:r>
      <w:r w:rsidR="00AB1211" w:rsidRPr="00FE1382">
        <w:rPr>
          <w:rFonts w:ascii="Times New Roman" w:hAnsi="Times New Roman" w:cs="Times New Roman"/>
          <w:i/>
          <w:sz w:val="24"/>
          <w:szCs w:val="24"/>
          <w:vertAlign w:val="subscript"/>
        </w:rPr>
        <w:t>i</w:t>
      </w:r>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proofErr w:type="spellStart"/>
      <w:r w:rsidR="00AB1211">
        <w:rPr>
          <w:rFonts w:ascii="Times New Roman" w:hAnsi="Times New Roman" w:cs="Times New Roman"/>
          <w:i/>
          <w:sz w:val="24"/>
          <w:szCs w:val="24"/>
          <w:vertAlign w:val="subscript"/>
        </w:rPr>
        <w:t>jj</w:t>
      </w:r>
      <w:proofErr w:type="spellEnd"/>
      <w:r w:rsidRPr="00216ABD">
        <w:rPr>
          <w:rFonts w:ascii="Times New Roman" w:hAnsi="Times New Roman" w:cs="Times New Roman"/>
          <w:sz w:val="24"/>
          <w:szCs w:val="24"/>
        </w:rPr>
        <w:t>), and per capita inter-specific competition coefficients (</w:t>
      </w:r>
      <w:r w:rsidR="00AB1211" w:rsidRPr="00FE1382">
        <w:rPr>
          <w:rFonts w:ascii="Times New Roman" w:hAnsi="Times New Roman" w:cs="Times New Roman"/>
          <w:i/>
          <w:sz w:val="24"/>
          <w:szCs w:val="24"/>
        </w:rPr>
        <w:t>α</w:t>
      </w:r>
      <w:proofErr w:type="spellStart"/>
      <w:r w:rsidR="00AB1211">
        <w:rPr>
          <w:rFonts w:ascii="Times New Roman" w:hAnsi="Times New Roman" w:cs="Times New Roman"/>
          <w:i/>
          <w:sz w:val="24"/>
          <w:szCs w:val="24"/>
          <w:vertAlign w:val="subscript"/>
        </w:rPr>
        <w:t>ij</w:t>
      </w:r>
      <w:proofErr w:type="spellEnd"/>
      <w:r w:rsidRPr="00216ABD">
        <w:rPr>
          <w:rFonts w:ascii="Times New Roman" w:hAnsi="Times New Roman" w:cs="Times New Roman"/>
          <w:sz w:val="24"/>
          <w:szCs w:val="24"/>
        </w:rPr>
        <w:t xml:space="preserve"> and </w:t>
      </w:r>
      <w:r w:rsidR="00AB1211" w:rsidRPr="00FE1382">
        <w:rPr>
          <w:rFonts w:ascii="Times New Roman" w:hAnsi="Times New Roman" w:cs="Times New Roman"/>
          <w:i/>
          <w:sz w:val="24"/>
          <w:szCs w:val="24"/>
        </w:rPr>
        <w:t>α</w:t>
      </w:r>
      <w:r w:rsidR="00AB1211" w:rsidRPr="00FE1382">
        <w:rPr>
          <w:rFonts w:ascii="Times New Roman" w:hAnsi="Times New Roman" w:cs="Times New Roman"/>
          <w:i/>
          <w:sz w:val="24"/>
          <w:szCs w:val="24"/>
          <w:vertAlign w:val="subscript"/>
        </w:rPr>
        <w:t>ji</w:t>
      </w:r>
      <w:r w:rsidRPr="00216ABD">
        <w:rPr>
          <w:rFonts w:ascii="Times New Roman" w:hAnsi="Times New Roman" w:cs="Times New Roman"/>
          <w:sz w:val="24"/>
          <w:szCs w:val="24"/>
        </w:rPr>
        <w:t xml:space="preserve">). In principle, this could be accomplished using maximum likelihood method from a single co-culture time-series dataset, where both species are introduced at low density and allowed to grow to steady-state. However, in practice, it is difficult to parameterize all eight variables from a single time-series. So the </w:t>
      </w:r>
      <w:ins w:id="157" w:author="Godwin, Casey" w:date="2019-01-14T13:09:00Z">
        <w:r w:rsidR="00443F4B">
          <w:rPr>
            <w:rFonts w:ascii="Times New Roman" w:hAnsi="Times New Roman" w:cs="Times New Roman"/>
            <w:sz w:val="24"/>
            <w:szCs w:val="24"/>
          </w:rPr>
          <w:t>simplest</w:t>
        </w:r>
      </w:ins>
      <w:del w:id="158" w:author="Godwin, Casey" w:date="2019-01-14T13:09:00Z">
        <w:r w:rsidRPr="00216ABD" w:rsidDel="00443F4B">
          <w:rPr>
            <w:rFonts w:ascii="Times New Roman" w:hAnsi="Times New Roman" w:cs="Times New Roman"/>
            <w:sz w:val="24"/>
            <w:szCs w:val="24"/>
          </w:rPr>
          <w:delText>most likely</w:delText>
        </w:r>
      </w:del>
      <w:r w:rsidRPr="00216ABD">
        <w:rPr>
          <w:rFonts w:ascii="Times New Roman" w:hAnsi="Times New Roman" w:cs="Times New Roman"/>
          <w:sz w:val="24"/>
          <w:szCs w:val="24"/>
        </w:rPr>
        <w:t xml:space="preserve"> way to parameterize the model would be to use three datasets for each species pair: a time-series of each species grown alone as a monoculture</w:t>
      </w:r>
      <w:ins w:id="159" w:author="Godwin, Casey" w:date="2019-01-15T11:13:00Z">
        <w:r w:rsidR="00AC3874">
          <w:rPr>
            <w:rFonts w:ascii="Times New Roman" w:hAnsi="Times New Roman" w:cs="Times New Roman"/>
            <w:sz w:val="24"/>
            <w:szCs w:val="24"/>
          </w:rPr>
          <w:t xml:space="preserve"> to obtain </w:t>
        </w:r>
        <w:proofErr w:type="gramStart"/>
        <w:r w:rsidR="00AC3874">
          <w:rPr>
            <w:rFonts w:ascii="Times New Roman" w:hAnsi="Times New Roman" w:cs="Times New Roman"/>
            <w:sz w:val="24"/>
            <w:szCs w:val="24"/>
          </w:rPr>
          <w:t>W,X</w:t>
        </w:r>
        <w:proofErr w:type="gramEnd"/>
        <w:r w:rsidR="00AC3874">
          <w:rPr>
            <w:rFonts w:ascii="Times New Roman" w:hAnsi="Times New Roman" w:cs="Times New Roman"/>
            <w:sz w:val="24"/>
            <w:szCs w:val="24"/>
          </w:rPr>
          <w:t xml:space="preserve">,Y </w:t>
        </w:r>
      </w:ins>
      <w:r w:rsidRPr="00216ABD">
        <w:rPr>
          <w:rFonts w:ascii="Times New Roman" w:hAnsi="Times New Roman" w:cs="Times New Roman"/>
          <w:sz w:val="24"/>
          <w:szCs w:val="24"/>
        </w:rPr>
        <w:t>, and one time-series representing a co-culture of the two species</w:t>
      </w:r>
      <w:ins w:id="160" w:author="Godwin, Casey" w:date="2019-01-15T11:13:00Z">
        <w:r w:rsidR="00AC3874">
          <w:rPr>
            <w:rFonts w:ascii="Times New Roman" w:hAnsi="Times New Roman" w:cs="Times New Roman"/>
            <w:sz w:val="24"/>
            <w:szCs w:val="24"/>
          </w:rPr>
          <w:t xml:space="preserve"> to obtain</w:t>
        </w:r>
      </w:ins>
      <w:r w:rsidRPr="00216ABD">
        <w:rPr>
          <w:rFonts w:ascii="Times New Roman" w:hAnsi="Times New Roman" w:cs="Times New Roman"/>
          <w:sz w:val="24"/>
          <w:szCs w:val="24"/>
        </w:rPr>
        <w:t xml:space="preserve"> </w:t>
      </w:r>
      <w:ins w:id="161" w:author="Godwin, Casey" w:date="2019-01-15T11:13:00Z">
        <w:r w:rsidR="00AC3874">
          <w:rPr>
            <w:rFonts w:ascii="Times New Roman" w:hAnsi="Times New Roman" w:cs="Times New Roman"/>
            <w:sz w:val="24"/>
            <w:szCs w:val="24"/>
          </w:rPr>
          <w:t xml:space="preserve">Z </w:t>
        </w:r>
      </w:ins>
      <w:r w:rsidRPr="00216ABD">
        <w:rPr>
          <w:rFonts w:ascii="Times New Roman" w:hAnsi="Times New Roman" w:cs="Times New Roman"/>
          <w:sz w:val="24"/>
          <w:szCs w:val="24"/>
        </w:rPr>
        <w:t>(Fig. 2).</w:t>
      </w:r>
    </w:p>
    <w:p w14:paraId="61E119BD" w14:textId="742958FC"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746E00">
        <w:rPr>
          <w:rFonts w:ascii="Times New Roman" w:hAnsi="Times New Roman" w:cs="Times New Roman"/>
          <w:i/>
          <w:sz w:val="24"/>
          <w:szCs w:val="24"/>
        </w:rPr>
        <w:t>Limitations</w:t>
      </w:r>
    </w:p>
    <w:p w14:paraId="087ED61C" w14:textId="0D7D41C3" w:rsidR="00216ABD" w:rsidRPr="00216ABD" w:rsidRDefault="00216ABD" w:rsidP="009843E5">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An inherent limitation associated with the Lotka-Volterra method is that it assumes that the intra- and inter-specific competition coefficients are constant with respect to population sizes </w:t>
      </w:r>
      <w:ins w:id="162" w:author="Godwin, Casey" w:date="2019-01-14T23:14:00Z">
        <w:r w:rsidR="00962D0E">
          <w:rPr>
            <w:rFonts w:ascii="Times New Roman" w:hAnsi="Times New Roman" w:cs="Times New Roman"/>
            <w:sz w:val="24"/>
            <w:szCs w:val="24"/>
          </w:rPr>
          <w:t>of either species</w:t>
        </w:r>
      </w:ins>
      <w:del w:id="163" w:author="Godwin, Casey" w:date="2019-01-14T23:14:00Z">
        <w:r w:rsidRPr="00216ABD" w:rsidDel="00962D0E">
          <w:rPr>
            <w:rFonts w:ascii="Times New Roman" w:hAnsi="Times New Roman" w:cs="Times New Roman"/>
            <w:sz w:val="24"/>
            <w:szCs w:val="24"/>
          </w:rPr>
          <w:delText>and relative frequencies</w:delText>
        </w:r>
      </w:del>
      <w:r w:rsidRPr="00216ABD">
        <w:rPr>
          <w:rFonts w:ascii="Times New Roman" w:hAnsi="Times New Roman" w:cs="Times New Roman"/>
          <w:sz w:val="24"/>
          <w:szCs w:val="24"/>
        </w:rPr>
        <w:t xml:space="preserve">. In other words, the species’ first individual and the last individual have the same per capita effect on the growth rates of its own kind or its competitor. </w:t>
      </w:r>
      <w:commentRangeStart w:id="164"/>
      <w:r w:rsidRPr="00216ABD">
        <w:rPr>
          <w:rFonts w:ascii="Times New Roman" w:hAnsi="Times New Roman" w:cs="Times New Roman"/>
          <w:sz w:val="24"/>
          <w:szCs w:val="24"/>
        </w:rPr>
        <w:t>Although this assumption has been shown to be violated in practice</w:t>
      </w:r>
      <w:r w:rsidR="00AB1211">
        <w:rPr>
          <w:rFonts w:ascii="Times New Roman" w:hAnsi="Times New Roman" w:cs="Times New Roman"/>
          <w:sz w:val="24"/>
          <w:szCs w:val="24"/>
        </w:rPr>
        <w:t xml:space="preserve"> </w:t>
      </w:r>
      <w:r w:rsidR="00AB1211">
        <w:rPr>
          <w:rFonts w:ascii="Times New Roman" w:hAnsi="Times New Roman" w:cs="Times New Roman"/>
          <w:sz w:val="24"/>
          <w:szCs w:val="24"/>
        </w:rPr>
        <w:fldChar w:fldCharType="begin" w:fldLock="1"/>
      </w:r>
      <w:r w:rsidR="00EF6F3F">
        <w:rPr>
          <w:rFonts w:ascii="Times New Roman" w:hAnsi="Times New Roman" w:cs="Times New Roman"/>
          <w:sz w:val="24"/>
          <w:szCs w:val="24"/>
        </w:rPr>
        <w:instrText>ADDIN CSL_CITATION {"citationItems":[{"id":"ITEM-1","itemData":{"ISSN":"00030147,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Naturalist","id":"ITEM-1","issue":"961","issued":{"date-parts":[["1974"]]},"page":"332-340","publisher":"[University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Spectra","type":"article-journal","volume":"108"},"uris":["http://www.mendeley.com/documents/?uuid=583d1d35-3b0c-4ae0-8ea4-82f6967cf9da"]},{"id":"ITEM-2","itemData":{"ISSN":"00030147, 15375323","author":[{"dropping-particle":"","family":"Abrams","given":"Peter","non-dropping-particle":"","parse-names":false,"suffix":""}],"container-title":"The American Naturalist","id":"ITEM-2","issue":"5","issued":{"date-parts":[["1980"]]},"page":"730-735","publisher":"[University of Chicago Press, American Society of Naturalists]","title":"Are Competition Coefficients Constant? Inductive Versus Deductive Approaches","type":"article-journal","volume":"116"},"uris":["http://www.mendeley.com/documents/?uuid=5a293241-b1d6-4233-adc0-9dbce95b121e"]}],"mendeley":{"formattedCitation":"(Schoener 1974, Abrams 1980)","plainTextFormattedCitation":"(Schoener 1974, Abrams 1980)","previouslyFormattedCitation":"(Schoener 1974, Abrams 1980)"},"properties":{"noteIndex":0},"schema":"https://github.com/citation-style-language/schema/raw/master/csl-citation.json"}</w:instrText>
      </w:r>
      <w:r w:rsidR="00AB1211">
        <w:rPr>
          <w:rFonts w:ascii="Times New Roman" w:hAnsi="Times New Roman" w:cs="Times New Roman"/>
          <w:sz w:val="24"/>
          <w:szCs w:val="24"/>
        </w:rPr>
        <w:fldChar w:fldCharType="separate"/>
      </w:r>
      <w:r w:rsidR="00AB1211" w:rsidRPr="00AB1211">
        <w:rPr>
          <w:rFonts w:ascii="Times New Roman" w:hAnsi="Times New Roman" w:cs="Times New Roman"/>
          <w:noProof/>
          <w:sz w:val="24"/>
          <w:szCs w:val="24"/>
        </w:rPr>
        <w:t>(Schoener 1974, Abrams 1980)</w:t>
      </w:r>
      <w:r w:rsidR="00AB1211">
        <w:rPr>
          <w:rFonts w:ascii="Times New Roman" w:hAnsi="Times New Roman" w:cs="Times New Roman"/>
          <w:sz w:val="24"/>
          <w:szCs w:val="24"/>
        </w:rPr>
        <w:fldChar w:fldCharType="end"/>
      </w:r>
      <w:r w:rsidRPr="00216ABD">
        <w:rPr>
          <w:rFonts w:ascii="Times New Roman" w:hAnsi="Times New Roman" w:cs="Times New Roman"/>
          <w:sz w:val="24"/>
          <w:szCs w:val="24"/>
        </w:rPr>
        <w:t xml:space="preserve">, the </w:t>
      </w:r>
      <w:ins w:id="165" w:author="Godwin, Casey" w:date="2019-01-14T13:10:00Z">
        <w:r w:rsidR="00443F4B">
          <w:rPr>
            <w:rFonts w:ascii="Times New Roman" w:hAnsi="Times New Roman" w:cs="Times New Roman"/>
            <w:sz w:val="24"/>
            <w:szCs w:val="24"/>
          </w:rPr>
          <w:t xml:space="preserve">interspecific </w:t>
        </w:r>
      </w:ins>
      <w:r w:rsidRPr="00216ABD">
        <w:rPr>
          <w:rFonts w:ascii="Times New Roman" w:hAnsi="Times New Roman" w:cs="Times New Roman"/>
          <w:sz w:val="24"/>
          <w:szCs w:val="24"/>
        </w:rPr>
        <w:t>competition coefficients can still be used to accurately predict coexistence so long as these parameter values are measured close to conditions for mutual invasibility.</w:t>
      </w:r>
      <w:ins w:id="166" w:author="Godwin, Casey" w:date="2019-01-14T13:10:00Z">
        <w:r w:rsidR="00443F4B">
          <w:rPr>
            <w:rFonts w:ascii="Times New Roman" w:hAnsi="Times New Roman" w:cs="Times New Roman"/>
            <w:sz w:val="24"/>
            <w:szCs w:val="24"/>
          </w:rPr>
          <w:t xml:space="preserve"> Measuring intraspecific competition coefficients can be difficu</w:t>
        </w:r>
      </w:ins>
      <w:ins w:id="167" w:author="Godwin, Casey" w:date="2019-01-14T13:11:00Z">
        <w:r w:rsidR="00443F4B">
          <w:rPr>
            <w:rFonts w:ascii="Times New Roman" w:hAnsi="Times New Roman" w:cs="Times New Roman"/>
            <w:sz w:val="24"/>
            <w:szCs w:val="24"/>
          </w:rPr>
          <w:t>lt when those coefficients are confounded in species densities.</w:t>
        </w:r>
      </w:ins>
      <w:commentRangeEnd w:id="164"/>
      <w:ins w:id="168" w:author="Godwin, Casey" w:date="2019-01-15T11:15:00Z">
        <w:r w:rsidR="00AC3874">
          <w:rPr>
            <w:rStyle w:val="CommentReference"/>
          </w:rPr>
          <w:commentReference w:id="164"/>
        </w:r>
      </w:ins>
      <w:ins w:id="169" w:author="Godwin, Casey" w:date="2019-01-14T13:11:00Z">
        <w:r w:rsidR="00443F4B">
          <w:rPr>
            <w:rFonts w:ascii="Times New Roman" w:hAnsi="Times New Roman" w:cs="Times New Roman"/>
            <w:sz w:val="24"/>
            <w:szCs w:val="24"/>
          </w:rPr>
          <w:t xml:space="preserve"> </w:t>
        </w:r>
      </w:ins>
      <w:ins w:id="170" w:author="Godwin, Casey" w:date="2019-01-15T11:16:00Z">
        <w:r w:rsidR="00AC3874">
          <w:rPr>
            <w:rFonts w:ascii="Times New Roman" w:hAnsi="Times New Roman" w:cs="Times New Roman"/>
            <w:sz w:val="24"/>
            <w:szCs w:val="24"/>
          </w:rPr>
          <w:t>THIS IS LIKELY TO OCCUR WHEN…</w:t>
        </w:r>
        <w:proofErr w:type="gramStart"/>
        <w:r w:rsidR="00AC3874">
          <w:rPr>
            <w:rFonts w:ascii="Times New Roman" w:hAnsi="Times New Roman" w:cs="Times New Roman"/>
            <w:sz w:val="24"/>
            <w:szCs w:val="24"/>
          </w:rPr>
          <w:t>….</w:t>
        </w:r>
      </w:ins>
      <w:ins w:id="171" w:author="Godwin, Casey" w:date="2019-01-14T13:12:00Z">
        <w:r w:rsidR="00443F4B">
          <w:rPr>
            <w:rFonts w:ascii="Times New Roman" w:hAnsi="Times New Roman" w:cs="Times New Roman"/>
            <w:sz w:val="24"/>
            <w:szCs w:val="24"/>
          </w:rPr>
          <w:t>Errors</w:t>
        </w:r>
        <w:proofErr w:type="gramEnd"/>
        <w:r w:rsidR="00443F4B">
          <w:rPr>
            <w:rFonts w:ascii="Times New Roman" w:hAnsi="Times New Roman" w:cs="Times New Roman"/>
            <w:sz w:val="24"/>
            <w:szCs w:val="24"/>
          </w:rPr>
          <w:t xml:space="preserve"> in estimating intraspecific competition coefficients </w:t>
        </w:r>
      </w:ins>
      <w:ins w:id="172" w:author="Godwin, Casey" w:date="2019-01-14T13:13:00Z">
        <w:r w:rsidR="00443F4B">
          <w:rPr>
            <w:rFonts w:ascii="Times New Roman" w:hAnsi="Times New Roman" w:cs="Times New Roman"/>
            <w:sz w:val="24"/>
            <w:szCs w:val="24"/>
          </w:rPr>
          <w:t xml:space="preserve">directly affect the calculation of ND and RFD, but also affect the estimation of the interspecific interaction coefficient. </w:t>
        </w:r>
      </w:ins>
      <w:ins w:id="173" w:author="Godwin, Casey" w:date="2019-01-14T13:11:00Z">
        <w:r w:rsidR="00443F4B">
          <w:rPr>
            <w:rFonts w:ascii="Times New Roman" w:hAnsi="Times New Roman" w:cs="Times New Roman"/>
            <w:sz w:val="24"/>
            <w:szCs w:val="24"/>
          </w:rPr>
          <w:t xml:space="preserve">One solution is to make the assumption that intraspecific competition coefficients are </w:t>
        </w:r>
      </w:ins>
      <w:ins w:id="174" w:author="Godwin, Casey" w:date="2019-01-14T13:12:00Z">
        <w:r w:rsidR="00443F4B">
          <w:rPr>
            <w:rFonts w:ascii="Times New Roman" w:hAnsi="Times New Roman" w:cs="Times New Roman"/>
            <w:sz w:val="24"/>
            <w:szCs w:val="24"/>
          </w:rPr>
          <w:t xml:space="preserve">constant, thus </w:t>
        </w:r>
      </w:ins>
      <w:ins w:id="175" w:author="Godwin, Casey" w:date="2019-01-15T08:59:00Z">
        <w:r w:rsidR="00E123AA" w:rsidRPr="00FE1382">
          <w:rPr>
            <w:rFonts w:ascii="Times New Roman" w:hAnsi="Times New Roman" w:cs="Times New Roman"/>
            <w:i/>
            <w:sz w:val="24"/>
            <w:szCs w:val="24"/>
          </w:rPr>
          <w:t>α</w:t>
        </w:r>
        <w:r w:rsidR="00E123AA">
          <w:rPr>
            <w:rFonts w:ascii="Times New Roman" w:hAnsi="Times New Roman" w:cs="Times New Roman"/>
            <w:i/>
            <w:sz w:val="24"/>
            <w:szCs w:val="24"/>
            <w:vertAlign w:val="subscript"/>
          </w:rPr>
          <w:t>ii</w:t>
        </w:r>
        <w:r w:rsidR="00E123AA">
          <w:rPr>
            <w:rFonts w:ascii="Times New Roman" w:hAnsi="Times New Roman" w:cs="Times New Roman"/>
            <w:sz w:val="24"/>
            <w:szCs w:val="24"/>
          </w:rPr>
          <w:t xml:space="preserve"> </w:t>
        </w:r>
      </w:ins>
      <w:ins w:id="176" w:author="Godwin, Casey" w:date="2019-01-15T09:00:00Z">
        <w:r w:rsidR="00E123AA">
          <w:rPr>
            <w:rFonts w:ascii="Times New Roman" w:hAnsi="Times New Roman" w:cs="Times New Roman"/>
            <w:sz w:val="24"/>
            <w:szCs w:val="24"/>
          </w:rPr>
          <w:t>=</w:t>
        </w:r>
      </w:ins>
      <w:ins w:id="177" w:author="Godwin, Casey" w:date="2019-01-14T13:12:00Z">
        <w:r w:rsidR="00443F4B">
          <w:rPr>
            <w:rFonts w:ascii="Times New Roman" w:hAnsi="Times New Roman" w:cs="Times New Roman"/>
            <w:sz w:val="24"/>
            <w:szCs w:val="24"/>
          </w:rPr>
          <w:t xml:space="preserve"> 1/N</w:t>
        </w:r>
      </w:ins>
      <w:ins w:id="178" w:author="Godwin, Casey" w:date="2019-01-15T09:00:00Z">
        <w:r w:rsidR="00E123AA" w:rsidRPr="00E123AA">
          <w:rPr>
            <w:rFonts w:ascii="Times New Roman" w:hAnsi="Times New Roman" w:cs="Times New Roman"/>
            <w:sz w:val="24"/>
            <w:szCs w:val="24"/>
            <w:vertAlign w:val="subscript"/>
            <w:rPrChange w:id="179" w:author="Godwin, Casey" w:date="2019-01-15T09:00:00Z">
              <w:rPr>
                <w:rFonts w:ascii="Times New Roman" w:hAnsi="Times New Roman" w:cs="Times New Roman"/>
                <w:sz w:val="24"/>
                <w:szCs w:val="24"/>
              </w:rPr>
            </w:rPrChange>
          </w:rPr>
          <w:t>i</w:t>
        </w:r>
      </w:ins>
      <w:ins w:id="180" w:author="Godwin, Casey" w:date="2019-01-14T13:12:00Z">
        <w:r w:rsidR="00443F4B">
          <w:rPr>
            <w:rFonts w:ascii="Times New Roman" w:hAnsi="Times New Roman" w:cs="Times New Roman"/>
            <w:sz w:val="24"/>
            <w:szCs w:val="24"/>
          </w:rPr>
          <w:t xml:space="preserve">* where </w:t>
        </w:r>
      </w:ins>
      <w:ins w:id="181" w:author="Godwin, Casey" w:date="2019-01-15T09:00:00Z">
        <w:r w:rsidR="00E123AA">
          <w:rPr>
            <w:rFonts w:ascii="Times New Roman" w:hAnsi="Times New Roman" w:cs="Times New Roman"/>
            <w:sz w:val="24"/>
            <w:szCs w:val="24"/>
          </w:rPr>
          <w:t>N</w:t>
        </w:r>
        <w:r w:rsidR="00E123AA" w:rsidRPr="006B49FD">
          <w:rPr>
            <w:rFonts w:ascii="Times New Roman" w:hAnsi="Times New Roman" w:cs="Times New Roman"/>
            <w:sz w:val="24"/>
            <w:szCs w:val="24"/>
            <w:vertAlign w:val="subscript"/>
          </w:rPr>
          <w:t>i</w:t>
        </w:r>
        <w:r w:rsidR="00E123AA">
          <w:rPr>
            <w:rFonts w:ascii="Times New Roman" w:hAnsi="Times New Roman" w:cs="Times New Roman"/>
            <w:sz w:val="24"/>
            <w:szCs w:val="24"/>
          </w:rPr>
          <w:t>*</w:t>
        </w:r>
      </w:ins>
      <w:ins w:id="182" w:author="Godwin, Casey" w:date="2019-01-14T13:12:00Z">
        <w:r w:rsidR="00443F4B">
          <w:rPr>
            <w:rFonts w:ascii="Times New Roman" w:hAnsi="Times New Roman" w:cs="Times New Roman"/>
            <w:sz w:val="24"/>
            <w:szCs w:val="24"/>
          </w:rPr>
          <w:t xml:space="preserve"> is the equilibrium density of the focal species. </w:t>
        </w:r>
      </w:ins>
      <w:ins w:id="183" w:author="Godwin, Casey" w:date="2019-01-14T13:13:00Z">
        <w:r w:rsidR="00443F4B">
          <w:rPr>
            <w:rFonts w:ascii="Times New Roman" w:hAnsi="Times New Roman" w:cs="Times New Roman"/>
            <w:sz w:val="24"/>
            <w:szCs w:val="24"/>
          </w:rPr>
          <w:t>Supplement figure S</w:t>
        </w:r>
      </w:ins>
      <w:ins w:id="184" w:author="Godwin, Casey" w:date="2019-01-15T10:49:00Z">
        <w:r w:rsidR="002A0D7C">
          <w:rPr>
            <w:rFonts w:ascii="Times New Roman" w:hAnsi="Times New Roman" w:cs="Times New Roman"/>
            <w:sz w:val="24"/>
            <w:szCs w:val="24"/>
          </w:rPr>
          <w:t>2</w:t>
        </w:r>
      </w:ins>
      <w:ins w:id="185" w:author="Godwin, Casey" w:date="2019-01-14T13:13:00Z">
        <w:r w:rsidR="00443F4B">
          <w:rPr>
            <w:rFonts w:ascii="Times New Roman" w:hAnsi="Times New Roman" w:cs="Times New Roman"/>
            <w:sz w:val="24"/>
            <w:szCs w:val="24"/>
          </w:rPr>
          <w:t xml:space="preserve"> shows that when applied to the numerical simul</w:t>
        </w:r>
      </w:ins>
      <w:ins w:id="186" w:author="Godwin, Casey" w:date="2019-01-14T13:14:00Z">
        <w:r w:rsidR="00443F4B">
          <w:rPr>
            <w:rFonts w:ascii="Times New Roman" w:hAnsi="Times New Roman" w:cs="Times New Roman"/>
            <w:sz w:val="24"/>
            <w:szCs w:val="24"/>
          </w:rPr>
          <w:t xml:space="preserve">ations based on Tilman’s CRM, the </w:t>
        </w:r>
      </w:ins>
      <w:ins w:id="187" w:author="Godwin, Casey" w:date="2019-01-14T13:15:00Z">
        <w:r w:rsidR="00443F4B">
          <w:rPr>
            <w:rFonts w:ascii="Times New Roman" w:hAnsi="Times New Roman" w:cs="Times New Roman"/>
            <w:sz w:val="24"/>
            <w:szCs w:val="24"/>
          </w:rPr>
          <w:t xml:space="preserve">method using assumed intraspecific competition coefficients accurately predicts coexistence whereas </w:t>
        </w:r>
      </w:ins>
      <w:ins w:id="188" w:author="Godwin, Casey" w:date="2019-01-15T11:15:00Z">
        <w:r w:rsidR="00AC3874">
          <w:rPr>
            <w:rFonts w:ascii="Times New Roman" w:hAnsi="Times New Roman" w:cs="Times New Roman"/>
            <w:sz w:val="24"/>
            <w:szCs w:val="24"/>
          </w:rPr>
          <w:t xml:space="preserve">intraspecific </w:t>
        </w:r>
      </w:ins>
      <w:ins w:id="189" w:author="Godwin, Casey" w:date="2019-01-14T13:15:00Z">
        <w:r w:rsidR="00443F4B">
          <w:rPr>
            <w:rFonts w:ascii="Times New Roman" w:hAnsi="Times New Roman" w:cs="Times New Roman"/>
            <w:sz w:val="24"/>
            <w:szCs w:val="24"/>
          </w:rPr>
          <w:t xml:space="preserve">coefficients measured </w:t>
        </w:r>
      </w:ins>
      <w:ins w:id="190" w:author="Godwin, Casey" w:date="2019-01-14T13:16:00Z">
        <w:r w:rsidR="00443F4B">
          <w:rPr>
            <w:rFonts w:ascii="Times New Roman" w:hAnsi="Times New Roman" w:cs="Times New Roman"/>
            <w:sz w:val="24"/>
            <w:szCs w:val="24"/>
          </w:rPr>
          <w:t xml:space="preserve">in monoculture </w:t>
        </w:r>
      </w:ins>
      <w:ins w:id="191" w:author="Godwin, Casey" w:date="2019-01-14T23:15:00Z">
        <w:r w:rsidR="00962D0E">
          <w:rPr>
            <w:rFonts w:ascii="Times New Roman" w:hAnsi="Times New Roman" w:cs="Times New Roman"/>
            <w:sz w:val="24"/>
            <w:szCs w:val="24"/>
          </w:rPr>
          <w:t xml:space="preserve">near equilibrium </w:t>
        </w:r>
      </w:ins>
      <w:ins w:id="192" w:author="Godwin, Casey" w:date="2019-01-14T13:16:00Z">
        <w:r w:rsidR="00443F4B">
          <w:rPr>
            <w:rFonts w:ascii="Times New Roman" w:hAnsi="Times New Roman" w:cs="Times New Roman"/>
            <w:sz w:val="24"/>
            <w:szCs w:val="24"/>
          </w:rPr>
          <w:t xml:space="preserve">lead to inaccurate predictions regarding coexistence. </w:t>
        </w:r>
      </w:ins>
      <w:ins w:id="193" w:author="Godwin, Casey" w:date="2019-01-14T13:14:00Z">
        <w:r w:rsidR="00443F4B">
          <w:rPr>
            <w:rFonts w:ascii="Times New Roman" w:hAnsi="Times New Roman" w:cs="Times New Roman"/>
            <w:sz w:val="24"/>
            <w:szCs w:val="24"/>
          </w:rPr>
          <w:t xml:space="preserve"> </w:t>
        </w:r>
      </w:ins>
    </w:p>
    <w:p w14:paraId="342615B9" w14:textId="3B920C2D" w:rsidR="00216ABD" w:rsidRPr="00584734" w:rsidRDefault="00216ABD"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Sensitivity </w:t>
      </w:r>
      <w:del w:id="194" w:author="Godwin, Casey" w:date="2019-01-14T13:16:00Z">
        <w:r w:rsidDel="00852587">
          <w:rPr>
            <w:rFonts w:ascii="Times New Roman" w:hAnsi="Times New Roman" w:cs="Times New Roman"/>
            <w:i/>
            <w:sz w:val="24"/>
            <w:szCs w:val="24"/>
          </w:rPr>
          <w:delText>measurement in</w:delText>
        </w:r>
      </w:del>
      <w:ins w:id="195" w:author="Godwin, Casey" w:date="2019-01-14T13:16:00Z">
        <w:r w:rsidR="00852587">
          <w:rPr>
            <w:rFonts w:ascii="Times New Roman" w:hAnsi="Times New Roman" w:cs="Times New Roman"/>
            <w:i/>
            <w:sz w:val="24"/>
            <w:szCs w:val="24"/>
          </w:rPr>
          <w:t>method for</w:t>
        </w:r>
      </w:ins>
      <w:r>
        <w:rPr>
          <w:rFonts w:ascii="Times New Roman" w:hAnsi="Times New Roman" w:cs="Times New Roman"/>
          <w:i/>
          <w:sz w:val="24"/>
          <w:szCs w:val="24"/>
        </w:rPr>
        <w:t xml:space="preserve"> mutual invasibility experiments</w:t>
      </w:r>
    </w:p>
    <w:p w14:paraId="2DC25CCC" w14:textId="71654F12" w:rsidR="00584734" w:rsidRDefault="00584734" w:rsidP="009843E5">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Theoretical background</w:t>
      </w:r>
    </w:p>
    <w:p w14:paraId="146EC4C5" w14:textId="341847D3" w:rsidR="004D642C" w:rsidRPr="004D642C" w:rsidRDefault="003B6E2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the mutual invasibility experiment, a</w:t>
      </w:r>
      <w:r w:rsidR="004D642C" w:rsidRPr="004D642C">
        <w:rPr>
          <w:rFonts w:ascii="Times New Roman" w:hAnsi="Times New Roman" w:cs="Times New Roman"/>
          <w:sz w:val="24"/>
          <w:szCs w:val="24"/>
        </w:rPr>
        <w:t xml:space="preserve"> species’ sensitivity (</w:t>
      </w:r>
      <w:r w:rsidR="004D642C" w:rsidRPr="0037083C">
        <w:rPr>
          <w:rFonts w:ascii="Times New Roman" w:hAnsi="Times New Roman" w:cs="Times New Roman"/>
          <w:i/>
          <w:sz w:val="24"/>
          <w:szCs w:val="24"/>
        </w:rPr>
        <w:t>S</w:t>
      </w:r>
      <w:r w:rsidR="004D642C" w:rsidRPr="0037083C">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 xml:space="preserve">) to competition is defined as the amount by which its per capita growth rate is reduced when </w:t>
      </w:r>
      <w:r w:rsidR="004D642C" w:rsidRPr="004D642C">
        <w:rPr>
          <w:rFonts w:ascii="Times New Roman" w:hAnsi="Times New Roman" w:cs="Times New Roman"/>
          <w:sz w:val="24"/>
          <w:szCs w:val="24"/>
        </w:rPr>
        <w:lastRenderedPageBreak/>
        <w:t>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004D642C"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004D642C" w:rsidRPr="004D642C">
        <w:rPr>
          <w:rFonts w:ascii="Times New Roman" w:hAnsi="Times New Roman" w:cs="Times New Roman"/>
          <w:sz w:val="24"/>
          <w:szCs w:val="24"/>
        </w:rPr>
        <w:t>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004D642C" w:rsidRPr="004D642C">
        <w:rPr>
          <w:rFonts w:ascii="Times New Roman" w:hAnsi="Times New Roman" w:cs="Times New Roman"/>
          <w:sz w:val="24"/>
          <w:szCs w:val="24"/>
        </w:rPr>
        <w:t>):</w:t>
      </w:r>
    </w:p>
    <w:p w14:paraId="787F780E" w14:textId="03FC19B1" w:rsidR="00F16868" w:rsidRDefault="00325DDC" w:rsidP="009843E5">
      <w:pPr>
        <w:pStyle w:val="Normal1"/>
        <w:tabs>
          <w:tab w:val="left" w:pos="8820"/>
        </w:tabs>
        <w:spacing w:line="360" w:lineRule="auto"/>
        <w:ind w:firstLine="576"/>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EF6F3F">
        <w:rPr>
          <w:rFonts w:ascii="Times New Roman" w:hAnsi="Times New Roman" w:cs="Times New Roman"/>
          <w:sz w:val="24"/>
          <w:szCs w:val="24"/>
        </w:rPr>
        <w:t>3</w:t>
      </w:r>
      <w:r w:rsidR="0037083C">
        <w:rPr>
          <w:rFonts w:ascii="Times New Roman" w:hAnsi="Times New Roman" w:cs="Times New Roman"/>
          <w:sz w:val="24"/>
          <w:szCs w:val="24"/>
        </w:rPr>
        <w:t>)</w:t>
      </w:r>
    </w:p>
    <w:p w14:paraId="1A88EFDF" w14:textId="45DFAE72" w:rsidR="00175F46" w:rsidDel="00EC73F6" w:rsidRDefault="00F16868" w:rsidP="00EC73F6">
      <w:pPr>
        <w:pStyle w:val="Normal1"/>
        <w:tabs>
          <w:tab w:val="left" w:pos="8820"/>
        </w:tabs>
        <w:spacing w:line="360" w:lineRule="auto"/>
        <w:ind w:firstLine="576"/>
        <w:rPr>
          <w:del w:id="196" w:author="Godwin, Casey" w:date="2019-01-14T13:19:00Z"/>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w:t>
      </w:r>
      <w:commentRangeStart w:id="197"/>
      <w:r w:rsidR="0037083C">
        <w:rPr>
          <w:rFonts w:ascii="Times New Roman" w:hAnsi="Times New Roman" w:cs="Times New Roman"/>
          <w:sz w:val="24"/>
          <w:szCs w:val="24"/>
        </w:rPr>
        <w:t xml:space="preserve">)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4A5708">
        <w:rPr>
          <w:rFonts w:ascii="Times New Roman" w:hAnsi="Times New Roman" w:cs="Times New Roman"/>
          <w:sz w:val="24"/>
          <w:szCs w:val="24"/>
        </w:rPr>
        <w:t xml:space="preserve">, so </w:t>
      </w:r>
      <w:commentRangeEnd w:id="197"/>
      <w:r w:rsidR="00EC73F6">
        <w:rPr>
          <w:rStyle w:val="CommentReference"/>
        </w:rPr>
        <w:commentReference w:id="197"/>
      </w:r>
      <w:r w:rsidR="004A5708">
        <w:rPr>
          <w:rFonts w:ascii="Times New Roman" w:hAnsi="Times New Roman" w:cs="Times New Roman"/>
          <w:sz w:val="24"/>
          <w:szCs w:val="24"/>
        </w:rPr>
        <w:t xml:space="preserve">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3B6E23">
        <w:rPr>
          <w:rFonts w:ascii="Times New Roman" w:hAnsi="Times New Roman" w:cs="Times New Roman"/>
          <w:sz w:val="24"/>
          <w:szCs w:val="24"/>
        </w:rPr>
        <w:t>verbally argue</w:t>
      </w:r>
      <w:r w:rsidR="004A5708">
        <w:rPr>
          <w:rFonts w:ascii="Times New Roman" w:hAnsi="Times New Roman" w:cs="Times New Roman"/>
          <w:sz w:val="24"/>
          <w:szCs w:val="24"/>
        </w:rPr>
        <w:t xml:space="preserve"> that</w:t>
      </w:r>
      <w:r w:rsidRPr="0037083C">
        <w:rPr>
          <w:rFonts w:ascii="Times New Roman" w:hAnsi="Times New Roman" w:cs="Times New Roman"/>
          <w:sz w:val="24"/>
          <w:szCs w:val="24"/>
        </w:rPr>
        <w:t xml:space="preserve"> </w:t>
      </w:r>
      <w:r>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w:t>
      </w:r>
      <w:r w:rsidR="004A5708">
        <w:rPr>
          <w:rFonts w:ascii="Times New Roman" w:hAnsi="Times New Roman" w:cs="Times New Roman"/>
          <w:sz w:val="24"/>
          <w:szCs w:val="24"/>
        </w:rPr>
        <w:t>as</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commentRangeStart w:id="198"/>
      <w:r w:rsidR="004A5708">
        <w:rPr>
          <w:rFonts w:ascii="Times New Roman" w:hAnsi="Times New Roman" w:cs="Times New Roman"/>
          <w:sz w:val="24"/>
          <w:szCs w:val="24"/>
        </w:rPr>
        <w:t>In</w:t>
      </w:r>
      <w:commentRangeEnd w:id="198"/>
      <w:r w:rsidR="00AC3874">
        <w:rPr>
          <w:rStyle w:val="CommentReference"/>
        </w:rPr>
        <w:commentReference w:id="198"/>
      </w:r>
      <w:r w:rsidR="004A5708">
        <w:rPr>
          <w:rFonts w:ascii="Times New Roman" w:hAnsi="Times New Roman" w:cs="Times New Roman"/>
          <w:sz w:val="24"/>
          <w:szCs w:val="24"/>
        </w:rPr>
        <w:t xml:space="preserve"> appendix</w:t>
      </w:r>
      <w:r w:rsidR="003B6E23">
        <w:rPr>
          <w:rFonts w:ascii="Times New Roman" w:hAnsi="Times New Roman" w:cs="Times New Roman"/>
          <w:sz w:val="24"/>
          <w:szCs w:val="24"/>
        </w:rPr>
        <w:t xml:space="preserve"> B</w:t>
      </w:r>
      <w:r w:rsidR="009E0DC3">
        <w:rPr>
          <w:rFonts w:ascii="Times New Roman" w:hAnsi="Times New Roman" w:cs="Times New Roman"/>
          <w:sz w:val="24"/>
          <w:szCs w:val="24"/>
        </w:rPr>
        <w:t xml:space="preserve">, </w:t>
      </w:r>
      <w:r w:rsidR="004A5708">
        <w:rPr>
          <w:rFonts w:ascii="Times New Roman" w:hAnsi="Times New Roman" w:cs="Times New Roman"/>
          <w:sz w:val="24"/>
          <w:szCs w:val="24"/>
        </w:rPr>
        <w:t xml:space="preserve">we show that such </w:t>
      </w:r>
      <w:r w:rsidR="003B6E23">
        <w:rPr>
          <w:rFonts w:ascii="Times New Roman" w:hAnsi="Times New Roman" w:cs="Times New Roman"/>
          <w:sz w:val="24"/>
          <w:szCs w:val="24"/>
        </w:rPr>
        <w:t>argument</w:t>
      </w:r>
      <w:r w:rsidR="004A5708">
        <w:rPr>
          <w:rFonts w:ascii="Times New Roman" w:hAnsi="Times New Roman" w:cs="Times New Roman"/>
          <w:sz w:val="24"/>
          <w:szCs w:val="24"/>
        </w:rPr>
        <w:t xml:space="preserve"> is</w:t>
      </w:r>
      <w:del w:id="199" w:author="Godwin, Casey" w:date="2019-01-14T13:18:00Z">
        <w:r w:rsidR="004A5708" w:rsidDel="00EC73F6">
          <w:rPr>
            <w:rFonts w:ascii="Times New Roman" w:hAnsi="Times New Roman" w:cs="Times New Roman"/>
            <w:sz w:val="24"/>
            <w:szCs w:val="24"/>
          </w:rPr>
          <w:delText xml:space="preserve"> theoretically</w:delText>
        </w:r>
      </w:del>
      <w:r w:rsidR="004A5708">
        <w:rPr>
          <w:rFonts w:ascii="Times New Roman" w:hAnsi="Times New Roman" w:cs="Times New Roman"/>
          <w:sz w:val="24"/>
          <w:szCs w:val="24"/>
        </w:rPr>
        <w:t xml:space="preserve"> </w:t>
      </w:r>
      <w:r w:rsidR="00175F46">
        <w:rPr>
          <w:rFonts w:ascii="Times New Roman" w:hAnsi="Times New Roman" w:cs="Times New Roman"/>
          <w:sz w:val="24"/>
          <w:szCs w:val="24"/>
        </w:rPr>
        <w:t>valid</w:t>
      </w:r>
      <w:ins w:id="200" w:author="Godwin, Casey" w:date="2019-01-14T13:18:00Z">
        <w:r w:rsidR="00EC73F6">
          <w:rPr>
            <w:rFonts w:ascii="Times New Roman" w:hAnsi="Times New Roman" w:cs="Times New Roman"/>
            <w:sz w:val="24"/>
            <w:szCs w:val="24"/>
          </w:rPr>
          <w:t xml:space="preserve"> and </w:t>
        </w:r>
      </w:ins>
      <w:del w:id="201" w:author="Godwin, Casey" w:date="2019-01-14T13:18:00Z">
        <w:r w:rsidR="00175F46" w:rsidDel="00EC73F6">
          <w:rPr>
            <w:rFonts w:ascii="Times New Roman" w:hAnsi="Times New Roman" w:cs="Times New Roman"/>
            <w:sz w:val="24"/>
            <w:szCs w:val="24"/>
          </w:rPr>
          <w:delText xml:space="preserve">. We can </w:delText>
        </w:r>
        <w:r w:rsidR="003B6E23" w:rsidDel="00EC73F6">
          <w:rPr>
            <w:rFonts w:ascii="Times New Roman" w:hAnsi="Times New Roman" w:cs="Times New Roman"/>
            <w:sz w:val="24"/>
            <w:szCs w:val="24"/>
          </w:rPr>
          <w:delText xml:space="preserve">also </w:delText>
        </w:r>
      </w:del>
      <w:r w:rsidR="00175F46">
        <w:rPr>
          <w:rFonts w:ascii="Times New Roman" w:hAnsi="Times New Roman" w:cs="Times New Roman"/>
          <w:sz w:val="24"/>
          <w:szCs w:val="24"/>
        </w:rPr>
        <w:t xml:space="preserve">derive an </w:t>
      </w:r>
      <w:r w:rsidR="00175F46" w:rsidRPr="00B0403D">
        <w:rPr>
          <w:rFonts w:ascii="Times New Roman" w:hAnsi="Times New Roman" w:cs="Times New Roman"/>
          <w:sz w:val="24"/>
          <w:szCs w:val="24"/>
        </w:rPr>
        <w:t xml:space="preserve">inequality for coexistence expressed with sensitivity metrics, </w:t>
      </w:r>
      <w:commentRangeStart w:id="202"/>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w:commentRangeEnd w:id="202"/>
        <m:r>
          <m:rPr>
            <m:sty m:val="p"/>
          </m:rPr>
          <w:rPr>
            <w:rStyle w:val="CommentReference"/>
          </w:rPr>
          <w:commentReference w:id="202"/>
        </m:r>
      </m:oMath>
      <w:r w:rsidR="00175F46" w:rsidRPr="00B0403D">
        <w:rPr>
          <w:rFonts w:ascii="Times New Roman" w:hAnsi="Times New Roman" w:cs="Times New Roman"/>
          <w:sz w:val="24"/>
          <w:szCs w:val="24"/>
        </w:rPr>
        <w:t>, which is in the same form as in</w:t>
      </w:r>
      <w:r w:rsidR="003B6E23">
        <w:rPr>
          <w:rFonts w:ascii="Times New Roman" w:hAnsi="Times New Roman" w:cs="Times New Roman"/>
          <w:sz w:val="24"/>
          <w:szCs w:val="24"/>
        </w:rPr>
        <w:t xml:space="preserve"> Chesson’s coexistence framework (appendix B)</w:t>
      </w:r>
      <w:r w:rsidR="00175F46" w:rsidRPr="00B0403D">
        <w:rPr>
          <w:rFonts w:ascii="Times New Roman" w:hAnsi="Times New Roman" w:cs="Times New Roman"/>
          <w:sz w:val="24"/>
          <w:szCs w:val="24"/>
        </w:rPr>
        <w:t xml:space="preserve">. </w:t>
      </w:r>
      <w:del w:id="203" w:author="Godwin, Casey" w:date="2019-01-14T13:19:00Z">
        <w:r w:rsidR="00175F46" w:rsidRPr="00B0403D" w:rsidDel="00EC73F6">
          <w:rPr>
            <w:rFonts w:ascii="Times New Roman" w:hAnsi="Times New Roman" w:cs="Times New Roman"/>
            <w:sz w:val="24"/>
            <w:szCs w:val="24"/>
          </w:rPr>
          <w:delText xml:space="preserve">In </w:delText>
        </w:r>
        <w:r w:rsidR="00175F46" w:rsidDel="00EC73F6">
          <w:rPr>
            <w:rFonts w:ascii="Times New Roman" w:hAnsi="Times New Roman" w:cs="Times New Roman"/>
            <w:sz w:val="24"/>
            <w:szCs w:val="24"/>
          </w:rPr>
          <w:delText>conclusion</w:delText>
        </w:r>
        <w:r w:rsidR="00175F46" w:rsidRPr="00B0403D" w:rsidDel="00EC73F6">
          <w:rPr>
            <w:rFonts w:ascii="Times New Roman" w:hAnsi="Times New Roman" w:cs="Times New Roman"/>
            <w:sz w:val="24"/>
            <w:szCs w:val="24"/>
          </w:rPr>
          <w:delText xml:space="preserve">, the sensitivity </w:delText>
        </w:r>
        <w:r w:rsidR="00175F46" w:rsidDel="00EC73F6">
          <w:rPr>
            <w:rFonts w:ascii="Times New Roman" w:hAnsi="Times New Roman" w:cs="Times New Roman"/>
            <w:sz w:val="24"/>
            <w:szCs w:val="24"/>
          </w:rPr>
          <w:delText>measurement</w:delText>
        </w:r>
        <w:r w:rsidR="00175F46" w:rsidRPr="00B0403D" w:rsidDel="00EC73F6">
          <w:rPr>
            <w:rFonts w:ascii="Times New Roman" w:hAnsi="Times New Roman" w:cs="Times New Roman"/>
            <w:sz w:val="24"/>
            <w:szCs w:val="24"/>
          </w:rPr>
          <w:delText xml:space="preserve"> (</w:delText>
        </w:r>
        <w:r w:rsidR="00175F46" w:rsidRPr="008643A1" w:rsidDel="00EC73F6">
          <w:rPr>
            <w:rFonts w:ascii="Times New Roman" w:hAnsi="Times New Roman" w:cs="Times New Roman"/>
            <w:i/>
            <w:sz w:val="24"/>
            <w:szCs w:val="24"/>
          </w:rPr>
          <w:delText>S</w:delText>
        </w:r>
        <w:r w:rsidR="00175F46" w:rsidRPr="008643A1" w:rsidDel="00EC73F6">
          <w:rPr>
            <w:rFonts w:ascii="Times New Roman" w:hAnsi="Times New Roman" w:cs="Times New Roman"/>
            <w:i/>
            <w:sz w:val="24"/>
            <w:szCs w:val="24"/>
            <w:vertAlign w:val="subscript"/>
          </w:rPr>
          <w:delText>i</w:delText>
        </w:r>
        <w:r w:rsidR="00175F46" w:rsidRPr="00B0403D" w:rsidDel="00EC73F6">
          <w:rPr>
            <w:rFonts w:ascii="Times New Roman" w:hAnsi="Times New Roman" w:cs="Times New Roman"/>
            <w:sz w:val="24"/>
            <w:szCs w:val="24"/>
          </w:rPr>
          <w:delText xml:space="preserve">) is not </w:delText>
        </w:r>
        <w:r w:rsidR="00175F46" w:rsidDel="00EC73F6">
          <w:rPr>
            <w:rFonts w:ascii="Times New Roman" w:hAnsi="Times New Roman" w:cs="Times New Roman"/>
            <w:sz w:val="24"/>
            <w:szCs w:val="24"/>
          </w:rPr>
          <w:delText>directly equal</w:delText>
        </w:r>
        <w:r w:rsidR="00175F46" w:rsidRPr="00B0403D" w:rsidDel="00EC73F6">
          <w:rPr>
            <w:rFonts w:ascii="Times New Roman" w:hAnsi="Times New Roman" w:cs="Times New Roman"/>
            <w:sz w:val="24"/>
            <w:szCs w:val="24"/>
          </w:rPr>
          <w:delText xml:space="preserve"> to the competition coefficient (</w:delText>
        </w:r>
        <w:r w:rsidR="00175F46" w:rsidRPr="008643A1" w:rsidDel="00EC73F6">
          <w:rPr>
            <w:rFonts w:ascii="Times New Roman" w:hAnsi="Times New Roman" w:cs="Times New Roman"/>
            <w:i/>
            <w:sz w:val="24"/>
            <w:szCs w:val="24"/>
          </w:rPr>
          <w:delText>α</w:delText>
        </w:r>
        <w:r w:rsidR="00175F46" w:rsidRPr="008643A1" w:rsidDel="00EC73F6">
          <w:rPr>
            <w:rFonts w:ascii="Times New Roman" w:hAnsi="Times New Roman" w:cs="Times New Roman"/>
            <w:i/>
            <w:sz w:val="24"/>
            <w:szCs w:val="24"/>
            <w:vertAlign w:val="subscript"/>
          </w:rPr>
          <w:delText>ij</w:delText>
        </w:r>
        <w:r w:rsidR="00175F46" w:rsidRPr="00B0403D" w:rsidDel="00EC73F6">
          <w:rPr>
            <w:rFonts w:ascii="Times New Roman" w:hAnsi="Times New Roman" w:cs="Times New Roman"/>
            <w:sz w:val="24"/>
            <w:szCs w:val="24"/>
          </w:rPr>
          <w:delText xml:space="preserve"> in the Lotka-Volterra model), but due to its mathematic attributes, it can be used to calculate ND and RFD </w:delText>
        </w:r>
        <w:r w:rsidR="00175F46" w:rsidDel="00EC73F6">
          <w:rPr>
            <w:rFonts w:ascii="Times New Roman" w:hAnsi="Times New Roman" w:cs="Times New Roman"/>
            <w:sz w:val="24"/>
            <w:szCs w:val="24"/>
          </w:rPr>
          <w:delText>and correctly predict coexistence.</w:delText>
        </w:r>
      </w:del>
    </w:p>
    <w:p w14:paraId="31341346" w14:textId="77777777" w:rsidR="00EC73F6" w:rsidRPr="00D3614E" w:rsidRDefault="00EC73F6" w:rsidP="009843E5">
      <w:pPr>
        <w:pStyle w:val="Normal1"/>
        <w:tabs>
          <w:tab w:val="left" w:pos="8820"/>
        </w:tabs>
        <w:spacing w:line="360" w:lineRule="auto"/>
        <w:ind w:firstLine="576"/>
        <w:rPr>
          <w:ins w:id="204" w:author="Godwin, Casey" w:date="2019-01-14T13:19:00Z"/>
          <w:rFonts w:ascii="Times New Roman" w:hAnsi="Times New Roman" w:cs="Times New Roman"/>
          <w:sz w:val="24"/>
          <w:szCs w:val="24"/>
        </w:rPr>
      </w:pPr>
    </w:p>
    <w:p w14:paraId="685A9BBE" w14:textId="2F35C036" w:rsidR="00022B29" w:rsidRDefault="00F52812">
      <w:pPr>
        <w:pStyle w:val="Normal1"/>
        <w:tabs>
          <w:tab w:val="left" w:pos="8820"/>
        </w:tabs>
        <w:spacing w:line="360" w:lineRule="auto"/>
        <w:ind w:firstLine="576"/>
        <w:rPr>
          <w:rFonts w:ascii="Times New Roman" w:hAnsi="Times New Roman" w:cs="Times New Roman"/>
          <w:i/>
          <w:sz w:val="24"/>
          <w:szCs w:val="24"/>
        </w:rPr>
        <w:pPrChange w:id="205" w:author="Godwin, Casey" w:date="2019-01-14T13:19:00Z">
          <w:pPr>
            <w:pStyle w:val="Normal1"/>
            <w:numPr>
              <w:ilvl w:val="2"/>
              <w:numId w:val="19"/>
            </w:numPr>
            <w:spacing w:line="360" w:lineRule="auto"/>
            <w:ind w:left="900" w:firstLine="576"/>
          </w:pPr>
        </w:pPrChange>
      </w:pPr>
      <w:r>
        <w:rPr>
          <w:rFonts w:ascii="Times New Roman" w:hAnsi="Times New Roman" w:cs="Times New Roman"/>
          <w:i/>
          <w:sz w:val="24"/>
          <w:szCs w:val="24"/>
        </w:rPr>
        <w:t>E</w:t>
      </w:r>
      <w:r w:rsidR="00022B29">
        <w:rPr>
          <w:rFonts w:ascii="Times New Roman" w:hAnsi="Times New Roman" w:cs="Times New Roman"/>
          <w:i/>
          <w:sz w:val="24"/>
          <w:szCs w:val="24"/>
        </w:rPr>
        <w:t>mpirical approaches</w:t>
      </w:r>
    </w:p>
    <w:p w14:paraId="7715C753" w14:textId="345545BA" w:rsidR="00022B29" w:rsidRPr="00022B29" w:rsidRDefault="00E4210F" w:rsidP="00EC73F6">
      <w:pPr>
        <w:pStyle w:val="Normal1"/>
        <w:spacing w:line="360" w:lineRule="auto"/>
        <w:ind w:firstLine="576"/>
        <w:rPr>
          <w:rFonts w:ascii="Times New Roman" w:hAnsi="Times New Roman" w:cs="Times New Roman"/>
          <w:sz w:val="24"/>
          <w:szCs w:val="24"/>
        </w:rPr>
      </w:pPr>
      <w:ins w:id="206" w:author="Godwin, Casey" w:date="2019-01-14T13:26:00Z">
        <w:r>
          <w:rPr>
            <w:rFonts w:ascii="Times New Roman" w:hAnsi="Times New Roman" w:cs="Times New Roman"/>
            <w:sz w:val="24"/>
            <w:szCs w:val="24"/>
          </w:rPr>
          <w:t xml:space="preserve">Like the NFD method, the sensitivity method does not require an empiricist to assume a specific model of species interactions or define the resources that species compete for. </w:t>
        </w:r>
      </w:ins>
      <w:del w:id="207" w:author="Godwin, Casey" w:date="2019-01-14T23:17:00Z">
        <w:r w:rsidR="00022B29" w:rsidDel="00C94A6E">
          <w:rPr>
            <w:rFonts w:ascii="Times New Roman" w:hAnsi="Times New Roman" w:cs="Times New Roman"/>
            <w:sz w:val="24"/>
            <w:szCs w:val="24"/>
          </w:rPr>
          <w:delText xml:space="preserve">The sensitivity measurement is developed specifically for mutual invasibility experiments using small organisms that are relatively easy to manipulate, like green algae </w:delText>
        </w:r>
        <w:r w:rsidR="00022B29" w:rsidDel="00C94A6E">
          <w:rPr>
            <w:rFonts w:ascii="Times New Roman" w:hAnsi="Times New Roman" w:cs="Times New Roman"/>
            <w:sz w:val="24"/>
            <w:szCs w:val="24"/>
          </w:rPr>
          <w:fldChar w:fldCharType="begin" w:fldLock="1"/>
        </w:r>
        <w:r w:rsidR="00131404" w:rsidDel="00C94A6E">
          <w:rPr>
            <w:rFonts w:ascii="Times New Roman" w:hAnsi="Times New Roman" w:cs="Times New Roman"/>
            <w:sz w:val="24"/>
            <w:szCs w:val="24"/>
          </w:rPr>
          <w:del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delInstrText>
        </w:r>
        <w:r w:rsidR="00022B29" w:rsidDel="00C94A6E">
          <w:rPr>
            <w:rFonts w:ascii="Times New Roman" w:hAnsi="Times New Roman" w:cs="Times New Roman"/>
            <w:sz w:val="24"/>
            <w:szCs w:val="24"/>
          </w:rPr>
          <w:fldChar w:fldCharType="separate"/>
        </w:r>
        <w:r w:rsidR="001612BE" w:rsidRPr="001612BE" w:rsidDel="00C94A6E">
          <w:rPr>
            <w:rFonts w:ascii="Times New Roman" w:hAnsi="Times New Roman" w:cs="Times New Roman"/>
            <w:noProof/>
            <w:sz w:val="24"/>
            <w:szCs w:val="24"/>
          </w:rPr>
          <w:delText>(Narwani et al. 2013)</w:delText>
        </w:r>
        <w:r w:rsidR="00022B29" w:rsidDel="00C94A6E">
          <w:rPr>
            <w:rFonts w:ascii="Times New Roman" w:hAnsi="Times New Roman" w:cs="Times New Roman"/>
            <w:sz w:val="24"/>
            <w:szCs w:val="24"/>
          </w:rPr>
          <w:fldChar w:fldCharType="end"/>
        </w:r>
        <w:r w:rsidR="00022B29" w:rsidDel="00C94A6E">
          <w:rPr>
            <w:rFonts w:ascii="Times New Roman" w:hAnsi="Times New Roman" w:cs="Times New Roman"/>
            <w:sz w:val="24"/>
            <w:szCs w:val="24"/>
          </w:rPr>
          <w:delText xml:space="preserve">. </w:delText>
        </w:r>
      </w:del>
      <w:r w:rsidR="00022B29">
        <w:rPr>
          <w:rFonts w:ascii="Times New Roman" w:hAnsi="Times New Roman" w:cs="Times New Roman"/>
          <w:sz w:val="24"/>
          <w:szCs w:val="24"/>
        </w:rPr>
        <w:t xml:space="preserve">To do the mutual invasibility experiments, one would need to </w:t>
      </w:r>
      <w:ins w:id="208" w:author="Godwin, Casey" w:date="2019-01-14T23:17:00Z">
        <w:r w:rsidR="00C94A6E">
          <w:rPr>
            <w:rFonts w:ascii="Times New Roman" w:hAnsi="Times New Roman" w:cs="Times New Roman"/>
            <w:sz w:val="24"/>
            <w:szCs w:val="24"/>
          </w:rPr>
          <w:t>measure the</w:t>
        </w:r>
      </w:ins>
      <w:del w:id="209" w:author="Godwin, Casey" w:date="2019-01-14T23:17:00Z">
        <w:r w:rsidR="00022B29" w:rsidDel="00C94A6E">
          <w:rPr>
            <w:rFonts w:ascii="Times New Roman" w:hAnsi="Times New Roman" w:cs="Times New Roman"/>
            <w:sz w:val="24"/>
            <w:szCs w:val="24"/>
          </w:rPr>
          <w:delText>grow</w:delText>
        </w:r>
      </w:del>
      <w:ins w:id="210" w:author="Godwin, Casey" w:date="2019-01-14T23:17:00Z">
        <w:r w:rsidR="00C94A6E" w:rsidRPr="00C94A6E">
          <w:rPr>
            <w:rFonts w:ascii="Times New Roman" w:hAnsi="Times New Roman" w:cs="Times New Roman"/>
            <w:sz w:val="24"/>
            <w:szCs w:val="24"/>
          </w:rPr>
          <w:t xml:space="preserve"> </w:t>
        </w:r>
        <w:r w:rsidR="00C94A6E">
          <w:rPr>
            <w:rFonts w:ascii="Times New Roman" w:hAnsi="Times New Roman" w:cs="Times New Roman"/>
            <w:sz w:val="24"/>
            <w:szCs w:val="24"/>
          </w:rPr>
          <w:t>maximum growth rate (µ</w:t>
        </w:r>
        <w:proofErr w:type="spellStart"/>
        <w:r w:rsidR="00C94A6E">
          <w:rPr>
            <w:rFonts w:ascii="Times New Roman" w:hAnsi="Times New Roman" w:cs="Times New Roman"/>
            <w:sz w:val="24"/>
            <w:szCs w:val="24"/>
          </w:rPr>
          <w:t>i</w:t>
        </w:r>
        <w:proofErr w:type="spellEnd"/>
        <w:r w:rsidR="00C94A6E">
          <w:rPr>
            <w:rFonts w:ascii="Times New Roman" w:hAnsi="Times New Roman" w:cs="Times New Roman"/>
            <w:sz w:val="24"/>
            <w:szCs w:val="24"/>
          </w:rPr>
          <w:t>, mono)</w:t>
        </w:r>
      </w:ins>
      <w:r w:rsidR="00022B29">
        <w:rPr>
          <w:rFonts w:ascii="Times New Roman" w:hAnsi="Times New Roman" w:cs="Times New Roman"/>
          <w:sz w:val="24"/>
          <w:szCs w:val="24"/>
        </w:rPr>
        <w:t xml:space="preserve"> </w:t>
      </w:r>
      <w:ins w:id="211" w:author="Godwin, Casey" w:date="2019-01-14T23:17:00Z">
        <w:r w:rsidR="00C94A6E">
          <w:rPr>
            <w:rFonts w:ascii="Times New Roman" w:hAnsi="Times New Roman" w:cs="Times New Roman"/>
            <w:sz w:val="24"/>
            <w:szCs w:val="24"/>
          </w:rPr>
          <w:t xml:space="preserve">of </w:t>
        </w:r>
      </w:ins>
      <w:r w:rsidR="00022B29">
        <w:rPr>
          <w:rFonts w:ascii="Times New Roman" w:hAnsi="Times New Roman" w:cs="Times New Roman"/>
          <w:sz w:val="24"/>
          <w:szCs w:val="24"/>
        </w:rPr>
        <w:t xml:space="preserve">each species </w:t>
      </w:r>
      <w:ins w:id="212" w:author="Godwin, Casey" w:date="2019-01-14T23:17:00Z">
        <w:r w:rsidR="00C94A6E">
          <w:rPr>
            <w:rFonts w:ascii="Times New Roman" w:hAnsi="Times New Roman" w:cs="Times New Roman"/>
            <w:sz w:val="24"/>
            <w:szCs w:val="24"/>
          </w:rPr>
          <w:t xml:space="preserve">as a monoculture and, subsequently </w:t>
        </w:r>
      </w:ins>
      <w:ins w:id="213" w:author="Godwin, Casey" w:date="2019-01-14T23:18:00Z">
        <w:r w:rsidR="00C94A6E">
          <w:rPr>
            <w:rFonts w:ascii="Times New Roman" w:hAnsi="Times New Roman" w:cs="Times New Roman"/>
            <w:sz w:val="24"/>
            <w:szCs w:val="24"/>
          </w:rPr>
          <w:t xml:space="preserve">grow each species in monoculture </w:t>
        </w:r>
      </w:ins>
      <w:r w:rsidR="00022B29">
        <w:rPr>
          <w:rFonts w:ascii="Times New Roman" w:hAnsi="Times New Roman" w:cs="Times New Roman"/>
          <w:sz w:val="24"/>
          <w:szCs w:val="24"/>
        </w:rPr>
        <w:t xml:space="preserve">to its </w:t>
      </w:r>
      <w:del w:id="214" w:author="Godwin, Casey" w:date="2019-01-14T13:22:00Z">
        <w:r w:rsidR="00022B29" w:rsidDel="00EC73F6">
          <w:rPr>
            <w:rFonts w:ascii="Times New Roman" w:hAnsi="Times New Roman" w:cs="Times New Roman"/>
            <w:sz w:val="24"/>
            <w:szCs w:val="24"/>
          </w:rPr>
          <w:delText>carrying capacity</w:delText>
        </w:r>
      </w:del>
      <w:ins w:id="215" w:author="Godwin, Casey" w:date="2019-01-14T23:18:00Z">
        <w:r w:rsidR="00C94A6E">
          <w:rPr>
            <w:rFonts w:ascii="Times New Roman" w:hAnsi="Times New Roman" w:cs="Times New Roman"/>
            <w:sz w:val="24"/>
            <w:szCs w:val="24"/>
          </w:rPr>
          <w:t>carrying capacity</w:t>
        </w:r>
      </w:ins>
      <w:r w:rsidR="00022B29">
        <w:rPr>
          <w:rFonts w:ascii="Times New Roman" w:hAnsi="Times New Roman" w:cs="Times New Roman"/>
          <w:sz w:val="24"/>
          <w:szCs w:val="24"/>
        </w:rPr>
        <w:t xml:space="preserve"> </w:t>
      </w:r>
      <w:ins w:id="216" w:author="Godwin, Casey" w:date="2019-01-14T13:22:00Z">
        <w:r w:rsidR="00EC73F6">
          <w:rPr>
            <w:rFonts w:ascii="Times New Roman" w:hAnsi="Times New Roman" w:cs="Times New Roman"/>
            <w:sz w:val="24"/>
            <w:szCs w:val="24"/>
          </w:rPr>
          <w:t>(i.e. no significant change in density over time)</w:t>
        </w:r>
      </w:ins>
      <w:del w:id="217" w:author="Godwin, Casey" w:date="2019-01-14T13:22:00Z">
        <w:r w:rsidR="00022B29" w:rsidDel="00EC73F6">
          <w:rPr>
            <w:rFonts w:ascii="Times New Roman" w:hAnsi="Times New Roman" w:cs="Times New Roman"/>
            <w:sz w:val="24"/>
            <w:szCs w:val="24"/>
          </w:rPr>
          <w:delText>on its own</w:delText>
        </w:r>
      </w:del>
      <w:ins w:id="218" w:author="Godwin, Casey" w:date="2019-01-14T13:23:00Z">
        <w:r w:rsidR="00EC73F6">
          <w:rPr>
            <w:rFonts w:ascii="Times New Roman" w:hAnsi="Times New Roman" w:cs="Times New Roman"/>
            <w:sz w:val="24"/>
            <w:szCs w:val="24"/>
          </w:rPr>
          <w:t xml:space="preserve">. Then, each species is introduced </w:t>
        </w:r>
      </w:ins>
      <w:ins w:id="219" w:author="Godwin, Casey" w:date="2019-01-14T13:24:00Z">
        <w:r w:rsidR="00EC73F6">
          <w:rPr>
            <w:rFonts w:ascii="Times New Roman" w:hAnsi="Times New Roman" w:cs="Times New Roman"/>
            <w:sz w:val="24"/>
            <w:szCs w:val="24"/>
          </w:rPr>
          <w:t xml:space="preserve">at low density (e.g. 0.01% of the resident </w:t>
        </w:r>
        <w:proofErr w:type="gramStart"/>
        <w:r w:rsidR="00EC73F6">
          <w:rPr>
            <w:rFonts w:ascii="Times New Roman" w:hAnsi="Times New Roman" w:cs="Times New Roman"/>
            <w:sz w:val="24"/>
            <w:szCs w:val="24"/>
          </w:rPr>
          <w:t>species )</w:t>
        </w:r>
        <w:proofErr w:type="gramEnd"/>
        <w:r w:rsidR="00EC73F6">
          <w:rPr>
            <w:rFonts w:ascii="Times New Roman" w:hAnsi="Times New Roman" w:cs="Times New Roman"/>
            <w:sz w:val="24"/>
            <w:szCs w:val="24"/>
          </w:rPr>
          <w:t xml:space="preserve"> </w:t>
        </w:r>
      </w:ins>
      <w:ins w:id="220" w:author="Godwin, Casey" w:date="2019-01-14T13:23:00Z">
        <w:r w:rsidR="00EC73F6">
          <w:rPr>
            <w:rFonts w:ascii="Times New Roman" w:hAnsi="Times New Roman" w:cs="Times New Roman"/>
            <w:sz w:val="24"/>
            <w:szCs w:val="24"/>
          </w:rPr>
          <w:t>to the steady</w:t>
        </w:r>
      </w:ins>
      <w:ins w:id="221" w:author="Godwin, Casey" w:date="2019-01-14T13:24:00Z">
        <w:r w:rsidR="00EC73F6">
          <w:rPr>
            <w:rFonts w:ascii="Times New Roman" w:hAnsi="Times New Roman" w:cs="Times New Roman"/>
            <w:sz w:val="24"/>
            <w:szCs w:val="24"/>
          </w:rPr>
          <w:t xml:space="preserve">-state monoculture of its competitor. The </w:t>
        </w:r>
      </w:ins>
      <w:ins w:id="222" w:author="Godwin, Casey" w:date="2019-01-15T11:19:00Z">
        <w:r w:rsidR="00D35206">
          <w:rPr>
            <w:rFonts w:ascii="Times New Roman" w:hAnsi="Times New Roman" w:cs="Times New Roman"/>
            <w:sz w:val="24"/>
            <w:szCs w:val="24"/>
          </w:rPr>
          <w:t xml:space="preserve">initial </w:t>
        </w:r>
      </w:ins>
      <w:ins w:id="223" w:author="Godwin, Casey" w:date="2019-01-14T13:24:00Z">
        <w:r w:rsidR="00EC73F6">
          <w:rPr>
            <w:rFonts w:ascii="Times New Roman" w:hAnsi="Times New Roman" w:cs="Times New Roman"/>
            <w:sz w:val="24"/>
            <w:szCs w:val="24"/>
          </w:rPr>
          <w:t xml:space="preserve">growth rate of </w:t>
        </w:r>
        <w:proofErr w:type="gramStart"/>
        <w:r w:rsidR="00EC73F6">
          <w:rPr>
            <w:rFonts w:ascii="Times New Roman" w:hAnsi="Times New Roman" w:cs="Times New Roman"/>
            <w:sz w:val="24"/>
            <w:szCs w:val="24"/>
          </w:rPr>
          <w:t xml:space="preserve">the </w:t>
        </w:r>
      </w:ins>
      <w:ins w:id="224" w:author="Godwin, Casey" w:date="2019-01-14T13:25:00Z">
        <w:r w:rsidR="00EC73F6">
          <w:rPr>
            <w:rFonts w:ascii="Times New Roman" w:hAnsi="Times New Roman" w:cs="Times New Roman"/>
            <w:sz w:val="24"/>
            <w:szCs w:val="24"/>
          </w:rPr>
          <w:t>each</w:t>
        </w:r>
        <w:proofErr w:type="gramEnd"/>
        <w:r w:rsidR="00EC73F6">
          <w:rPr>
            <w:rFonts w:ascii="Times New Roman" w:hAnsi="Times New Roman" w:cs="Times New Roman"/>
            <w:sz w:val="24"/>
            <w:szCs w:val="24"/>
          </w:rPr>
          <w:t xml:space="preserve"> species as an </w:t>
        </w:r>
      </w:ins>
      <w:ins w:id="225" w:author="Godwin, Casey" w:date="2019-01-14T13:24:00Z">
        <w:r w:rsidR="00EC73F6">
          <w:rPr>
            <w:rFonts w:ascii="Times New Roman" w:hAnsi="Times New Roman" w:cs="Times New Roman"/>
            <w:sz w:val="24"/>
            <w:szCs w:val="24"/>
          </w:rPr>
          <w:t xml:space="preserve">invader </w:t>
        </w:r>
      </w:ins>
      <w:ins w:id="226" w:author="Godwin, Casey" w:date="2019-01-14T23:18:00Z">
        <w:r w:rsidR="00C94A6E">
          <w:rPr>
            <w:rFonts w:ascii="Times New Roman" w:hAnsi="Times New Roman" w:cs="Times New Roman"/>
            <w:sz w:val="24"/>
            <w:szCs w:val="24"/>
          </w:rPr>
          <w:t xml:space="preserve">is measured </w:t>
        </w:r>
      </w:ins>
      <w:ins w:id="227" w:author="Godwin, Casey" w:date="2019-01-14T13:24:00Z">
        <w:r w:rsidR="00EC73F6">
          <w:rPr>
            <w:rFonts w:ascii="Times New Roman" w:hAnsi="Times New Roman" w:cs="Times New Roman"/>
            <w:sz w:val="24"/>
            <w:szCs w:val="24"/>
          </w:rPr>
          <w:t>at low density (µ</w:t>
        </w:r>
        <w:proofErr w:type="spellStart"/>
        <w:r w:rsidR="00EC73F6">
          <w:rPr>
            <w:rFonts w:ascii="Times New Roman" w:hAnsi="Times New Roman" w:cs="Times New Roman"/>
            <w:sz w:val="24"/>
            <w:szCs w:val="24"/>
          </w:rPr>
          <w:t>i</w:t>
        </w:r>
        <w:proofErr w:type="spellEnd"/>
        <w:r w:rsidR="00EC73F6">
          <w:rPr>
            <w:rFonts w:ascii="Times New Roman" w:hAnsi="Times New Roman" w:cs="Times New Roman"/>
            <w:sz w:val="24"/>
            <w:szCs w:val="24"/>
          </w:rPr>
          <w:t>, invader)</w:t>
        </w:r>
      </w:ins>
      <w:ins w:id="228" w:author="Godwin, Casey" w:date="2019-01-14T23:18:00Z">
        <w:r w:rsidR="00C94A6E">
          <w:rPr>
            <w:rFonts w:ascii="Times New Roman" w:hAnsi="Times New Roman" w:cs="Times New Roman"/>
            <w:sz w:val="24"/>
            <w:szCs w:val="24"/>
          </w:rPr>
          <w:t>, long-term invasion growth rates are unnece</w:t>
        </w:r>
      </w:ins>
      <w:ins w:id="229" w:author="Godwin, Casey" w:date="2019-01-14T23:19:00Z">
        <w:r w:rsidR="00C94A6E">
          <w:rPr>
            <w:rFonts w:ascii="Times New Roman" w:hAnsi="Times New Roman" w:cs="Times New Roman"/>
            <w:sz w:val="24"/>
            <w:szCs w:val="24"/>
          </w:rPr>
          <w:t xml:space="preserve">ssary. The growth rate of each species as an invader and resident </w:t>
        </w:r>
      </w:ins>
      <w:ins w:id="230" w:author="Godwin, Casey" w:date="2019-01-14T13:25:00Z">
        <w:r w:rsidR="00EC73F6">
          <w:rPr>
            <w:rFonts w:ascii="Times New Roman" w:hAnsi="Times New Roman" w:cs="Times New Roman"/>
            <w:sz w:val="24"/>
            <w:szCs w:val="24"/>
          </w:rPr>
          <w:t xml:space="preserve">can be used to calculate </w:t>
        </w:r>
        <w:r w:rsidR="00EC73F6">
          <w:rPr>
            <w:rFonts w:ascii="Times New Roman" w:hAnsi="Times New Roman" w:cs="Times New Roman"/>
            <w:sz w:val="24"/>
            <w:szCs w:val="24"/>
          </w:rPr>
          <w:lastRenderedPageBreak/>
          <w:t xml:space="preserve">the sensitivity to invasion </w:t>
        </w:r>
      </w:ins>
      <w:del w:id="231" w:author="Godwin, Casey" w:date="2019-01-14T13:25:00Z">
        <w:r w:rsidR="00022B29" w:rsidDel="00EC73F6">
          <w:rPr>
            <w:rFonts w:ascii="Times New Roman" w:hAnsi="Times New Roman" w:cs="Times New Roman"/>
            <w:sz w:val="24"/>
            <w:szCs w:val="24"/>
          </w:rPr>
          <w:delText xml:space="preserve"> and </w:delText>
        </w:r>
      </w:del>
      <w:del w:id="232" w:author="Godwin, Casey" w:date="2019-01-14T13:20:00Z">
        <w:r w:rsidR="00022B29" w:rsidDel="00EC73F6">
          <w:rPr>
            <w:rFonts w:ascii="Times New Roman" w:hAnsi="Times New Roman" w:cs="Times New Roman"/>
            <w:sz w:val="24"/>
            <w:szCs w:val="24"/>
          </w:rPr>
          <w:delText xml:space="preserve">then </w:delText>
        </w:r>
      </w:del>
      <w:del w:id="233" w:author="Godwin, Casey" w:date="2019-01-14T13:25:00Z">
        <w:r w:rsidR="00022B29" w:rsidDel="00EC73F6">
          <w:rPr>
            <w:rFonts w:ascii="Times New Roman" w:hAnsi="Times New Roman" w:cs="Times New Roman"/>
            <w:sz w:val="24"/>
            <w:szCs w:val="24"/>
          </w:rPr>
          <w:delText>invad</w:delText>
        </w:r>
      </w:del>
      <w:del w:id="234" w:author="Godwin, Casey" w:date="2019-01-14T13:20:00Z">
        <w:r w:rsidR="00022B29" w:rsidDel="00EC73F6">
          <w:rPr>
            <w:rFonts w:ascii="Times New Roman" w:hAnsi="Times New Roman" w:cs="Times New Roman"/>
            <w:sz w:val="24"/>
            <w:szCs w:val="24"/>
          </w:rPr>
          <w:delText>e</w:delText>
        </w:r>
      </w:del>
      <w:del w:id="235" w:author="Godwin, Casey" w:date="2019-01-14T13:25:00Z">
        <w:r w:rsidR="00022B29" w:rsidDel="00EC73F6">
          <w:rPr>
            <w:rFonts w:ascii="Times New Roman" w:hAnsi="Times New Roman" w:cs="Times New Roman"/>
            <w:sz w:val="24"/>
            <w:szCs w:val="24"/>
          </w:rPr>
          <w:delText xml:space="preserve"> </w:delText>
        </w:r>
      </w:del>
      <w:del w:id="236" w:author="Godwin, Casey" w:date="2019-01-14T13:20:00Z">
        <w:r w:rsidR="00022B29" w:rsidDel="00EC73F6">
          <w:rPr>
            <w:rFonts w:ascii="Times New Roman" w:hAnsi="Times New Roman" w:cs="Times New Roman"/>
            <w:sz w:val="24"/>
            <w:szCs w:val="24"/>
          </w:rPr>
          <w:delText>the other species from</w:delText>
        </w:r>
      </w:del>
      <w:del w:id="237" w:author="Godwin, Casey" w:date="2019-01-14T13:25:00Z">
        <w:r w:rsidR="00022B29" w:rsidDel="00EC73F6">
          <w:rPr>
            <w:rFonts w:ascii="Times New Roman" w:hAnsi="Times New Roman" w:cs="Times New Roman"/>
            <w:sz w:val="24"/>
            <w:szCs w:val="24"/>
          </w:rPr>
          <w:delText xml:space="preserve"> rare</w:delText>
        </w:r>
      </w:del>
      <w:del w:id="238" w:author="Godwin, Casey" w:date="2019-01-14T13:20:00Z">
        <w:r w:rsidR="00022B29" w:rsidDel="00EC73F6">
          <w:rPr>
            <w:rFonts w:ascii="Times New Roman" w:hAnsi="Times New Roman" w:cs="Times New Roman"/>
            <w:sz w:val="24"/>
            <w:szCs w:val="24"/>
          </w:rPr>
          <w:delText xml:space="preserve">. </w:delText>
        </w:r>
        <w:r w:rsidR="009B0DB1" w:rsidDel="00EC73F6">
          <w:rPr>
            <w:rFonts w:ascii="Times New Roman" w:hAnsi="Times New Roman" w:cs="Times New Roman"/>
            <w:sz w:val="24"/>
            <w:szCs w:val="24"/>
          </w:rPr>
          <w:delText>If small organisms like green algae were used, one can perform chemostat experiment and track 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i</w:delText>
        </w:r>
        <w:r w:rsidR="009B0DB1" w:rsidDel="00EC73F6">
          <w:rPr>
            <w:rFonts w:ascii="Times New Roman" w:hAnsi="Times New Roman" w:cs="Times New Roman"/>
            <w:sz w:val="24"/>
            <w:szCs w:val="24"/>
          </w:rPr>
          <w:delText xml:space="preserve">’ density or biomass through time. From the resulting growth curve, one can measure </w:delText>
        </w:r>
        <w:r w:rsidR="009B0DB1" w:rsidRPr="00471F21" w:rsidDel="00EC73F6">
          <w:rPr>
            <w:rFonts w:ascii="Times New Roman" w:hAnsi="Times New Roman" w:cs="Times New Roman"/>
            <w:sz w:val="24"/>
            <w:szCs w:val="24"/>
          </w:rPr>
          <w:delText>the per capita growth</w:delText>
        </w:r>
        <w:r w:rsidR="009B0DB1" w:rsidRPr="00B0403D" w:rsidDel="00EC73F6">
          <w:rPr>
            <w:rFonts w:ascii="Times New Roman" w:hAnsi="Times New Roman" w:cs="Times New Roman"/>
            <w:sz w:val="24"/>
            <w:szCs w:val="24"/>
          </w:rPr>
          <w:delText xml:space="preserve"> rate of species </w:delText>
        </w:r>
        <w:r w:rsidR="009B0DB1" w:rsidRPr="00B24FC3" w:rsidDel="00EC73F6">
          <w:rPr>
            <w:rFonts w:ascii="Times New Roman" w:hAnsi="Times New Roman" w:cs="Times New Roman"/>
            <w:i/>
            <w:sz w:val="24"/>
            <w:szCs w:val="24"/>
          </w:rPr>
          <w:delText>i</w:delText>
        </w:r>
        <w:r w:rsidR="009B0DB1" w:rsidRPr="00B0403D" w:rsidDel="00EC73F6">
          <w:rPr>
            <w:rFonts w:ascii="Times New Roman" w:hAnsi="Times New Roman" w:cs="Times New Roman"/>
            <w:sz w:val="24"/>
            <w:szCs w:val="24"/>
          </w:rPr>
          <w:delText xml:space="preserve"> when growing alone from rare</w:delText>
        </w:r>
        <w:r w:rsidR="009B0DB1" w:rsidDel="00EC73F6">
          <w:rPr>
            <w:rFonts w:ascii="Times New Roman" w:hAnsi="Times New Roman" w:cs="Times New Roman"/>
            <w:sz w:val="24"/>
            <w:szCs w:val="24"/>
          </w:rPr>
          <w:delText xml:space="preserve"> (</w:delText>
        </w:r>
        <w:r w:rsidR="009B0DB1" w:rsidRPr="00B24FC3" w:rsidDel="00EC73F6">
          <w:rPr>
            <w:rFonts w:ascii="Times New Roman" w:hAnsi="Times New Roman" w:cs="Times New Roman"/>
            <w:i/>
            <w:sz w:val="24"/>
            <w:szCs w:val="24"/>
          </w:rPr>
          <w:delText>μ</w:delText>
        </w:r>
        <w:r w:rsidR="009B0DB1" w:rsidRPr="00B24FC3" w:rsidDel="00EC73F6">
          <w:rPr>
            <w:rFonts w:ascii="Times New Roman" w:hAnsi="Times New Roman" w:cs="Times New Roman"/>
            <w:i/>
            <w:sz w:val="24"/>
            <w:szCs w:val="24"/>
            <w:vertAlign w:val="subscript"/>
          </w:rPr>
          <w:delText>i</w:delText>
        </w:r>
        <w:r w:rsidR="009B0DB1" w:rsidRPr="00022B29" w:rsidDel="00EC73F6">
          <w:rPr>
            <w:rFonts w:ascii="Times New Roman" w:hAnsi="Times New Roman" w:cs="Times New Roman"/>
            <w:sz w:val="24"/>
            <w:szCs w:val="24"/>
          </w:rPr>
          <w:delText>)</w:delText>
        </w:r>
      </w:del>
      <w:del w:id="239" w:author="Godwin, Casey" w:date="2019-01-14T13:25:00Z">
        <w:r w:rsidR="009B0DB1" w:rsidDel="00EC73F6">
          <w:rPr>
            <w:rFonts w:ascii="Times New Roman" w:hAnsi="Times New Roman" w:cs="Times New Roman"/>
            <w:sz w:val="24"/>
            <w:szCs w:val="24"/>
          </w:rPr>
          <w:delText>. When 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i</w:delText>
        </w:r>
        <w:r w:rsidR="009B0DB1" w:rsidDel="00EC73F6">
          <w:rPr>
            <w:rFonts w:ascii="Times New Roman" w:hAnsi="Times New Roman" w:cs="Times New Roman"/>
            <w:sz w:val="24"/>
            <w:szCs w:val="24"/>
          </w:rPr>
          <w:delText xml:space="preserve"> reach steady-state, e.g. when 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i</w:delText>
        </w:r>
        <w:r w:rsidR="009B0DB1" w:rsidDel="00EC73F6">
          <w:rPr>
            <w:rFonts w:ascii="Times New Roman" w:hAnsi="Times New Roman" w:cs="Times New Roman"/>
            <w:sz w:val="24"/>
            <w:szCs w:val="24"/>
          </w:rPr>
          <w:delText>’ density change is not significantly different from 0 for three successive days, the second 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j</w:delText>
        </w:r>
        <w:r w:rsidR="009B0DB1" w:rsidDel="00EC73F6">
          <w:rPr>
            <w:rFonts w:ascii="Times New Roman" w:hAnsi="Times New Roman" w:cs="Times New Roman"/>
            <w:sz w:val="24"/>
            <w:szCs w:val="24"/>
          </w:rPr>
          <w:delText xml:space="preserve"> would be introduced at low density, e.g. 0.01% of the resident species. After </w:delText>
        </w:r>
        <w:r w:rsidR="00471F21" w:rsidDel="00EC73F6">
          <w:rPr>
            <w:rFonts w:ascii="Times New Roman" w:hAnsi="Times New Roman" w:cs="Times New Roman"/>
            <w:sz w:val="24"/>
            <w:szCs w:val="24"/>
          </w:rPr>
          <w:delText xml:space="preserve">introducing species </w:delText>
        </w:r>
        <w:r w:rsidR="00471F21" w:rsidRPr="00471F21" w:rsidDel="00EC73F6">
          <w:rPr>
            <w:rFonts w:ascii="Times New Roman" w:hAnsi="Times New Roman" w:cs="Times New Roman"/>
            <w:i/>
            <w:sz w:val="24"/>
            <w:szCs w:val="24"/>
          </w:rPr>
          <w:delText>j</w:delText>
        </w:r>
        <w:r w:rsidR="009B0DB1" w:rsidDel="00EC73F6">
          <w:rPr>
            <w:rFonts w:ascii="Times New Roman" w:hAnsi="Times New Roman" w:cs="Times New Roman"/>
            <w:sz w:val="24"/>
            <w:szCs w:val="24"/>
          </w:rPr>
          <w:delText xml:space="preserve">, one continues to monitor the density </w:delText>
        </w:r>
        <w:r w:rsidR="00471F21" w:rsidDel="00EC73F6">
          <w:rPr>
            <w:rFonts w:ascii="Times New Roman" w:hAnsi="Times New Roman" w:cs="Times New Roman"/>
            <w:sz w:val="24"/>
            <w:szCs w:val="24"/>
          </w:rPr>
          <w:delText xml:space="preserve">of </w:delText>
        </w:r>
        <w:r w:rsidR="009B0DB1" w:rsidDel="00EC73F6">
          <w:rPr>
            <w:rFonts w:ascii="Times New Roman" w:hAnsi="Times New Roman" w:cs="Times New Roman"/>
            <w:sz w:val="24"/>
            <w:szCs w:val="24"/>
          </w:rPr>
          <w:delText>species</w:delText>
        </w:r>
        <w:r w:rsidR="00471F21" w:rsidDel="00EC73F6">
          <w:rPr>
            <w:rFonts w:ascii="Times New Roman" w:hAnsi="Times New Roman" w:cs="Times New Roman"/>
            <w:sz w:val="24"/>
            <w:szCs w:val="24"/>
          </w:rPr>
          <w:delText xml:space="preserve"> </w:delText>
        </w:r>
        <w:r w:rsidR="00471F21" w:rsidRPr="00471F21" w:rsidDel="00EC73F6">
          <w:rPr>
            <w:rFonts w:ascii="Times New Roman" w:hAnsi="Times New Roman" w:cs="Times New Roman"/>
            <w:i/>
            <w:sz w:val="24"/>
            <w:szCs w:val="24"/>
          </w:rPr>
          <w:delText>j</w:delText>
        </w:r>
        <w:r w:rsidR="009B0DB1" w:rsidDel="00EC73F6">
          <w:rPr>
            <w:rFonts w:ascii="Times New Roman" w:hAnsi="Times New Roman" w:cs="Times New Roman"/>
            <w:sz w:val="24"/>
            <w:szCs w:val="24"/>
          </w:rPr>
          <w:delText xml:space="preserve">. The density of invading species will then be fit to exponential growth curve to calculate the </w:delText>
        </w:r>
        <w:r w:rsidR="00471F21" w:rsidDel="00EC73F6">
          <w:rPr>
            <w:rFonts w:ascii="Times New Roman" w:hAnsi="Times New Roman" w:cs="Times New Roman"/>
            <w:sz w:val="24"/>
            <w:szCs w:val="24"/>
          </w:rPr>
          <w:delText xml:space="preserve">per capita growth rate of species </w:delText>
        </w:r>
        <w:r w:rsidR="00471F21" w:rsidRPr="00471F21" w:rsidDel="00EC73F6">
          <w:rPr>
            <w:rFonts w:ascii="Times New Roman" w:hAnsi="Times New Roman" w:cs="Times New Roman"/>
            <w:i/>
            <w:sz w:val="24"/>
            <w:szCs w:val="24"/>
          </w:rPr>
          <w:delText>j</w:delText>
        </w:r>
        <w:r w:rsidR="00471F21" w:rsidDel="00EC73F6">
          <w:rPr>
            <w:rFonts w:ascii="Times New Roman" w:hAnsi="Times New Roman" w:cs="Times New Roman"/>
            <w:sz w:val="24"/>
            <w:szCs w:val="24"/>
          </w:rPr>
          <w:delText xml:space="preserve"> when </w:delText>
        </w:r>
        <w:r w:rsidR="00471F21" w:rsidRPr="00B0403D" w:rsidDel="00EC73F6">
          <w:rPr>
            <w:rFonts w:ascii="Times New Roman" w:hAnsi="Times New Roman" w:cs="Times New Roman"/>
            <w:sz w:val="24"/>
            <w:szCs w:val="24"/>
          </w:rPr>
          <w:delText>it</w:delText>
        </w:r>
        <w:r w:rsidR="00471F21" w:rsidDel="00EC73F6">
          <w:rPr>
            <w:rFonts w:ascii="Times New Roman" w:hAnsi="Times New Roman" w:cs="Times New Roman"/>
            <w:sz w:val="24"/>
            <w:szCs w:val="24"/>
          </w:rPr>
          <w:delText>s</w:delText>
        </w:r>
        <w:r w:rsidR="00471F21" w:rsidRPr="00B0403D" w:rsidDel="00EC73F6">
          <w:rPr>
            <w:rFonts w:ascii="Times New Roman" w:hAnsi="Times New Roman" w:cs="Times New Roman"/>
            <w:sz w:val="24"/>
            <w:szCs w:val="24"/>
          </w:rPr>
          <w:delText xml:space="preserve"> competitor (species </w:delText>
        </w:r>
        <w:r w:rsidR="00471F21" w:rsidRPr="00471F21" w:rsidDel="00EC73F6">
          <w:rPr>
            <w:rFonts w:ascii="Times New Roman" w:hAnsi="Times New Roman" w:cs="Times New Roman"/>
            <w:i/>
            <w:sz w:val="24"/>
            <w:szCs w:val="24"/>
          </w:rPr>
          <w:delText>i</w:delText>
        </w:r>
        <w:r w:rsidR="00471F21" w:rsidRPr="00B0403D" w:rsidDel="00EC73F6">
          <w:rPr>
            <w:rFonts w:ascii="Times New Roman" w:hAnsi="Times New Roman" w:cs="Times New Roman"/>
            <w:sz w:val="24"/>
            <w:szCs w:val="24"/>
          </w:rPr>
          <w:delText>) is at its carrying capacity</w:delText>
        </w:r>
        <w:r w:rsidR="00471F21" w:rsidDel="00EC73F6">
          <w:rPr>
            <w:rFonts w:ascii="Times New Roman" w:hAnsi="Times New Roman" w:cs="Times New Roman"/>
            <w:sz w:val="24"/>
            <w:szCs w:val="24"/>
          </w:rPr>
          <w:delText xml:space="preserve"> (</w:delText>
        </w:r>
        <w:r w:rsidR="00471F21" w:rsidRPr="00B24FC3" w:rsidDel="00EC73F6">
          <w:rPr>
            <w:rFonts w:ascii="Times New Roman" w:hAnsi="Times New Roman" w:cs="Times New Roman"/>
            <w:i/>
            <w:sz w:val="24"/>
            <w:szCs w:val="24"/>
          </w:rPr>
          <w:delText>μ</w:delText>
        </w:r>
        <w:r w:rsidR="00471F21" w:rsidDel="00EC73F6">
          <w:rPr>
            <w:rFonts w:ascii="Times New Roman" w:hAnsi="Times New Roman" w:cs="Times New Roman"/>
            <w:i/>
            <w:sz w:val="24"/>
            <w:szCs w:val="24"/>
            <w:vertAlign w:val="subscript"/>
          </w:rPr>
          <w:delText>ji</w:delText>
        </w:r>
        <w:r w:rsidR="00471F21" w:rsidDel="00EC73F6">
          <w:rPr>
            <w:rFonts w:ascii="Times New Roman" w:hAnsi="Times New Roman" w:cs="Times New Roman"/>
            <w:sz w:val="24"/>
            <w:szCs w:val="24"/>
          </w:rPr>
          <w:delText xml:space="preserve">). Similarly, by invading species </w:delText>
        </w:r>
        <w:r w:rsidR="00471F21" w:rsidRPr="00471F21" w:rsidDel="00EC73F6">
          <w:rPr>
            <w:rFonts w:ascii="Times New Roman" w:hAnsi="Times New Roman" w:cs="Times New Roman"/>
            <w:i/>
            <w:sz w:val="24"/>
            <w:szCs w:val="24"/>
          </w:rPr>
          <w:delText>i</w:delText>
        </w:r>
        <w:r w:rsidR="00471F21" w:rsidDel="00EC73F6">
          <w:rPr>
            <w:rFonts w:ascii="Times New Roman" w:hAnsi="Times New Roman" w:cs="Times New Roman"/>
            <w:sz w:val="24"/>
            <w:szCs w:val="24"/>
          </w:rPr>
          <w:delText xml:space="preserve"> to the steady-state of species </w:delText>
        </w:r>
        <w:r w:rsidR="00471F21" w:rsidRPr="00471F21" w:rsidDel="00EC73F6">
          <w:rPr>
            <w:rFonts w:ascii="Times New Roman" w:hAnsi="Times New Roman" w:cs="Times New Roman"/>
            <w:i/>
            <w:sz w:val="24"/>
            <w:szCs w:val="24"/>
          </w:rPr>
          <w:delText>j</w:delText>
        </w:r>
        <w:r w:rsidR="00471F21" w:rsidDel="00EC73F6">
          <w:rPr>
            <w:rFonts w:ascii="Times New Roman" w:hAnsi="Times New Roman" w:cs="Times New Roman"/>
            <w:sz w:val="24"/>
            <w:szCs w:val="24"/>
          </w:rPr>
          <w:delText xml:space="preserve">, one can measure </w:delText>
        </w:r>
        <w:r w:rsidR="00471F21" w:rsidRPr="00B24FC3" w:rsidDel="00EC73F6">
          <w:rPr>
            <w:rFonts w:ascii="Times New Roman" w:hAnsi="Times New Roman" w:cs="Times New Roman"/>
            <w:i/>
            <w:sz w:val="24"/>
            <w:szCs w:val="24"/>
          </w:rPr>
          <w:delText>μ</w:delText>
        </w:r>
        <w:r w:rsidR="00471F21" w:rsidRPr="00B24FC3" w:rsidDel="00EC73F6">
          <w:rPr>
            <w:rFonts w:ascii="Times New Roman" w:hAnsi="Times New Roman" w:cs="Times New Roman"/>
            <w:i/>
            <w:sz w:val="24"/>
            <w:szCs w:val="24"/>
            <w:vertAlign w:val="subscript"/>
          </w:rPr>
          <w:delText>i</w:delText>
        </w:r>
        <w:r w:rsidR="00471F21" w:rsidRPr="00471F21" w:rsidDel="00EC73F6">
          <w:rPr>
            <w:rFonts w:ascii="Times New Roman" w:hAnsi="Times New Roman" w:cs="Times New Roman"/>
            <w:sz w:val="24"/>
            <w:szCs w:val="24"/>
          </w:rPr>
          <w:delText xml:space="preserve"> and </w:delText>
        </w:r>
        <w:r w:rsidR="00471F21" w:rsidRPr="00471F21" w:rsidDel="00EC73F6">
          <w:rPr>
            <w:rFonts w:ascii="Times New Roman" w:hAnsi="Times New Roman" w:cs="Times New Roman"/>
            <w:i/>
            <w:sz w:val="24"/>
            <w:szCs w:val="24"/>
          </w:rPr>
          <w:delText>μ</w:delText>
        </w:r>
        <w:r w:rsidR="00471F21" w:rsidRPr="00471F21" w:rsidDel="00EC73F6">
          <w:rPr>
            <w:rFonts w:ascii="Times New Roman" w:hAnsi="Times New Roman" w:cs="Times New Roman"/>
            <w:i/>
            <w:sz w:val="24"/>
            <w:szCs w:val="24"/>
            <w:vertAlign w:val="subscript"/>
          </w:rPr>
          <w:delText>ji</w:delText>
        </w:r>
        <w:r w:rsidR="00471F21" w:rsidDel="00EC73F6">
          <w:rPr>
            <w:rFonts w:ascii="Times New Roman" w:hAnsi="Times New Roman" w:cs="Times New Roman"/>
            <w:sz w:val="24"/>
            <w:szCs w:val="24"/>
          </w:rPr>
          <w:delText>. Consequently, species’ s</w:delText>
        </w:r>
        <w:r w:rsidR="00022B29" w:rsidDel="00EC73F6">
          <w:rPr>
            <w:rFonts w:ascii="Times New Roman" w:hAnsi="Times New Roman" w:cs="Times New Roman"/>
            <w:sz w:val="24"/>
            <w:szCs w:val="24"/>
          </w:rPr>
          <w:delText>ensitivity</w:delText>
        </w:r>
        <w:r w:rsidR="00471F21" w:rsidDel="00EC73F6">
          <w:rPr>
            <w:rFonts w:ascii="Times New Roman" w:hAnsi="Times New Roman" w:cs="Times New Roman"/>
            <w:sz w:val="24"/>
            <w:szCs w:val="24"/>
          </w:rPr>
          <w:delText xml:space="preserve"> to competition</w:delText>
        </w:r>
        <w:r w:rsidR="00022B29" w:rsidDel="00EC73F6">
          <w:rPr>
            <w:rFonts w:ascii="Times New Roman" w:hAnsi="Times New Roman" w:cs="Times New Roman"/>
            <w:sz w:val="24"/>
            <w:szCs w:val="24"/>
          </w:rPr>
          <w:delText xml:space="preserve"> </w:delText>
        </w:r>
      </w:del>
      <w:r w:rsidR="00022B29">
        <w:rPr>
          <w:rFonts w:ascii="Times New Roman" w:hAnsi="Times New Roman" w:cs="Times New Roman"/>
          <w:sz w:val="24"/>
          <w:szCs w:val="24"/>
        </w:rPr>
        <w:t>(</w:t>
      </w:r>
      <w:r w:rsidR="00022B29" w:rsidRPr="00022B29">
        <w:rPr>
          <w:rFonts w:ascii="Times New Roman" w:hAnsi="Times New Roman" w:cs="Times New Roman"/>
          <w:i/>
          <w:sz w:val="24"/>
          <w:szCs w:val="24"/>
        </w:rPr>
        <w:t>S</w:t>
      </w:r>
      <w:r w:rsidR="00022B29" w:rsidRPr="00022B29">
        <w:rPr>
          <w:rFonts w:ascii="Times New Roman" w:hAnsi="Times New Roman" w:cs="Times New Roman"/>
          <w:i/>
          <w:sz w:val="24"/>
          <w:szCs w:val="24"/>
          <w:vertAlign w:val="subscript"/>
        </w:rPr>
        <w:t>i</w:t>
      </w:r>
      <w:r w:rsidR="00022B29">
        <w:rPr>
          <w:rFonts w:ascii="Times New Roman" w:hAnsi="Times New Roman" w:cs="Times New Roman"/>
          <w:sz w:val="24"/>
          <w:szCs w:val="24"/>
        </w:rPr>
        <w:t xml:space="preserve">) </w:t>
      </w:r>
      <w:del w:id="240" w:author="Godwin, Casey" w:date="2019-01-14T13:25:00Z">
        <w:r w:rsidR="00022B29" w:rsidDel="00EC73F6">
          <w:rPr>
            <w:rFonts w:ascii="Times New Roman" w:hAnsi="Times New Roman" w:cs="Times New Roman"/>
            <w:sz w:val="24"/>
            <w:szCs w:val="24"/>
          </w:rPr>
          <w:delText>can then be calculated by applying</w:delText>
        </w:r>
      </w:del>
      <w:ins w:id="241" w:author="Godwin, Casey" w:date="2019-01-14T13:25:00Z">
        <w:r w:rsidR="00EC73F6">
          <w:rPr>
            <w:rFonts w:ascii="Times New Roman" w:hAnsi="Times New Roman" w:cs="Times New Roman"/>
            <w:sz w:val="24"/>
            <w:szCs w:val="24"/>
          </w:rPr>
          <w:t>using</w:t>
        </w:r>
      </w:ins>
      <w:r w:rsidR="00022B29">
        <w:rPr>
          <w:rFonts w:ascii="Times New Roman" w:hAnsi="Times New Roman" w:cs="Times New Roman"/>
          <w:sz w:val="24"/>
          <w:szCs w:val="24"/>
        </w:rPr>
        <w:t xml:space="preserve"> equation </w:t>
      </w:r>
      <w:r w:rsidR="00EF6F3F">
        <w:rPr>
          <w:rFonts w:ascii="Times New Roman" w:hAnsi="Times New Roman" w:cs="Times New Roman"/>
          <w:sz w:val="24"/>
          <w:szCs w:val="24"/>
        </w:rPr>
        <w:t>3</w:t>
      </w:r>
      <w:r w:rsidR="00022B29">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deduction</w:t>
      </w:r>
      <w:r w:rsidR="00EF6F3F">
        <w:rPr>
          <w:rFonts w:ascii="Times New Roman" w:hAnsi="Times New Roman" w:cs="Times New Roman"/>
          <w:sz w:val="24"/>
          <w:szCs w:val="24"/>
        </w:rPr>
        <w:t xml:space="preserve"> in appendix B</w:t>
      </w:r>
      <w:r w:rsidR="00BB6F0D">
        <w:rPr>
          <w:rFonts w:ascii="Times New Roman" w:hAnsi="Times New Roman" w:cs="Times New Roman"/>
          <w:sz w:val="24"/>
          <w:szCs w:val="24"/>
        </w:rPr>
        <w:t xml:space="preserve">, </w:t>
      </w:r>
      <w:r w:rsidR="00022B29">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44BA9DE0" w14:textId="5547DD1E" w:rsidR="00CD4EDE" w:rsidRPr="00B0403D" w:rsidRDefault="00234FEA"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w:t>
      </w:r>
      <w:del w:id="242" w:author="Godwin, Casey" w:date="2019-01-14T13:27:00Z">
        <w:r w:rsidDel="009C7200">
          <w:rPr>
            <w:rFonts w:ascii="Times New Roman" w:hAnsi="Times New Roman" w:cs="Times New Roman"/>
            <w:sz w:val="24"/>
            <w:szCs w:val="24"/>
            <w:lang w:eastAsia="zh-TW"/>
          </w:rPr>
          <w:delText>are easy to measure</w:delText>
        </w:r>
      </w:del>
      <w:ins w:id="243" w:author="Godwin, Casey" w:date="2019-01-14T13:27:00Z">
        <w:r w:rsidR="009C7200">
          <w:rPr>
            <w:rFonts w:ascii="Times New Roman" w:hAnsi="Times New Roman" w:cs="Times New Roman"/>
            <w:sz w:val="24"/>
            <w:szCs w:val="24"/>
            <w:lang w:eastAsia="zh-TW"/>
          </w:rPr>
          <w:t>can be measured over tractable periods of time (</w:t>
        </w:r>
      </w:ins>
      <w:del w:id="244" w:author="Godwin, Casey" w:date="2019-01-14T13:27:00Z">
        <w:r w:rsidR="00F52812" w:rsidDel="009C7200">
          <w:rPr>
            <w:rFonts w:ascii="Times New Roman" w:hAnsi="Times New Roman" w:cs="Times New Roman"/>
            <w:sz w:val="24"/>
            <w:szCs w:val="24"/>
            <w:lang w:eastAsia="zh-TW"/>
          </w:rPr>
          <w:delText>, such as for small and</w:delText>
        </w:r>
      </w:del>
      <w:ins w:id="245" w:author="Godwin, Casey" w:date="2019-01-14T13:27:00Z">
        <w:r w:rsidR="009C7200">
          <w:rPr>
            <w:rFonts w:ascii="Times New Roman" w:hAnsi="Times New Roman" w:cs="Times New Roman"/>
            <w:sz w:val="24"/>
            <w:szCs w:val="24"/>
            <w:lang w:eastAsia="zh-TW"/>
          </w:rPr>
          <w:t>i.e. days for</w:t>
        </w:r>
      </w:ins>
      <w:r w:rsidR="00F52812">
        <w:rPr>
          <w:rFonts w:ascii="Times New Roman" w:hAnsi="Times New Roman" w:cs="Times New Roman"/>
          <w:sz w:val="24"/>
          <w:szCs w:val="24"/>
          <w:lang w:eastAsia="zh-TW"/>
        </w:rPr>
        <w:t xml:space="preserve"> fast-growing organisms </w:t>
      </w:r>
      <w:ins w:id="246" w:author="Godwin, Casey" w:date="2019-01-14T13:27:00Z">
        <w:r w:rsidR="009C7200">
          <w:rPr>
            <w:rFonts w:ascii="Times New Roman" w:hAnsi="Times New Roman" w:cs="Times New Roman"/>
            <w:sz w:val="24"/>
            <w:szCs w:val="24"/>
            <w:lang w:eastAsia="zh-TW"/>
          </w:rPr>
          <w:t xml:space="preserve"> like </w:t>
        </w:r>
      </w:ins>
      <w:del w:id="247" w:author="Godwin, Casey" w:date="2019-01-14T13:27:00Z">
        <w:r w:rsidR="00F52812" w:rsidDel="009C7200">
          <w:rPr>
            <w:rFonts w:ascii="Times New Roman" w:hAnsi="Times New Roman" w:cs="Times New Roman"/>
            <w:sz w:val="24"/>
            <w:szCs w:val="24"/>
            <w:lang w:eastAsia="zh-TW"/>
          </w:rPr>
          <w:delText>(</w:delText>
        </w:r>
      </w:del>
      <w:r w:rsidR="00F52812">
        <w:rPr>
          <w:rFonts w:ascii="Times New Roman" w:hAnsi="Times New Roman" w:cs="Times New Roman"/>
          <w:sz w:val="24"/>
          <w:szCs w:val="24"/>
          <w:lang w:eastAsia="zh-TW"/>
        </w:rPr>
        <w:t xml:space="preserve">bacteria, algae, invertebrates, </w:t>
      </w:r>
      <w:commentRangeStart w:id="248"/>
      <w:r w:rsidR="00F52812">
        <w:rPr>
          <w:rFonts w:ascii="Times New Roman" w:hAnsi="Times New Roman" w:cs="Times New Roman"/>
          <w:sz w:val="24"/>
          <w:szCs w:val="24"/>
          <w:lang w:eastAsia="zh-TW"/>
        </w:rPr>
        <w:t>etc</w:t>
      </w:r>
      <w:commentRangeEnd w:id="248"/>
      <w:r w:rsidR="00B43210">
        <w:rPr>
          <w:rStyle w:val="CommentReference"/>
        </w:rPr>
        <w:commentReference w:id="248"/>
      </w:r>
      <w:r w:rsidR="00F52812">
        <w:rPr>
          <w:rFonts w:ascii="Times New Roman" w:hAnsi="Times New Roman" w:cs="Times New Roman"/>
          <w:sz w:val="24"/>
          <w:szCs w:val="24"/>
          <w:lang w:eastAsia="zh-TW"/>
        </w:rPr>
        <w:t>.).</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w:t>
      </w:r>
      <w:ins w:id="249" w:author="Godwin, Casey" w:date="2019-01-14T13:28:00Z">
        <w:r w:rsidR="009C7200">
          <w:rPr>
            <w:rFonts w:ascii="Times New Roman" w:hAnsi="Times New Roman" w:cs="Times New Roman"/>
            <w:sz w:val="24"/>
            <w:szCs w:val="24"/>
          </w:rPr>
          <w:t>grow slowly since measuring their per capita</w:t>
        </w:r>
      </w:ins>
      <w:del w:id="250" w:author="Godwin, Casey" w:date="2019-01-14T13:28:00Z">
        <w:r w:rsidR="00802B66" w:rsidDel="009C7200">
          <w:rPr>
            <w:rFonts w:ascii="Times New Roman" w:hAnsi="Times New Roman" w:cs="Times New Roman"/>
            <w:sz w:val="24"/>
            <w:szCs w:val="24"/>
          </w:rPr>
          <w:delText>require l</w:delText>
        </w:r>
        <w:r w:rsidR="00F52812" w:rsidDel="009C7200">
          <w:rPr>
            <w:rFonts w:ascii="Times New Roman" w:hAnsi="Times New Roman" w:cs="Times New Roman"/>
            <w:sz w:val="24"/>
            <w:szCs w:val="24"/>
          </w:rPr>
          <w:delText>ong periods of time to</w:delText>
        </w:r>
        <w:r w:rsidR="00802B66" w:rsidDel="009C7200">
          <w:rPr>
            <w:rFonts w:ascii="Times New Roman" w:hAnsi="Times New Roman" w:cs="Times New Roman"/>
            <w:sz w:val="24"/>
            <w:szCs w:val="24"/>
          </w:rPr>
          <w:delText xml:space="preserve"> measure their</w:delText>
        </w:r>
      </w:del>
      <w:r w:rsidR="00802B66">
        <w:rPr>
          <w:rFonts w:ascii="Times New Roman" w:hAnsi="Times New Roman" w:cs="Times New Roman"/>
          <w:sz w:val="24"/>
          <w:szCs w:val="24"/>
        </w:rPr>
        <w:t xml:space="preserve"> </w:t>
      </w:r>
      <w:del w:id="251" w:author="Godwin, Casey" w:date="2019-01-14T13:28:00Z">
        <w:r w:rsidR="00802B66" w:rsidDel="009C7200">
          <w:rPr>
            <w:rFonts w:ascii="Times New Roman" w:hAnsi="Times New Roman" w:cs="Times New Roman"/>
            <w:sz w:val="24"/>
            <w:szCs w:val="24"/>
          </w:rPr>
          <w:delText xml:space="preserve">population </w:delText>
        </w:r>
      </w:del>
      <w:r w:rsidR="00802B66">
        <w:rPr>
          <w:rFonts w:ascii="Times New Roman" w:hAnsi="Times New Roman" w:cs="Times New Roman"/>
          <w:sz w:val="24"/>
          <w:szCs w:val="24"/>
        </w:rPr>
        <w:t>growth rates</w:t>
      </w:r>
      <w:ins w:id="252" w:author="Godwin, Casey" w:date="2019-01-14T13:28:00Z">
        <w:r w:rsidR="009C7200">
          <w:rPr>
            <w:rFonts w:ascii="Times New Roman" w:hAnsi="Times New Roman" w:cs="Times New Roman"/>
            <w:sz w:val="24"/>
            <w:szCs w:val="24"/>
          </w:rPr>
          <w:t xml:space="preserve"> would take a long time</w:t>
        </w:r>
      </w:ins>
      <w:del w:id="253" w:author="Godwin, Casey" w:date="2019-01-14T13:28:00Z">
        <w:r w:rsidR="00802B66" w:rsidDel="009C7200">
          <w:rPr>
            <w:rFonts w:ascii="Times New Roman" w:hAnsi="Times New Roman" w:cs="Times New Roman"/>
            <w:sz w:val="24"/>
            <w:szCs w:val="24"/>
          </w:rPr>
          <w:delText>,</w:delText>
        </w:r>
      </w:del>
      <w:r w:rsidR="00802B66">
        <w:rPr>
          <w:rFonts w:ascii="Times New Roman" w:hAnsi="Times New Roman" w:cs="Times New Roman"/>
          <w:sz w:val="24"/>
          <w:szCs w:val="24"/>
        </w:rPr>
        <w:t xml:space="preserve"> </w:t>
      </w:r>
      <w:ins w:id="254" w:author="Godwin, Casey" w:date="2019-01-14T13:28:00Z">
        <w:r w:rsidR="009C7200">
          <w:rPr>
            <w:rFonts w:ascii="Times New Roman" w:hAnsi="Times New Roman" w:cs="Times New Roman"/>
            <w:sz w:val="24"/>
            <w:szCs w:val="24"/>
          </w:rPr>
          <w:t xml:space="preserve">(e.g. </w:t>
        </w:r>
      </w:ins>
      <w:del w:id="255" w:author="Godwin, Casey" w:date="2019-01-14T13:28:00Z">
        <w:r w:rsidR="00802B66" w:rsidDel="009C7200">
          <w:rPr>
            <w:rFonts w:ascii="Times New Roman" w:hAnsi="Times New Roman" w:cs="Times New Roman"/>
            <w:sz w:val="24"/>
            <w:szCs w:val="24"/>
          </w:rPr>
          <w:delText>like perennial plan</w:delText>
        </w:r>
        <w:r w:rsidR="00962F12" w:rsidDel="009C7200">
          <w:rPr>
            <w:rFonts w:ascii="Times New Roman" w:hAnsi="Times New Roman" w:cs="Times New Roman"/>
            <w:sz w:val="24"/>
            <w:szCs w:val="24"/>
          </w:rPr>
          <w:delText>ts or mammals</w:delText>
        </w:r>
      </w:del>
      <w:ins w:id="256" w:author="Godwin, Casey" w:date="2019-01-14T13:28:00Z">
        <w:r w:rsidR="009C7200">
          <w:rPr>
            <w:rFonts w:ascii="Times New Roman" w:hAnsi="Times New Roman" w:cs="Times New Roman"/>
            <w:sz w:val="24"/>
            <w:szCs w:val="24"/>
          </w:rPr>
          <w:t>trees).</w:t>
        </w:r>
      </w:ins>
      <w:r w:rsidR="00962F12">
        <w:rPr>
          <w:rFonts w:ascii="Times New Roman" w:hAnsi="Times New Roman" w:cs="Times New Roman"/>
          <w:sz w:val="24"/>
          <w:szCs w:val="24"/>
        </w:rPr>
        <w:t>.</w:t>
      </w:r>
    </w:p>
    <w:p w14:paraId="4647720B" w14:textId="01718055" w:rsidR="00962F12" w:rsidRDefault="00962F12" w:rsidP="009843E5">
      <w:pPr>
        <w:pStyle w:val="Normal1"/>
        <w:numPr>
          <w:ilvl w:val="1"/>
          <w:numId w:val="19"/>
        </w:numPr>
        <w:spacing w:line="360" w:lineRule="auto"/>
        <w:ind w:left="0"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5A45F314" w:rsidR="00962F12" w:rsidRDefault="00962F12"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Theoretical background</w:t>
      </w:r>
    </w:p>
    <w:p w14:paraId="796CD7C8" w14:textId="67B08D2B" w:rsidR="00E94CF1" w:rsidRDefault="00E94CF1" w:rsidP="00E94CF1">
      <w:pPr>
        <w:pStyle w:val="Normal1"/>
        <w:spacing w:line="360" w:lineRule="auto"/>
        <w:ind w:firstLine="576"/>
        <w:rPr>
          <w:ins w:id="257" w:author="Godwin, Casey" w:date="2019-01-14T13:36:00Z"/>
          <w:rFonts w:ascii="Times New Roman" w:hAnsi="Times New Roman"/>
          <w:sz w:val="24"/>
        </w:rPr>
      </w:pPr>
      <w:ins w:id="258" w:author="Godwin, Casey" w:date="2019-01-14T13:29:00Z">
        <w:r>
          <w:rPr>
            <w:rFonts w:ascii="Times New Roman" w:hAnsi="Times New Roman" w:cs="Times New Roman"/>
            <w:sz w:val="24"/>
            <w:szCs w:val="24"/>
          </w:rPr>
          <w:t>A</w:t>
        </w:r>
      </w:ins>
      <w:ins w:id="259" w:author="Godwin, Casey" w:date="2019-01-15T11:20:00Z">
        <w:r w:rsidR="00D35206">
          <w:rPr>
            <w:rFonts w:ascii="Times New Roman" w:hAnsi="Times New Roman" w:cs="Times New Roman"/>
            <w:sz w:val="24"/>
            <w:szCs w:val="24"/>
          </w:rPr>
          <w:t xml:space="preserve"> different</w:t>
        </w:r>
      </w:ins>
      <w:ins w:id="260" w:author="Godwin, Casey" w:date="2019-01-14T13:29:00Z">
        <w:r>
          <w:rPr>
            <w:rFonts w:ascii="Times New Roman" w:hAnsi="Times New Roman" w:cs="Times New Roman"/>
            <w:sz w:val="24"/>
            <w:szCs w:val="24"/>
          </w:rPr>
          <w:t xml:space="preserve"> approach to predicting coexistence among species is to determine the mechanisms </w:t>
        </w:r>
      </w:ins>
      <w:ins w:id="261" w:author="Godwin, Casey" w:date="2019-01-14T13:30:00Z">
        <w:r>
          <w:rPr>
            <w:rFonts w:ascii="Times New Roman" w:hAnsi="Times New Roman" w:cs="Times New Roman"/>
            <w:sz w:val="24"/>
            <w:szCs w:val="24"/>
          </w:rPr>
          <w:t xml:space="preserve">by which species interact, then use models </w:t>
        </w:r>
      </w:ins>
      <w:ins w:id="262" w:author="Godwin, Casey" w:date="2019-01-15T11:20:00Z">
        <w:r w:rsidR="00D35206">
          <w:rPr>
            <w:rFonts w:ascii="Times New Roman" w:hAnsi="Times New Roman" w:cs="Times New Roman"/>
            <w:sz w:val="24"/>
            <w:szCs w:val="24"/>
          </w:rPr>
          <w:t xml:space="preserve">of those mechanisms, </w:t>
        </w:r>
      </w:ins>
      <w:ins w:id="263" w:author="Godwin, Casey" w:date="2019-01-14T13:30:00Z">
        <w:r>
          <w:rPr>
            <w:rFonts w:ascii="Times New Roman" w:hAnsi="Times New Roman" w:cs="Times New Roman"/>
            <w:sz w:val="24"/>
            <w:szCs w:val="24"/>
          </w:rPr>
          <w:t>such as consumer-resource models</w:t>
        </w:r>
      </w:ins>
      <w:ins w:id="264" w:author="Godwin, Casey" w:date="2019-01-15T11:20:00Z">
        <w:r w:rsidR="00D35206">
          <w:rPr>
            <w:rFonts w:ascii="Times New Roman" w:hAnsi="Times New Roman" w:cs="Times New Roman"/>
            <w:sz w:val="24"/>
            <w:szCs w:val="24"/>
          </w:rPr>
          <w:t>,</w:t>
        </w:r>
      </w:ins>
      <w:ins w:id="265" w:author="Godwin, Casey" w:date="2019-01-14T13:30:00Z">
        <w:r>
          <w:rPr>
            <w:rFonts w:ascii="Times New Roman" w:hAnsi="Times New Roman" w:cs="Times New Roman"/>
            <w:sz w:val="24"/>
            <w:szCs w:val="24"/>
          </w:rPr>
          <w:t xml:space="preserve"> to approximate ND and RFD under different conditions. </w:t>
        </w:r>
      </w:ins>
      <w:del w:id="266" w:author="Godwin, Casey" w:date="2019-01-14T13:31:00Z">
        <w:r w:rsidR="001F5743" w:rsidDel="00E94CF1">
          <w:rPr>
            <w:rFonts w:ascii="Times New Roman" w:hAnsi="Times New Roman" w:cs="Times New Roman"/>
            <w:sz w:val="24"/>
            <w:szCs w:val="24"/>
          </w:rPr>
          <w:delText>Parameterizing</w:delText>
        </w:r>
        <w:r w:rsidR="00962F12" w:rsidDel="00E94CF1">
          <w:rPr>
            <w:rFonts w:ascii="Times New Roman" w:hAnsi="Times New Roman" w:cs="Times New Roman"/>
            <w:sz w:val="24"/>
            <w:szCs w:val="24"/>
          </w:rPr>
          <w:delText xml:space="preserve"> </w:delText>
        </w:r>
      </w:del>
      <w:r w:rsidR="00D3614E" w:rsidRPr="00962F12">
        <w:rPr>
          <w:rFonts w:ascii="Times New Roman" w:hAnsi="Times New Roman"/>
          <w:sz w:val="24"/>
        </w:rPr>
        <w:t>MacArthur’s consumer resource model</w:t>
      </w:r>
      <w:ins w:id="267" w:author="Godwin, Casey" w:date="2019-01-15T11:21:00Z">
        <w:r w:rsidR="00D35206">
          <w:rPr>
            <w:rFonts w:ascii="Times New Roman" w:hAnsi="Times New Roman"/>
            <w:sz w:val="24"/>
          </w:rPr>
          <w:t xml:space="preserve"> FOR WHAT TYPE OF INTERACTION??</w:t>
        </w:r>
      </w:ins>
      <w:r w:rsidR="00EF6F3F">
        <w:rPr>
          <w:rFonts w:ascii="Times New Roman" w:hAnsi="Times New Roman"/>
          <w:sz w:val="24"/>
        </w:rPr>
        <w:t xml:space="preserve"> </w:t>
      </w:r>
      <w:r w:rsidR="00EF6F3F">
        <w:rPr>
          <w:rFonts w:ascii="Times New Roman" w:hAnsi="Times New Roman"/>
          <w:sz w:val="24"/>
        </w:rPr>
        <w:fldChar w:fldCharType="begin" w:fldLock="1"/>
      </w:r>
      <w:r w:rsidR="00EF6F3F">
        <w:rPr>
          <w:rFonts w:ascii="Times New Roman" w:hAnsi="Times New Roman"/>
          <w:sz w:val="24"/>
        </w:rPr>
        <w:instrText>ADDIN CSL_CITATION {"citationItems":[{"id":"ITEM-1","itemData":{"DOI":"10.1073/PNAS.64.4.1369","ISSN":"0027-8424","PMID":"16591810","abstract":"Species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America","id":"ITEM-1","issue":"4","issued":{"date-parts":[["1969","12","1"]]},"page":"1369-71","publisher":"National Academy of Sciences","title":"Species packing, and what competition minimizes.","type":"article-journal","volume":"64"},"uris":["http://www.mendeley.com/documents/?uuid=fe78089c-d9bb-3d25-b69b-1eaeb3810a68"]},{"id":"ITEM-2","itemData":{"DOI":"10.1016/0040-5809(70)90039-0","ISSN":"0040-5809","author":[{"dropping-particle":"","family":"MacArthur","given":"Robert","non-dropping-particle":"","parse-names":false,"suffix":""}],"container-title":"Theoretical Population Biology","id":"ITEM-2","issue":"1","issued":{"date-parts":[["1970","5","1"]]},"page":"1-11","publisher":"Academic Press","title":"Species packing and competitive equilibrium for many species","type":"article-journal","volume":"1"},"uris":["http://www.mendeley.com/documents/?uuid=c3e8f7b3-7769-3c62-84ed-1c66fce3e6de"]}],"mendeley":{"formattedCitation":"(MacArthur 1969, 1970)","plainTextFormattedCitation":"(MacArthur 1969, 1970)"},"properties":{"noteIndex":0},"schema":"https://github.com/citation-style-language/schema/raw/master/csl-citation.json"}</w:instrText>
      </w:r>
      <w:r w:rsidR="00EF6F3F">
        <w:rPr>
          <w:rFonts w:ascii="Times New Roman" w:hAnsi="Times New Roman"/>
          <w:sz w:val="24"/>
        </w:rPr>
        <w:fldChar w:fldCharType="separate"/>
      </w:r>
      <w:r w:rsidR="00EF6F3F" w:rsidRPr="00EF6F3F">
        <w:rPr>
          <w:rFonts w:ascii="Times New Roman" w:hAnsi="Times New Roman"/>
          <w:noProof/>
          <w:sz w:val="24"/>
        </w:rPr>
        <w:t>(MacArthur 1969, 1970)</w:t>
      </w:r>
      <w:r w:rsidR="00EF6F3F">
        <w:rPr>
          <w:rFonts w:ascii="Times New Roman" w:hAnsi="Times New Roman"/>
          <w:sz w:val="24"/>
        </w:rPr>
        <w:fldChar w:fldCharType="end"/>
      </w:r>
      <w:r w:rsidR="001F5743">
        <w:rPr>
          <w:rFonts w:ascii="Times New Roman" w:hAnsi="Times New Roman"/>
          <w:sz w:val="24"/>
        </w:rPr>
        <w:t xml:space="preserve"> and </w:t>
      </w:r>
      <w:ins w:id="268" w:author="Godwin, Casey" w:date="2019-01-14T13:31:00Z">
        <w:r>
          <w:rPr>
            <w:rFonts w:ascii="Times New Roman" w:hAnsi="Times New Roman"/>
            <w:sz w:val="24"/>
          </w:rPr>
          <w:t xml:space="preserve">can be </w:t>
        </w:r>
      </w:ins>
      <w:r w:rsidR="001F5743">
        <w:rPr>
          <w:rFonts w:ascii="Times New Roman" w:hAnsi="Times New Roman"/>
          <w:sz w:val="24"/>
        </w:rPr>
        <w:t>reorganize</w:t>
      </w:r>
      <w:ins w:id="269" w:author="Godwin, Casey" w:date="2019-01-14T13:31:00Z">
        <w:r>
          <w:rPr>
            <w:rFonts w:ascii="Times New Roman" w:hAnsi="Times New Roman"/>
            <w:sz w:val="24"/>
          </w:rPr>
          <w:t>d</w:t>
        </w:r>
      </w:ins>
      <w:del w:id="270" w:author="Godwin, Casey" w:date="2019-01-14T13:31:00Z">
        <w:r w:rsidR="001F5743" w:rsidDel="00E94CF1">
          <w:rPr>
            <w:rFonts w:ascii="Times New Roman" w:hAnsi="Times New Roman"/>
            <w:sz w:val="24"/>
          </w:rPr>
          <w:delText xml:space="preserve"> it</w:delText>
        </w:r>
      </w:del>
      <w:r w:rsidR="001F5743">
        <w:rPr>
          <w:rFonts w:ascii="Times New Roman" w:hAnsi="Times New Roman"/>
          <w:sz w:val="24"/>
        </w:rPr>
        <w:t xml:space="preserve"> into a Lotka-Volterra form </w:t>
      </w:r>
      <w:del w:id="271" w:author="Godwin, Casey" w:date="2019-01-14T13:31:00Z">
        <w:r w:rsidR="001F5743" w:rsidDel="00E94CF1">
          <w:rPr>
            <w:rFonts w:ascii="Times New Roman" w:hAnsi="Times New Roman"/>
            <w:sz w:val="24"/>
          </w:rPr>
          <w:delText>is another method to</w:delText>
        </w:r>
      </w:del>
      <w:ins w:id="272" w:author="Godwin, Casey" w:date="2019-01-14T13:31:00Z">
        <w:r>
          <w:rPr>
            <w:rFonts w:ascii="Times New Roman" w:hAnsi="Times New Roman"/>
            <w:sz w:val="24"/>
          </w:rPr>
          <w:t xml:space="preserve">in order to yield estimates of inter and intraspecific interaction coefficients </w:t>
        </w:r>
      </w:ins>
      <w:ins w:id="273" w:author="Godwin, Casey" w:date="2019-01-14T13:32:00Z">
        <w:r>
          <w:rPr>
            <w:rFonts w:ascii="Times New Roman" w:hAnsi="Times New Roman"/>
            <w:sz w:val="24"/>
          </w:rPr>
          <w:t xml:space="preserve">for calculating </w:t>
        </w:r>
      </w:ins>
      <w:del w:id="274" w:author="Godwin, Casey" w:date="2019-01-14T13:31:00Z">
        <w:r w:rsidR="001F5743" w:rsidDel="00E94CF1">
          <w:rPr>
            <w:rFonts w:ascii="Times New Roman" w:hAnsi="Times New Roman"/>
            <w:sz w:val="24"/>
          </w:rPr>
          <w:delText xml:space="preserve"> </w:delText>
        </w:r>
      </w:del>
      <w:del w:id="275" w:author="Godwin, Casey" w:date="2019-01-14T13:32:00Z">
        <w:r w:rsidR="001F5743" w:rsidDel="00E94CF1">
          <w:rPr>
            <w:rFonts w:ascii="Times New Roman" w:hAnsi="Times New Roman"/>
            <w:sz w:val="24"/>
          </w:rPr>
          <w:delText xml:space="preserve">measure </w:delText>
        </w:r>
      </w:del>
      <w:r w:rsidR="001F5743">
        <w:rPr>
          <w:rFonts w:ascii="Times New Roman" w:hAnsi="Times New Roman" w:cs="Times New Roman"/>
          <w:sz w:val="24"/>
          <w:szCs w:val="24"/>
        </w:rPr>
        <w:t xml:space="preserve">ND and RFD </w:t>
      </w:r>
      <w:ins w:id="276" w:author="Godwin, Casey" w:date="2019-01-14T13:32:00Z">
        <w:r>
          <w:rPr>
            <w:rFonts w:ascii="Times New Roman" w:hAnsi="Times New Roman" w:cs="Times New Roman"/>
            <w:sz w:val="24"/>
            <w:szCs w:val="24"/>
          </w:rPr>
          <w:t xml:space="preserve">in </w:t>
        </w:r>
      </w:ins>
      <w:del w:id="277" w:author="Godwin, Casey" w:date="2019-01-14T13:32:00Z">
        <w:r w:rsidR="001F5743" w:rsidDel="00E94CF1">
          <w:rPr>
            <w:rFonts w:ascii="Times New Roman" w:hAnsi="Times New Roman" w:cs="Times New Roman"/>
            <w:sz w:val="24"/>
            <w:szCs w:val="24"/>
          </w:rPr>
          <w:delText xml:space="preserve">and assess </w:delText>
        </w:r>
      </w:del>
      <w:r w:rsidR="001F5743">
        <w:rPr>
          <w:rFonts w:ascii="Times New Roman" w:hAnsi="Times New Roman" w:cs="Times New Roman"/>
          <w:sz w:val="24"/>
          <w:szCs w:val="24"/>
        </w:rPr>
        <w:t>Chesson’s inequality</w:t>
      </w:r>
      <w:r w:rsidR="00962F12">
        <w:rPr>
          <w:rFonts w:ascii="Times New Roman" w:hAnsi="Times New Roman"/>
          <w:sz w:val="24"/>
        </w:rPr>
        <w:t xml:space="preserve">. </w:t>
      </w:r>
      <w:ins w:id="278" w:author="Godwin, Casey" w:date="2019-01-14T13:32:00Z">
        <w:r>
          <w:rPr>
            <w:rFonts w:ascii="Times New Roman" w:hAnsi="Times New Roman"/>
            <w:sz w:val="24"/>
          </w:rPr>
          <w:t xml:space="preserve">Chesson [1990] showed how </w:t>
        </w:r>
      </w:ins>
      <w:del w:id="279" w:author="Godwin, Casey" w:date="2019-01-14T13:32:00Z">
        <w:r w:rsidR="00A078DE" w:rsidDel="00E94CF1">
          <w:rPr>
            <w:rFonts w:ascii="Times New Roman" w:hAnsi="Times New Roman"/>
            <w:sz w:val="24"/>
          </w:rPr>
          <w:delText>By doing so,</w:delText>
        </w:r>
      </w:del>
      <w:ins w:id="280" w:author="Godwin, Casey" w:date="2019-01-14T13:32:00Z">
        <w:r>
          <w:rPr>
            <w:rFonts w:ascii="Times New Roman" w:hAnsi="Times New Roman"/>
            <w:sz w:val="24"/>
          </w:rPr>
          <w:t>the</w:t>
        </w:r>
      </w:ins>
      <w:r w:rsidR="00A078DE">
        <w:rPr>
          <w:rFonts w:ascii="Times New Roman" w:hAnsi="Times New Roman"/>
          <w:sz w:val="24"/>
        </w:rPr>
        <w:t xml:space="preserve"> </w:t>
      </w:r>
      <w:r w:rsidR="00A078DE" w:rsidRPr="00B0403D">
        <w:rPr>
          <w:rFonts w:ascii="Times New Roman" w:hAnsi="Times New Roman" w:cs="Times New Roman"/>
          <w:sz w:val="24"/>
          <w:szCs w:val="24"/>
        </w:rPr>
        <w:t xml:space="preserve">empirically measured parameters in MacArthur’s consumer resource model </w:t>
      </w:r>
      <w:ins w:id="281" w:author="Godwin, Casey" w:date="2019-01-14T13:32:00Z">
        <w:r>
          <w:rPr>
            <w:rFonts w:ascii="Times New Roman" w:hAnsi="Times New Roman" w:cs="Times New Roman"/>
            <w:sz w:val="24"/>
            <w:szCs w:val="24"/>
          </w:rPr>
          <w:t xml:space="preserve">(each species per </w:t>
        </w:r>
        <w:r>
          <w:rPr>
            <w:rFonts w:ascii="Times New Roman" w:hAnsi="Times New Roman" w:cs="Times New Roman"/>
            <w:sz w:val="24"/>
            <w:szCs w:val="24"/>
          </w:rPr>
          <w:lastRenderedPageBreak/>
          <w:t xml:space="preserve">capita consumption and yield on shared prey </w:t>
        </w:r>
      </w:ins>
      <w:ins w:id="282" w:author="Godwin, Casey" w:date="2019-01-14T13:33:00Z">
        <w:r>
          <w:rPr>
            <w:rFonts w:ascii="Times New Roman" w:hAnsi="Times New Roman" w:cs="Times New Roman"/>
            <w:sz w:val="24"/>
            <w:szCs w:val="24"/>
          </w:rPr>
          <w:t>resources, population dynamics of the prey species</w:t>
        </w:r>
      </w:ins>
      <w:ins w:id="283" w:author="Godwin, Casey" w:date="2019-01-14T13:32:00Z">
        <w:r>
          <w:rPr>
            <w:rFonts w:ascii="Times New Roman" w:hAnsi="Times New Roman" w:cs="Times New Roman"/>
            <w:sz w:val="24"/>
            <w:szCs w:val="24"/>
          </w:rPr>
          <w:t xml:space="preserve">) </w:t>
        </w:r>
      </w:ins>
      <w:r w:rsidR="00A078DE" w:rsidRPr="00B0403D">
        <w:rPr>
          <w:rFonts w:ascii="Times New Roman" w:hAnsi="Times New Roman" w:cs="Times New Roman"/>
          <w:sz w:val="24"/>
          <w:szCs w:val="24"/>
        </w:rPr>
        <w:t>can be translated into parameters in Lotka-Volterra model</w:t>
      </w:r>
      <w:r w:rsidR="00212427">
        <w:rPr>
          <w:rFonts w:ascii="Times New Roman" w:hAnsi="Times New Roman" w:cs="Times New Roman"/>
          <w:sz w:val="24"/>
          <w:szCs w:val="24"/>
        </w:rPr>
        <w:t>,</w:t>
      </w:r>
      <w:r w:rsidR="00A078DE" w:rsidRPr="00B0403D">
        <w:rPr>
          <w:rFonts w:ascii="Times New Roman" w:hAnsi="Times New Roman" w:cs="Times New Roman"/>
          <w:sz w:val="24"/>
          <w:szCs w:val="24"/>
        </w:rPr>
        <w:t xml:space="preserve"> and thus be used to calculate niche difference (ND)</w:t>
      </w:r>
      <w:r w:rsidR="00A078DE">
        <w:rPr>
          <w:rFonts w:ascii="Times New Roman" w:hAnsi="Times New Roman" w:cs="Times New Roman"/>
          <w:sz w:val="24"/>
          <w:szCs w:val="24"/>
        </w:rPr>
        <w:t xml:space="preserve"> </w:t>
      </w:r>
      <w:ins w:id="284" w:author="Godwin, Casey" w:date="2019-01-14T13:33:00Z">
        <w:r>
          <w:rPr>
            <w:rFonts w:ascii="Times New Roman" w:hAnsi="Times New Roman" w:cs="Times New Roman"/>
            <w:sz w:val="24"/>
            <w:szCs w:val="24"/>
          </w:rPr>
          <w:t xml:space="preserve">and </w:t>
        </w:r>
        <w:r w:rsidRPr="00B0403D">
          <w:rPr>
            <w:rFonts w:ascii="Times New Roman" w:hAnsi="Times New Roman" w:cs="Times New Roman"/>
            <w:sz w:val="24"/>
            <w:szCs w:val="24"/>
          </w:rPr>
          <w:t>relative fitness difference (RFD)</w:t>
        </w:r>
        <w:r>
          <w:rPr>
            <w:rFonts w:ascii="Times New Roman" w:hAnsi="Times New Roman" w:cs="Times New Roman"/>
            <w:sz w:val="24"/>
            <w:szCs w:val="24"/>
          </w:rPr>
          <w:t xml:space="preserve">. </w:t>
        </w:r>
        <w:commentRangeStart w:id="285"/>
        <w:r>
          <w:rPr>
            <w:rFonts w:ascii="Times New Roman" w:hAnsi="Times New Roman" w:cs="Times New Roman"/>
            <w:sz w:val="24"/>
            <w:szCs w:val="24"/>
          </w:rPr>
          <w:t xml:space="preserve">Niche difference is determined by the proportion of </w:t>
        </w:r>
      </w:ins>
      <w:ins w:id="286" w:author="Godwin, Casey" w:date="2019-01-14T13:34:00Z">
        <w:r>
          <w:rPr>
            <w:rFonts w:ascii="Times New Roman" w:hAnsi="Times New Roman" w:cs="Times New Roman"/>
            <w:sz w:val="24"/>
            <w:szCs w:val="24"/>
          </w:rPr>
          <w:t xml:space="preserve">each species resources that is shared with its </w:t>
        </w:r>
        <w:proofErr w:type="spellStart"/>
        <w:r>
          <w:rPr>
            <w:rFonts w:ascii="Times New Roman" w:hAnsi="Times New Roman" w:cs="Times New Roman"/>
            <w:sz w:val="24"/>
            <w:szCs w:val="24"/>
          </w:rPr>
          <w:t>competitior</w:t>
        </w:r>
        <w:proofErr w:type="spellEnd"/>
        <w:r>
          <w:rPr>
            <w:rFonts w:ascii="Times New Roman" w:hAnsi="Times New Roman" w:cs="Times New Roman"/>
            <w:sz w:val="24"/>
            <w:szCs w:val="24"/>
          </w:rPr>
          <w:t xml:space="preserve"> </w:t>
        </w:r>
      </w:ins>
      <w:del w:id="287" w:author="Godwin, Casey" w:date="2019-01-14T13:34:00Z">
        <w:r w:rsidR="00A078DE" w:rsidDel="00E94CF1">
          <w:rPr>
            <w:rFonts w:ascii="Times New Roman" w:hAnsi="Times New Roman" w:cs="Times New Roman"/>
            <w:sz w:val="24"/>
            <w:szCs w:val="24"/>
          </w:rPr>
          <w:delText>that describe how similar two species are with respective to using resou</w:delText>
        </w:r>
        <w:r w:rsidR="00A078DE" w:rsidDel="00E94CF1">
          <w:rPr>
            <w:rFonts w:ascii="Times New Roman" w:hAnsi="Times New Roman" w:cs="Times New Roman" w:hint="eastAsia"/>
            <w:sz w:val="24"/>
            <w:szCs w:val="24"/>
            <w:lang w:eastAsia="zh-TW"/>
          </w:rPr>
          <w:delText>r</w:delText>
        </w:r>
        <w:r w:rsidR="00A078DE" w:rsidDel="00E94CF1">
          <w:rPr>
            <w:rFonts w:ascii="Times New Roman" w:hAnsi="Times New Roman" w:cs="Times New Roman"/>
            <w:sz w:val="24"/>
            <w:szCs w:val="24"/>
          </w:rPr>
          <w:delText xml:space="preserve">ces </w:delText>
        </w:r>
      </w:del>
      <w:r w:rsidR="00A078DE">
        <w:rPr>
          <w:rFonts w:ascii="Times New Roman" w:hAnsi="Times New Roman" w:cs="Times New Roman"/>
          <w:sz w:val="24"/>
          <w:szCs w:val="24"/>
        </w:rPr>
        <w:t>(Fig. 4)</w:t>
      </w:r>
      <w:r w:rsidR="00A078DE" w:rsidRPr="00B0403D">
        <w:rPr>
          <w:rFonts w:ascii="Times New Roman" w:hAnsi="Times New Roman" w:cs="Times New Roman"/>
          <w:sz w:val="24"/>
          <w:szCs w:val="24"/>
        </w:rPr>
        <w:t xml:space="preserve"> and</w:t>
      </w:r>
      <w:ins w:id="288" w:author="Godwin, Casey" w:date="2019-01-14T13:34:00Z">
        <w:r>
          <w:rPr>
            <w:rFonts w:ascii="Times New Roman" w:hAnsi="Times New Roman" w:cs="Times New Roman"/>
            <w:sz w:val="24"/>
            <w:szCs w:val="24"/>
          </w:rPr>
          <w:t xml:space="preserve"> the relative fitness differences</w:t>
        </w:r>
        <w:commentRangeEnd w:id="285"/>
        <w:r>
          <w:rPr>
            <w:rStyle w:val="CommentReference"/>
          </w:rPr>
          <w:commentReference w:id="285"/>
        </w:r>
      </w:ins>
      <w:ins w:id="289" w:author="Godwin, Casey" w:date="2019-01-14T13:35:00Z">
        <w:r>
          <w:rPr>
            <w:rFonts w:ascii="Times New Roman" w:hAnsi="Times New Roman" w:cs="Times New Roman"/>
            <w:sz w:val="24"/>
            <w:szCs w:val="24"/>
          </w:rPr>
          <w:t xml:space="preserve"> are proportional to the potential growth of each competitor on the resources</w:t>
        </w:r>
      </w:ins>
      <w:del w:id="290" w:author="Godwin, Casey" w:date="2019-01-14T13:33:00Z">
        <w:r w:rsidR="00A078DE" w:rsidRPr="00B0403D" w:rsidDel="00E94CF1">
          <w:rPr>
            <w:rFonts w:ascii="Times New Roman" w:hAnsi="Times New Roman" w:cs="Times New Roman"/>
            <w:sz w:val="24"/>
            <w:szCs w:val="24"/>
          </w:rPr>
          <w:delText xml:space="preserve"> relative fitness difference (RFD)</w:delText>
        </w:r>
      </w:del>
      <w:r w:rsidR="00A078DE">
        <w:rPr>
          <w:rFonts w:ascii="Times New Roman" w:hAnsi="Times New Roman" w:cs="Times New Roman"/>
          <w:sz w:val="24"/>
          <w:szCs w:val="24"/>
        </w:rPr>
        <w:t xml:space="preserve">. </w:t>
      </w:r>
      <w:ins w:id="291" w:author="Godwin, Casey" w:date="2019-01-14T13:36:00Z">
        <w:r w:rsidRPr="00E94CF1">
          <w:rPr>
            <w:rFonts w:ascii="Times New Roman" w:hAnsi="Times New Roman" w:cs="Times New Roman"/>
            <w:strike/>
            <w:sz w:val="24"/>
            <w:szCs w:val="24"/>
            <w:rPrChange w:id="292" w:author="Godwin, Casey" w:date="2019-01-14T13:36:00Z">
              <w:rPr>
                <w:rFonts w:ascii="Times New Roman" w:hAnsi="Times New Roman" w:cs="Times New Roman"/>
                <w:sz w:val="24"/>
                <w:szCs w:val="24"/>
              </w:rPr>
            </w:rPrChange>
          </w:rPr>
          <w:t>Chesson showed</w:t>
        </w:r>
        <w:del w:id="293" w:author="Godwin, Casey" w:date="2019-01-14T13:35:00Z">
          <w:r w:rsidRPr="00E94CF1" w:rsidDel="00E94CF1">
            <w:rPr>
              <w:rFonts w:ascii="Times New Roman" w:hAnsi="Times New Roman" w:cs="Times New Roman"/>
              <w:strike/>
              <w:sz w:val="24"/>
              <w:szCs w:val="24"/>
              <w:rPrChange w:id="294" w:author="Godwin, Casey" w:date="2019-01-14T13:36:00Z">
                <w:rPr>
                  <w:rFonts w:ascii="Times New Roman" w:hAnsi="Times New Roman" w:cs="Times New Roman"/>
                  <w:sz w:val="24"/>
                  <w:szCs w:val="24"/>
                </w:rPr>
              </w:rPrChange>
            </w:rPr>
            <w:delText>n</w:delText>
          </w:r>
        </w:del>
        <w:r w:rsidRPr="00E94CF1">
          <w:rPr>
            <w:rFonts w:ascii="Times New Roman" w:hAnsi="Times New Roman" w:cs="Times New Roman"/>
            <w:strike/>
            <w:sz w:val="24"/>
            <w:szCs w:val="24"/>
            <w:rPrChange w:id="295" w:author="Godwin, Casey" w:date="2019-01-14T13:36:00Z">
              <w:rPr>
                <w:rFonts w:ascii="Times New Roman" w:hAnsi="Times New Roman" w:cs="Times New Roman"/>
                <w:sz w:val="24"/>
                <w:szCs w:val="24"/>
              </w:rPr>
            </w:rPrChange>
          </w:rPr>
          <w:t xml:space="preserve"> </w:t>
        </w:r>
        <w:del w:id="296" w:author="Godwin, Casey" w:date="2019-01-14T13:35:00Z">
          <w:r w:rsidRPr="00E94CF1" w:rsidDel="00E94CF1">
            <w:rPr>
              <w:rFonts w:ascii="Times New Roman" w:hAnsi="Times New Roman" w:cs="Times New Roman"/>
              <w:strike/>
              <w:sz w:val="24"/>
              <w:szCs w:val="24"/>
              <w:rPrChange w:id="297" w:author="Godwin, Casey" w:date="2019-01-14T13:36:00Z">
                <w:rPr>
                  <w:rFonts w:ascii="Times New Roman" w:hAnsi="Times New Roman" w:cs="Times New Roman"/>
                  <w:sz w:val="24"/>
                  <w:szCs w:val="24"/>
                </w:rPr>
              </w:rPrChange>
            </w:rPr>
            <w:delText xml:space="preserve">how such </w:delText>
          </w:r>
        </w:del>
        <w:r w:rsidRPr="00E94CF1">
          <w:rPr>
            <w:rFonts w:ascii="Times New Roman" w:hAnsi="Times New Roman" w:cs="Times New Roman"/>
            <w:strike/>
            <w:sz w:val="24"/>
            <w:szCs w:val="24"/>
            <w:rPrChange w:id="298" w:author="Godwin, Casey" w:date="2019-01-14T13:36:00Z">
              <w:rPr>
                <w:rFonts w:ascii="Times New Roman" w:hAnsi="Times New Roman" w:cs="Times New Roman"/>
                <w:sz w:val="24"/>
                <w:szCs w:val="24"/>
              </w:rPr>
            </w:rPrChange>
          </w:rPr>
          <w:t xml:space="preserve">that reorganization can be done by applying time scale separation technique </w:t>
        </w:r>
        <w:r w:rsidRPr="00E94CF1">
          <w:rPr>
            <w:rFonts w:ascii="Times New Roman" w:hAnsi="Times New Roman" w:cs="Times New Roman"/>
            <w:strike/>
            <w:sz w:val="24"/>
            <w:szCs w:val="24"/>
            <w:rPrChange w:id="299" w:author="Godwin, Casey" w:date="2019-01-14T13:36:00Z">
              <w:rPr>
                <w:rFonts w:ascii="Times New Roman" w:hAnsi="Times New Roman" w:cs="Times New Roman"/>
                <w:sz w:val="24"/>
                <w:szCs w:val="24"/>
              </w:rPr>
            </w:rPrChange>
          </w:rPr>
          <w:fldChar w:fldCharType="begin" w:fldLock="1"/>
        </w:r>
        <w:r w:rsidRPr="00E94CF1">
          <w:rPr>
            <w:rFonts w:ascii="Times New Roman" w:hAnsi="Times New Roman" w:cs="Times New Roman"/>
            <w:strike/>
            <w:sz w:val="24"/>
            <w:szCs w:val="24"/>
            <w:rPrChange w:id="300" w:author="Godwin, Casey" w:date="2019-01-14T13:36:00Z">
              <w:rPr>
                <w:rFonts w:ascii="Times New Roman" w:hAnsi="Times New Roman" w:cs="Times New Roman"/>
                <w:sz w:val="24"/>
                <w:szCs w:val="24"/>
              </w:rPr>
            </w:rPrChange>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Pr="00E94CF1">
          <w:rPr>
            <w:rFonts w:ascii="Times New Roman" w:hAnsi="Times New Roman" w:cs="Times New Roman"/>
            <w:strike/>
            <w:sz w:val="24"/>
            <w:szCs w:val="24"/>
            <w:rPrChange w:id="301" w:author="Godwin, Casey" w:date="2019-01-14T13:36:00Z">
              <w:rPr>
                <w:rFonts w:ascii="Times New Roman" w:hAnsi="Times New Roman" w:cs="Times New Roman"/>
                <w:sz w:val="24"/>
                <w:szCs w:val="24"/>
              </w:rPr>
            </w:rPrChange>
          </w:rPr>
          <w:fldChar w:fldCharType="separate"/>
        </w:r>
        <w:r w:rsidRPr="00E94CF1">
          <w:rPr>
            <w:rFonts w:ascii="Times New Roman" w:hAnsi="Times New Roman" w:cs="Times New Roman"/>
            <w:strike/>
            <w:noProof/>
            <w:sz w:val="24"/>
            <w:szCs w:val="24"/>
            <w:rPrChange w:id="302" w:author="Godwin, Casey" w:date="2019-01-14T13:36:00Z">
              <w:rPr>
                <w:rFonts w:ascii="Times New Roman" w:hAnsi="Times New Roman" w:cs="Times New Roman"/>
                <w:noProof/>
                <w:sz w:val="24"/>
                <w:szCs w:val="24"/>
              </w:rPr>
            </w:rPrChange>
          </w:rPr>
          <w:t>(Chesson 1990, 2000)</w:t>
        </w:r>
        <w:r w:rsidRPr="00E94CF1">
          <w:rPr>
            <w:rFonts w:ascii="Times New Roman" w:hAnsi="Times New Roman" w:cs="Times New Roman"/>
            <w:strike/>
            <w:sz w:val="24"/>
            <w:szCs w:val="24"/>
            <w:rPrChange w:id="303" w:author="Godwin, Casey" w:date="2019-01-14T13:36:00Z">
              <w:rPr>
                <w:rFonts w:ascii="Times New Roman" w:hAnsi="Times New Roman" w:cs="Times New Roman"/>
                <w:sz w:val="24"/>
                <w:szCs w:val="24"/>
              </w:rPr>
            </w:rPrChange>
          </w:rPr>
          <w:fldChar w:fldCharType="end"/>
        </w:r>
        <w:r w:rsidRPr="00E94CF1">
          <w:rPr>
            <w:rFonts w:ascii="Times New Roman" w:hAnsi="Times New Roman" w:cs="Times New Roman"/>
            <w:strike/>
            <w:sz w:val="24"/>
            <w:szCs w:val="24"/>
            <w:rPrChange w:id="304" w:author="Godwin, Casey" w:date="2019-01-14T13:36:00Z">
              <w:rPr>
                <w:rFonts w:ascii="Times New Roman" w:hAnsi="Times New Roman" w:cs="Times New Roman"/>
                <w:sz w:val="24"/>
                <w:szCs w:val="24"/>
              </w:rPr>
            </w:rPrChange>
          </w:rPr>
          <w:t>.</w:t>
        </w:r>
        <w:r>
          <w:rPr>
            <w:rFonts w:ascii="Times New Roman" w:hAnsi="Times New Roman" w:cs="Times New Roman"/>
            <w:sz w:val="24"/>
            <w:szCs w:val="24"/>
          </w:rPr>
          <w:t xml:space="preserve"> </w:t>
        </w:r>
        <w:del w:id="305" w:author="Godwin, Casey" w:date="2019-01-14T13:36:00Z">
          <w:r w:rsidDel="00E94CF1">
            <w:rPr>
              <w:rFonts w:ascii="Times New Roman" w:hAnsi="Times New Roman" w:cs="Times New Roman"/>
              <w:sz w:val="24"/>
              <w:szCs w:val="24"/>
            </w:rPr>
            <w:delText xml:space="preserve">Finally, </w:delText>
          </w:r>
          <w:r w:rsidDel="00E94CF1">
            <w:rPr>
              <w:rFonts w:ascii="Times New Roman" w:hAnsi="Times New Roman" w:cs="Times New Roman" w:hint="eastAsia"/>
              <w:sz w:val="24"/>
              <w:szCs w:val="24"/>
              <w:lang w:eastAsia="zh-TW"/>
            </w:rPr>
            <w:delText>Ch</w:delText>
          </w:r>
          <w:r w:rsidDel="00E94CF1">
            <w:rPr>
              <w:rFonts w:ascii="Times New Roman" w:hAnsi="Times New Roman" w:cs="Times New Roman"/>
              <w:sz w:val="24"/>
              <w:szCs w:val="24"/>
              <w:lang w:eastAsia="zh-TW"/>
            </w:rPr>
            <w:delText>esson’s coexistence inequality</w:delText>
          </w:r>
          <w:r w:rsidDel="00E94CF1">
            <w:rPr>
              <w:rFonts w:ascii="Times New Roman" w:hAnsi="Times New Roman" w:cs="Times New Roman"/>
              <w:sz w:val="24"/>
              <w:szCs w:val="24"/>
            </w:rPr>
            <w:delText xml:space="preserve"> can be accessed when the parameters in </w:delText>
          </w:r>
          <w:r w:rsidRPr="00962F12" w:rsidDel="00E94CF1">
            <w:rPr>
              <w:rFonts w:ascii="Times New Roman" w:hAnsi="Times New Roman"/>
              <w:sz w:val="24"/>
            </w:rPr>
            <w:delText>MacArthur’s consumer resource model</w:delText>
          </w:r>
          <w:r w:rsidDel="00E94CF1">
            <w:rPr>
              <w:rFonts w:ascii="Times New Roman" w:hAnsi="Times New Roman"/>
              <w:sz w:val="24"/>
            </w:rPr>
            <w:delText xml:space="preserve"> is obtained.</w:delText>
          </w:r>
        </w:del>
      </w:ins>
    </w:p>
    <w:p w14:paraId="541E49BC" w14:textId="54898510" w:rsidR="00A078DE" w:rsidDel="00E94CF1" w:rsidRDefault="00212427" w:rsidP="00E94CF1">
      <w:pPr>
        <w:pStyle w:val="Normal1"/>
        <w:spacing w:line="360" w:lineRule="auto"/>
        <w:ind w:firstLine="576"/>
        <w:rPr>
          <w:moveFrom w:id="306" w:author="Godwin, Casey" w:date="2019-01-14T13:35:00Z"/>
          <w:rFonts w:ascii="Times New Roman" w:hAnsi="Times New Roman"/>
          <w:sz w:val="24"/>
        </w:rPr>
      </w:pPr>
      <w:moveFromRangeStart w:id="307" w:author="Godwin, Casey" w:date="2019-01-14T13:35:00Z" w:name="move535236276"/>
      <w:moveFrom w:id="308" w:author="Godwin, Casey" w:date="2019-01-14T13:35:00Z">
        <w:r w:rsidDel="00E94CF1">
          <w:rPr>
            <w:rFonts w:ascii="Times New Roman" w:hAnsi="Times New Roman" w:cs="Times New Roman"/>
            <w:sz w:val="24"/>
            <w:szCs w:val="24"/>
          </w:rPr>
          <w:t xml:space="preserve">Chesson has shown how such reorganization can be done by applying time scale separation technique </w:t>
        </w:r>
        <w:r w:rsidDel="00E94CF1">
          <w:rPr>
            <w:rFonts w:ascii="Times New Roman" w:hAnsi="Times New Roman" w:cs="Times New Roman"/>
            <w:sz w:val="24"/>
            <w:szCs w:val="24"/>
          </w:rPr>
          <w:fldChar w:fldCharType="begin" w:fldLock="1"/>
        </w:r>
        <w:r w:rsidDel="00E94CF1">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Del="00E94CF1">
          <w:rPr>
            <w:rFonts w:ascii="Times New Roman" w:hAnsi="Times New Roman" w:cs="Times New Roman"/>
            <w:sz w:val="24"/>
            <w:szCs w:val="24"/>
          </w:rPr>
          <w:fldChar w:fldCharType="separate"/>
        </w:r>
        <w:r w:rsidRPr="00654900" w:rsidDel="00E94CF1">
          <w:rPr>
            <w:rFonts w:ascii="Times New Roman" w:hAnsi="Times New Roman" w:cs="Times New Roman"/>
            <w:noProof/>
            <w:sz w:val="24"/>
            <w:szCs w:val="24"/>
          </w:rPr>
          <w:t>(Chesson 1990, 2000)</w:t>
        </w:r>
        <w:r w:rsidDel="00E94CF1">
          <w:rPr>
            <w:rFonts w:ascii="Times New Roman" w:hAnsi="Times New Roman" w:cs="Times New Roman"/>
            <w:sz w:val="24"/>
            <w:szCs w:val="24"/>
          </w:rPr>
          <w:fldChar w:fldCharType="end"/>
        </w:r>
        <w:r w:rsidR="00110AD6" w:rsidDel="00E94CF1">
          <w:rPr>
            <w:rFonts w:ascii="Times New Roman" w:hAnsi="Times New Roman" w:cs="Times New Roman"/>
            <w:sz w:val="24"/>
            <w:szCs w:val="24"/>
          </w:rPr>
          <w:t xml:space="preserve">. </w:t>
        </w:r>
        <w:r w:rsidR="00A078DE" w:rsidDel="00E94CF1">
          <w:rPr>
            <w:rFonts w:ascii="Times New Roman" w:hAnsi="Times New Roman" w:cs="Times New Roman"/>
            <w:sz w:val="24"/>
            <w:szCs w:val="24"/>
          </w:rPr>
          <w:t xml:space="preserve">Finally, </w:t>
        </w:r>
        <w:r w:rsidR="00A078DE" w:rsidDel="00E94CF1">
          <w:rPr>
            <w:rFonts w:ascii="Times New Roman" w:hAnsi="Times New Roman" w:cs="Times New Roman" w:hint="eastAsia"/>
            <w:sz w:val="24"/>
            <w:szCs w:val="24"/>
            <w:lang w:eastAsia="zh-TW"/>
          </w:rPr>
          <w:t>Ch</w:t>
        </w:r>
        <w:r w:rsidR="00A078DE" w:rsidDel="00E94CF1">
          <w:rPr>
            <w:rFonts w:ascii="Times New Roman" w:hAnsi="Times New Roman" w:cs="Times New Roman"/>
            <w:sz w:val="24"/>
            <w:szCs w:val="24"/>
            <w:lang w:eastAsia="zh-TW"/>
          </w:rPr>
          <w:t>esson’s coexistence inequality</w:t>
        </w:r>
        <w:r w:rsidR="00A078DE" w:rsidDel="00E94CF1">
          <w:rPr>
            <w:rFonts w:ascii="Times New Roman" w:hAnsi="Times New Roman" w:cs="Times New Roman"/>
            <w:sz w:val="24"/>
            <w:szCs w:val="24"/>
          </w:rPr>
          <w:t xml:space="preserve"> can be accessed when the parameters in </w:t>
        </w:r>
        <w:r w:rsidR="00A078DE" w:rsidRPr="00962F12" w:rsidDel="00E94CF1">
          <w:rPr>
            <w:rFonts w:ascii="Times New Roman" w:hAnsi="Times New Roman"/>
            <w:sz w:val="24"/>
          </w:rPr>
          <w:t>MacArthur’s consumer resource model</w:t>
        </w:r>
        <w:r w:rsidR="00A078DE" w:rsidDel="00E94CF1">
          <w:rPr>
            <w:rFonts w:ascii="Times New Roman" w:hAnsi="Times New Roman"/>
            <w:sz w:val="24"/>
          </w:rPr>
          <w:t xml:space="preserve"> is obtained.</w:t>
        </w:r>
      </w:moveFrom>
    </w:p>
    <w:moveFromRangeEnd w:id="307"/>
    <w:p w14:paraId="1CE489AD" w14:textId="77777777" w:rsidR="00E94CF1" w:rsidRDefault="00E94CF1" w:rsidP="00E94CF1">
      <w:pPr>
        <w:pStyle w:val="Normal1"/>
        <w:spacing w:line="360" w:lineRule="auto"/>
        <w:ind w:firstLine="576"/>
        <w:rPr>
          <w:ins w:id="309" w:author="Godwin, Casey" w:date="2019-01-14T13:35:00Z"/>
          <w:rFonts w:ascii="Times New Roman" w:hAnsi="Times New Roman" w:cs="Times New Roman"/>
          <w:i/>
          <w:sz w:val="24"/>
          <w:szCs w:val="24"/>
        </w:rPr>
      </w:pPr>
    </w:p>
    <w:p w14:paraId="64191537" w14:textId="4D3F9FDC" w:rsidR="00962F12" w:rsidRDefault="00064FBD">
      <w:pPr>
        <w:pStyle w:val="Normal1"/>
        <w:spacing w:line="360" w:lineRule="auto"/>
        <w:ind w:firstLine="576"/>
        <w:rPr>
          <w:rFonts w:ascii="Times New Roman" w:hAnsi="Times New Roman" w:cs="Times New Roman"/>
          <w:i/>
          <w:sz w:val="24"/>
          <w:szCs w:val="24"/>
        </w:rPr>
        <w:pPrChange w:id="310" w:author="Godwin, Casey" w:date="2019-01-14T13:35:00Z">
          <w:pPr>
            <w:pStyle w:val="Normal1"/>
            <w:numPr>
              <w:ilvl w:val="2"/>
              <w:numId w:val="21"/>
            </w:numPr>
            <w:spacing w:line="360" w:lineRule="auto"/>
            <w:ind w:left="720" w:firstLine="576"/>
          </w:pPr>
        </w:pPrChange>
      </w:pPr>
      <w:r>
        <w:rPr>
          <w:rFonts w:ascii="Times New Roman" w:hAnsi="Times New Roman" w:cs="Times New Roman"/>
          <w:i/>
          <w:sz w:val="24"/>
          <w:szCs w:val="24"/>
        </w:rPr>
        <w:t>E</w:t>
      </w:r>
      <w:r w:rsidR="00962F12">
        <w:rPr>
          <w:rFonts w:ascii="Times New Roman" w:hAnsi="Times New Roman" w:cs="Times New Roman"/>
          <w:i/>
          <w:sz w:val="24"/>
          <w:szCs w:val="24"/>
        </w:rPr>
        <w:t>mpirical approaches</w:t>
      </w:r>
    </w:p>
    <w:p w14:paraId="314FCE1A" w14:textId="2CB636F4" w:rsidR="00D95871" w:rsidRDefault="00A8354D" w:rsidP="009843E5">
      <w:pPr>
        <w:pStyle w:val="Normal1"/>
        <w:spacing w:line="360" w:lineRule="auto"/>
        <w:ind w:firstLine="576"/>
        <w:rPr>
          <w:ins w:id="311" w:author="Godwin, Casey" w:date="2019-01-14T13:35:00Z"/>
          <w:rFonts w:ascii="Times New Roman" w:hAnsi="Times New Roman"/>
          <w:sz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 xml:space="preserve">(2) </w:t>
      </w:r>
      <w:del w:id="312" w:author="Godwin, Casey" w:date="2019-01-15T11:21:00Z">
        <w:r w:rsidR="003802C9" w:rsidDel="00D35206">
          <w:rPr>
            <w:rFonts w:ascii="Times New Roman" w:hAnsi="Times New Roman"/>
            <w:sz w:val="24"/>
          </w:rPr>
          <w:delText xml:space="preserve">Conversion </w:delText>
        </w:r>
      </w:del>
      <w:ins w:id="313" w:author="Godwin, Casey" w:date="2019-01-15T11:21:00Z">
        <w:r w:rsidR="00D35206">
          <w:rPr>
            <w:rFonts w:ascii="Times New Roman" w:hAnsi="Times New Roman"/>
            <w:sz w:val="24"/>
          </w:rPr>
          <w:t xml:space="preserve">conversion </w:t>
        </w:r>
      </w:ins>
      <w:r w:rsidR="003802C9">
        <w:rPr>
          <w:rFonts w:ascii="Times New Roman" w:hAnsi="Times New Roman"/>
          <w:sz w:val="24"/>
        </w:rPr>
        <w:t>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5F5119">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3EB4D2C7" w14:textId="25102DFA" w:rsidR="00E94CF1" w:rsidDel="00E94CF1" w:rsidRDefault="00E94CF1" w:rsidP="00E94CF1">
      <w:pPr>
        <w:pStyle w:val="Normal1"/>
        <w:spacing w:line="360" w:lineRule="auto"/>
        <w:ind w:firstLine="576"/>
        <w:rPr>
          <w:del w:id="314" w:author="Godwin, Casey" w:date="2019-01-14T13:36:00Z"/>
          <w:moveTo w:id="315" w:author="Godwin, Casey" w:date="2019-01-14T13:35:00Z"/>
          <w:rFonts w:ascii="Times New Roman" w:hAnsi="Times New Roman"/>
          <w:sz w:val="24"/>
        </w:rPr>
      </w:pPr>
      <w:moveToRangeStart w:id="316" w:author="Godwin, Casey" w:date="2019-01-14T13:35:00Z" w:name="move535236276"/>
      <w:moveTo w:id="317" w:author="Godwin, Casey" w:date="2019-01-14T13:35:00Z">
        <w:del w:id="318" w:author="Godwin, Casey" w:date="2019-01-14T13:36:00Z">
          <w:r w:rsidDel="00E94CF1">
            <w:rPr>
              <w:rFonts w:ascii="Times New Roman" w:hAnsi="Times New Roman" w:cs="Times New Roman"/>
              <w:sz w:val="24"/>
              <w:szCs w:val="24"/>
            </w:rPr>
            <w:delText>Chesson has show</w:delText>
          </w:r>
        </w:del>
        <w:del w:id="319" w:author="Godwin, Casey" w:date="2019-01-14T13:35:00Z">
          <w:r w:rsidDel="00E94CF1">
            <w:rPr>
              <w:rFonts w:ascii="Times New Roman" w:hAnsi="Times New Roman" w:cs="Times New Roman"/>
              <w:sz w:val="24"/>
              <w:szCs w:val="24"/>
            </w:rPr>
            <w:delText>n</w:delText>
          </w:r>
        </w:del>
        <w:del w:id="320" w:author="Godwin, Casey" w:date="2019-01-14T13:36:00Z">
          <w:r w:rsidDel="00E94CF1">
            <w:rPr>
              <w:rFonts w:ascii="Times New Roman" w:hAnsi="Times New Roman" w:cs="Times New Roman"/>
              <w:sz w:val="24"/>
              <w:szCs w:val="24"/>
            </w:rPr>
            <w:delText xml:space="preserve"> </w:delText>
          </w:r>
        </w:del>
        <w:del w:id="321" w:author="Godwin, Casey" w:date="2019-01-14T13:35:00Z">
          <w:r w:rsidDel="00E94CF1">
            <w:rPr>
              <w:rFonts w:ascii="Times New Roman" w:hAnsi="Times New Roman" w:cs="Times New Roman"/>
              <w:sz w:val="24"/>
              <w:szCs w:val="24"/>
            </w:rPr>
            <w:delText xml:space="preserve">how such </w:delText>
          </w:r>
        </w:del>
        <w:del w:id="322" w:author="Godwin, Casey" w:date="2019-01-14T13:36:00Z">
          <w:r w:rsidDel="00E94CF1">
            <w:rPr>
              <w:rFonts w:ascii="Times New Roman" w:hAnsi="Times New Roman" w:cs="Times New Roman"/>
              <w:sz w:val="24"/>
              <w:szCs w:val="24"/>
            </w:rPr>
            <w:delText xml:space="preserve">reorganization can be done by applying time scale separation technique </w:delText>
          </w:r>
          <w:r w:rsidDel="00E94CF1">
            <w:rPr>
              <w:rFonts w:ascii="Times New Roman" w:hAnsi="Times New Roman" w:cs="Times New Roman"/>
              <w:sz w:val="24"/>
              <w:szCs w:val="24"/>
            </w:rPr>
            <w:fldChar w:fldCharType="begin" w:fldLock="1"/>
          </w:r>
          <w:r w:rsidDel="00E94CF1">
            <w:rPr>
              <w:rFonts w:ascii="Times New Roman" w:hAnsi="Times New Roman" w:cs="Times New Roman"/>
              <w:sz w:val="24"/>
              <w:szCs w:val="24"/>
            </w:rPr>
            <w:del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delInstrText>
          </w:r>
          <w:r w:rsidDel="00E94CF1">
            <w:rPr>
              <w:rFonts w:ascii="Times New Roman" w:hAnsi="Times New Roman" w:cs="Times New Roman"/>
              <w:sz w:val="24"/>
              <w:szCs w:val="24"/>
            </w:rPr>
            <w:fldChar w:fldCharType="separate"/>
          </w:r>
          <w:r w:rsidRPr="00654900" w:rsidDel="00E94CF1">
            <w:rPr>
              <w:rFonts w:ascii="Times New Roman" w:hAnsi="Times New Roman" w:cs="Times New Roman"/>
              <w:noProof/>
              <w:sz w:val="24"/>
              <w:szCs w:val="24"/>
            </w:rPr>
            <w:delText>(Chesson 1990, 2000)</w:delText>
          </w:r>
          <w:r w:rsidDel="00E94CF1">
            <w:rPr>
              <w:rFonts w:ascii="Times New Roman" w:hAnsi="Times New Roman" w:cs="Times New Roman"/>
              <w:sz w:val="24"/>
              <w:szCs w:val="24"/>
            </w:rPr>
            <w:fldChar w:fldCharType="end"/>
          </w:r>
          <w:r w:rsidDel="00E94CF1">
            <w:rPr>
              <w:rFonts w:ascii="Times New Roman" w:hAnsi="Times New Roman" w:cs="Times New Roman"/>
              <w:sz w:val="24"/>
              <w:szCs w:val="24"/>
            </w:rPr>
            <w:delText xml:space="preserve">. Finally, </w:delText>
          </w:r>
          <w:r w:rsidDel="00E94CF1">
            <w:rPr>
              <w:rFonts w:ascii="Times New Roman" w:hAnsi="Times New Roman" w:cs="Times New Roman" w:hint="eastAsia"/>
              <w:sz w:val="24"/>
              <w:szCs w:val="24"/>
              <w:lang w:eastAsia="zh-TW"/>
            </w:rPr>
            <w:delText>Ch</w:delText>
          </w:r>
          <w:r w:rsidDel="00E94CF1">
            <w:rPr>
              <w:rFonts w:ascii="Times New Roman" w:hAnsi="Times New Roman" w:cs="Times New Roman"/>
              <w:sz w:val="24"/>
              <w:szCs w:val="24"/>
              <w:lang w:eastAsia="zh-TW"/>
            </w:rPr>
            <w:delText>esson’s coexistence inequality</w:delText>
          </w:r>
          <w:r w:rsidDel="00E94CF1">
            <w:rPr>
              <w:rFonts w:ascii="Times New Roman" w:hAnsi="Times New Roman" w:cs="Times New Roman"/>
              <w:sz w:val="24"/>
              <w:szCs w:val="24"/>
            </w:rPr>
            <w:delText xml:space="preserve"> can be accessed when the parameters in </w:delText>
          </w:r>
          <w:r w:rsidRPr="00962F12" w:rsidDel="00E94CF1">
            <w:rPr>
              <w:rFonts w:ascii="Times New Roman" w:hAnsi="Times New Roman"/>
              <w:sz w:val="24"/>
            </w:rPr>
            <w:delText>MacArthur’s consumer resource model</w:delText>
          </w:r>
          <w:r w:rsidDel="00E94CF1">
            <w:rPr>
              <w:rFonts w:ascii="Times New Roman" w:hAnsi="Times New Roman"/>
              <w:sz w:val="24"/>
            </w:rPr>
            <w:delText xml:space="preserve"> is obtained.</w:delText>
          </w:r>
        </w:del>
      </w:moveTo>
    </w:p>
    <w:moveToRangeEnd w:id="316"/>
    <w:p w14:paraId="3C53E86E" w14:textId="77777777" w:rsidR="00E94CF1" w:rsidRPr="00D95871" w:rsidRDefault="00E94CF1" w:rsidP="009843E5">
      <w:pPr>
        <w:pStyle w:val="Normal1"/>
        <w:spacing w:line="360" w:lineRule="auto"/>
        <w:ind w:firstLine="576"/>
        <w:rPr>
          <w:rFonts w:ascii="Times New Roman" w:hAnsi="Times New Roman" w:cs="Times New Roman"/>
          <w:sz w:val="24"/>
          <w:szCs w:val="24"/>
        </w:rPr>
      </w:pPr>
    </w:p>
    <w:p w14:paraId="5DA27D3B" w14:textId="0273D3BC" w:rsidR="00962F12" w:rsidRDefault="00962F12" w:rsidP="009843E5">
      <w:pPr>
        <w:pStyle w:val="Normal1"/>
        <w:numPr>
          <w:ilvl w:val="2"/>
          <w:numId w:val="21"/>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9843E5">
      <w:pPr>
        <w:pStyle w:val="Normal1"/>
        <w:spacing w:line="360" w:lineRule="auto"/>
        <w:ind w:firstLine="576"/>
        <w:rPr>
          <w:rFonts w:ascii="Times New Roman" w:hAnsi="Times New Roman"/>
          <w:sz w:val="24"/>
        </w:rPr>
      </w:pPr>
      <w:commentRangeStart w:id="323"/>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 xml:space="preserve">understanding of species’ competition but also allows one to predict coexistence for other new pairs of species. </w:t>
      </w:r>
      <w:commentRangeEnd w:id="323"/>
      <w:r w:rsidR="007737EA">
        <w:rPr>
          <w:rStyle w:val="CommentReference"/>
        </w:rPr>
        <w:commentReference w:id="323"/>
      </w:r>
      <w:commentRangeStart w:id="324"/>
      <w:r w:rsidR="00FC6295">
        <w:rPr>
          <w:rFonts w:ascii="Times New Roman" w:hAnsi="Times New Roman"/>
          <w:sz w:val="24"/>
        </w:rPr>
        <w:t>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w:t>
      </w:r>
      <w:r w:rsidR="006C4DB7">
        <w:rPr>
          <w:rFonts w:ascii="Times New Roman" w:hAnsi="Times New Roman"/>
          <w:sz w:val="24"/>
        </w:rPr>
        <w:lastRenderedPageBreak/>
        <w:t xml:space="preserve">to predict coexistence under defined conditions, it does limit the extent to which those predictions can be applied to different environmental circumstances. </w:t>
      </w:r>
      <w:commentRangeEnd w:id="324"/>
      <w:r w:rsidR="00E94CF1">
        <w:rPr>
          <w:rStyle w:val="CommentReference"/>
        </w:rPr>
        <w:commentReference w:id="324"/>
      </w:r>
      <w:r w:rsidR="00FC6295">
        <w:rPr>
          <w:rFonts w:ascii="Times New Roman" w:hAnsi="Times New Roman"/>
          <w:sz w:val="24"/>
        </w:rPr>
        <w:t xml:space="preserve">  </w:t>
      </w:r>
    </w:p>
    <w:p w14:paraId="6ADEE149" w14:textId="7F76CDBF" w:rsidR="00794E37" w:rsidRDefault="00494EC7" w:rsidP="009843E5">
      <w:pPr>
        <w:pStyle w:val="Normal1"/>
        <w:numPr>
          <w:ilvl w:val="1"/>
          <w:numId w:val="21"/>
        </w:numPr>
        <w:spacing w:line="360" w:lineRule="auto"/>
        <w:ind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Theoretical background</w:t>
      </w:r>
    </w:p>
    <w:p w14:paraId="24951EE3" w14:textId="041DBED0" w:rsidR="00D3751B" w:rsidRDefault="00FC6281"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ins w:id="325" w:author="Godwin, Casey" w:date="2019-01-14T11:34:00Z">
        <w:r w:rsidR="00074082">
          <w:rPr>
            <w:rFonts w:ascii="Times New Roman" w:hAnsi="Times New Roman" w:cs="Times New Roman"/>
            <w:sz w:val="24"/>
            <w:szCs w:val="24"/>
          </w:rPr>
          <w:t>Using</w:t>
        </w:r>
      </w:ins>
      <w:ins w:id="326" w:author="Godwin, Casey" w:date="2019-01-14T11:33:00Z">
        <w:r w:rsidR="00074082" w:rsidRPr="00074082">
          <w:rPr>
            <w:rFonts w:ascii="Times New Roman" w:hAnsi="Times New Roman" w:cs="Times New Roman"/>
            <w:sz w:val="24"/>
            <w:szCs w:val="24"/>
          </w:rPr>
          <w:t xml:space="preserve"> the Tilman consumer-resource model</w:t>
        </w:r>
      </w:ins>
      <w:ins w:id="327" w:author="Godwin, Casey" w:date="2019-01-14T23:21:00Z">
        <w:r w:rsidR="00B43210">
          <w:rPr>
            <w:rFonts w:ascii="Times New Roman" w:hAnsi="Times New Roman" w:cs="Times New Roman"/>
            <w:sz w:val="24"/>
            <w:szCs w:val="24"/>
          </w:rPr>
          <w:t xml:space="preserve"> and the R* concept for essential o</w:t>
        </w:r>
      </w:ins>
      <w:ins w:id="328" w:author="Godwin, Casey" w:date="2019-01-14T23:22:00Z">
        <w:r w:rsidR="00B43210">
          <w:rPr>
            <w:rFonts w:ascii="Times New Roman" w:hAnsi="Times New Roman" w:cs="Times New Roman"/>
            <w:sz w:val="24"/>
            <w:szCs w:val="24"/>
          </w:rPr>
          <w:t>r substitutable resource</w:t>
        </w:r>
      </w:ins>
      <w:ins w:id="329" w:author="Godwin, Casey" w:date="2019-01-14T11:33:00Z">
        <w:r w:rsidR="00074082" w:rsidRPr="00074082">
          <w:rPr>
            <w:rFonts w:ascii="Times New Roman" w:hAnsi="Times New Roman" w:cs="Times New Roman"/>
            <w:sz w:val="24"/>
            <w:szCs w:val="24"/>
          </w:rPr>
          <w:t xml:space="preserve">, it is possible to determine which resource limits each species under a given set of resource supply conditions. When both species are limited by the same resource, niche overlap is 100% and the relative fitness difference determines which species becomes dominant and which species goes extinct. When the </w:t>
        </w:r>
      </w:ins>
      <w:ins w:id="330" w:author="Godwin, Casey" w:date="2019-01-14T23:22:00Z">
        <w:r w:rsidR="00023EB0">
          <w:rPr>
            <w:rFonts w:ascii="Times New Roman" w:hAnsi="Times New Roman" w:cs="Times New Roman"/>
            <w:sz w:val="24"/>
            <w:szCs w:val="24"/>
          </w:rPr>
          <w:t xml:space="preserve">two </w:t>
        </w:r>
      </w:ins>
      <w:ins w:id="331" w:author="Godwin, Casey" w:date="2019-01-14T11:33:00Z">
        <w:r w:rsidR="00074082" w:rsidRPr="00074082">
          <w:rPr>
            <w:rFonts w:ascii="Times New Roman" w:hAnsi="Times New Roman" w:cs="Times New Roman"/>
            <w:sz w:val="24"/>
            <w:szCs w:val="24"/>
          </w:rPr>
          <w:t xml:space="preserve">species are limited by </w:t>
        </w:r>
      </w:ins>
      <w:ins w:id="332" w:author="Godwin, Casey" w:date="2019-01-14T23:22:00Z">
        <w:r w:rsidR="00023EB0">
          <w:rPr>
            <w:rFonts w:ascii="Times New Roman" w:hAnsi="Times New Roman" w:cs="Times New Roman"/>
            <w:sz w:val="24"/>
            <w:szCs w:val="24"/>
          </w:rPr>
          <w:t xml:space="preserve">two </w:t>
        </w:r>
      </w:ins>
      <w:ins w:id="333" w:author="Godwin, Casey" w:date="2019-01-14T11:33:00Z">
        <w:r w:rsidR="00074082" w:rsidRPr="00074082">
          <w:rPr>
            <w:rFonts w:ascii="Times New Roman" w:hAnsi="Times New Roman" w:cs="Times New Roman"/>
            <w:sz w:val="24"/>
            <w:szCs w:val="24"/>
          </w:rPr>
          <w:t xml:space="preserve">different resources, however, niche overlap is a function of the species relative yields on the two resources. </w:t>
        </w:r>
      </w:ins>
      <w:del w:id="334" w:author="Godwin, Casey" w:date="2019-01-14T23:22:00Z">
        <w:r w:rsidR="00661099" w:rsidDel="00023EB0">
          <w:rPr>
            <w:rFonts w:ascii="Times New Roman" w:hAnsi="Times New Roman" w:cs="Times New Roman"/>
            <w:sz w:val="24"/>
            <w:szCs w:val="24"/>
          </w:rPr>
          <w:delText>Recently,</w:delText>
        </w:r>
        <w:r w:rsidR="00617C19" w:rsidDel="00023EB0">
          <w:rPr>
            <w:rFonts w:ascii="Times New Roman" w:hAnsi="Times New Roman" w:cs="Times New Roman"/>
            <w:sz w:val="24"/>
            <w:szCs w:val="24"/>
          </w:rPr>
          <w:delText xml:space="preserve"> </w:delText>
        </w:r>
      </w:del>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w:t>
      </w:r>
      <w:r w:rsidR="004B51FF">
        <w:rPr>
          <w:rFonts w:ascii="Times New Roman" w:hAnsi="Times New Roman" w:cs="Times New Roman"/>
          <w:sz w:val="24"/>
          <w:szCs w:val="24"/>
        </w:rPr>
        <w:t xml:space="preserve">the </w:t>
      </w:r>
      <w:r w:rsidRPr="00B0403D">
        <w:rPr>
          <w:rFonts w:ascii="Times New Roman" w:hAnsi="Times New Roman" w:cs="Times New Roman"/>
          <w:sz w:val="24"/>
          <w:szCs w:val="24"/>
        </w:rPr>
        <w:t xml:space="preserve">Tilman’s two-species consumer resource model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orm</w:t>
      </w:r>
      <w:del w:id="335" w:author="Godwin, Casey" w:date="2019-01-14T23:23:00Z">
        <w:r w:rsidR="004B51FF" w:rsidDel="00023EB0">
          <w:rPr>
            <w:rFonts w:ascii="Times New Roman" w:hAnsi="Times New Roman" w:cs="Times New Roman"/>
            <w:sz w:val="24"/>
            <w:szCs w:val="24"/>
          </w:rPr>
          <w:delText xml:space="preserve">. </w:delText>
        </w:r>
        <w:r w:rsidR="005F5119" w:rsidDel="00023EB0">
          <w:rPr>
            <w:rFonts w:ascii="Times New Roman" w:hAnsi="Times New Roman" w:cs="Times New Roman"/>
            <w:sz w:val="24"/>
            <w:szCs w:val="24"/>
          </w:rPr>
          <w:delText xml:space="preserve">By doing so, parameters in </w:delText>
        </w:r>
        <w:r w:rsidR="005F5119" w:rsidRPr="00B0403D" w:rsidDel="00023EB0">
          <w:rPr>
            <w:rFonts w:ascii="Times New Roman" w:hAnsi="Times New Roman" w:cs="Times New Roman"/>
            <w:sz w:val="24"/>
            <w:szCs w:val="24"/>
          </w:rPr>
          <w:delText>Tilman’s consumer resource mode</w:delText>
        </w:r>
      </w:del>
      <w:ins w:id="336" w:author="Godwin, Casey" w:date="2019-01-14T23:23:00Z">
        <w:r w:rsidR="00023EB0">
          <w:rPr>
            <w:rFonts w:ascii="Times New Roman" w:hAnsi="Times New Roman" w:cs="Times New Roman"/>
            <w:sz w:val="24"/>
            <w:szCs w:val="24"/>
          </w:rPr>
          <w:t xml:space="preserve"> which</w:t>
        </w:r>
      </w:ins>
      <w:del w:id="337" w:author="Godwin, Casey" w:date="2019-01-14T23:23:00Z">
        <w:r w:rsidR="005F5119" w:rsidRPr="00B0403D" w:rsidDel="00023EB0">
          <w:rPr>
            <w:rFonts w:ascii="Times New Roman" w:hAnsi="Times New Roman" w:cs="Times New Roman"/>
            <w:sz w:val="24"/>
            <w:szCs w:val="24"/>
          </w:rPr>
          <w:delText>l</w:delText>
        </w:r>
      </w:del>
      <w:r w:rsidR="005F5119">
        <w:rPr>
          <w:rFonts w:ascii="Times New Roman" w:hAnsi="Times New Roman" w:cs="Times New Roman"/>
          <w:sz w:val="24"/>
          <w:szCs w:val="24"/>
        </w:rPr>
        <w:t xml:space="preserve"> can </w:t>
      </w:r>
      <w:r w:rsidR="00154BCB">
        <w:rPr>
          <w:rFonts w:ascii="Times New Roman" w:hAnsi="Times New Roman" w:cs="Times New Roman"/>
          <w:sz w:val="24"/>
          <w:szCs w:val="24"/>
        </w:rPr>
        <w:t>be used to estimate</w:t>
      </w:r>
      <w:r w:rsidRPr="00B0403D">
        <w:rPr>
          <w:rFonts w:ascii="Times New Roman" w:hAnsi="Times New Roman" w:cs="Times New Roman"/>
          <w:sz w:val="24"/>
          <w:szCs w:val="24"/>
        </w:rPr>
        <w:t xml:space="preserve"> </w:t>
      </w:r>
      <w:r w:rsidR="00661099">
        <w:rPr>
          <w:rFonts w:ascii="Times New Roman" w:hAnsi="Times New Roman" w:cs="Times New Roman"/>
          <w:sz w:val="24"/>
          <w:szCs w:val="24"/>
        </w:rPr>
        <w:t>the intra- and inter-specific competition coefficients, which are consistent with Chesson’s equations for ND and RFD as well</w:t>
      </w:r>
      <w:r w:rsidR="005F5119">
        <w:rPr>
          <w:rFonts w:ascii="Times New Roman" w:hAnsi="Times New Roman" w:cs="Times New Roman"/>
          <w:sz w:val="24"/>
          <w:szCs w:val="24"/>
        </w:rPr>
        <w:t xml:space="preserve"> as</w:t>
      </w:r>
      <w:r w:rsidR="00661099">
        <w:rPr>
          <w:rFonts w:ascii="Times New Roman" w:hAnsi="Times New Roman" w:cs="Times New Roman"/>
          <w:sz w:val="24"/>
          <w:szCs w:val="24"/>
        </w:rPr>
        <w:t xml:space="preserve"> the inequality for species coexistence (equation 1).</w:t>
      </w:r>
      <w:r w:rsidR="009616A1">
        <w:rPr>
          <w:rFonts w:ascii="Times New Roman" w:hAnsi="Times New Roman" w:cs="Times New Roman"/>
          <w:sz w:val="24"/>
          <w:szCs w:val="24"/>
        </w:rPr>
        <w:t xml:space="preserve"> </w:t>
      </w:r>
    </w:p>
    <w:p w14:paraId="07CEB82B" w14:textId="7057AB49" w:rsidR="00661099" w:rsidRDefault="00064FBD" w:rsidP="009843E5">
      <w:pPr>
        <w:pStyle w:val="Normal1"/>
        <w:numPr>
          <w:ilvl w:val="2"/>
          <w:numId w:val="22"/>
        </w:numPr>
        <w:adjustRightInd w:val="0"/>
        <w:spacing w:line="360" w:lineRule="auto"/>
        <w:ind w:left="0" w:firstLine="576"/>
        <w:rPr>
          <w:rFonts w:ascii="Times New Roman" w:hAnsi="Times New Roman" w:cs="Times New Roman"/>
          <w:i/>
          <w:sz w:val="24"/>
          <w:szCs w:val="24"/>
        </w:rPr>
      </w:pPr>
      <w:commentRangeStart w:id="338"/>
      <w:r>
        <w:rPr>
          <w:rFonts w:ascii="Times New Roman" w:hAnsi="Times New Roman" w:cs="Times New Roman"/>
          <w:i/>
          <w:sz w:val="24"/>
          <w:szCs w:val="24"/>
        </w:rPr>
        <w:t>E</w:t>
      </w:r>
      <w:r w:rsidR="00661099">
        <w:rPr>
          <w:rFonts w:ascii="Times New Roman" w:hAnsi="Times New Roman" w:cs="Times New Roman"/>
          <w:i/>
          <w:sz w:val="24"/>
          <w:szCs w:val="24"/>
        </w:rPr>
        <w:t>mpirical approaches</w:t>
      </w:r>
      <w:commentRangeEnd w:id="338"/>
      <w:r w:rsidR="00023EB0">
        <w:rPr>
          <w:rStyle w:val="CommentReference"/>
        </w:rPr>
        <w:commentReference w:id="338"/>
      </w:r>
    </w:p>
    <w:p w14:paraId="207C0AF6" w14:textId="79B975AF" w:rsidR="005B1AD5" w:rsidRPr="002A445D" w:rsidRDefault="002A445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xml:space="preserve">, Tilman had measured the parameters describing how </w:t>
      </w:r>
      <w:commentRangeStart w:id="339"/>
      <w:r w:rsidR="00C507F0">
        <w:rPr>
          <w:rFonts w:ascii="Times New Roman" w:hAnsi="Times New Roman" w:cs="Times New Roman"/>
          <w:sz w:val="24"/>
          <w:szCs w:val="24"/>
        </w:rPr>
        <w:t>two</w:t>
      </w:r>
      <w:commentRangeEnd w:id="339"/>
      <w:r w:rsidR="007737EA">
        <w:rPr>
          <w:rStyle w:val="CommentReference"/>
        </w:rPr>
        <w:commentReference w:id="339"/>
      </w:r>
      <w:r w:rsidR="00C507F0">
        <w:rPr>
          <w:rFonts w:ascii="Times New Roman" w:hAnsi="Times New Roman" w:cs="Times New Roman"/>
          <w:sz w:val="24"/>
          <w:szCs w:val="24"/>
        </w:rPr>
        <w:t xml:space="preserve"> </w:t>
      </w:r>
      <w:del w:id="340" w:author="Godwin, Casey" w:date="2019-01-14T13:42:00Z">
        <w:r w:rsidR="00C507F0" w:rsidDel="007737EA">
          <w:rPr>
            <w:rFonts w:ascii="Times New Roman" w:hAnsi="Times New Roman" w:cs="Times New Roman"/>
            <w:sz w:val="24"/>
            <w:szCs w:val="24"/>
          </w:rPr>
          <w:delText xml:space="preserve">green </w:delText>
        </w:r>
      </w:del>
      <w:r w:rsidR="00C507F0">
        <w:rPr>
          <w:rFonts w:ascii="Times New Roman" w:hAnsi="Times New Roman" w:cs="Times New Roman"/>
          <w:sz w:val="24"/>
          <w:szCs w:val="24"/>
        </w:rPr>
        <w:t>algae species (</w:t>
      </w:r>
      <w:proofErr w:type="spellStart"/>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 xml:space="preserve">yclotella </w:t>
      </w:r>
      <w:proofErr w:type="spellStart"/>
      <w:r w:rsidR="00C507F0" w:rsidRPr="00C507F0">
        <w:rPr>
          <w:rFonts w:ascii="Times New Roman" w:hAnsi="Times New Roman" w:cs="Times New Roman"/>
          <w:i/>
          <w:sz w:val="24"/>
          <w:szCs w:val="24"/>
        </w:rPr>
        <w:t>meneghiniana</w:t>
      </w:r>
      <w:proofErr w:type="spellEnd"/>
      <w:r w:rsidR="00C507F0">
        <w:rPr>
          <w:rFonts w:ascii="Times New Roman" w:hAnsi="Times New Roman" w:cs="Times New Roman"/>
          <w:sz w:val="24"/>
          <w:szCs w:val="24"/>
        </w:rPr>
        <w:t>) compete for two essential resources (silicate and phosphate)</w:t>
      </w:r>
      <w:ins w:id="341" w:author="Godwin, Casey" w:date="2019-01-14T13:44:00Z">
        <w:r w:rsidR="007737EA">
          <w:rPr>
            <w:rFonts w:ascii="Times New Roman" w:hAnsi="Times New Roman" w:cs="Times New Roman"/>
            <w:sz w:val="24"/>
            <w:szCs w:val="24"/>
          </w:rPr>
          <w:t xml:space="preserve"> that are delivered to the ecosystem at a constant supply rate that matches the death rate</w:t>
        </w:r>
      </w:ins>
      <w:r w:rsidR="00C507F0">
        <w:rPr>
          <w:rFonts w:ascii="Times New Roman" w:hAnsi="Times New Roman" w:cs="Times New Roman"/>
          <w:sz w:val="24"/>
          <w:szCs w:val="24"/>
        </w:rPr>
        <w:t>.</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 xml:space="preserve">Tilman’s </w:t>
      </w:r>
      <w:commentRangeStart w:id="342"/>
      <w:r w:rsidR="00582911" w:rsidRPr="00B0403D">
        <w:rPr>
          <w:rFonts w:ascii="Times New Roman" w:hAnsi="Times New Roman" w:cs="Times New Roman"/>
          <w:sz w:val="24"/>
          <w:szCs w:val="24"/>
        </w:rPr>
        <w:t>resource ratio model</w:t>
      </w:r>
      <w:r w:rsidR="00582911">
        <w:rPr>
          <w:rFonts w:ascii="Times New Roman" w:hAnsi="Times New Roman" w:cs="Times New Roman"/>
          <w:sz w:val="24"/>
          <w:szCs w:val="24"/>
        </w:rPr>
        <w:t xml:space="preserve"> </w:t>
      </w:r>
      <w:commentRangeEnd w:id="342"/>
      <w:r w:rsidR="007737EA">
        <w:rPr>
          <w:rStyle w:val="CommentReference"/>
        </w:rPr>
        <w:commentReference w:id="342"/>
      </w:r>
      <w:r w:rsidR="00582911">
        <w:rPr>
          <w:rFonts w:ascii="Times New Roman" w:hAnsi="Times New Roman" w:cs="Times New Roman"/>
          <w:sz w:val="24"/>
          <w:szCs w:val="24"/>
        </w:rPr>
        <w:t xml:space="preserve">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w:t>
      </w:r>
      <w:commentRangeStart w:id="343"/>
      <w:r w:rsidR="00582911">
        <w:rPr>
          <w:rFonts w:ascii="Times New Roman" w:hAnsi="Times New Roman" w:cs="Times New Roman"/>
          <w:sz w:val="24"/>
          <w:szCs w:val="24"/>
        </w:rPr>
        <w:t>c</w:t>
      </w:r>
      <w:r w:rsidR="00A75590">
        <w:rPr>
          <w:rFonts w:ascii="Times New Roman" w:hAnsi="Times New Roman" w:cs="Times New Roman"/>
          <w:sz w:val="24"/>
          <w:szCs w:val="24"/>
        </w:rPr>
        <w:t xml:space="preserve">hemostat </w:t>
      </w:r>
      <w:commentRangeEnd w:id="343"/>
      <w:r w:rsidR="00D35206">
        <w:rPr>
          <w:rStyle w:val="CommentReference"/>
        </w:rPr>
        <w:commentReference w:id="343"/>
      </w:r>
      <w:r w:rsidR="00A75590">
        <w:rPr>
          <w:rFonts w:ascii="Times New Roman" w:hAnsi="Times New Roman" w:cs="Times New Roman"/>
          <w:sz w:val="24"/>
          <w:szCs w:val="24"/>
        </w:rPr>
        <w:t xml:space="preserve">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w:t>
      </w:r>
      <w:commentRangeStart w:id="344"/>
      <w:r w:rsidR="00CA338A">
        <w:rPr>
          <w:rFonts w:ascii="Times New Roman" w:hAnsi="Times New Roman" w:cs="Times New Roman"/>
          <w:sz w:val="24"/>
          <w:szCs w:val="24"/>
        </w:rPr>
        <w:t xml:space="preserve">shows the hypothetical results from </w:t>
      </w:r>
      <w:del w:id="345" w:author="Godwin, Casey" w:date="2019-01-15T11:22:00Z">
        <w:r w:rsidR="00CA338A" w:rsidDel="00D35206">
          <w:rPr>
            <w:rFonts w:ascii="Times New Roman" w:hAnsi="Times New Roman" w:cs="Times New Roman"/>
            <w:sz w:val="24"/>
            <w:szCs w:val="24"/>
          </w:rPr>
          <w:delText xml:space="preserve">chemostat </w:delText>
        </w:r>
      </w:del>
      <w:r w:rsidR="00CA338A">
        <w:rPr>
          <w:rFonts w:ascii="Times New Roman" w:hAnsi="Times New Roman" w:cs="Times New Roman"/>
          <w:sz w:val="24"/>
          <w:szCs w:val="24"/>
        </w:rPr>
        <w:t xml:space="preserve">experiments to parameterize the Tilman’s resource ratio model. </w:t>
      </w:r>
      <w:commentRangeEnd w:id="344"/>
      <w:r w:rsidR="00D35206">
        <w:rPr>
          <w:rStyle w:val="CommentReference"/>
        </w:rPr>
        <w:commentReference w:id="344"/>
      </w:r>
    </w:p>
    <w:p w14:paraId="51BD41D4" w14:textId="76FD865B" w:rsidR="00661099" w:rsidRPr="0036474F" w:rsidRDefault="00661099"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64934046" w14:textId="35B9292B" w:rsidR="0087540E" w:rsidRDefault="004F41F4" w:rsidP="009843E5">
      <w:pPr>
        <w:pStyle w:val="Normal1"/>
        <w:spacing w:line="360" w:lineRule="auto"/>
        <w:ind w:firstLine="576"/>
        <w:rPr>
          <w:rFonts w:ascii="Times New Roman" w:hAnsi="Times New Roman" w:cs="Times New Roman"/>
          <w:sz w:val="24"/>
          <w:szCs w:val="24"/>
        </w:rPr>
      </w:pPr>
      <w:commentRangeStart w:id="346"/>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w:t>
      </w:r>
      <w:r w:rsidR="006F10AA">
        <w:rPr>
          <w:rFonts w:ascii="Times New Roman" w:hAnsi="Times New Roman" w:cs="Times New Roman"/>
          <w:sz w:val="24"/>
          <w:szCs w:val="24"/>
        </w:rPr>
        <w:t xml:space="preserve">a hypothetical </w:t>
      </w:r>
      <w:r w:rsidR="00171732">
        <w:rPr>
          <w:rFonts w:ascii="Times New Roman" w:hAnsi="Times New Roman" w:cs="Times New Roman"/>
          <w:sz w:val="24"/>
          <w:szCs w:val="24"/>
        </w:rPr>
        <w:t xml:space="preserve">mutual </w:t>
      </w:r>
      <w:r w:rsidR="00D50C76">
        <w:rPr>
          <w:rFonts w:ascii="Times New Roman" w:hAnsi="Times New Roman" w:cs="Times New Roman"/>
          <w:sz w:val="24"/>
          <w:szCs w:val="24"/>
        </w:rPr>
        <w:t>invasibility experiment, which means the growth of each species is evaluated at the resource condition that would result from a steady-state population of the other species.</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lastRenderedPageBreak/>
        <w:t xml:space="preserve">However, </w:t>
      </w:r>
      <w:r w:rsidR="00142ECC">
        <w:rPr>
          <w:rFonts w:ascii="Times New Roman" w:hAnsi="Times New Roman" w:cs="Times New Roman"/>
          <w:sz w:val="24"/>
          <w:szCs w:val="24"/>
        </w:rPr>
        <w:t xml:space="preserve">this </w:t>
      </w:r>
      <w:r w:rsidR="00171732">
        <w:rPr>
          <w:rFonts w:ascii="Times New Roman" w:hAnsi="Times New Roman" w:cs="Times New Roman"/>
          <w:sz w:val="24"/>
          <w:szCs w:val="24"/>
        </w:rPr>
        <w:t>should be theoretically valid and</w:t>
      </w:r>
      <w:r w:rsidR="006F2F34">
        <w:rPr>
          <w:rFonts w:ascii="Times New Roman" w:hAnsi="Times New Roman" w:cs="Times New Roman"/>
          <w:sz w:val="24"/>
          <w:szCs w:val="24"/>
        </w:rPr>
        <w:t xml:space="preserve"> </w:t>
      </w:r>
      <w:r w:rsidR="006F10AA">
        <w:rPr>
          <w:rFonts w:ascii="Times New Roman" w:hAnsi="Times New Roman" w:cs="Times New Roman"/>
          <w:sz w:val="24"/>
          <w:szCs w:val="24"/>
        </w:rPr>
        <w:t xml:space="preserve">should </w:t>
      </w:r>
      <w:r w:rsidR="00171732">
        <w:rPr>
          <w:rFonts w:ascii="Times New Roman" w:hAnsi="Times New Roman" w:cs="Times New Roman"/>
          <w:sz w:val="24"/>
          <w:szCs w:val="24"/>
        </w:rPr>
        <w:t xml:space="preserve">not </w:t>
      </w:r>
      <w:r w:rsidR="00BA5147">
        <w:rPr>
          <w:rFonts w:ascii="Times New Roman" w:hAnsi="Times New Roman" w:cs="Times New Roman"/>
          <w:sz w:val="24"/>
          <w:szCs w:val="24"/>
        </w:rPr>
        <w:t xml:space="preserve">affect </w:t>
      </w:r>
      <w:r w:rsidR="00A67A2F">
        <w:rPr>
          <w:rFonts w:ascii="Times New Roman" w:hAnsi="Times New Roman" w:cs="Times New Roman"/>
          <w:sz w:val="24"/>
          <w:szCs w:val="24"/>
        </w:rPr>
        <w:t>ND and RFD</w:t>
      </w:r>
      <w:r w:rsidR="006F10AA">
        <w:rPr>
          <w:rFonts w:ascii="Times New Roman" w:hAnsi="Times New Roman" w:cs="Times New Roman"/>
          <w:sz w:val="24"/>
          <w:szCs w:val="24"/>
        </w:rPr>
        <w:t xml:space="preserve"> calculation for </w:t>
      </w:r>
      <w:r w:rsidR="00A67A2F">
        <w:rPr>
          <w:rFonts w:ascii="Times New Roman" w:hAnsi="Times New Roman" w:cs="Times New Roman"/>
          <w:sz w:val="24"/>
          <w:szCs w:val="24"/>
        </w:rPr>
        <w:t xml:space="preserve">assessing </w:t>
      </w:r>
      <w:r w:rsidR="00F27C4A">
        <w:rPr>
          <w:rFonts w:ascii="Times New Roman" w:hAnsi="Times New Roman" w:cs="Times New Roman"/>
          <w:sz w:val="24"/>
          <w:szCs w:val="24"/>
        </w:rPr>
        <w:t xml:space="preserve">mutual invasibility, because mutual invasibility is to assess whether </w:t>
      </w:r>
      <w:r w:rsidR="00A65A8D" w:rsidRPr="00D47AC1">
        <w:rPr>
          <w:rFonts w:ascii="Times New Roman" w:hAnsi="Times New Roman" w:cs="Times New Roman"/>
          <w:sz w:val="24"/>
          <w:szCs w:val="24"/>
        </w:rPr>
        <w:t xml:space="preserve">each species invades a steady-state population of the other. </w:t>
      </w:r>
      <w:commentRangeEnd w:id="346"/>
      <w:r w:rsidR="00074082">
        <w:rPr>
          <w:rStyle w:val="CommentReference"/>
        </w:rPr>
        <w:commentReference w:id="346"/>
      </w:r>
    </w:p>
    <w:p w14:paraId="0015AA9B" w14:textId="6977A6FC" w:rsidR="00C30928" w:rsidRPr="00074082" w:rsidRDefault="00064FBD" w:rsidP="009843E5">
      <w:pPr>
        <w:pStyle w:val="Normal1"/>
        <w:numPr>
          <w:ilvl w:val="0"/>
          <w:numId w:val="23"/>
        </w:numPr>
        <w:spacing w:line="360" w:lineRule="auto"/>
        <w:ind w:left="576" w:hanging="576"/>
        <w:rPr>
          <w:rFonts w:ascii="Times New Roman" w:hAnsi="Times New Roman" w:cs="Times New Roman"/>
          <w:i/>
          <w:strike/>
          <w:sz w:val="24"/>
          <w:szCs w:val="24"/>
          <w:rPrChange w:id="347" w:author="Godwin, Casey" w:date="2019-01-14T11:36:00Z">
            <w:rPr>
              <w:rFonts w:ascii="Times New Roman" w:hAnsi="Times New Roman" w:cs="Times New Roman"/>
              <w:i/>
              <w:sz w:val="24"/>
              <w:szCs w:val="24"/>
            </w:rPr>
          </w:rPrChange>
        </w:rPr>
      </w:pPr>
      <w:r w:rsidRPr="00074082">
        <w:rPr>
          <w:rFonts w:ascii="Times New Roman" w:hAnsi="Times New Roman" w:cs="Times New Roman"/>
          <w:i/>
          <w:strike/>
          <w:sz w:val="24"/>
          <w:szCs w:val="24"/>
          <w:rPrChange w:id="348" w:author="Godwin, Casey" w:date="2019-01-14T11:36:00Z">
            <w:rPr>
              <w:rFonts w:ascii="Times New Roman" w:hAnsi="Times New Roman" w:cs="Times New Roman"/>
              <w:i/>
              <w:sz w:val="24"/>
              <w:szCs w:val="24"/>
            </w:rPr>
          </w:rPrChange>
        </w:rPr>
        <w:t xml:space="preserve">Do </w:t>
      </w:r>
      <w:r w:rsidR="00C30928" w:rsidRPr="00074082">
        <w:rPr>
          <w:rFonts w:ascii="Times New Roman" w:hAnsi="Times New Roman" w:cs="Times New Roman"/>
          <w:i/>
          <w:strike/>
          <w:sz w:val="24"/>
          <w:szCs w:val="24"/>
          <w:rPrChange w:id="349" w:author="Godwin, Casey" w:date="2019-01-14T11:36:00Z">
            <w:rPr>
              <w:rFonts w:ascii="Times New Roman" w:hAnsi="Times New Roman" w:cs="Times New Roman"/>
              <w:i/>
              <w:sz w:val="24"/>
              <w:szCs w:val="24"/>
            </w:rPr>
          </w:rPrChange>
        </w:rPr>
        <w:t xml:space="preserve">the methods yield qualitatively </w:t>
      </w:r>
      <w:r w:rsidRPr="00074082">
        <w:rPr>
          <w:rFonts w:ascii="Times New Roman" w:hAnsi="Times New Roman" w:cs="Times New Roman"/>
          <w:i/>
          <w:strike/>
          <w:sz w:val="24"/>
          <w:szCs w:val="24"/>
          <w:rPrChange w:id="350" w:author="Godwin, Casey" w:date="2019-01-14T11:36:00Z">
            <w:rPr>
              <w:rFonts w:ascii="Times New Roman" w:hAnsi="Times New Roman" w:cs="Times New Roman"/>
              <w:i/>
              <w:sz w:val="24"/>
              <w:szCs w:val="24"/>
            </w:rPr>
          </w:rPrChange>
        </w:rPr>
        <w:t>similar</w:t>
      </w:r>
      <w:r w:rsidR="00C30928" w:rsidRPr="00074082">
        <w:rPr>
          <w:rFonts w:ascii="Times New Roman" w:hAnsi="Times New Roman" w:cs="Times New Roman"/>
          <w:i/>
          <w:strike/>
          <w:sz w:val="24"/>
          <w:szCs w:val="24"/>
          <w:rPrChange w:id="351" w:author="Godwin, Casey" w:date="2019-01-14T11:36:00Z">
            <w:rPr>
              <w:rFonts w:ascii="Times New Roman" w:hAnsi="Times New Roman" w:cs="Times New Roman"/>
              <w:i/>
              <w:sz w:val="24"/>
              <w:szCs w:val="24"/>
            </w:rPr>
          </w:rPrChange>
        </w:rPr>
        <w:t xml:space="preserve"> prediction</w:t>
      </w:r>
      <w:r w:rsidRPr="00074082">
        <w:rPr>
          <w:rFonts w:ascii="Times New Roman" w:hAnsi="Times New Roman" w:cs="Times New Roman"/>
          <w:i/>
          <w:strike/>
          <w:sz w:val="24"/>
          <w:szCs w:val="24"/>
          <w:rPrChange w:id="352" w:author="Godwin, Casey" w:date="2019-01-14T11:36:00Z">
            <w:rPr>
              <w:rFonts w:ascii="Times New Roman" w:hAnsi="Times New Roman" w:cs="Times New Roman"/>
              <w:i/>
              <w:sz w:val="24"/>
              <w:szCs w:val="24"/>
            </w:rPr>
          </w:rPrChange>
        </w:rPr>
        <w:t>s</w:t>
      </w:r>
      <w:r w:rsidR="00C30928" w:rsidRPr="00074082">
        <w:rPr>
          <w:rFonts w:ascii="Times New Roman" w:hAnsi="Times New Roman" w:cs="Times New Roman"/>
          <w:i/>
          <w:strike/>
          <w:sz w:val="24"/>
          <w:szCs w:val="24"/>
          <w:rPrChange w:id="353" w:author="Godwin, Casey" w:date="2019-01-14T11:36:00Z">
            <w:rPr>
              <w:rFonts w:ascii="Times New Roman" w:hAnsi="Times New Roman" w:cs="Times New Roman"/>
              <w:i/>
              <w:sz w:val="24"/>
              <w:szCs w:val="24"/>
            </w:rPr>
          </w:rPrChange>
        </w:rPr>
        <w:t xml:space="preserve"> for </w:t>
      </w:r>
      <w:r w:rsidR="00D47AC1" w:rsidRPr="00074082">
        <w:rPr>
          <w:rFonts w:ascii="Times New Roman" w:hAnsi="Times New Roman" w:cs="Times New Roman"/>
          <w:i/>
          <w:strike/>
          <w:sz w:val="24"/>
          <w:szCs w:val="24"/>
          <w:rPrChange w:id="354" w:author="Godwin, Casey" w:date="2019-01-14T11:36:00Z">
            <w:rPr>
              <w:rFonts w:ascii="Times New Roman" w:hAnsi="Times New Roman" w:cs="Times New Roman"/>
              <w:i/>
              <w:sz w:val="24"/>
              <w:szCs w:val="24"/>
            </w:rPr>
          </w:rPrChange>
        </w:rPr>
        <w:t>coexistence</w:t>
      </w:r>
      <w:r w:rsidR="00D47AC1" w:rsidRPr="00074082">
        <w:rPr>
          <w:rFonts w:ascii="Times New Roman" w:hAnsi="Times New Roman" w:cs="Times New Roman"/>
          <w:i/>
          <w:strike/>
          <w:sz w:val="24"/>
          <w:szCs w:val="24"/>
          <w:lang w:eastAsia="zh-TW"/>
          <w:rPrChange w:id="355" w:author="Godwin, Casey" w:date="2019-01-14T11:36:00Z">
            <w:rPr>
              <w:rFonts w:ascii="Times New Roman" w:hAnsi="Times New Roman" w:cs="Times New Roman"/>
              <w:i/>
              <w:sz w:val="24"/>
              <w:szCs w:val="24"/>
              <w:lang w:eastAsia="zh-TW"/>
            </w:rPr>
          </w:rPrChange>
        </w:rPr>
        <w:t>?</w:t>
      </w:r>
    </w:p>
    <w:p w14:paraId="56B95786" w14:textId="099A9906" w:rsidR="00064FBD" w:rsidRPr="00074082" w:rsidRDefault="008B7AD5" w:rsidP="009843E5">
      <w:pPr>
        <w:pStyle w:val="Normal1"/>
        <w:spacing w:line="360" w:lineRule="auto"/>
        <w:ind w:firstLine="576"/>
        <w:rPr>
          <w:rFonts w:ascii="Times New Roman" w:hAnsi="Times New Roman" w:cs="Times New Roman"/>
          <w:strike/>
          <w:sz w:val="24"/>
          <w:szCs w:val="24"/>
          <w:lang w:eastAsia="zh-TW"/>
          <w:rPrChange w:id="356" w:author="Godwin, Casey" w:date="2019-01-14T11:36:00Z">
            <w:rPr>
              <w:rFonts w:ascii="Times New Roman" w:hAnsi="Times New Roman" w:cs="Times New Roman"/>
              <w:sz w:val="24"/>
              <w:szCs w:val="24"/>
              <w:lang w:eastAsia="zh-TW"/>
            </w:rPr>
          </w:rPrChange>
        </w:rPr>
      </w:pPr>
      <w:r w:rsidRPr="00074082">
        <w:rPr>
          <w:rFonts w:ascii="Times New Roman" w:hAnsi="Times New Roman" w:cs="Times New Roman"/>
          <w:strike/>
          <w:sz w:val="24"/>
          <w:szCs w:val="24"/>
          <w:lang w:eastAsia="zh-TW"/>
          <w:rPrChange w:id="357" w:author="Godwin, Casey" w:date="2019-01-14T11:36:00Z">
            <w:rPr>
              <w:rFonts w:ascii="Times New Roman" w:hAnsi="Times New Roman" w:cs="Times New Roman"/>
              <w:sz w:val="24"/>
              <w:szCs w:val="24"/>
              <w:lang w:eastAsia="zh-TW"/>
            </w:rPr>
          </w:rPrChange>
        </w:rPr>
        <w:t xml:space="preserve">We showed that with the exception </w:t>
      </w:r>
      <w:r w:rsidRPr="00074082">
        <w:rPr>
          <w:rFonts w:ascii="Times New Roman" w:hAnsi="Times New Roman" w:cs="Times New Roman"/>
          <w:strike/>
          <w:sz w:val="24"/>
          <w:szCs w:val="24"/>
          <w:rPrChange w:id="358" w:author="Godwin, Casey" w:date="2019-01-14T11:36:00Z">
            <w:rPr>
              <w:rFonts w:ascii="Times New Roman" w:hAnsi="Times New Roman" w:cs="Times New Roman"/>
              <w:sz w:val="24"/>
              <w:szCs w:val="24"/>
            </w:rPr>
          </w:rPrChange>
        </w:rPr>
        <w:t>of the NFD method, the</w:t>
      </w:r>
      <w:r w:rsidR="005945EB" w:rsidRPr="00074082">
        <w:rPr>
          <w:rFonts w:ascii="Times New Roman" w:hAnsi="Times New Roman" w:cs="Times New Roman"/>
          <w:strike/>
          <w:sz w:val="24"/>
          <w:szCs w:val="24"/>
          <w:rPrChange w:id="359" w:author="Godwin, Casey" w:date="2019-01-14T11:36:00Z">
            <w:rPr>
              <w:rFonts w:ascii="Times New Roman" w:hAnsi="Times New Roman" w:cs="Times New Roman"/>
              <w:sz w:val="24"/>
              <w:szCs w:val="24"/>
            </w:rPr>
          </w:rPrChange>
        </w:rPr>
        <w:t xml:space="preserve"> parameters or measurements of the</w:t>
      </w:r>
      <w:r w:rsidRPr="00074082">
        <w:rPr>
          <w:rFonts w:ascii="Times New Roman" w:hAnsi="Times New Roman" w:cs="Times New Roman"/>
          <w:strike/>
          <w:sz w:val="24"/>
          <w:szCs w:val="24"/>
          <w:rPrChange w:id="360" w:author="Godwin, Casey" w:date="2019-01-14T11:36:00Z">
            <w:rPr>
              <w:rFonts w:ascii="Times New Roman" w:hAnsi="Times New Roman" w:cs="Times New Roman"/>
              <w:sz w:val="24"/>
              <w:szCs w:val="24"/>
            </w:rPr>
          </w:rPrChange>
        </w:rPr>
        <w:t xml:space="preserve"> other four methods can </w:t>
      </w:r>
      <w:r w:rsidR="00064FBD" w:rsidRPr="00074082">
        <w:rPr>
          <w:rFonts w:ascii="Times New Roman" w:hAnsi="Times New Roman" w:cs="Times New Roman"/>
          <w:strike/>
          <w:sz w:val="24"/>
          <w:szCs w:val="24"/>
          <w:rPrChange w:id="361" w:author="Godwin, Casey" w:date="2019-01-14T11:36:00Z">
            <w:rPr>
              <w:rFonts w:ascii="Times New Roman" w:hAnsi="Times New Roman" w:cs="Times New Roman"/>
              <w:sz w:val="24"/>
              <w:szCs w:val="24"/>
            </w:rPr>
          </w:rPrChange>
        </w:rPr>
        <w:t xml:space="preserve">all </w:t>
      </w:r>
      <w:r w:rsidRPr="00074082">
        <w:rPr>
          <w:rFonts w:ascii="Times New Roman" w:hAnsi="Times New Roman" w:cs="Times New Roman"/>
          <w:strike/>
          <w:sz w:val="24"/>
          <w:szCs w:val="24"/>
          <w:rPrChange w:id="362" w:author="Godwin, Casey" w:date="2019-01-14T11:36:00Z">
            <w:rPr>
              <w:rFonts w:ascii="Times New Roman" w:hAnsi="Times New Roman" w:cs="Times New Roman"/>
              <w:sz w:val="24"/>
              <w:szCs w:val="24"/>
            </w:rPr>
          </w:rPrChange>
        </w:rPr>
        <w:t xml:space="preserve">be </w:t>
      </w:r>
      <w:r w:rsidR="005945EB" w:rsidRPr="00074082">
        <w:rPr>
          <w:rFonts w:ascii="Times New Roman" w:hAnsi="Times New Roman" w:cs="Times New Roman"/>
          <w:strike/>
          <w:sz w:val="24"/>
          <w:szCs w:val="24"/>
          <w:rPrChange w:id="363" w:author="Godwin, Casey" w:date="2019-01-14T11:36:00Z">
            <w:rPr>
              <w:rFonts w:ascii="Times New Roman" w:hAnsi="Times New Roman" w:cs="Times New Roman"/>
              <w:sz w:val="24"/>
              <w:szCs w:val="24"/>
            </w:rPr>
          </w:rPrChange>
        </w:rPr>
        <w:t>used to calculate ND</w:t>
      </w:r>
      <w:r w:rsidR="005945EB" w:rsidRPr="00074082">
        <w:rPr>
          <w:rFonts w:ascii="Times New Roman" w:hAnsi="Times New Roman" w:cs="Times New Roman"/>
          <w:strike/>
          <w:sz w:val="24"/>
          <w:szCs w:val="24"/>
          <w:lang w:eastAsia="zh-TW"/>
          <w:rPrChange w:id="364" w:author="Godwin, Casey" w:date="2019-01-14T11:36:00Z">
            <w:rPr>
              <w:rFonts w:ascii="Times New Roman" w:hAnsi="Times New Roman" w:cs="Times New Roman"/>
              <w:sz w:val="24"/>
              <w:szCs w:val="24"/>
              <w:lang w:eastAsia="zh-TW"/>
            </w:rPr>
          </w:rPrChange>
        </w:rPr>
        <w:t xml:space="preserve"> and RFD</w:t>
      </w:r>
      <w:r w:rsidR="005945EB" w:rsidRPr="00074082">
        <w:rPr>
          <w:rFonts w:ascii="Times New Roman" w:hAnsi="Times New Roman" w:cs="Times New Roman"/>
          <w:strike/>
          <w:sz w:val="24"/>
          <w:szCs w:val="24"/>
          <w:rPrChange w:id="365" w:author="Godwin, Casey" w:date="2019-01-14T11:36:00Z">
            <w:rPr>
              <w:rFonts w:ascii="Times New Roman" w:hAnsi="Times New Roman" w:cs="Times New Roman"/>
              <w:sz w:val="24"/>
              <w:szCs w:val="24"/>
            </w:rPr>
          </w:rPrChange>
        </w:rPr>
        <w:t>, and to assess Chesson’s inequality for coexistence. Although these four methods are developed under d</w:t>
      </w:r>
      <w:r w:rsidR="005945EB" w:rsidRPr="00074082">
        <w:rPr>
          <w:rFonts w:ascii="Times New Roman" w:hAnsi="Times New Roman" w:cs="Times New Roman"/>
          <w:strike/>
          <w:sz w:val="24"/>
          <w:szCs w:val="24"/>
          <w:lang w:eastAsia="zh-TW"/>
          <w:rPrChange w:id="366" w:author="Godwin, Casey" w:date="2019-01-14T11:36:00Z">
            <w:rPr>
              <w:rFonts w:ascii="Times New Roman" w:hAnsi="Times New Roman" w:cs="Times New Roman"/>
              <w:sz w:val="24"/>
              <w:szCs w:val="24"/>
              <w:lang w:eastAsia="zh-TW"/>
            </w:rPr>
          </w:rPrChange>
        </w:rPr>
        <w:t xml:space="preserve">ifferent </w:t>
      </w:r>
      <w:r w:rsidR="005945EB" w:rsidRPr="00074082">
        <w:rPr>
          <w:rFonts w:ascii="Times New Roman" w:hAnsi="Times New Roman" w:cs="Times New Roman"/>
          <w:strike/>
          <w:sz w:val="24"/>
          <w:szCs w:val="24"/>
          <w:rPrChange w:id="367" w:author="Godwin, Casey" w:date="2019-01-14T11:36:00Z">
            <w:rPr>
              <w:rFonts w:ascii="Times New Roman" w:hAnsi="Times New Roman" w:cs="Times New Roman"/>
              <w:sz w:val="24"/>
              <w:szCs w:val="24"/>
            </w:rPr>
          </w:rPrChange>
        </w:rPr>
        <w:t xml:space="preserve">theoretical origins and make differing assumptions, </w:t>
      </w:r>
      <w:r w:rsidR="00DB6F4B" w:rsidRPr="00074082">
        <w:rPr>
          <w:rFonts w:ascii="Times New Roman" w:hAnsi="Times New Roman" w:cs="Times New Roman"/>
          <w:strike/>
          <w:sz w:val="24"/>
          <w:szCs w:val="24"/>
          <w:rPrChange w:id="368" w:author="Godwin, Casey" w:date="2019-01-14T11:36:00Z">
            <w:rPr>
              <w:rFonts w:ascii="Times New Roman" w:hAnsi="Times New Roman" w:cs="Times New Roman"/>
              <w:sz w:val="24"/>
              <w:szCs w:val="24"/>
            </w:rPr>
          </w:rPrChange>
        </w:rPr>
        <w:t>t</w:t>
      </w:r>
      <w:r w:rsidR="00451F5D" w:rsidRPr="00074082">
        <w:rPr>
          <w:rFonts w:ascii="Times New Roman" w:hAnsi="Times New Roman" w:cs="Times New Roman"/>
          <w:strike/>
          <w:sz w:val="24"/>
          <w:szCs w:val="24"/>
          <w:lang w:eastAsia="zh-TW"/>
          <w:rPrChange w:id="369" w:author="Godwin, Casey" w:date="2019-01-14T11:36:00Z">
            <w:rPr>
              <w:rFonts w:ascii="Times New Roman" w:hAnsi="Times New Roman" w:cs="Times New Roman"/>
              <w:sz w:val="24"/>
              <w:szCs w:val="24"/>
              <w:lang w:eastAsia="zh-TW"/>
            </w:rPr>
          </w:rPrChange>
        </w:rPr>
        <w:t>hese four methods thus give qualitatively the same predictions for coexistence</w:t>
      </w:r>
      <w:r w:rsidR="00DB6F4B" w:rsidRPr="00074082">
        <w:rPr>
          <w:rFonts w:ascii="Times New Roman" w:hAnsi="Times New Roman" w:cs="Times New Roman"/>
          <w:strike/>
          <w:sz w:val="24"/>
          <w:szCs w:val="24"/>
          <w:lang w:eastAsia="zh-TW"/>
          <w:rPrChange w:id="370" w:author="Godwin, Casey" w:date="2019-01-14T11:36:00Z">
            <w:rPr>
              <w:rFonts w:ascii="Times New Roman" w:hAnsi="Times New Roman" w:cs="Times New Roman"/>
              <w:sz w:val="24"/>
              <w:szCs w:val="24"/>
              <w:lang w:eastAsia="zh-TW"/>
            </w:rPr>
          </w:rPrChange>
        </w:rPr>
        <w:t xml:space="preserve">. </w:t>
      </w:r>
      <w:r w:rsidR="003D20E7" w:rsidRPr="00074082">
        <w:rPr>
          <w:rFonts w:ascii="Times New Roman" w:hAnsi="Times New Roman" w:cs="Times New Roman"/>
          <w:strike/>
          <w:sz w:val="24"/>
          <w:szCs w:val="24"/>
          <w:lang w:eastAsia="zh-TW"/>
          <w:rPrChange w:id="371" w:author="Godwin, Casey" w:date="2019-01-14T11:36:00Z">
            <w:rPr>
              <w:rFonts w:ascii="Times New Roman" w:hAnsi="Times New Roman" w:cs="Times New Roman"/>
              <w:sz w:val="24"/>
              <w:szCs w:val="24"/>
              <w:lang w:eastAsia="zh-TW"/>
            </w:rPr>
          </w:rPrChange>
        </w:rPr>
        <w:t xml:space="preserve"> </w:t>
      </w:r>
    </w:p>
    <w:p w14:paraId="5A3EA25F" w14:textId="1B0626CF" w:rsidR="00942E98" w:rsidRPr="00074082" w:rsidRDefault="008B7AD5" w:rsidP="009843E5">
      <w:pPr>
        <w:pStyle w:val="Normal1"/>
        <w:spacing w:line="360" w:lineRule="auto"/>
        <w:ind w:firstLine="576"/>
        <w:rPr>
          <w:ins w:id="372" w:author="Godwin, Casey" w:date="2019-01-14T11:35:00Z"/>
          <w:rFonts w:ascii="Times New Roman" w:hAnsi="Times New Roman" w:cs="Times New Roman"/>
          <w:strike/>
          <w:sz w:val="24"/>
          <w:szCs w:val="24"/>
          <w:lang w:eastAsia="zh-TW"/>
          <w:rPrChange w:id="373" w:author="Godwin, Casey" w:date="2019-01-14T11:36:00Z">
            <w:rPr>
              <w:ins w:id="374" w:author="Godwin, Casey" w:date="2019-01-14T11:35:00Z"/>
              <w:rFonts w:ascii="Times New Roman" w:hAnsi="Times New Roman" w:cs="Times New Roman"/>
              <w:sz w:val="24"/>
              <w:szCs w:val="24"/>
              <w:lang w:eastAsia="zh-TW"/>
            </w:rPr>
          </w:rPrChange>
        </w:rPr>
      </w:pPr>
      <w:r w:rsidRPr="00074082">
        <w:rPr>
          <w:rFonts w:ascii="Times New Roman" w:hAnsi="Times New Roman" w:cs="Times New Roman"/>
          <w:strike/>
          <w:sz w:val="24"/>
          <w:szCs w:val="24"/>
          <w:lang w:eastAsia="zh-TW"/>
          <w:rPrChange w:id="375" w:author="Godwin, Casey" w:date="2019-01-14T11:36:00Z">
            <w:rPr>
              <w:rFonts w:ascii="Times New Roman" w:hAnsi="Times New Roman" w:cs="Times New Roman"/>
              <w:sz w:val="24"/>
              <w:szCs w:val="24"/>
              <w:lang w:eastAsia="zh-TW"/>
            </w:rPr>
          </w:rPrChange>
        </w:rPr>
        <w:t xml:space="preserve">We </w:t>
      </w:r>
      <w:r w:rsidR="00064FBD" w:rsidRPr="00074082">
        <w:rPr>
          <w:rFonts w:ascii="Times New Roman" w:hAnsi="Times New Roman" w:cs="Times New Roman"/>
          <w:strike/>
          <w:sz w:val="24"/>
          <w:szCs w:val="24"/>
          <w:lang w:eastAsia="zh-TW"/>
          <w:rPrChange w:id="376" w:author="Godwin, Casey" w:date="2019-01-14T11:36:00Z">
            <w:rPr>
              <w:rFonts w:ascii="Times New Roman" w:hAnsi="Times New Roman" w:cs="Times New Roman"/>
              <w:sz w:val="24"/>
              <w:szCs w:val="24"/>
              <w:lang w:eastAsia="zh-TW"/>
            </w:rPr>
          </w:rPrChange>
        </w:rPr>
        <w:t xml:space="preserve">further </w:t>
      </w:r>
      <w:r w:rsidRPr="00074082">
        <w:rPr>
          <w:rFonts w:ascii="Times New Roman" w:hAnsi="Times New Roman" w:cs="Times New Roman"/>
          <w:strike/>
          <w:sz w:val="24"/>
          <w:szCs w:val="24"/>
          <w:lang w:eastAsia="zh-TW"/>
          <w:rPrChange w:id="377" w:author="Godwin, Casey" w:date="2019-01-14T11:36:00Z">
            <w:rPr>
              <w:rFonts w:ascii="Times New Roman" w:hAnsi="Times New Roman" w:cs="Times New Roman"/>
              <w:sz w:val="24"/>
              <w:szCs w:val="24"/>
              <w:lang w:eastAsia="zh-TW"/>
            </w:rPr>
          </w:rPrChange>
        </w:rPr>
        <w:t>show</w:t>
      </w:r>
      <w:r w:rsidR="00064FBD" w:rsidRPr="00074082">
        <w:rPr>
          <w:rFonts w:ascii="Times New Roman" w:hAnsi="Times New Roman" w:cs="Times New Roman"/>
          <w:strike/>
          <w:sz w:val="24"/>
          <w:szCs w:val="24"/>
          <w:lang w:eastAsia="zh-TW"/>
          <w:rPrChange w:id="378" w:author="Godwin, Casey" w:date="2019-01-14T11:36:00Z">
            <w:rPr>
              <w:rFonts w:ascii="Times New Roman" w:hAnsi="Times New Roman" w:cs="Times New Roman"/>
              <w:sz w:val="24"/>
              <w:szCs w:val="24"/>
              <w:lang w:eastAsia="zh-TW"/>
            </w:rPr>
          </w:rPrChange>
        </w:rPr>
        <w:t>ed</w:t>
      </w:r>
      <w:r w:rsidRPr="00074082">
        <w:rPr>
          <w:rFonts w:ascii="Times New Roman" w:hAnsi="Times New Roman" w:cs="Times New Roman"/>
          <w:strike/>
          <w:sz w:val="24"/>
          <w:szCs w:val="24"/>
          <w:lang w:eastAsia="zh-TW"/>
          <w:rPrChange w:id="379" w:author="Godwin, Casey" w:date="2019-01-14T11:36:00Z">
            <w:rPr>
              <w:rFonts w:ascii="Times New Roman" w:hAnsi="Times New Roman" w:cs="Times New Roman"/>
              <w:sz w:val="24"/>
              <w:szCs w:val="24"/>
              <w:lang w:eastAsia="zh-TW"/>
            </w:rPr>
          </w:rPrChange>
        </w:rPr>
        <w:t xml:space="preserve"> that the</w:t>
      </w:r>
      <w:r w:rsidR="00F92E42" w:rsidRPr="00074082">
        <w:rPr>
          <w:rFonts w:ascii="Times New Roman" w:hAnsi="Times New Roman" w:cs="Times New Roman"/>
          <w:strike/>
          <w:sz w:val="24"/>
          <w:szCs w:val="24"/>
          <w:lang w:eastAsia="zh-TW"/>
          <w:rPrChange w:id="380" w:author="Godwin, Casey" w:date="2019-01-14T11:36:00Z">
            <w:rPr>
              <w:rFonts w:ascii="Times New Roman" w:hAnsi="Times New Roman" w:cs="Times New Roman"/>
              <w:sz w:val="24"/>
              <w:szCs w:val="24"/>
              <w:lang w:eastAsia="zh-TW"/>
            </w:rPr>
          </w:rPrChange>
        </w:rPr>
        <w:t xml:space="preserve"> NFD slope from the NFD</w:t>
      </w:r>
      <w:r w:rsidRPr="00074082">
        <w:rPr>
          <w:rFonts w:ascii="Times New Roman" w:hAnsi="Times New Roman" w:cs="Times New Roman"/>
          <w:strike/>
          <w:sz w:val="24"/>
          <w:szCs w:val="24"/>
          <w:lang w:eastAsia="zh-TW"/>
          <w:rPrChange w:id="381" w:author="Godwin, Casey" w:date="2019-01-14T11:36:00Z">
            <w:rPr>
              <w:rFonts w:ascii="Times New Roman" w:hAnsi="Times New Roman" w:cs="Times New Roman"/>
              <w:sz w:val="24"/>
              <w:szCs w:val="24"/>
              <w:lang w:eastAsia="zh-TW"/>
            </w:rPr>
          </w:rPrChange>
        </w:rPr>
        <w:t xml:space="preserve"> method can</w:t>
      </w:r>
      <w:r w:rsidR="00D47AC1" w:rsidRPr="00074082">
        <w:rPr>
          <w:rFonts w:ascii="Times New Roman" w:hAnsi="Times New Roman" w:cs="Times New Roman"/>
          <w:strike/>
          <w:sz w:val="24"/>
          <w:szCs w:val="24"/>
          <w:lang w:eastAsia="zh-TW"/>
          <w:rPrChange w:id="382" w:author="Godwin, Casey" w:date="2019-01-14T11:36:00Z">
            <w:rPr>
              <w:rFonts w:ascii="Times New Roman" w:hAnsi="Times New Roman" w:cs="Times New Roman"/>
              <w:sz w:val="24"/>
              <w:szCs w:val="24"/>
              <w:lang w:eastAsia="zh-TW"/>
            </w:rPr>
          </w:rPrChange>
        </w:rPr>
        <w:t xml:space="preserve"> only</w:t>
      </w:r>
      <w:r w:rsidRPr="00074082">
        <w:rPr>
          <w:rFonts w:ascii="Times New Roman" w:hAnsi="Times New Roman" w:cs="Times New Roman"/>
          <w:strike/>
          <w:sz w:val="24"/>
          <w:szCs w:val="24"/>
          <w:lang w:eastAsia="zh-TW"/>
          <w:rPrChange w:id="383" w:author="Godwin, Casey" w:date="2019-01-14T11:36:00Z">
            <w:rPr>
              <w:rFonts w:ascii="Times New Roman" w:hAnsi="Times New Roman" w:cs="Times New Roman"/>
              <w:sz w:val="24"/>
              <w:szCs w:val="24"/>
              <w:lang w:eastAsia="zh-TW"/>
            </w:rPr>
          </w:rPrChange>
        </w:rPr>
        <w:t xml:space="preserve"> </w:t>
      </w:r>
      <w:r w:rsidR="00D47AC1" w:rsidRPr="00074082">
        <w:rPr>
          <w:rFonts w:ascii="Times New Roman" w:hAnsi="Times New Roman" w:cs="Times New Roman"/>
          <w:strike/>
          <w:sz w:val="24"/>
          <w:szCs w:val="24"/>
          <w:lang w:eastAsia="zh-TW"/>
          <w:rPrChange w:id="384" w:author="Godwin, Casey" w:date="2019-01-14T11:36:00Z">
            <w:rPr>
              <w:rFonts w:ascii="Times New Roman" w:hAnsi="Times New Roman" w:cs="Times New Roman"/>
              <w:sz w:val="24"/>
              <w:szCs w:val="24"/>
              <w:lang w:eastAsia="zh-TW"/>
            </w:rPr>
          </w:rPrChange>
        </w:rPr>
        <w:t>be used to</w:t>
      </w:r>
      <w:r w:rsidRPr="00074082">
        <w:rPr>
          <w:rFonts w:ascii="Times New Roman" w:hAnsi="Times New Roman" w:cs="Times New Roman"/>
          <w:strike/>
          <w:sz w:val="24"/>
          <w:szCs w:val="24"/>
          <w:lang w:eastAsia="zh-TW"/>
          <w:rPrChange w:id="385" w:author="Godwin, Casey" w:date="2019-01-14T11:36:00Z">
            <w:rPr>
              <w:rFonts w:ascii="Times New Roman" w:hAnsi="Times New Roman" w:cs="Times New Roman"/>
              <w:sz w:val="24"/>
              <w:szCs w:val="24"/>
              <w:lang w:eastAsia="zh-TW"/>
            </w:rPr>
          </w:rPrChange>
        </w:rPr>
        <w:t xml:space="preserve"> predict mutual invasibility</w:t>
      </w:r>
      <w:r w:rsidR="007D6C08" w:rsidRPr="00074082">
        <w:rPr>
          <w:rFonts w:ascii="Times New Roman" w:hAnsi="Times New Roman" w:cs="Times New Roman"/>
          <w:strike/>
          <w:sz w:val="24"/>
          <w:szCs w:val="24"/>
          <w:lang w:eastAsia="zh-TW"/>
          <w:rPrChange w:id="386" w:author="Godwin, Casey" w:date="2019-01-14T11:36:00Z">
            <w:rPr>
              <w:rFonts w:ascii="Times New Roman" w:hAnsi="Times New Roman" w:cs="Times New Roman"/>
              <w:sz w:val="24"/>
              <w:szCs w:val="24"/>
              <w:lang w:eastAsia="zh-TW"/>
            </w:rPr>
          </w:rPrChange>
        </w:rPr>
        <w:t xml:space="preserve"> </w:t>
      </w:r>
      <w:r w:rsidR="00D47AC1" w:rsidRPr="00074082">
        <w:rPr>
          <w:rFonts w:ascii="Times New Roman" w:hAnsi="Times New Roman" w:cs="Times New Roman"/>
          <w:strike/>
          <w:sz w:val="24"/>
          <w:szCs w:val="24"/>
          <w:lang w:eastAsia="zh-TW"/>
          <w:rPrChange w:id="387" w:author="Godwin, Casey" w:date="2019-01-14T11:36:00Z">
            <w:rPr>
              <w:rFonts w:ascii="Times New Roman" w:hAnsi="Times New Roman" w:cs="Times New Roman"/>
              <w:sz w:val="24"/>
              <w:szCs w:val="24"/>
              <w:lang w:eastAsia="zh-TW"/>
            </w:rPr>
          </w:rPrChange>
        </w:rPr>
        <w:t>when the negative frequency is linear, i.e. the NFD slope is constant</w:t>
      </w:r>
      <w:r w:rsidR="00F92E42" w:rsidRPr="00074082">
        <w:rPr>
          <w:rFonts w:ascii="Times New Roman" w:hAnsi="Times New Roman" w:cs="Times New Roman"/>
          <w:strike/>
          <w:sz w:val="24"/>
          <w:szCs w:val="24"/>
          <w:lang w:eastAsia="zh-TW"/>
          <w:rPrChange w:id="388" w:author="Godwin, Casey" w:date="2019-01-14T11:36:00Z">
            <w:rPr>
              <w:rFonts w:ascii="Times New Roman" w:hAnsi="Times New Roman" w:cs="Times New Roman"/>
              <w:sz w:val="24"/>
              <w:szCs w:val="24"/>
              <w:lang w:eastAsia="zh-TW"/>
            </w:rPr>
          </w:rPrChange>
        </w:rPr>
        <w:t>, and when the NFD slope is measured close to zero frequency of the focal species</w:t>
      </w:r>
      <w:r w:rsidR="007D776C" w:rsidRPr="00074082">
        <w:rPr>
          <w:rFonts w:ascii="Times New Roman" w:hAnsi="Times New Roman" w:cs="Times New Roman"/>
          <w:strike/>
          <w:sz w:val="24"/>
          <w:szCs w:val="24"/>
          <w:lang w:eastAsia="zh-TW"/>
          <w:rPrChange w:id="389" w:author="Godwin, Casey" w:date="2019-01-14T11:36:00Z">
            <w:rPr>
              <w:rFonts w:ascii="Times New Roman" w:hAnsi="Times New Roman" w:cs="Times New Roman"/>
              <w:sz w:val="24"/>
              <w:szCs w:val="24"/>
              <w:lang w:eastAsia="zh-TW"/>
            </w:rPr>
          </w:rPrChange>
        </w:rPr>
        <w:t xml:space="preserve">. </w:t>
      </w:r>
      <w:r w:rsidR="00C875E4" w:rsidRPr="00074082">
        <w:rPr>
          <w:rFonts w:ascii="Times New Roman" w:hAnsi="Times New Roman" w:cs="Times New Roman"/>
          <w:strike/>
          <w:sz w:val="24"/>
          <w:szCs w:val="24"/>
          <w:lang w:eastAsia="zh-TW"/>
          <w:rPrChange w:id="390" w:author="Godwin, Casey" w:date="2019-01-14T11:36:00Z">
            <w:rPr>
              <w:rFonts w:ascii="Times New Roman" w:hAnsi="Times New Roman" w:cs="Times New Roman"/>
              <w:sz w:val="24"/>
              <w:szCs w:val="24"/>
              <w:lang w:eastAsia="zh-TW"/>
            </w:rPr>
          </w:rPrChange>
        </w:rPr>
        <w:t>Therefore,</w:t>
      </w:r>
      <w:r w:rsidR="007D776C" w:rsidRPr="00074082">
        <w:rPr>
          <w:rFonts w:ascii="Times New Roman" w:hAnsi="Times New Roman" w:cs="Times New Roman"/>
          <w:strike/>
          <w:sz w:val="24"/>
          <w:szCs w:val="24"/>
          <w:lang w:eastAsia="zh-TW"/>
          <w:rPrChange w:id="391" w:author="Godwin, Casey" w:date="2019-01-14T11:36:00Z">
            <w:rPr>
              <w:rFonts w:ascii="Times New Roman" w:hAnsi="Times New Roman" w:cs="Times New Roman"/>
              <w:sz w:val="24"/>
              <w:szCs w:val="24"/>
              <w:lang w:eastAsia="zh-TW"/>
            </w:rPr>
          </w:rPrChange>
        </w:rPr>
        <w:t xml:space="preserve"> </w:t>
      </w:r>
      <w:r w:rsidR="00C875E4" w:rsidRPr="00074082">
        <w:rPr>
          <w:rFonts w:ascii="Times New Roman" w:hAnsi="Times New Roman" w:cs="Times New Roman"/>
          <w:strike/>
          <w:sz w:val="24"/>
          <w:szCs w:val="24"/>
          <w:lang w:eastAsia="zh-TW"/>
          <w:rPrChange w:id="392" w:author="Godwin, Casey" w:date="2019-01-14T11:36:00Z">
            <w:rPr>
              <w:rFonts w:ascii="Times New Roman" w:hAnsi="Times New Roman" w:cs="Times New Roman"/>
              <w:sz w:val="24"/>
              <w:szCs w:val="24"/>
              <w:lang w:eastAsia="zh-TW"/>
            </w:rPr>
          </w:rPrChange>
        </w:rPr>
        <w:t>the condition for</w:t>
      </w:r>
      <w:r w:rsidR="00990399" w:rsidRPr="00074082">
        <w:rPr>
          <w:rFonts w:ascii="Times New Roman" w:hAnsi="Times New Roman" w:cs="Times New Roman"/>
          <w:strike/>
          <w:sz w:val="24"/>
          <w:szCs w:val="24"/>
          <w:lang w:eastAsia="zh-TW"/>
          <w:rPrChange w:id="393" w:author="Godwin, Casey" w:date="2019-01-14T11:36:00Z">
            <w:rPr>
              <w:rFonts w:ascii="Times New Roman" w:hAnsi="Times New Roman" w:cs="Times New Roman"/>
              <w:sz w:val="24"/>
              <w:szCs w:val="24"/>
              <w:lang w:eastAsia="zh-TW"/>
            </w:rPr>
          </w:rPrChange>
        </w:rPr>
        <w:t xml:space="preserve"> </w:t>
      </w:r>
      <w:r w:rsidR="007D776C" w:rsidRPr="00074082">
        <w:rPr>
          <w:rFonts w:ascii="Times New Roman" w:hAnsi="Times New Roman" w:cs="Times New Roman"/>
          <w:strike/>
          <w:sz w:val="24"/>
          <w:szCs w:val="24"/>
          <w:lang w:eastAsia="zh-TW"/>
          <w:rPrChange w:id="394" w:author="Godwin, Casey" w:date="2019-01-14T11:36:00Z">
            <w:rPr>
              <w:rFonts w:ascii="Times New Roman" w:hAnsi="Times New Roman" w:cs="Times New Roman"/>
              <w:sz w:val="24"/>
              <w:szCs w:val="24"/>
              <w:lang w:eastAsia="zh-TW"/>
            </w:rPr>
          </w:rPrChange>
        </w:rPr>
        <w:t xml:space="preserve">the NFD method </w:t>
      </w:r>
      <w:r w:rsidR="00C875E4" w:rsidRPr="00074082">
        <w:rPr>
          <w:rFonts w:ascii="Times New Roman" w:hAnsi="Times New Roman" w:cs="Times New Roman"/>
          <w:strike/>
          <w:sz w:val="24"/>
          <w:szCs w:val="24"/>
          <w:lang w:eastAsia="zh-TW"/>
          <w:rPrChange w:id="395" w:author="Godwin, Casey" w:date="2019-01-14T11:36:00Z">
            <w:rPr>
              <w:rFonts w:ascii="Times New Roman" w:hAnsi="Times New Roman" w:cs="Times New Roman"/>
              <w:sz w:val="24"/>
              <w:szCs w:val="24"/>
              <w:lang w:eastAsia="zh-TW"/>
            </w:rPr>
          </w:rPrChange>
        </w:rPr>
        <w:t xml:space="preserve">to correctly predict coexistence is the same as conducting mutual invasibility experiment and </w:t>
      </w:r>
      <w:r w:rsidR="00C875E4" w:rsidRPr="00074082">
        <w:rPr>
          <w:rFonts w:ascii="Times New Roman" w:hAnsi="Times New Roman" w:cs="Times New Roman"/>
          <w:strike/>
          <w:sz w:val="24"/>
          <w:szCs w:val="24"/>
          <w:rPrChange w:id="396" w:author="Godwin, Casey" w:date="2019-01-14T11:36:00Z">
            <w:rPr>
              <w:rFonts w:ascii="Times New Roman" w:hAnsi="Times New Roman" w:cs="Times New Roman"/>
              <w:sz w:val="24"/>
              <w:szCs w:val="24"/>
            </w:rPr>
          </w:rPrChange>
        </w:rPr>
        <w:t>directly demonstrate mutual invasibility. In addition</w:t>
      </w:r>
      <w:r w:rsidR="00D47AC1" w:rsidRPr="00074082">
        <w:rPr>
          <w:rFonts w:ascii="Times New Roman" w:hAnsi="Times New Roman" w:cs="Times New Roman"/>
          <w:strike/>
          <w:sz w:val="24"/>
          <w:szCs w:val="24"/>
          <w:lang w:eastAsia="zh-TW"/>
          <w:rPrChange w:id="397" w:author="Godwin, Casey" w:date="2019-01-14T11:36:00Z">
            <w:rPr>
              <w:rFonts w:ascii="Times New Roman" w:hAnsi="Times New Roman" w:cs="Times New Roman"/>
              <w:sz w:val="24"/>
              <w:szCs w:val="24"/>
              <w:lang w:eastAsia="zh-TW"/>
            </w:rPr>
          </w:rPrChange>
        </w:rPr>
        <w:t xml:space="preserve">, </w:t>
      </w:r>
      <w:r w:rsidRPr="00074082">
        <w:rPr>
          <w:rFonts w:ascii="Times New Roman" w:hAnsi="Times New Roman" w:cs="Times New Roman"/>
          <w:strike/>
          <w:sz w:val="24"/>
          <w:szCs w:val="24"/>
          <w:lang w:eastAsia="zh-TW"/>
          <w:rPrChange w:id="398" w:author="Godwin, Casey" w:date="2019-01-14T11:36:00Z">
            <w:rPr>
              <w:rFonts w:ascii="Times New Roman" w:hAnsi="Times New Roman" w:cs="Times New Roman"/>
              <w:sz w:val="24"/>
              <w:szCs w:val="24"/>
              <w:lang w:eastAsia="zh-TW"/>
            </w:rPr>
          </w:rPrChange>
        </w:rPr>
        <w:t xml:space="preserve">the </w:t>
      </w:r>
      <w:r w:rsidR="00E75410" w:rsidRPr="00074082">
        <w:rPr>
          <w:rFonts w:ascii="Times New Roman" w:hAnsi="Times New Roman" w:cs="Times New Roman"/>
          <w:strike/>
          <w:sz w:val="24"/>
          <w:szCs w:val="24"/>
          <w:lang w:eastAsia="zh-TW"/>
          <w:rPrChange w:id="399" w:author="Godwin, Casey" w:date="2019-01-14T11:36:00Z">
            <w:rPr>
              <w:rFonts w:ascii="Times New Roman" w:hAnsi="Times New Roman" w:cs="Times New Roman"/>
              <w:sz w:val="24"/>
              <w:szCs w:val="24"/>
              <w:lang w:eastAsia="zh-TW"/>
            </w:rPr>
          </w:rPrChange>
        </w:rPr>
        <w:t xml:space="preserve">fact that the </w:t>
      </w:r>
      <w:r w:rsidR="00D47AC1" w:rsidRPr="00074082">
        <w:rPr>
          <w:rFonts w:ascii="Times New Roman" w:hAnsi="Times New Roman" w:cs="Times New Roman"/>
          <w:strike/>
          <w:sz w:val="24"/>
          <w:szCs w:val="24"/>
          <w:lang w:eastAsia="zh-TW"/>
          <w:rPrChange w:id="400" w:author="Godwin, Casey" w:date="2019-01-14T11:36:00Z">
            <w:rPr>
              <w:rFonts w:ascii="Times New Roman" w:hAnsi="Times New Roman" w:cs="Times New Roman"/>
              <w:sz w:val="24"/>
              <w:szCs w:val="24"/>
              <w:lang w:eastAsia="zh-TW"/>
            </w:rPr>
          </w:rPrChange>
        </w:rPr>
        <w:t>NFD</w:t>
      </w:r>
      <w:r w:rsidRPr="00074082">
        <w:rPr>
          <w:rFonts w:ascii="Times New Roman" w:hAnsi="Times New Roman" w:cs="Times New Roman"/>
          <w:strike/>
          <w:sz w:val="24"/>
          <w:szCs w:val="24"/>
          <w:lang w:eastAsia="zh-TW"/>
          <w:rPrChange w:id="401" w:author="Godwin, Casey" w:date="2019-01-14T11:36:00Z">
            <w:rPr>
              <w:rFonts w:ascii="Times New Roman" w:hAnsi="Times New Roman" w:cs="Times New Roman"/>
              <w:sz w:val="24"/>
              <w:szCs w:val="24"/>
              <w:lang w:eastAsia="zh-TW"/>
            </w:rPr>
          </w:rPrChange>
        </w:rPr>
        <w:t xml:space="preserve"> method does not give estimates of ND and RFD limits the comparisons that can be made to the other methods. </w:t>
      </w:r>
      <w:r w:rsidR="00E60BEA" w:rsidRPr="00074082">
        <w:rPr>
          <w:rFonts w:ascii="Times New Roman" w:hAnsi="Times New Roman" w:cs="Times New Roman"/>
          <w:strike/>
          <w:sz w:val="24"/>
          <w:szCs w:val="24"/>
          <w:lang w:eastAsia="zh-TW"/>
          <w:rPrChange w:id="402" w:author="Godwin, Casey" w:date="2019-01-14T11:36:00Z">
            <w:rPr>
              <w:rFonts w:ascii="Times New Roman" w:hAnsi="Times New Roman" w:cs="Times New Roman"/>
              <w:sz w:val="24"/>
              <w:szCs w:val="24"/>
              <w:lang w:eastAsia="zh-TW"/>
            </w:rPr>
          </w:rPrChange>
        </w:rPr>
        <w:t xml:space="preserve"> </w:t>
      </w:r>
    </w:p>
    <w:p w14:paraId="514DD1B0" w14:textId="1FC1E21B" w:rsidR="00074082" w:rsidRDefault="00074082" w:rsidP="00074082">
      <w:pPr>
        <w:pStyle w:val="Normal1"/>
        <w:numPr>
          <w:ilvl w:val="1"/>
          <w:numId w:val="22"/>
        </w:numPr>
        <w:spacing w:line="360" w:lineRule="auto"/>
        <w:rPr>
          <w:ins w:id="403" w:author="Godwin, Casey" w:date="2019-01-14T11:35:00Z"/>
          <w:rFonts w:ascii="Times New Roman" w:hAnsi="Times New Roman" w:cs="Times New Roman"/>
          <w:sz w:val="24"/>
          <w:szCs w:val="24"/>
        </w:rPr>
      </w:pPr>
      <w:commentRangeStart w:id="404"/>
      <w:ins w:id="405" w:author="Godwin, Casey" w:date="2019-01-14T11:35:00Z">
        <w:r>
          <w:rPr>
            <w:rFonts w:ascii="Times New Roman" w:hAnsi="Times New Roman" w:cs="Times New Roman"/>
            <w:sz w:val="24"/>
            <w:szCs w:val="24"/>
          </w:rPr>
          <w:t xml:space="preserve">Do the methods </w:t>
        </w:r>
      </w:ins>
      <w:ins w:id="406" w:author="Godwin, Casey" w:date="2019-01-15T11:23:00Z">
        <w:r w:rsidR="00D35206">
          <w:rPr>
            <w:rFonts w:ascii="Times New Roman" w:hAnsi="Times New Roman" w:cs="Times New Roman"/>
            <w:sz w:val="24"/>
            <w:szCs w:val="24"/>
          </w:rPr>
          <w:t>give</w:t>
        </w:r>
      </w:ins>
      <w:ins w:id="407" w:author="Godwin, Casey" w:date="2019-01-14T11:35:00Z">
        <w:r>
          <w:rPr>
            <w:rFonts w:ascii="Times New Roman" w:hAnsi="Times New Roman" w:cs="Times New Roman"/>
            <w:sz w:val="24"/>
            <w:szCs w:val="24"/>
          </w:rPr>
          <w:t xml:space="preserve"> the same prediction regarding coexistence? Do the methods yield the same values of ND and RFD?</w:t>
        </w:r>
      </w:ins>
      <w:commentRangeEnd w:id="404"/>
      <w:ins w:id="408" w:author="Godwin, Casey" w:date="2019-01-14T11:37:00Z">
        <w:r>
          <w:rPr>
            <w:rStyle w:val="CommentReference"/>
          </w:rPr>
          <w:commentReference w:id="404"/>
        </w:r>
      </w:ins>
    </w:p>
    <w:p w14:paraId="3A554E68" w14:textId="665D32D9" w:rsidR="00074082" w:rsidRDefault="00074082" w:rsidP="00287D22">
      <w:pPr>
        <w:pStyle w:val="Normal1"/>
        <w:spacing w:line="360" w:lineRule="auto"/>
        <w:ind w:firstLine="480"/>
        <w:rPr>
          <w:ins w:id="409" w:author="Godwin, Casey" w:date="2019-01-14T11:36:00Z"/>
          <w:rFonts w:ascii="Times New Roman" w:hAnsi="Times New Roman" w:cs="Times New Roman"/>
          <w:sz w:val="24"/>
          <w:szCs w:val="24"/>
        </w:rPr>
      </w:pPr>
      <w:ins w:id="410" w:author="Godwin, Casey" w:date="2019-01-14T11:36:00Z">
        <w:r>
          <w:rPr>
            <w:rFonts w:ascii="Times New Roman" w:hAnsi="Times New Roman" w:cs="Times New Roman"/>
            <w:sz w:val="24"/>
            <w:szCs w:val="24"/>
          </w:rPr>
          <w:t xml:space="preserve">Although each of the five methods can be used to </w:t>
        </w:r>
      </w:ins>
      <w:ins w:id="411" w:author="Godwin, Casey" w:date="2019-01-15T07:54:00Z">
        <w:r w:rsidR="00287D22">
          <w:rPr>
            <w:rFonts w:ascii="Times New Roman" w:hAnsi="Times New Roman" w:cs="Times New Roman"/>
            <w:sz w:val="24"/>
            <w:szCs w:val="24"/>
          </w:rPr>
          <w:t>predict coexistence based on mutual invasibility</w:t>
        </w:r>
      </w:ins>
      <w:ins w:id="412" w:author="Godwin, Casey" w:date="2019-01-14T11:36:00Z">
        <w:r>
          <w:rPr>
            <w:rFonts w:ascii="Times New Roman" w:hAnsi="Times New Roman" w:cs="Times New Roman"/>
            <w:sz w:val="24"/>
            <w:szCs w:val="24"/>
          </w:rPr>
          <w:t xml:space="preserve">, the experimental approaches to parameterizing those method are </w:t>
        </w:r>
        <w:proofErr w:type="gramStart"/>
        <w:r>
          <w:rPr>
            <w:rFonts w:ascii="Times New Roman" w:hAnsi="Times New Roman" w:cs="Times New Roman"/>
            <w:sz w:val="24"/>
            <w:szCs w:val="24"/>
          </w:rPr>
          <w:t>different</w:t>
        </w:r>
        <w:proofErr w:type="gramEnd"/>
        <w:r>
          <w:rPr>
            <w:rFonts w:ascii="Times New Roman" w:hAnsi="Times New Roman" w:cs="Times New Roman"/>
            <w:sz w:val="24"/>
            <w:szCs w:val="24"/>
          </w:rPr>
          <w:t xml:space="preserve"> and it is not clear that these methods would yield the same </w:t>
        </w:r>
      </w:ins>
      <w:ins w:id="413" w:author="Godwin, Casey" w:date="2019-01-15T07:54:00Z">
        <w:r w:rsidR="00287D22">
          <w:rPr>
            <w:rFonts w:ascii="Times New Roman" w:hAnsi="Times New Roman" w:cs="Times New Roman"/>
            <w:sz w:val="24"/>
            <w:szCs w:val="24"/>
          </w:rPr>
          <w:t>prediction</w:t>
        </w:r>
      </w:ins>
      <w:ins w:id="414" w:author="Godwin, Casey" w:date="2019-01-15T07:55:00Z">
        <w:r w:rsidR="00287D22">
          <w:rPr>
            <w:rFonts w:ascii="Times New Roman" w:hAnsi="Times New Roman" w:cs="Times New Roman"/>
            <w:sz w:val="24"/>
            <w:szCs w:val="24"/>
          </w:rPr>
          <w:t>s</w:t>
        </w:r>
      </w:ins>
      <w:ins w:id="415" w:author="Godwin, Casey" w:date="2019-01-15T07:54:00Z">
        <w:r w:rsidR="00287D22">
          <w:rPr>
            <w:rFonts w:ascii="Times New Roman" w:hAnsi="Times New Roman" w:cs="Times New Roman"/>
            <w:sz w:val="24"/>
            <w:szCs w:val="24"/>
          </w:rPr>
          <w:t xml:space="preserve"> (or </w:t>
        </w:r>
      </w:ins>
      <w:ins w:id="416" w:author="Godwin, Casey" w:date="2019-01-14T11:36:00Z">
        <w:r>
          <w:rPr>
            <w:rFonts w:ascii="Times New Roman" w:hAnsi="Times New Roman" w:cs="Times New Roman"/>
            <w:sz w:val="24"/>
            <w:szCs w:val="24"/>
          </w:rPr>
          <w:t xml:space="preserve">values </w:t>
        </w:r>
      </w:ins>
      <w:ins w:id="417" w:author="Godwin, Casey" w:date="2019-01-15T07:54:00Z">
        <w:r w:rsidR="00287D22">
          <w:rPr>
            <w:rFonts w:ascii="Times New Roman" w:hAnsi="Times New Roman" w:cs="Times New Roman"/>
            <w:sz w:val="24"/>
            <w:szCs w:val="24"/>
          </w:rPr>
          <w:t xml:space="preserve">of </w:t>
        </w:r>
      </w:ins>
      <w:ins w:id="418" w:author="Godwin, Casey" w:date="2019-01-14T11:36:00Z">
        <w:r>
          <w:rPr>
            <w:rFonts w:ascii="Times New Roman" w:hAnsi="Times New Roman" w:cs="Times New Roman"/>
            <w:sz w:val="24"/>
            <w:szCs w:val="24"/>
          </w:rPr>
          <w:t>ND and RFD</w:t>
        </w:r>
      </w:ins>
      <w:ins w:id="419" w:author="Godwin, Casey" w:date="2019-01-15T07:54:00Z">
        <w:r w:rsidR="00287D22">
          <w:rPr>
            <w:rFonts w:ascii="Times New Roman" w:hAnsi="Times New Roman" w:cs="Times New Roman"/>
            <w:sz w:val="24"/>
            <w:szCs w:val="24"/>
          </w:rPr>
          <w:t>)</w:t>
        </w:r>
      </w:ins>
      <w:ins w:id="420" w:author="Godwin, Casey" w:date="2019-01-14T11:36:00Z">
        <w:r>
          <w:rPr>
            <w:rFonts w:ascii="Times New Roman" w:hAnsi="Times New Roman" w:cs="Times New Roman"/>
            <w:sz w:val="24"/>
            <w:szCs w:val="24"/>
          </w:rPr>
          <w:t xml:space="preserve"> if applied to a given study system. Here we use numerical simulations to investigate whether four of those methods, when implemented as shown in Figures 1-</w:t>
        </w:r>
      </w:ins>
      <w:ins w:id="421" w:author="Godwin, Casey" w:date="2019-01-15T07:57:00Z">
        <w:r w:rsidR="009967D0">
          <w:rPr>
            <w:rFonts w:ascii="Times New Roman" w:hAnsi="Times New Roman" w:cs="Times New Roman"/>
            <w:sz w:val="24"/>
            <w:szCs w:val="24"/>
          </w:rPr>
          <w:t>4</w:t>
        </w:r>
      </w:ins>
      <w:ins w:id="422" w:author="Godwin, Casey" w:date="2019-01-14T11:36:00Z">
        <w:r>
          <w:rPr>
            <w:rFonts w:ascii="Times New Roman" w:hAnsi="Times New Roman" w:cs="Times New Roman"/>
            <w:sz w:val="24"/>
            <w:szCs w:val="24"/>
          </w:rPr>
          <w:t xml:space="preserve">, </w:t>
        </w:r>
      </w:ins>
      <w:ins w:id="423" w:author="Godwin, Casey" w:date="2019-01-15T07:56:00Z">
        <w:r w:rsidR="002A4173">
          <w:rPr>
            <w:rFonts w:ascii="Times New Roman" w:hAnsi="Times New Roman" w:cs="Times New Roman"/>
            <w:sz w:val="24"/>
            <w:szCs w:val="24"/>
          </w:rPr>
          <w:t>lead to</w:t>
        </w:r>
      </w:ins>
      <w:ins w:id="424" w:author="Godwin, Casey" w:date="2019-01-15T07:55:00Z">
        <w:r w:rsidR="00287D22">
          <w:rPr>
            <w:rFonts w:ascii="Times New Roman" w:hAnsi="Times New Roman" w:cs="Times New Roman"/>
            <w:sz w:val="24"/>
            <w:szCs w:val="24"/>
          </w:rPr>
          <w:t xml:space="preserve"> </w:t>
        </w:r>
      </w:ins>
      <w:ins w:id="425" w:author="Godwin, Casey" w:date="2019-01-14T11:36:00Z">
        <w:r>
          <w:rPr>
            <w:rFonts w:ascii="Times New Roman" w:hAnsi="Times New Roman" w:cs="Times New Roman"/>
            <w:sz w:val="24"/>
            <w:szCs w:val="24"/>
          </w:rPr>
          <w:t xml:space="preserve">the same prediction regarding coexistence and </w:t>
        </w:r>
      </w:ins>
      <w:ins w:id="426" w:author="Godwin, Casey" w:date="2019-01-15T07:56:00Z">
        <w:r w:rsidR="002A4173">
          <w:rPr>
            <w:rFonts w:ascii="Times New Roman" w:hAnsi="Times New Roman" w:cs="Times New Roman"/>
            <w:sz w:val="24"/>
            <w:szCs w:val="24"/>
          </w:rPr>
          <w:t xml:space="preserve">give </w:t>
        </w:r>
      </w:ins>
      <w:ins w:id="427" w:author="Godwin, Casey" w:date="2019-01-14T11:36:00Z">
        <w:r>
          <w:rPr>
            <w:rFonts w:ascii="Times New Roman" w:hAnsi="Times New Roman" w:cs="Times New Roman"/>
            <w:sz w:val="24"/>
            <w:szCs w:val="24"/>
          </w:rPr>
          <w:t>the same estimates of ND and RFD. We chose to use numerical simulation for this demonstration since we are unaware of any experimental dataset that has been, or could be, analyzed using more than two of the methods. The numerical simulations were based on Tilman’s consumer-resource model [Tilman 1977] with two species of phytoplankton competing for two essential resources (phosphate and silicate), which were the only parameters varied among simulations (See Supplement).</w:t>
        </w:r>
        <w:r w:rsidRPr="00C73ED6">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numerical simulations that represent four methods:</w:t>
        </w:r>
        <w:r w:rsidRPr="00C73ED6">
          <w:rPr>
            <w:rFonts w:ascii="Times New Roman" w:hAnsi="Times New Roman" w:cs="Times New Roman"/>
            <w:sz w:val="24"/>
            <w:szCs w:val="24"/>
          </w:rPr>
          <w:t xml:space="preserve"> </w:t>
        </w:r>
        <w:r>
          <w:rPr>
            <w:rFonts w:ascii="Times New Roman" w:hAnsi="Times New Roman" w:cs="Times New Roman"/>
            <w:sz w:val="24"/>
            <w:szCs w:val="24"/>
          </w:rPr>
          <w:t xml:space="preserve">fitting the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model</w:t>
        </w:r>
      </w:ins>
      <w:ins w:id="428" w:author="Godwin, Casey" w:date="2019-01-14T22:22:00Z">
        <w:r w:rsidR="00C2003B">
          <w:rPr>
            <w:rFonts w:ascii="Times New Roman" w:hAnsi="Times New Roman" w:cs="Times New Roman"/>
            <w:sz w:val="24"/>
            <w:szCs w:val="24"/>
          </w:rPr>
          <w:t xml:space="preserve"> to </w:t>
        </w:r>
        <w:r w:rsidR="00C2003B">
          <w:rPr>
            <w:rFonts w:ascii="Times New Roman" w:hAnsi="Times New Roman" w:cs="Times New Roman"/>
            <w:sz w:val="24"/>
            <w:szCs w:val="24"/>
          </w:rPr>
          <w:lastRenderedPageBreak/>
          <w:t>monocultures and a co-culture</w:t>
        </w:r>
      </w:ins>
      <w:ins w:id="429" w:author="Godwin, Casey" w:date="2019-01-14T11:36:00Z">
        <w:r>
          <w:rPr>
            <w:rFonts w:ascii="Times New Roman" w:hAnsi="Times New Roman" w:cs="Times New Roman"/>
            <w:sz w:val="24"/>
            <w:szCs w:val="24"/>
          </w:rPr>
          <w:t>, the sensitivity method</w:t>
        </w:r>
      </w:ins>
      <w:ins w:id="430" w:author="Godwin, Casey" w:date="2019-01-14T22:22:00Z">
        <w:r w:rsidR="00C2003B">
          <w:rPr>
            <w:rFonts w:ascii="Times New Roman" w:hAnsi="Times New Roman" w:cs="Times New Roman"/>
            <w:sz w:val="24"/>
            <w:szCs w:val="24"/>
          </w:rPr>
          <w:t xml:space="preserve"> applied to an invasion experiment</w:t>
        </w:r>
      </w:ins>
      <w:ins w:id="431" w:author="Godwin, Casey" w:date="2019-01-14T11:36:00Z">
        <w:r>
          <w:rPr>
            <w:rFonts w:ascii="Times New Roman" w:hAnsi="Times New Roman" w:cs="Times New Roman"/>
            <w:sz w:val="24"/>
            <w:szCs w:val="24"/>
          </w:rPr>
          <w:t xml:space="preserve">, the method using </w:t>
        </w:r>
        <w:proofErr w:type="spellStart"/>
        <w:r>
          <w:rPr>
            <w:rFonts w:ascii="Times New Roman" w:hAnsi="Times New Roman" w:cs="Times New Roman"/>
            <w:sz w:val="24"/>
            <w:szCs w:val="24"/>
          </w:rPr>
          <w:t>Tilmans’s</w:t>
        </w:r>
        <w:proofErr w:type="spellEnd"/>
        <w:r>
          <w:rPr>
            <w:rFonts w:ascii="Times New Roman" w:hAnsi="Times New Roman" w:cs="Times New Roman"/>
            <w:sz w:val="24"/>
            <w:szCs w:val="24"/>
          </w:rPr>
          <w:t xml:space="preserve"> CRM, and the NFD method. </w:t>
        </w:r>
      </w:ins>
    </w:p>
    <w:p w14:paraId="75ADC0E6" w14:textId="4F76FC63" w:rsidR="00074082" w:rsidRDefault="00A31487">
      <w:pPr>
        <w:pStyle w:val="Normal1"/>
        <w:spacing w:line="360" w:lineRule="auto"/>
        <w:ind w:firstLine="480"/>
        <w:rPr>
          <w:ins w:id="432" w:author="Godwin, Casey" w:date="2019-01-14T11:36:00Z"/>
          <w:rFonts w:ascii="Times New Roman" w:hAnsi="Times New Roman" w:cs="Times New Roman"/>
          <w:sz w:val="24"/>
          <w:szCs w:val="24"/>
        </w:rPr>
      </w:pPr>
      <w:ins w:id="433" w:author="Godwin, Casey" w:date="2019-01-15T07:57:00Z">
        <w:r>
          <w:rPr>
            <w:rFonts w:ascii="Times New Roman" w:hAnsi="Times New Roman" w:cs="Times New Roman"/>
            <w:sz w:val="24"/>
            <w:szCs w:val="24"/>
          </w:rPr>
          <w:t>Figure 6 shows that a</w:t>
        </w:r>
      </w:ins>
      <w:ins w:id="434" w:author="Godwin, Casey" w:date="2019-01-14T11:36:00Z">
        <w:r w:rsidR="00074082">
          <w:rPr>
            <w:rFonts w:ascii="Times New Roman" w:hAnsi="Times New Roman" w:cs="Times New Roman"/>
            <w:sz w:val="24"/>
            <w:szCs w:val="24"/>
          </w:rPr>
          <w:t xml:space="preserve">ll four methods made the same prediction about coexistence </w:t>
        </w:r>
      </w:ins>
      <w:ins w:id="435" w:author="Godwin, Casey" w:date="2019-01-15T07:58:00Z">
        <w:r w:rsidR="00E963FA">
          <w:rPr>
            <w:rFonts w:ascii="Times New Roman" w:hAnsi="Times New Roman" w:cs="Times New Roman"/>
            <w:sz w:val="24"/>
            <w:szCs w:val="24"/>
          </w:rPr>
          <w:t xml:space="preserve">and that these predictions </w:t>
        </w:r>
      </w:ins>
      <w:ins w:id="436" w:author="Godwin, Casey" w:date="2019-01-15T07:59:00Z">
        <w:r w:rsidR="00E963FA">
          <w:rPr>
            <w:rFonts w:ascii="Times New Roman" w:hAnsi="Times New Roman" w:cs="Times New Roman"/>
            <w:sz w:val="24"/>
            <w:szCs w:val="24"/>
          </w:rPr>
          <w:t xml:space="preserve">match the outcome based on </w:t>
        </w:r>
      </w:ins>
      <w:ins w:id="437" w:author="Godwin, Casey" w:date="2019-01-15T08:00:00Z">
        <w:r w:rsidR="00E963FA">
          <w:rPr>
            <w:rFonts w:ascii="Times New Roman" w:hAnsi="Times New Roman" w:cs="Times New Roman"/>
            <w:sz w:val="24"/>
            <w:szCs w:val="24"/>
          </w:rPr>
          <w:t>the equilibrium condition from simulation. Across</w:t>
        </w:r>
      </w:ins>
      <w:ins w:id="438" w:author="Godwin, Casey" w:date="2019-01-15T07:59:00Z">
        <w:r w:rsidR="00E963FA">
          <w:rPr>
            <w:rFonts w:ascii="Times New Roman" w:hAnsi="Times New Roman" w:cs="Times New Roman"/>
            <w:sz w:val="24"/>
            <w:szCs w:val="24"/>
          </w:rPr>
          <w:t xml:space="preserve"> the different resource conditions that we explored</w:t>
        </w:r>
      </w:ins>
      <w:ins w:id="439" w:author="Godwin, Casey" w:date="2019-01-15T08:00:00Z">
        <w:r w:rsidR="00E963FA">
          <w:rPr>
            <w:rFonts w:ascii="Times New Roman" w:hAnsi="Times New Roman" w:cs="Times New Roman"/>
            <w:sz w:val="24"/>
            <w:szCs w:val="24"/>
          </w:rPr>
          <w:t xml:space="preserve">, </w:t>
        </w:r>
      </w:ins>
      <w:ins w:id="440" w:author="Godwin, Casey" w:date="2019-01-15T08:17:00Z">
        <w:r w:rsidR="00F824E3">
          <w:rPr>
            <w:rFonts w:ascii="Times New Roman" w:hAnsi="Times New Roman" w:cs="Times New Roman"/>
            <w:sz w:val="24"/>
            <w:szCs w:val="24"/>
          </w:rPr>
          <w:t xml:space="preserve">the two species were predicted to coexist </w:t>
        </w:r>
      </w:ins>
      <w:ins w:id="441" w:author="Godwin, Casey" w:date="2019-01-15T10:07:00Z">
        <w:r w:rsidR="00B04088">
          <w:rPr>
            <w:rFonts w:ascii="Times New Roman" w:hAnsi="Times New Roman" w:cs="Times New Roman"/>
            <w:sz w:val="24"/>
            <w:szCs w:val="24"/>
          </w:rPr>
          <w:t>when the</w:t>
        </w:r>
      </w:ins>
      <w:ins w:id="442" w:author="Godwin, Casey" w:date="2019-01-15T08:17:00Z">
        <w:r w:rsidR="00F824E3">
          <w:rPr>
            <w:rFonts w:ascii="Times New Roman" w:hAnsi="Times New Roman" w:cs="Times New Roman"/>
            <w:sz w:val="24"/>
            <w:szCs w:val="24"/>
          </w:rPr>
          <w:t xml:space="preserve"> resource supply conditions cause</w:t>
        </w:r>
      </w:ins>
      <w:ins w:id="443" w:author="Godwin, Casey" w:date="2019-01-15T10:07:00Z">
        <w:r w:rsidR="00B04088">
          <w:rPr>
            <w:rFonts w:ascii="Times New Roman" w:hAnsi="Times New Roman" w:cs="Times New Roman"/>
            <w:sz w:val="24"/>
            <w:szCs w:val="24"/>
          </w:rPr>
          <w:t>d</w:t>
        </w:r>
      </w:ins>
      <w:ins w:id="444" w:author="Godwin, Casey" w:date="2019-01-15T08:17:00Z">
        <w:r w:rsidR="00F824E3">
          <w:rPr>
            <w:rFonts w:ascii="Times New Roman" w:hAnsi="Times New Roman" w:cs="Times New Roman"/>
            <w:sz w:val="24"/>
            <w:szCs w:val="24"/>
          </w:rPr>
          <w:t xml:space="preserve"> each species to be limited by a different resource [Tilman 1977]. </w:t>
        </w:r>
      </w:ins>
      <w:ins w:id="445" w:author="Godwin, Casey" w:date="2019-01-15T08:01:00Z">
        <w:r w:rsidR="00744B36">
          <w:rPr>
            <w:rFonts w:ascii="Times New Roman" w:hAnsi="Times New Roman" w:cs="Times New Roman"/>
            <w:sz w:val="24"/>
            <w:szCs w:val="24"/>
          </w:rPr>
          <w:t xml:space="preserve">This agreement among the methods was conditional on </w:t>
        </w:r>
      </w:ins>
      <w:ins w:id="446" w:author="Godwin, Casey" w:date="2019-01-15T08:12:00Z">
        <w:r w:rsidR="00807E62">
          <w:rPr>
            <w:rFonts w:ascii="Times New Roman" w:hAnsi="Times New Roman" w:cs="Times New Roman"/>
            <w:sz w:val="24"/>
            <w:szCs w:val="24"/>
          </w:rPr>
          <w:t xml:space="preserve">how the </w:t>
        </w:r>
      </w:ins>
      <w:ins w:id="447" w:author="Godwin, Casey" w:date="2019-01-15T08:16:00Z">
        <w:r w:rsidR="00F824E3">
          <w:rPr>
            <w:rFonts w:ascii="Times New Roman" w:hAnsi="Times New Roman" w:cs="Times New Roman"/>
            <w:sz w:val="24"/>
            <w:szCs w:val="24"/>
          </w:rPr>
          <w:t xml:space="preserve">Lotka Volterra and NFD </w:t>
        </w:r>
      </w:ins>
      <w:ins w:id="448" w:author="Godwin, Casey" w:date="2019-01-15T08:12:00Z">
        <w:r w:rsidR="00807E62">
          <w:rPr>
            <w:rFonts w:ascii="Times New Roman" w:hAnsi="Times New Roman" w:cs="Times New Roman"/>
            <w:sz w:val="24"/>
            <w:szCs w:val="24"/>
          </w:rPr>
          <w:t xml:space="preserve">methods were parameterized. </w:t>
        </w:r>
      </w:ins>
      <w:ins w:id="449" w:author="Godwin, Casey" w:date="2019-01-14T22:23:00Z">
        <w:r w:rsidR="00EE7CE3">
          <w:rPr>
            <w:rFonts w:ascii="Times New Roman" w:hAnsi="Times New Roman" w:cs="Times New Roman"/>
            <w:sz w:val="24"/>
            <w:szCs w:val="24"/>
          </w:rPr>
          <w:t xml:space="preserve">The Lotka Volterra method </w:t>
        </w:r>
      </w:ins>
      <w:ins w:id="450" w:author="Godwin, Casey" w:date="2019-01-14T22:24:00Z">
        <w:r w:rsidR="00EE7CE3">
          <w:rPr>
            <w:rFonts w:ascii="Times New Roman" w:hAnsi="Times New Roman" w:cs="Times New Roman"/>
            <w:sz w:val="24"/>
            <w:szCs w:val="24"/>
          </w:rPr>
          <w:t>only matched the predictions from the other method</w:t>
        </w:r>
      </w:ins>
      <w:ins w:id="451" w:author="Godwin, Casey" w:date="2019-01-15T07:58:00Z">
        <w:r w:rsidR="00E963FA">
          <w:rPr>
            <w:rFonts w:ascii="Times New Roman" w:hAnsi="Times New Roman" w:cs="Times New Roman"/>
            <w:sz w:val="24"/>
            <w:szCs w:val="24"/>
          </w:rPr>
          <w:t>s</w:t>
        </w:r>
      </w:ins>
      <w:ins w:id="452" w:author="Godwin, Casey" w:date="2019-01-14T22:24:00Z">
        <w:r w:rsidR="00EE7CE3">
          <w:rPr>
            <w:rFonts w:ascii="Times New Roman" w:hAnsi="Times New Roman" w:cs="Times New Roman"/>
            <w:sz w:val="24"/>
            <w:szCs w:val="24"/>
          </w:rPr>
          <w:t xml:space="preserve"> when we assumed that intraspecific competition coefficients were equal to the inverse of the </w:t>
        </w:r>
      </w:ins>
      <w:ins w:id="453" w:author="Godwin, Casey" w:date="2019-01-14T22:25:00Z">
        <w:r w:rsidR="00EE7CE3">
          <w:rPr>
            <w:rFonts w:ascii="Times New Roman" w:hAnsi="Times New Roman" w:cs="Times New Roman"/>
            <w:sz w:val="24"/>
            <w:szCs w:val="24"/>
          </w:rPr>
          <w:t>carrying capacity (Figure S</w:t>
        </w:r>
      </w:ins>
      <w:ins w:id="454" w:author="Godwin, Casey" w:date="2019-01-15T10:49:00Z">
        <w:r w:rsidR="002A0D7C">
          <w:rPr>
            <w:rFonts w:ascii="Times New Roman" w:hAnsi="Times New Roman" w:cs="Times New Roman"/>
            <w:sz w:val="24"/>
            <w:szCs w:val="24"/>
          </w:rPr>
          <w:t>2</w:t>
        </w:r>
      </w:ins>
      <w:ins w:id="455" w:author="Godwin, Casey" w:date="2019-01-14T22:25:00Z">
        <w:r w:rsidR="00EE7CE3">
          <w:rPr>
            <w:rFonts w:ascii="Times New Roman" w:hAnsi="Times New Roman" w:cs="Times New Roman"/>
            <w:sz w:val="24"/>
            <w:szCs w:val="24"/>
          </w:rPr>
          <w:t xml:space="preserve">). </w:t>
        </w:r>
      </w:ins>
      <w:ins w:id="456" w:author="Godwin, Casey" w:date="2019-01-14T22:28:00Z">
        <w:r w:rsidR="00EE7CE3">
          <w:rPr>
            <w:rFonts w:ascii="Times New Roman" w:hAnsi="Times New Roman" w:cs="Times New Roman"/>
            <w:sz w:val="24"/>
            <w:szCs w:val="24"/>
          </w:rPr>
          <w:t xml:space="preserve">When we estimated the </w:t>
        </w:r>
      </w:ins>
      <w:ins w:id="457" w:author="Godwin, Casey" w:date="2019-01-14T22:29:00Z">
        <w:r w:rsidR="00EE7CE3">
          <w:rPr>
            <w:rFonts w:ascii="Times New Roman" w:hAnsi="Times New Roman" w:cs="Times New Roman"/>
            <w:sz w:val="24"/>
            <w:szCs w:val="24"/>
          </w:rPr>
          <w:t xml:space="preserve">intraspecific coefficients from the time series as the monocultures approached their carrying capacity, the method overestimated the range of parameter space allowing for coexistence. </w:t>
        </w:r>
      </w:ins>
      <w:ins w:id="458" w:author="Godwin, Casey" w:date="2019-01-14T22:23:00Z">
        <w:r w:rsidR="00EE7CE3">
          <w:rPr>
            <w:rFonts w:ascii="Times New Roman" w:hAnsi="Times New Roman" w:cs="Times New Roman"/>
            <w:sz w:val="24"/>
            <w:szCs w:val="24"/>
          </w:rPr>
          <w:t>T</w:t>
        </w:r>
      </w:ins>
      <w:ins w:id="459" w:author="Godwin, Casey" w:date="2019-01-14T11:36:00Z">
        <w:r w:rsidR="00074082">
          <w:rPr>
            <w:rFonts w:ascii="Times New Roman" w:hAnsi="Times New Roman" w:cs="Times New Roman"/>
            <w:sz w:val="24"/>
            <w:szCs w:val="24"/>
          </w:rPr>
          <w:t xml:space="preserve">he NFD method only matched the other methods when we evaluated the slope when species densities were approaching zero and by using both the slope and the intercept to predict the growth rate when invading. Unless these conditions were met, the NFD method tended to over- or under-estimate the region of resource conditions that allow for coexistence. </w:t>
        </w:r>
      </w:ins>
    </w:p>
    <w:p w14:paraId="55C7084D" w14:textId="15D930FD" w:rsidR="00074082" w:rsidRDefault="00074082">
      <w:pPr>
        <w:pStyle w:val="Normal1"/>
        <w:spacing w:line="360" w:lineRule="auto"/>
        <w:ind w:firstLine="480"/>
        <w:rPr>
          <w:ins w:id="460" w:author="Godwin, Casey" w:date="2019-01-14T11:36:00Z"/>
          <w:rFonts w:ascii="Times New Roman" w:hAnsi="Times New Roman" w:cs="Times New Roman"/>
          <w:sz w:val="24"/>
          <w:szCs w:val="24"/>
        </w:rPr>
        <w:pPrChange w:id="461" w:author="Godwin, Casey" w:date="2019-01-15T10:08:00Z">
          <w:pPr>
            <w:pStyle w:val="Normal1"/>
            <w:spacing w:line="360" w:lineRule="auto"/>
          </w:pPr>
        </w:pPrChange>
      </w:pPr>
      <w:ins w:id="462" w:author="Godwin, Casey" w:date="2019-01-14T11:36:00Z">
        <w:r>
          <w:rPr>
            <w:rFonts w:ascii="Times New Roman" w:hAnsi="Times New Roman" w:cs="Times New Roman"/>
            <w:sz w:val="24"/>
            <w:szCs w:val="24"/>
          </w:rPr>
          <w:t>Although the methods gave the same predictions regarding coexistence, Figure 6 (</w:t>
        </w:r>
      </w:ins>
      <w:ins w:id="463" w:author="Godwin, Casey" w:date="2019-01-15T10:31:00Z">
        <w:r w:rsidR="00456926">
          <w:rPr>
            <w:rFonts w:ascii="Times New Roman" w:hAnsi="Times New Roman" w:cs="Times New Roman"/>
            <w:sz w:val="24"/>
            <w:szCs w:val="24"/>
          </w:rPr>
          <w:t>f</w:t>
        </w:r>
      </w:ins>
      <w:ins w:id="464" w:author="Godwin, Casey" w:date="2019-01-14T11:36:00Z">
        <w:r>
          <w:rPr>
            <w:rFonts w:ascii="Times New Roman" w:hAnsi="Times New Roman" w:cs="Times New Roman"/>
            <w:sz w:val="24"/>
            <w:szCs w:val="24"/>
          </w:rPr>
          <w:t xml:space="preserve"> and </w:t>
        </w:r>
      </w:ins>
      <w:ins w:id="465" w:author="Godwin, Casey" w:date="2019-01-15T10:31:00Z">
        <w:r w:rsidR="00456926">
          <w:rPr>
            <w:rFonts w:ascii="Times New Roman" w:hAnsi="Times New Roman" w:cs="Times New Roman"/>
            <w:sz w:val="24"/>
            <w:szCs w:val="24"/>
          </w:rPr>
          <w:t>g</w:t>
        </w:r>
      </w:ins>
      <w:ins w:id="466" w:author="Godwin, Casey" w:date="2019-01-14T11:36:00Z">
        <w:r>
          <w:rPr>
            <w:rFonts w:ascii="Times New Roman" w:hAnsi="Times New Roman" w:cs="Times New Roman"/>
            <w:sz w:val="24"/>
            <w:szCs w:val="24"/>
          </w:rPr>
          <w:t xml:space="preserve">) shows that the methods do not </w:t>
        </w:r>
      </w:ins>
      <w:ins w:id="467" w:author="Godwin, Casey" w:date="2019-01-15T08:16:00Z">
        <w:r w:rsidR="00F824E3">
          <w:rPr>
            <w:rFonts w:ascii="Times New Roman" w:hAnsi="Times New Roman" w:cs="Times New Roman"/>
            <w:sz w:val="24"/>
            <w:szCs w:val="24"/>
          </w:rPr>
          <w:t xml:space="preserve">consistently </w:t>
        </w:r>
      </w:ins>
      <w:ins w:id="468" w:author="Godwin, Casey" w:date="2019-01-14T11:36:00Z">
        <w:r>
          <w:rPr>
            <w:rFonts w:ascii="Times New Roman" w:hAnsi="Times New Roman" w:cs="Times New Roman"/>
            <w:sz w:val="24"/>
            <w:szCs w:val="24"/>
          </w:rPr>
          <w:t xml:space="preserve">yield the same values of ND and RFD when applied to the same study system. </w:t>
        </w:r>
      </w:ins>
      <w:ins w:id="469" w:author="Godwin, Casey" w:date="2019-01-15T09:56:00Z">
        <w:r w:rsidR="00134245">
          <w:rPr>
            <w:rFonts w:ascii="Times New Roman" w:hAnsi="Times New Roman" w:cs="Times New Roman"/>
            <w:sz w:val="24"/>
            <w:szCs w:val="24"/>
          </w:rPr>
          <w:t xml:space="preserve">The Lotka Volterra method (using </w:t>
        </w:r>
        <w:r w:rsidR="00134245" w:rsidRPr="00FE1382">
          <w:rPr>
            <w:rFonts w:ascii="Times New Roman" w:hAnsi="Times New Roman" w:cs="Times New Roman"/>
            <w:i/>
            <w:sz w:val="24"/>
            <w:szCs w:val="24"/>
          </w:rPr>
          <w:t>α</w:t>
        </w:r>
        <w:r w:rsidR="00134245">
          <w:rPr>
            <w:rFonts w:ascii="Times New Roman" w:hAnsi="Times New Roman" w:cs="Times New Roman"/>
            <w:i/>
            <w:sz w:val="24"/>
            <w:szCs w:val="24"/>
            <w:vertAlign w:val="subscript"/>
          </w:rPr>
          <w:t>ii</w:t>
        </w:r>
        <w:r w:rsidR="00134245">
          <w:rPr>
            <w:rFonts w:ascii="Times New Roman" w:hAnsi="Times New Roman" w:cs="Times New Roman"/>
            <w:sz w:val="24"/>
            <w:szCs w:val="24"/>
          </w:rPr>
          <w:t xml:space="preserve"> = 1/N</w:t>
        </w:r>
        <w:r w:rsidR="00134245" w:rsidRPr="006B49FD">
          <w:rPr>
            <w:rFonts w:ascii="Times New Roman" w:hAnsi="Times New Roman" w:cs="Times New Roman"/>
            <w:sz w:val="24"/>
            <w:szCs w:val="24"/>
            <w:vertAlign w:val="subscript"/>
          </w:rPr>
          <w:t>i</w:t>
        </w:r>
        <w:r w:rsidR="00134245">
          <w:rPr>
            <w:rFonts w:ascii="Times New Roman" w:hAnsi="Times New Roman" w:cs="Times New Roman"/>
            <w:sz w:val="24"/>
            <w:szCs w:val="24"/>
          </w:rPr>
          <w:t>*) and the sensitivity method gave identical estimates of ND and RFD across the range of resource conditions used, but these estimates differed from</w:t>
        </w:r>
      </w:ins>
      <w:ins w:id="470" w:author="Godwin, Casey" w:date="2019-01-15T09:57:00Z">
        <w:r w:rsidR="00134245">
          <w:rPr>
            <w:rFonts w:ascii="Times New Roman" w:hAnsi="Times New Roman" w:cs="Times New Roman"/>
            <w:sz w:val="24"/>
            <w:szCs w:val="24"/>
          </w:rPr>
          <w:t xml:space="preserve"> the method based on Tilman’s consumer resource model.</w:t>
        </w:r>
        <w:r w:rsidR="000A25E8">
          <w:rPr>
            <w:rFonts w:ascii="Times New Roman" w:hAnsi="Times New Roman" w:cs="Times New Roman"/>
            <w:sz w:val="24"/>
            <w:szCs w:val="24"/>
          </w:rPr>
          <w:t xml:space="preserve"> </w:t>
        </w:r>
      </w:ins>
      <w:ins w:id="471" w:author="Godwin, Casey" w:date="2019-01-14T11:36:00Z">
        <w:r>
          <w:rPr>
            <w:rFonts w:ascii="Times New Roman" w:hAnsi="Times New Roman" w:cs="Times New Roman"/>
            <w:sz w:val="24"/>
            <w:szCs w:val="24"/>
          </w:rPr>
          <w:t xml:space="preserve">This disparity is explained by </w:t>
        </w:r>
      </w:ins>
      <w:ins w:id="472" w:author="Godwin, Casey" w:date="2019-01-15T09:58:00Z">
        <w:r w:rsidR="000A25E8">
          <w:rPr>
            <w:rFonts w:ascii="Times New Roman" w:hAnsi="Times New Roman" w:cs="Times New Roman"/>
            <w:sz w:val="24"/>
            <w:szCs w:val="24"/>
          </w:rPr>
          <w:t>the fact that the</w:t>
        </w:r>
      </w:ins>
      <w:ins w:id="473" w:author="Godwin, Casey" w:date="2019-01-14T11:36:00Z">
        <w:r>
          <w:rPr>
            <w:rFonts w:ascii="Times New Roman" w:hAnsi="Times New Roman" w:cs="Times New Roman"/>
            <w:sz w:val="24"/>
            <w:szCs w:val="24"/>
          </w:rPr>
          <w:t xml:space="preserve"> </w:t>
        </w:r>
      </w:ins>
      <w:ins w:id="474" w:author="Godwin, Casey" w:date="2019-01-15T09:59:00Z">
        <w:r w:rsidR="000A25E8">
          <w:rPr>
            <w:rFonts w:ascii="Times New Roman" w:hAnsi="Times New Roman" w:cs="Times New Roman"/>
            <w:sz w:val="24"/>
            <w:szCs w:val="24"/>
          </w:rPr>
          <w:t xml:space="preserve">Lotka Volterra and sensitivity methods </w:t>
        </w:r>
      </w:ins>
      <w:ins w:id="475" w:author="Godwin, Casey" w:date="2019-01-14T11:36:00Z">
        <w:r>
          <w:rPr>
            <w:rFonts w:ascii="Times New Roman" w:hAnsi="Times New Roman" w:cs="Times New Roman"/>
            <w:sz w:val="24"/>
            <w:szCs w:val="24"/>
          </w:rPr>
          <w:t>assum</w:t>
        </w:r>
      </w:ins>
      <w:ins w:id="476" w:author="Godwin, Casey" w:date="2019-01-15T09:59:00Z">
        <w:r w:rsidR="000A25E8">
          <w:rPr>
            <w:rFonts w:ascii="Times New Roman" w:hAnsi="Times New Roman" w:cs="Times New Roman"/>
            <w:sz w:val="24"/>
            <w:szCs w:val="24"/>
          </w:rPr>
          <w:t>e</w:t>
        </w:r>
      </w:ins>
      <w:ins w:id="477" w:author="Godwin, Casey" w:date="2019-01-14T11:36:00Z">
        <w:r>
          <w:rPr>
            <w:rFonts w:ascii="Times New Roman" w:hAnsi="Times New Roman" w:cs="Times New Roman"/>
            <w:sz w:val="24"/>
            <w:szCs w:val="24"/>
          </w:rPr>
          <w:t xml:space="preserve"> that per capita inter- and intraspecific interaction coefficients are independent of species densitie</w:t>
        </w:r>
      </w:ins>
      <w:ins w:id="478" w:author="Godwin, Casey" w:date="2019-01-15T10:01:00Z">
        <w:r w:rsidR="000A25E8">
          <w:rPr>
            <w:rFonts w:ascii="Times New Roman" w:hAnsi="Times New Roman" w:cs="Times New Roman"/>
            <w:sz w:val="24"/>
            <w:szCs w:val="24"/>
          </w:rPr>
          <w:t>s.</w:t>
        </w:r>
      </w:ins>
      <w:ins w:id="479" w:author="Godwin, Casey" w:date="2019-01-15T10:08:00Z">
        <w:r w:rsidR="00B04088">
          <w:rPr>
            <w:rFonts w:ascii="Times New Roman" w:hAnsi="Times New Roman" w:cs="Times New Roman"/>
            <w:sz w:val="24"/>
            <w:szCs w:val="24"/>
          </w:rPr>
          <w:t xml:space="preserve"> </w:t>
        </w:r>
      </w:ins>
      <w:ins w:id="480" w:author="Godwin, Casey" w:date="2019-01-15T10:02:00Z">
        <w:r w:rsidR="000A25E8">
          <w:rPr>
            <w:rFonts w:ascii="Times New Roman" w:hAnsi="Times New Roman" w:cs="Times New Roman"/>
            <w:sz w:val="24"/>
            <w:szCs w:val="24"/>
          </w:rPr>
          <w:t xml:space="preserve">Although this assumption is likely to be violated when species population dynamics are affected by mechanisms that produce non-linearity between population densities and growth rates, </w:t>
        </w:r>
      </w:ins>
      <w:ins w:id="481" w:author="Godwin, Casey" w:date="2019-01-15T10:03:00Z">
        <w:r w:rsidR="000A25E8">
          <w:rPr>
            <w:rFonts w:ascii="Times New Roman" w:hAnsi="Times New Roman" w:cs="Times New Roman"/>
            <w:sz w:val="24"/>
            <w:szCs w:val="24"/>
          </w:rPr>
          <w:t>using</w:t>
        </w:r>
      </w:ins>
      <w:ins w:id="482" w:author="Godwin, Casey" w:date="2019-01-15T10:02:00Z">
        <w:r w:rsidR="000A25E8">
          <w:rPr>
            <w:rFonts w:ascii="Times New Roman" w:hAnsi="Times New Roman" w:cs="Times New Roman"/>
            <w:sz w:val="24"/>
            <w:szCs w:val="24"/>
          </w:rPr>
          <w:t xml:space="preserve"> the assumption that </w:t>
        </w:r>
        <w:r w:rsidR="000A25E8" w:rsidRPr="00FE1382">
          <w:rPr>
            <w:rFonts w:ascii="Times New Roman" w:hAnsi="Times New Roman" w:cs="Times New Roman"/>
            <w:i/>
            <w:sz w:val="24"/>
            <w:szCs w:val="24"/>
          </w:rPr>
          <w:t>α</w:t>
        </w:r>
        <w:r w:rsidR="000A25E8">
          <w:rPr>
            <w:rFonts w:ascii="Times New Roman" w:hAnsi="Times New Roman" w:cs="Times New Roman"/>
            <w:i/>
            <w:sz w:val="24"/>
            <w:szCs w:val="24"/>
            <w:vertAlign w:val="subscript"/>
          </w:rPr>
          <w:t>ii</w:t>
        </w:r>
        <w:r w:rsidR="000A25E8">
          <w:rPr>
            <w:rFonts w:ascii="Times New Roman" w:hAnsi="Times New Roman" w:cs="Times New Roman"/>
            <w:sz w:val="24"/>
            <w:szCs w:val="24"/>
          </w:rPr>
          <w:t xml:space="preserve"> = 1/N</w:t>
        </w:r>
        <w:r w:rsidR="000A25E8" w:rsidRPr="006B49FD">
          <w:rPr>
            <w:rFonts w:ascii="Times New Roman" w:hAnsi="Times New Roman" w:cs="Times New Roman"/>
            <w:sz w:val="24"/>
            <w:szCs w:val="24"/>
            <w:vertAlign w:val="subscript"/>
          </w:rPr>
          <w:t>i</w:t>
        </w:r>
        <w:r w:rsidR="000A25E8">
          <w:rPr>
            <w:rFonts w:ascii="Times New Roman" w:hAnsi="Times New Roman" w:cs="Times New Roman"/>
            <w:sz w:val="24"/>
            <w:szCs w:val="24"/>
          </w:rPr>
          <w:t>*</w:t>
        </w:r>
      </w:ins>
      <w:ins w:id="483" w:author="Godwin, Casey" w:date="2019-01-15T10:03:00Z">
        <w:r w:rsidR="000A25E8">
          <w:rPr>
            <w:rFonts w:ascii="Times New Roman" w:hAnsi="Times New Roman" w:cs="Times New Roman"/>
            <w:sz w:val="24"/>
            <w:szCs w:val="24"/>
          </w:rPr>
          <w:t xml:space="preserve"> allows for accurate predictions regarding coexistence. </w:t>
        </w:r>
      </w:ins>
      <w:ins w:id="484" w:author="Godwin, Casey" w:date="2019-01-15T10:01:00Z">
        <w:r w:rsidR="000A25E8">
          <w:rPr>
            <w:rFonts w:ascii="Times New Roman" w:hAnsi="Times New Roman" w:cs="Times New Roman"/>
            <w:sz w:val="24"/>
            <w:szCs w:val="24"/>
          </w:rPr>
          <w:t xml:space="preserve">In contrast, the method based on Tilman’s </w:t>
        </w:r>
      </w:ins>
      <w:ins w:id="485" w:author="Godwin, Casey" w:date="2019-01-15T10:02:00Z">
        <w:r w:rsidR="000A25E8">
          <w:rPr>
            <w:rFonts w:ascii="Times New Roman" w:hAnsi="Times New Roman" w:cs="Times New Roman"/>
            <w:sz w:val="24"/>
            <w:szCs w:val="24"/>
          </w:rPr>
          <w:t>consumer resource model does no</w:t>
        </w:r>
      </w:ins>
      <w:ins w:id="486" w:author="Godwin, Casey" w:date="2019-01-15T10:04:00Z">
        <w:r w:rsidR="000A25E8">
          <w:rPr>
            <w:rFonts w:ascii="Times New Roman" w:hAnsi="Times New Roman" w:cs="Times New Roman"/>
            <w:sz w:val="24"/>
            <w:szCs w:val="24"/>
          </w:rPr>
          <w:t>t assume that interaction coefficients are independent of species densities,</w:t>
        </w:r>
        <w:r w:rsidR="00B04088">
          <w:rPr>
            <w:rFonts w:ascii="Times New Roman" w:hAnsi="Times New Roman" w:cs="Times New Roman"/>
            <w:sz w:val="24"/>
            <w:szCs w:val="24"/>
          </w:rPr>
          <w:t xml:space="preserve"> but instead quantifies both inter- and intraspecific interaction coefficients </w:t>
        </w:r>
      </w:ins>
      <w:ins w:id="487" w:author="Godwin, Casey" w:date="2019-01-15T10:09:00Z">
        <w:r w:rsidR="00B04088">
          <w:rPr>
            <w:rFonts w:ascii="Times New Roman" w:hAnsi="Times New Roman" w:cs="Times New Roman"/>
            <w:sz w:val="24"/>
            <w:szCs w:val="24"/>
          </w:rPr>
          <w:t xml:space="preserve">only </w:t>
        </w:r>
      </w:ins>
      <w:ins w:id="488" w:author="Godwin, Casey" w:date="2019-01-15T10:05:00Z">
        <w:r w:rsidR="00B04088">
          <w:rPr>
            <w:rFonts w:ascii="Times New Roman" w:hAnsi="Times New Roman" w:cs="Times New Roman"/>
            <w:sz w:val="24"/>
            <w:szCs w:val="24"/>
          </w:rPr>
          <w:t xml:space="preserve">at the steady-state </w:t>
        </w:r>
      </w:ins>
      <w:ins w:id="489" w:author="Godwin, Casey" w:date="2019-01-15T10:09:00Z">
        <w:r w:rsidR="00B04088">
          <w:rPr>
            <w:rFonts w:ascii="Times New Roman" w:hAnsi="Times New Roman" w:cs="Times New Roman"/>
            <w:sz w:val="24"/>
            <w:szCs w:val="24"/>
          </w:rPr>
          <w:t>density</w:t>
        </w:r>
      </w:ins>
      <w:ins w:id="490" w:author="Godwin, Casey" w:date="2019-01-15T10:05:00Z">
        <w:r w:rsidR="00B04088">
          <w:rPr>
            <w:rFonts w:ascii="Times New Roman" w:hAnsi="Times New Roman" w:cs="Times New Roman"/>
            <w:sz w:val="24"/>
            <w:szCs w:val="24"/>
          </w:rPr>
          <w:t xml:space="preserve"> for monocultures. This </w:t>
        </w:r>
      </w:ins>
      <w:ins w:id="491" w:author="Godwin, Casey" w:date="2019-01-14T11:36:00Z">
        <w:r>
          <w:rPr>
            <w:rFonts w:ascii="Times New Roman" w:hAnsi="Times New Roman" w:cs="Times New Roman"/>
            <w:sz w:val="24"/>
            <w:szCs w:val="24"/>
          </w:rPr>
          <w:t xml:space="preserve">means that the interaction coefficients, and thus ND and RFD, measured according to either of </w:t>
        </w:r>
        <w:r>
          <w:rPr>
            <w:rFonts w:ascii="Times New Roman" w:hAnsi="Times New Roman" w:cs="Times New Roman"/>
            <w:sz w:val="24"/>
            <w:szCs w:val="24"/>
          </w:rPr>
          <w:lastRenderedPageBreak/>
          <w:t xml:space="preserve">the phenomenological methods (Figures 2 and 3) are unlikely to match the values predicted from a mechanistic method. </w:t>
        </w:r>
      </w:ins>
    </w:p>
    <w:p w14:paraId="4F96461E" w14:textId="47E77D5A" w:rsidR="00074082" w:rsidRDefault="00074082" w:rsidP="00074082">
      <w:pPr>
        <w:pStyle w:val="Normal1"/>
        <w:spacing w:line="360" w:lineRule="auto"/>
        <w:ind w:firstLine="480"/>
        <w:rPr>
          <w:ins w:id="492" w:author="Godwin, Casey" w:date="2019-01-14T11:36:00Z"/>
          <w:rFonts w:ascii="Times New Roman" w:hAnsi="Times New Roman" w:cs="Times New Roman"/>
          <w:sz w:val="24"/>
          <w:szCs w:val="24"/>
        </w:rPr>
      </w:pPr>
      <w:ins w:id="493" w:author="Godwin, Casey" w:date="2019-01-14T11:36:00Z">
        <w:r>
          <w:rPr>
            <w:rFonts w:ascii="Times New Roman" w:hAnsi="Times New Roman" w:cs="Times New Roman"/>
            <w:sz w:val="24"/>
            <w:szCs w:val="24"/>
          </w:rPr>
          <w:t xml:space="preserve">This comparison of the methods highlights an important caution for the field of modern coexistence theory, namely that estimates of ND and RFD obtained by different methods </w:t>
        </w:r>
      </w:ins>
      <w:ins w:id="494" w:author="Godwin, Casey" w:date="2019-01-15T11:24:00Z">
        <w:r w:rsidR="00D35206">
          <w:rPr>
            <w:rFonts w:ascii="Times New Roman" w:hAnsi="Times New Roman" w:cs="Times New Roman"/>
            <w:sz w:val="24"/>
            <w:szCs w:val="24"/>
          </w:rPr>
          <w:t>are not always</w:t>
        </w:r>
      </w:ins>
      <w:ins w:id="495" w:author="Godwin, Casey" w:date="2019-01-14T11:36:00Z">
        <w:r>
          <w:rPr>
            <w:rFonts w:ascii="Times New Roman" w:hAnsi="Times New Roman" w:cs="Times New Roman"/>
            <w:sz w:val="24"/>
            <w:szCs w:val="24"/>
          </w:rPr>
          <w:t xml:space="preserve"> compar</w:t>
        </w:r>
      </w:ins>
      <w:ins w:id="496" w:author="Godwin, Casey" w:date="2019-01-15T11:24:00Z">
        <w:r w:rsidR="00D35206">
          <w:rPr>
            <w:rFonts w:ascii="Times New Roman" w:hAnsi="Times New Roman" w:cs="Times New Roman"/>
            <w:sz w:val="24"/>
            <w:szCs w:val="24"/>
          </w:rPr>
          <w:t>able</w:t>
        </w:r>
      </w:ins>
      <w:ins w:id="497" w:author="Godwin, Casey" w:date="2019-01-14T11:36:00Z">
        <w:r>
          <w:rPr>
            <w:rFonts w:ascii="Times New Roman" w:hAnsi="Times New Roman" w:cs="Times New Roman"/>
            <w:sz w:val="24"/>
            <w:szCs w:val="24"/>
          </w:rPr>
          <w:t xml:space="preserve">. For example, future syntheses or meta-analyses cannot include studies that measured ND and RFD by different methods. Even within a single method (e.g. the Lotka Volterra method) there can be substantial differences in the estimates of ND and RFD depending on the experimental design and how the interaction coefficients were parameterized. Nonetheless, it appears that each of these methods is capable of correctly predicting coexistence based on the criterion of mutual invasibility. </w:t>
        </w:r>
      </w:ins>
    </w:p>
    <w:p w14:paraId="560B8134" w14:textId="77777777" w:rsidR="00074082" w:rsidRPr="00B8330E" w:rsidRDefault="00074082" w:rsidP="009843E5">
      <w:pPr>
        <w:pStyle w:val="Normal1"/>
        <w:spacing w:line="360" w:lineRule="auto"/>
        <w:ind w:firstLine="576"/>
        <w:rPr>
          <w:rFonts w:ascii="Times New Roman" w:hAnsi="Times New Roman" w:cs="Times New Roman"/>
          <w:sz w:val="24"/>
          <w:szCs w:val="24"/>
          <w:lang w:eastAsia="zh-TW"/>
        </w:rPr>
      </w:pP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68A23B92" w14:textId="77777777" w:rsidR="00074082" w:rsidRPr="003C7848" w:rsidRDefault="00074082" w:rsidP="00074082">
      <w:pPr>
        <w:pStyle w:val="Normal1"/>
        <w:spacing w:line="360" w:lineRule="auto"/>
        <w:ind w:firstLine="360"/>
        <w:rPr>
          <w:ins w:id="498" w:author="Godwin, Casey" w:date="2019-01-14T11:39:00Z"/>
          <w:rFonts w:ascii="Times New Roman" w:hAnsi="Times New Roman" w:cs="Times New Roman"/>
          <w:sz w:val="24"/>
          <w:szCs w:val="24"/>
        </w:rPr>
      </w:pPr>
      <w:ins w:id="499" w:author="Godwin, Casey" w:date="2019-01-14T11:39:00Z">
        <w:r w:rsidRPr="003C7848">
          <w:rPr>
            <w:rFonts w:ascii="Times New Roman" w:hAnsi="Times New Roman" w:cs="Times New Roman"/>
            <w:sz w:val="24"/>
            <w:szCs w:val="24"/>
          </w:rPr>
          <w:t xml:space="preserve">Having described and compared the foundation of each </w:t>
        </w:r>
        <w:commentRangeStart w:id="500"/>
        <w:r w:rsidRPr="003C7848">
          <w:rPr>
            <w:rFonts w:ascii="Times New Roman" w:hAnsi="Times New Roman" w:cs="Times New Roman"/>
            <w:sz w:val="24"/>
            <w:szCs w:val="24"/>
          </w:rPr>
          <w:t>empirical method,</w:t>
        </w:r>
        <w:commentRangeEnd w:id="500"/>
        <w:r w:rsidRPr="003C7848">
          <w:rPr>
            <w:rStyle w:val="CommentReference"/>
          </w:rPr>
          <w:commentReference w:id="500"/>
        </w:r>
        <w:r w:rsidRPr="003C7848">
          <w:rPr>
            <w:rFonts w:ascii="Times New Roman" w:hAnsi="Times New Roman" w:cs="Times New Roman"/>
            <w:sz w:val="24"/>
            <w:szCs w:val="24"/>
          </w:rPr>
          <w:t xml:space="preserve"> here in Part II of the paper we </w:t>
        </w:r>
        <w:proofErr w:type="gramStart"/>
        <w:r w:rsidRPr="003C7848">
          <w:rPr>
            <w:rFonts w:ascii="Times New Roman" w:hAnsi="Times New Roman" w:cs="Times New Roman"/>
            <w:sz w:val="24"/>
            <w:szCs w:val="24"/>
          </w:rPr>
          <w:t>now</w:t>
        </w:r>
        <w:proofErr w:type="gramEnd"/>
        <w:r w:rsidRPr="003C7848">
          <w:rPr>
            <w:rFonts w:ascii="Times New Roman" w:hAnsi="Times New Roman" w:cs="Times New Roman"/>
            <w:sz w:val="24"/>
            <w:szCs w:val="24"/>
          </w:rPr>
          <w:t xml:space="preserve"> to help empiricists determine 1) which method(s) are most appropriate for their study system, 2) how much experimental effort is required for a given method, and 3) what types of predictions the method can deliver. To aid our discussion, we have summarized the methods in Table 1, which is organized into </w:t>
        </w:r>
        <w:r>
          <w:rPr>
            <w:rFonts w:ascii="Times New Roman" w:hAnsi="Times New Roman" w:cs="Times New Roman"/>
            <w:sz w:val="24"/>
            <w:szCs w:val="24"/>
          </w:rPr>
          <w:t>three</w:t>
        </w:r>
        <w:r w:rsidRPr="003C7848">
          <w:rPr>
            <w:rFonts w:ascii="Times New Roman" w:hAnsi="Times New Roman" w:cs="Times New Roman"/>
            <w:sz w:val="24"/>
            <w:szCs w:val="24"/>
          </w:rPr>
          <w:t xml:space="preserve"> sections. The section ‘Decision Steps’ is a decision tree that allows an empiricist to identify the most appropriate method for their study system. The ‘Method’ section directs the empiricist to the key literature for each method. The section ‘Experimental Requirements’ outlines </w:t>
        </w:r>
        <w:r>
          <w:rPr>
            <w:rFonts w:ascii="Times New Roman" w:hAnsi="Times New Roman" w:cs="Times New Roman"/>
            <w:sz w:val="24"/>
            <w:szCs w:val="24"/>
          </w:rPr>
          <w:t>key aspects of the</w:t>
        </w:r>
        <w:r w:rsidRPr="003C7848">
          <w:rPr>
            <w:rFonts w:ascii="Times New Roman" w:hAnsi="Times New Roman" w:cs="Times New Roman"/>
            <w:sz w:val="24"/>
            <w:szCs w:val="24"/>
          </w:rPr>
          <w:t xml:space="preserve"> experiments that </w:t>
        </w:r>
        <w:r>
          <w:rPr>
            <w:rFonts w:ascii="Times New Roman" w:hAnsi="Times New Roman" w:cs="Times New Roman"/>
            <w:sz w:val="24"/>
            <w:szCs w:val="24"/>
          </w:rPr>
          <w:t>are</w:t>
        </w:r>
        <w:r w:rsidRPr="003C7848">
          <w:rPr>
            <w:rFonts w:ascii="Times New Roman" w:hAnsi="Times New Roman" w:cs="Times New Roman"/>
            <w:sz w:val="24"/>
            <w:szCs w:val="24"/>
          </w:rPr>
          <w:t xml:space="preserve"> required </w:t>
        </w:r>
        <w:r>
          <w:rPr>
            <w:rFonts w:ascii="Times New Roman" w:hAnsi="Times New Roman" w:cs="Times New Roman"/>
            <w:sz w:val="24"/>
            <w:szCs w:val="24"/>
          </w:rPr>
          <w:t>to use</w:t>
        </w:r>
        <w:r w:rsidRPr="003C7848">
          <w:rPr>
            <w:rFonts w:ascii="Times New Roman" w:hAnsi="Times New Roman" w:cs="Times New Roman"/>
            <w:sz w:val="24"/>
            <w:szCs w:val="24"/>
          </w:rPr>
          <w:t xml:space="preserve"> the method. </w:t>
        </w:r>
      </w:ins>
    </w:p>
    <w:p w14:paraId="32D43A24" w14:textId="77777777" w:rsidR="00074082" w:rsidRPr="003C7848" w:rsidRDefault="00074082" w:rsidP="00074082">
      <w:pPr>
        <w:pStyle w:val="Normal1"/>
        <w:numPr>
          <w:ilvl w:val="1"/>
          <w:numId w:val="14"/>
        </w:numPr>
        <w:spacing w:line="360" w:lineRule="auto"/>
        <w:rPr>
          <w:ins w:id="501" w:author="Godwin, Casey" w:date="2019-01-14T11:39:00Z"/>
          <w:rFonts w:ascii="Times New Roman" w:hAnsi="Times New Roman" w:cs="Times New Roman"/>
          <w:i/>
          <w:sz w:val="24"/>
          <w:szCs w:val="24"/>
        </w:rPr>
      </w:pPr>
      <w:ins w:id="502" w:author="Godwin, Casey" w:date="2019-01-14T11:39:00Z">
        <w:r w:rsidRPr="003C7848">
          <w:rPr>
            <w:rFonts w:ascii="Times New Roman" w:hAnsi="Times New Roman" w:cs="Times New Roman"/>
            <w:i/>
            <w:sz w:val="24"/>
            <w:szCs w:val="24"/>
          </w:rPr>
          <w:t xml:space="preserve">Decision Steps - deciding which method to use  </w:t>
        </w:r>
      </w:ins>
    </w:p>
    <w:p w14:paraId="12C7495A" w14:textId="77777777" w:rsidR="00074082" w:rsidRDefault="00074082" w:rsidP="00074082">
      <w:pPr>
        <w:pStyle w:val="Normal1"/>
        <w:spacing w:line="360" w:lineRule="auto"/>
        <w:ind w:firstLine="360"/>
        <w:rPr>
          <w:ins w:id="503" w:author="Godwin, Casey" w:date="2019-01-14T11:39:00Z"/>
          <w:rFonts w:ascii="Times New Roman" w:hAnsi="Times New Roman" w:cs="Times New Roman"/>
          <w:sz w:val="24"/>
          <w:szCs w:val="24"/>
        </w:rPr>
      </w:pPr>
      <w:ins w:id="504" w:author="Godwin, Casey" w:date="2019-01-14T11:39:00Z">
        <w:r w:rsidRPr="003C7848">
          <w:rPr>
            <w:rFonts w:ascii="Times New Roman" w:hAnsi="Times New Roman" w:cs="Times New Roman"/>
            <w:sz w:val="24"/>
            <w:szCs w:val="24"/>
          </w:rPr>
          <w:t>The first section of Table 1 (</w:t>
        </w:r>
        <w:r>
          <w:rPr>
            <w:rFonts w:ascii="Times New Roman" w:hAnsi="Times New Roman" w:cs="Times New Roman"/>
            <w:sz w:val="24"/>
            <w:szCs w:val="24"/>
          </w:rPr>
          <w:t>D</w:t>
        </w:r>
        <w:r w:rsidRPr="003C7848">
          <w:rPr>
            <w:rFonts w:ascii="Times New Roman" w:hAnsi="Times New Roman" w:cs="Times New Roman"/>
            <w:sz w:val="24"/>
            <w:szCs w:val="24"/>
          </w:rPr>
          <w:t xml:space="preserve">ecision </w:t>
        </w:r>
        <w:r>
          <w:rPr>
            <w:rFonts w:ascii="Times New Roman" w:hAnsi="Times New Roman" w:cs="Times New Roman"/>
            <w:sz w:val="24"/>
            <w:szCs w:val="24"/>
          </w:rPr>
          <w:t>S</w:t>
        </w:r>
        <w:r w:rsidRPr="003C7848">
          <w:rPr>
            <w:rFonts w:ascii="Times New Roman" w:hAnsi="Times New Roman" w:cs="Times New Roman"/>
            <w:sz w:val="24"/>
            <w:szCs w:val="24"/>
          </w:rPr>
          <w:t>teps) uses a sequence of questions about the study system that help an empiricist identify the most appropriate method for their work. The first question asks whether the method must yield estimates of ND and RFD that can be directly related back to Chesson’s inequality (eq. X)</w:t>
        </w:r>
        <w:r>
          <w:rPr>
            <w:rFonts w:ascii="Times New Roman" w:hAnsi="Times New Roman" w:cs="Times New Roman"/>
            <w:sz w:val="24"/>
            <w:szCs w:val="24"/>
          </w:rPr>
          <w:t xml:space="preserve">. This distinction is important since the outputs from this method should not be compared </w:t>
        </w:r>
        <w:r w:rsidRPr="003C7848">
          <w:rPr>
            <w:rFonts w:ascii="Times New Roman" w:hAnsi="Times New Roman" w:cs="Times New Roman"/>
            <w:sz w:val="24"/>
            <w:szCs w:val="24"/>
          </w:rPr>
          <w:t>to</w:t>
        </w:r>
        <w:r>
          <w:rPr>
            <w:rFonts w:ascii="Times New Roman" w:hAnsi="Times New Roman" w:cs="Times New Roman"/>
            <w:sz w:val="24"/>
            <w:szCs w:val="24"/>
          </w:rPr>
          <w:t xml:space="preserve"> the</w:t>
        </w:r>
        <w:r w:rsidRPr="003C7848">
          <w:rPr>
            <w:rFonts w:ascii="Times New Roman" w:hAnsi="Times New Roman" w:cs="Times New Roman"/>
            <w:sz w:val="24"/>
            <w:szCs w:val="24"/>
          </w:rPr>
          <w:t xml:space="preserve"> other </w:t>
        </w:r>
        <w:r>
          <w:rPr>
            <w:rFonts w:ascii="Times New Roman" w:hAnsi="Times New Roman" w:cs="Times New Roman"/>
            <w:sz w:val="24"/>
            <w:szCs w:val="24"/>
          </w:rPr>
          <w:t xml:space="preserve">four </w:t>
        </w:r>
        <w:r w:rsidRPr="003C7848">
          <w:rPr>
            <w:rFonts w:ascii="Times New Roman" w:hAnsi="Times New Roman" w:cs="Times New Roman"/>
            <w:sz w:val="24"/>
            <w:szCs w:val="24"/>
          </w:rPr>
          <w:t>methods.</w:t>
        </w:r>
        <w:r w:rsidRPr="00FC7CBE">
          <w:rPr>
            <w:rFonts w:ascii="Times New Roman" w:hAnsi="Times New Roman" w:cs="Times New Roman"/>
            <w:sz w:val="24"/>
            <w:szCs w:val="24"/>
          </w:rPr>
          <w:t xml:space="preserve"> </w:t>
        </w:r>
        <w:r>
          <w:rPr>
            <w:rFonts w:ascii="Times New Roman" w:hAnsi="Times New Roman" w:cs="Times New Roman"/>
            <w:sz w:val="24"/>
            <w:szCs w:val="24"/>
          </w:rPr>
          <w:t>Thus, Q</w:t>
        </w:r>
        <w:r w:rsidRPr="003C7848">
          <w:rPr>
            <w:rFonts w:ascii="Times New Roman" w:hAnsi="Times New Roman" w:cs="Times New Roman"/>
            <w:sz w:val="24"/>
            <w:szCs w:val="24"/>
          </w:rPr>
          <w:t xml:space="preserve">uestion 1 isolates the negative frequency dependence method from all others. </w:t>
        </w:r>
        <w:r>
          <w:rPr>
            <w:rFonts w:ascii="Times New Roman" w:hAnsi="Times New Roman" w:cs="Times New Roman"/>
            <w:sz w:val="24"/>
            <w:szCs w:val="24"/>
          </w:rPr>
          <w:t xml:space="preserve">However, the negative frequency dependence method can accurately predict coexistence based on mutual invasibility and, </w:t>
        </w:r>
        <w:r>
          <w:rPr>
            <w:rFonts w:ascii="Times New Roman" w:hAnsi="Times New Roman" w:cs="Times New Roman"/>
            <w:sz w:val="24"/>
            <w:szCs w:val="24"/>
          </w:rPr>
          <w:lastRenderedPageBreak/>
          <w:t>depending on the answers to the remaining questions, it could be the most appropriate method for some study systems. In particular,</w:t>
        </w:r>
        <w:r w:rsidRPr="003C7848">
          <w:rPr>
            <w:rFonts w:ascii="Times New Roman" w:hAnsi="Times New Roman" w:cs="Times New Roman"/>
            <w:sz w:val="24"/>
            <w:szCs w:val="24"/>
          </w:rPr>
          <w:t xml:space="preserve"> the NFD method is the only </w:t>
        </w:r>
        <w:r>
          <w:rPr>
            <w:rFonts w:ascii="Times New Roman" w:hAnsi="Times New Roman" w:cs="Times New Roman"/>
            <w:sz w:val="24"/>
            <w:szCs w:val="24"/>
          </w:rPr>
          <w:t>option</w:t>
        </w:r>
        <w:r w:rsidRPr="003C7848">
          <w:rPr>
            <w:rFonts w:ascii="Times New Roman" w:hAnsi="Times New Roman" w:cs="Times New Roman"/>
            <w:sz w:val="24"/>
            <w:szCs w:val="24"/>
          </w:rPr>
          <w:t xml:space="preserve"> that does not require that </w:t>
        </w:r>
        <w:r>
          <w:rPr>
            <w:rFonts w:ascii="Times New Roman" w:hAnsi="Times New Roman" w:cs="Times New Roman"/>
            <w:sz w:val="24"/>
            <w:szCs w:val="24"/>
          </w:rPr>
          <w:t xml:space="preserve">the empiricist grow each species alone as a monoculture (Question 2). </w:t>
        </w:r>
        <w:r w:rsidRPr="003C7848">
          <w:rPr>
            <w:rFonts w:ascii="Times New Roman" w:hAnsi="Times New Roman" w:cs="Times New Roman"/>
            <w:sz w:val="24"/>
            <w:szCs w:val="24"/>
          </w:rPr>
          <w:t xml:space="preserve">This could be an advantage for study systems where experimental manipulations are not feasible (e.g. long-lived species, protected habitats). </w:t>
        </w:r>
        <w:r>
          <w:rPr>
            <w:rFonts w:ascii="Times New Roman" w:hAnsi="Times New Roman" w:cs="Times New Roman"/>
            <w:sz w:val="24"/>
            <w:szCs w:val="24"/>
          </w:rPr>
          <w:t xml:space="preserve">Several empirical studies have implemented the NFD method in experiments [Levine and </w:t>
        </w:r>
        <w:proofErr w:type="spellStart"/>
        <w:r>
          <w:rPr>
            <w:rFonts w:ascii="Times New Roman" w:hAnsi="Times New Roman" w:cs="Times New Roman"/>
            <w:sz w:val="24"/>
            <w:szCs w:val="24"/>
          </w:rPr>
          <w:t>HilleRisLambers</w:t>
        </w:r>
        <w:proofErr w:type="spellEnd"/>
        <w:r>
          <w:rPr>
            <w:rFonts w:ascii="Times New Roman" w:hAnsi="Times New Roman" w:cs="Times New Roman"/>
            <w:sz w:val="24"/>
            <w:szCs w:val="24"/>
          </w:rPr>
          <w:t xml:space="preserve"> 2009; </w:t>
        </w:r>
        <w:r w:rsidRPr="0045375A">
          <w:rPr>
            <w:rFonts w:ascii="Times New Roman" w:hAnsi="Times New Roman" w:cs="Times New Roman"/>
            <w:sz w:val="24"/>
            <w:szCs w:val="24"/>
          </w:rPr>
          <w:t xml:space="preserve">Chung and </w:t>
        </w:r>
        <w:proofErr w:type="spellStart"/>
        <w:r w:rsidRPr="0045375A">
          <w:rPr>
            <w:rFonts w:ascii="Times New Roman" w:hAnsi="Times New Roman" w:cs="Times New Roman"/>
            <w:sz w:val="24"/>
            <w:szCs w:val="24"/>
          </w:rPr>
          <w:t>Rudgers</w:t>
        </w:r>
        <w:proofErr w:type="spellEnd"/>
        <w:r w:rsidRPr="0045375A">
          <w:rPr>
            <w:rFonts w:ascii="Times New Roman" w:hAnsi="Times New Roman" w:cs="Times New Roman"/>
            <w:sz w:val="24"/>
            <w:szCs w:val="24"/>
          </w:rPr>
          <w:t xml:space="preserve"> 2016</w:t>
        </w:r>
        <w:r>
          <w:rPr>
            <w:rFonts w:ascii="Times New Roman" w:hAnsi="Times New Roman" w:cs="Times New Roman"/>
            <w:sz w:val="24"/>
            <w:szCs w:val="24"/>
          </w:rPr>
          <w:t xml:space="preserve">] and other similar studies have used NFD in observational studies [Adler et al 2010]. </w:t>
        </w:r>
      </w:ins>
    </w:p>
    <w:p w14:paraId="0255C61C" w14:textId="77777777" w:rsidR="00074082" w:rsidRPr="003C7848" w:rsidRDefault="00074082" w:rsidP="00074082">
      <w:pPr>
        <w:pStyle w:val="Normal1"/>
        <w:spacing w:line="360" w:lineRule="auto"/>
        <w:ind w:firstLine="360"/>
        <w:rPr>
          <w:ins w:id="505" w:author="Godwin, Casey" w:date="2019-01-14T11:39:00Z"/>
          <w:rFonts w:ascii="Times New Roman" w:hAnsi="Times New Roman" w:cs="Times New Roman"/>
          <w:sz w:val="24"/>
          <w:szCs w:val="24"/>
        </w:rPr>
      </w:pPr>
    </w:p>
    <w:p w14:paraId="2F9DCD6E" w14:textId="1194585E" w:rsidR="00074082" w:rsidRDefault="00074082" w:rsidP="00074082">
      <w:pPr>
        <w:pStyle w:val="Normal1"/>
        <w:spacing w:line="360" w:lineRule="auto"/>
        <w:ind w:firstLine="360"/>
        <w:rPr>
          <w:ins w:id="506" w:author="Godwin, Casey" w:date="2019-01-14T11:39:00Z"/>
          <w:rFonts w:ascii="Times New Roman" w:hAnsi="Times New Roman" w:cs="Times New Roman"/>
          <w:sz w:val="24"/>
          <w:szCs w:val="24"/>
        </w:rPr>
      </w:pPr>
      <w:ins w:id="507" w:author="Godwin, Casey" w:date="2019-01-14T11:39:00Z">
        <w:r w:rsidRPr="003C7848">
          <w:rPr>
            <w:rFonts w:ascii="Times New Roman" w:hAnsi="Times New Roman" w:cs="Times New Roman"/>
            <w:sz w:val="24"/>
            <w:szCs w:val="24"/>
          </w:rPr>
          <w:t xml:space="preserve">The next question in the decision </w:t>
        </w:r>
      </w:ins>
      <w:ins w:id="508" w:author="Godwin, Casey" w:date="2019-01-15T11:27:00Z">
        <w:r w:rsidR="00394D40">
          <w:rPr>
            <w:rFonts w:ascii="Times New Roman" w:hAnsi="Times New Roman" w:cs="Times New Roman"/>
            <w:sz w:val="24"/>
            <w:szCs w:val="24"/>
          </w:rPr>
          <w:t>sequence</w:t>
        </w:r>
      </w:ins>
      <w:ins w:id="509" w:author="Godwin, Casey" w:date="2019-01-14T11:39:00Z">
        <w:r w:rsidRPr="003C7848">
          <w:rPr>
            <w:rFonts w:ascii="Times New Roman" w:hAnsi="Times New Roman" w:cs="Times New Roman"/>
            <w:sz w:val="24"/>
            <w:szCs w:val="24"/>
          </w:rPr>
          <w:t xml:space="preserve"> is whether the empiricist knows which specific resources the species are competing </w:t>
        </w:r>
        <w:proofErr w:type="gramStart"/>
        <w:r w:rsidRPr="003C7848">
          <w:rPr>
            <w:rFonts w:ascii="Times New Roman" w:hAnsi="Times New Roman" w:cs="Times New Roman"/>
            <w:sz w:val="24"/>
            <w:szCs w:val="24"/>
          </w:rPr>
          <w:t>for, and</w:t>
        </w:r>
        <w:proofErr w:type="gramEnd"/>
        <w:r w:rsidRPr="003C7848">
          <w:rPr>
            <w:rFonts w:ascii="Times New Roman" w:hAnsi="Times New Roman" w:cs="Times New Roman"/>
            <w:sz w:val="24"/>
            <w:szCs w:val="24"/>
          </w:rPr>
          <w:t xml:space="preserve"> can quantify the dependence of each species’ population dynamics on those resources</w:t>
        </w:r>
        <w:r>
          <w:rPr>
            <w:rFonts w:ascii="Times New Roman" w:hAnsi="Times New Roman" w:cs="Times New Roman"/>
            <w:sz w:val="24"/>
            <w:szCs w:val="24"/>
          </w:rPr>
          <w:t xml:space="preserve"> (Question 3)</w:t>
        </w:r>
        <w:r w:rsidRPr="003C7848">
          <w:rPr>
            <w:rFonts w:ascii="Times New Roman" w:hAnsi="Times New Roman" w:cs="Times New Roman"/>
            <w:sz w:val="24"/>
            <w:szCs w:val="24"/>
          </w:rPr>
          <w:t>. This question separates the four methods for estimating ND and RFD into two separate groups</w:t>
        </w:r>
        <w:r>
          <w:rPr>
            <w:rFonts w:ascii="Times New Roman" w:hAnsi="Times New Roman" w:cs="Times New Roman"/>
            <w:sz w:val="24"/>
            <w:szCs w:val="24"/>
          </w:rPr>
          <w:t xml:space="preserve">. The </w:t>
        </w:r>
        <w:r w:rsidRPr="003C7848">
          <w:rPr>
            <w:rFonts w:ascii="Times New Roman" w:hAnsi="Times New Roman" w:cs="Times New Roman"/>
            <w:sz w:val="24"/>
            <w:szCs w:val="24"/>
          </w:rPr>
          <w:t xml:space="preserve">phenomenological methods </w:t>
        </w:r>
        <w:r>
          <w:rPr>
            <w:rFonts w:ascii="Times New Roman" w:hAnsi="Times New Roman" w:cs="Times New Roman"/>
            <w:sz w:val="24"/>
            <w:szCs w:val="24"/>
          </w:rPr>
          <w:t xml:space="preserve">(Lotka-Volterra and Sensitivity) are those </w:t>
        </w:r>
        <w:r w:rsidRPr="003C7848">
          <w:rPr>
            <w:rFonts w:ascii="Times New Roman" w:hAnsi="Times New Roman" w:cs="Times New Roman"/>
            <w:sz w:val="24"/>
            <w:szCs w:val="24"/>
          </w:rPr>
          <w:t>that are informed by quantifying species interactions, but which make no assumptions about the resources that species are competing for (highlighted in green)</w:t>
        </w:r>
        <w:r>
          <w:rPr>
            <w:rFonts w:ascii="Times New Roman" w:hAnsi="Times New Roman" w:cs="Times New Roman"/>
            <w:sz w:val="24"/>
            <w:szCs w:val="24"/>
          </w:rPr>
          <w:t>. The mechanistic methods (MacArthur’s CRM and Tilman’s CEM) are</w:t>
        </w:r>
        <w:r w:rsidRPr="003C7848">
          <w:rPr>
            <w:rFonts w:ascii="Times New Roman" w:hAnsi="Times New Roman" w:cs="Times New Roman"/>
            <w:sz w:val="24"/>
            <w:szCs w:val="24"/>
          </w:rPr>
          <w:t xml:space="preserve"> based on consumer resource models in which species are assumed to interact only by competing for shared resources (highlighted in blue). </w:t>
        </w:r>
        <w:r>
          <w:rPr>
            <w:rFonts w:ascii="Times New Roman" w:hAnsi="Times New Roman" w:cs="Times New Roman"/>
            <w:sz w:val="24"/>
            <w:szCs w:val="24"/>
          </w:rPr>
          <w:t xml:space="preserve">To use either of the mechanistic methods, an empiricist needs to know which resources determine niche differences. </w:t>
        </w:r>
        <w:r w:rsidRPr="003C7848">
          <w:rPr>
            <w:rFonts w:ascii="Times New Roman" w:hAnsi="Times New Roman" w:cs="Times New Roman"/>
            <w:sz w:val="24"/>
            <w:szCs w:val="24"/>
          </w:rPr>
          <w:t xml:space="preserve">In </w:t>
        </w:r>
      </w:ins>
      <w:ins w:id="510" w:author="Godwin, Casey" w:date="2019-01-15T11:28:00Z">
        <w:r w:rsidR="00394D40">
          <w:rPr>
            <w:rFonts w:ascii="Times New Roman" w:hAnsi="Times New Roman" w:cs="Times New Roman"/>
            <w:sz w:val="24"/>
            <w:szCs w:val="24"/>
          </w:rPr>
          <w:t>certain</w:t>
        </w:r>
      </w:ins>
      <w:ins w:id="511" w:author="Godwin, Casey" w:date="2019-01-14T11:39:00Z">
        <w:r w:rsidRPr="003C7848">
          <w:rPr>
            <w:rFonts w:ascii="Times New Roman" w:hAnsi="Times New Roman" w:cs="Times New Roman"/>
            <w:sz w:val="24"/>
            <w:szCs w:val="24"/>
          </w:rPr>
          <w:t xml:space="preserve"> </w:t>
        </w:r>
        <w:proofErr w:type="gramStart"/>
        <w:r w:rsidRPr="003C7848">
          <w:rPr>
            <w:rFonts w:ascii="Times New Roman" w:hAnsi="Times New Roman" w:cs="Times New Roman"/>
            <w:sz w:val="24"/>
            <w:szCs w:val="24"/>
          </w:rPr>
          <w:t>cases</w:t>
        </w:r>
        <w:proofErr w:type="gramEnd"/>
        <w:r w:rsidRPr="003C7848">
          <w:rPr>
            <w:rFonts w:ascii="Times New Roman" w:hAnsi="Times New Roman" w:cs="Times New Roman"/>
            <w:sz w:val="24"/>
            <w:szCs w:val="24"/>
          </w:rPr>
          <w:t xml:space="preserve"> it will not be possible for an empiricist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because the resources required for species to grow are not known or cannot be </w:t>
        </w:r>
        <w:r>
          <w:rPr>
            <w:rFonts w:ascii="Times New Roman" w:hAnsi="Times New Roman" w:cs="Times New Roman"/>
            <w:sz w:val="24"/>
            <w:szCs w:val="24"/>
          </w:rPr>
          <w:t xml:space="preserve">readily </w:t>
        </w:r>
        <w:r w:rsidRPr="003C7848">
          <w:rPr>
            <w:rFonts w:ascii="Times New Roman" w:hAnsi="Times New Roman" w:cs="Times New Roman"/>
            <w:sz w:val="24"/>
            <w:szCs w:val="24"/>
          </w:rPr>
          <w:t xml:space="preserve">quantified. When one cannot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then the Lotka-Volterra and Sensitivity methods </w:t>
        </w:r>
        <w:r>
          <w:rPr>
            <w:rFonts w:ascii="Times New Roman" w:hAnsi="Times New Roman" w:cs="Times New Roman"/>
            <w:sz w:val="24"/>
            <w:szCs w:val="24"/>
          </w:rPr>
          <w:t xml:space="preserve">are appropriate </w:t>
        </w:r>
        <w:r w:rsidRPr="003C7848">
          <w:rPr>
            <w:rFonts w:ascii="Times New Roman" w:hAnsi="Times New Roman" w:cs="Times New Roman"/>
            <w:sz w:val="24"/>
            <w:szCs w:val="24"/>
          </w:rPr>
          <w:t>because they can still quantify ND and RFD even if the empiricist does not have a good understanding of which resource(s) species are competing for, and thus, which resources define their niche</w:t>
        </w:r>
        <w:r w:rsidRPr="000F669E">
          <w:rPr>
            <w:rFonts w:ascii="Times New Roman" w:hAnsi="Times New Roman" w:cs="Times New Roman"/>
            <w:sz w:val="24"/>
            <w:szCs w:val="24"/>
          </w:rPr>
          <w:t xml:space="preserve"> </w:t>
        </w:r>
        <w:r w:rsidRPr="003C7848">
          <w:rPr>
            <w:rFonts w:ascii="Times New Roman" w:hAnsi="Times New Roman" w:cs="Times New Roman"/>
            <w:sz w:val="24"/>
            <w:szCs w:val="24"/>
          </w:rPr>
          <w:t>axes. Because this decision step is so influential, the remaining steps are particular to either the phenomenological or mechanistic methods.</w:t>
        </w:r>
      </w:ins>
    </w:p>
    <w:p w14:paraId="53DEC3B6" w14:textId="77777777" w:rsidR="00074082" w:rsidRPr="003C7848" w:rsidRDefault="00074082" w:rsidP="00074082">
      <w:pPr>
        <w:pStyle w:val="Normal1"/>
        <w:spacing w:line="360" w:lineRule="auto"/>
        <w:rPr>
          <w:ins w:id="512" w:author="Godwin, Casey" w:date="2019-01-14T11:39:00Z"/>
          <w:rFonts w:ascii="Times New Roman" w:hAnsi="Times New Roman" w:cs="Times New Roman"/>
          <w:sz w:val="24"/>
          <w:szCs w:val="24"/>
        </w:rPr>
      </w:pPr>
    </w:p>
    <w:p w14:paraId="24070A4A" w14:textId="53031F91" w:rsidR="00074082" w:rsidRPr="003C7848" w:rsidRDefault="00074082" w:rsidP="00074082">
      <w:pPr>
        <w:pStyle w:val="Normal1"/>
        <w:spacing w:line="360" w:lineRule="auto"/>
        <w:ind w:firstLine="360"/>
        <w:rPr>
          <w:ins w:id="513" w:author="Godwin, Casey" w:date="2019-01-14T11:39:00Z"/>
          <w:rFonts w:ascii="Times New Roman" w:hAnsi="Times New Roman" w:cs="Times New Roman"/>
          <w:sz w:val="24"/>
          <w:szCs w:val="24"/>
        </w:rPr>
      </w:pPr>
      <w:ins w:id="514" w:author="Godwin, Casey" w:date="2019-01-14T11:39:00Z">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 xml:space="preserve">Lotka-Volterra method </w:t>
        </w:r>
      </w:ins>
      <w:ins w:id="515" w:author="Godwin, Casey" w:date="2019-01-15T11:28:00Z">
        <w:r w:rsidR="00394D40">
          <w:rPr>
            <w:rFonts w:ascii="Times New Roman" w:hAnsi="Times New Roman" w:cs="Times New Roman"/>
            <w:sz w:val="24"/>
            <w:szCs w:val="24"/>
          </w:rPr>
          <w:t>and</w:t>
        </w:r>
      </w:ins>
      <w:ins w:id="516" w:author="Godwin, Casey" w:date="2019-01-14T11:39:00Z">
        <w:r>
          <w:rPr>
            <w:rFonts w:ascii="Times New Roman" w:hAnsi="Times New Roman" w:cs="Times New Roman"/>
            <w:sz w:val="24"/>
            <w:szCs w:val="24"/>
          </w:rPr>
          <w:t xml:space="preserve"> the </w:t>
        </w:r>
        <w:proofErr w:type="spellStart"/>
        <w:r>
          <w:rPr>
            <w:rFonts w:ascii="Times New Roman" w:hAnsi="Times New Roman" w:cs="Times New Roman"/>
            <w:sz w:val="24"/>
            <w:szCs w:val="24"/>
          </w:rPr>
          <w:t>Sensitvity</w:t>
        </w:r>
        <w:proofErr w:type="spellEnd"/>
        <w:r>
          <w:rPr>
            <w:rFonts w:ascii="Times New Roman" w:hAnsi="Times New Roman" w:cs="Times New Roman"/>
            <w:sz w:val="24"/>
            <w:szCs w:val="24"/>
          </w:rPr>
          <w:t xml:space="preserve"> method (</w:t>
        </w:r>
        <w:r w:rsidRPr="003C7848">
          <w:rPr>
            <w:rFonts w:ascii="Times New Roman" w:hAnsi="Times New Roman" w:cs="Times New Roman"/>
            <w:sz w:val="24"/>
            <w:szCs w:val="24"/>
          </w:rPr>
          <w:t>phenomenological methods, highlighted in green</w:t>
        </w:r>
        <w:r>
          <w:rPr>
            <w:rFonts w:ascii="Times New Roman" w:hAnsi="Times New Roman" w:cs="Times New Roman"/>
            <w:sz w:val="24"/>
            <w:szCs w:val="24"/>
          </w:rPr>
          <w:t>)</w:t>
        </w:r>
        <w:r w:rsidRPr="003C7848">
          <w:rPr>
            <w:rFonts w:ascii="Times New Roman" w:hAnsi="Times New Roman" w:cs="Times New Roman"/>
            <w:sz w:val="24"/>
            <w:szCs w:val="24"/>
          </w:rPr>
          <w:t>, depends on the answers to whether the method must work for observational datasets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whether it is </w:t>
        </w:r>
        <w:r>
          <w:rPr>
            <w:rFonts w:ascii="Times New Roman" w:hAnsi="Times New Roman" w:cs="Times New Roman"/>
            <w:sz w:val="24"/>
            <w:szCs w:val="24"/>
          </w:rPr>
          <w:t xml:space="preserve">necessary to </w:t>
        </w:r>
        <w:r w:rsidRPr="003C7848">
          <w:rPr>
            <w:rFonts w:ascii="Times New Roman" w:hAnsi="Times New Roman" w:cs="Times New Roman"/>
            <w:sz w:val="24"/>
            <w:szCs w:val="24"/>
          </w:rPr>
          <w:t xml:space="preserve">experimentally </w:t>
        </w:r>
        <w:r>
          <w:rPr>
            <w:rFonts w:ascii="Times New Roman" w:hAnsi="Times New Roman" w:cs="Times New Roman"/>
            <w:sz w:val="24"/>
            <w:szCs w:val="24"/>
          </w:rPr>
          <w:t>grow each species as at steady-state near its carrying capacity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5), and whether the method can be used to predict coexistence among </w:t>
        </w:r>
        <w:r>
          <w:rPr>
            <w:rFonts w:ascii="Times New Roman" w:hAnsi="Times New Roman" w:cs="Times New Roman"/>
            <w:sz w:val="24"/>
            <w:szCs w:val="24"/>
          </w:rPr>
          <w:t xml:space="preserve">3 or </w:t>
        </w:r>
        <w:r w:rsidRPr="003C7848">
          <w:rPr>
            <w:rFonts w:ascii="Times New Roman" w:hAnsi="Times New Roman" w:cs="Times New Roman"/>
            <w:sz w:val="24"/>
            <w:szCs w:val="24"/>
          </w:rPr>
          <w:t xml:space="preserve">more </w:t>
        </w:r>
        <w:r>
          <w:rPr>
            <w:rFonts w:ascii="Times New Roman" w:hAnsi="Times New Roman" w:cs="Times New Roman"/>
            <w:sz w:val="24"/>
            <w:szCs w:val="24"/>
          </w:rPr>
          <w:t>species simultaneously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7). An empiricist </w:t>
        </w:r>
        <w:r w:rsidRPr="003C7848">
          <w:rPr>
            <w:rFonts w:ascii="Times New Roman" w:hAnsi="Times New Roman" w:cs="Times New Roman"/>
            <w:sz w:val="24"/>
            <w:szCs w:val="24"/>
          </w:rPr>
          <w:lastRenderedPageBreak/>
          <w:t xml:space="preserve">working with long-lived species or in protected habitats would likely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eliminating the sensitivity method. In this case, the empiricist would need to decide whether </w:t>
        </w:r>
        <w:r>
          <w:rPr>
            <w:rFonts w:ascii="Times New Roman" w:hAnsi="Times New Roman" w:cs="Times New Roman"/>
            <w:sz w:val="24"/>
            <w:szCs w:val="24"/>
          </w:rPr>
          <w:t xml:space="preserve">it is essential to obtain </w:t>
        </w:r>
        <w:r w:rsidRPr="003C7848">
          <w:rPr>
            <w:rFonts w:ascii="Times New Roman" w:hAnsi="Times New Roman" w:cs="Times New Roman"/>
            <w:sz w:val="24"/>
            <w:szCs w:val="24"/>
          </w:rPr>
          <w:t xml:space="preserve">values of ND and RFD </w:t>
        </w:r>
        <w:r>
          <w:rPr>
            <w:rFonts w:ascii="Times New Roman" w:hAnsi="Times New Roman" w:cs="Times New Roman"/>
            <w:sz w:val="24"/>
            <w:szCs w:val="24"/>
          </w:rPr>
          <w:t xml:space="preserve">compatible with the other four methods </w:t>
        </w:r>
        <w:r w:rsidRPr="003C7848">
          <w:rPr>
            <w:rFonts w:ascii="Times New Roman" w:hAnsi="Times New Roman" w:cs="Times New Roman"/>
            <w:sz w:val="24"/>
            <w:szCs w:val="24"/>
          </w:rPr>
          <w:t xml:space="preserve">(requiring the Lotka </w:t>
        </w:r>
        <w:proofErr w:type="spellStart"/>
        <w:r w:rsidRPr="003C7848">
          <w:rPr>
            <w:rFonts w:ascii="Times New Roman" w:hAnsi="Times New Roman" w:cs="Times New Roman"/>
            <w:sz w:val="24"/>
            <w:szCs w:val="24"/>
          </w:rPr>
          <w:t>Voltera</w:t>
        </w:r>
        <w:proofErr w:type="spellEnd"/>
        <w:r w:rsidRPr="003C7848">
          <w:rPr>
            <w:rFonts w:ascii="Times New Roman" w:hAnsi="Times New Roman" w:cs="Times New Roman"/>
            <w:sz w:val="24"/>
            <w:szCs w:val="24"/>
          </w:rPr>
          <w:t xml:space="preserve"> Method) or whether the negative frequency method could be employed to predict mutual invasibility and thus coexistence. Similarly, if an empiricist is unable to answer ‘yes’ to </w:t>
        </w:r>
        <w:r>
          <w:rPr>
            <w:rFonts w:ascii="Times New Roman" w:hAnsi="Times New Roman" w:cs="Times New Roman"/>
            <w:sz w:val="24"/>
            <w:szCs w:val="24"/>
          </w:rPr>
          <w:t>Q</w:t>
        </w:r>
        <w:r w:rsidRPr="003C7848">
          <w:rPr>
            <w:rFonts w:ascii="Times New Roman" w:hAnsi="Times New Roman" w:cs="Times New Roman"/>
            <w:sz w:val="24"/>
            <w:szCs w:val="24"/>
          </w:rPr>
          <w:t>uestion 5, she/he would be forced to use either the Lotka Volterra Method or the negative frequency dependence method.</w:t>
        </w:r>
        <w:r>
          <w:rPr>
            <w:rFonts w:ascii="Times New Roman" w:hAnsi="Times New Roman" w:cs="Times New Roman"/>
            <w:sz w:val="24"/>
            <w:szCs w:val="24"/>
          </w:rPr>
          <w:t xml:space="preserve"> The distinction in Question 5 could be particularly important for slowly-growing species where it is possible to parameterize the carrying capacity term from a time series of species densities, but it would take too long for the species to approach the carrying capacity to justify beginning an invasion by the other species. </w:t>
        </w:r>
        <w:r w:rsidRPr="003C7848">
          <w:rPr>
            <w:rFonts w:ascii="Times New Roman" w:hAnsi="Times New Roman" w:cs="Times New Roman"/>
            <w:sz w:val="24"/>
            <w:szCs w:val="24"/>
          </w:rPr>
          <w:t xml:space="preserve">Lastly, the two phenomenological methods differ in terms of whether they can predict species coexistence among </w:t>
        </w:r>
        <w:r>
          <w:rPr>
            <w:rFonts w:ascii="Times New Roman" w:hAnsi="Times New Roman" w:cs="Times New Roman"/>
            <w:sz w:val="24"/>
            <w:szCs w:val="24"/>
          </w:rPr>
          <w:t xml:space="preserve">three or more species simultaneously (Question 7). </w:t>
        </w:r>
        <w:r w:rsidRPr="003C7848">
          <w:rPr>
            <w:rFonts w:ascii="Times New Roman" w:hAnsi="Times New Roman" w:cs="Times New Roman"/>
            <w:sz w:val="24"/>
            <w:szCs w:val="24"/>
          </w:rPr>
          <w:t xml:space="preserve"> </w:t>
        </w:r>
        <w:r>
          <w:rPr>
            <w:rFonts w:ascii="Times New Roman" w:hAnsi="Times New Roman" w:cs="Times New Roman"/>
            <w:sz w:val="24"/>
            <w:szCs w:val="24"/>
          </w:rPr>
          <w:t>While t</w:t>
        </w:r>
        <w:r w:rsidRPr="003C7848">
          <w:rPr>
            <w:rFonts w:ascii="Times New Roman" w:hAnsi="Times New Roman" w:cs="Times New Roman"/>
            <w:sz w:val="24"/>
            <w:szCs w:val="24"/>
          </w:rPr>
          <w:t xml:space="preserve">he Lotka-Volterra model can be parameterized to obtain all pairwise competition coefficients for a pool of species, </w:t>
        </w:r>
        <w:r>
          <w:rPr>
            <w:rFonts w:ascii="Times New Roman" w:hAnsi="Times New Roman" w:cs="Times New Roman"/>
            <w:sz w:val="24"/>
            <w:szCs w:val="24"/>
          </w:rPr>
          <w:t>it has not been applied to predicting coexistence of more than two species simultaneously. T</w:t>
        </w:r>
        <w:r w:rsidRPr="003C7848">
          <w:rPr>
            <w:rFonts w:ascii="Times New Roman" w:hAnsi="Times New Roman" w:cs="Times New Roman"/>
            <w:sz w:val="24"/>
            <w:szCs w:val="24"/>
          </w:rPr>
          <w:t xml:space="preserve">he sensitivity method </w:t>
        </w:r>
        <w:r>
          <w:rPr>
            <w:rFonts w:ascii="Times New Roman" w:hAnsi="Times New Roman" w:cs="Times New Roman"/>
            <w:sz w:val="24"/>
            <w:szCs w:val="24"/>
          </w:rPr>
          <w:t xml:space="preserve">can be used beyond pairwise species </w:t>
        </w:r>
        <w:proofErr w:type="gramStart"/>
        <w:r>
          <w:rPr>
            <w:rFonts w:ascii="Times New Roman" w:hAnsi="Times New Roman" w:cs="Times New Roman"/>
            <w:sz w:val="24"/>
            <w:szCs w:val="24"/>
          </w:rPr>
          <w:t>interactions,</w:t>
        </w:r>
        <w:proofErr w:type="gramEnd"/>
        <w:r>
          <w:rPr>
            <w:rFonts w:ascii="Times New Roman" w:hAnsi="Times New Roman" w:cs="Times New Roman"/>
            <w:sz w:val="24"/>
            <w:szCs w:val="24"/>
          </w:rPr>
          <w:t xml:space="preserve"> however this is limited to situations where</w:t>
        </w:r>
        <w:r w:rsidRPr="003C7848">
          <w:rPr>
            <w:rFonts w:ascii="Times New Roman" w:hAnsi="Times New Roman" w:cs="Times New Roman"/>
            <w:sz w:val="24"/>
            <w:szCs w:val="24"/>
          </w:rPr>
          <w:t xml:space="preserve"> all non-focal species </w:t>
        </w:r>
        <w:r>
          <w:rPr>
            <w:rFonts w:ascii="Times New Roman" w:hAnsi="Times New Roman" w:cs="Times New Roman"/>
            <w:sz w:val="24"/>
            <w:szCs w:val="24"/>
          </w:rPr>
          <w:t>can be</w:t>
        </w:r>
        <w:r w:rsidRPr="003C7848">
          <w:rPr>
            <w:rFonts w:ascii="Times New Roman" w:hAnsi="Times New Roman" w:cs="Times New Roman"/>
            <w:sz w:val="24"/>
            <w:szCs w:val="24"/>
          </w:rPr>
          <w:t xml:space="preserve"> considered in aggregate (e.g. species </w:t>
        </w:r>
        <w:proofErr w:type="spellStart"/>
        <w:r w:rsidRPr="003C7848">
          <w:rPr>
            <w:rFonts w:ascii="Times New Roman" w:hAnsi="Times New Roman" w:cs="Times New Roman"/>
            <w:i/>
            <w:sz w:val="24"/>
            <w:szCs w:val="24"/>
          </w:rPr>
          <w:t>i</w:t>
        </w:r>
        <w:proofErr w:type="spellEnd"/>
        <w:r w:rsidRPr="003C7848">
          <w:rPr>
            <w:rFonts w:ascii="Times New Roman" w:hAnsi="Times New Roman" w:cs="Times New Roman"/>
            <w:sz w:val="24"/>
            <w:szCs w:val="24"/>
          </w:rPr>
          <w:t xml:space="preserve"> invading a community of </w:t>
        </w:r>
        <w:proofErr w:type="spellStart"/>
        <w:r w:rsidRPr="003C7848">
          <w:rPr>
            <w:rFonts w:ascii="Times New Roman" w:hAnsi="Times New Roman" w:cs="Times New Roman"/>
            <w:i/>
            <w:sz w:val="24"/>
            <w:szCs w:val="24"/>
          </w:rPr>
          <w:t>j+k+l</w:t>
        </w:r>
        <w:proofErr w:type="spellEnd"/>
        <w:r w:rsidRPr="003C7848">
          <w:rPr>
            <w:rFonts w:ascii="Times New Roman" w:hAnsi="Times New Roman" w:cs="Times New Roman"/>
            <w:sz w:val="24"/>
            <w:szCs w:val="24"/>
          </w:rPr>
          <w:t xml:space="preserve">). </w:t>
        </w:r>
      </w:ins>
    </w:p>
    <w:p w14:paraId="3D22854F" w14:textId="77777777" w:rsidR="00074082" w:rsidRDefault="00074082" w:rsidP="00074082">
      <w:pPr>
        <w:pStyle w:val="Normal1"/>
        <w:spacing w:line="360" w:lineRule="auto"/>
        <w:ind w:firstLine="360"/>
        <w:rPr>
          <w:ins w:id="517" w:author="Godwin, Casey" w:date="2019-01-14T11:39:00Z"/>
          <w:rFonts w:ascii="Times New Roman" w:hAnsi="Times New Roman" w:cs="Times New Roman"/>
          <w:sz w:val="24"/>
          <w:szCs w:val="24"/>
        </w:rPr>
      </w:pPr>
      <w:ins w:id="518" w:author="Godwin, Casey" w:date="2019-01-14T11:39:00Z">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MacArthur and Tilman CRM methods (</w:t>
        </w:r>
        <w:r w:rsidRPr="003C7848">
          <w:rPr>
            <w:rFonts w:ascii="Times New Roman" w:hAnsi="Times New Roman" w:cs="Times New Roman"/>
            <w:sz w:val="24"/>
            <w:szCs w:val="24"/>
          </w:rPr>
          <w:t>mechanistic</w:t>
        </w:r>
        <w:r>
          <w:rPr>
            <w:rFonts w:ascii="Times New Roman" w:hAnsi="Times New Roman" w:cs="Times New Roman"/>
            <w:sz w:val="24"/>
            <w:szCs w:val="24"/>
          </w:rPr>
          <w:t xml:space="preserve"> methods, highlighted in blue), is straightforward and depends</w:t>
        </w:r>
        <w:r w:rsidRPr="00B0403D">
          <w:rPr>
            <w:rFonts w:ascii="Times New Roman" w:hAnsi="Times New Roman" w:cs="Times New Roman"/>
            <w:sz w:val="24"/>
            <w:szCs w:val="24"/>
          </w:rPr>
          <w:t xml:space="preserve"> on whether the resource</w:t>
        </w:r>
        <w:r>
          <w:rPr>
            <w:rFonts w:ascii="Times New Roman" w:hAnsi="Times New Roman" w:cs="Times New Roman"/>
            <w:sz w:val="24"/>
            <w:szCs w:val="24"/>
          </w:rPr>
          <w:t>s</w:t>
        </w:r>
        <w:r w:rsidRPr="00B0403D">
          <w:rPr>
            <w:rFonts w:ascii="Times New Roman" w:hAnsi="Times New Roman" w:cs="Times New Roman"/>
            <w:sz w:val="24"/>
            <w:szCs w:val="24"/>
          </w:rPr>
          <w:t xml:space="preserve"> </w:t>
        </w:r>
        <w:r>
          <w:rPr>
            <w:rFonts w:ascii="Times New Roman" w:hAnsi="Times New Roman" w:cs="Times New Roman"/>
            <w:sz w:val="24"/>
            <w:szCs w:val="24"/>
          </w:rPr>
          <w:t>that the species compete for are</w:t>
        </w:r>
        <w:r w:rsidRPr="00B0403D">
          <w:rPr>
            <w:rFonts w:ascii="Times New Roman" w:hAnsi="Times New Roman" w:cs="Times New Roman"/>
            <w:sz w:val="24"/>
            <w:szCs w:val="24"/>
          </w:rPr>
          <w:t xml:space="preserve"> abiotic </w:t>
        </w:r>
        <w:r>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w:t>
        </w:r>
        <w:r>
          <w:rPr>
            <w:rFonts w:ascii="Times New Roman" w:hAnsi="Times New Roman" w:cs="Times New Roman"/>
            <w:sz w:val="24"/>
            <w:szCs w:val="24"/>
          </w:rPr>
          <w:t xml:space="preserve"> with</w:t>
        </w:r>
        <w:r w:rsidRPr="00B0403D">
          <w:rPr>
            <w:rFonts w:ascii="Times New Roman" w:hAnsi="Times New Roman" w:cs="Times New Roman"/>
            <w:sz w:val="24"/>
            <w:szCs w:val="24"/>
          </w:rPr>
          <w:t xml:space="preserve"> </w:t>
        </w:r>
        <w:r>
          <w:rPr>
            <w:rFonts w:ascii="Times New Roman" w:hAnsi="Times New Roman" w:cs="Times New Roman"/>
            <w:sz w:val="24"/>
            <w:szCs w:val="24"/>
          </w:rPr>
          <w:t>their</w:t>
        </w:r>
        <w:r w:rsidRPr="00B0403D">
          <w:rPr>
            <w:rFonts w:ascii="Times New Roman" w:hAnsi="Times New Roman" w:cs="Times New Roman"/>
            <w:sz w:val="24"/>
            <w:szCs w:val="24"/>
          </w:rPr>
          <w:t xml:space="preserve"> own population dynamics</w:t>
        </w:r>
        <w:r>
          <w:rPr>
            <w:rFonts w:ascii="Times New Roman" w:hAnsi="Times New Roman" w:cs="Times New Roman"/>
            <w:sz w:val="24"/>
            <w:szCs w:val="24"/>
          </w:rPr>
          <w:t xml:space="preserve"> (Question 6). It is worth noting that Tilman’s R* concept has been extended to include competition mediated by predators (e.g. P*, Tilman 1982). However, to date, models including predation have not been related to Chesson’s ND and RFD.  Additionally, use of MacArthur’s consumer model can theoretically work for more than two species at a time, but this has not been demonstrated for the method based on Tilman’s consumer-resource model (Question 7). </w:t>
        </w:r>
      </w:ins>
    </w:p>
    <w:p w14:paraId="70610C07" w14:textId="77777777" w:rsidR="00074082" w:rsidRDefault="00074082" w:rsidP="00074082">
      <w:pPr>
        <w:pStyle w:val="Normal1"/>
        <w:spacing w:line="360" w:lineRule="auto"/>
        <w:ind w:firstLine="360"/>
        <w:rPr>
          <w:ins w:id="519" w:author="Godwin, Casey" w:date="2019-01-14T11:39:00Z"/>
          <w:rFonts w:ascii="Times New Roman" w:hAnsi="Times New Roman" w:cs="Times New Roman"/>
          <w:sz w:val="24"/>
          <w:szCs w:val="24"/>
        </w:rPr>
      </w:pPr>
      <w:ins w:id="520" w:author="Godwin, Casey" w:date="2019-01-14T11:39:00Z">
        <w:r>
          <w:rPr>
            <w:rFonts w:ascii="Times New Roman" w:hAnsi="Times New Roman" w:cs="Times New Roman"/>
            <w:sz w:val="24"/>
            <w:szCs w:val="24"/>
          </w:rPr>
          <w:t xml:space="preserve">Using this decision tree, an empiricist can determine which method(s) are appropriate for their study system. Due to the study system or experimental constraints, an empiricist may have multiple options for which method to use. In these </w:t>
        </w:r>
        <w:proofErr w:type="gramStart"/>
        <w:r>
          <w:rPr>
            <w:rFonts w:ascii="Times New Roman" w:hAnsi="Times New Roman" w:cs="Times New Roman"/>
            <w:sz w:val="24"/>
            <w:szCs w:val="24"/>
          </w:rPr>
          <w:t>cases</w:t>
        </w:r>
        <w:proofErr w:type="gramEnd"/>
        <w:r>
          <w:rPr>
            <w:rFonts w:ascii="Times New Roman" w:hAnsi="Times New Roman" w:cs="Times New Roman"/>
            <w:sz w:val="24"/>
            <w:szCs w:val="24"/>
          </w:rPr>
          <w:t xml:space="preserve"> it can be useful to consider the experimental requirements of each method (Table 1, </w:t>
        </w:r>
        <w:r w:rsidRPr="00622F8E">
          <w:rPr>
            <w:rFonts w:ascii="Times New Roman" w:hAnsi="Times New Roman" w:cs="Times New Roman"/>
            <w:i/>
            <w:sz w:val="24"/>
            <w:szCs w:val="24"/>
          </w:rPr>
          <w:t>Experimental Requirements</w:t>
        </w:r>
        <w:r>
          <w:rPr>
            <w:rFonts w:ascii="Times New Roman" w:hAnsi="Times New Roman" w:cs="Times New Roman"/>
            <w:sz w:val="24"/>
            <w:szCs w:val="24"/>
          </w:rPr>
          <w:t xml:space="preserve">) and the tradeoffs among the methods in terms of their utility as discussed in Part 3.  </w:t>
        </w:r>
      </w:ins>
    </w:p>
    <w:p w14:paraId="56174AB3" w14:textId="77777777" w:rsidR="00074082" w:rsidRDefault="00074082" w:rsidP="00074082">
      <w:pPr>
        <w:pStyle w:val="Normal1"/>
        <w:spacing w:line="360" w:lineRule="auto"/>
        <w:ind w:firstLine="360"/>
        <w:rPr>
          <w:ins w:id="521" w:author="Godwin, Casey" w:date="2019-01-14T11:39:00Z"/>
          <w:rFonts w:ascii="Times New Roman" w:hAnsi="Times New Roman" w:cs="Times New Roman"/>
          <w:sz w:val="24"/>
          <w:szCs w:val="24"/>
        </w:rPr>
      </w:pPr>
    </w:p>
    <w:p w14:paraId="56998D11" w14:textId="77777777" w:rsidR="00074082" w:rsidRPr="00FE69E0" w:rsidRDefault="00074082" w:rsidP="00074082">
      <w:pPr>
        <w:pStyle w:val="Normal1"/>
        <w:numPr>
          <w:ilvl w:val="1"/>
          <w:numId w:val="14"/>
        </w:numPr>
        <w:spacing w:line="360" w:lineRule="auto"/>
        <w:rPr>
          <w:ins w:id="522" w:author="Godwin, Casey" w:date="2019-01-14T11:39:00Z"/>
          <w:rFonts w:ascii="Times New Roman" w:hAnsi="Times New Roman" w:cs="Times New Roman"/>
          <w:i/>
          <w:sz w:val="24"/>
          <w:szCs w:val="24"/>
        </w:rPr>
      </w:pPr>
      <w:ins w:id="523" w:author="Godwin, Casey" w:date="2019-01-14T11:39:00Z">
        <w:r w:rsidRPr="001F5893">
          <w:rPr>
            <w:rFonts w:ascii="Times New Roman" w:hAnsi="Times New Roman" w:cs="Times New Roman"/>
            <w:i/>
            <w:sz w:val="24"/>
            <w:szCs w:val="24"/>
          </w:rPr>
          <w:t>Experimental Requirements</w:t>
        </w:r>
      </w:ins>
    </w:p>
    <w:p w14:paraId="5BC5AF6C" w14:textId="66AF371A" w:rsidR="00074082" w:rsidRDefault="00074082" w:rsidP="00074082">
      <w:pPr>
        <w:pStyle w:val="Normal1"/>
        <w:spacing w:line="360" w:lineRule="auto"/>
        <w:ind w:firstLine="360"/>
        <w:rPr>
          <w:ins w:id="524" w:author="Godwin, Casey" w:date="2019-01-14T11:39:00Z"/>
          <w:rFonts w:ascii="Times New Roman" w:hAnsi="Times New Roman" w:cs="Times New Roman"/>
          <w:sz w:val="24"/>
          <w:szCs w:val="24"/>
        </w:rPr>
      </w:pPr>
      <w:ins w:id="525" w:author="Godwin, Casey" w:date="2019-01-14T11:39:00Z">
        <w:r>
          <w:rPr>
            <w:rFonts w:ascii="Times New Roman" w:hAnsi="Times New Roman" w:cs="Times New Roman"/>
            <w:sz w:val="24"/>
            <w:szCs w:val="24"/>
          </w:rPr>
          <w:t xml:space="preserve">In addition to the decision steps outlined in Table 1, there are important practical differences for the experimental or observational studies required to quantify ND and RFD for each method. The most important difference in study design among these methods is whether or not they require species to be grown together in order to make a prediction about coexistence. The negative frequency dependence method and the two phenomenological methods require each pair of species to be grown together in at least one co-culture, but the mechanistic methods do not require </w:t>
        </w:r>
      </w:ins>
      <w:ins w:id="526" w:author="Godwin, Casey" w:date="2019-01-15T11:30:00Z">
        <w:r w:rsidR="004E4E66">
          <w:rPr>
            <w:rFonts w:ascii="Times New Roman" w:hAnsi="Times New Roman" w:cs="Times New Roman"/>
            <w:sz w:val="24"/>
            <w:szCs w:val="24"/>
          </w:rPr>
          <w:t>the species to be grown together as</w:t>
        </w:r>
      </w:ins>
      <w:ins w:id="527" w:author="Godwin, Casey" w:date="2019-01-14T11:39:00Z">
        <w:r>
          <w:rPr>
            <w:rFonts w:ascii="Times New Roman" w:hAnsi="Times New Roman" w:cs="Times New Roman"/>
            <w:sz w:val="24"/>
            <w:szCs w:val="24"/>
          </w:rPr>
          <w:t xml:space="preserve"> co-cultures. This distinction means that only the mechanistic methods can yield predictions about coexistence of species without the need for pairwise competition experiments. For example, consider a typical competition experiment involving a pool of three species (A, B, and C). The mechanistic methods can make predictions about all pairwise combinations of the species (A+B, A+C, and B+C) based solely on information about each species when grown individually. The phenomenological methods, however, require at least one co-culture for each pairwise combination of species, which means that information from pairs A+B and A+C cannot be used to </w:t>
        </w:r>
      </w:ins>
      <w:ins w:id="528" w:author="Godwin, Casey" w:date="2019-01-15T11:31:00Z">
        <w:r w:rsidR="00B94821">
          <w:rPr>
            <w:rFonts w:ascii="Times New Roman" w:hAnsi="Times New Roman" w:cs="Times New Roman"/>
            <w:sz w:val="24"/>
            <w:szCs w:val="24"/>
          </w:rPr>
          <w:t>make</w:t>
        </w:r>
      </w:ins>
      <w:ins w:id="529" w:author="Godwin, Casey" w:date="2019-01-14T11:39:00Z">
        <w:r>
          <w:rPr>
            <w:rFonts w:ascii="Times New Roman" w:hAnsi="Times New Roman" w:cs="Times New Roman"/>
            <w:sz w:val="24"/>
            <w:szCs w:val="24"/>
          </w:rPr>
          <w:t xml:space="preserve"> a prediction about coexistence for the pair B+C. The need for species to be grown together in co-culture has important implications for the total number of experimental treatments that would be required to quantify ND and RFD.</w:t>
        </w:r>
      </w:ins>
    </w:p>
    <w:p w14:paraId="49E7B1CD" w14:textId="77777777" w:rsidR="00074082" w:rsidRDefault="00074082" w:rsidP="00074082">
      <w:pPr>
        <w:pStyle w:val="Normal1"/>
        <w:spacing w:line="360" w:lineRule="auto"/>
        <w:ind w:firstLine="360"/>
        <w:rPr>
          <w:ins w:id="530" w:author="Godwin, Casey" w:date="2019-01-14T11:39:00Z"/>
          <w:rFonts w:ascii="Times New Roman" w:hAnsi="Times New Roman" w:cs="Times New Roman"/>
          <w:sz w:val="24"/>
          <w:szCs w:val="24"/>
        </w:rPr>
      </w:pPr>
      <w:ins w:id="531" w:author="Godwin, Casey" w:date="2019-01-14T11:39:00Z">
        <w:r>
          <w:rPr>
            <w:rFonts w:ascii="Times New Roman" w:hAnsi="Times New Roman" w:cs="Times New Roman"/>
            <w:sz w:val="24"/>
            <w:szCs w:val="24"/>
          </w:rPr>
          <w:t>Experiments using the phenomenological methods can require more experimental treatments to predict pairwise coexistence among a pool of species than the mechanistic methods do. For the phenomenological methods, t</w:t>
        </w:r>
        <w:r w:rsidRPr="00B0403D">
          <w:rPr>
            <w:rFonts w:ascii="Times New Roman" w:hAnsi="Times New Roman" w:cs="Times New Roman"/>
            <w:sz w:val="24"/>
            <w:szCs w:val="24"/>
          </w:rPr>
          <w:t>he number of experiment</w:t>
        </w:r>
        <w:r>
          <w:rPr>
            <w:rFonts w:ascii="Times New Roman" w:hAnsi="Times New Roman" w:cs="Times New Roman"/>
            <w:sz w:val="24"/>
            <w:szCs w:val="24"/>
          </w:rPr>
          <w:t>al treatment</w:t>
        </w:r>
        <w:r w:rsidRPr="00B0403D">
          <w:rPr>
            <w:rFonts w:ascii="Times New Roman" w:hAnsi="Times New Roman" w:cs="Times New Roman"/>
            <w:sz w:val="24"/>
            <w:szCs w:val="24"/>
          </w:rPr>
          <w:t xml:space="preserve">s required </w:t>
        </w:r>
        <w:r>
          <w:rPr>
            <w:rFonts w:ascii="Times New Roman" w:hAnsi="Times New Roman" w:cs="Times New Roman"/>
            <w:sz w:val="24"/>
            <w:szCs w:val="24"/>
          </w:rPr>
          <w:t xml:space="preserve">for all pairwise combinations of species </w:t>
        </w:r>
        <w:proofErr w:type="gramStart"/>
        <w:r w:rsidRPr="00B0403D">
          <w:rPr>
            <w:rFonts w:ascii="Times New Roman" w:hAnsi="Times New Roman" w:cs="Times New Roman"/>
            <w:sz w:val="24"/>
            <w:szCs w:val="24"/>
          </w:rPr>
          <w:t>increase</w:t>
        </w:r>
        <w:r>
          <w:rPr>
            <w:rFonts w:ascii="Times New Roman" w:hAnsi="Times New Roman" w:cs="Times New Roman"/>
            <w:sz w:val="24"/>
            <w:szCs w:val="24"/>
          </w:rPr>
          <w:t>s</w:t>
        </w:r>
        <w:proofErr w:type="gramEnd"/>
        <w:r w:rsidRPr="00B0403D">
          <w:rPr>
            <w:rFonts w:ascii="Times New Roman" w:hAnsi="Times New Roman" w:cs="Times New Roman"/>
            <w:sz w:val="24"/>
            <w:szCs w:val="24"/>
          </w:rPr>
          <w:t xml:space="preserve"> exponentially with each additional species</w:t>
        </w:r>
        <w:r>
          <w:rPr>
            <w:rFonts w:ascii="Times New Roman" w:hAnsi="Times New Roman" w:cs="Times New Roman"/>
            <w:sz w:val="24"/>
            <w:szCs w:val="24"/>
          </w:rPr>
          <w:t xml:space="preserve"> being considered</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contrast, for the mechanistic methods the total number of experimental treatments required increases linearly with the number of species being considered. This is because the </w:t>
        </w:r>
        <w:r w:rsidRPr="00B0403D">
          <w:rPr>
            <w:rFonts w:ascii="Times New Roman" w:hAnsi="Times New Roman" w:cs="Times New Roman"/>
            <w:sz w:val="24"/>
            <w:szCs w:val="24"/>
          </w:rPr>
          <w:t xml:space="preserve">methods based on consumer-resource models do not require any </w:t>
        </w:r>
        <w:r>
          <w:rPr>
            <w:rFonts w:ascii="Times New Roman" w:hAnsi="Times New Roman" w:cs="Times New Roman"/>
            <w:sz w:val="24"/>
            <w:szCs w:val="24"/>
          </w:rPr>
          <w:t>direct competition experiments</w:t>
        </w:r>
        <w:r w:rsidRPr="00B0403D">
          <w:rPr>
            <w:rFonts w:ascii="Times New Roman" w:hAnsi="Times New Roman" w:cs="Times New Roman"/>
            <w:sz w:val="24"/>
            <w:szCs w:val="24"/>
          </w:rPr>
          <w:t xml:space="preserve"> in order to </w:t>
        </w:r>
        <w:r>
          <w:rPr>
            <w:rFonts w:ascii="Times New Roman" w:hAnsi="Times New Roman" w:cs="Times New Roman"/>
            <w:sz w:val="24"/>
            <w:szCs w:val="24"/>
          </w:rPr>
          <w:t>estimate</w:t>
        </w:r>
        <w:r w:rsidRPr="00B0403D">
          <w:rPr>
            <w:rFonts w:ascii="Times New Roman" w:hAnsi="Times New Roman" w:cs="Times New Roman"/>
            <w:sz w:val="24"/>
            <w:szCs w:val="24"/>
          </w:rPr>
          <w:t xml:space="preserve"> </w:t>
        </w:r>
        <w:r>
          <w:rPr>
            <w:rFonts w:ascii="Times New Roman" w:hAnsi="Times New Roman" w:cs="Times New Roman"/>
            <w:sz w:val="24"/>
            <w:szCs w:val="24"/>
          </w:rPr>
          <w:t>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w</w:t>
        </w:r>
        <w:r w:rsidRPr="00B0403D">
          <w:rPr>
            <w:rFonts w:ascii="Times New Roman" w:hAnsi="Times New Roman" w:cs="Times New Roman"/>
            <w:sz w:val="24"/>
            <w:szCs w:val="24"/>
          </w:rPr>
          <w:t xml:space="preserve">hile all of the phenomenological methods require at least one co-culture of each species pair in order to quantify the </w:t>
        </w:r>
        <w:r>
          <w:rPr>
            <w:rFonts w:ascii="Times New Roman" w:hAnsi="Times New Roman" w:cs="Times New Roman"/>
            <w:sz w:val="24"/>
            <w:szCs w:val="24"/>
          </w:rPr>
          <w:t>competition coefficients</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relative efficiency of the phenomenological versus mechanistic methods depends upon both the number of species being considered and also the number of resources. When the number of species being considered is small and the number of limiting </w:t>
        </w:r>
        <w:r>
          <w:rPr>
            <w:rFonts w:ascii="Times New Roman" w:hAnsi="Times New Roman" w:cs="Times New Roman"/>
            <w:sz w:val="24"/>
            <w:szCs w:val="24"/>
          </w:rPr>
          <w:lastRenderedPageBreak/>
          <w:t xml:space="preserve">resources is few, the difference in experimental effort can be modest. </w:t>
        </w:r>
        <w:r w:rsidRPr="009A7FE8">
          <w:rPr>
            <w:rFonts w:ascii="Times New Roman" w:hAnsi="Times New Roman" w:cs="Times New Roman"/>
            <w:sz w:val="24"/>
            <w:szCs w:val="24"/>
          </w:rPr>
          <w:t xml:space="preserve">For example, to predict pairwise coexistence among a pool of four species, using the Sensitivity Method requires 16 experimental treatments (time series): 4 monocultures to parameterize both maximum growth rate and carrying capacity and 12 invasions to parameterize sensitivity (A invading B, B invading A, etc.). In contrast, using </w:t>
        </w:r>
        <w:r>
          <w:rPr>
            <w:rFonts w:ascii="Times New Roman" w:hAnsi="Times New Roman" w:cs="Times New Roman"/>
            <w:sz w:val="24"/>
            <w:szCs w:val="24"/>
          </w:rPr>
          <w:t xml:space="preserve">either of the </w:t>
        </w:r>
        <w:r w:rsidRPr="009A7FE8">
          <w:rPr>
            <w:rFonts w:ascii="Times New Roman" w:hAnsi="Times New Roman" w:cs="Times New Roman"/>
            <w:sz w:val="24"/>
            <w:szCs w:val="24"/>
          </w:rPr>
          <w:t>consumer resource model</w:t>
        </w:r>
        <w:r>
          <w:rPr>
            <w:rFonts w:ascii="Times New Roman" w:hAnsi="Times New Roman" w:cs="Times New Roman"/>
            <w:sz w:val="24"/>
            <w:szCs w:val="24"/>
          </w:rPr>
          <w:t>s</w:t>
        </w:r>
        <w:r w:rsidRPr="009A7FE8">
          <w:rPr>
            <w:rFonts w:ascii="Times New Roman" w:hAnsi="Times New Roman" w:cs="Times New Roman"/>
            <w:sz w:val="24"/>
            <w:szCs w:val="24"/>
          </w:rPr>
          <w:t xml:space="preserve"> (two limiting resources) would require two experiments per species for a total of 8 experiments.</w:t>
        </w:r>
        <w:r>
          <w:rPr>
            <w:rFonts w:ascii="Times New Roman" w:hAnsi="Times New Roman" w:cs="Times New Roman"/>
            <w:sz w:val="24"/>
            <w:szCs w:val="24"/>
          </w:rPr>
          <w:t xml:space="preserve"> If the mechanistic methods require parameterizing four or more limiting resources, then the phenomenological methods may be more efficient for a pool of four species. </w:t>
        </w:r>
      </w:ins>
    </w:p>
    <w:p w14:paraId="589CF112" w14:textId="44C1B601" w:rsidR="00074082" w:rsidRDefault="00074082" w:rsidP="00074082">
      <w:pPr>
        <w:pStyle w:val="Normal1"/>
        <w:spacing w:line="360" w:lineRule="auto"/>
        <w:rPr>
          <w:ins w:id="532" w:author="Godwin, Casey" w:date="2019-01-14T11:39:00Z"/>
          <w:rFonts w:ascii="Times New Roman" w:hAnsi="Times New Roman" w:cs="Times New Roman"/>
          <w:sz w:val="24"/>
          <w:szCs w:val="24"/>
        </w:rPr>
      </w:pPr>
      <w:ins w:id="533" w:author="Godwin, Casey" w:date="2019-01-14T11:39:00Z">
        <w:r>
          <w:rPr>
            <w:rFonts w:ascii="Times New Roman" w:hAnsi="Times New Roman" w:cs="Times New Roman"/>
            <w:sz w:val="24"/>
            <w:szCs w:val="24"/>
          </w:rPr>
          <w:t xml:space="preserve">However, for larger pools </w:t>
        </w:r>
        <w:r w:rsidRPr="009A7FE8">
          <w:rPr>
            <w:rFonts w:ascii="Times New Roman" w:hAnsi="Times New Roman" w:cs="Times New Roman"/>
            <w:sz w:val="24"/>
            <w:szCs w:val="24"/>
          </w:rPr>
          <w:t>of species the difference can be substantial.</w:t>
        </w:r>
        <w:r>
          <w:rPr>
            <w:rFonts w:ascii="Times New Roman" w:hAnsi="Times New Roman" w:cs="Times New Roman"/>
            <w:sz w:val="24"/>
            <w:szCs w:val="24"/>
          </w:rPr>
          <w:t xml:space="preserve"> Obtaining pairwise estimates of ND and RFD for a pool of 10 species requires </w:t>
        </w:r>
      </w:ins>
      <w:ins w:id="534" w:author="Godwin, Casey" w:date="2019-01-15T11:32:00Z">
        <w:r w:rsidR="009466EF">
          <w:rPr>
            <w:rFonts w:ascii="Times New Roman" w:hAnsi="Times New Roman" w:cs="Times New Roman"/>
            <w:sz w:val="24"/>
            <w:szCs w:val="24"/>
          </w:rPr>
          <w:t xml:space="preserve">between </w:t>
        </w:r>
      </w:ins>
      <w:ins w:id="535" w:author="Godwin, Casey" w:date="2019-01-14T11:39:00Z">
        <w:r>
          <w:rPr>
            <w:rFonts w:ascii="Times New Roman" w:hAnsi="Times New Roman" w:cs="Times New Roman"/>
            <w:sz w:val="24"/>
            <w:szCs w:val="24"/>
          </w:rPr>
          <w:t xml:space="preserve">55 </w:t>
        </w:r>
      </w:ins>
      <w:ins w:id="536" w:author="Godwin, Casey" w:date="2019-01-15T11:32:00Z">
        <w:r w:rsidR="009466EF">
          <w:rPr>
            <w:rFonts w:ascii="Times New Roman" w:hAnsi="Times New Roman" w:cs="Times New Roman"/>
            <w:sz w:val="24"/>
            <w:szCs w:val="24"/>
          </w:rPr>
          <w:t>and</w:t>
        </w:r>
      </w:ins>
      <w:ins w:id="537" w:author="Godwin, Casey" w:date="2019-01-14T11:39:00Z">
        <w:r>
          <w:rPr>
            <w:rFonts w:ascii="Times New Roman" w:hAnsi="Times New Roman" w:cs="Times New Roman"/>
            <w:sz w:val="24"/>
            <w:szCs w:val="24"/>
          </w:rPr>
          <w:t xml:space="preserve"> 180 treatments for the phenomenological methods but </w:t>
        </w:r>
      </w:ins>
      <w:ins w:id="538" w:author="Godwin, Casey" w:date="2019-01-15T11:33:00Z">
        <w:r w:rsidR="009466EF">
          <w:rPr>
            <w:rFonts w:ascii="Times New Roman" w:hAnsi="Times New Roman" w:cs="Times New Roman"/>
            <w:sz w:val="24"/>
            <w:szCs w:val="24"/>
          </w:rPr>
          <w:t>as few as</w:t>
        </w:r>
      </w:ins>
      <w:ins w:id="539" w:author="Godwin, Casey" w:date="2019-01-14T11:39:00Z">
        <w:r>
          <w:rPr>
            <w:rFonts w:ascii="Times New Roman" w:hAnsi="Times New Roman" w:cs="Times New Roman"/>
            <w:sz w:val="24"/>
            <w:szCs w:val="24"/>
          </w:rPr>
          <w:t xml:space="preserve"> 20 treatments for mechanistic methods. </w:t>
        </w:r>
      </w:ins>
    </w:p>
    <w:p w14:paraId="17D91316" w14:textId="77777777" w:rsidR="00074082" w:rsidRDefault="00074082" w:rsidP="00074082">
      <w:pPr>
        <w:pStyle w:val="Normal1"/>
        <w:spacing w:line="360" w:lineRule="auto"/>
        <w:rPr>
          <w:ins w:id="540" w:author="Godwin, Casey" w:date="2019-01-14T11:39:00Z"/>
          <w:rFonts w:ascii="Times New Roman" w:hAnsi="Times New Roman" w:cs="Times New Roman"/>
          <w:sz w:val="24"/>
          <w:szCs w:val="24"/>
        </w:rPr>
      </w:pPr>
    </w:p>
    <w:p w14:paraId="7DBDFAC5" w14:textId="77777777" w:rsidR="00074082" w:rsidRDefault="00074082" w:rsidP="00074082">
      <w:pPr>
        <w:pStyle w:val="Normal1"/>
        <w:spacing w:line="360" w:lineRule="auto"/>
        <w:ind w:firstLine="360"/>
        <w:rPr>
          <w:ins w:id="541" w:author="Godwin, Casey" w:date="2019-01-14T11:39:00Z"/>
          <w:rFonts w:ascii="Times New Roman" w:hAnsi="Times New Roman" w:cs="Times New Roman"/>
          <w:sz w:val="24"/>
          <w:szCs w:val="24"/>
        </w:rPr>
      </w:pPr>
      <w:ins w:id="542" w:author="Godwin, Casey" w:date="2019-01-14T11:39:00Z">
        <w:r>
          <w:rPr>
            <w:rFonts w:ascii="Times New Roman" w:hAnsi="Times New Roman" w:cs="Times New Roman"/>
            <w:sz w:val="24"/>
            <w:szCs w:val="24"/>
          </w:rPr>
          <w:t xml:space="preserve">In addition to the number of experimental treatments required for each method, it is important to consider the amount of effort and time required for each treatment. Specifically, the negative frequency dependence, Lotka Volterra, and sensitivity methods require time series of species densities in the experimental or observation study. In the case of the negative frequency dependence method and the sensitivity method, these time series may be short in duration (i.e. at least one generation) and focused only on population dynamics when species densities are very low or near the steady-state density of monocultures. However, the Lotka Volterra method requires longer time series in order to parameterize both the interaction coefficients and carrying capacities. Longer time series in monoculture and co-culture are more easily attainable for quickly-growing species like microbes and invertebrates, but even short time series could be prohibitively arduous for slowly growing species like trees. </w:t>
        </w:r>
      </w:ins>
    </w:p>
    <w:p w14:paraId="7C4A5837" w14:textId="77777777" w:rsidR="00074082" w:rsidRDefault="00074082" w:rsidP="00074082">
      <w:pPr>
        <w:pStyle w:val="Normal1"/>
        <w:spacing w:line="360" w:lineRule="auto"/>
        <w:ind w:firstLine="360"/>
        <w:rPr>
          <w:ins w:id="543" w:author="Godwin, Casey" w:date="2019-01-14T11:39:00Z"/>
          <w:rFonts w:ascii="Times New Roman" w:hAnsi="Times New Roman" w:cs="Times New Roman"/>
          <w:sz w:val="24"/>
          <w:szCs w:val="24"/>
        </w:rPr>
      </w:pPr>
      <w:ins w:id="544" w:author="Godwin, Casey" w:date="2019-01-14T11:39:00Z">
        <w:r>
          <w:rPr>
            <w:rFonts w:ascii="Times New Roman" w:hAnsi="Times New Roman" w:cs="Times New Roman"/>
            <w:sz w:val="24"/>
            <w:szCs w:val="24"/>
          </w:rPr>
          <w:t xml:space="preserve">Ultimately, the total effort and resources required for a study is jointly determined by the method, number of species, number of limiting resources (if applicable), length of time series, level of replication, and any other design elements. Using Table 1 as a guide, an empiricist should be able to select a method and begin to design a study that satisfies their aims.    </w:t>
        </w:r>
      </w:ins>
    </w:p>
    <w:p w14:paraId="022859E6" w14:textId="77777777" w:rsidR="008352C1" w:rsidRPr="00B0403D" w:rsidRDefault="008352C1" w:rsidP="009843E5">
      <w:pPr>
        <w:pStyle w:val="Normal1"/>
        <w:spacing w:line="360" w:lineRule="auto"/>
        <w:ind w:firstLine="576"/>
        <w:rPr>
          <w:rFonts w:ascii="Times New Roman" w:hAnsi="Times New Roman" w:cs="Times New Roman"/>
          <w:sz w:val="24"/>
          <w:szCs w:val="24"/>
        </w:rPr>
      </w:pPr>
    </w:p>
    <w:p w14:paraId="1470996D" w14:textId="77777777" w:rsidR="004044A2" w:rsidRPr="00EC5178" w:rsidRDefault="001F4F32" w:rsidP="00C1590A">
      <w:pPr>
        <w:pStyle w:val="Normal1"/>
        <w:spacing w:line="360" w:lineRule="auto"/>
        <w:rPr>
          <w:rFonts w:ascii="Times New Roman" w:hAnsi="Times New Roman" w:cs="Times New Roman"/>
          <w:b/>
          <w:strike/>
          <w:sz w:val="24"/>
          <w:szCs w:val="24"/>
          <w:rPrChange w:id="545" w:author="Godwin, Casey" w:date="2019-01-14T22:35:00Z">
            <w:rPr>
              <w:rFonts w:ascii="Times New Roman" w:hAnsi="Times New Roman" w:cs="Times New Roman"/>
              <w:b/>
              <w:sz w:val="24"/>
              <w:szCs w:val="24"/>
            </w:rPr>
          </w:rPrChange>
        </w:rPr>
      </w:pPr>
      <w:r>
        <w:rPr>
          <w:rFonts w:ascii="Times New Roman" w:hAnsi="Times New Roman" w:cs="Times New Roman"/>
          <w:b/>
          <w:sz w:val="24"/>
          <w:szCs w:val="24"/>
        </w:rPr>
        <w:t xml:space="preserve">Part 3. </w:t>
      </w:r>
      <w:r w:rsidR="00794E37" w:rsidRPr="00EC5178">
        <w:rPr>
          <w:rFonts w:ascii="Times New Roman" w:hAnsi="Times New Roman" w:cs="Times New Roman"/>
          <w:b/>
          <w:strike/>
          <w:sz w:val="24"/>
          <w:szCs w:val="24"/>
          <w:rPrChange w:id="546" w:author="Godwin, Casey" w:date="2019-01-14T22:35:00Z">
            <w:rPr>
              <w:rFonts w:ascii="Times New Roman" w:hAnsi="Times New Roman" w:cs="Times New Roman"/>
              <w:b/>
              <w:sz w:val="24"/>
              <w:szCs w:val="24"/>
            </w:rPr>
          </w:rPrChange>
        </w:rPr>
        <w:t>Cautions and future directions</w:t>
      </w:r>
    </w:p>
    <w:p w14:paraId="005DB8B4" w14:textId="7F870738" w:rsidR="00074082" w:rsidRDefault="00074082" w:rsidP="00074082">
      <w:pPr>
        <w:pStyle w:val="Normal1"/>
        <w:spacing w:line="360" w:lineRule="auto"/>
        <w:rPr>
          <w:ins w:id="547" w:author="Godwin, Casey" w:date="2019-01-14T11:41:00Z"/>
          <w:rFonts w:ascii="Times New Roman" w:hAnsi="Times New Roman" w:cs="Times New Roman"/>
          <w:sz w:val="24"/>
          <w:szCs w:val="24"/>
        </w:rPr>
      </w:pPr>
      <w:ins w:id="548" w:author="Godwin, Casey" w:date="2019-01-14T11:41:00Z">
        <w:r>
          <w:rPr>
            <w:rFonts w:ascii="Times New Roman" w:hAnsi="Times New Roman" w:cs="Times New Roman"/>
            <w:sz w:val="24"/>
            <w:szCs w:val="24"/>
          </w:rPr>
          <w:t xml:space="preserve">In Part 1 we explained how each of the five methods should be used to predict coexistence among pairs of species and showed that while the methods are not mathematically identical and </w:t>
        </w:r>
        <w:r>
          <w:rPr>
            <w:rFonts w:ascii="Times New Roman" w:hAnsi="Times New Roman" w:cs="Times New Roman"/>
            <w:sz w:val="24"/>
            <w:szCs w:val="24"/>
          </w:rPr>
          <w:lastRenderedPageBreak/>
          <w:t xml:space="preserve">do not always give comparable values of ND and RFD, they can all be used to accurately predict coexistence. In Part 2 we offer a decision framework for empiricists to select the most appropriate method given their study system, aims, and experimental capabilities. Here in Part 3, we offer advice for empiricists on navigating the tradeoffs among the methods, caution </w:t>
        </w:r>
      </w:ins>
      <w:ins w:id="549" w:author="Godwin, Casey" w:date="2019-01-14T22:36:00Z">
        <w:r w:rsidR="00EC5178">
          <w:rPr>
            <w:rFonts w:ascii="Times New Roman" w:hAnsi="Times New Roman" w:cs="Times New Roman"/>
            <w:sz w:val="24"/>
            <w:szCs w:val="24"/>
          </w:rPr>
          <w:t>against</w:t>
        </w:r>
      </w:ins>
      <w:ins w:id="550" w:author="Godwin, Casey" w:date="2019-01-14T11:41:00Z">
        <w:r>
          <w:rPr>
            <w:rFonts w:ascii="Times New Roman" w:hAnsi="Times New Roman" w:cs="Times New Roman"/>
            <w:sz w:val="24"/>
            <w:szCs w:val="24"/>
          </w:rPr>
          <w:t xml:space="preserve"> synthesizing measurements of ND and RFD from different </w:t>
        </w:r>
        <w:proofErr w:type="gramStart"/>
        <w:r>
          <w:rPr>
            <w:rFonts w:ascii="Times New Roman" w:hAnsi="Times New Roman" w:cs="Times New Roman"/>
            <w:sz w:val="24"/>
            <w:szCs w:val="24"/>
          </w:rPr>
          <w:t>methods, and</w:t>
        </w:r>
        <w:proofErr w:type="gramEnd"/>
        <w:r>
          <w:rPr>
            <w:rFonts w:ascii="Times New Roman" w:hAnsi="Times New Roman" w:cs="Times New Roman"/>
            <w:sz w:val="24"/>
            <w:szCs w:val="24"/>
          </w:rPr>
          <w:t xml:space="preserve"> highlight future directions for implementing modern coexistence theory empirically.   </w:t>
        </w:r>
      </w:ins>
    </w:p>
    <w:p w14:paraId="268375BC" w14:textId="77777777" w:rsidR="00074082" w:rsidRDefault="00074082" w:rsidP="00074082">
      <w:pPr>
        <w:pStyle w:val="Normal1"/>
        <w:spacing w:line="360" w:lineRule="auto"/>
        <w:rPr>
          <w:ins w:id="551" w:author="Godwin, Casey" w:date="2019-01-14T11:41:00Z"/>
          <w:rFonts w:ascii="Times New Roman" w:hAnsi="Times New Roman" w:cs="Times New Roman"/>
          <w:sz w:val="24"/>
          <w:szCs w:val="24"/>
        </w:rPr>
      </w:pPr>
    </w:p>
    <w:p w14:paraId="1C486473" w14:textId="77777777" w:rsidR="00074082" w:rsidRPr="005042A3" w:rsidRDefault="00074082" w:rsidP="00074082">
      <w:pPr>
        <w:pStyle w:val="Normal1"/>
        <w:spacing w:line="360" w:lineRule="auto"/>
        <w:rPr>
          <w:ins w:id="552" w:author="Godwin, Casey" w:date="2019-01-14T11:41:00Z"/>
          <w:rFonts w:ascii="Times New Roman" w:hAnsi="Times New Roman" w:cs="Times New Roman"/>
          <w:sz w:val="24"/>
          <w:szCs w:val="24"/>
          <w:u w:val="single"/>
        </w:rPr>
      </w:pPr>
      <w:ins w:id="553" w:author="Godwin, Casey" w:date="2019-01-14T11:41:00Z">
        <w:r w:rsidRPr="005042A3">
          <w:rPr>
            <w:rFonts w:ascii="Times New Roman" w:hAnsi="Times New Roman" w:cs="Times New Roman"/>
            <w:sz w:val="24"/>
            <w:szCs w:val="24"/>
            <w:u w:val="single"/>
          </w:rPr>
          <w:t>3.1 Tradeoffs Between Phenomenological and Mechanistic Methods</w:t>
        </w:r>
      </w:ins>
    </w:p>
    <w:p w14:paraId="204245A7" w14:textId="77777777" w:rsidR="00074082" w:rsidRDefault="00074082" w:rsidP="00074082">
      <w:pPr>
        <w:pStyle w:val="Normal1"/>
        <w:spacing w:line="360" w:lineRule="auto"/>
        <w:ind w:firstLine="360"/>
        <w:rPr>
          <w:ins w:id="554" w:author="Godwin, Casey" w:date="2019-01-14T11:41:00Z"/>
          <w:rFonts w:ascii="Times New Roman" w:hAnsi="Times New Roman" w:cs="Times New Roman"/>
          <w:sz w:val="24"/>
          <w:szCs w:val="24"/>
        </w:rPr>
      </w:pPr>
      <w:ins w:id="555" w:author="Godwin, Casey" w:date="2019-01-14T11:41:00Z">
        <w:r>
          <w:rPr>
            <w:rFonts w:ascii="Times New Roman" w:hAnsi="Times New Roman" w:cs="Times New Roman"/>
            <w:sz w:val="24"/>
            <w:szCs w:val="24"/>
          </w:rPr>
          <w:t xml:space="preserve">Given the substantial differences in experimental design requirements and effort among the five methods, it is likely that empiricists will encounter tradeoffs in selecting a method for their study system. The most obvious tradeoff is between the phenomenological methods and the mechanistic methods, which differ in three key areas. </w:t>
        </w:r>
      </w:ins>
    </w:p>
    <w:p w14:paraId="2976E226" w14:textId="77777777" w:rsidR="00074082" w:rsidRDefault="00074082" w:rsidP="00074082">
      <w:pPr>
        <w:pStyle w:val="Normal1"/>
        <w:spacing w:line="360" w:lineRule="auto"/>
        <w:ind w:firstLine="360"/>
        <w:rPr>
          <w:ins w:id="556" w:author="Godwin, Casey" w:date="2019-01-14T11:41:00Z"/>
          <w:rFonts w:ascii="Times New Roman" w:hAnsi="Times New Roman" w:cs="Times New Roman"/>
          <w:sz w:val="24"/>
          <w:szCs w:val="24"/>
        </w:rPr>
      </w:pPr>
      <w:ins w:id="557" w:author="Godwin, Casey" w:date="2019-01-14T11:41:00Z">
        <w:r>
          <w:rPr>
            <w:rFonts w:ascii="Times New Roman" w:hAnsi="Times New Roman" w:cs="Times New Roman"/>
            <w:sz w:val="24"/>
            <w:szCs w:val="24"/>
          </w:rPr>
          <w:t xml:space="preserve">First, the phenomenological methods make no assumptions about the resources that the species compete for, which could be an advantage if an empiricist lacks a detailed understanding of the interactions among their species pool. Except for highly controlled experiments where the empiricist can define the relevant niche axes or contexts where the number of niche axes is limited, it might be difficult to parameterize either of the mechanistic methods in practice. </w:t>
        </w:r>
        <w:r w:rsidRPr="003C7848">
          <w:rPr>
            <w:rFonts w:ascii="Times New Roman" w:hAnsi="Times New Roman" w:cs="Times New Roman"/>
            <w:sz w:val="24"/>
            <w:szCs w:val="24"/>
          </w:rPr>
          <w:t xml:space="preserve">For example, an empiricist would be unable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when studying consumer species that are capable of eating</w:t>
        </w:r>
        <w:r>
          <w:rPr>
            <w:rFonts w:ascii="Times New Roman" w:hAnsi="Times New Roman" w:cs="Times New Roman"/>
            <w:sz w:val="24"/>
            <w:szCs w:val="24"/>
          </w:rPr>
          <w:t xml:space="preserve"> numerous</w:t>
        </w:r>
        <w:r w:rsidRPr="003C7848">
          <w:rPr>
            <w:rFonts w:ascii="Times New Roman" w:hAnsi="Times New Roman" w:cs="Times New Roman"/>
            <w:sz w:val="24"/>
            <w:szCs w:val="24"/>
          </w:rPr>
          <w:t xml:space="preserve"> different types of plants. It is unlikely that an empiricist could measure the substitutivity of the different plant species in a consumer’s diet, let alone the population dynamics of each plant species available to the consumer.</w:t>
        </w:r>
        <w:r>
          <w:rPr>
            <w:rFonts w:ascii="Times New Roman" w:hAnsi="Times New Roman" w:cs="Times New Roman"/>
            <w:sz w:val="24"/>
            <w:szCs w:val="24"/>
          </w:rPr>
          <w:t xml:space="preserve"> </w:t>
        </w:r>
      </w:ins>
    </w:p>
    <w:p w14:paraId="50CE9469" w14:textId="77777777" w:rsidR="00074082" w:rsidRDefault="00074082" w:rsidP="00074082">
      <w:pPr>
        <w:pStyle w:val="Normal1"/>
        <w:spacing w:line="360" w:lineRule="auto"/>
        <w:ind w:firstLine="360"/>
        <w:rPr>
          <w:ins w:id="558" w:author="Godwin, Casey" w:date="2019-01-14T11:41:00Z"/>
          <w:rFonts w:ascii="Times New Roman" w:hAnsi="Times New Roman" w:cs="Times New Roman"/>
          <w:sz w:val="24"/>
          <w:szCs w:val="24"/>
        </w:rPr>
      </w:pPr>
      <w:proofErr w:type="gramStart"/>
      <w:ins w:id="559" w:author="Godwin, Casey" w:date="2019-01-14T11:41:00Z">
        <w:r w:rsidRPr="003C7848">
          <w:rPr>
            <w:rFonts w:ascii="Times New Roman" w:hAnsi="Times New Roman" w:cs="Times New Roman"/>
            <w:sz w:val="24"/>
            <w:szCs w:val="24"/>
          </w:rPr>
          <w:t>If</w:t>
        </w:r>
        <w:proofErr w:type="gramEnd"/>
        <w:r w:rsidRPr="003C7848">
          <w:rPr>
            <w:rFonts w:ascii="Times New Roman" w:hAnsi="Times New Roman" w:cs="Times New Roman"/>
            <w:sz w:val="24"/>
            <w:szCs w:val="24"/>
          </w:rPr>
          <w:t xml:space="preserve"> however, an empiricist is 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using the methods based on mechanistic models would mean that she/he could predict the coexistence (or not) of any species pair based solely on experiments that take measurements from each species grown alone in monoculture. </w:t>
        </w:r>
        <w:r>
          <w:rPr>
            <w:rFonts w:ascii="Times New Roman" w:hAnsi="Times New Roman" w:cs="Times New Roman"/>
            <w:sz w:val="24"/>
            <w:szCs w:val="24"/>
          </w:rPr>
          <w:t>Another aspect of the mechanistic models is that, in some cases, they might not adequately describe the biology that affects species interactions. For example, flexible elemental quotas (i.e. 1/yield) in phytoplankton is both widespread [Goldman 1979 Nature] and known to affect the outcome of coexistence [Grover 1991 Am Nat 134:4 p.811-835], but this mechanism has not been related to the calculations for ND and RFD.</w:t>
        </w:r>
      </w:ins>
    </w:p>
    <w:p w14:paraId="20205A5C" w14:textId="77777777" w:rsidR="00074082" w:rsidRDefault="00074082" w:rsidP="00074082">
      <w:pPr>
        <w:pStyle w:val="Normal1"/>
        <w:spacing w:line="360" w:lineRule="auto"/>
        <w:rPr>
          <w:ins w:id="560" w:author="Godwin, Casey" w:date="2019-01-14T11:41:00Z"/>
          <w:rFonts w:ascii="Times New Roman" w:hAnsi="Times New Roman" w:cs="Times New Roman"/>
          <w:sz w:val="24"/>
          <w:szCs w:val="24"/>
        </w:rPr>
      </w:pPr>
    </w:p>
    <w:p w14:paraId="14374993" w14:textId="59904954" w:rsidR="00074082" w:rsidRDefault="00074082" w:rsidP="00074082">
      <w:pPr>
        <w:pStyle w:val="Normal1"/>
        <w:spacing w:line="360" w:lineRule="auto"/>
        <w:ind w:firstLine="360"/>
        <w:rPr>
          <w:ins w:id="561" w:author="Godwin, Casey" w:date="2019-01-14T11:41:00Z"/>
          <w:rFonts w:ascii="Times New Roman" w:hAnsi="Times New Roman" w:cs="Times New Roman"/>
          <w:sz w:val="24"/>
          <w:szCs w:val="24"/>
        </w:rPr>
      </w:pPr>
      <w:ins w:id="562" w:author="Godwin, Casey" w:date="2019-01-14T11:41:00Z">
        <w:r w:rsidRPr="0052374E">
          <w:rPr>
            <w:rFonts w:ascii="Times New Roman" w:hAnsi="Times New Roman" w:cs="Times New Roman"/>
            <w:sz w:val="24"/>
            <w:szCs w:val="24"/>
          </w:rPr>
          <w:lastRenderedPageBreak/>
          <w:t xml:space="preserve">Second, the mechanistic methods can be far more efficient for considering coexistence among a large species pool. A key disadvantage of all three phenomenological methods is that they require each pair of species to be grown together in competition, which causes the total effort to increase exponentially as more species are considered. The mechanistic methods offer the ability to make predictions about combinations of species without the need to perform all pairwise competition experiments, which has been used as an argument against phenomenological approaches to </w:t>
        </w:r>
      </w:ins>
      <w:ins w:id="563" w:author="Godwin, Casey" w:date="2019-01-14T22:36:00Z">
        <w:r w:rsidR="00EC5178" w:rsidRPr="0052374E">
          <w:rPr>
            <w:rFonts w:ascii="Times New Roman" w:hAnsi="Times New Roman" w:cs="Times New Roman"/>
            <w:sz w:val="24"/>
            <w:szCs w:val="24"/>
          </w:rPr>
          <w:t>study</w:t>
        </w:r>
      </w:ins>
      <w:ins w:id="564" w:author="Godwin, Casey" w:date="2019-01-14T11:41:00Z">
        <w:r w:rsidRPr="0052374E">
          <w:rPr>
            <w:rFonts w:ascii="Times New Roman" w:hAnsi="Times New Roman" w:cs="Times New Roman"/>
            <w:sz w:val="24"/>
            <w:szCs w:val="24"/>
          </w:rPr>
          <w:t xml:space="preserve"> niche theory [Tilman 1982]. Moreover, the ability to predict coexistence among pairs of species without the need to grow them together could be useful for addressing certain ecological questions (e.g. invasions by introduced species) that would be impractical using the phenomenological methods</w:t>
        </w:r>
        <w:r>
          <w:rPr>
            <w:rFonts w:ascii="Times New Roman" w:hAnsi="Times New Roman" w:cs="Times New Roman"/>
            <w:sz w:val="24"/>
            <w:szCs w:val="24"/>
          </w:rPr>
          <w:t>.</w:t>
        </w:r>
      </w:ins>
    </w:p>
    <w:p w14:paraId="280E5130" w14:textId="77777777" w:rsidR="00074082" w:rsidRDefault="00074082" w:rsidP="00074082">
      <w:pPr>
        <w:pStyle w:val="Normal1"/>
        <w:spacing w:line="360" w:lineRule="auto"/>
        <w:ind w:firstLine="360"/>
        <w:rPr>
          <w:ins w:id="565" w:author="Godwin, Casey" w:date="2019-01-14T11:41:00Z"/>
          <w:rFonts w:ascii="Times New Roman" w:hAnsi="Times New Roman" w:cs="Times New Roman"/>
          <w:sz w:val="24"/>
          <w:szCs w:val="24"/>
        </w:rPr>
      </w:pPr>
    </w:p>
    <w:p w14:paraId="484D6E89" w14:textId="77777777" w:rsidR="00074082" w:rsidRDefault="00074082" w:rsidP="00074082">
      <w:pPr>
        <w:pStyle w:val="Normal1"/>
        <w:spacing w:line="360" w:lineRule="auto"/>
        <w:ind w:firstLine="360"/>
        <w:rPr>
          <w:ins w:id="566" w:author="Godwin, Casey" w:date="2019-01-14T11:41:00Z"/>
          <w:rFonts w:ascii="Times New Roman" w:hAnsi="Times New Roman" w:cs="Times New Roman"/>
          <w:sz w:val="24"/>
          <w:szCs w:val="24"/>
        </w:rPr>
      </w:pPr>
      <w:ins w:id="567" w:author="Godwin, Casey" w:date="2019-01-14T11:41:00Z">
        <w:r>
          <w:rPr>
            <w:rFonts w:ascii="Times New Roman" w:hAnsi="Times New Roman" w:cs="Times New Roman"/>
            <w:sz w:val="24"/>
            <w:szCs w:val="24"/>
          </w:rPr>
          <w:t xml:space="preserve">Third, the mechanistic methods offer the ability to make predictions about species coexistence under different resource supply environments.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Pr>
            <w:rFonts w:ascii="Times New Roman" w:hAnsi="Times New Roman" w:cs="Times New Roman"/>
            <w:sz w:val="24"/>
            <w:szCs w:val="24"/>
          </w:rPr>
          <w:t>.</w:t>
        </w:r>
        <w:r w:rsidRPr="00B0403D">
          <w:rPr>
            <w:rFonts w:ascii="Times New Roman" w:hAnsi="Times New Roman" w:cs="Times New Roman"/>
            <w:sz w:val="24"/>
            <w:szCs w:val="24"/>
          </w:rPr>
          <w:t xml:space="preserve"> show</w:t>
        </w:r>
        <w:r>
          <w:rPr>
            <w:rFonts w:ascii="Times New Roman" w:hAnsi="Times New Roman" w:cs="Times New Roman"/>
            <w:sz w:val="24"/>
            <w:szCs w:val="24"/>
          </w:rPr>
          <w:t>ed</w:t>
        </w:r>
        <w:r w:rsidRPr="00B0403D">
          <w:rPr>
            <w:rFonts w:ascii="Times New Roman" w:hAnsi="Times New Roman" w:cs="Times New Roman"/>
            <w:sz w:val="24"/>
            <w:szCs w:val="24"/>
          </w:rPr>
          <w:t xml:space="preserve"> that the Tilman </w:t>
        </w:r>
        <w:r>
          <w:rPr>
            <w:rFonts w:ascii="Times New Roman" w:hAnsi="Times New Roman" w:cs="Times New Roman"/>
            <w:sz w:val="24"/>
            <w:szCs w:val="24"/>
          </w:rPr>
          <w:t>consumer resource</w:t>
        </w:r>
        <w:r w:rsidRPr="00B0403D">
          <w:rPr>
            <w:rFonts w:ascii="Times New Roman" w:hAnsi="Times New Roman" w:cs="Times New Roman"/>
            <w:sz w:val="24"/>
            <w:szCs w:val="24"/>
          </w:rPr>
          <w:t xml:space="preserve"> model can be used to predict the ND and RFD at different </w:t>
        </w:r>
        <w:r>
          <w:rPr>
            <w:rFonts w:ascii="Times New Roman" w:hAnsi="Times New Roman" w:cs="Times New Roman"/>
            <w:sz w:val="24"/>
            <w:szCs w:val="24"/>
          </w:rPr>
          <w:t>nutrient</w:t>
        </w:r>
        <w:r w:rsidRPr="00B0403D">
          <w:rPr>
            <w:rFonts w:ascii="Times New Roman" w:hAnsi="Times New Roman" w:cs="Times New Roman"/>
            <w:sz w:val="24"/>
            <w:szCs w:val="24"/>
          </w:rPr>
          <w:t xml:space="preserve"> supply </w:t>
        </w:r>
        <w:r>
          <w:rPr>
            <w:rFonts w:ascii="Times New Roman" w:hAnsi="Times New Roman" w:cs="Times New Roman"/>
            <w:sz w:val="24"/>
            <w:szCs w:val="24"/>
          </w:rPr>
          <w:t xml:space="preserve">rates or dilution rates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7829B1">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Pr>
            <w:rFonts w:ascii="Times New Roman" w:hAnsi="Times New Roman" w:cs="Times New Roman"/>
            <w:sz w:val="24"/>
            <w:szCs w:val="24"/>
          </w:rPr>
          <w:t>. In contrast, the phenomenological methods cannot be used to predict coexistence when any environmental conditions are changed unless a new set of experiments is performed under those conditions. The ability of the mechanistic methods to handle some changes to environmental context, while limited, could be useful for predicting how anthropogenic stressors (e.g. nutrient pollution) are likely to affect species coexistence. However, aside from limiting resources, neither of the mechanistic methods could be applied to other environmental changes that are known to affect species and their interactions (e.g. temperature).</w:t>
        </w:r>
      </w:ins>
    </w:p>
    <w:p w14:paraId="1791591D" w14:textId="1CBB3B96" w:rsidR="00DC1C4F" w:rsidRDefault="00DC1C4F" w:rsidP="009843E5">
      <w:pPr>
        <w:pStyle w:val="Normal1"/>
        <w:spacing w:line="360" w:lineRule="auto"/>
        <w:rPr>
          <w:rFonts w:ascii="Times New Roman" w:hAnsi="Times New Roman" w:cs="Times New Roman"/>
          <w:i/>
          <w:sz w:val="24"/>
          <w:szCs w:val="24"/>
        </w:rPr>
      </w:pPr>
      <w:commentRangeStart w:id="568"/>
      <w:r w:rsidRPr="009466EF">
        <w:rPr>
          <w:rFonts w:ascii="Times New Roman" w:hAnsi="Times New Roman" w:cs="Times New Roman"/>
          <w:i/>
          <w:sz w:val="24"/>
          <w:szCs w:val="24"/>
          <w:highlight w:val="yellow"/>
          <w:rPrChange w:id="569" w:author="Godwin, Casey" w:date="2019-01-15T11:34:00Z">
            <w:rPr>
              <w:rFonts w:ascii="Times New Roman" w:hAnsi="Times New Roman" w:cs="Times New Roman"/>
              <w:i/>
              <w:sz w:val="24"/>
              <w:szCs w:val="24"/>
            </w:rPr>
          </w:rPrChange>
        </w:rPr>
        <w:t>Caution 1:</w:t>
      </w:r>
      <w:commentRangeEnd w:id="568"/>
      <w:r w:rsidR="00EC5178" w:rsidRPr="009466EF">
        <w:rPr>
          <w:rStyle w:val="CommentReference"/>
          <w:highlight w:val="yellow"/>
          <w:rPrChange w:id="570" w:author="Godwin, Casey" w:date="2019-01-15T11:34:00Z">
            <w:rPr>
              <w:rStyle w:val="CommentReference"/>
            </w:rPr>
          </w:rPrChange>
        </w:rPr>
        <w:commentReference w:id="568"/>
      </w:r>
      <w:r w:rsidRPr="009466EF">
        <w:rPr>
          <w:rFonts w:ascii="Times New Roman" w:hAnsi="Times New Roman" w:cs="Times New Roman"/>
          <w:i/>
          <w:sz w:val="24"/>
          <w:szCs w:val="24"/>
          <w:highlight w:val="yellow"/>
          <w:rPrChange w:id="571" w:author="Godwin, Casey" w:date="2019-01-15T11:34:00Z">
            <w:rPr>
              <w:rFonts w:ascii="Times New Roman" w:hAnsi="Times New Roman" w:cs="Times New Roman"/>
              <w:i/>
              <w:sz w:val="24"/>
              <w:szCs w:val="24"/>
            </w:rPr>
          </w:rPrChange>
        </w:rPr>
        <w:t xml:space="preserve"> </w:t>
      </w:r>
      <w:r w:rsidR="005A6BD1" w:rsidRPr="009466EF">
        <w:rPr>
          <w:rFonts w:ascii="Times New Roman" w:hAnsi="Times New Roman" w:cs="Times New Roman"/>
          <w:i/>
          <w:sz w:val="24"/>
          <w:szCs w:val="24"/>
          <w:highlight w:val="yellow"/>
          <w:rPrChange w:id="572" w:author="Godwin, Casey" w:date="2019-01-15T11:34:00Z">
            <w:rPr>
              <w:rFonts w:ascii="Times New Roman" w:hAnsi="Times New Roman" w:cs="Times New Roman"/>
              <w:i/>
              <w:sz w:val="24"/>
              <w:szCs w:val="24"/>
            </w:rPr>
          </w:rPrChange>
        </w:rPr>
        <w:t>Using only ND and RFD to assess mutual invasibility</w:t>
      </w:r>
      <w:r w:rsidR="00E75410" w:rsidRPr="009466EF">
        <w:rPr>
          <w:rFonts w:ascii="Times New Roman" w:hAnsi="Times New Roman" w:cs="Times New Roman"/>
          <w:i/>
          <w:sz w:val="24"/>
          <w:szCs w:val="24"/>
          <w:highlight w:val="yellow"/>
          <w:rPrChange w:id="573" w:author="Godwin, Casey" w:date="2019-01-15T11:34:00Z">
            <w:rPr>
              <w:rFonts w:ascii="Times New Roman" w:hAnsi="Times New Roman" w:cs="Times New Roman"/>
              <w:i/>
              <w:sz w:val="24"/>
              <w:szCs w:val="24"/>
            </w:rPr>
          </w:rPrChange>
        </w:rPr>
        <w:t xml:space="preserve"> </w:t>
      </w:r>
      <w:r w:rsidR="00C30E51" w:rsidRPr="009466EF">
        <w:rPr>
          <w:rFonts w:ascii="Times New Roman" w:hAnsi="Times New Roman" w:cs="Times New Roman"/>
          <w:i/>
          <w:sz w:val="24"/>
          <w:szCs w:val="24"/>
          <w:highlight w:val="yellow"/>
          <w:rPrChange w:id="574" w:author="Godwin, Casey" w:date="2019-01-15T11:34:00Z">
            <w:rPr>
              <w:rFonts w:ascii="Times New Roman" w:hAnsi="Times New Roman" w:cs="Times New Roman"/>
              <w:i/>
              <w:sz w:val="24"/>
              <w:szCs w:val="24"/>
            </w:rPr>
          </w:rPrChange>
        </w:rPr>
        <w:t>assumes</w:t>
      </w:r>
      <w:r w:rsidR="008C417C" w:rsidRPr="009466EF">
        <w:rPr>
          <w:rFonts w:ascii="Times New Roman" w:hAnsi="Times New Roman" w:cs="Times New Roman"/>
          <w:i/>
          <w:sz w:val="24"/>
          <w:szCs w:val="24"/>
          <w:highlight w:val="yellow"/>
          <w:rPrChange w:id="575" w:author="Godwin, Casey" w:date="2019-01-15T11:34:00Z">
            <w:rPr>
              <w:rFonts w:ascii="Times New Roman" w:hAnsi="Times New Roman" w:cs="Times New Roman"/>
              <w:i/>
              <w:sz w:val="24"/>
              <w:szCs w:val="24"/>
            </w:rPr>
          </w:rPrChange>
        </w:rPr>
        <w:t xml:space="preserve"> negligible environmental fluctuations</w:t>
      </w:r>
    </w:p>
    <w:p w14:paraId="1B181506" w14:textId="00B26466" w:rsidR="009F46C6" w:rsidRDefault="00B77FC8"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five methods reviewed here only apply to fluctuation independent mechanisms of coexistence so that environmental dependent mechanisms, i.e. relative nonlinearity and storage effects, are assumed to be negligible.</w:t>
      </w:r>
      <w:r w:rsidR="000152AE">
        <w:rPr>
          <w:rFonts w:ascii="Times New Roman" w:hAnsi="Times New Roman" w:cs="Times New Roman"/>
          <w:sz w:val="24"/>
          <w:szCs w:val="24"/>
        </w:rPr>
        <w:t xml:space="preserve"> </w:t>
      </w:r>
      <w:r w:rsidR="001063FF">
        <w:rPr>
          <w:rFonts w:ascii="Times New Roman" w:hAnsi="Times New Roman" w:cs="Times New Roman"/>
          <w:sz w:val="24"/>
          <w:szCs w:val="24"/>
        </w:rPr>
        <w:t xml:space="preserve">Empiricists should be able to neglect fluctuation dependent mechanisms and still correctly predict species coexistence, when conducting well-controlled experiments. </w:t>
      </w:r>
      <w:r w:rsidR="00CF7F4E">
        <w:rPr>
          <w:rFonts w:ascii="Times New Roman" w:hAnsi="Times New Roman" w:cs="Times New Roman"/>
          <w:sz w:val="24"/>
          <w:szCs w:val="24"/>
        </w:rPr>
        <w:t>However, it has been shown that environmental fluctuation can be important to mediate species coexistence in some empirical systems</w:t>
      </w:r>
      <w:r w:rsidR="001063FF">
        <w:rPr>
          <w:rFonts w:ascii="Times New Roman" w:hAnsi="Times New Roman" w:cs="Times New Roman"/>
          <w:sz w:val="24"/>
          <w:szCs w:val="24"/>
        </w:rPr>
        <w:t xml:space="preserve"> where environmental fluctuations cannot </w:t>
      </w:r>
      <w:r w:rsidR="001063FF">
        <w:rPr>
          <w:rFonts w:ascii="Times New Roman" w:hAnsi="Times New Roman" w:cs="Times New Roman"/>
          <w:sz w:val="24"/>
          <w:szCs w:val="24"/>
        </w:rPr>
        <w:lastRenderedPageBreak/>
        <w:t xml:space="preserve">be negligible </w:t>
      </w:r>
      <w:r w:rsidR="001063FF">
        <w:rPr>
          <w:rFonts w:ascii="Times New Roman" w:hAnsi="Times New Roman" w:cs="Times New Roman"/>
          <w:sz w:val="24"/>
          <w:szCs w:val="24"/>
        </w:rPr>
        <w:fldChar w:fldCharType="begin" w:fldLock="1"/>
      </w:r>
      <w:r w:rsidR="00EB2274">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Ecology","id":"ITEM-1","issue":"4","issued":{"date-parts":[["2007","7","1"]]},"note":"doi: 10.1111/j.1365-2656.2007.01252.x","page":"660-668","publisher":"John Wiley &amp; Sons, Ltd (10.1111)","title":"Temperature fluctuation facilitates coexistence of competing species in experimental microbial communities","type":"article-journal","volume":"76"},"uris":["http://www.mendeley.com/documents/?uuid=d420cb14-a727-4ecf-86b6-04a6d29a57b8"]},{"id":"ITEM-2","itemData":{"DOI":"10.1073/pnas.0904512106","abstract":"How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effect","type":"article-journal","volume":"106"},"uris":["http://www.mendeley.com/documents/?uuid=69781283-a618-4e4b-bcd5-491c0968ecc3"]}],"mendeley":{"formattedCitation":"(Jiang and Morin 2007, Angert et al. 2009)","plainTextFormattedCitation":"(Jiang and Morin 2007, Angert et al. 2009)","previouslyFormattedCitation":"(Jiang and Morin 2007, Angert et al. 2009)"},"properties":{"noteIndex":0},"schema":"https://github.com/citation-style-language/schema/raw/master/csl-citation.json"}</w:instrText>
      </w:r>
      <w:r w:rsidR="001063FF">
        <w:rPr>
          <w:rFonts w:ascii="Times New Roman" w:hAnsi="Times New Roman" w:cs="Times New Roman"/>
          <w:sz w:val="24"/>
          <w:szCs w:val="24"/>
        </w:rPr>
        <w:fldChar w:fldCharType="separate"/>
      </w:r>
      <w:r w:rsidR="001063FF" w:rsidRPr="001063FF">
        <w:rPr>
          <w:rFonts w:ascii="Times New Roman" w:hAnsi="Times New Roman" w:cs="Times New Roman"/>
          <w:noProof/>
          <w:sz w:val="24"/>
          <w:szCs w:val="24"/>
        </w:rPr>
        <w:t>(Jiang and Morin 2007, Angert et al. 2009)</w:t>
      </w:r>
      <w:r w:rsidR="001063FF">
        <w:rPr>
          <w:rFonts w:ascii="Times New Roman" w:hAnsi="Times New Roman" w:cs="Times New Roman"/>
          <w:sz w:val="24"/>
          <w:szCs w:val="24"/>
        </w:rPr>
        <w:fldChar w:fldCharType="end"/>
      </w:r>
      <w:r w:rsidR="00CF7F4E">
        <w:rPr>
          <w:rFonts w:ascii="Times New Roman" w:hAnsi="Times New Roman" w:cs="Times New Roman"/>
          <w:sz w:val="24"/>
          <w:szCs w:val="24"/>
        </w:rPr>
        <w:t xml:space="preserve">. </w:t>
      </w:r>
      <w:r w:rsidR="002B2E3B">
        <w:rPr>
          <w:rFonts w:ascii="Times New Roman" w:hAnsi="Times New Roman" w:cs="Times New Roman"/>
          <w:sz w:val="24"/>
          <w:szCs w:val="24"/>
        </w:rPr>
        <w:t>When applying these five methods</w:t>
      </w:r>
      <w:r w:rsidR="002D3AB2">
        <w:rPr>
          <w:rFonts w:ascii="Times New Roman" w:hAnsi="Times New Roman" w:cs="Times New Roman"/>
          <w:sz w:val="24"/>
          <w:szCs w:val="24"/>
        </w:rPr>
        <w:t xml:space="preserve"> to predict coexistence,</w:t>
      </w:r>
      <w:r w:rsidR="002B2E3B">
        <w:rPr>
          <w:rFonts w:ascii="Times New Roman" w:hAnsi="Times New Roman" w:cs="Times New Roman"/>
          <w:sz w:val="24"/>
          <w:szCs w:val="24"/>
        </w:rPr>
        <w:t xml:space="preserve"> one should </w:t>
      </w:r>
      <w:r w:rsidR="008C417C">
        <w:rPr>
          <w:rFonts w:ascii="Times New Roman" w:hAnsi="Times New Roman" w:cs="Times New Roman" w:hint="eastAsia"/>
          <w:sz w:val="24"/>
          <w:szCs w:val="24"/>
          <w:lang w:eastAsia="zh-TW"/>
        </w:rPr>
        <w:t xml:space="preserve">justify </w:t>
      </w:r>
      <w:r w:rsidR="002D3AB2">
        <w:rPr>
          <w:rFonts w:ascii="Times New Roman" w:hAnsi="Times New Roman" w:cs="Times New Roman"/>
          <w:sz w:val="24"/>
          <w:szCs w:val="24"/>
        </w:rPr>
        <w:t>that environmental fluctuations can be negligible.</w:t>
      </w:r>
    </w:p>
    <w:p w14:paraId="507C6D0A" w14:textId="5274A8DA"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xml:space="preserve">: </w:t>
      </w:r>
      <w:r w:rsidR="008352C1">
        <w:rPr>
          <w:rFonts w:ascii="Times New Roman" w:hAnsi="Times New Roman" w:cs="Times New Roman"/>
          <w:i/>
          <w:sz w:val="24"/>
          <w:szCs w:val="24"/>
        </w:rPr>
        <w:t>Be aware to the limitation of each method</w:t>
      </w:r>
    </w:p>
    <w:p w14:paraId="6836DC56" w14:textId="2F1A147D" w:rsidR="00177EE6" w:rsidRDefault="00580A5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Although we have shown that the empirical approaches for predicting coexistence among species can give the same qualitative outcome,</w:t>
      </w:r>
      <w:r w:rsidR="008352C1">
        <w:rPr>
          <w:rFonts w:ascii="Times New Roman" w:hAnsi="Times New Roman" w:cs="Times New Roman"/>
          <w:sz w:val="24"/>
          <w:szCs w:val="24"/>
        </w:rPr>
        <w:t xml:space="preserve"> each method has its own assumptions or limitations. </w:t>
      </w:r>
      <w:r>
        <w:rPr>
          <w:rFonts w:ascii="Times New Roman" w:hAnsi="Times New Roman" w:cs="Times New Roman"/>
          <w:sz w:val="24"/>
          <w:szCs w:val="24"/>
        </w:rPr>
        <w:t xml:space="preserve">For instance, </w:t>
      </w:r>
      <w:r w:rsidR="00177EE6">
        <w:rPr>
          <w:rFonts w:ascii="Times New Roman" w:hAnsi="Times New Roman" w:cs="Times New Roman"/>
          <w:sz w:val="24"/>
          <w:szCs w:val="24"/>
        </w:rPr>
        <w:t xml:space="preserve">the </w:t>
      </w:r>
      <w:r>
        <w:rPr>
          <w:rFonts w:ascii="Times New Roman" w:hAnsi="Times New Roman" w:cs="Times New Roman"/>
          <w:sz w:val="24"/>
          <w:szCs w:val="24"/>
        </w:rPr>
        <w:t>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w:t>
      </w:r>
      <w:r w:rsidR="008352C1">
        <w:rPr>
          <w:rFonts w:ascii="Times New Roman" w:hAnsi="Times New Roman" w:cs="Times New Roman"/>
          <w:sz w:val="24"/>
          <w:szCs w:val="24"/>
        </w:rPr>
        <w:t xml:space="preserve"> </w:t>
      </w:r>
      <w:r w:rsidR="008352C1">
        <w:rPr>
          <w:rFonts w:ascii="Times New Roman" w:hAnsi="Times New Roman" w:cs="Times New Roman"/>
          <w:sz w:val="24"/>
          <w:szCs w:val="24"/>
        </w:rPr>
        <w:fldChar w:fldCharType="begin" w:fldLock="1"/>
      </w:r>
      <w:r w:rsidR="008352C1">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8352C1">
        <w:rPr>
          <w:rFonts w:ascii="Times New Roman" w:hAnsi="Times New Roman" w:cs="Times New Roman"/>
          <w:sz w:val="24"/>
          <w:szCs w:val="24"/>
        </w:rPr>
        <w:fldChar w:fldCharType="separate"/>
      </w:r>
      <w:r w:rsidR="008352C1" w:rsidRPr="00A87B14">
        <w:rPr>
          <w:rFonts w:ascii="Times New Roman" w:hAnsi="Times New Roman" w:cs="Times New Roman"/>
          <w:noProof/>
          <w:sz w:val="24"/>
          <w:szCs w:val="24"/>
        </w:rPr>
        <w:t>(Schoener 1974, Abrams 1980)</w:t>
      </w:r>
      <w:r w:rsidR="008352C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77EE6">
        <w:rPr>
          <w:rFonts w:ascii="Times New Roman" w:hAnsi="Times New Roman" w:cs="Times New Roman"/>
          <w:sz w:val="24"/>
          <w:szCs w:val="24"/>
        </w:rPr>
        <w:t>A hypothetical situation is that</w:t>
      </w:r>
      <w:r>
        <w:rPr>
          <w:rFonts w:ascii="Times New Roman" w:hAnsi="Times New Roman" w:cs="Times New Roman"/>
          <w:sz w:val="24"/>
          <w:szCs w:val="24"/>
        </w:rPr>
        <w:t xml:space="preserve">, if species were limited by resources (e.g. nutrients), a positive saturating relationship between the availability of resources and per-capita growth rate </w:t>
      </w:r>
      <w:r w:rsidR="00C30E51">
        <w:rPr>
          <w:rFonts w:ascii="Times New Roman" w:hAnsi="Times New Roman" w:cs="Times New Roman"/>
          <w:sz w:val="24"/>
          <w:szCs w:val="24"/>
        </w:rPr>
        <w:t xml:space="preserve">would </w:t>
      </w:r>
      <w:r>
        <w:rPr>
          <w:rFonts w:ascii="Times New Roman" w:hAnsi="Times New Roman" w:cs="Times New Roman"/>
          <w:sz w:val="24"/>
          <w:szCs w:val="24"/>
        </w:rPr>
        <w:t>mean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w:t>
      </w:r>
      <w:r w:rsidR="0079344B">
        <w:rPr>
          <w:rFonts w:ascii="Times New Roman" w:hAnsi="Times New Roman" w:cs="Times New Roman"/>
          <w:sz w:val="24"/>
          <w:szCs w:val="24"/>
        </w:rPr>
        <w:t xml:space="preserve">. </w:t>
      </w:r>
      <w:r w:rsidR="00FE1A54">
        <w:rPr>
          <w:rFonts w:ascii="Times New Roman" w:hAnsi="Times New Roman" w:cs="Times New Roman"/>
          <w:sz w:val="24"/>
          <w:szCs w:val="24"/>
        </w:rPr>
        <w:t xml:space="preserve">Consequently, it is important to apply the empirical method at the conditions that follow the assumptions. </w:t>
      </w:r>
      <w:r w:rsidR="00177EE6">
        <w:rPr>
          <w:rFonts w:ascii="Times New Roman" w:hAnsi="Times New Roman" w:cs="Times New Roman"/>
          <w:sz w:val="24"/>
          <w:szCs w:val="24"/>
        </w:rPr>
        <w:t>When those assumptions are not recognized and justified, any of these five methods can give misleading predictions.</w:t>
      </w:r>
    </w:p>
    <w:p w14:paraId="7284D451" w14:textId="7147EF69" w:rsidR="009E12E1" w:rsidRDefault="00794E37" w:rsidP="009843E5">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50F3C8D2" w14:textId="1A3D857C" w:rsidR="0079344B" w:rsidRDefault="00CA292C"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w:t>
      </w:r>
      <w:r w:rsidR="00F851A6">
        <w:rPr>
          <w:rFonts w:ascii="Times New Roman" w:hAnsi="Times New Roman" w:cs="Times New Roman"/>
          <w:sz w:val="24"/>
          <w:szCs w:val="24"/>
        </w:rPr>
        <w:t xml:space="preserve"> what the resources that species are competing for</w:t>
      </w:r>
      <w:r w:rsidR="00794E37" w:rsidRP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F851A6">
        <w:rPr>
          <w:rFonts w:ascii="Times New Roman" w:hAnsi="Times New Roman" w:cs="Times New Roman"/>
          <w:sz w:val="24"/>
          <w:szCs w:val="24"/>
        </w:rPr>
        <w:t xml:space="preserve">However, in reality, </w:t>
      </w:r>
      <w:r w:rsidR="0025241C">
        <w:rPr>
          <w:rFonts w:ascii="Times New Roman" w:hAnsi="Times New Roman" w:cs="Times New Roman"/>
          <w:sz w:val="24"/>
          <w:szCs w:val="24"/>
        </w:rPr>
        <w:t xml:space="preserve">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9843E5">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719075F3" w:rsidR="00DC72EB" w:rsidRDefault="00FE1A54" w:rsidP="009843E5">
      <w:pPr>
        <w:pStyle w:val="Normal1"/>
        <w:spacing w:line="360" w:lineRule="auto"/>
        <w:ind w:firstLine="576"/>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r w:rsidR="002041CD">
        <w:rPr>
          <w:rFonts w:ascii="Times New Roman" w:hAnsi="Times New Roman" w:cs="Times New Roman"/>
          <w:sz w:val="24"/>
          <w:szCs w:val="24"/>
        </w:rPr>
        <w:t>able</w:t>
      </w:r>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E75410">
        <w:rPr>
          <w:rFonts w:ascii="Times New Roman" w:hAnsi="Times New Roman" w:cs="Times New Roman"/>
          <w:sz w:val="24"/>
          <w:szCs w:val="24"/>
          <w:lang w:eastAsia="zh-TW"/>
        </w:rPr>
        <w:t>offer</w:t>
      </w:r>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development of </w:t>
      </w:r>
      <w:r w:rsidR="00DC72EB" w:rsidRPr="00125C77">
        <w:rPr>
          <w:rFonts w:ascii="Times New Roman" w:hAnsi="Times New Roman" w:cs="Times New Roman"/>
          <w:sz w:val="24"/>
          <w:szCs w:val="24"/>
        </w:rPr>
        <w:t xml:space="preserve">modern coexistence </w:t>
      </w:r>
      <w:r w:rsidR="00DC72EB" w:rsidRPr="00125C77">
        <w:rPr>
          <w:rFonts w:ascii="Times New Roman" w:hAnsi="Times New Roman" w:cs="Times New Roman"/>
          <w:sz w:val="24"/>
          <w:szCs w:val="24"/>
        </w:rPr>
        <w:lastRenderedPageBreak/>
        <w:t>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In theory,</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competitive hierarchy</w:t>
      </w:r>
      <w:r w:rsidR="006E7619">
        <w:rPr>
          <w:rFonts w:ascii="Times New Roman" w:hAnsi="Times New Roman" w:cs="Times New Roman"/>
          <w:sz w:val="24"/>
          <w:szCs w:val="24"/>
        </w:rPr>
        <w:t xml:space="preserve"> between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xml:space="preserve"> might not directly translate to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when these species are engaged in intransitive competition</w:t>
      </w:r>
      <w:r w:rsidR="00EB2274">
        <w:rPr>
          <w:rFonts w:ascii="Times New Roman" w:hAnsi="Times New Roman" w:cs="Times New Roman"/>
          <w:sz w:val="24"/>
          <w:szCs w:val="24"/>
        </w:rPr>
        <w:t xml:space="preserve"> or higher-order interaction </w:t>
      </w:r>
      <w:r w:rsidR="00EB2274">
        <w:rPr>
          <w:rFonts w:ascii="Times New Roman" w:hAnsi="Times New Roman" w:cs="Times New Roman"/>
          <w:sz w:val="24"/>
          <w:szCs w:val="24"/>
        </w:rPr>
        <w:fldChar w:fldCharType="begin" w:fldLock="1"/>
      </w:r>
      <w:r w:rsidR="00177EE6">
        <w:rPr>
          <w:rFonts w:ascii="Times New Roman" w:hAnsi="Times New Roman" w:cs="Times New Roman"/>
          <w:sz w:val="24"/>
          <w:szCs w:val="24"/>
        </w:rPr>
        <w:instrText>ADDIN CSL_CITATION {"citationItems":[{"id":"ITEM-1","itemData":{"author":[{"dropping-particle":"","family":"Levine","given":"Jonathan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-1","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communities","type":"article-journal","volume":"546"},"uris":["http://www.mendeley.com/documents/?uuid=5d927446-0dc4-4fc9-9cff-5e5043e27b72"]}],"mendeley":{"formattedCitation":"(Levine et al. 2017)","plainTextFormattedCitation":"(Levine et al. 2017)","previouslyFormattedCitation":"(Levine et al. 2017)"},"properties":{"noteIndex":0},"schema":"https://github.com/citation-style-language/schema/raw/master/csl-citation.json"}</w:instrText>
      </w:r>
      <w:r w:rsidR="00EB2274">
        <w:rPr>
          <w:rFonts w:ascii="Times New Roman" w:hAnsi="Times New Roman" w:cs="Times New Roman"/>
          <w:sz w:val="24"/>
          <w:szCs w:val="24"/>
        </w:rPr>
        <w:fldChar w:fldCharType="separate"/>
      </w:r>
      <w:r w:rsidR="00EB2274" w:rsidRPr="00EB2274">
        <w:rPr>
          <w:rFonts w:ascii="Times New Roman" w:hAnsi="Times New Roman" w:cs="Times New Roman"/>
          <w:noProof/>
          <w:sz w:val="24"/>
          <w:szCs w:val="24"/>
        </w:rPr>
        <w:t>(Levine et al. 2017)</w:t>
      </w:r>
      <w:r w:rsidR="00EB2274">
        <w:rPr>
          <w:rFonts w:ascii="Times New Roman" w:hAnsi="Times New Roman" w:cs="Times New Roman"/>
          <w:sz w:val="24"/>
          <w:szCs w:val="24"/>
        </w:rPr>
        <w:fldChar w:fldCharType="end"/>
      </w:r>
      <w:r w:rsidR="006E7619">
        <w:rPr>
          <w:rFonts w:ascii="Times New Roman" w:hAnsi="Times New Roman" w:cs="Times New Roman"/>
          <w:sz w:val="24"/>
          <w:szCs w:val="24"/>
        </w:rPr>
        <w:t xml:space="preserve">. </w:t>
      </w:r>
      <w:r w:rsidR="00EB2274">
        <w:rPr>
          <w:rFonts w:ascii="Times New Roman" w:hAnsi="Times New Roman" w:cs="Times New Roman"/>
          <w:sz w:val="24"/>
          <w:szCs w:val="24"/>
        </w:rPr>
        <w:t xml:space="preserve">In fact, </w:t>
      </w:r>
      <w:r w:rsidR="00EB2274" w:rsidRPr="00277918">
        <w:rPr>
          <w:rFonts w:ascii="Times New Roman" w:hAnsi="Times New Roman" w:cs="Times New Roman"/>
          <w:sz w:val="24"/>
          <w:szCs w:val="24"/>
        </w:rPr>
        <w:t>none of these three</w:t>
      </w:r>
      <w:r w:rsidR="00EB2274">
        <w:rPr>
          <w:rFonts w:ascii="Times New Roman" w:hAnsi="Times New Roman" w:cs="Times New Roman"/>
          <w:sz w:val="24"/>
          <w:szCs w:val="24"/>
        </w:rPr>
        <w:t xml:space="preserve"> </w:t>
      </w:r>
      <w:r w:rsidR="00EB2274" w:rsidRPr="00EB2274">
        <w:rPr>
          <w:rFonts w:ascii="Times New Roman" w:hAnsi="Times New Roman" w:cs="Times New Roman"/>
          <w:sz w:val="24"/>
          <w:szCs w:val="24"/>
        </w:rPr>
        <w:t xml:space="preserve">phenomenological </w:t>
      </w:r>
      <w:r w:rsidR="00EB2274" w:rsidRPr="00277918">
        <w:rPr>
          <w:rFonts w:ascii="Times New Roman" w:hAnsi="Times New Roman" w:cs="Times New Roman"/>
          <w:sz w:val="24"/>
          <w:szCs w:val="24"/>
        </w:rPr>
        <w:t xml:space="preserve">methods </w:t>
      </w:r>
      <w:r w:rsidR="00EB2274">
        <w:rPr>
          <w:rFonts w:ascii="Times New Roman" w:hAnsi="Times New Roman" w:cs="Times New Roman"/>
          <w:sz w:val="24"/>
          <w:szCs w:val="24"/>
        </w:rPr>
        <w:t xml:space="preserve">(NFD, LV, and Sensitivity) </w:t>
      </w:r>
      <w:r w:rsidR="00EB2274" w:rsidRPr="00277918">
        <w:rPr>
          <w:rFonts w:ascii="Times New Roman" w:hAnsi="Times New Roman" w:cs="Times New Roman"/>
          <w:sz w:val="24"/>
          <w:szCs w:val="24"/>
        </w:rPr>
        <w:t>can deal with intransitive competition</w:t>
      </w:r>
      <w:r w:rsidR="00EB2274">
        <w:rPr>
          <w:rFonts w:ascii="Times New Roman" w:hAnsi="Times New Roman" w:cs="Times New Roman"/>
          <w:sz w:val="24"/>
          <w:szCs w:val="24"/>
        </w:rPr>
        <w:t xml:space="preserve"> or higher-order interactions. Importantly, the emphasis to date on pairwise interactions and experimentation means that</w:t>
      </w:r>
      <w:r w:rsidR="00EB2274" w:rsidRPr="0061153E">
        <w:rPr>
          <w:rFonts w:ascii="Times New Roman" w:hAnsi="Times New Roman" w:cs="Times New Roman"/>
          <w:sz w:val="24"/>
          <w:szCs w:val="24"/>
        </w:rPr>
        <w:t xml:space="preserve"> </w:t>
      </w:r>
      <w:r w:rsidR="00EB2274" w:rsidRPr="005B757E">
        <w:rPr>
          <w:rFonts w:ascii="Times New Roman" w:hAnsi="Times New Roman" w:cs="Times New Roman"/>
          <w:sz w:val="24"/>
          <w:szCs w:val="24"/>
        </w:rPr>
        <w:t xml:space="preserve">intransitive </w:t>
      </w:r>
      <w:r w:rsidR="00EB2274">
        <w:rPr>
          <w:rFonts w:ascii="Times New Roman" w:hAnsi="Times New Roman" w:cs="Times New Roman"/>
          <w:sz w:val="24"/>
          <w:szCs w:val="24"/>
        </w:rPr>
        <w:t xml:space="preserve">competitive interactions and higher-order interactions, if present, are unaccounted for. Chesson’s coexistence framework is an informative synthesis so far, and how to expand this framework to multi-species system is a direction worth pursuing. </w:t>
      </w:r>
    </w:p>
    <w:p w14:paraId="26FF68E3" w14:textId="595EDF1B" w:rsidR="00175F46" w:rsidRDefault="002002F7" w:rsidP="009843E5">
      <w:pPr>
        <w:pStyle w:val="Normal1"/>
        <w:spacing w:line="360" w:lineRule="auto"/>
        <w:ind w:firstLine="576"/>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applied more than one of these methods to the same study system. According to what we have mathematically shown in part 1, all methods except the negative frequency dependency method can be reduced to the same algebra to calculate ND and RFD, and to assess Chesson’s inequality. We argue that ND and RFD derived from the NFD method should not be compar</w:t>
      </w:r>
      <w:r w:rsidR="002041CD">
        <w:rPr>
          <w:rFonts w:ascii="Times New Roman" w:hAnsi="Times New Roman" w:cs="Times New Roman"/>
          <w:sz w:val="24"/>
          <w:szCs w:val="24"/>
        </w:rPr>
        <w:t>able</w:t>
      </w:r>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r w:rsidR="00E75410">
        <w:rPr>
          <w:rFonts w:ascii="Times New Roman" w:hAnsi="Times New Roman" w:cs="Times New Roman"/>
          <w:sz w:val="24"/>
          <w:szCs w:val="24"/>
        </w:rPr>
        <w:t xml:space="preserve">obtained from one method </w:t>
      </w:r>
      <w:r w:rsidRPr="0027496F">
        <w:rPr>
          <w:rFonts w:ascii="Times New Roman" w:hAnsi="Times New Roman" w:cs="Times New Roman"/>
          <w:sz w:val="24"/>
          <w:szCs w:val="24"/>
        </w:rPr>
        <w:t>to show that two methods are comparable</w:t>
      </w:r>
      <w:r w:rsidR="00177EE6">
        <w:rPr>
          <w:rFonts w:ascii="Times New Roman" w:hAnsi="Times New Roman" w:cs="Times New Roman"/>
          <w:sz w:val="24"/>
          <w:szCs w:val="24"/>
        </w:rPr>
        <w:t xml:space="preserve"> </w:t>
      </w:r>
      <w:r w:rsidR="00177EE6">
        <w:rPr>
          <w:rFonts w:ascii="Times New Roman" w:hAnsi="Times New Roman" w:cs="Times New Roman"/>
          <w:sz w:val="24"/>
          <w:szCs w:val="24"/>
        </w:rPr>
        <w:fldChar w:fldCharType="begin" w:fldLock="1"/>
      </w:r>
      <w:r w:rsidR="005443FA">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 Letten et al. 2017)","plainTextFormattedCitation":"(Levine and HilleRisLambers 2009, Letten et al. 2017)","previouslyFormattedCitation":"(Levine and HilleRisLambers 2009, Letten et al. 2017)"},"properties":{"noteIndex":0},"schema":"https://github.com/citation-style-language/schema/raw/master/csl-citation.json"}</w:instrText>
      </w:r>
      <w:r w:rsidR="00177EE6">
        <w:rPr>
          <w:rFonts w:ascii="Times New Roman" w:hAnsi="Times New Roman" w:cs="Times New Roman"/>
          <w:sz w:val="24"/>
          <w:szCs w:val="24"/>
        </w:rPr>
        <w:fldChar w:fldCharType="separate"/>
      </w:r>
      <w:r w:rsidR="00177EE6" w:rsidRPr="00177EE6">
        <w:rPr>
          <w:rFonts w:ascii="Times New Roman" w:hAnsi="Times New Roman" w:cs="Times New Roman"/>
          <w:noProof/>
          <w:sz w:val="24"/>
          <w:szCs w:val="24"/>
        </w:rPr>
        <w:t>(Levine and HilleRisLambers 2009, Letten et al. 2017)</w:t>
      </w:r>
      <w:r w:rsidR="00177EE6">
        <w:rPr>
          <w:rFonts w:ascii="Times New Roman" w:hAnsi="Times New Roman" w:cs="Times New Roman"/>
          <w:sz w:val="24"/>
          <w:szCs w:val="24"/>
        </w:rPr>
        <w:fldChar w:fldCharType="end"/>
      </w:r>
      <w:r w:rsidR="00177EE6">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004744B5" w14:textId="77777777" w:rsidR="00175F46" w:rsidRDefault="00175F46" w:rsidP="009843E5">
      <w:pPr>
        <w:spacing w:line="360" w:lineRule="auto"/>
        <w:ind w:firstLine="576"/>
        <w:rPr>
          <w:rFonts w:ascii="Times New Roman" w:hAnsi="Times New Roman" w:cs="Times New Roman"/>
          <w:sz w:val="24"/>
          <w:szCs w:val="24"/>
        </w:rPr>
      </w:pPr>
      <w:r>
        <w:rPr>
          <w:rFonts w:ascii="Times New Roman" w:hAnsi="Times New Roman" w:cs="Times New Roman"/>
          <w:sz w:val="24"/>
          <w:szCs w:val="24"/>
        </w:rPr>
        <w:br w:type="page"/>
      </w:r>
    </w:p>
    <w:p w14:paraId="5C7CB59D" w14:textId="67901462" w:rsidR="00216ABD" w:rsidRDefault="00216ABD" w:rsidP="00216A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19E3585A" w14:textId="55FC0DF3" w:rsidR="00216ABD" w:rsidRDefault="00216ABD"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appendix, we show that for the NFD slope to be constant, the community density must be not only saturated but also fixed. To do so, we attempt to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 xml:space="preserve">), where </w:t>
      </w:r>
      <w:r w:rsidRPr="00664288">
        <w:rPr>
          <w:rFonts w:ascii="Times New Roman" w:hAnsi="Times New Roman" w:cs="Times New Roman"/>
          <w:i/>
          <w:sz w:val="24"/>
          <w:szCs w:val="24"/>
        </w:rPr>
        <w:t>N</w:t>
      </w:r>
      <w:r w:rsidRPr="00664288">
        <w:rPr>
          <w:rFonts w:ascii="Times New Roman" w:hAnsi="Times New Roman" w:cs="Times New Roman"/>
          <w:i/>
          <w:sz w:val="24"/>
          <w:szCs w:val="24"/>
          <w:vertAlign w:val="subscript"/>
        </w:rPr>
        <w:t>i</w:t>
      </w:r>
      <w:r>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have to assume a fixed community density,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density is always saturated. Fixing the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makes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w:t>
      </w:r>
      <w:r w:rsidRPr="00B0403D">
        <w:rPr>
          <w:rFonts w:ascii="Times New Roman" w:hAnsi="Times New Roman" w:cs="Times New Roman"/>
          <w:sz w:val="24"/>
          <w:szCs w:val="24"/>
        </w:rPr>
        <w:t xml:space="preserve">equivalent to </w:t>
      </w:r>
      <w:r>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and allows species’ frequency to be calculated by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34356A">
        <w:rPr>
          <w:rFonts w:ascii="Times New Roman" w:hAnsi="Times New Roman" w:cs="Times New Roman"/>
          <w:i/>
          <w:sz w:val="24"/>
          <w:szCs w:val="24"/>
        </w:rPr>
        <w:t>B</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w:t>
      </w:r>
      <w:r>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w:t>
      </w:r>
      <w:r>
        <w:rPr>
          <w:rFonts w:ascii="Times New Roman" w:hAnsi="Times New Roman" w:cs="Times New Roman"/>
          <w:sz w:val="24"/>
          <w:szCs w:val="24"/>
        </w:rPr>
        <w:t xml:space="preserve">then </w:t>
      </w:r>
      <w:r w:rsidRPr="00B0403D">
        <w:rPr>
          <w:rFonts w:ascii="Times New Roman" w:hAnsi="Times New Roman" w:cs="Times New Roman"/>
          <w:sz w:val="24"/>
          <w:szCs w:val="24"/>
        </w:rPr>
        <w:t>be rewritten as follow</w:t>
      </w:r>
      <w:r>
        <w:rPr>
          <w:rFonts w:ascii="Times New Roman" w:hAnsi="Times New Roman" w:cs="Times New Roman"/>
          <w:sz w:val="24"/>
          <w:szCs w:val="24"/>
        </w:rPr>
        <w:t>s</w:t>
      </w:r>
    </w:p>
    <w:p w14:paraId="41C145D8" w14:textId="0EE92273" w:rsidR="00216ABD" w:rsidRDefault="00325DDC" w:rsidP="00216ABD">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num>
              <m:den>
                <m:r>
                  <w:rPr>
                    <w:rFonts w:ascii="Cambria Math" w:eastAsia="Arial" w:hAnsi="Cambria Math" w:cs="Times New Roman"/>
                    <w:sz w:val="24"/>
                    <w:szCs w:val="24"/>
                  </w:rPr>
                  <m:t>B</m:t>
                </m:r>
              </m:den>
            </m:f>
          </m:e>
        </m:d>
      </m:oMath>
      <w:r w:rsidR="00216ABD">
        <w:rPr>
          <w:rFonts w:ascii="Times New Roman" w:hAnsi="Times New Roman" w:cs="Times New Roman"/>
          <w:sz w:val="24"/>
          <w:szCs w:val="24"/>
        </w:rPr>
        <w:tab/>
        <w:t>(</w:t>
      </w:r>
      <w:r w:rsidR="00E83116">
        <w:rPr>
          <w:rFonts w:ascii="Times New Roman" w:hAnsi="Times New Roman" w:cs="Times New Roman"/>
          <w:sz w:val="24"/>
          <w:szCs w:val="24"/>
        </w:rPr>
        <w:t>A1</w:t>
      </w:r>
      <w:r w:rsidR="00216ABD">
        <w:rPr>
          <w:rFonts w:ascii="Times New Roman" w:hAnsi="Times New Roman" w:cs="Times New Roman"/>
          <w:sz w:val="24"/>
          <w:szCs w:val="24"/>
        </w:rPr>
        <w:t>)</w:t>
      </w:r>
    </w:p>
    <w:p w14:paraId="2EA13E72" w14:textId="350EE90F" w:rsidR="00216ABD" w:rsidRDefault="00216ABD" w:rsidP="00216ABD">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sidR="00E83116">
        <w:rPr>
          <w:rFonts w:ascii="Times New Roman" w:hAnsi="Times New Roman" w:cs="Times New Roman"/>
          <w:sz w:val="24"/>
          <w:szCs w:val="24"/>
        </w:rPr>
        <w:t>From equation A1</w:t>
      </w:r>
      <w:r>
        <w:rPr>
          <w:rFonts w:ascii="Times New Roman" w:hAnsi="Times New Roman" w:cs="Times New Roman"/>
          <w:sz w:val="24"/>
          <w:szCs w:val="24"/>
        </w:rPr>
        <w:t>, we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in the following equations. </w:t>
      </w:r>
    </w:p>
    <w:p w14:paraId="4CA574C1" w14:textId="0521C9D1" w:rsidR="00216ABD" w:rsidRDefault="00216ABD" w:rsidP="00216ABD">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sidR="00EF6F3F">
        <w:rPr>
          <w:rFonts w:ascii="Times New Roman" w:hAnsi="Times New Roman" w:cs="Times New Roman"/>
          <w:sz w:val="24"/>
          <w:szCs w:val="24"/>
        </w:rPr>
        <w:tab/>
        <w:t>(A2</w:t>
      </w:r>
      <w:r>
        <w:rPr>
          <w:rFonts w:ascii="Times New Roman" w:hAnsi="Times New Roman" w:cs="Times New Roman"/>
          <w:sz w:val="24"/>
          <w:szCs w:val="24"/>
        </w:rPr>
        <w:t>)</w:t>
      </w:r>
    </w:p>
    <w:p w14:paraId="17B110BB" w14:textId="64387458" w:rsidR="00EF677E" w:rsidRDefault="00EF677E" w:rsidP="00EF677E">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e>
        </m:d>
      </m:oMath>
      <w:r>
        <w:rPr>
          <w:rFonts w:ascii="Times New Roman" w:hAnsi="Times New Roman" w:cs="Times New Roman"/>
          <w:sz w:val="24"/>
          <w:szCs w:val="24"/>
        </w:rPr>
        <w:tab/>
        <w:t>(</w:t>
      </w:r>
      <w:r>
        <w:rPr>
          <w:rFonts w:ascii="Times New Roman" w:hAnsi="Times New Roman" w:cs="Times New Roman" w:hint="eastAsia"/>
          <w:sz w:val="24"/>
          <w:szCs w:val="24"/>
          <w:lang w:eastAsia="zh-TW"/>
        </w:rPr>
        <w:t>A</w:t>
      </w:r>
      <w:r w:rsidR="00EF6F3F">
        <w:rPr>
          <w:rFonts w:ascii="Times New Roman" w:hAnsi="Times New Roman" w:cs="Times New Roman" w:hint="eastAsia"/>
          <w:sz w:val="24"/>
          <w:szCs w:val="24"/>
          <w:lang w:eastAsia="zh-TW"/>
        </w:rPr>
        <w:t>3</w:t>
      </w:r>
      <w:r>
        <w:rPr>
          <w:rFonts w:ascii="Times New Roman" w:hAnsi="Times New Roman" w:cs="Times New Roman"/>
          <w:sz w:val="24"/>
          <w:szCs w:val="24"/>
        </w:rPr>
        <w:t>)</w:t>
      </w:r>
    </w:p>
    <w:p w14:paraId="027CF4BF" w14:textId="22AAD910" w:rsidR="00216ABD" w:rsidRDefault="00EF677E"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A2, after we fix the community density at </w:t>
      </w:r>
      <w:r w:rsidRPr="00EF677E">
        <w:rPr>
          <w:rFonts w:ascii="Times New Roman" w:hAnsi="Times New Roman" w:cs="Times New Roman"/>
          <w:i/>
          <w:sz w:val="24"/>
          <w:szCs w:val="24"/>
        </w:rPr>
        <w:t>B</w:t>
      </w:r>
      <w:r>
        <w:rPr>
          <w:rFonts w:ascii="Times New Roman" w:hAnsi="Times New Roman" w:cs="Times New Roman"/>
          <w:sz w:val="24"/>
          <w:szCs w:val="24"/>
        </w:rPr>
        <w:t>, the NFD slope becomes constant, which means the species’ per capita growth rate linearly depends on its frequency. In addition, from equation A2 and A3</w:t>
      </w:r>
      <w:r w:rsidR="00216ABD">
        <w:rPr>
          <w:rFonts w:ascii="Times New Roman" w:hAnsi="Times New Roman" w:cs="Times New Roman"/>
          <w:sz w:val="24"/>
          <w:szCs w:val="24"/>
        </w:rPr>
        <w:t>, we argue that both NFD intercept and slope should be used</w:t>
      </w:r>
      <w:r w:rsidR="00216ABD" w:rsidRPr="00B0403D">
        <w:rPr>
          <w:rFonts w:ascii="Times New Roman" w:hAnsi="Times New Roman" w:cs="Times New Roman"/>
          <w:sz w:val="24"/>
          <w:szCs w:val="24"/>
        </w:rPr>
        <w:t xml:space="preserve"> with caution</w:t>
      </w:r>
      <w:r w:rsidR="00216ABD">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sidR="00216ABD">
        <w:rPr>
          <w:rFonts w:ascii="Times New Roman" w:hAnsi="Times New Roman" w:cs="Times New Roman"/>
          <w:sz w:val="24"/>
          <w:szCs w:val="24"/>
          <w:lang w:eastAsia="zh-TW"/>
        </w:rPr>
        <w:t>either do the difference nor the ratio of two species’ NFD intercept (equation</w:t>
      </w:r>
      <w:r>
        <w:rPr>
          <w:rFonts w:ascii="Times New Roman" w:hAnsi="Times New Roman" w:cs="Times New Roman"/>
          <w:sz w:val="24"/>
          <w:szCs w:val="24"/>
          <w:lang w:eastAsia="zh-TW"/>
        </w:rPr>
        <w:t xml:space="preserve"> A2</w:t>
      </w:r>
      <w:r w:rsidR="00216ABD">
        <w:rPr>
          <w:rFonts w:ascii="Times New Roman" w:hAnsi="Times New Roman" w:cs="Times New Roman"/>
          <w:sz w:val="24"/>
          <w:szCs w:val="24"/>
          <w:lang w:eastAsia="zh-TW"/>
        </w:rPr>
        <w:t xml:space="preserve">) yield the same </w:t>
      </w:r>
      <w:r w:rsidR="00216ABD">
        <w:rPr>
          <w:rFonts w:ascii="Times New Roman" w:hAnsi="Times New Roman" w:cs="Times New Roman"/>
          <w:sz w:val="24"/>
          <w:szCs w:val="24"/>
        </w:rPr>
        <w:t xml:space="preserve">calculation of relative fitness difference by Chesson </w:t>
      </w:r>
      <w:r w:rsidR="00216ABD">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A3</w:t>
      </w:r>
      <w:r w:rsidR="00216ABD">
        <w:rPr>
          <w:rFonts w:ascii="Times New Roman" w:hAnsi="Times New Roman" w:cs="Times New Roman"/>
          <w:sz w:val="24"/>
          <w:szCs w:val="24"/>
        </w:rPr>
        <w:t>)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216ABD">
        <w:rPr>
          <w:rFonts w:ascii="Times New Roman" w:hAnsi="Times New Roman" w:cs="Times New Roman"/>
          <w:sz w:val="24"/>
          <w:szCs w:val="24"/>
        </w:rPr>
        <w:t>), a</w:t>
      </w:r>
      <w:r w:rsidR="00216ABD" w:rsidRPr="00B0403D">
        <w:rPr>
          <w:rFonts w:ascii="Times New Roman" w:hAnsi="Times New Roman" w:cs="Times New Roman"/>
          <w:sz w:val="24"/>
          <w:szCs w:val="24"/>
        </w:rPr>
        <w:t xml:space="preserve">lthough </w:t>
      </w:r>
      <w:r w:rsidR="00216ABD">
        <w:rPr>
          <w:rFonts w:ascii="Times New Roman" w:hAnsi="Times New Roman" w:cs="Times New Roman"/>
          <w:sz w:val="24"/>
          <w:szCs w:val="24"/>
        </w:rPr>
        <w:t xml:space="preserve">the slope of </w:t>
      </w:r>
      <w:r w:rsidR="00216ABD" w:rsidRPr="00B0403D">
        <w:rPr>
          <w:rFonts w:ascii="Times New Roman" w:hAnsi="Times New Roman" w:cs="Times New Roman"/>
          <w:sz w:val="24"/>
          <w:szCs w:val="24"/>
        </w:rPr>
        <w:t xml:space="preserve">NFD has been </w:t>
      </w:r>
      <w:r w:rsidR="00216ABD" w:rsidRPr="00B0403D">
        <w:rPr>
          <w:rFonts w:ascii="Times New Roman" w:hAnsi="Times New Roman" w:cs="Times New Roman"/>
          <w:sz w:val="24"/>
          <w:szCs w:val="24"/>
        </w:rPr>
        <w:lastRenderedPageBreak/>
        <w:t xml:space="preserve">used to </w:t>
      </w:r>
      <w:r w:rsidR="00216ABD">
        <w:rPr>
          <w:rFonts w:ascii="Times New Roman" w:hAnsi="Times New Roman" w:cs="Times New Roman"/>
          <w:sz w:val="24"/>
          <w:szCs w:val="24"/>
        </w:rPr>
        <w:t xml:space="preserve">represent ND </w:t>
      </w:r>
      <w:r w:rsidR="00216ABD" w:rsidRPr="00B0403D">
        <w:rPr>
          <w:rFonts w:ascii="Times New Roman" w:hAnsi="Times New Roman" w:cs="Times New Roman"/>
          <w:sz w:val="24"/>
          <w:szCs w:val="24"/>
        </w:rPr>
        <w:t>for annual plant communities</w:t>
      </w:r>
      <w:r w:rsidR="00216ABD">
        <w:rPr>
          <w:rFonts w:ascii="Times New Roman" w:hAnsi="Times New Roman" w:cs="Times New Roman"/>
          <w:sz w:val="24"/>
          <w:szCs w:val="24"/>
        </w:rPr>
        <w:t xml:space="preserve"> </w:t>
      </w:r>
      <w:r w:rsidR="00216ABD">
        <w:rPr>
          <w:rFonts w:ascii="Times New Roman" w:hAnsi="Times New Roman" w:cs="Times New Roman"/>
          <w:sz w:val="24"/>
          <w:szCs w:val="24"/>
        </w:rPr>
        <w:fldChar w:fldCharType="begin" w:fldLock="1"/>
      </w:r>
      <w:r w:rsidR="00216ABD">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species","type":"article-journal","volume":"93"},"uris":["http://www.mendeley.com/documents/?uuid=46b62c61-6daf-4940-96eb-1501bd89ed4b"]}],"mendeley":{"formattedCitation":"(Yenni et al. 2012, 2017)","plainTextFormattedCitation":"(Yenni et al. 2012, 2017)","previouslyFormattedCitation":"(Yenni et al. 2012, 2017)"},"properties":{"noteIndex":0},"schema":"https://github.com/citation-style-language/schema/raw/master/csl-citation.json"}</w:instrText>
      </w:r>
      <w:r w:rsidR="00216ABD">
        <w:rPr>
          <w:rFonts w:ascii="Times New Roman" w:hAnsi="Times New Roman" w:cs="Times New Roman"/>
          <w:sz w:val="24"/>
          <w:szCs w:val="24"/>
        </w:rPr>
        <w:fldChar w:fldCharType="separate"/>
      </w:r>
      <w:r w:rsidR="00216ABD" w:rsidRPr="00334B4E">
        <w:rPr>
          <w:rFonts w:ascii="Times New Roman" w:hAnsi="Times New Roman" w:cs="Times New Roman"/>
          <w:noProof/>
          <w:sz w:val="24"/>
          <w:szCs w:val="24"/>
        </w:rPr>
        <w:t>(Yenni et al. 2012, 2017)</w:t>
      </w:r>
      <w:r w:rsidR="00216ABD">
        <w:rPr>
          <w:rFonts w:ascii="Times New Roman" w:hAnsi="Times New Roman" w:cs="Times New Roman"/>
          <w:sz w:val="24"/>
          <w:szCs w:val="24"/>
        </w:rPr>
        <w:fldChar w:fldCharType="end"/>
      </w:r>
      <w:r w:rsidR="00216ABD">
        <w:rPr>
          <w:rFonts w:ascii="Times New Roman" w:hAnsi="Times New Roman" w:cs="Times New Roman"/>
          <w:sz w:val="24"/>
          <w:szCs w:val="24"/>
        </w:rPr>
        <w:t xml:space="preserve">. Thus, while the negative frequency dependency method can correctly predict mutual invasibility, the NFD intercept and slope </w:t>
      </w:r>
      <w:r w:rsidR="00216ABD" w:rsidRPr="00B0403D">
        <w:rPr>
          <w:rFonts w:ascii="Times New Roman" w:hAnsi="Times New Roman" w:cs="Times New Roman"/>
          <w:sz w:val="24"/>
          <w:szCs w:val="24"/>
        </w:rPr>
        <w:t xml:space="preserve">should not be </w:t>
      </w:r>
      <w:r w:rsidR="00216ABD">
        <w:rPr>
          <w:rFonts w:ascii="Times New Roman" w:hAnsi="Times New Roman" w:cs="Times New Roman"/>
          <w:sz w:val="24"/>
          <w:szCs w:val="24"/>
        </w:rPr>
        <w:t>interpreted as</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RFD and </w:t>
      </w:r>
      <w:r w:rsidR="00216ABD" w:rsidRPr="00B0403D">
        <w:rPr>
          <w:rFonts w:ascii="Times New Roman" w:hAnsi="Times New Roman" w:cs="Times New Roman"/>
          <w:sz w:val="24"/>
          <w:szCs w:val="24"/>
        </w:rPr>
        <w:t xml:space="preserve">ND </w:t>
      </w:r>
      <w:r w:rsidR="00216ABD">
        <w:rPr>
          <w:rFonts w:ascii="Times New Roman" w:hAnsi="Times New Roman" w:cs="Times New Roman"/>
          <w:sz w:val="24"/>
          <w:szCs w:val="24"/>
        </w:rPr>
        <w:t>in order to</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evaluate Chesson’s inequality</w:t>
      </w:r>
      <w:r w:rsidR="00216ABD" w:rsidRPr="00B0403D">
        <w:rPr>
          <w:rFonts w:ascii="Times New Roman" w:hAnsi="Times New Roman" w:cs="Times New Roman"/>
          <w:sz w:val="24"/>
          <w:szCs w:val="24"/>
        </w:rPr>
        <w:t>.</w:t>
      </w:r>
    </w:p>
    <w:p w14:paraId="1D6AE81E" w14:textId="04006E37" w:rsidR="00216ABD" w:rsidRDefault="00216ABD">
      <w:pPr>
        <w:rPr>
          <w:rFonts w:ascii="Times New Roman" w:hAnsi="Times New Roman" w:cs="Times New Roman"/>
          <w:b/>
          <w:sz w:val="24"/>
          <w:szCs w:val="24"/>
        </w:rPr>
      </w:pPr>
    </w:p>
    <w:p w14:paraId="1F90F0AD" w14:textId="77777777" w:rsidR="00216ABD" w:rsidRDefault="00216ABD">
      <w:pPr>
        <w:rPr>
          <w:rFonts w:ascii="Times New Roman" w:hAnsi="Times New Roman" w:cs="Times New Roman"/>
          <w:b/>
          <w:sz w:val="24"/>
          <w:szCs w:val="24"/>
        </w:rPr>
      </w:pPr>
    </w:p>
    <w:p w14:paraId="42BD1F45" w14:textId="1F38B7E5" w:rsidR="00216ABD" w:rsidRDefault="00216ABD">
      <w:pPr>
        <w:rPr>
          <w:rFonts w:ascii="Times New Roman" w:hAnsi="Times New Roman" w:cs="Times New Roman"/>
          <w:b/>
          <w:sz w:val="24"/>
          <w:szCs w:val="24"/>
        </w:rPr>
      </w:pPr>
      <w:r>
        <w:rPr>
          <w:rFonts w:ascii="Times New Roman" w:hAnsi="Times New Roman" w:cs="Times New Roman"/>
          <w:b/>
          <w:sz w:val="24"/>
          <w:szCs w:val="24"/>
        </w:rPr>
        <w:br w:type="page"/>
      </w:r>
    </w:p>
    <w:p w14:paraId="58DFB3D4" w14:textId="37E96078" w:rsidR="00175F46" w:rsidRDefault="00216ABD"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B</w:t>
      </w:r>
    </w:p>
    <w:p w14:paraId="752DBA30" w14:textId="2EFD4CFD" w:rsidR="00175F46" w:rsidRDefault="00175F46" w:rsidP="00EF6F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actually describes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EF6F3F">
        <w:rPr>
          <w:rFonts w:ascii="Times New Roman" w:hAnsi="Times New Roman" w:cs="Times New Roman"/>
          <w:sz w:val="24"/>
          <w:szCs w:val="24"/>
        </w:rPr>
        <w:t>3</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6F3F">
        <w:rPr>
          <w:rFonts w:ascii="Times New Roman" w:hAnsi="Times New Roman" w:cs="Times New Roman"/>
          <w:sz w:val="24"/>
          <w:szCs w:val="24"/>
        </w:rPr>
        <w:t>in equation 3</w:t>
      </w:r>
      <w:r>
        <w:rPr>
          <w:rFonts w:ascii="Times New Roman" w:hAnsi="Times New Roman" w:cs="Times New Roman"/>
          <w:sz w:val="24"/>
          <w:szCs w:val="24"/>
        </w:rPr>
        <w:t xml:space="preserve">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EF6F3F">
        <w:rPr>
          <w:rFonts w:ascii="Times New Roman" w:hAnsi="Times New Roman" w:cs="Times New Roman"/>
          <w:sz w:val="24"/>
          <w:szCs w:val="24"/>
        </w:rPr>
        <w:t xml:space="preserve"> in equation 2</w:t>
      </w:r>
      <w:r>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119C112" w:rsidR="00175F46" w:rsidRPr="00B0403D" w:rsidRDefault="00325DDC"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48FA7B5A"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16ABD">
        <w:rPr>
          <w:rFonts w:ascii="Times New Roman" w:hAnsi="Times New Roman" w:cs="Times New Roman"/>
          <w:sz w:val="24"/>
          <w:szCs w:val="24"/>
        </w:rPr>
        <w:t>B</w:t>
      </w:r>
      <w:r w:rsidR="00164F50">
        <w:rPr>
          <w:rFonts w:ascii="Times New Roman" w:hAnsi="Times New Roman" w:cs="Times New Roman"/>
          <w:sz w:val="24"/>
          <w:szCs w:val="24"/>
        </w:rPr>
        <w:t>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proofErr w:type="spellStart"/>
      <w:r w:rsidRPr="003E1084">
        <w:rPr>
          <w:rFonts w:ascii="Times New Roman" w:hAnsi="Times New Roman" w:cs="Times New Roman"/>
          <w:i/>
          <w:sz w:val="24"/>
          <w:szCs w:val="24"/>
        </w:rPr>
        <w:t>i</w:t>
      </w:r>
      <w:proofErr w:type="spellEnd"/>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25FA4B9" w14:textId="1066E0B9" w:rsidR="00175F46" w:rsidRPr="00B0403D" w:rsidRDefault="00325DDC"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2</w:t>
      </w:r>
      <w:r w:rsidR="00175F46">
        <w:rPr>
          <w:rFonts w:ascii="Times New Roman" w:hAnsi="Times New Roman" w:cs="Times New Roman"/>
          <w:sz w:val="24"/>
          <w:szCs w:val="24"/>
        </w:rPr>
        <w:t>)</w:t>
      </w:r>
    </w:p>
    <w:p w14:paraId="7A3F0134" w14:textId="4AED7217" w:rsidR="00175F46" w:rsidRPr="00B0403D" w:rsidRDefault="00325DDC"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3</w:t>
      </w:r>
      <w:r w:rsidR="00175F46">
        <w:rPr>
          <w:rFonts w:ascii="Times New Roman" w:hAnsi="Times New Roman" w:cs="Times New Roman"/>
          <w:sz w:val="24"/>
          <w:szCs w:val="24"/>
        </w:rPr>
        <w:t>)</w:t>
      </w:r>
    </w:p>
    <w:p w14:paraId="7A0EE65B" w14:textId="0376D01E" w:rsidR="00164F50" w:rsidRDefault="00175F46" w:rsidP="00790A30">
      <w:pPr>
        <w:pStyle w:val="Normal1"/>
        <w:spacing w:line="360" w:lineRule="auto"/>
        <w:ind w:firstLine="540"/>
        <w:rPr>
          <w:rFonts w:ascii="Times New Roman" w:hAnsi="Times New Roman" w:cs="Times New Roman"/>
          <w:sz w:val="24"/>
          <w:szCs w:val="24"/>
        </w:rPr>
      </w:pPr>
      <w:commentRangeStart w:id="576"/>
      <w:r w:rsidRPr="00B0403D">
        <w:rPr>
          <w:rFonts w:ascii="Times New Roman" w:hAnsi="Times New Roman" w:cs="Times New Roman"/>
          <w:sz w:val="24"/>
          <w:szCs w:val="24"/>
        </w:rPr>
        <w:t xml:space="preserve">Combining equation </w:t>
      </w:r>
      <w:r w:rsidR="00216ABD">
        <w:rPr>
          <w:rFonts w:ascii="Times New Roman" w:hAnsi="Times New Roman" w:cs="Times New Roman"/>
          <w:sz w:val="24"/>
          <w:szCs w:val="24"/>
        </w:rPr>
        <w:t>B</w:t>
      </w:r>
      <w:r w:rsidR="00790A30">
        <w:rPr>
          <w:rFonts w:ascii="Times New Roman" w:hAnsi="Times New Roman" w:cs="Times New Roman"/>
          <w:sz w:val="24"/>
          <w:szCs w:val="24"/>
        </w:rPr>
        <w:t>2</w:t>
      </w:r>
      <w:r w:rsidRPr="00B0403D">
        <w:rPr>
          <w:rFonts w:ascii="Times New Roman" w:hAnsi="Times New Roman" w:cs="Times New Roman"/>
          <w:sz w:val="24"/>
          <w:szCs w:val="24"/>
        </w:rPr>
        <w:t xml:space="preserve"> and </w:t>
      </w:r>
      <w:r w:rsidR="00216ABD">
        <w:rPr>
          <w:rFonts w:ascii="Times New Roman" w:hAnsi="Times New Roman" w:cs="Times New Roman"/>
          <w:sz w:val="24"/>
          <w:szCs w:val="24"/>
        </w:rPr>
        <w:t>B</w:t>
      </w:r>
      <w:r w:rsidR="00790A30">
        <w:rPr>
          <w:rFonts w:ascii="Times New Roman" w:hAnsi="Times New Roman" w:cs="Times New Roman"/>
          <w:sz w:val="24"/>
          <w:szCs w:val="24"/>
        </w:rPr>
        <w:t>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w:t>
      </w:r>
      <w:commentRangeEnd w:id="576"/>
      <w:r w:rsidR="00FA214B">
        <w:rPr>
          <w:rStyle w:val="CommentReference"/>
        </w:rPr>
        <w:commentReference w:id="576"/>
      </w:r>
      <w:r w:rsidRPr="00B0403D">
        <w:rPr>
          <w:rFonts w:ascii="Times New Roman" w:hAnsi="Times New Roman" w:cs="Times New Roman"/>
          <w:sz w:val="24"/>
          <w:szCs w:val="24"/>
        </w:rPr>
        <w:t xml:space="preserve">is in the same form as in Chesson’s coexistence framework. </w:t>
      </w:r>
      <w:r w:rsidR="00790A30">
        <w:rPr>
          <w:rFonts w:ascii="Times New Roman" w:hAnsi="Times New Roman" w:cs="Times New Roman"/>
          <w:sz w:val="24"/>
          <w:szCs w:val="24"/>
        </w:rPr>
        <w:t xml:space="preserve">As a </w:t>
      </w:r>
      <w:proofErr w:type="gramStart"/>
      <w:r w:rsidR="00790A30">
        <w:rPr>
          <w:rFonts w:ascii="Times New Roman" w:hAnsi="Times New Roman" w:cs="Times New Roman"/>
          <w:sz w:val="24"/>
          <w:szCs w:val="24"/>
        </w:rPr>
        <w:t>results</w:t>
      </w:r>
      <w:proofErr w:type="gramEnd"/>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110CC342">
            <wp:extent cx="7720541" cy="46323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7720541"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EF8D076">
            <wp:extent cx="5596254" cy="3837567"/>
            <wp:effectExtent l="0" t="0" r="508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4" cy="3837567"/>
                    </a:xfrm>
                    <a:prstGeom prst="rect">
                      <a:avLst/>
                    </a:prstGeom>
                    <a:noFill/>
                    <a:ln>
                      <a:noFill/>
                    </a:ln>
                  </pic:spPr>
                </pic:pic>
              </a:graphicData>
            </a:graphic>
          </wp:inline>
        </w:drawing>
      </w:r>
    </w:p>
    <w:p w14:paraId="672EB9BA" w14:textId="3B1036CE" w:rsidR="00617A97" w:rsidRDefault="00026027" w:rsidP="00071CCE">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w:t>
      </w:r>
      <w:r w:rsidR="00617A97">
        <w:rPr>
          <w:rFonts w:ascii="Times New Roman" w:hAnsi="Times New Roman" w:cs="Times New Roman"/>
          <w:sz w:val="24"/>
          <w:szCs w:val="24"/>
        </w:rPr>
        <w:t>Simulation</w:t>
      </w:r>
      <w:r w:rsidR="00315D3C">
        <w:rPr>
          <w:rFonts w:ascii="Times New Roman" w:hAnsi="Times New Roman" w:cs="Times New Roman"/>
          <w:sz w:val="24"/>
          <w:szCs w:val="24"/>
        </w:rPr>
        <w:t xml:space="preserve"> </w:t>
      </w:r>
      <w:r w:rsidR="00AE6556">
        <w:rPr>
          <w:rFonts w:ascii="Times New Roman" w:hAnsi="Times New Roman" w:cs="Times New Roman"/>
          <w:sz w:val="24"/>
          <w:szCs w:val="24"/>
        </w:rPr>
        <w:t>results of species’ per capita growth rate versus its frequency (panel a, b)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AE6556">
        <w:rPr>
          <w:rFonts w:ascii="Times New Roman" w:hAnsi="Times New Roman" w:cs="Times New Roman"/>
          <w:sz w:val="24"/>
          <w:szCs w:val="24"/>
        </w:rPr>
        <w:t xml:space="preserve"> and how the community density change with species’ frequency (panel c). </w:t>
      </w:r>
      <w:r w:rsidR="00617A97">
        <w:rPr>
          <w:rFonts w:ascii="Times New Roman" w:hAnsi="Times New Roman" w:cs="Times New Roman"/>
          <w:sz w:val="24"/>
          <w:szCs w:val="24"/>
        </w:rPr>
        <w:t>The numerical simulations are performed with arbitrarily defined parameter values that allows species to coexist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sidR="00617A97">
        <w:rPr>
          <w:rFonts w:ascii="Times New Roman" w:hAnsi="Times New Roman" w:cs="Times New Roman"/>
          <w:sz w:val="24"/>
          <w:szCs w:val="24"/>
        </w:rPr>
        <w:t xml:space="preserve">). The simulations are to mimic invasion experiment so that we set species </w:t>
      </w:r>
      <w:proofErr w:type="spellStart"/>
      <w:r w:rsidR="00617A97" w:rsidRPr="00D654A2">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at its equilibrium density with species </w:t>
      </w:r>
      <w:r w:rsidR="00617A97" w:rsidRPr="00D654A2">
        <w:rPr>
          <w:rFonts w:ascii="Times New Roman" w:hAnsi="Times New Roman" w:cs="Times New Roman"/>
          <w:i/>
          <w:sz w:val="24"/>
          <w:szCs w:val="24"/>
        </w:rPr>
        <w:t>j</w:t>
      </w:r>
      <w:r w:rsidR="00617A97">
        <w:rPr>
          <w:rFonts w:ascii="Times New Roman" w:hAnsi="Times New Roman" w:cs="Times New Roman"/>
          <w:sz w:val="24"/>
          <w:szCs w:val="24"/>
        </w:rPr>
        <w:t xml:space="preserve"> invading from rare and set species </w:t>
      </w:r>
      <w:r w:rsidR="00617A97" w:rsidRPr="0041296B">
        <w:rPr>
          <w:rFonts w:ascii="Times New Roman" w:hAnsi="Times New Roman" w:cs="Times New Roman"/>
          <w:i/>
          <w:sz w:val="24"/>
          <w:szCs w:val="24"/>
        </w:rPr>
        <w:t>j</w:t>
      </w:r>
      <w:r w:rsidR="00617A97">
        <w:rPr>
          <w:rFonts w:ascii="Times New Roman" w:hAnsi="Times New Roman" w:cs="Times New Roman"/>
          <w:sz w:val="24"/>
          <w:szCs w:val="24"/>
        </w:rPr>
        <w:t xml:space="preserve"> at its equilibrium density with species </w:t>
      </w:r>
      <w:proofErr w:type="spellStart"/>
      <w:r w:rsidR="00617A97">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invading from rare. From these two simulations we calculate pairs of each species’ frequency from the time series of population density. We also plugged in species’ density to the model to calculate the corresponding per capita growth rate at a given species’ frequency. </w:t>
      </w:r>
      <w:r w:rsidR="00071CCE">
        <w:rPr>
          <w:rFonts w:ascii="Times New Roman" w:hAnsi="Times New Roman" w:cs="Times New Roman"/>
          <w:sz w:val="24"/>
          <w:szCs w:val="24"/>
        </w:rPr>
        <w:t>In panel a and b, t</w:t>
      </w:r>
      <w:r w:rsidR="00617A97">
        <w:rPr>
          <w:rFonts w:ascii="Times New Roman" w:hAnsi="Times New Roman" w:cs="Times New Roman"/>
          <w:sz w:val="24"/>
          <w:szCs w:val="24"/>
        </w:rPr>
        <w:t>he species’ frequency and their corresponding per capita growth rates were used to construct frequency dependency plots</w:t>
      </w:r>
      <w:r w:rsidR="00071CCE">
        <w:rPr>
          <w:rFonts w:ascii="Times New Roman" w:hAnsi="Times New Roman" w:cs="Times New Roman"/>
          <w:sz w:val="24"/>
          <w:szCs w:val="24"/>
        </w:rPr>
        <w:t xml:space="preserve">. </w:t>
      </w:r>
      <w:r w:rsidR="00AE6556">
        <w:rPr>
          <w:rFonts w:ascii="Times New Roman" w:hAnsi="Times New Roman" w:cs="Times New Roman"/>
          <w:sz w:val="24"/>
          <w:szCs w:val="24"/>
        </w:rPr>
        <w:t>T</w:t>
      </w:r>
      <w:r w:rsidR="00AE6556">
        <w:rPr>
          <w:rFonts w:ascii="Times New Roman" w:hAnsi="Times New Roman" w:cs="Times New Roman"/>
          <w:sz w:val="24"/>
          <w:szCs w:val="24"/>
          <w:lang w:eastAsia="zh-TW"/>
        </w:rPr>
        <w:t xml:space="preserve">he solid parts of the line indicate where species’ density is below the bi-culture equilibrium, so that per capita growth rate is positive; otherwise species’ per capita growth rate is negative (dotted parts). </w:t>
      </w:r>
      <w:r w:rsidR="00071CCE">
        <w:rPr>
          <w:rFonts w:ascii="Times New Roman" w:hAnsi="Times New Roman" w:cs="Times New Roman"/>
          <w:sz w:val="24"/>
          <w:szCs w:val="24"/>
        </w:rPr>
        <w:t>In panel</w:t>
      </w:r>
      <w:r w:rsidR="00617A97">
        <w:rPr>
          <w:rFonts w:ascii="Times New Roman" w:hAnsi="Times New Roman" w:cs="Times New Roman"/>
          <w:sz w:val="24"/>
          <w:szCs w:val="24"/>
        </w:rPr>
        <w:t xml:space="preserve"> c, </w:t>
      </w:r>
      <w:r w:rsidR="00071CCE">
        <w:rPr>
          <w:rFonts w:ascii="Times New Roman" w:hAnsi="Times New Roman" w:cs="Times New Roman"/>
          <w:sz w:val="24"/>
          <w:szCs w:val="24"/>
        </w:rPr>
        <w:t xml:space="preserve">we show that </w:t>
      </w:r>
      <w:r w:rsidR="00617A97">
        <w:rPr>
          <w:rFonts w:ascii="Times New Roman" w:hAnsi="Times New Roman" w:cs="Times New Roman"/>
          <w:sz w:val="24"/>
          <w:szCs w:val="24"/>
        </w:rPr>
        <w:t>community density is</w:t>
      </w:r>
      <w:r w:rsidR="00071CCE">
        <w:rPr>
          <w:rFonts w:ascii="Times New Roman" w:hAnsi="Times New Roman" w:cs="Times New Roman"/>
          <w:sz w:val="24"/>
          <w:szCs w:val="24"/>
        </w:rPr>
        <w:t xml:space="preserve"> not fixed </w:t>
      </w:r>
      <w:r w:rsidR="00071CCE">
        <w:rPr>
          <w:rFonts w:ascii="Times New Roman" w:hAnsi="Times New Roman" w:cs="Times New Roman"/>
          <w:sz w:val="24"/>
          <w:szCs w:val="24"/>
        </w:rPr>
        <w:lastRenderedPageBreak/>
        <w:t xml:space="preserve">across species </w:t>
      </w:r>
      <w:r w:rsidR="00071CCE" w:rsidRPr="00071CCE">
        <w:rPr>
          <w:rFonts w:ascii="Times New Roman" w:hAnsi="Times New Roman" w:cs="Times New Roman"/>
          <w:i/>
          <w:sz w:val="24"/>
          <w:szCs w:val="24"/>
        </w:rPr>
        <w:t>i</w:t>
      </w:r>
      <w:r w:rsidR="00071CCE">
        <w:rPr>
          <w:rFonts w:ascii="Times New Roman" w:hAnsi="Times New Roman" w:cs="Times New Roman"/>
          <w:sz w:val="24"/>
          <w:szCs w:val="24"/>
        </w:rPr>
        <w:t>’s frequency</w:t>
      </w:r>
      <w:r w:rsidR="00617A97">
        <w:rPr>
          <w:rFonts w:ascii="Times New Roman" w:hAnsi="Times New Roman" w:cs="Times New Roman"/>
          <w:sz w:val="24"/>
          <w:szCs w:val="24"/>
        </w:rPr>
        <w:t xml:space="preserve">. </w:t>
      </w:r>
      <w:r w:rsidR="00617A97">
        <w:rPr>
          <w:rFonts w:ascii="Times New Roman" w:hAnsi="Times New Roman" w:cs="Times New Roman"/>
          <w:sz w:val="24"/>
          <w:szCs w:val="24"/>
          <w:lang w:eastAsia="zh-TW"/>
        </w:rPr>
        <w:t xml:space="preserve">From these simulations we see that either non-fixed community </w:t>
      </w:r>
      <w:r w:rsidR="00071CCE">
        <w:rPr>
          <w:rFonts w:ascii="Times New Roman" w:hAnsi="Times New Roman" w:cs="Times New Roman"/>
          <w:sz w:val="24"/>
          <w:szCs w:val="24"/>
          <w:lang w:eastAsia="zh-TW"/>
        </w:rPr>
        <w:t>density</w:t>
      </w:r>
      <w:r w:rsidR="00617A97">
        <w:rPr>
          <w:rFonts w:ascii="Times New Roman" w:hAnsi="Times New Roman" w:cs="Times New Roman"/>
          <w:sz w:val="24"/>
          <w:szCs w:val="24"/>
          <w:lang w:eastAsia="zh-TW"/>
        </w:rPr>
        <w:t xml:space="preserve"> will lead to non-liner frequency dependency. </w:t>
      </w:r>
    </w:p>
    <w:p w14:paraId="3C1716B3" w14:textId="77777777" w:rsidR="00617A97" w:rsidRDefault="00617A97" w:rsidP="00C1590A">
      <w:pPr>
        <w:spacing w:line="360" w:lineRule="auto"/>
        <w:rPr>
          <w:rFonts w:ascii="Times New Roman" w:hAnsi="Times New Roman" w:cs="Times New Roman"/>
          <w:sz w:val="24"/>
          <w:szCs w:val="24"/>
        </w:rPr>
      </w:pP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Lotka-Volterra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3C2C9AA9" w:rsidR="00BA5CE2" w:rsidRDefault="00107107" w:rsidP="00C1590A">
      <w:pPr>
        <w:spacing w:line="360" w:lineRule="auto"/>
        <w:rPr>
          <w:ins w:id="577" w:author="Godwin, Casey" w:date="2019-01-14T11:42:00Z"/>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 are</w:t>
      </w:r>
      <w:r w:rsidRPr="00B0403D">
        <w:rPr>
          <w:rFonts w:ascii="Times New Roman" w:hAnsi="Times New Roman" w:cs="Times New Roman"/>
          <w:sz w:val="24"/>
          <w:szCs w:val="24"/>
        </w:rPr>
        <w:t xml:space="preserve"> </w:t>
      </w:r>
      <w:r w:rsidR="00FB4AE5">
        <w:rPr>
          <w:rFonts w:ascii="Times New Roman" w:hAnsi="Times New Roman" w:cs="Times New Roman"/>
          <w:sz w:val="24"/>
          <w:szCs w:val="24"/>
        </w:rPr>
        <w:t xml:space="preserve">those </w:t>
      </w:r>
      <w:r w:rsidRPr="00B0403D">
        <w:rPr>
          <w:rFonts w:ascii="Times New Roman" w:hAnsi="Times New Roman" w:cs="Times New Roman"/>
          <w:sz w:val="24"/>
          <w:szCs w:val="24"/>
        </w:rPr>
        <w:t xml:space="preserve">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636247B" w14:textId="35A4223B" w:rsidR="00074082" w:rsidRDefault="00074082" w:rsidP="00C1590A">
      <w:pPr>
        <w:spacing w:line="360" w:lineRule="auto"/>
        <w:rPr>
          <w:ins w:id="578" w:author="Godwin, Casey" w:date="2019-01-14T11:42:00Z"/>
          <w:rFonts w:ascii="Times New Roman" w:hAnsi="Times New Roman" w:cs="Times New Roman"/>
          <w:sz w:val="24"/>
          <w:szCs w:val="24"/>
        </w:rPr>
      </w:pPr>
    </w:p>
    <w:p w14:paraId="1C8B9F68" w14:textId="77777777" w:rsidR="00074082" w:rsidRDefault="00074082" w:rsidP="00074082">
      <w:pPr>
        <w:spacing w:line="360" w:lineRule="auto"/>
        <w:rPr>
          <w:ins w:id="579" w:author="Godwin, Casey" w:date="2019-01-14T11:42:00Z"/>
          <w:rFonts w:ascii="Times New Roman" w:hAnsi="Times New Roman" w:cs="Times New Roman"/>
          <w:sz w:val="24"/>
          <w:szCs w:val="24"/>
        </w:rPr>
      </w:pPr>
      <w:ins w:id="580" w:author="Godwin, Casey" w:date="2019-01-14T11:42:00Z">
        <w:r>
          <w:rPr>
            <w:rFonts w:ascii="Times New Roman" w:hAnsi="Times New Roman" w:cs="Times New Roman"/>
            <w:noProof/>
            <w:sz w:val="24"/>
            <w:szCs w:val="24"/>
          </w:rPr>
          <w:lastRenderedPageBreak/>
          <w:drawing>
            <wp:inline distT="0" distB="0" distL="0" distR="0" wp14:anchorId="46F99FDB" wp14:editId="01E531EF">
              <wp:extent cx="4720576" cy="59918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existence methods paper Figure 6.pdf"/>
                      <pic:cNvPicPr/>
                    </pic:nvPicPr>
                    <pic:blipFill>
                      <a:blip r:embed="rId17"/>
                      <a:stretch>
                        <a:fillRect/>
                      </a:stretch>
                    </pic:blipFill>
                    <pic:spPr>
                      <a:xfrm>
                        <a:off x="0" y="0"/>
                        <a:ext cx="4720576" cy="5991860"/>
                      </a:xfrm>
                      <a:prstGeom prst="rect">
                        <a:avLst/>
                      </a:prstGeom>
                    </pic:spPr>
                  </pic:pic>
                </a:graphicData>
              </a:graphic>
            </wp:inline>
          </w:drawing>
        </w:r>
      </w:ins>
    </w:p>
    <w:p w14:paraId="336F115B" w14:textId="07853936" w:rsidR="00074082" w:rsidRDefault="00074082">
      <w:pPr>
        <w:pStyle w:val="Normal1"/>
        <w:spacing w:line="360" w:lineRule="auto"/>
        <w:ind w:firstLine="360"/>
        <w:rPr>
          <w:ins w:id="581" w:author="Godwin, Casey" w:date="2019-01-14T11:42:00Z"/>
          <w:rFonts w:ascii="Times New Roman" w:hAnsi="Times New Roman" w:cs="Times New Roman"/>
          <w:sz w:val="24"/>
          <w:szCs w:val="24"/>
        </w:rPr>
      </w:pPr>
      <w:ins w:id="582" w:author="Godwin, Casey" w:date="2019-01-14T11:42:00Z">
        <w:r w:rsidRPr="00074082">
          <w:rPr>
            <w:rFonts w:ascii="Times New Roman" w:hAnsi="Times New Roman" w:cs="Times New Roman"/>
            <w:sz w:val="24"/>
            <w:szCs w:val="24"/>
          </w:rPr>
          <w:t>Figure 6. Predictions from the methods for coexistence under different resource supply conditions (a-</w:t>
        </w:r>
      </w:ins>
      <w:ins w:id="583" w:author="Godwin, Casey" w:date="2019-01-15T10:29:00Z">
        <w:r w:rsidR="003E5AAC">
          <w:rPr>
            <w:rFonts w:ascii="Times New Roman" w:hAnsi="Times New Roman" w:cs="Times New Roman"/>
            <w:sz w:val="24"/>
            <w:szCs w:val="24"/>
          </w:rPr>
          <w:t>e</w:t>
        </w:r>
      </w:ins>
      <w:ins w:id="584" w:author="Godwin, Casey" w:date="2019-01-14T11:42:00Z">
        <w:r w:rsidRPr="00074082">
          <w:rPr>
            <w:rFonts w:ascii="Times New Roman" w:hAnsi="Times New Roman" w:cs="Times New Roman"/>
            <w:sz w:val="24"/>
            <w:szCs w:val="24"/>
          </w:rPr>
          <w:t>). In each panel, the predictions for coexistence are compared against the coexistence outcome based on numerical equilibrium. Three of the methods give the correct predictions regarding coexistence across this region (Lotka-Volterra, sensitivity, Tilman’s CRM) and the NFD method can give the correct prediction depending upon how it is parameterized and used. The methods did not give the same values for niche differences and relative fitness differences (</w:t>
        </w:r>
      </w:ins>
      <w:ins w:id="585" w:author="Godwin, Casey" w:date="2019-01-15T10:29:00Z">
        <w:r w:rsidR="003E5AAC">
          <w:rPr>
            <w:rFonts w:ascii="Times New Roman" w:hAnsi="Times New Roman" w:cs="Times New Roman"/>
            <w:sz w:val="24"/>
            <w:szCs w:val="24"/>
          </w:rPr>
          <w:t>f</w:t>
        </w:r>
      </w:ins>
      <w:ins w:id="586" w:author="Godwin, Casey" w:date="2019-01-14T11:42:00Z">
        <w:r w:rsidRPr="00074082">
          <w:rPr>
            <w:rFonts w:ascii="Times New Roman" w:hAnsi="Times New Roman" w:cs="Times New Roman"/>
            <w:sz w:val="24"/>
            <w:szCs w:val="24"/>
          </w:rPr>
          <w:t xml:space="preserve"> and </w:t>
        </w:r>
      </w:ins>
      <w:ins w:id="587" w:author="Godwin, Casey" w:date="2019-01-15T10:29:00Z">
        <w:r w:rsidR="003E5AAC">
          <w:rPr>
            <w:rFonts w:ascii="Times New Roman" w:hAnsi="Times New Roman" w:cs="Times New Roman"/>
            <w:sz w:val="24"/>
            <w:szCs w:val="24"/>
          </w:rPr>
          <w:t>g</w:t>
        </w:r>
      </w:ins>
      <w:ins w:id="588" w:author="Godwin, Casey" w:date="2019-01-14T11:42:00Z">
        <w:r w:rsidRPr="00074082">
          <w:rPr>
            <w:rFonts w:ascii="Times New Roman" w:hAnsi="Times New Roman" w:cs="Times New Roman"/>
            <w:sz w:val="24"/>
            <w:szCs w:val="24"/>
          </w:rPr>
          <w:t xml:space="preserve">). The labeled locations in panels </w:t>
        </w:r>
      </w:ins>
      <w:ins w:id="589" w:author="Godwin, Casey" w:date="2019-01-15T10:29:00Z">
        <w:r w:rsidR="003E5AAC">
          <w:rPr>
            <w:rFonts w:ascii="Times New Roman" w:hAnsi="Times New Roman" w:cs="Times New Roman"/>
            <w:sz w:val="24"/>
            <w:szCs w:val="24"/>
          </w:rPr>
          <w:t>f</w:t>
        </w:r>
      </w:ins>
      <w:ins w:id="590" w:author="Godwin, Casey" w:date="2019-01-14T11:42:00Z">
        <w:r w:rsidRPr="00074082">
          <w:rPr>
            <w:rFonts w:ascii="Times New Roman" w:hAnsi="Times New Roman" w:cs="Times New Roman"/>
            <w:sz w:val="24"/>
            <w:szCs w:val="24"/>
          </w:rPr>
          <w:t xml:space="preserve"> and </w:t>
        </w:r>
      </w:ins>
      <w:ins w:id="591" w:author="Godwin, Casey" w:date="2019-01-15T10:29:00Z">
        <w:r w:rsidR="003E5AAC">
          <w:rPr>
            <w:rFonts w:ascii="Times New Roman" w:hAnsi="Times New Roman" w:cs="Times New Roman"/>
            <w:sz w:val="24"/>
            <w:szCs w:val="24"/>
          </w:rPr>
          <w:t>g</w:t>
        </w:r>
      </w:ins>
      <w:ins w:id="592" w:author="Godwin, Casey" w:date="2019-01-14T11:42:00Z">
        <w:r w:rsidRPr="00074082">
          <w:rPr>
            <w:rFonts w:ascii="Times New Roman" w:hAnsi="Times New Roman" w:cs="Times New Roman"/>
            <w:sz w:val="24"/>
            <w:szCs w:val="24"/>
          </w:rPr>
          <w:t xml:space="preserve"> correspond to marked locations in panels b-d and show that the disagreement among the methods is smaller toward the center of the </w:t>
        </w:r>
        <w:r w:rsidRPr="00074082">
          <w:rPr>
            <w:rFonts w:ascii="Times New Roman" w:hAnsi="Times New Roman" w:cs="Times New Roman"/>
            <w:sz w:val="24"/>
            <w:szCs w:val="24"/>
          </w:rPr>
          <w:lastRenderedPageBreak/>
          <w:t xml:space="preserve">parameter space that allows for coexistence. </w:t>
        </w:r>
      </w:ins>
      <w:ins w:id="593" w:author="Godwin, Casey" w:date="2019-01-15T10:14:00Z">
        <w:r w:rsidR="00C659A1">
          <w:rPr>
            <w:rFonts w:ascii="Times New Roman" w:hAnsi="Times New Roman" w:cs="Times New Roman"/>
            <w:sz w:val="24"/>
            <w:szCs w:val="24"/>
          </w:rPr>
          <w:t xml:space="preserve">The </w:t>
        </w:r>
      </w:ins>
      <w:ins w:id="594" w:author="Godwin, Casey" w:date="2019-01-15T10:15:00Z">
        <w:r w:rsidR="00052932">
          <w:rPr>
            <w:rFonts w:ascii="Times New Roman" w:hAnsi="Times New Roman" w:cs="Times New Roman"/>
            <w:sz w:val="24"/>
            <w:szCs w:val="24"/>
          </w:rPr>
          <w:t xml:space="preserve">raw </w:t>
        </w:r>
      </w:ins>
      <w:ins w:id="595" w:author="Godwin, Casey" w:date="2019-01-15T10:14:00Z">
        <w:r w:rsidR="00C659A1">
          <w:rPr>
            <w:rFonts w:ascii="Times New Roman" w:hAnsi="Times New Roman" w:cs="Times New Roman"/>
            <w:sz w:val="24"/>
            <w:szCs w:val="24"/>
          </w:rPr>
          <w:t xml:space="preserve">RFD values from the sensitivity method </w:t>
        </w:r>
      </w:ins>
      <w:ins w:id="596" w:author="Godwin, Casey" w:date="2019-01-15T10:15:00Z">
        <w:r w:rsidR="00052932">
          <w:rPr>
            <w:rFonts w:ascii="Times New Roman" w:hAnsi="Times New Roman" w:cs="Times New Roman"/>
            <w:sz w:val="24"/>
            <w:szCs w:val="24"/>
          </w:rPr>
          <w:t xml:space="preserve">were </w:t>
        </w:r>
      </w:ins>
      <w:ins w:id="597" w:author="Godwin, Casey" w:date="2019-01-15T10:16:00Z">
        <w:r w:rsidR="00052932">
          <w:rPr>
            <w:rFonts w:ascii="Times New Roman" w:hAnsi="Times New Roman" w:cs="Times New Roman"/>
            <w:sz w:val="24"/>
            <w:szCs w:val="24"/>
          </w:rPr>
          <w:t xml:space="preserve">converted to the same ordering as </w:t>
        </w:r>
      </w:ins>
      <w:ins w:id="598" w:author="Godwin, Casey" w:date="2019-01-15T10:17:00Z">
        <w:r w:rsidR="00052932">
          <w:rPr>
            <w:rFonts w:ascii="Times New Roman" w:hAnsi="Times New Roman" w:cs="Times New Roman"/>
            <w:sz w:val="24"/>
            <w:szCs w:val="24"/>
          </w:rPr>
          <w:t xml:space="preserve">used in the other methods (species in the denominator rather than the species with the greater sensitivity). </w:t>
        </w:r>
      </w:ins>
      <w:ins w:id="599" w:author="Godwin, Casey" w:date="2019-01-15T10:15:00Z">
        <w:r w:rsidR="00C659A1">
          <w:rPr>
            <w:rFonts w:ascii="Times New Roman" w:hAnsi="Times New Roman" w:cs="Times New Roman"/>
            <w:sz w:val="24"/>
            <w:szCs w:val="24"/>
          </w:rPr>
          <w:t xml:space="preserve"> </w:t>
        </w:r>
      </w:ins>
      <w:ins w:id="600" w:author="Godwin, Casey" w:date="2019-01-14T11:42:00Z">
        <w:r w:rsidRPr="00074082">
          <w:rPr>
            <w:rFonts w:ascii="Times New Roman" w:hAnsi="Times New Roman" w:cs="Times New Roman"/>
            <w:sz w:val="24"/>
            <w:szCs w:val="24"/>
          </w:rPr>
          <w:t xml:space="preserve">Because the NFD method cannot be used to produce values of ND and RFD that are comparable with the other four methods, only the predictions regarding coexistence are plotted. </w:t>
        </w:r>
      </w:ins>
    </w:p>
    <w:p w14:paraId="74C1F3F8" w14:textId="77777777" w:rsidR="00074082" w:rsidRDefault="00074082" w:rsidP="00C1590A">
      <w:pPr>
        <w:spacing w:line="360" w:lineRule="auto"/>
        <w:rPr>
          <w:rFonts w:ascii="Times New Roman" w:hAnsi="Times New Roman" w:cs="Times New Roman"/>
          <w:sz w:val="24"/>
          <w:szCs w:val="24"/>
        </w:rPr>
      </w:pP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003766D5" w14:textId="7703E4BB" w:rsidR="00DB20AD" w:rsidRDefault="009B1545" w:rsidP="00DB20A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bookmarkStart w:id="601" w:name="OLE_LINK1"/>
      <w:bookmarkStart w:id="602" w:name="OLE_LINK2"/>
      <w:bookmarkStart w:id="603" w:name="OLE_LINK10"/>
      <w:r>
        <w:rPr>
          <w:rFonts w:ascii="Times New Roman" w:hAnsi="Times New Roman" w:cs="Times New Roman"/>
          <w:sz w:val="24"/>
          <w:szCs w:val="24"/>
        </w:rPr>
        <w:t xml:space="preserve">To show </w:t>
      </w:r>
      <w:r w:rsidR="00DB20AD">
        <w:rPr>
          <w:rFonts w:ascii="Times New Roman" w:hAnsi="Times New Roman" w:cs="Times New Roman"/>
          <w:sz w:val="24"/>
          <w:szCs w:val="24"/>
        </w:rPr>
        <w:t xml:space="preserve">again </w:t>
      </w:r>
      <w:r>
        <w:rPr>
          <w:rFonts w:ascii="Times New Roman" w:hAnsi="Times New Roman" w:cs="Times New Roman"/>
          <w:sz w:val="24"/>
          <w:szCs w:val="24"/>
        </w:rPr>
        <w:t xml:space="preserve">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t>
      </w:r>
      <w:bookmarkEnd w:id="601"/>
      <w:bookmarkEnd w:id="602"/>
      <w:r w:rsidR="00DB20AD">
        <w:rPr>
          <w:rFonts w:ascii="Times New Roman" w:hAnsi="Times New Roman" w:cs="Times New Roman"/>
          <w:sz w:val="24"/>
          <w:szCs w:val="24"/>
        </w:rPr>
        <w:t>we perform</w:t>
      </w:r>
      <w:r w:rsidR="00DB20AD">
        <w:rPr>
          <w:rFonts w:ascii="Times New Roman" w:hAnsi="Times New Roman" w:cs="Times New Roman" w:hint="eastAsia"/>
          <w:sz w:val="24"/>
          <w:szCs w:val="24"/>
          <w:lang w:eastAsia="zh-TW"/>
        </w:rPr>
        <w:t>e</w:t>
      </w:r>
      <w:r w:rsidR="00DB20AD">
        <w:rPr>
          <w:rFonts w:ascii="Times New Roman" w:hAnsi="Times New Roman" w:cs="Times New Roman"/>
          <w:sz w:val="24"/>
          <w:szCs w:val="24"/>
          <w:lang w:eastAsia="zh-TW"/>
        </w:rPr>
        <w:t>d</w:t>
      </w:r>
      <w:r w:rsidR="00DB20AD">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Annotated code for the simulations is provided in a supplemental file.</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 xml:space="preserve">Simulations were performed using the function </w:t>
      </w:r>
      <w:proofErr w:type="spellStart"/>
      <w:r w:rsidR="00DB20AD">
        <w:rPr>
          <w:rFonts w:ascii="Times New Roman" w:hAnsi="Times New Roman" w:cs="Times New Roman"/>
          <w:sz w:val="24"/>
          <w:szCs w:val="24"/>
        </w:rPr>
        <w:t>NDSolve</w:t>
      </w:r>
      <w:proofErr w:type="spellEnd"/>
      <w:r w:rsidR="00DB20AD">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 a and b.</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From panel a and b of Figure S1, we see that the frequency dependency is nonlinear for both species, i.e. the NFD slope is non-constant. The non-constant slope can lead to incorrect prediction of species coexistence. For example, under the supply ratio of panel a and b</w:t>
      </w:r>
      <w:r w:rsidR="00DB20AD" w:rsidRPr="00040CFA">
        <w:rPr>
          <w:rFonts w:ascii="Times New Roman" w:hAnsi="Times New Roman" w:cs="Times New Roman"/>
          <w:sz w:val="24"/>
          <w:szCs w:val="24"/>
        </w:rPr>
        <w:t xml:space="preserve"> </w:t>
      </w:r>
      <w:r w:rsidR="00DB20AD">
        <w:rPr>
          <w:rFonts w:ascii="Times New Roman" w:hAnsi="Times New Roman" w:cs="Times New Roman"/>
          <w:sz w:val="24"/>
          <w:szCs w:val="24"/>
        </w:rPr>
        <w:t xml:space="preserve">of Figure S1, two species can coexist. However, when evaluating the NFD slope at the frequency in the red regions, species are not predicted to coexist. </w:t>
      </w:r>
    </w:p>
    <w:bookmarkEnd w:id="603"/>
    <w:p w14:paraId="377D05C6" w14:textId="6351AD1F" w:rsidR="00BA5CE2" w:rsidRDefault="00040CFA" w:rsidP="00DB20AD">
      <w:pPr>
        <w:spacing w:line="360" w:lineRule="auto"/>
        <w:ind w:firstLine="720"/>
        <w:rPr>
          <w:rFonts w:ascii="Times New Roman" w:hAnsi="Times New Roman" w:cs="Times New Roman"/>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w:t>
      </w:r>
      <w:r w:rsidR="00DB20AD">
        <w:rPr>
          <w:rFonts w:ascii="Times New Roman" w:hAnsi="Times New Roman" w:cs="Times New Roman"/>
          <w:sz w:val="24"/>
          <w:szCs w:val="24"/>
        </w:rPr>
        <w:t>T</w:t>
      </w:r>
      <w:r w:rsidR="00BA5CE2">
        <w:rPr>
          <w:rFonts w:ascii="Times New Roman" w:hAnsi="Times New Roman" w:cs="Times New Roman"/>
          <w:sz w:val="24"/>
          <w:szCs w:val="24"/>
        </w:rPr>
        <w:t xml:space="preserve">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sidR="00BA5CE2">
        <w:rPr>
          <w:rFonts w:ascii="Times New Roman" w:hAnsi="Times New Roman" w:cs="Times New Roman"/>
          <w:sz w:val="24"/>
          <w:szCs w:val="24"/>
        </w:rPr>
        <w:t>Letten’s</w:t>
      </w:r>
      <w:proofErr w:type="spellEnd"/>
      <w:r w:rsidR="00BA5CE2">
        <w:rPr>
          <w:rFonts w:ascii="Times New Roman" w:hAnsi="Times New Roman" w:cs="Times New Roman"/>
          <w:sz w:val="24"/>
          <w:szCs w:val="24"/>
        </w:rPr>
        <w:t xml:space="preserve"> method, fitting </w:t>
      </w:r>
      <w:proofErr w:type="spellStart"/>
      <w:r w:rsidR="00BA5CE2">
        <w:rPr>
          <w:rFonts w:ascii="Times New Roman" w:hAnsi="Times New Roman" w:cs="Times New Roman"/>
          <w:sz w:val="24"/>
          <w:szCs w:val="24"/>
        </w:rPr>
        <w:t>Lokta</w:t>
      </w:r>
      <w:proofErr w:type="spellEnd"/>
      <w:r w:rsidR="00BA5CE2">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w:t>
      </w:r>
      <w:r w:rsidR="00DB20AD">
        <w:rPr>
          <w:rFonts w:ascii="Times New Roman" w:hAnsi="Times New Roman" w:cs="Times New Roman"/>
          <w:sz w:val="24"/>
          <w:szCs w:val="24"/>
        </w:rPr>
        <w:t>2</w:t>
      </w:r>
      <w:r w:rsidR="00BA5CE2">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sidR="00BA5CE2">
        <w:rPr>
          <w:rFonts w:ascii="Times New Roman" w:hAnsi="Times New Roman" w:cs="Times New Roman"/>
          <w:sz w:val="24"/>
          <w:szCs w:val="24"/>
        </w:rPr>
        <w:t xml:space="preserve">For each simulation, the parameter values were taken directly from Tilman </w:t>
      </w:r>
      <w:r w:rsidR="00BA5CE2">
        <w:rPr>
          <w:rFonts w:ascii="Times New Roman" w:hAnsi="Times New Roman" w:cs="Times New Roman"/>
          <w:sz w:val="24"/>
          <w:szCs w:val="24"/>
        </w:rPr>
        <w:lastRenderedPageBreak/>
        <w:t>1977 and only the supply concentration of phosphate and silicate were varied.</w:t>
      </w:r>
      <w:r w:rsidR="00BA5CE2" w:rsidRPr="00AC35BA">
        <w:rPr>
          <w:rFonts w:ascii="Times New Roman" w:hAnsi="Times New Roman" w:cs="Times New Roman"/>
          <w:sz w:val="24"/>
          <w:szCs w:val="24"/>
        </w:rPr>
        <w:t xml:space="preserve"> </w:t>
      </w:r>
      <w:r w:rsidR="00BA5CE2">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50% (panel f and </w:t>
      </w:r>
      <w:proofErr w:type="spellStart"/>
      <w:r w:rsidR="00BA5CE2">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w:t>
      </w:r>
      <w:r w:rsidR="00DB20AD">
        <w:rPr>
          <w:rFonts w:ascii="Times New Roman" w:hAnsi="Times New Roman" w:cs="Times New Roman"/>
          <w:sz w:val="24"/>
          <w:szCs w:val="24"/>
        </w:rPr>
        <w:t>re S2</w:t>
      </w:r>
      <w:r w:rsidR="00BA5CE2">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811100">
        <w:rPr>
          <w:rFonts w:ascii="Times New Roman" w:hAnsi="Times New Roman" w:cs="Times New Roman"/>
          <w:sz w:val="24"/>
          <w:szCs w:val="24"/>
        </w:rPr>
        <w:t>2</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A2CB491" w14:textId="2A188EA3" w:rsidR="00BA5CE2"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03138925"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EF677E">
        <w:rPr>
          <w:rFonts w:ascii="Times New Roman" w:hAnsi="Times New Roman" w:cs="Times New Roman"/>
          <w:sz w:val="24"/>
          <w:szCs w:val="24"/>
        </w:rPr>
        <w:t>1</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w:t>
      </w:r>
      <w:r w:rsidR="00811100">
        <w:rPr>
          <w:rFonts w:ascii="Times New Roman" w:hAnsi="Times New Roman" w:cs="Times New Roman"/>
          <w:sz w:val="24"/>
          <w:szCs w:val="24"/>
        </w:rPr>
        <w:t>Both</w:t>
      </w:r>
      <w:r w:rsidRPr="000A064D">
        <w:rPr>
          <w:rFonts w:ascii="Times New Roman" w:hAnsi="Times New Roman" w:cs="Times New Roman"/>
          <w:sz w:val="24"/>
          <w:szCs w:val="24"/>
          <w:lang w:val="en-US"/>
        </w:rPr>
        <w:t xml:space="preserve">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all of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002BEA5D"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ins w:id="604" w:author="Godwin, Casey" w:date="2019-01-15T10:49:00Z">
        <w:r w:rsidR="009E511F">
          <w:rPr>
            <w:rFonts w:ascii="Times New Roman" w:hAnsi="Times New Roman" w:cs="Times New Roman"/>
            <w:sz w:val="24"/>
            <w:szCs w:val="24"/>
          </w:rPr>
          <w:t>r</w:t>
        </w:r>
      </w:ins>
      <w:r w:rsidR="00BA5CE2">
        <w:rPr>
          <w:rFonts w:ascii="Times New Roman" w:hAnsi="Times New Roman" w:cs="Times New Roman"/>
          <w:sz w:val="24"/>
          <w:szCs w:val="24"/>
        </w:rPr>
        <w:t>e S</w:t>
      </w:r>
      <w:ins w:id="605" w:author="Godwin, Casey" w:date="2019-01-15T10:49:00Z">
        <w:r w:rsidR="009E511F">
          <w:rPr>
            <w:rFonts w:ascii="Times New Roman" w:hAnsi="Times New Roman" w:cs="Times New Roman"/>
            <w:sz w:val="24"/>
            <w:szCs w:val="24"/>
          </w:rPr>
          <w:t>2</w:t>
        </w:r>
      </w:ins>
      <w:del w:id="606" w:author="Godwin, Casey" w:date="2019-01-15T10:49:00Z">
        <w:r w:rsidR="00616D15" w:rsidDel="009E511F">
          <w:rPr>
            <w:rFonts w:ascii="Times New Roman" w:hAnsi="Times New Roman" w:cs="Times New Roman"/>
            <w:sz w:val="24"/>
            <w:szCs w:val="24"/>
          </w:rPr>
          <w:delText>3</w:delText>
        </w:r>
      </w:del>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59D10292">
            <wp:extent cx="2367351"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stretch>
                      <a:fillRect/>
                    </a:stretch>
                  </pic:blipFill>
                  <pic:spPr>
                    <a:xfrm>
                      <a:off x="0" y="0"/>
                      <a:ext cx="2367351" cy="4418051"/>
                    </a:xfrm>
                    <a:prstGeom prst="rect">
                      <a:avLst/>
                    </a:prstGeom>
                  </pic:spPr>
                </pic:pic>
              </a:graphicData>
            </a:graphic>
          </wp:inline>
        </w:drawing>
      </w:r>
    </w:p>
    <w:p w14:paraId="6BEF4955" w14:textId="7CDD8533"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DB20AD">
        <w:rPr>
          <w:rFonts w:ascii="Times New Roman" w:hAnsi="Times New Roman" w:cs="Times New Roman"/>
          <w:sz w:val="24"/>
          <w:szCs w:val="24"/>
        </w:rPr>
        <w:t>2</w:t>
      </w:r>
      <w:r>
        <w:rPr>
          <w:rFonts w:ascii="Times New Roman" w:hAnsi="Times New Roman" w:cs="Times New Roman"/>
          <w:sz w:val="24"/>
          <w:szCs w:val="24"/>
        </w:rPr>
        <w:t xml:space="preserve">. Simulation results showing the parameter space in which two species are predicted to stably coexist using different methods. </w:t>
      </w:r>
      <w:ins w:id="607" w:author="Godwin, Casey" w:date="2019-01-15T10:48:00Z">
        <w:r w:rsidR="002C5623">
          <w:rPr>
            <w:rFonts w:ascii="Times New Roman" w:hAnsi="Times New Roman" w:cs="Times New Roman"/>
            <w:sz w:val="24"/>
            <w:szCs w:val="24"/>
          </w:rPr>
          <w:t xml:space="preserve">In each </w:t>
        </w:r>
      </w:ins>
      <w:del w:id="608" w:author="Godwin, Casey" w:date="2019-01-15T10:48:00Z">
        <w:r w:rsidDel="002C5623">
          <w:rPr>
            <w:rFonts w:ascii="Times New Roman" w:hAnsi="Times New Roman" w:cs="Times New Roman"/>
            <w:sz w:val="24"/>
            <w:szCs w:val="24"/>
          </w:rPr>
          <w:delText xml:space="preserve">Panel </w:delText>
        </w:r>
      </w:del>
      <w:ins w:id="609" w:author="Godwin, Casey" w:date="2019-01-15T10:48:00Z">
        <w:r w:rsidR="002C5623">
          <w:rPr>
            <w:rFonts w:ascii="Times New Roman" w:hAnsi="Times New Roman" w:cs="Times New Roman"/>
            <w:sz w:val="24"/>
            <w:szCs w:val="24"/>
          </w:rPr>
          <w:t xml:space="preserve">panel, the outcome is compared against </w:t>
        </w:r>
        <w:r w:rsidR="009E511F">
          <w:rPr>
            <w:rFonts w:ascii="Times New Roman" w:hAnsi="Times New Roman" w:cs="Times New Roman"/>
            <w:sz w:val="24"/>
            <w:szCs w:val="24"/>
          </w:rPr>
          <w:t xml:space="preserve">the equilibrium from numerical simulation. </w:t>
        </w:r>
      </w:ins>
      <w:del w:id="610" w:author="Godwin, Casey" w:date="2019-01-15T10:49:00Z">
        <w:r w:rsidDel="009E511F">
          <w:rPr>
            <w:rFonts w:ascii="Times New Roman" w:hAnsi="Times New Roman" w:cs="Times New Roman"/>
            <w:sz w:val="24"/>
            <w:szCs w:val="24"/>
          </w:rPr>
          <w:delText xml:space="preserve">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delText>
        </w:r>
        <w:r w:rsidRPr="006E0547" w:rsidDel="009E511F">
          <w:rPr>
            <w:rFonts w:ascii="Times New Roman" w:hAnsi="Times New Roman" w:cs="Times New Roman"/>
            <w:sz w:val="24"/>
            <w:szCs w:val="24"/>
          </w:rPr>
          <w:delText xml:space="preserve">In this method, the per - capita impact of an invader on the resident' s per - capita growth rate </w:delText>
        </w:r>
        <w:r w:rsidDel="009E511F">
          <w:rPr>
            <w:rFonts w:ascii="Times New Roman" w:hAnsi="Times New Roman" w:cs="Times New Roman"/>
            <w:sz w:val="24"/>
            <w:szCs w:val="24"/>
          </w:rPr>
          <w:delText>wa</w:delText>
        </w:r>
        <w:r w:rsidRPr="006E0547" w:rsidDel="009E511F">
          <w:rPr>
            <w:rFonts w:ascii="Times New Roman" w:hAnsi="Times New Roman" w:cs="Times New Roman"/>
            <w:sz w:val="24"/>
            <w:szCs w:val="24"/>
          </w:rPr>
          <w:delText xml:space="preserve">s calculated </w:delText>
        </w:r>
        <w:r w:rsidDel="009E511F">
          <w:rPr>
            <w:rFonts w:ascii="Times New Roman" w:hAnsi="Times New Roman" w:cs="Times New Roman"/>
            <w:sz w:val="24"/>
            <w:szCs w:val="24"/>
          </w:rPr>
          <w:delText xml:space="preserve">using the time series from simulations 3 and 4. Additionally, the intraspecific interaction coefficient was determined as the per-capita impact of each species on its own growth rate when the population size approaches </w:delText>
        </w:r>
        <w:r w:rsidDel="009E511F">
          <w:rPr>
            <w:rFonts w:ascii="Times New Roman" w:hAnsi="Times New Roman" w:cs="Times New Roman"/>
            <w:sz w:val="24"/>
            <w:szCs w:val="24"/>
          </w:rPr>
          <w:lastRenderedPageBreak/>
          <w:delText xml:space="preserve">99% of its equilibrium value (simulations 1 and 2). Panels e-j show the predictions based on the NFD method, evaluated at different frequencies of the two species and both using only the slope of NFD (e-g) and the extrapolation to estimate growth rates when rare (h-j). </w:delText>
        </w:r>
      </w:del>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04A5AB5A" w14:textId="05B5B9C7" w:rsidR="00EF6F3F" w:rsidRPr="00EF6F3F" w:rsidRDefault="00FA6582"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F6F3F" w:rsidRPr="00EF6F3F">
        <w:rPr>
          <w:rFonts w:ascii="Times New Roman" w:hAnsi="Times New Roman" w:cs="Times New Roman"/>
          <w:noProof/>
          <w:sz w:val="24"/>
          <w:szCs w:val="24"/>
        </w:rPr>
        <w:t>Abrams, P. 1980. Are Competition Coefficients Constant? Inductive Versus Deductive Approaches. The American Naturalist 116:730–735.</w:t>
      </w:r>
    </w:p>
    <w:p w14:paraId="62AB5158"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Adler, P. B., J. HilleRislambers, and J. M. Levine. 2007. A niche for neutrality. Ecology Letters 10:95–104.</w:t>
      </w:r>
    </w:p>
    <w:p w14:paraId="615C78E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Angert, A. L., T. E. Huxman, P. Chesson, and D. L. Venable. 2009. Functional tradeoffs determine species coexistence via the storage effect. Proceedings of the National Academy of Sciences 106:11641 LP-11645.</w:t>
      </w:r>
    </w:p>
    <w:p w14:paraId="33973140"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Barabás, G., R. D’Andrea, and S. M. Stump. 2018. Chesson’s coexistence theory. Ecological Monographs 88:277–303.</w:t>
      </w:r>
    </w:p>
    <w:p w14:paraId="4A493D5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1990. MacArthur’s consumer-resource model. Theoretical Population Biology 37:26–38.</w:t>
      </w:r>
    </w:p>
    <w:p w14:paraId="76C30B51"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1994. Multispecies Competition in Variable Environments. Theoretical Population Biology 45:227–276.</w:t>
      </w:r>
    </w:p>
    <w:p w14:paraId="3396250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2000. Mechanisms of maintenance of species diversity. Annual Review of Ecology and Systematics 31:343–366.</w:t>
      </w:r>
    </w:p>
    <w:p w14:paraId="2217481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Chesson, P. 2003. Quantifying and testing coexistence mechanisms arising from recruitment fluctuations. Theoretical Population Biology 64:345–357.</w:t>
      </w:r>
    </w:p>
    <w:p w14:paraId="7235B6A7"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Hillerislambers, J., P. B. Adler, W. S. Harpole, J. M. Levine, and M. M. Mayfield. 2012. Rethinking Community Assembly through the Lens of Coexistence Theory. Annu. Rev. Ecol. Evol. Syst 43:227–48.</w:t>
      </w:r>
    </w:p>
    <w:p w14:paraId="11AD2121"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Jiang, L., and P. J. Morin. 2007. Temperature fluctuation facilitates coexistence of competing species in experimental microbial communities. Journal of Animal Ecology 76:660–668.</w:t>
      </w:r>
    </w:p>
    <w:p w14:paraId="39DC973A"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Letten, A. D., M. K. Dhami, P. Ke, and T. Fukami. 2018. Species coexistence through simultaneous fluctuation-dependent mechanisms 115:6745–6750.</w:t>
      </w:r>
    </w:p>
    <w:p w14:paraId="5EA2544D"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Letten, A. D., P. J. Ke, and T. Fukami. 2017. Linking modern coexistence theory and contemporary niche theory. Ecological Monographs 87:161–177.</w:t>
      </w:r>
    </w:p>
    <w:p w14:paraId="1488EBB6"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Levine, J. M., J. Bascompte, P. B. Adler, and S. Allesina. 2017. Beyond pairwise mechanisms of species coexistence in complex communities. Nature 546:56.</w:t>
      </w:r>
    </w:p>
    <w:p w14:paraId="63C76182"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Levine, J. M., and J. HilleRisLambers. 2009. The importance of niches for the maintenance of species diversity. Nature 461:254–7.</w:t>
      </w:r>
    </w:p>
    <w:p w14:paraId="72F4A17F"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lastRenderedPageBreak/>
        <w:t>MacArthur, R. 1969. Species packing, and what competition minimizes. Proceedings of the National Academy of Sciences of the United States of America 64:1369–71.</w:t>
      </w:r>
    </w:p>
    <w:p w14:paraId="2DE48D35"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MacArthur, R. 1970. Species packing and competitive equilibrium for many species. Theoretical Population Biology 1:1–11.</w:t>
      </w:r>
    </w:p>
    <w:p w14:paraId="3409FEB3"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Miller, E. T., and C. A. Klausmeier. 2017. Evolutionary stability of coexistence due to the storage effect in a two-season model. Theoretical Ecology 10:91–103.</w:t>
      </w:r>
    </w:p>
    <w:p w14:paraId="7E7CE7B3"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18D1B398"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3FE3818C"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Schoener, T. W. 1974. Some Methods for Calculating Competition Coefficients from Resource-Utilization Spectra. The American Naturalist 108:332–340.</w:t>
      </w:r>
    </w:p>
    <w:p w14:paraId="15ED9B9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Tilman, D. 1977. Resource competition between plankton algae: An experimental and theoretical approach. EcologyEcology 58:338–348.</w:t>
      </w:r>
    </w:p>
    <w:p w14:paraId="5776F7D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Tilman, D. 1980. Resources: A Graphical-Mechanistic Approach to Competition and Predation. The American Naturalist 116:362–393.</w:t>
      </w:r>
    </w:p>
    <w:p w14:paraId="0A0F33AD"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Tilman, D. 1981. Tests of Resource Competition Theory Using Four Species of Lake Michigan Algae. Ecology 62:802–815.</w:t>
      </w:r>
    </w:p>
    <w:p w14:paraId="043E2049"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Turnbull, L. A., J. M. Levine, M. Loreau, and A. Hector. 2013. Coexistence, niches and biodiversity effects on ecosystem functioning. Ecology Letters 16:116–127.</w:t>
      </w:r>
    </w:p>
    <w:p w14:paraId="5E6938FB"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szCs w:val="24"/>
        </w:rPr>
      </w:pPr>
      <w:r w:rsidRPr="00EF6F3F">
        <w:rPr>
          <w:rFonts w:ascii="Times New Roman" w:hAnsi="Times New Roman" w:cs="Times New Roman"/>
          <w:noProof/>
          <w:sz w:val="24"/>
          <w:szCs w:val="24"/>
        </w:rPr>
        <w:t>Yenni, G., P. B. Adler, and S. K. M. Ernest. 2012. Strong self-limitation promotes the persistence of rare species. Ecology 93:456–461.</w:t>
      </w:r>
    </w:p>
    <w:p w14:paraId="05BBD253" w14:textId="77777777" w:rsidR="00EF6F3F" w:rsidRPr="00EF6F3F" w:rsidRDefault="00EF6F3F" w:rsidP="00EF6F3F">
      <w:pPr>
        <w:widowControl w:val="0"/>
        <w:autoSpaceDE w:val="0"/>
        <w:autoSpaceDN w:val="0"/>
        <w:adjustRightInd w:val="0"/>
        <w:spacing w:line="360" w:lineRule="auto"/>
        <w:ind w:left="480" w:hanging="480"/>
        <w:rPr>
          <w:rFonts w:ascii="Times New Roman" w:hAnsi="Times New Roman" w:cs="Times New Roman"/>
          <w:noProof/>
          <w:sz w:val="24"/>
        </w:rPr>
      </w:pPr>
      <w:r w:rsidRPr="00EF6F3F">
        <w:rPr>
          <w:rFonts w:ascii="Times New Roman" w:hAnsi="Times New Roman" w:cs="Times New Roman"/>
          <w:noProof/>
          <w:sz w:val="24"/>
          <w:szCs w:val="24"/>
        </w:rPr>
        <w:t>Yenni, G., P. B. Adler, and S. K. M. Ernest. 2017. 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odwin, Casey" w:date="2019-01-14T22:40:00Z" w:initials="GC">
    <w:p w14:paraId="128D911E" w14:textId="653214E2" w:rsidR="00325DDC" w:rsidRDefault="00325DDC">
      <w:pPr>
        <w:pStyle w:val="CommentText"/>
      </w:pPr>
      <w:r>
        <w:rPr>
          <w:rStyle w:val="CommentReference"/>
        </w:rPr>
        <w:annotationRef/>
      </w:r>
      <w:r>
        <w:t>I’m not commenting on the abstract for this round</w:t>
      </w:r>
    </w:p>
  </w:comment>
  <w:comment w:id="4" w:author="Godwin, Casey" w:date="2019-01-14T22:39:00Z" w:initials="GC">
    <w:p w14:paraId="2A3C6CB7" w14:textId="19316B1A" w:rsidR="00325DDC" w:rsidRDefault="00325DDC">
      <w:pPr>
        <w:pStyle w:val="CommentText"/>
      </w:pPr>
      <w:r>
        <w:rPr>
          <w:rStyle w:val="CommentReference"/>
        </w:rPr>
        <w:annotationRef/>
      </w:r>
      <w:r>
        <w:t>This is vague and also contradictory with a previous sentence. I feel that we are still struggling to define what we mean by ‘compare’</w:t>
      </w:r>
    </w:p>
  </w:comment>
  <w:comment w:id="8" w:author="Godwin, Casey" w:date="2019-01-14T22:42:00Z" w:initials="GC">
    <w:p w14:paraId="28CD7959" w14:textId="5244B287" w:rsidR="00325DDC" w:rsidRDefault="00325DDC">
      <w:pPr>
        <w:pStyle w:val="CommentText"/>
      </w:pPr>
      <w:r>
        <w:rPr>
          <w:rStyle w:val="CommentReference"/>
        </w:rPr>
        <w:annotationRef/>
      </w:r>
      <w:r>
        <w:t xml:space="preserve">There are so many other empirical studies from the past two years, best to pick one from outside the lab. The </w:t>
      </w:r>
      <w:proofErr w:type="spellStart"/>
      <w:r>
        <w:t>Narwani</w:t>
      </w:r>
      <w:proofErr w:type="spellEnd"/>
      <w:r>
        <w:t xml:space="preserve"> paper gets a lot of discussion later on</w:t>
      </w:r>
    </w:p>
  </w:comment>
  <w:comment w:id="14" w:author="Godwin, Casey" w:date="2019-01-14T22:46:00Z" w:initials="GC">
    <w:p w14:paraId="791FD33C" w14:textId="1AB91A9C" w:rsidR="00325DDC" w:rsidRDefault="00325DDC">
      <w:pPr>
        <w:pStyle w:val="CommentText"/>
      </w:pPr>
      <w:r>
        <w:rPr>
          <w:rStyle w:val="CommentReference"/>
        </w:rPr>
        <w:annotationRef/>
      </w:r>
      <w:r>
        <w:t xml:space="preserve">This paragraph has a lot of different ideas that don’t work together and seem out of order. Start it off by explaining the purpose of this part…  (showing how the methods relate empirical measurements to ND and RFD). That these methods are based on fluctuation-independent mechanisms was established previously in the intro. If you want to include that again here as a reminder, don’t put it in the first sentence </w:t>
      </w:r>
    </w:p>
  </w:comment>
  <w:comment w:id="26" w:author="Godwin, Casey" w:date="2019-01-14T11:56:00Z" w:initials="GC">
    <w:p w14:paraId="54E1729D" w14:textId="5C3C0F8E" w:rsidR="00325DDC" w:rsidRDefault="00325DDC">
      <w:pPr>
        <w:pStyle w:val="CommentText"/>
      </w:pPr>
      <w:r>
        <w:rPr>
          <w:rStyle w:val="CommentReference"/>
        </w:rPr>
        <w:annotationRef/>
      </w:r>
      <w:r>
        <w:t>This is a rough transition. I am not even sure what you were saying in this sentence… This is the place where we need to introduce how ND and RFD could be quantified empirically. I appreciate that you have shortened this section substantially, but it needs</w:t>
      </w:r>
    </w:p>
  </w:comment>
  <w:comment w:id="33" w:author="Godwin, Casey" w:date="2019-01-14T22:54:00Z" w:initials="GC">
    <w:p w14:paraId="2678A4C2" w14:textId="349A5C82" w:rsidR="00325DDC" w:rsidRDefault="00325DDC">
      <w:pPr>
        <w:pStyle w:val="CommentText"/>
      </w:pPr>
      <w:r>
        <w:rPr>
          <w:rStyle w:val="CommentReference"/>
        </w:rPr>
        <w:annotationRef/>
      </w:r>
      <w:r>
        <w:t xml:space="preserve">Move up </w:t>
      </w:r>
    </w:p>
  </w:comment>
  <w:comment w:id="50" w:author="Godwin, Casey" w:date="2019-01-14T12:22:00Z" w:initials="GC">
    <w:p w14:paraId="63E7CCD9" w14:textId="604DED01" w:rsidR="00325DDC" w:rsidRDefault="00325DDC">
      <w:pPr>
        <w:pStyle w:val="CommentText"/>
      </w:pPr>
      <w:r>
        <w:rPr>
          <w:rStyle w:val="CommentReference"/>
        </w:rPr>
        <w:annotationRef/>
      </w:r>
      <w:r>
        <w:t>I felt that this was not a good description of what Figure 2 in Adler et al 2003</w:t>
      </w:r>
    </w:p>
  </w:comment>
  <w:comment w:id="51" w:author="Godwin, Casey" w:date="2019-01-15T11:04:00Z" w:initials="GC">
    <w:p w14:paraId="136D2B34" w14:textId="53D2F888" w:rsidR="00325DDC" w:rsidRDefault="00325DDC">
      <w:pPr>
        <w:pStyle w:val="CommentText"/>
      </w:pPr>
      <w:r>
        <w:rPr>
          <w:rStyle w:val="CommentReference"/>
        </w:rPr>
        <w:annotationRef/>
      </w:r>
      <w:proofErr w:type="gramStart"/>
      <w:r>
        <w:t>Overall</w:t>
      </w:r>
      <w:proofErr w:type="gramEnd"/>
      <w:r>
        <w:t xml:space="preserve"> I like the abbreviated theoretical sections much more than what you had before. There remains room to expand the description of the empirical approaches, I tried to highlight and suggest where this should happen</w:t>
      </w:r>
    </w:p>
  </w:comment>
  <w:comment w:id="52" w:author="Godwin, Casey" w:date="2019-01-14T22:57:00Z" w:initials="GC">
    <w:p w14:paraId="79A9BA7A" w14:textId="11311B42" w:rsidR="00325DDC" w:rsidRDefault="00325DDC">
      <w:pPr>
        <w:pStyle w:val="CommentText"/>
      </w:pPr>
      <w:r>
        <w:rPr>
          <w:rStyle w:val="CommentReference"/>
        </w:rPr>
        <w:annotationRef/>
      </w:r>
      <w:r>
        <w:t xml:space="preserve">Re-organize these two paragraphs into either two distinct purposes or one longer paragraph with better flow. </w:t>
      </w:r>
    </w:p>
  </w:comment>
  <w:comment w:id="72" w:author="Godwin, Casey" w:date="2019-01-14T22:58:00Z" w:initials="GC">
    <w:p w14:paraId="31D7CF71" w14:textId="1D12C279" w:rsidR="00325DDC" w:rsidRDefault="00325DDC">
      <w:pPr>
        <w:pStyle w:val="CommentText"/>
      </w:pPr>
      <w:r>
        <w:rPr>
          <w:rStyle w:val="CommentReference"/>
        </w:rPr>
        <w:annotationRef/>
      </w:r>
      <w:r>
        <w:t>Already explained this</w:t>
      </w:r>
    </w:p>
  </w:comment>
  <w:comment w:id="78" w:author="Godwin, Casey" w:date="2019-01-14T12:08:00Z" w:initials="GC">
    <w:p w14:paraId="4D7EFDBC" w14:textId="487D4770" w:rsidR="00325DDC" w:rsidRDefault="00325DDC">
      <w:pPr>
        <w:pStyle w:val="CommentText"/>
      </w:pPr>
      <w:r>
        <w:rPr>
          <w:rStyle w:val="CommentReference"/>
        </w:rPr>
        <w:annotationRef/>
      </w:r>
      <w:r>
        <w:t xml:space="preserve">Not correct. Their figure 2 makes it look like this, but the text states that the difference in growth rates is evaluated when their frequency is 0.5, but ND has been removed. </w:t>
      </w:r>
    </w:p>
  </w:comment>
  <w:comment w:id="91" w:author="Godwin, Casey" w:date="2019-01-15T11:06:00Z" w:initials="GC">
    <w:p w14:paraId="66077349" w14:textId="55219140" w:rsidR="00325DDC" w:rsidRDefault="00325DDC">
      <w:pPr>
        <w:pStyle w:val="CommentText"/>
      </w:pPr>
      <w:r>
        <w:rPr>
          <w:rStyle w:val="CommentReference"/>
        </w:rPr>
        <w:annotationRef/>
      </w:r>
      <w:r>
        <w:t>Not sure it goes in this section, but need to make this abundantly clear otherwise this appears as a straw man</w:t>
      </w:r>
    </w:p>
  </w:comment>
  <w:comment w:id="116" w:author="Godwin, Casey" w:date="2019-01-15T11:08:00Z" w:initials="GC">
    <w:p w14:paraId="6BA344E9" w14:textId="11198A5B" w:rsidR="00325DDC" w:rsidRDefault="00325DDC">
      <w:pPr>
        <w:pStyle w:val="CommentText"/>
      </w:pPr>
      <w:r>
        <w:rPr>
          <w:rStyle w:val="CommentReference"/>
        </w:rPr>
        <w:annotationRef/>
      </w:r>
      <w:r>
        <w:t>There are two different ideas being presented here. The first one should be a description of how NFD is setup and parameterized. The second, later point, can be that removing ND experimentally can allow for RFD to be isolated</w:t>
      </w:r>
    </w:p>
  </w:comment>
  <w:comment w:id="138" w:author="Godwin, Casey" w:date="2019-01-14T23:11:00Z" w:initials="GC">
    <w:p w14:paraId="367E4A4B" w14:textId="7C4B4CE3" w:rsidR="00325DDC" w:rsidRDefault="00325DDC">
      <w:pPr>
        <w:pStyle w:val="CommentText"/>
      </w:pPr>
      <w:r>
        <w:rPr>
          <w:rStyle w:val="CommentReference"/>
        </w:rPr>
        <w:annotationRef/>
      </w:r>
      <w:r>
        <w:t>The other major caveat is that it does not give ND and RFD!</w:t>
      </w:r>
    </w:p>
  </w:comment>
  <w:comment w:id="164" w:author="Godwin, Casey" w:date="2019-01-15T11:15:00Z" w:initials="GC">
    <w:p w14:paraId="362F4E6C" w14:textId="40FC7BA0" w:rsidR="00325DDC" w:rsidRDefault="00325DDC">
      <w:pPr>
        <w:pStyle w:val="CommentText"/>
      </w:pPr>
      <w:r>
        <w:rPr>
          <w:rStyle w:val="CommentReference"/>
        </w:rPr>
        <w:annotationRef/>
      </w:r>
      <w:r>
        <w:t>Organize this</w:t>
      </w:r>
    </w:p>
  </w:comment>
  <w:comment w:id="197" w:author="Godwin, Casey" w:date="2019-01-14T13:17:00Z" w:initials="GC">
    <w:p w14:paraId="16F74879" w14:textId="064B7776" w:rsidR="00325DDC" w:rsidRDefault="00325DDC">
      <w:pPr>
        <w:pStyle w:val="CommentText"/>
      </w:pPr>
      <w:r>
        <w:rPr>
          <w:rStyle w:val="CommentReference"/>
        </w:rPr>
        <w:annotationRef/>
      </w:r>
      <w:r>
        <w:t>Wrong references??</w:t>
      </w:r>
    </w:p>
  </w:comment>
  <w:comment w:id="198" w:author="Godwin, Casey" w:date="2019-01-15T11:17:00Z" w:initials="GC">
    <w:p w14:paraId="2FA6ED6F" w14:textId="43203625" w:rsidR="00325DDC" w:rsidRDefault="00325DDC">
      <w:pPr>
        <w:pStyle w:val="CommentText"/>
      </w:pPr>
      <w:r>
        <w:rPr>
          <w:rStyle w:val="CommentReference"/>
        </w:rPr>
        <w:annotationRef/>
      </w:r>
      <w:r>
        <w:t>Either here or in the appendix, need to mention that this means that RFD might not match the other methods since the ratio is not always the same</w:t>
      </w:r>
    </w:p>
  </w:comment>
  <w:comment w:id="202" w:author="Godwin, Casey" w:date="2019-01-15T11:18:00Z" w:initials="GC">
    <w:p w14:paraId="50AD3720" w14:textId="764146CF" w:rsidR="00325DDC" w:rsidRDefault="00325DDC">
      <w:pPr>
        <w:pStyle w:val="CommentText"/>
      </w:pPr>
      <w:r>
        <w:rPr>
          <w:rStyle w:val="CommentReference"/>
        </w:rPr>
        <w:annotationRef/>
      </w:r>
      <w:r>
        <w:t>So long as S1&gt;S2 in the RFD calculation, only a single inequality is needed</w:t>
      </w:r>
    </w:p>
  </w:comment>
  <w:comment w:id="248" w:author="Godwin, Casey" w:date="2019-01-14T23:19:00Z" w:initials="GC">
    <w:p w14:paraId="03C01697" w14:textId="624EDB57" w:rsidR="00325DDC" w:rsidRDefault="00325DDC">
      <w:pPr>
        <w:pStyle w:val="CommentText"/>
      </w:pPr>
      <w:r>
        <w:rPr>
          <w:rStyle w:val="CommentReference"/>
        </w:rPr>
        <w:annotationRef/>
      </w:r>
      <w:r>
        <w:t>Add a few recent examples – many from 2018</w:t>
      </w:r>
    </w:p>
  </w:comment>
  <w:comment w:id="285" w:author="Godwin, Casey" w:date="2019-01-14T13:34:00Z" w:initials="GC">
    <w:p w14:paraId="3EC04881" w14:textId="5D5B0F94" w:rsidR="00325DDC" w:rsidRDefault="00325DDC">
      <w:pPr>
        <w:pStyle w:val="CommentText"/>
      </w:pPr>
      <w:r>
        <w:rPr>
          <w:rStyle w:val="CommentReference"/>
        </w:rPr>
        <w:annotationRef/>
      </w:r>
      <w:r>
        <w:t xml:space="preserve">I did not get this </w:t>
      </w:r>
      <w:proofErr w:type="gramStart"/>
      <w:r>
        <w:t>perfect, but</w:t>
      </w:r>
      <w:proofErr w:type="gramEnd"/>
      <w:r>
        <w:t xml:space="preserve"> need to explain verbally how ND and RFD correspond to the idea of the CRM. Like you did for the sensitivity method</w:t>
      </w:r>
    </w:p>
  </w:comment>
  <w:comment w:id="323" w:author="Godwin, Casey" w:date="2019-01-14T13:40:00Z" w:initials="GC">
    <w:p w14:paraId="271A3289" w14:textId="3366438F" w:rsidR="00325DDC" w:rsidRDefault="00325DDC">
      <w:pPr>
        <w:pStyle w:val="CommentText"/>
      </w:pPr>
      <w:r>
        <w:rPr>
          <w:rStyle w:val="CommentReference"/>
        </w:rPr>
        <w:annotationRef/>
      </w:r>
      <w:r>
        <w:t xml:space="preserve">This needs to be fleshed out, there is a lot to explain here and there is room. </w:t>
      </w:r>
    </w:p>
  </w:comment>
  <w:comment w:id="324" w:author="Godwin, Casey" w:date="2019-01-14T13:37:00Z" w:initials="GC">
    <w:p w14:paraId="4F44F1B8" w14:textId="0DB599DC" w:rsidR="00325DDC" w:rsidRDefault="00325DDC">
      <w:pPr>
        <w:pStyle w:val="CommentText"/>
      </w:pPr>
      <w:r>
        <w:rPr>
          <w:rStyle w:val="CommentReference"/>
        </w:rPr>
        <w:annotationRef/>
      </w:r>
      <w:r>
        <w:t xml:space="preserve">This goes later in the next part. Effort is only higher when number of species is low </w:t>
      </w:r>
    </w:p>
  </w:comment>
  <w:comment w:id="338" w:author="Godwin, Casey" w:date="2019-01-14T23:23:00Z" w:initials="GC">
    <w:p w14:paraId="57830206" w14:textId="4F9480DE" w:rsidR="00325DDC" w:rsidRDefault="00325DDC">
      <w:pPr>
        <w:pStyle w:val="CommentText"/>
      </w:pPr>
      <w:r>
        <w:rPr>
          <w:rStyle w:val="CommentReference"/>
        </w:rPr>
        <w:annotationRef/>
      </w:r>
      <w:r>
        <w:t>In general, I think that this part for each method needs to be spelled out a bit more. You have opened up a lot of room by moving math to the supplement, here’s where we need to expand a bit</w:t>
      </w:r>
    </w:p>
  </w:comment>
  <w:comment w:id="339" w:author="Godwin, Casey" w:date="2019-01-14T13:42:00Z" w:initials="GC">
    <w:p w14:paraId="0A40ECBE" w14:textId="7031125D" w:rsidR="00325DDC" w:rsidRDefault="00325DDC">
      <w:pPr>
        <w:pStyle w:val="CommentText"/>
      </w:pPr>
      <w:r>
        <w:rPr>
          <w:rStyle w:val="CommentReference"/>
        </w:rPr>
        <w:annotationRef/>
      </w:r>
      <w:r>
        <w:t>DIATOMS</w:t>
      </w:r>
    </w:p>
  </w:comment>
  <w:comment w:id="342" w:author="Godwin, Casey" w:date="2019-01-14T13:42:00Z" w:initials="GC">
    <w:p w14:paraId="5EA6309F" w14:textId="61D6E967" w:rsidR="00325DDC" w:rsidRDefault="00325DDC">
      <w:pPr>
        <w:pStyle w:val="CommentText"/>
      </w:pPr>
      <w:r>
        <w:rPr>
          <w:rStyle w:val="CommentReference"/>
        </w:rPr>
        <w:annotationRef/>
      </w:r>
      <w:r>
        <w:t xml:space="preserve">Unless we are going to compared Tilman’s R* theory against the other methods for determining coexistence (we are not), we should call this Tilman’s CRM and not the R* concept, which is more general and </w:t>
      </w:r>
      <w:proofErr w:type="gramStart"/>
      <w:r>
        <w:t>peripherally  related</w:t>
      </w:r>
      <w:proofErr w:type="gramEnd"/>
      <w:r>
        <w:t xml:space="preserve"> to </w:t>
      </w:r>
      <w:proofErr w:type="spellStart"/>
      <w:r>
        <w:t>Letten’s</w:t>
      </w:r>
      <w:proofErr w:type="spellEnd"/>
      <w:r>
        <w:t xml:space="preserve"> reorganization</w:t>
      </w:r>
    </w:p>
  </w:comment>
  <w:comment w:id="343" w:author="Godwin, Casey" w:date="2019-01-15T11:22:00Z" w:initials="GC">
    <w:p w14:paraId="2201761A" w14:textId="6DE15D7C" w:rsidR="00325DDC" w:rsidRDefault="00325DDC">
      <w:pPr>
        <w:pStyle w:val="CommentText"/>
      </w:pPr>
      <w:r>
        <w:rPr>
          <w:rStyle w:val="CommentReference"/>
        </w:rPr>
        <w:annotationRef/>
      </w:r>
      <w:r>
        <w:t>Chemostats are not required to do this, nor did Tilman obtain his parameter values this way</w:t>
      </w:r>
    </w:p>
  </w:comment>
  <w:comment w:id="344" w:author="Godwin, Casey" w:date="2019-01-15T11:22:00Z" w:initials="GC">
    <w:p w14:paraId="1AE4A78F" w14:textId="105FDDDF" w:rsidR="00325DDC" w:rsidRDefault="00325DDC">
      <w:pPr>
        <w:pStyle w:val="CommentText"/>
      </w:pPr>
      <w:r>
        <w:rPr>
          <w:rStyle w:val="CommentReference"/>
        </w:rPr>
        <w:annotationRef/>
      </w:r>
      <w:r>
        <w:t xml:space="preserve">Need to explicitly list out these parameters and how they are measured empirically, like you did for the other methods. </w:t>
      </w:r>
    </w:p>
  </w:comment>
  <w:comment w:id="346" w:author="Godwin, Casey" w:date="2019-01-14T11:34:00Z" w:initials="GC">
    <w:p w14:paraId="2347B26F" w14:textId="38155823" w:rsidR="00325DDC" w:rsidRDefault="00325DDC">
      <w:pPr>
        <w:pStyle w:val="CommentText"/>
      </w:pPr>
      <w:r>
        <w:rPr>
          <w:rStyle w:val="CommentReference"/>
        </w:rPr>
        <w:annotationRef/>
      </w:r>
      <w:r>
        <w:t>This is not needed, we have said again and again that none of the methods re-create L-V dynamics, but that’s okay. The limitations are that you have to know which resources are relevant for competition, the supply must be constant AND equal to the density-independent loss rate, AND the yields must be fixed</w:t>
      </w:r>
      <w:proofErr w:type="gramStart"/>
      <w:r>
        <w:t>…..</w:t>
      </w:r>
      <w:proofErr w:type="gramEnd"/>
    </w:p>
  </w:comment>
  <w:comment w:id="404" w:author="Godwin, Casey" w:date="2019-01-14T11:37:00Z" w:initials="GC">
    <w:p w14:paraId="460EBA0F" w14:textId="77777777" w:rsidR="00325DDC" w:rsidRDefault="00325DDC">
      <w:pPr>
        <w:pStyle w:val="CommentText"/>
      </w:pPr>
      <w:r>
        <w:rPr>
          <w:rStyle w:val="CommentReference"/>
        </w:rPr>
        <w:annotationRef/>
      </w:r>
      <w:r>
        <w:t xml:space="preserve">We need to expand this section, return to the three ways we compared the methods </w:t>
      </w:r>
    </w:p>
    <w:p w14:paraId="03D44589" w14:textId="2F9CB566" w:rsidR="00325DDC" w:rsidRDefault="00325DDC" w:rsidP="00074082">
      <w:pPr>
        <w:pStyle w:val="CommentText"/>
        <w:numPr>
          <w:ilvl w:val="0"/>
          <w:numId w:val="30"/>
        </w:numPr>
      </w:pPr>
      <w:r>
        <w:t>Can they each be related to the LV model used in Chesson’s inequality? YES</w:t>
      </w:r>
    </w:p>
    <w:p w14:paraId="59A8E3F9" w14:textId="1D3B94D2" w:rsidR="00325DDC" w:rsidRDefault="00325DDC" w:rsidP="00074082">
      <w:pPr>
        <w:pStyle w:val="CommentText"/>
        <w:numPr>
          <w:ilvl w:val="0"/>
          <w:numId w:val="30"/>
        </w:numPr>
      </w:pPr>
      <w:r>
        <w:t>Do they make the same predictions regarding coexistence? YES</w:t>
      </w:r>
    </w:p>
    <w:p w14:paraId="6933FE3A" w14:textId="79B230DB" w:rsidR="00325DDC" w:rsidRDefault="00325DDC" w:rsidP="00074082">
      <w:pPr>
        <w:pStyle w:val="CommentText"/>
        <w:numPr>
          <w:ilvl w:val="0"/>
          <w:numId w:val="30"/>
        </w:numPr>
      </w:pPr>
      <w:r>
        <w:t>Do they give the same values of ND and RFD? SOME DO, SOME DO NOT</w:t>
      </w:r>
    </w:p>
  </w:comment>
  <w:comment w:id="500" w:author="bradcard" w:date="2018-12-28T13:29:00Z" w:initials="BC">
    <w:p w14:paraId="4B273189" w14:textId="77777777" w:rsidR="00325DDC" w:rsidRDefault="00325DDC" w:rsidP="00074082">
      <w:pPr>
        <w:pStyle w:val="CommentText"/>
      </w:pPr>
      <w:r>
        <w:rPr>
          <w:rStyle w:val="CommentReference"/>
        </w:rPr>
        <w:annotationRef/>
      </w:r>
      <w:r>
        <w:t>Pretty hard for us to say Part 1 summarizes empirical methods. Most all text is dedicated to describing the math.</w:t>
      </w:r>
    </w:p>
  </w:comment>
  <w:comment w:id="568" w:author="Godwin, Casey" w:date="2019-01-14T22:33:00Z" w:initials="GC">
    <w:p w14:paraId="3281DCEA" w14:textId="31D95643" w:rsidR="00325DDC" w:rsidRDefault="00325DDC">
      <w:pPr>
        <w:pStyle w:val="CommentText"/>
      </w:pPr>
      <w:r>
        <w:rPr>
          <w:rStyle w:val="CommentReference"/>
        </w:rPr>
        <w:annotationRef/>
      </w:r>
      <w:r>
        <w:t xml:space="preserve">While it appears that you have made changes to this section since the last draft, I think that this section through the end needs to be redefined. Brad and I talked about how that could </w:t>
      </w:r>
      <w:proofErr w:type="gramStart"/>
      <w:r>
        <w:t>go</w:t>
      </w:r>
      <w:proofErr w:type="gramEnd"/>
      <w:r>
        <w:t xml:space="preserve"> and we can all make an outline</w:t>
      </w:r>
    </w:p>
  </w:comment>
  <w:comment w:id="576" w:author="Godwin, Casey" w:date="2019-01-15T09:52:00Z" w:initials="GC">
    <w:p w14:paraId="13A8E7E7" w14:textId="4E74D5E8" w:rsidR="00325DDC" w:rsidRDefault="00325DDC">
      <w:pPr>
        <w:pStyle w:val="CommentText"/>
      </w:pPr>
      <w:r>
        <w:rPr>
          <w:rStyle w:val="CommentReference"/>
        </w:rPr>
        <w:annotationRef/>
      </w:r>
      <w:r>
        <w:t xml:space="preserve">Since RFD is always ordered such that S1&gt;S2 in the sensitivity method, this should be only a single inequality and not an interval. This is related to why the raw RFD values from the sensitivity and LV method may not match in some cases, even though they lead to the same prediction.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8D911E" w15:done="0"/>
  <w15:commentEx w15:paraId="2A3C6CB7" w15:done="0"/>
  <w15:commentEx w15:paraId="28CD7959" w15:done="0"/>
  <w15:commentEx w15:paraId="791FD33C" w15:done="0"/>
  <w15:commentEx w15:paraId="54E1729D" w15:done="0"/>
  <w15:commentEx w15:paraId="2678A4C2" w15:done="0"/>
  <w15:commentEx w15:paraId="63E7CCD9" w15:done="0"/>
  <w15:commentEx w15:paraId="136D2B34" w15:done="0"/>
  <w15:commentEx w15:paraId="79A9BA7A" w15:done="0"/>
  <w15:commentEx w15:paraId="31D7CF71" w15:done="0"/>
  <w15:commentEx w15:paraId="4D7EFDBC" w15:done="0"/>
  <w15:commentEx w15:paraId="66077349" w15:done="0"/>
  <w15:commentEx w15:paraId="6BA344E9" w15:done="0"/>
  <w15:commentEx w15:paraId="367E4A4B" w15:done="0"/>
  <w15:commentEx w15:paraId="362F4E6C" w15:done="0"/>
  <w15:commentEx w15:paraId="16F74879" w15:done="0"/>
  <w15:commentEx w15:paraId="2FA6ED6F" w15:done="0"/>
  <w15:commentEx w15:paraId="50AD3720" w15:done="0"/>
  <w15:commentEx w15:paraId="03C01697" w15:done="0"/>
  <w15:commentEx w15:paraId="3EC04881" w15:done="0"/>
  <w15:commentEx w15:paraId="271A3289" w15:done="0"/>
  <w15:commentEx w15:paraId="4F44F1B8" w15:done="0"/>
  <w15:commentEx w15:paraId="57830206" w15:done="0"/>
  <w15:commentEx w15:paraId="0A40ECBE" w15:done="0"/>
  <w15:commentEx w15:paraId="5EA6309F" w15:done="0"/>
  <w15:commentEx w15:paraId="2201761A" w15:done="0"/>
  <w15:commentEx w15:paraId="1AE4A78F" w15:done="0"/>
  <w15:commentEx w15:paraId="2347B26F" w15:done="0"/>
  <w15:commentEx w15:paraId="6933FE3A" w15:done="0"/>
  <w15:commentEx w15:paraId="4B273189" w15:done="0"/>
  <w15:commentEx w15:paraId="3281DCEA" w15:done="0"/>
  <w15:commentEx w15:paraId="13A8E7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8D911E" w16cid:durableId="1FE78E4F"/>
  <w16cid:commentId w16cid:paraId="2A3C6CB7" w16cid:durableId="1FE78E08"/>
  <w16cid:commentId w16cid:paraId="28CD7959" w16cid:durableId="1FE78EE4"/>
  <w16cid:commentId w16cid:paraId="791FD33C" w16cid:durableId="1FE78FD7"/>
  <w16cid:commentId w16cid:paraId="54E1729D" w16cid:durableId="1FE6F75A"/>
  <w16cid:commentId w16cid:paraId="2678A4C2" w16cid:durableId="1FE7919E"/>
  <w16cid:commentId w16cid:paraId="63E7CCD9" w16cid:durableId="1FE6FD81"/>
  <w16cid:commentId w16cid:paraId="136D2B34" w16cid:durableId="1FE83CD6"/>
  <w16cid:commentId w16cid:paraId="79A9BA7A" w16cid:durableId="1FE7924C"/>
  <w16cid:commentId w16cid:paraId="31D7CF71" w16cid:durableId="1FE792A1"/>
  <w16cid:commentId w16cid:paraId="4D7EFDBC" w16cid:durableId="1FE6FA4E"/>
  <w16cid:commentId w16cid:paraId="66077349" w16cid:durableId="1FE83D30"/>
  <w16cid:commentId w16cid:paraId="6BA344E9" w16cid:durableId="1FE83DBF"/>
  <w16cid:commentId w16cid:paraId="367E4A4B" w16cid:durableId="1FE7959B"/>
  <w16cid:commentId w16cid:paraId="362F4E6C" w16cid:durableId="1FE83F4D"/>
  <w16cid:commentId w16cid:paraId="16F74879" w16cid:durableId="1FE70A7E"/>
  <w16cid:commentId w16cid:paraId="2FA6ED6F" w16cid:durableId="1FE83FE5"/>
  <w16cid:commentId w16cid:paraId="50AD3720" w16cid:durableId="1FE8400C"/>
  <w16cid:commentId w16cid:paraId="03C01697" w16cid:durableId="1FE7978B"/>
  <w16cid:commentId w16cid:paraId="3EC04881" w16cid:durableId="1FE70E6C"/>
  <w16cid:commentId w16cid:paraId="271A3289" w16cid:durableId="1FE70FE9"/>
  <w16cid:commentId w16cid:paraId="4F44F1B8" w16cid:durableId="1FE70F18"/>
  <w16cid:commentId w16cid:paraId="57830206" w16cid:durableId="1FE79884"/>
  <w16cid:commentId w16cid:paraId="0A40ECBE" w16cid:durableId="1FE7103F"/>
  <w16cid:commentId w16cid:paraId="5EA6309F" w16cid:durableId="1FE71055"/>
  <w16cid:commentId w16cid:paraId="2201761A" w16cid:durableId="1FE840F0"/>
  <w16cid:commentId w16cid:paraId="1AE4A78F" w16cid:durableId="1FE84113"/>
  <w16cid:commentId w16cid:paraId="2347B26F" w16cid:durableId="1FE6F254"/>
  <w16cid:commentId w16cid:paraId="6933FE3A" w16cid:durableId="1FE6F304"/>
  <w16cid:commentId w16cid:paraId="4B273189" w16cid:durableId="1FD6DC85"/>
  <w16cid:commentId w16cid:paraId="3281DCEA" w16cid:durableId="1FE78CC3"/>
  <w16cid:commentId w16cid:paraId="13A8E7E7" w16cid:durableId="1FE82B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F909AF" w14:textId="77777777" w:rsidR="00F54881" w:rsidRDefault="00F54881" w:rsidP="00EF42D4">
      <w:pPr>
        <w:spacing w:line="240" w:lineRule="auto"/>
      </w:pPr>
      <w:r>
        <w:separator/>
      </w:r>
    </w:p>
  </w:endnote>
  <w:endnote w:type="continuationSeparator" w:id="0">
    <w:p w14:paraId="279588F3" w14:textId="77777777" w:rsidR="00F54881" w:rsidRDefault="00F54881" w:rsidP="00EF42D4">
      <w:pPr>
        <w:spacing w:line="240" w:lineRule="auto"/>
      </w:pPr>
      <w:r>
        <w:continuationSeparator/>
      </w:r>
    </w:p>
  </w:endnote>
  <w:endnote w:type="continuationNotice" w:id="1">
    <w:p w14:paraId="39DC9ABE" w14:textId="77777777" w:rsidR="00F54881" w:rsidRDefault="00F5488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77A90E" w14:textId="77777777" w:rsidR="00F54881" w:rsidRDefault="00F54881" w:rsidP="00EF42D4">
      <w:pPr>
        <w:spacing w:line="240" w:lineRule="auto"/>
      </w:pPr>
      <w:r>
        <w:separator/>
      </w:r>
    </w:p>
  </w:footnote>
  <w:footnote w:type="continuationSeparator" w:id="0">
    <w:p w14:paraId="22BE3431" w14:textId="77777777" w:rsidR="00F54881" w:rsidRDefault="00F54881" w:rsidP="00EF42D4">
      <w:pPr>
        <w:spacing w:line="240" w:lineRule="auto"/>
      </w:pPr>
      <w:r>
        <w:continuationSeparator/>
      </w:r>
    </w:p>
  </w:footnote>
  <w:footnote w:type="continuationNotice" w:id="1">
    <w:p w14:paraId="6C29580A" w14:textId="77777777" w:rsidR="00F54881" w:rsidRDefault="00F5488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93C5F"/>
    <w:multiLevelType w:val="hybridMultilevel"/>
    <w:tmpl w:val="3C98F73A"/>
    <w:lvl w:ilvl="0" w:tplc="14462260">
      <w:start w:val="1"/>
      <w:numFmt w:val="decimal"/>
      <w:lvlText w:val="%1."/>
      <w:lvlJc w:val="left"/>
      <w:pPr>
        <w:ind w:left="1440" w:hanging="864"/>
      </w:pPr>
      <w:rPr>
        <w:rFonts w:hint="default"/>
        <w:i/>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AD2482E"/>
    <w:multiLevelType w:val="hybridMultilevel"/>
    <w:tmpl w:val="4A981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3AEB"/>
    <w:multiLevelType w:val="multilevel"/>
    <w:tmpl w:val="2CECC2A6"/>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0CF67D2C"/>
    <w:multiLevelType w:val="hybridMultilevel"/>
    <w:tmpl w:val="99CEFBD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7B0896"/>
    <w:multiLevelType w:val="hybridMultilevel"/>
    <w:tmpl w:val="E1982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77E4CFF"/>
    <w:multiLevelType w:val="hybridMultilevel"/>
    <w:tmpl w:val="EB14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261FD"/>
    <w:multiLevelType w:val="hybridMultilevel"/>
    <w:tmpl w:val="B066BE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F58275D"/>
    <w:multiLevelType w:val="multilevel"/>
    <w:tmpl w:val="2B7EDA5C"/>
    <w:lvl w:ilvl="0">
      <w:start w:val="1"/>
      <w:numFmt w:val="decimal"/>
      <w:lvlText w:val="%1."/>
      <w:lvlJc w:val="left"/>
      <w:pPr>
        <w:ind w:left="360" w:hanging="360"/>
      </w:pPr>
      <w:rPr>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4F4D15"/>
    <w:multiLevelType w:val="multilevel"/>
    <w:tmpl w:val="F9D4FFD4"/>
    <w:lvl w:ilvl="0">
      <w:start w:val="1"/>
      <w:numFmt w:val="decimal"/>
      <w:lvlText w:val="%1"/>
      <w:lvlJc w:val="left"/>
      <w:pPr>
        <w:ind w:left="480" w:hanging="480"/>
      </w:pPr>
      <w:rPr>
        <w:rFonts w:hint="default"/>
      </w:rPr>
    </w:lvl>
    <w:lvl w:ilvl="1">
      <w:start w:val="4"/>
      <w:numFmt w:val="decimal"/>
      <w:lvlText w:val="%1.%2"/>
      <w:lvlJc w:val="left"/>
      <w:pPr>
        <w:ind w:left="0" w:firstLine="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43D554A"/>
    <w:multiLevelType w:val="hybridMultilevel"/>
    <w:tmpl w:val="BDB09B60"/>
    <w:lvl w:ilvl="0" w:tplc="3A52D966">
      <w:start w:val="2"/>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7"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9"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5"/>
  </w:num>
  <w:num w:numId="3">
    <w:abstractNumId w:val="8"/>
  </w:num>
  <w:num w:numId="4">
    <w:abstractNumId w:val="22"/>
  </w:num>
  <w:num w:numId="5">
    <w:abstractNumId w:val="14"/>
  </w:num>
  <w:num w:numId="6">
    <w:abstractNumId w:val="12"/>
  </w:num>
  <w:num w:numId="7">
    <w:abstractNumId w:val="0"/>
  </w:num>
  <w:num w:numId="8">
    <w:abstractNumId w:val="18"/>
  </w:num>
  <w:num w:numId="9">
    <w:abstractNumId w:val="9"/>
  </w:num>
  <w:num w:numId="10">
    <w:abstractNumId w:val="29"/>
  </w:num>
  <w:num w:numId="11">
    <w:abstractNumId w:val="21"/>
  </w:num>
  <w:num w:numId="12">
    <w:abstractNumId w:val="17"/>
  </w:num>
  <w:num w:numId="13">
    <w:abstractNumId w:val="10"/>
  </w:num>
  <w:num w:numId="14">
    <w:abstractNumId w:val="2"/>
  </w:num>
  <w:num w:numId="15">
    <w:abstractNumId w:val="27"/>
  </w:num>
  <w:num w:numId="16">
    <w:abstractNumId w:val="13"/>
  </w:num>
  <w:num w:numId="17">
    <w:abstractNumId w:val="20"/>
  </w:num>
  <w:num w:numId="18">
    <w:abstractNumId w:val="15"/>
  </w:num>
  <w:num w:numId="19">
    <w:abstractNumId w:val="5"/>
  </w:num>
  <w:num w:numId="20">
    <w:abstractNumId w:val="28"/>
  </w:num>
  <w:num w:numId="21">
    <w:abstractNumId w:val="24"/>
  </w:num>
  <w:num w:numId="22">
    <w:abstractNumId w:val="7"/>
  </w:num>
  <w:num w:numId="23">
    <w:abstractNumId w:val="26"/>
  </w:num>
  <w:num w:numId="24">
    <w:abstractNumId w:val="23"/>
  </w:num>
  <w:num w:numId="25">
    <w:abstractNumId w:val="3"/>
  </w:num>
  <w:num w:numId="26">
    <w:abstractNumId w:val="4"/>
  </w:num>
  <w:num w:numId="27">
    <w:abstractNumId w:val="11"/>
  </w:num>
  <w:num w:numId="28">
    <w:abstractNumId w:val="19"/>
  </w:num>
  <w:num w:numId="29">
    <w:abstractNumId w:val="6"/>
  </w:num>
  <w:num w:numId="3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rson w15:author="bradcard">
    <w15:presenceInfo w15:providerId="None" w15:userId="bradc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826"/>
    <w:rsid w:val="0002282F"/>
    <w:rsid w:val="00022B29"/>
    <w:rsid w:val="00023EB0"/>
    <w:rsid w:val="00026027"/>
    <w:rsid w:val="00027919"/>
    <w:rsid w:val="000339F3"/>
    <w:rsid w:val="000357A8"/>
    <w:rsid w:val="000357BF"/>
    <w:rsid w:val="00037DD9"/>
    <w:rsid w:val="00040CFA"/>
    <w:rsid w:val="000418B3"/>
    <w:rsid w:val="00041F12"/>
    <w:rsid w:val="00045068"/>
    <w:rsid w:val="0004523D"/>
    <w:rsid w:val="00045562"/>
    <w:rsid w:val="00050432"/>
    <w:rsid w:val="0005123C"/>
    <w:rsid w:val="00052932"/>
    <w:rsid w:val="00064FBD"/>
    <w:rsid w:val="00065258"/>
    <w:rsid w:val="000657D1"/>
    <w:rsid w:val="000677FA"/>
    <w:rsid w:val="00070205"/>
    <w:rsid w:val="00071CCE"/>
    <w:rsid w:val="00073388"/>
    <w:rsid w:val="000733F9"/>
    <w:rsid w:val="00073AD3"/>
    <w:rsid w:val="00074082"/>
    <w:rsid w:val="0008291C"/>
    <w:rsid w:val="00082F04"/>
    <w:rsid w:val="0008493E"/>
    <w:rsid w:val="00086502"/>
    <w:rsid w:val="000865C1"/>
    <w:rsid w:val="00091CCA"/>
    <w:rsid w:val="00093C67"/>
    <w:rsid w:val="000A064D"/>
    <w:rsid w:val="000A11DD"/>
    <w:rsid w:val="000A2417"/>
    <w:rsid w:val="000A2482"/>
    <w:rsid w:val="000A25E8"/>
    <w:rsid w:val="000A2F38"/>
    <w:rsid w:val="000A3C20"/>
    <w:rsid w:val="000B0707"/>
    <w:rsid w:val="000B10DE"/>
    <w:rsid w:val="000B2A9D"/>
    <w:rsid w:val="000B45B3"/>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63FF"/>
    <w:rsid w:val="00107107"/>
    <w:rsid w:val="001108C6"/>
    <w:rsid w:val="00110AD6"/>
    <w:rsid w:val="00110B8F"/>
    <w:rsid w:val="0011486B"/>
    <w:rsid w:val="00115688"/>
    <w:rsid w:val="0011682C"/>
    <w:rsid w:val="00120378"/>
    <w:rsid w:val="00123049"/>
    <w:rsid w:val="0012326E"/>
    <w:rsid w:val="001237AF"/>
    <w:rsid w:val="00123814"/>
    <w:rsid w:val="00123B3F"/>
    <w:rsid w:val="00125C77"/>
    <w:rsid w:val="001263C4"/>
    <w:rsid w:val="00131404"/>
    <w:rsid w:val="00133E4D"/>
    <w:rsid w:val="00134245"/>
    <w:rsid w:val="0013550E"/>
    <w:rsid w:val="00142ECC"/>
    <w:rsid w:val="00144B6C"/>
    <w:rsid w:val="00144BB6"/>
    <w:rsid w:val="0014663E"/>
    <w:rsid w:val="00152118"/>
    <w:rsid w:val="001532E7"/>
    <w:rsid w:val="00154BCB"/>
    <w:rsid w:val="00156E69"/>
    <w:rsid w:val="001573CF"/>
    <w:rsid w:val="001612BE"/>
    <w:rsid w:val="0016257D"/>
    <w:rsid w:val="00164F50"/>
    <w:rsid w:val="001658BC"/>
    <w:rsid w:val="00171715"/>
    <w:rsid w:val="00171732"/>
    <w:rsid w:val="0017234A"/>
    <w:rsid w:val="00175F46"/>
    <w:rsid w:val="00176B97"/>
    <w:rsid w:val="00177EE6"/>
    <w:rsid w:val="00181F81"/>
    <w:rsid w:val="00183762"/>
    <w:rsid w:val="00193471"/>
    <w:rsid w:val="0019762D"/>
    <w:rsid w:val="001A1081"/>
    <w:rsid w:val="001A3D1A"/>
    <w:rsid w:val="001A54E1"/>
    <w:rsid w:val="001A7559"/>
    <w:rsid w:val="001B56F2"/>
    <w:rsid w:val="001C0CB2"/>
    <w:rsid w:val="001C16F8"/>
    <w:rsid w:val="001C1ABD"/>
    <w:rsid w:val="001C2583"/>
    <w:rsid w:val="001C2812"/>
    <w:rsid w:val="001C2A2C"/>
    <w:rsid w:val="001C5F53"/>
    <w:rsid w:val="001D22A2"/>
    <w:rsid w:val="001D322C"/>
    <w:rsid w:val="001D450C"/>
    <w:rsid w:val="001D468D"/>
    <w:rsid w:val="001D58D5"/>
    <w:rsid w:val="001D6037"/>
    <w:rsid w:val="001E04F8"/>
    <w:rsid w:val="001E0C34"/>
    <w:rsid w:val="001E1092"/>
    <w:rsid w:val="001E369F"/>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FE2"/>
    <w:rsid w:val="002103F2"/>
    <w:rsid w:val="00212427"/>
    <w:rsid w:val="002166BD"/>
    <w:rsid w:val="00216ABD"/>
    <w:rsid w:val="00216D80"/>
    <w:rsid w:val="00217247"/>
    <w:rsid w:val="00220B34"/>
    <w:rsid w:val="00221A46"/>
    <w:rsid w:val="00222289"/>
    <w:rsid w:val="00222AD6"/>
    <w:rsid w:val="0023006F"/>
    <w:rsid w:val="00234FEA"/>
    <w:rsid w:val="00237F77"/>
    <w:rsid w:val="00240624"/>
    <w:rsid w:val="00241DE2"/>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87D22"/>
    <w:rsid w:val="00290499"/>
    <w:rsid w:val="00290D67"/>
    <w:rsid w:val="0029101D"/>
    <w:rsid w:val="0029312F"/>
    <w:rsid w:val="00293936"/>
    <w:rsid w:val="00294556"/>
    <w:rsid w:val="002A0D7C"/>
    <w:rsid w:val="002A2FBF"/>
    <w:rsid w:val="002A3D2F"/>
    <w:rsid w:val="002A4173"/>
    <w:rsid w:val="002A445D"/>
    <w:rsid w:val="002B2E3B"/>
    <w:rsid w:val="002B309B"/>
    <w:rsid w:val="002B3371"/>
    <w:rsid w:val="002B7E48"/>
    <w:rsid w:val="002C2CE8"/>
    <w:rsid w:val="002C38A5"/>
    <w:rsid w:val="002C5623"/>
    <w:rsid w:val="002D2236"/>
    <w:rsid w:val="002D3AB2"/>
    <w:rsid w:val="002D749B"/>
    <w:rsid w:val="002F2925"/>
    <w:rsid w:val="002F2B99"/>
    <w:rsid w:val="002F32A4"/>
    <w:rsid w:val="002F4910"/>
    <w:rsid w:val="003004E2"/>
    <w:rsid w:val="00301BB0"/>
    <w:rsid w:val="00303135"/>
    <w:rsid w:val="0030436C"/>
    <w:rsid w:val="003056C1"/>
    <w:rsid w:val="00307DBE"/>
    <w:rsid w:val="00311B8A"/>
    <w:rsid w:val="003155F3"/>
    <w:rsid w:val="00315D3C"/>
    <w:rsid w:val="0031703E"/>
    <w:rsid w:val="0032042E"/>
    <w:rsid w:val="003236B8"/>
    <w:rsid w:val="00325DDC"/>
    <w:rsid w:val="00330DAB"/>
    <w:rsid w:val="00333B42"/>
    <w:rsid w:val="00334B4E"/>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4D40"/>
    <w:rsid w:val="00395348"/>
    <w:rsid w:val="00396647"/>
    <w:rsid w:val="00397A65"/>
    <w:rsid w:val="003A336D"/>
    <w:rsid w:val="003A4F07"/>
    <w:rsid w:val="003B415B"/>
    <w:rsid w:val="003B5BFE"/>
    <w:rsid w:val="003B67D4"/>
    <w:rsid w:val="003B6E23"/>
    <w:rsid w:val="003B6E25"/>
    <w:rsid w:val="003C31C5"/>
    <w:rsid w:val="003C339C"/>
    <w:rsid w:val="003C4513"/>
    <w:rsid w:val="003C59E3"/>
    <w:rsid w:val="003D123F"/>
    <w:rsid w:val="003D20E7"/>
    <w:rsid w:val="003D3F08"/>
    <w:rsid w:val="003D5CCB"/>
    <w:rsid w:val="003E0E34"/>
    <w:rsid w:val="003E1084"/>
    <w:rsid w:val="003E1E8D"/>
    <w:rsid w:val="003E3CE9"/>
    <w:rsid w:val="003E5AAC"/>
    <w:rsid w:val="003E70E8"/>
    <w:rsid w:val="003E7272"/>
    <w:rsid w:val="003F4BFC"/>
    <w:rsid w:val="003F4D8E"/>
    <w:rsid w:val="00400C9C"/>
    <w:rsid w:val="00401600"/>
    <w:rsid w:val="004022B4"/>
    <w:rsid w:val="004044A2"/>
    <w:rsid w:val="004049BD"/>
    <w:rsid w:val="00406D4A"/>
    <w:rsid w:val="00410070"/>
    <w:rsid w:val="00411B9B"/>
    <w:rsid w:val="00412528"/>
    <w:rsid w:val="0041296B"/>
    <w:rsid w:val="00412E32"/>
    <w:rsid w:val="00416398"/>
    <w:rsid w:val="00417181"/>
    <w:rsid w:val="004204E8"/>
    <w:rsid w:val="0042278E"/>
    <w:rsid w:val="004227B0"/>
    <w:rsid w:val="004230EC"/>
    <w:rsid w:val="00424395"/>
    <w:rsid w:val="00431BF1"/>
    <w:rsid w:val="00440476"/>
    <w:rsid w:val="00441445"/>
    <w:rsid w:val="00443F4B"/>
    <w:rsid w:val="00446C8F"/>
    <w:rsid w:val="00451F5D"/>
    <w:rsid w:val="0045315F"/>
    <w:rsid w:val="0045426E"/>
    <w:rsid w:val="00454E54"/>
    <w:rsid w:val="004556F2"/>
    <w:rsid w:val="00456926"/>
    <w:rsid w:val="00457DD7"/>
    <w:rsid w:val="00460213"/>
    <w:rsid w:val="00461E2F"/>
    <w:rsid w:val="0046211E"/>
    <w:rsid w:val="00465C4F"/>
    <w:rsid w:val="00467AEA"/>
    <w:rsid w:val="00471F21"/>
    <w:rsid w:val="00483951"/>
    <w:rsid w:val="0048414C"/>
    <w:rsid w:val="0049128C"/>
    <w:rsid w:val="0049185E"/>
    <w:rsid w:val="00492A43"/>
    <w:rsid w:val="00493E47"/>
    <w:rsid w:val="00494945"/>
    <w:rsid w:val="00494EC7"/>
    <w:rsid w:val="004960EB"/>
    <w:rsid w:val="004A06CB"/>
    <w:rsid w:val="004A0EB3"/>
    <w:rsid w:val="004A11C4"/>
    <w:rsid w:val="004A3870"/>
    <w:rsid w:val="004A414D"/>
    <w:rsid w:val="004A5708"/>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E66"/>
    <w:rsid w:val="004E4F0B"/>
    <w:rsid w:val="004E6E9D"/>
    <w:rsid w:val="004E7989"/>
    <w:rsid w:val="004F2DE7"/>
    <w:rsid w:val="004F41F4"/>
    <w:rsid w:val="004F4786"/>
    <w:rsid w:val="004F6B56"/>
    <w:rsid w:val="005036A0"/>
    <w:rsid w:val="0050382E"/>
    <w:rsid w:val="0050450E"/>
    <w:rsid w:val="0050474B"/>
    <w:rsid w:val="00506AF9"/>
    <w:rsid w:val="00507DFC"/>
    <w:rsid w:val="00507EF7"/>
    <w:rsid w:val="0051418D"/>
    <w:rsid w:val="0051555D"/>
    <w:rsid w:val="00517CE2"/>
    <w:rsid w:val="005349B2"/>
    <w:rsid w:val="00534CD5"/>
    <w:rsid w:val="00543372"/>
    <w:rsid w:val="005443FA"/>
    <w:rsid w:val="005465FF"/>
    <w:rsid w:val="00547D5A"/>
    <w:rsid w:val="005505D8"/>
    <w:rsid w:val="005546E3"/>
    <w:rsid w:val="00555FBD"/>
    <w:rsid w:val="0056235B"/>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5A58"/>
    <w:rsid w:val="00586AA8"/>
    <w:rsid w:val="005906A1"/>
    <w:rsid w:val="005945EB"/>
    <w:rsid w:val="00594B0C"/>
    <w:rsid w:val="005A08E3"/>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9C8"/>
    <w:rsid w:val="005C6399"/>
    <w:rsid w:val="005C7FE4"/>
    <w:rsid w:val="005D17A7"/>
    <w:rsid w:val="005D1F7C"/>
    <w:rsid w:val="005D5244"/>
    <w:rsid w:val="005D6DE6"/>
    <w:rsid w:val="005E19EC"/>
    <w:rsid w:val="005E2F4C"/>
    <w:rsid w:val="005E42AA"/>
    <w:rsid w:val="005E5C56"/>
    <w:rsid w:val="005F09FF"/>
    <w:rsid w:val="005F3C2E"/>
    <w:rsid w:val="005F4379"/>
    <w:rsid w:val="005F5119"/>
    <w:rsid w:val="005F6553"/>
    <w:rsid w:val="005F72D2"/>
    <w:rsid w:val="005F77A5"/>
    <w:rsid w:val="00602093"/>
    <w:rsid w:val="006046C5"/>
    <w:rsid w:val="00605A3B"/>
    <w:rsid w:val="006060EF"/>
    <w:rsid w:val="00607E45"/>
    <w:rsid w:val="00611362"/>
    <w:rsid w:val="0061153E"/>
    <w:rsid w:val="0061165B"/>
    <w:rsid w:val="00613B94"/>
    <w:rsid w:val="00614BCB"/>
    <w:rsid w:val="00616449"/>
    <w:rsid w:val="006165E6"/>
    <w:rsid w:val="00616D15"/>
    <w:rsid w:val="00617A97"/>
    <w:rsid w:val="00617C19"/>
    <w:rsid w:val="00620525"/>
    <w:rsid w:val="00620C68"/>
    <w:rsid w:val="0062166B"/>
    <w:rsid w:val="00625301"/>
    <w:rsid w:val="00625364"/>
    <w:rsid w:val="00625D05"/>
    <w:rsid w:val="00635A60"/>
    <w:rsid w:val="0064191A"/>
    <w:rsid w:val="00645900"/>
    <w:rsid w:val="00645B6E"/>
    <w:rsid w:val="006521F0"/>
    <w:rsid w:val="00654900"/>
    <w:rsid w:val="00654BB8"/>
    <w:rsid w:val="00656FEF"/>
    <w:rsid w:val="00661099"/>
    <w:rsid w:val="00664288"/>
    <w:rsid w:val="006707FB"/>
    <w:rsid w:val="00670F67"/>
    <w:rsid w:val="006746D5"/>
    <w:rsid w:val="00675CE1"/>
    <w:rsid w:val="00676AE7"/>
    <w:rsid w:val="0068411D"/>
    <w:rsid w:val="00685B08"/>
    <w:rsid w:val="00693E29"/>
    <w:rsid w:val="00694F7B"/>
    <w:rsid w:val="0069681D"/>
    <w:rsid w:val="0069689A"/>
    <w:rsid w:val="0069776F"/>
    <w:rsid w:val="006A09C1"/>
    <w:rsid w:val="006A208A"/>
    <w:rsid w:val="006A6A7F"/>
    <w:rsid w:val="006B0DA7"/>
    <w:rsid w:val="006B264D"/>
    <w:rsid w:val="006B3871"/>
    <w:rsid w:val="006B3A7E"/>
    <w:rsid w:val="006C0820"/>
    <w:rsid w:val="006C2B31"/>
    <w:rsid w:val="006C451A"/>
    <w:rsid w:val="006C4DB7"/>
    <w:rsid w:val="006C7677"/>
    <w:rsid w:val="006D1FDA"/>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1F75"/>
    <w:rsid w:val="0070393F"/>
    <w:rsid w:val="00703E71"/>
    <w:rsid w:val="00715006"/>
    <w:rsid w:val="00715FA7"/>
    <w:rsid w:val="00717E8B"/>
    <w:rsid w:val="00721EF3"/>
    <w:rsid w:val="0072583A"/>
    <w:rsid w:val="00725D3C"/>
    <w:rsid w:val="007264DB"/>
    <w:rsid w:val="00726870"/>
    <w:rsid w:val="00733D46"/>
    <w:rsid w:val="0073493B"/>
    <w:rsid w:val="00734FD8"/>
    <w:rsid w:val="00737466"/>
    <w:rsid w:val="00737B71"/>
    <w:rsid w:val="00742E7D"/>
    <w:rsid w:val="00744B36"/>
    <w:rsid w:val="00746E00"/>
    <w:rsid w:val="0075494D"/>
    <w:rsid w:val="00757AB5"/>
    <w:rsid w:val="0076155A"/>
    <w:rsid w:val="00764333"/>
    <w:rsid w:val="0076670B"/>
    <w:rsid w:val="0077003A"/>
    <w:rsid w:val="007737EA"/>
    <w:rsid w:val="0077598A"/>
    <w:rsid w:val="0077646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B5B32"/>
    <w:rsid w:val="007C0630"/>
    <w:rsid w:val="007C083B"/>
    <w:rsid w:val="007C26EA"/>
    <w:rsid w:val="007C3B2C"/>
    <w:rsid w:val="007D0DBC"/>
    <w:rsid w:val="007D1791"/>
    <w:rsid w:val="007D2365"/>
    <w:rsid w:val="007D4DB0"/>
    <w:rsid w:val="007D6C08"/>
    <w:rsid w:val="007D776C"/>
    <w:rsid w:val="007E2CE1"/>
    <w:rsid w:val="007E5760"/>
    <w:rsid w:val="007F050B"/>
    <w:rsid w:val="007F0B64"/>
    <w:rsid w:val="007F2691"/>
    <w:rsid w:val="007F2E86"/>
    <w:rsid w:val="007F61CF"/>
    <w:rsid w:val="007F68D8"/>
    <w:rsid w:val="00802B66"/>
    <w:rsid w:val="008035B7"/>
    <w:rsid w:val="00803600"/>
    <w:rsid w:val="00803A21"/>
    <w:rsid w:val="008048EE"/>
    <w:rsid w:val="00807E62"/>
    <w:rsid w:val="008100FF"/>
    <w:rsid w:val="008109E5"/>
    <w:rsid w:val="00811100"/>
    <w:rsid w:val="0081259A"/>
    <w:rsid w:val="00813AB2"/>
    <w:rsid w:val="00820840"/>
    <w:rsid w:val="00821182"/>
    <w:rsid w:val="00821A6C"/>
    <w:rsid w:val="008224A7"/>
    <w:rsid w:val="0082257B"/>
    <w:rsid w:val="008241A8"/>
    <w:rsid w:val="00824BB4"/>
    <w:rsid w:val="0083226F"/>
    <w:rsid w:val="008331DB"/>
    <w:rsid w:val="00834358"/>
    <w:rsid w:val="008352C1"/>
    <w:rsid w:val="00835469"/>
    <w:rsid w:val="008356F7"/>
    <w:rsid w:val="00842C71"/>
    <w:rsid w:val="00847AD2"/>
    <w:rsid w:val="008507A4"/>
    <w:rsid w:val="00852587"/>
    <w:rsid w:val="008525B4"/>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0B33"/>
    <w:rsid w:val="0089275E"/>
    <w:rsid w:val="008930E1"/>
    <w:rsid w:val="008A0330"/>
    <w:rsid w:val="008A1084"/>
    <w:rsid w:val="008A1B23"/>
    <w:rsid w:val="008A2DBA"/>
    <w:rsid w:val="008B28F9"/>
    <w:rsid w:val="008B2B62"/>
    <w:rsid w:val="008B3DD2"/>
    <w:rsid w:val="008B7AD5"/>
    <w:rsid w:val="008C1BC2"/>
    <w:rsid w:val="008C417C"/>
    <w:rsid w:val="008C4CF5"/>
    <w:rsid w:val="008C6790"/>
    <w:rsid w:val="008C73C3"/>
    <w:rsid w:val="008D1F87"/>
    <w:rsid w:val="008D2159"/>
    <w:rsid w:val="008F0DA8"/>
    <w:rsid w:val="008F0F14"/>
    <w:rsid w:val="008F5F30"/>
    <w:rsid w:val="008F681E"/>
    <w:rsid w:val="00900DA7"/>
    <w:rsid w:val="00900E3F"/>
    <w:rsid w:val="009018BD"/>
    <w:rsid w:val="00905F2D"/>
    <w:rsid w:val="00910192"/>
    <w:rsid w:val="00910BE4"/>
    <w:rsid w:val="00915EE2"/>
    <w:rsid w:val="009208E9"/>
    <w:rsid w:val="00921614"/>
    <w:rsid w:val="00921E26"/>
    <w:rsid w:val="00922CD4"/>
    <w:rsid w:val="0092330A"/>
    <w:rsid w:val="00924F07"/>
    <w:rsid w:val="00926697"/>
    <w:rsid w:val="00932105"/>
    <w:rsid w:val="0093536A"/>
    <w:rsid w:val="00937FBC"/>
    <w:rsid w:val="00942458"/>
    <w:rsid w:val="00942E98"/>
    <w:rsid w:val="0094303A"/>
    <w:rsid w:val="00944593"/>
    <w:rsid w:val="0094470B"/>
    <w:rsid w:val="009466EF"/>
    <w:rsid w:val="00950054"/>
    <w:rsid w:val="00955FA3"/>
    <w:rsid w:val="0096073D"/>
    <w:rsid w:val="009616A1"/>
    <w:rsid w:val="00962D0E"/>
    <w:rsid w:val="00962F12"/>
    <w:rsid w:val="00963D01"/>
    <w:rsid w:val="009715A7"/>
    <w:rsid w:val="009730B5"/>
    <w:rsid w:val="009843E5"/>
    <w:rsid w:val="00986919"/>
    <w:rsid w:val="00987613"/>
    <w:rsid w:val="00990399"/>
    <w:rsid w:val="00990B09"/>
    <w:rsid w:val="00992ECB"/>
    <w:rsid w:val="009967D0"/>
    <w:rsid w:val="009A1C04"/>
    <w:rsid w:val="009A2010"/>
    <w:rsid w:val="009A2907"/>
    <w:rsid w:val="009A32BB"/>
    <w:rsid w:val="009A4B7F"/>
    <w:rsid w:val="009A4E83"/>
    <w:rsid w:val="009A5D4B"/>
    <w:rsid w:val="009A7A0E"/>
    <w:rsid w:val="009B0DB1"/>
    <w:rsid w:val="009B1545"/>
    <w:rsid w:val="009B4840"/>
    <w:rsid w:val="009B53A2"/>
    <w:rsid w:val="009B721E"/>
    <w:rsid w:val="009C53A1"/>
    <w:rsid w:val="009C62C1"/>
    <w:rsid w:val="009C7200"/>
    <w:rsid w:val="009D46D8"/>
    <w:rsid w:val="009D550E"/>
    <w:rsid w:val="009E09DD"/>
    <w:rsid w:val="009E0D39"/>
    <w:rsid w:val="009E0DC3"/>
    <w:rsid w:val="009E12E1"/>
    <w:rsid w:val="009E2CCD"/>
    <w:rsid w:val="009E3B6D"/>
    <w:rsid w:val="009E511F"/>
    <w:rsid w:val="009E57E9"/>
    <w:rsid w:val="009E5FED"/>
    <w:rsid w:val="009E6509"/>
    <w:rsid w:val="009E6952"/>
    <w:rsid w:val="009F0993"/>
    <w:rsid w:val="009F29C6"/>
    <w:rsid w:val="009F2A45"/>
    <w:rsid w:val="009F328C"/>
    <w:rsid w:val="009F46C6"/>
    <w:rsid w:val="009F5238"/>
    <w:rsid w:val="00A044C1"/>
    <w:rsid w:val="00A07639"/>
    <w:rsid w:val="00A078DE"/>
    <w:rsid w:val="00A122B9"/>
    <w:rsid w:val="00A1359F"/>
    <w:rsid w:val="00A14B78"/>
    <w:rsid w:val="00A150E3"/>
    <w:rsid w:val="00A15175"/>
    <w:rsid w:val="00A2051A"/>
    <w:rsid w:val="00A2065E"/>
    <w:rsid w:val="00A20955"/>
    <w:rsid w:val="00A20C2B"/>
    <w:rsid w:val="00A21DAB"/>
    <w:rsid w:val="00A23A60"/>
    <w:rsid w:val="00A2668C"/>
    <w:rsid w:val="00A266AA"/>
    <w:rsid w:val="00A27012"/>
    <w:rsid w:val="00A31487"/>
    <w:rsid w:val="00A31E3A"/>
    <w:rsid w:val="00A34D5F"/>
    <w:rsid w:val="00A435E3"/>
    <w:rsid w:val="00A43FB1"/>
    <w:rsid w:val="00A4438F"/>
    <w:rsid w:val="00A4632F"/>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6F8"/>
    <w:rsid w:val="00A91870"/>
    <w:rsid w:val="00A91F5B"/>
    <w:rsid w:val="00A93810"/>
    <w:rsid w:val="00A93DCA"/>
    <w:rsid w:val="00A959B9"/>
    <w:rsid w:val="00A96538"/>
    <w:rsid w:val="00A97777"/>
    <w:rsid w:val="00A9792F"/>
    <w:rsid w:val="00AA1D9C"/>
    <w:rsid w:val="00AA2993"/>
    <w:rsid w:val="00AA3904"/>
    <w:rsid w:val="00AA6B7B"/>
    <w:rsid w:val="00AB1211"/>
    <w:rsid w:val="00AB17B4"/>
    <w:rsid w:val="00AC0D57"/>
    <w:rsid w:val="00AC2B77"/>
    <w:rsid w:val="00AC35BA"/>
    <w:rsid w:val="00AC3874"/>
    <w:rsid w:val="00AC3B74"/>
    <w:rsid w:val="00AC55F4"/>
    <w:rsid w:val="00AC69FB"/>
    <w:rsid w:val="00AD20FB"/>
    <w:rsid w:val="00AD5797"/>
    <w:rsid w:val="00AD618D"/>
    <w:rsid w:val="00AD7F50"/>
    <w:rsid w:val="00AE0B43"/>
    <w:rsid w:val="00AE2061"/>
    <w:rsid w:val="00AE587B"/>
    <w:rsid w:val="00AE5D8D"/>
    <w:rsid w:val="00AE60AE"/>
    <w:rsid w:val="00AE6556"/>
    <w:rsid w:val="00AE7A03"/>
    <w:rsid w:val="00AF006C"/>
    <w:rsid w:val="00AF21D9"/>
    <w:rsid w:val="00AF79DB"/>
    <w:rsid w:val="00AF7D67"/>
    <w:rsid w:val="00B01CDA"/>
    <w:rsid w:val="00B0403D"/>
    <w:rsid w:val="00B04088"/>
    <w:rsid w:val="00B047B2"/>
    <w:rsid w:val="00B07D4B"/>
    <w:rsid w:val="00B105BA"/>
    <w:rsid w:val="00B10E8D"/>
    <w:rsid w:val="00B1163F"/>
    <w:rsid w:val="00B125F7"/>
    <w:rsid w:val="00B1291C"/>
    <w:rsid w:val="00B24C46"/>
    <w:rsid w:val="00B24FC3"/>
    <w:rsid w:val="00B30763"/>
    <w:rsid w:val="00B33E7E"/>
    <w:rsid w:val="00B3508F"/>
    <w:rsid w:val="00B35C97"/>
    <w:rsid w:val="00B417EB"/>
    <w:rsid w:val="00B4260E"/>
    <w:rsid w:val="00B43210"/>
    <w:rsid w:val="00B4642D"/>
    <w:rsid w:val="00B47C79"/>
    <w:rsid w:val="00B50A20"/>
    <w:rsid w:val="00B51AF7"/>
    <w:rsid w:val="00B52C74"/>
    <w:rsid w:val="00B53294"/>
    <w:rsid w:val="00B53CA3"/>
    <w:rsid w:val="00B54319"/>
    <w:rsid w:val="00B6050D"/>
    <w:rsid w:val="00B6315B"/>
    <w:rsid w:val="00B6584B"/>
    <w:rsid w:val="00B6694B"/>
    <w:rsid w:val="00B66EFA"/>
    <w:rsid w:val="00B676EB"/>
    <w:rsid w:val="00B7161D"/>
    <w:rsid w:val="00B71ACF"/>
    <w:rsid w:val="00B73CE7"/>
    <w:rsid w:val="00B76E7F"/>
    <w:rsid w:val="00B77FC8"/>
    <w:rsid w:val="00B80BD6"/>
    <w:rsid w:val="00B8330E"/>
    <w:rsid w:val="00B84357"/>
    <w:rsid w:val="00B84601"/>
    <w:rsid w:val="00B8777A"/>
    <w:rsid w:val="00B90B60"/>
    <w:rsid w:val="00B93068"/>
    <w:rsid w:val="00B94821"/>
    <w:rsid w:val="00BA0996"/>
    <w:rsid w:val="00BA135C"/>
    <w:rsid w:val="00BA1AEB"/>
    <w:rsid w:val="00BA3C0C"/>
    <w:rsid w:val="00BA5147"/>
    <w:rsid w:val="00BA5CE2"/>
    <w:rsid w:val="00BB1220"/>
    <w:rsid w:val="00BB2EB2"/>
    <w:rsid w:val="00BB5886"/>
    <w:rsid w:val="00BB6F0D"/>
    <w:rsid w:val="00BC04AA"/>
    <w:rsid w:val="00BC23F1"/>
    <w:rsid w:val="00BD01F6"/>
    <w:rsid w:val="00BD3A7B"/>
    <w:rsid w:val="00BD7D2B"/>
    <w:rsid w:val="00BE0809"/>
    <w:rsid w:val="00BE5EBA"/>
    <w:rsid w:val="00BF5B0D"/>
    <w:rsid w:val="00C1217F"/>
    <w:rsid w:val="00C12CE2"/>
    <w:rsid w:val="00C1590A"/>
    <w:rsid w:val="00C1685F"/>
    <w:rsid w:val="00C17DA9"/>
    <w:rsid w:val="00C2003B"/>
    <w:rsid w:val="00C2189E"/>
    <w:rsid w:val="00C23696"/>
    <w:rsid w:val="00C246EE"/>
    <w:rsid w:val="00C256F2"/>
    <w:rsid w:val="00C301E1"/>
    <w:rsid w:val="00C30928"/>
    <w:rsid w:val="00C30E51"/>
    <w:rsid w:val="00C44A63"/>
    <w:rsid w:val="00C4550E"/>
    <w:rsid w:val="00C507F0"/>
    <w:rsid w:val="00C512F2"/>
    <w:rsid w:val="00C51B59"/>
    <w:rsid w:val="00C54394"/>
    <w:rsid w:val="00C57C5E"/>
    <w:rsid w:val="00C611F4"/>
    <w:rsid w:val="00C614E1"/>
    <w:rsid w:val="00C6492E"/>
    <w:rsid w:val="00C659A1"/>
    <w:rsid w:val="00C726FE"/>
    <w:rsid w:val="00C74947"/>
    <w:rsid w:val="00C74BC9"/>
    <w:rsid w:val="00C76142"/>
    <w:rsid w:val="00C81335"/>
    <w:rsid w:val="00C84DCD"/>
    <w:rsid w:val="00C875E4"/>
    <w:rsid w:val="00C903A3"/>
    <w:rsid w:val="00C94A6E"/>
    <w:rsid w:val="00C9514D"/>
    <w:rsid w:val="00C9580C"/>
    <w:rsid w:val="00CA0DC3"/>
    <w:rsid w:val="00CA292C"/>
    <w:rsid w:val="00CA338A"/>
    <w:rsid w:val="00CA437A"/>
    <w:rsid w:val="00CA55C7"/>
    <w:rsid w:val="00CB33D7"/>
    <w:rsid w:val="00CB7848"/>
    <w:rsid w:val="00CC20AD"/>
    <w:rsid w:val="00CC412F"/>
    <w:rsid w:val="00CC4294"/>
    <w:rsid w:val="00CD2064"/>
    <w:rsid w:val="00CD3B2F"/>
    <w:rsid w:val="00CD4EDE"/>
    <w:rsid w:val="00CE1DD8"/>
    <w:rsid w:val="00CE29AE"/>
    <w:rsid w:val="00CE35F7"/>
    <w:rsid w:val="00CE6193"/>
    <w:rsid w:val="00CF2794"/>
    <w:rsid w:val="00CF7F4E"/>
    <w:rsid w:val="00D02C6B"/>
    <w:rsid w:val="00D04358"/>
    <w:rsid w:val="00D05024"/>
    <w:rsid w:val="00D0738E"/>
    <w:rsid w:val="00D07EFB"/>
    <w:rsid w:val="00D1164A"/>
    <w:rsid w:val="00D1306A"/>
    <w:rsid w:val="00D13915"/>
    <w:rsid w:val="00D163AA"/>
    <w:rsid w:val="00D17173"/>
    <w:rsid w:val="00D17376"/>
    <w:rsid w:val="00D2074B"/>
    <w:rsid w:val="00D20E7A"/>
    <w:rsid w:val="00D217A1"/>
    <w:rsid w:val="00D239E5"/>
    <w:rsid w:val="00D23C66"/>
    <w:rsid w:val="00D23D1D"/>
    <w:rsid w:val="00D2470C"/>
    <w:rsid w:val="00D25414"/>
    <w:rsid w:val="00D25E91"/>
    <w:rsid w:val="00D34BCD"/>
    <w:rsid w:val="00D34EB0"/>
    <w:rsid w:val="00D35206"/>
    <w:rsid w:val="00D35FC3"/>
    <w:rsid w:val="00D3614E"/>
    <w:rsid w:val="00D3751B"/>
    <w:rsid w:val="00D37750"/>
    <w:rsid w:val="00D37F9C"/>
    <w:rsid w:val="00D41545"/>
    <w:rsid w:val="00D42523"/>
    <w:rsid w:val="00D42B72"/>
    <w:rsid w:val="00D47AC1"/>
    <w:rsid w:val="00D50C76"/>
    <w:rsid w:val="00D526F1"/>
    <w:rsid w:val="00D602AC"/>
    <w:rsid w:val="00D61B71"/>
    <w:rsid w:val="00D6430E"/>
    <w:rsid w:val="00D654A2"/>
    <w:rsid w:val="00D65631"/>
    <w:rsid w:val="00D70762"/>
    <w:rsid w:val="00D81614"/>
    <w:rsid w:val="00D81748"/>
    <w:rsid w:val="00D82922"/>
    <w:rsid w:val="00D83C7C"/>
    <w:rsid w:val="00D8550A"/>
    <w:rsid w:val="00D86582"/>
    <w:rsid w:val="00D944C3"/>
    <w:rsid w:val="00D94A76"/>
    <w:rsid w:val="00D95871"/>
    <w:rsid w:val="00D97616"/>
    <w:rsid w:val="00D97F9C"/>
    <w:rsid w:val="00DB20AD"/>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23AA"/>
    <w:rsid w:val="00E131E1"/>
    <w:rsid w:val="00E152D2"/>
    <w:rsid w:val="00E15436"/>
    <w:rsid w:val="00E249DA"/>
    <w:rsid w:val="00E37246"/>
    <w:rsid w:val="00E37F14"/>
    <w:rsid w:val="00E4210F"/>
    <w:rsid w:val="00E43EC9"/>
    <w:rsid w:val="00E4489E"/>
    <w:rsid w:val="00E44EB7"/>
    <w:rsid w:val="00E47D3E"/>
    <w:rsid w:val="00E60BEA"/>
    <w:rsid w:val="00E60DFE"/>
    <w:rsid w:val="00E62C79"/>
    <w:rsid w:val="00E63114"/>
    <w:rsid w:val="00E7045B"/>
    <w:rsid w:val="00E71F1A"/>
    <w:rsid w:val="00E7259D"/>
    <w:rsid w:val="00E75410"/>
    <w:rsid w:val="00E759E0"/>
    <w:rsid w:val="00E7771D"/>
    <w:rsid w:val="00E83116"/>
    <w:rsid w:val="00E8424A"/>
    <w:rsid w:val="00E91710"/>
    <w:rsid w:val="00E94CF1"/>
    <w:rsid w:val="00E95056"/>
    <w:rsid w:val="00E963FA"/>
    <w:rsid w:val="00EA0367"/>
    <w:rsid w:val="00EA0D10"/>
    <w:rsid w:val="00EA4D62"/>
    <w:rsid w:val="00EB2274"/>
    <w:rsid w:val="00EB2889"/>
    <w:rsid w:val="00EB3CE4"/>
    <w:rsid w:val="00EC0F3A"/>
    <w:rsid w:val="00EC1BD5"/>
    <w:rsid w:val="00EC2AEA"/>
    <w:rsid w:val="00EC421F"/>
    <w:rsid w:val="00EC5178"/>
    <w:rsid w:val="00EC57D9"/>
    <w:rsid w:val="00EC5B5F"/>
    <w:rsid w:val="00EC67FF"/>
    <w:rsid w:val="00EC73F6"/>
    <w:rsid w:val="00ED0E26"/>
    <w:rsid w:val="00EE7CE3"/>
    <w:rsid w:val="00EF2766"/>
    <w:rsid w:val="00EF341F"/>
    <w:rsid w:val="00EF3B88"/>
    <w:rsid w:val="00EF42D4"/>
    <w:rsid w:val="00EF616A"/>
    <w:rsid w:val="00EF677E"/>
    <w:rsid w:val="00EF6F3F"/>
    <w:rsid w:val="00EF7E9C"/>
    <w:rsid w:val="00F007F5"/>
    <w:rsid w:val="00F04515"/>
    <w:rsid w:val="00F0498A"/>
    <w:rsid w:val="00F069A5"/>
    <w:rsid w:val="00F13328"/>
    <w:rsid w:val="00F16868"/>
    <w:rsid w:val="00F23A98"/>
    <w:rsid w:val="00F246A4"/>
    <w:rsid w:val="00F27C4A"/>
    <w:rsid w:val="00F34BB5"/>
    <w:rsid w:val="00F40CDC"/>
    <w:rsid w:val="00F43404"/>
    <w:rsid w:val="00F44A42"/>
    <w:rsid w:val="00F450D8"/>
    <w:rsid w:val="00F47F67"/>
    <w:rsid w:val="00F52812"/>
    <w:rsid w:val="00F54881"/>
    <w:rsid w:val="00F60FF4"/>
    <w:rsid w:val="00F65828"/>
    <w:rsid w:val="00F65FDE"/>
    <w:rsid w:val="00F71118"/>
    <w:rsid w:val="00F71328"/>
    <w:rsid w:val="00F72867"/>
    <w:rsid w:val="00F72BD3"/>
    <w:rsid w:val="00F751DE"/>
    <w:rsid w:val="00F75215"/>
    <w:rsid w:val="00F8144E"/>
    <w:rsid w:val="00F824E3"/>
    <w:rsid w:val="00F851A6"/>
    <w:rsid w:val="00F873F2"/>
    <w:rsid w:val="00F90AF9"/>
    <w:rsid w:val="00F9127E"/>
    <w:rsid w:val="00F922BD"/>
    <w:rsid w:val="00F92E42"/>
    <w:rsid w:val="00F92F42"/>
    <w:rsid w:val="00F93DA7"/>
    <w:rsid w:val="00F95711"/>
    <w:rsid w:val="00FA1A3B"/>
    <w:rsid w:val="00FA214B"/>
    <w:rsid w:val="00FA51B9"/>
    <w:rsid w:val="00FA6582"/>
    <w:rsid w:val="00FA70FE"/>
    <w:rsid w:val="00FB0AA5"/>
    <w:rsid w:val="00FB4AE5"/>
    <w:rsid w:val="00FB528C"/>
    <w:rsid w:val="00FB57AB"/>
    <w:rsid w:val="00FB7B21"/>
    <w:rsid w:val="00FC0C4F"/>
    <w:rsid w:val="00FC5C6B"/>
    <w:rsid w:val="00FC6281"/>
    <w:rsid w:val="00FC6295"/>
    <w:rsid w:val="00FD0D28"/>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97"/>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 w:type="paragraph" w:styleId="Revision">
    <w:name w:val="Revision"/>
    <w:hidden/>
    <w:uiPriority w:val="99"/>
    <w:semiHidden/>
    <w:rsid w:val="00074082"/>
    <w:pPr>
      <w:spacing w:line="240" w:lineRule="auto"/>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14EDF-5945-40CA-A921-272C42795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31549</Words>
  <Characters>179833</Characters>
  <Application>Microsoft Office Word</Application>
  <DocSecurity>0</DocSecurity>
  <Lines>1498</Lines>
  <Paragraphs>421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210961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OSCAR Chang</cp:lastModifiedBy>
  <cp:revision>5</cp:revision>
  <dcterms:created xsi:type="dcterms:W3CDTF">2019-01-22T19:32:00Z</dcterms:created>
  <dcterms:modified xsi:type="dcterms:W3CDTF">2019-01-22T22:15:00Z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