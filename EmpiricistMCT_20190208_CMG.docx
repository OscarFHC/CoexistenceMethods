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Abstract</w:t>
      </w:r>
    </w:p>
    <w:p w14:paraId="4D015E35" w14:textId="466E8DF9"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 xml:space="preserve">negative frequency dependence,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 xml:space="preserve">rthur’s consumer resource model,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 xml:space="preserve">model.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22BB6210"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positive growth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fluctuations in population densities or environmental factors in order to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0D7820">
        <w:rPr>
          <w:rFonts w:ascii="Times New Roman" w:hAnsi="Times New Roman" w:cs="Times New Roman"/>
          <w:sz w:val="24"/>
          <w:szCs w:val="24"/>
        </w:rPr>
        <w:instrText>ADDIN CSL_CITATION {"citationItems":[{"id":"ITEM-1","itemData":{"DOI":"10.1073/pnas.1801846115","author":[{"dropping-particle":"","family":"Letten","given":"Andrew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id":"ITEM-1","issue":"26","issued":{"date-parts":[["2018"]]},"page":"6745-6750","title":"Species coexistence through simultaneous fluctuation-dependent mechanisms","type":"article-journal","volume":"115"},"uris":["http://www.mendeley.com/documents/?uuid=f634757f-343d-4f9b-9e21-eebd6b61789c"]}],"mendeley":{"formattedCitation":"(Letten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andKlausmeier 2017)","manualFormatting":"(Miller and Klausmeier 2017)","plainTextFormattedCitation":"(Miller andKlausmeier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0335D05B"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andHilleRisLambers 2009, Hillerislambers et al. 2012, Turnbull et al. 2013)","plainTextFormattedCitation":"(Adler et al. 2007, Levine andHilleRisLambers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andHilleRisLambers 2009, Hillerislambers et al. 2012)","plainTextFormattedCitation":"(Adler et al. 2007, Levine andHilleRisLambers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5C0AC49"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2009)","plainTextFormattedCitation":"(Levine andHilleRisLambers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(Levine andHilleRisLambers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in order to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3A9AE41C"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difference (ND) 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1930B9">
        <w:rPr>
          <w:rFonts w:ascii="Times New Roman" w:hAnsi="Times New Roman" w:cs="Times New Roman"/>
          <w:sz w:val="24"/>
          <w:szCs w:val="24"/>
          <w:lang w:eastAsia="zh-TW"/>
        </w:rPr>
        <w:t xml:space="preserve"> </w:t>
      </w:r>
      <m:oMath>
        <m:r>
          <w:rPr>
            <w:rFonts w:ascii="Cambria Math" w:hAnsi="Cambria Math" w:cs="Times New Roman"/>
            <w:sz w:val="24"/>
            <w:szCs w:val="24"/>
          </w:rPr>
          <m:t>ρ</m:t>
        </m:r>
      </m:oMath>
      <w:r w:rsidR="001930B9">
        <w:rPr>
          <w:rFonts w:ascii="Times New Roman" w:hAnsi="Times New Roman" w:cs="Times New Roman"/>
          <w:sz w:val="24"/>
          <w:szCs w:val="24"/>
        </w:rPr>
        <w:t xml:space="preserve"> (ND)</w:t>
      </w:r>
      <w:r w:rsidR="00733570">
        <w:rPr>
          <w:rFonts w:ascii="Times New Roman" w:hAnsi="Times New Roman" w:cs="Times New Roman"/>
          <w:sz w:val="24"/>
          <w:szCs w:val="24"/>
        </w:rPr>
        <w:t xml:space="preserve">,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1930B9">
        <w:rPr>
          <w:rFonts w:ascii="Times New Roman" w:hAnsi="Times New Roman" w:cs="Times New Roman"/>
          <w:sz w:val="24"/>
          <w:szCs w:val="24"/>
        </w:rPr>
        <w:t xml:space="preserve"> (RFD) </w:t>
      </w:r>
      <w:r w:rsidR="00733570">
        <w:rPr>
          <w:rFonts w:ascii="Times New Roman" w:hAnsi="Times New Roman" w:cs="Times New Roman"/>
          <w:sz w:val="24"/>
          <w:szCs w:val="24"/>
        </w:rPr>
        <w:t>and the inequality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in order to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19CC0DED" w:rsidR="00992ECB" w:rsidRDefault="00992ECB"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FC370E">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andHilleRisLambers 2009)","manualFormatting":"(Adler et al. 2007, Levine and HilleRisLambers 2009)","plainTextFormattedCitation":"(Adler et al. 2007, Levine andHilleRisLambers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 xml:space="preserve">all resources or niches are occupied by either the focal species </w:t>
      </w:r>
      <w:proofErr w:type="spellStart"/>
      <w:r w:rsidR="00DE402F" w:rsidRPr="006C451A">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 </w:t>
      </w:r>
      <w:r w:rsidR="00DE402F" w:rsidRPr="006C451A">
        <w:rPr>
          <w:rFonts w:ascii="Times New Roman" w:hAnsi="Times New Roman" w:cs="Times New Roman"/>
          <w:i/>
          <w:sz w:val="24"/>
          <w:szCs w:val="24"/>
        </w:rPr>
        <w:t>j</w:t>
      </w:r>
      <w:r w:rsidR="00DE402F">
        <w:rPr>
          <w:rFonts w:ascii="Times New Roman" w:hAnsi="Times New Roman" w:cs="Times New Roman"/>
          <w:sz w:val="24"/>
          <w:szCs w:val="24"/>
        </w:rPr>
        <w:t xml:space="preserve">, so that increasing the frequency of individuals for focal species </w:t>
      </w:r>
      <w:proofErr w:type="spellStart"/>
      <w:r w:rsidR="00DE402F" w:rsidRPr="00B105BA">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means 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with more individuals of its own kind, and 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 xml:space="preserve">inter-specific competition. Therefore, if intra-specific competition is greater than inter-specific competition, the dependency of species’ growth rate on its relative frequency should be negative, i.e. the NFD slope should be negative. More negative NFD slope thus represents a stronger stabilizing forces, i.e. niche difference </w:t>
      </w:r>
      <w:r w:rsidR="00DE402F">
        <w:rPr>
          <w:rFonts w:ascii="Times New Roman" w:hAnsi="Times New Roman" w:cs="Times New Roman"/>
          <w:sz w:val="24"/>
          <w:szCs w:val="24"/>
        </w:rPr>
        <w:fldChar w:fldCharType="begin" w:fldLock="1"/>
      </w:r>
      <w:r w:rsidR="00DE402F">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2007)","manualFormatting":"(ND; Adler et al. 2007)","plainTextFormattedCitation":"(Adler et al. 2007)","previouslyFormattedCitation":"(Adler et al. 2007)"},"properties":{"noteIndex":0},"schema":"https://github.com/citation-style-language/schema/raw/master/csl-citation.json"}</w:instrText>
      </w:r>
      <w:r w:rsidR="00DE402F">
        <w:rPr>
          <w:rFonts w:ascii="Times New Roman" w:hAnsi="Times New Roman" w:cs="Times New Roman"/>
          <w:sz w:val="24"/>
          <w:szCs w:val="24"/>
        </w:rPr>
        <w:fldChar w:fldCharType="separate"/>
      </w:r>
      <w:r w:rsidR="00DE402F" w:rsidRPr="00C1590A">
        <w:rPr>
          <w:rFonts w:ascii="Times New Roman" w:hAnsi="Times New Roman" w:cs="Times New Roman"/>
          <w:noProof/>
          <w:sz w:val="24"/>
          <w:szCs w:val="24"/>
        </w:rPr>
        <w:t>(</w:t>
      </w:r>
      <w:r w:rsidR="00DE402F">
        <w:rPr>
          <w:rFonts w:ascii="Times New Roman" w:hAnsi="Times New Roman" w:cs="Times New Roman"/>
          <w:noProof/>
          <w:sz w:val="24"/>
          <w:szCs w:val="24"/>
        </w:rPr>
        <w:t xml:space="preserve">ND; </w:t>
      </w:r>
      <w:r w:rsidR="00DE402F" w:rsidRPr="00C1590A">
        <w:rPr>
          <w:rFonts w:ascii="Times New Roman" w:hAnsi="Times New Roman" w:cs="Times New Roman"/>
          <w:noProof/>
          <w:sz w:val="24"/>
          <w:szCs w:val="24"/>
        </w:rPr>
        <w:t>Adler et al. 2007)</w:t>
      </w:r>
      <w:r w:rsidR="00DE402F">
        <w:rPr>
          <w:rFonts w:ascii="Times New Roman" w:hAnsi="Times New Roman" w:cs="Times New Roman"/>
          <w:sz w:val="24"/>
          <w:szCs w:val="24"/>
        </w:rPr>
        <w:fldChar w:fldCharType="end"/>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of stabilizing forces is the 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r w:rsidR="00DE402F">
        <w:rPr>
          <w:rFonts w:ascii="Times New Roman" w:hAnsi="Times New Roman" w:cs="Times New Roman"/>
          <w:sz w:val="24"/>
          <w:szCs w:val="24"/>
        </w:rPr>
        <w:t xml:space="preserve">As long as the relationship between a species’ frequency and its growth rate is linear, the balance between the slope of frequency dependence and the difference in growth rates in the absence of </w:t>
      </w:r>
      <w:r w:rsidR="00A50371">
        <w:rPr>
          <w:rFonts w:ascii="Times New Roman" w:hAnsi="Times New Roman" w:cs="Times New Roman"/>
          <w:sz w:val="24"/>
          <w:szCs w:val="24"/>
        </w:rPr>
        <w:t>stabilizing forces</w:t>
      </w:r>
      <w:r w:rsidR="00DE402F">
        <w:rPr>
          <w:rFonts w:ascii="Times New Roman" w:hAnsi="Times New Roman" w:cs="Times New Roman"/>
          <w:sz w:val="24"/>
          <w:szCs w:val="24"/>
        </w:rPr>
        <w:t xml:space="preserve"> can 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3C83CD96" w:rsidR="00041F12" w:rsidRPr="001D6FB9" w:rsidRDefault="00041F12" w:rsidP="00701F75">
      <w:pPr>
        <w:pStyle w:val="Normal1"/>
        <w:spacing w:line="360" w:lineRule="auto"/>
        <w:ind w:firstLine="576"/>
        <w:rPr>
          <w:rFonts w:ascii="Times New Roman" w:hAnsi="Times New Roman" w:cs="Times New Roman"/>
          <w:sz w:val="24"/>
          <w:szCs w:val="24"/>
          <w:highlight w:val="cyan"/>
        </w:rPr>
      </w:pPr>
      <w:r w:rsidRPr="001D6FB9">
        <w:rPr>
          <w:rFonts w:ascii="Times New Roman" w:hAnsi="Times New Roman" w:cs="Times New Roman"/>
          <w:sz w:val="24"/>
          <w:szCs w:val="24"/>
          <w:highlight w:val="cyan"/>
        </w:rPr>
        <w:t xml:space="preserve">It is important to note that the slope of ND has not been used literally as a measure of ND, nor has the difference in competition-free growth rate been used as a literal measure of RFD. </w:t>
      </w:r>
      <w:r w:rsidR="00115688" w:rsidRPr="001D6FB9">
        <w:rPr>
          <w:rFonts w:ascii="Times New Roman" w:hAnsi="Times New Roman" w:cs="Times New Roman"/>
          <w:sz w:val="24"/>
          <w:szCs w:val="24"/>
          <w:highlight w:val="cyan"/>
        </w:rPr>
        <w:t>Instead, papers have used estimates of inter and intraspecific competition coefficients from the Lotka Volterra</w:t>
      </w:r>
      <w:r w:rsidR="00A50371" w:rsidRPr="001D6FB9">
        <w:rPr>
          <w:rFonts w:ascii="Times New Roman" w:hAnsi="Times New Roman" w:cs="Times New Roman"/>
          <w:sz w:val="24"/>
          <w:szCs w:val="24"/>
          <w:highlight w:val="cyan"/>
        </w:rPr>
        <w:t xml:space="preserve">-like </w:t>
      </w:r>
      <w:r w:rsidR="00115688" w:rsidRPr="001D6FB9">
        <w:rPr>
          <w:rFonts w:ascii="Times New Roman" w:hAnsi="Times New Roman" w:cs="Times New Roman"/>
          <w:sz w:val="24"/>
          <w:szCs w:val="24"/>
          <w:highlight w:val="cyan"/>
        </w:rPr>
        <w:t xml:space="preserve">model to quantify </w:t>
      </w:r>
      <w:r w:rsidR="00701F75" w:rsidRPr="001D6FB9">
        <w:rPr>
          <w:rFonts w:ascii="Times New Roman" w:hAnsi="Times New Roman" w:cs="Times New Roman"/>
          <w:sz w:val="24"/>
          <w:szCs w:val="24"/>
          <w:highlight w:val="cyan"/>
        </w:rPr>
        <w:t>niche differences a</w:t>
      </w:r>
      <w:r w:rsidR="00115688" w:rsidRPr="001D6FB9">
        <w:rPr>
          <w:rFonts w:ascii="Times New Roman" w:hAnsi="Times New Roman" w:cs="Times New Roman"/>
          <w:sz w:val="24"/>
          <w:szCs w:val="24"/>
          <w:highlight w:val="cyan"/>
        </w:rPr>
        <w:t xml:space="preserve">nd </w:t>
      </w:r>
      <w:r w:rsidR="00701F75" w:rsidRPr="001D6FB9">
        <w:rPr>
          <w:rFonts w:ascii="Times New Roman" w:hAnsi="Times New Roman" w:cs="Times New Roman"/>
          <w:sz w:val="24"/>
          <w:szCs w:val="24"/>
          <w:highlight w:val="cyan"/>
        </w:rPr>
        <w:t xml:space="preserve">then </w:t>
      </w:r>
      <w:r w:rsidR="00115688" w:rsidRPr="001D6FB9">
        <w:rPr>
          <w:rFonts w:ascii="Times New Roman" w:hAnsi="Times New Roman" w:cs="Times New Roman"/>
          <w:sz w:val="24"/>
          <w:szCs w:val="24"/>
          <w:highlight w:val="cyan"/>
        </w:rPr>
        <w:t>experimentally remove ND</w:t>
      </w:r>
      <w:r w:rsidR="00701F75" w:rsidRPr="001D6FB9">
        <w:rPr>
          <w:rFonts w:ascii="Times New Roman" w:hAnsi="Times New Roman" w:cs="Times New Roman"/>
          <w:sz w:val="24"/>
          <w:szCs w:val="24"/>
          <w:highlight w:val="cyan"/>
        </w:rPr>
        <w:t xml:space="preserve"> through manipulation to illustrate its effect as a stabilizing force</w:t>
      </w:r>
      <w:r w:rsidR="00A50371" w:rsidRPr="001D6FB9">
        <w:rPr>
          <w:rFonts w:ascii="Times New Roman" w:hAnsi="Times New Roman" w:cs="Times New Roman"/>
          <w:sz w:val="24"/>
          <w:szCs w:val="24"/>
          <w:highlight w:val="cyan"/>
        </w:rPr>
        <w:t xml:space="preserve"> </w:t>
      </w:r>
      <w:r w:rsidR="00115688" w:rsidRPr="001D6FB9">
        <w:rPr>
          <w:rFonts w:ascii="Times New Roman" w:hAnsi="Times New Roman" w:cs="Times New Roman"/>
          <w:sz w:val="24"/>
          <w:szCs w:val="24"/>
          <w:highlight w:val="cyan"/>
        </w:rPr>
        <w:t xml:space="preserve">Nonetheless, the NFD method could be applied empirically to predict coexistence based on the mutual invasibility principle. </w:t>
      </w:r>
    </w:p>
    <w:p w14:paraId="0CE78B5E" w14:textId="51F67FAC" w:rsidR="00B53998" w:rsidRPr="001D6FB9" w:rsidRDefault="00B53998" w:rsidP="00F50E18">
      <w:pPr>
        <w:pStyle w:val="Normal1"/>
        <w:spacing w:line="360" w:lineRule="auto"/>
        <w:ind w:firstLine="576"/>
        <w:rPr>
          <w:rFonts w:ascii="Times New Roman" w:hAnsi="Times New Roman" w:cs="Times New Roman"/>
          <w:sz w:val="24"/>
          <w:szCs w:val="24"/>
          <w:highlight w:val="cyan"/>
        </w:rPr>
      </w:pPr>
      <w:r w:rsidRPr="001D6FB9">
        <w:rPr>
          <w:rFonts w:ascii="Times New Roman" w:hAnsi="Times New Roman" w:cs="Times New Roman"/>
          <w:sz w:val="24"/>
          <w:szCs w:val="24"/>
          <w:highlight w:val="cyan"/>
        </w:rPr>
        <w:t xml:space="preserve">Levine et al [Levine and </w:t>
      </w:r>
      <w:proofErr w:type="spellStart"/>
      <w:r w:rsidRPr="001D6FB9">
        <w:rPr>
          <w:rFonts w:ascii="Times New Roman" w:hAnsi="Times New Roman" w:cs="Times New Roman"/>
          <w:sz w:val="24"/>
          <w:szCs w:val="24"/>
          <w:highlight w:val="cyan"/>
        </w:rPr>
        <w:t>HilleRisLambers</w:t>
      </w:r>
      <w:proofErr w:type="spellEnd"/>
      <w:r w:rsidRPr="001D6FB9">
        <w:rPr>
          <w:rFonts w:ascii="Times New Roman" w:hAnsi="Times New Roman" w:cs="Times New Roman"/>
          <w:sz w:val="24"/>
          <w:szCs w:val="24"/>
          <w:highlight w:val="cyan"/>
        </w:rPr>
        <w:t xml:space="preserve"> 2009 Nature] demonstrated how the NFD method can be implemented empirically. In their experiment with </w:t>
      </w:r>
      <w:r w:rsidR="001D6FB9" w:rsidRPr="001D6FB9">
        <w:rPr>
          <w:rFonts w:ascii="Times New Roman" w:hAnsi="Times New Roman" w:cs="Times New Roman"/>
          <w:sz w:val="24"/>
          <w:szCs w:val="24"/>
          <w:highlight w:val="cyan"/>
        </w:rPr>
        <w:t xml:space="preserve">10 species of </w:t>
      </w:r>
      <w:r w:rsidRPr="001D6FB9">
        <w:rPr>
          <w:rFonts w:ascii="Times New Roman" w:hAnsi="Times New Roman" w:cs="Times New Roman"/>
          <w:sz w:val="24"/>
          <w:szCs w:val="24"/>
          <w:highlight w:val="cyan"/>
        </w:rPr>
        <w:t xml:space="preserve">grassland plants, they </w:t>
      </w:r>
      <w:r w:rsidR="001D6FB9" w:rsidRPr="001D6FB9">
        <w:rPr>
          <w:rFonts w:ascii="Times New Roman" w:hAnsi="Times New Roman" w:cs="Times New Roman"/>
          <w:sz w:val="24"/>
          <w:szCs w:val="24"/>
          <w:highlight w:val="cyan"/>
        </w:rPr>
        <w:t>manipulated the relative frequency of each focal species by varying the proportion of seeds belonging to the focal species versus all other species. At the end of the growing season, they quantified the growth rate of each species in the plots by enumerating the number of seeds belonging to each species and the proportion of those seeds that were viable the next year. They then quantified the slope of NFD by plotting the growth rate of each species against its frequency in the initial community</w:t>
      </w:r>
      <w:r w:rsidR="00F50E18">
        <w:rPr>
          <w:rFonts w:ascii="Times New Roman" w:hAnsi="Times New Roman" w:cs="Times New Roman"/>
          <w:sz w:val="24"/>
          <w:szCs w:val="24"/>
          <w:highlight w:val="cyan"/>
        </w:rPr>
        <w:t xml:space="preserve"> (Equation XXX)</w:t>
      </w:r>
      <w:r w:rsidR="001D6FB9" w:rsidRPr="001D6FB9">
        <w:rPr>
          <w:rFonts w:ascii="Times New Roman" w:hAnsi="Times New Roman" w:cs="Times New Roman"/>
          <w:sz w:val="24"/>
          <w:szCs w:val="24"/>
          <w:highlight w:val="cyan"/>
        </w:rPr>
        <w:t xml:space="preserve">. Although the slope of NFD is not equal to Chesson’s ND and the difference in intercepts is not equal to RFD, they show how the impact of niche differences can be displayed by eliminating this mechanism. Specifically, they show that the effect of niche differences on growth rates can be removed by experimentally maintaining species densities at non-equilibrium levels. </w:t>
      </w:r>
    </w:p>
    <w:p w14:paraId="63427CAE" w14:textId="6780970B" w:rsidR="00207FE2" w:rsidRPr="00416398" w:rsidRDefault="00AC3874">
      <w:pPr>
        <w:pStyle w:val="Normal1"/>
        <w:spacing w:line="360" w:lineRule="auto"/>
        <w:ind w:firstLine="576"/>
        <w:rPr>
          <w:rFonts w:ascii="Times New Roman" w:hAnsi="Times New Roman" w:cs="Times New Roman"/>
          <w:sz w:val="24"/>
          <w:szCs w:val="24"/>
        </w:rPr>
      </w:pPr>
      <w:r w:rsidRPr="001D6FB9">
        <w:rPr>
          <w:rFonts w:ascii="Times New Roman" w:hAnsi="Times New Roman" w:cs="Times New Roman"/>
          <w:sz w:val="24"/>
          <w:szCs w:val="24"/>
          <w:highlight w:val="cyan"/>
        </w:rPr>
        <w:t xml:space="preserve">Additionally, frequency </w:t>
      </w:r>
      <w:r w:rsidR="00207FE2" w:rsidRPr="001D6FB9">
        <w:rPr>
          <w:rFonts w:ascii="Times New Roman" w:hAnsi="Times New Roman" w:cs="Times New Roman"/>
          <w:sz w:val="24"/>
          <w:szCs w:val="24"/>
          <w:highlight w:val="cyan"/>
        </w:rPr>
        <w:t xml:space="preserve">dependency </w:t>
      </w:r>
      <w:r w:rsidR="00FB0AA5" w:rsidRPr="001D6FB9">
        <w:rPr>
          <w:rFonts w:ascii="Times New Roman" w:hAnsi="Times New Roman" w:cs="Times New Roman"/>
          <w:sz w:val="24"/>
          <w:szCs w:val="24"/>
          <w:highlight w:val="cyan"/>
        </w:rPr>
        <w:t xml:space="preserve">could, in principle, also </w:t>
      </w:r>
      <w:r w:rsidR="00207FE2" w:rsidRPr="001D6FB9">
        <w:rPr>
          <w:rFonts w:ascii="Times New Roman" w:hAnsi="Times New Roman" w:cs="Times New Roman"/>
          <w:sz w:val="24"/>
          <w:szCs w:val="24"/>
          <w:highlight w:val="cyan"/>
        </w:rPr>
        <w:t xml:space="preserve">be constructed </w:t>
      </w:r>
      <w:r w:rsidR="00FB0AA5" w:rsidRPr="001D6FB9">
        <w:rPr>
          <w:rFonts w:ascii="Times New Roman" w:hAnsi="Times New Roman" w:cs="Times New Roman"/>
          <w:sz w:val="24"/>
          <w:szCs w:val="24"/>
          <w:highlight w:val="cyan"/>
        </w:rPr>
        <w:t xml:space="preserve">using </w:t>
      </w:r>
      <w:r w:rsidR="00207FE2" w:rsidRPr="001D6FB9">
        <w:rPr>
          <w:rFonts w:ascii="Times New Roman" w:hAnsi="Times New Roman" w:cs="Times New Roman"/>
          <w:sz w:val="24"/>
          <w:szCs w:val="24"/>
          <w:highlight w:val="cyan"/>
        </w:rPr>
        <w:t xml:space="preserve">observational data </w:t>
      </w:r>
      <w:r w:rsidR="00041F12" w:rsidRPr="001D6FB9">
        <w:rPr>
          <w:rFonts w:ascii="Times New Roman" w:hAnsi="Times New Roman" w:cs="Times New Roman"/>
          <w:sz w:val="24"/>
          <w:szCs w:val="24"/>
          <w:highlight w:val="cyan"/>
        </w:rPr>
        <w:t>from natural ecosystems</w:t>
      </w:r>
      <w:r w:rsidR="00A50371" w:rsidRPr="001D6FB9">
        <w:rPr>
          <w:rFonts w:ascii="Times New Roman" w:hAnsi="Times New Roman" w:cs="Times New Roman"/>
          <w:sz w:val="24"/>
          <w:szCs w:val="24"/>
          <w:highlight w:val="cyan"/>
        </w:rPr>
        <w:t>.</w:t>
      </w:r>
      <w:r w:rsidR="00FB3720" w:rsidRPr="001D6FB9">
        <w:rPr>
          <w:rFonts w:ascii="Times New Roman" w:hAnsi="Times New Roman" w:cs="Times New Roman"/>
          <w:sz w:val="24"/>
          <w:szCs w:val="24"/>
          <w:highlight w:val="cyan"/>
        </w:rPr>
        <w:t xml:space="preserve"> </w:t>
      </w:r>
      <w:r w:rsidR="00A50371" w:rsidRPr="001D6FB9">
        <w:rPr>
          <w:rFonts w:ascii="Times New Roman" w:hAnsi="Times New Roman" w:cs="Times New Roman"/>
          <w:sz w:val="24"/>
          <w:szCs w:val="24"/>
          <w:highlight w:val="cyan"/>
        </w:rPr>
        <w:t xml:space="preserve">Doing this </w:t>
      </w:r>
      <w:r w:rsidR="00FB3720" w:rsidRPr="001D6FB9">
        <w:rPr>
          <w:rFonts w:ascii="Times New Roman" w:hAnsi="Times New Roman" w:cs="Times New Roman"/>
          <w:sz w:val="24"/>
          <w:szCs w:val="24"/>
          <w:highlight w:val="cyan"/>
        </w:rPr>
        <w:t xml:space="preserve">approach </w:t>
      </w:r>
      <w:r w:rsidR="00A50371" w:rsidRPr="001D6FB9">
        <w:rPr>
          <w:rFonts w:ascii="Times New Roman" w:hAnsi="Times New Roman" w:cs="Times New Roman"/>
          <w:sz w:val="24"/>
          <w:szCs w:val="24"/>
          <w:highlight w:val="cyan"/>
        </w:rPr>
        <w:t xml:space="preserve">allows </w:t>
      </w:r>
      <w:r w:rsidR="00FB3720" w:rsidRPr="001D6FB9">
        <w:rPr>
          <w:rFonts w:ascii="Times New Roman" w:hAnsi="Times New Roman" w:cs="Times New Roman"/>
          <w:sz w:val="24"/>
          <w:szCs w:val="24"/>
          <w:highlight w:val="cyan"/>
        </w:rPr>
        <w:t>an empiricist to construct frequency dependency on species that are not easy to manipulate their growth rate</w:t>
      </w:r>
      <w:r w:rsidR="00041F12" w:rsidRPr="001D6FB9">
        <w:rPr>
          <w:rFonts w:ascii="Times New Roman" w:hAnsi="Times New Roman" w:cs="Times New Roman"/>
          <w:sz w:val="24"/>
          <w:szCs w:val="24"/>
          <w:highlight w:val="cyan"/>
        </w:rPr>
        <w:t xml:space="preserve">. As </w:t>
      </w:r>
      <w:r w:rsidR="00207FE2" w:rsidRPr="001D6FB9">
        <w:rPr>
          <w:rFonts w:ascii="Times New Roman" w:hAnsi="Times New Roman" w:cs="Times New Roman"/>
          <w:sz w:val="24"/>
          <w:szCs w:val="24"/>
          <w:highlight w:val="cyan"/>
        </w:rPr>
        <w:t xml:space="preserve">long as the per capita growth rate and the relative frequency of the species can be estimated, and the community is assumed to be saturated with respect to </w:t>
      </w:r>
      <w:r w:rsidR="00FB0AA5" w:rsidRPr="001D6FB9">
        <w:rPr>
          <w:rFonts w:ascii="Times New Roman" w:hAnsi="Times New Roman" w:cs="Times New Roman"/>
          <w:sz w:val="24"/>
          <w:szCs w:val="24"/>
          <w:highlight w:val="cyan"/>
        </w:rPr>
        <w:t xml:space="preserve">density or </w:t>
      </w:r>
      <w:r w:rsidR="00207FE2" w:rsidRPr="001D6FB9">
        <w:rPr>
          <w:rFonts w:ascii="Times New Roman" w:hAnsi="Times New Roman" w:cs="Times New Roman"/>
          <w:sz w:val="24"/>
          <w:szCs w:val="24"/>
          <w:highlight w:val="cyan"/>
        </w:rPr>
        <w:t>biomass</w:t>
      </w:r>
      <w:r w:rsidR="00041F12" w:rsidRPr="001D6FB9">
        <w:rPr>
          <w:rFonts w:ascii="Times New Roman" w:hAnsi="Times New Roman" w:cs="Times New Roman"/>
          <w:sz w:val="24"/>
          <w:szCs w:val="24"/>
          <w:highlight w:val="cyan"/>
        </w:rPr>
        <w:t>, it would be possible to parameterize</w:t>
      </w:r>
      <w:r w:rsidRPr="001D6FB9">
        <w:rPr>
          <w:rFonts w:ascii="Times New Roman" w:hAnsi="Times New Roman" w:cs="Times New Roman"/>
          <w:sz w:val="24"/>
          <w:szCs w:val="24"/>
          <w:highlight w:val="cyan"/>
        </w:rPr>
        <w:t xml:space="preserve"> the relationship between growth rate and frequency</w:t>
      </w:r>
      <w:r w:rsidR="00207FE2" w:rsidRPr="001D6FB9">
        <w:rPr>
          <w:rFonts w:ascii="Times New Roman" w:hAnsi="Times New Roman" w:cs="Times New Roman"/>
          <w:sz w:val="24"/>
          <w:szCs w:val="24"/>
          <w:highlight w:val="cyan"/>
        </w:rPr>
        <w:t xml:space="preserve">. </w:t>
      </w:r>
      <w:r w:rsidR="00115688" w:rsidRPr="001D6FB9">
        <w:rPr>
          <w:rFonts w:ascii="Times New Roman" w:hAnsi="Times New Roman" w:cs="Times New Roman"/>
          <w:sz w:val="24"/>
          <w:szCs w:val="24"/>
          <w:highlight w:val="cyan"/>
        </w:rPr>
        <w:t>Although this approach has not been applied empirically to make predictions regarding coexistence</w:t>
      </w:r>
      <w:r w:rsidR="00FB3720" w:rsidRPr="001D6FB9">
        <w:rPr>
          <w:rFonts w:ascii="Times New Roman" w:hAnsi="Times New Roman" w:cs="Times New Roman"/>
          <w:sz w:val="24"/>
          <w:szCs w:val="24"/>
          <w:highlight w:val="cyan"/>
        </w:rPr>
        <w:t xml:space="preserve"> </w:t>
      </w:r>
      <w:r w:rsidR="00FB3720" w:rsidRPr="001D6FB9">
        <w:rPr>
          <w:rFonts w:ascii="Times New Roman" w:hAnsi="Times New Roman" w:cs="Times New Roman"/>
          <w:sz w:val="24"/>
          <w:szCs w:val="24"/>
          <w:highlight w:val="cyan"/>
        </w:rPr>
        <w:fldChar w:fldCharType="begin" w:fldLock="1"/>
      </w:r>
      <w:r w:rsidR="00BD0A75" w:rsidRPr="001D6FB9">
        <w:rPr>
          <w:rFonts w:ascii="Times New Roman" w:hAnsi="Times New Roman" w:cs="Times New Roman"/>
          <w:sz w:val="24"/>
          <w:szCs w:val="24"/>
          <w:highlight w:val="cyan"/>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00FB3720" w:rsidRPr="001D6FB9">
        <w:rPr>
          <w:rFonts w:ascii="Times New Roman" w:hAnsi="Times New Roman" w:cs="Times New Roman"/>
          <w:sz w:val="24"/>
          <w:szCs w:val="24"/>
          <w:highlight w:val="cyan"/>
        </w:rPr>
        <w:fldChar w:fldCharType="separate"/>
      </w:r>
      <w:r w:rsidR="00FB3720" w:rsidRPr="001D6FB9">
        <w:rPr>
          <w:rFonts w:ascii="Times New Roman" w:hAnsi="Times New Roman" w:cs="Times New Roman"/>
          <w:noProof/>
          <w:sz w:val="24"/>
          <w:szCs w:val="24"/>
          <w:highlight w:val="cyan"/>
        </w:rPr>
        <w:t>(but see Yenni et al. 2012, 2017)</w:t>
      </w:r>
      <w:r w:rsidR="00FB3720" w:rsidRPr="001D6FB9">
        <w:rPr>
          <w:rFonts w:ascii="Times New Roman" w:hAnsi="Times New Roman" w:cs="Times New Roman"/>
          <w:sz w:val="24"/>
          <w:szCs w:val="24"/>
          <w:highlight w:val="cyan"/>
        </w:rPr>
        <w:fldChar w:fldCharType="end"/>
      </w:r>
      <w:r w:rsidR="00115688" w:rsidRPr="001D6FB9">
        <w:rPr>
          <w:rFonts w:ascii="Times New Roman" w:hAnsi="Times New Roman" w:cs="Times New Roman"/>
          <w:sz w:val="24"/>
          <w:szCs w:val="24"/>
          <w:highlight w:val="cyan"/>
        </w:rPr>
        <w:t xml:space="preserve"> </w:t>
      </w:r>
      <w:r w:rsidR="00443F4B" w:rsidRPr="001D6FB9">
        <w:rPr>
          <w:rFonts w:ascii="Times New Roman" w:hAnsi="Times New Roman" w:cs="Times New Roman"/>
          <w:sz w:val="24"/>
          <w:szCs w:val="24"/>
          <w:highlight w:val="cyan"/>
        </w:rPr>
        <w:t xml:space="preserve">it is one of only two methods </w:t>
      </w:r>
      <w:r w:rsidR="00171715" w:rsidRPr="001D6FB9">
        <w:rPr>
          <w:rFonts w:ascii="Times New Roman" w:hAnsi="Times New Roman" w:cs="Times New Roman"/>
          <w:sz w:val="24"/>
          <w:szCs w:val="24"/>
          <w:highlight w:val="cyan"/>
        </w:rPr>
        <w:t xml:space="preserve">reviewed here </w:t>
      </w:r>
      <w:r w:rsidR="00443F4B" w:rsidRPr="001D6FB9">
        <w:rPr>
          <w:rFonts w:ascii="Times New Roman" w:hAnsi="Times New Roman" w:cs="Times New Roman"/>
          <w:sz w:val="24"/>
          <w:szCs w:val="24"/>
          <w:highlight w:val="cyan"/>
        </w:rPr>
        <w:t>that do not require manipulative experiments.</w:t>
      </w:r>
      <w:r w:rsidR="00443F4B">
        <w:rPr>
          <w:rFonts w:ascii="Times New Roman" w:hAnsi="Times New Roman" w:cs="Times New Roman"/>
          <w:sz w:val="24"/>
          <w:szCs w:val="24"/>
        </w:rPr>
        <w:t xml:space="preserve">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r w:rsidR="00AC3874">
        <w:rPr>
          <w:rFonts w:ascii="Times New Roman" w:hAnsi="Times New Roman" w:cs="Times New Roman"/>
          <w:sz w:val="24"/>
          <w:szCs w:val="24"/>
        </w:rPr>
        <w:t xml:space="preserve">Both of these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B53998"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1ED340EF" w14:textId="6C7F590F" w:rsid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p>
    <w:p w14:paraId="7CE71773" w14:textId="4AE3257E"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To meet</w:t>
      </w:r>
      <w:r w:rsidRPr="005349B2">
        <w:rPr>
          <w:rFonts w:ascii="Times New Roman" w:hAnsi="Times New Roman" w:cs="Times New Roman"/>
          <w:sz w:val="24"/>
          <w:szCs w:val="24"/>
        </w:rPr>
        <w:t xml:space="preserve"> </w:t>
      </w:r>
      <w:r w:rsidRPr="00B0403D">
        <w:rPr>
          <w:rFonts w:ascii="Times New Roman" w:hAnsi="Times New Roman" w:cs="Times New Roman"/>
          <w:sz w:val="24"/>
          <w:szCs w:val="24"/>
        </w:rPr>
        <w:t xml:space="preserve">the mutual invasibility criteria </w:t>
      </w:r>
      <w:r>
        <w:rPr>
          <w:rFonts w:ascii="Times New Roman" w:hAnsi="Times New Roman" w:cs="Times New Roman"/>
          <w:sz w:val="24"/>
          <w:szCs w:val="24"/>
        </w:rPr>
        <w:t xml:space="preserve">for </w:t>
      </w:r>
      <w:r w:rsidRPr="00B0403D">
        <w:rPr>
          <w:rFonts w:ascii="Times New Roman" w:hAnsi="Times New Roman" w:cs="Times New Roman"/>
          <w:sz w:val="24"/>
          <w:szCs w:val="24"/>
        </w:rPr>
        <w:t xml:space="preserve">any two species (e.g.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9F29C6">
        <w:rPr>
          <w:rFonts w:ascii="Times New Roman" w:hAnsi="Times New Roman" w:cs="Times New Roman"/>
          <w:i/>
          <w:sz w:val="24"/>
          <w:szCs w:val="24"/>
        </w:rPr>
        <w:t>j</w:t>
      </w:r>
      <w:r w:rsidRPr="00B0403D">
        <w:rPr>
          <w:rFonts w:ascii="Times New Roman" w:hAnsi="Times New Roman" w:cs="Times New Roman"/>
          <w:sz w:val="24"/>
          <w:szCs w:val="24"/>
        </w:rPr>
        <w:t>)</w:t>
      </w:r>
      <w:r w:rsidDel="00CE6193">
        <w:rPr>
          <w:rFonts w:ascii="Times New Roman" w:hAnsi="Times New Roman" w:cs="Times New Roman"/>
          <w:sz w:val="24"/>
          <w:szCs w:val="24"/>
        </w:rPr>
        <w:t>,</w:t>
      </w:r>
      <w:r>
        <w:rPr>
          <w:rFonts w:ascii="Times New Roman" w:hAnsi="Times New Roman" w:cs="Times New Roman"/>
          <w:sz w:val="24"/>
          <w:szCs w:val="24"/>
        </w:rPr>
        <w:t xml:space="preserve"> both intra-specific competition coefficients must be greater than the inter-specific competition coefficients, </w:t>
      </w:r>
      <w:r w:rsidRPr="00B0403D">
        <w:rPr>
          <w:rFonts w:ascii="Times New Roman" w:hAnsi="Times New Roman" w:cs="Times New Roman"/>
          <w:sz w:val="24"/>
          <w:szCs w:val="24"/>
        </w:rPr>
        <w:t xml:space="preserve">i.e.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and </w:t>
      </w:r>
      <w:r w:rsidRPr="00FE1382">
        <w:rPr>
          <w:rFonts w:ascii="Times New Roman" w:hAnsi="Times New Roman" w:cs="Times New Roman"/>
          <w:i/>
          <w:sz w:val="24"/>
          <w:szCs w:val="24"/>
        </w:rPr>
        <w:t>α</w:t>
      </w:r>
      <w:proofErr w:type="spellStart"/>
      <w:r w:rsidRPr="00FE1382">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&gt; </w:t>
      </w:r>
      <w:r w:rsidRPr="00FE1382">
        <w:rPr>
          <w:rFonts w:ascii="Times New Roman" w:hAnsi="Times New Roman" w:cs="Times New Roman"/>
          <w:i/>
          <w:sz w:val="24"/>
          <w:szCs w:val="24"/>
        </w:rPr>
        <w:t>α</w:t>
      </w:r>
      <w:r w:rsidRPr="00FE1382">
        <w:rPr>
          <w:rFonts w:ascii="Times New Roman" w:hAnsi="Times New Roman" w:cs="Times New Roman"/>
          <w:i/>
          <w:sz w:val="24"/>
          <w:szCs w:val="24"/>
          <w:vertAlign w:val="subscript"/>
        </w:rPr>
        <w:t>ji</w:t>
      </w:r>
      <w:r>
        <w:rPr>
          <w:rFonts w:ascii="Times New Roman" w:hAnsi="Times New Roman" w:cs="Times New Roman"/>
          <w:sz w:val="24"/>
          <w:szCs w:val="24"/>
        </w:rPr>
        <w:t xml:space="preserve">. After obtaining the intra- and inter-specific competition coefficients, ND and RFD can be calculated following Chesson’s definition, i.e. </w:t>
      </w:r>
      <m:oMath>
        <m:r>
          <m:rPr>
            <m:sty m:val="p"/>
          </m:rPr>
          <w:rPr>
            <w:rFonts w:ascii="Cambria Math" w:hAnsi="Cambria Math" w:cs="Times New Roman"/>
            <w:sz w:val="24"/>
            <w:szCs w:val="24"/>
          </w:rPr>
          <m:t>ND=1-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Pr>
          <w:rFonts w:ascii="Times New Roman" w:hAnsi="Times New Roman" w:cs="Times New Roman"/>
          <w:sz w:val="24"/>
          <w:szCs w:val="24"/>
        </w:rPr>
        <w:t xml:space="preserve"> and </w:t>
      </w:r>
      <m:oMath>
        <m:r>
          <m:rPr>
            <m:sty m:val="p"/>
          </m:rPr>
          <w:rPr>
            <w:rFonts w:ascii="Cambria Math" w:hAnsi="Cambria Math" w:cs="Times New Roman"/>
            <w:sz w:val="24"/>
            <w:szCs w:val="24"/>
          </w:rPr>
          <m:t>RFD=</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19E032FB" w:rsidR="00216ABD" w:rsidRPr="00216ABD" w:rsidRDefault="00216ABD" w:rsidP="00F50E18">
      <w:pPr>
        <w:pStyle w:val="Normal1"/>
        <w:spacing w:line="360" w:lineRule="auto"/>
        <w:ind w:firstLine="576"/>
        <w:rPr>
          <w:rFonts w:ascii="Times New Roman" w:hAnsi="Times New Roman" w:cs="Times New Roman"/>
          <w:sz w:val="24"/>
          <w:szCs w:val="24"/>
        </w:rPr>
      </w:pPr>
      <w:r w:rsidRPr="00F50E18">
        <w:rPr>
          <w:rFonts w:ascii="Times New Roman" w:hAnsi="Times New Roman" w:cs="Times New Roman"/>
          <w:sz w:val="24"/>
          <w:szCs w:val="24"/>
          <w:highlight w:val="cyan"/>
        </w:rPr>
        <w:t xml:space="preserve">To use the Lotka-Volterra model to empirically predict coexistence </w:t>
      </w:r>
      <w:r w:rsidR="00F50E18" w:rsidRPr="00F50E18">
        <w:rPr>
          <w:rFonts w:ascii="Times New Roman" w:hAnsi="Times New Roman" w:cs="Times New Roman"/>
          <w:sz w:val="24"/>
          <w:szCs w:val="24"/>
          <w:highlight w:val="cyan"/>
        </w:rPr>
        <w:t xml:space="preserve">requires that the empiricist assume that the strength of species interactions </w:t>
      </w:r>
      <w:proofErr w:type="gramStart"/>
      <w:r w:rsidR="00F50E18" w:rsidRPr="00F50E18">
        <w:rPr>
          <w:rFonts w:ascii="Times New Roman" w:hAnsi="Times New Roman" w:cs="Times New Roman"/>
          <w:sz w:val="24"/>
          <w:szCs w:val="24"/>
          <w:highlight w:val="cyan"/>
        </w:rPr>
        <w:t>are</w:t>
      </w:r>
      <w:proofErr w:type="gramEnd"/>
      <w:r w:rsidR="00F50E18" w:rsidRPr="00F50E18">
        <w:rPr>
          <w:rFonts w:ascii="Times New Roman" w:hAnsi="Times New Roman" w:cs="Times New Roman"/>
          <w:sz w:val="24"/>
          <w:szCs w:val="24"/>
          <w:highlight w:val="cyan"/>
        </w:rPr>
        <w:t xml:space="preserve"> independent of species densities. Under this assumption, there are </w:t>
      </w:r>
      <w:r w:rsidRPr="00F50E18">
        <w:rPr>
          <w:rFonts w:ascii="Times New Roman" w:hAnsi="Times New Roman" w:cs="Times New Roman"/>
          <w:sz w:val="24"/>
          <w:szCs w:val="24"/>
          <w:highlight w:val="cyan"/>
        </w:rPr>
        <w:t xml:space="preserve">six different parameters </w:t>
      </w:r>
      <w:r w:rsidR="00F50E18" w:rsidRPr="00F50E18">
        <w:rPr>
          <w:rFonts w:ascii="Times New Roman" w:hAnsi="Times New Roman" w:cs="Times New Roman"/>
          <w:sz w:val="24"/>
          <w:szCs w:val="24"/>
          <w:highlight w:val="cyan"/>
        </w:rPr>
        <w:t>that must be quantified in order to populate equation XXX</w:t>
      </w:r>
      <w:r w:rsidRPr="00F50E18">
        <w:rPr>
          <w:rFonts w:ascii="Times New Roman" w:hAnsi="Times New Roman" w:cs="Times New Roman"/>
          <w:sz w:val="24"/>
          <w:szCs w:val="24"/>
          <w:highlight w:val="cyan"/>
        </w:rPr>
        <w:t xml:space="preserve">: intrinsic per </w:t>
      </w:r>
      <w:r w:rsidR="00AB1211" w:rsidRPr="00F50E18">
        <w:rPr>
          <w:rFonts w:ascii="Times New Roman" w:hAnsi="Times New Roman" w:cs="Times New Roman"/>
          <w:sz w:val="24"/>
          <w:szCs w:val="24"/>
          <w:highlight w:val="cyan"/>
        </w:rPr>
        <w:t>capita</w:t>
      </w:r>
      <w:r w:rsidRPr="00F50E18">
        <w:rPr>
          <w:rFonts w:ascii="Times New Roman" w:hAnsi="Times New Roman" w:cs="Times New Roman"/>
          <w:sz w:val="24"/>
          <w:szCs w:val="24"/>
          <w:highlight w:val="cyan"/>
        </w:rPr>
        <w:t xml:space="preserve"> growth rate of each species (</w:t>
      </w:r>
      <w:proofErr w:type="spellStart"/>
      <w:r w:rsidRPr="00F50E18">
        <w:rPr>
          <w:rFonts w:ascii="Times New Roman" w:hAnsi="Times New Roman" w:cs="Times New Roman"/>
          <w:i/>
          <w:sz w:val="24"/>
          <w:szCs w:val="24"/>
          <w:highlight w:val="cyan"/>
        </w:rPr>
        <w:t>r</w:t>
      </w:r>
      <w:r w:rsidRPr="00F50E18">
        <w:rPr>
          <w:rFonts w:ascii="Times New Roman" w:hAnsi="Times New Roman" w:cs="Times New Roman"/>
          <w:i/>
          <w:sz w:val="24"/>
          <w:szCs w:val="24"/>
          <w:highlight w:val="cyan"/>
          <w:vertAlign w:val="subscript"/>
        </w:rPr>
        <w:t>i</w:t>
      </w:r>
      <w:proofErr w:type="spellEnd"/>
      <w:r w:rsidRPr="00F50E18">
        <w:rPr>
          <w:rFonts w:ascii="Times New Roman" w:hAnsi="Times New Roman" w:cs="Times New Roman"/>
          <w:sz w:val="24"/>
          <w:szCs w:val="24"/>
          <w:highlight w:val="cyan"/>
        </w:rPr>
        <w:t xml:space="preserve"> and </w:t>
      </w:r>
      <w:proofErr w:type="spellStart"/>
      <w:r w:rsidRPr="00F50E18">
        <w:rPr>
          <w:rFonts w:ascii="Times New Roman" w:hAnsi="Times New Roman" w:cs="Times New Roman"/>
          <w:i/>
          <w:sz w:val="24"/>
          <w:szCs w:val="24"/>
          <w:highlight w:val="cyan"/>
        </w:rPr>
        <w:t>r</w:t>
      </w:r>
      <w:r w:rsidRPr="00F50E18">
        <w:rPr>
          <w:rFonts w:ascii="Times New Roman" w:hAnsi="Times New Roman" w:cs="Times New Roman"/>
          <w:i/>
          <w:sz w:val="24"/>
          <w:szCs w:val="24"/>
          <w:highlight w:val="cyan"/>
          <w:vertAlign w:val="subscript"/>
        </w:rPr>
        <w:t>j</w:t>
      </w:r>
      <w:proofErr w:type="spellEnd"/>
      <w:r w:rsidRPr="00F50E18">
        <w:rPr>
          <w:rFonts w:ascii="Times New Roman" w:hAnsi="Times New Roman" w:cs="Times New Roman"/>
          <w:sz w:val="24"/>
          <w:szCs w:val="24"/>
          <w:highlight w:val="cyan"/>
        </w:rPr>
        <w:t>), per capita intra-specific competition coefficients (</w:t>
      </w:r>
      <w:r w:rsidR="00AB1211" w:rsidRPr="00F50E18">
        <w:rPr>
          <w:rFonts w:ascii="Times New Roman" w:hAnsi="Times New Roman" w:cs="Times New Roman"/>
          <w:i/>
          <w:sz w:val="24"/>
          <w:szCs w:val="24"/>
          <w:highlight w:val="cyan"/>
        </w:rPr>
        <w:t>α</w:t>
      </w:r>
      <w:r w:rsidR="00AB1211" w:rsidRPr="00F50E18">
        <w:rPr>
          <w:rFonts w:ascii="Times New Roman" w:hAnsi="Times New Roman" w:cs="Times New Roman"/>
          <w:i/>
          <w:sz w:val="24"/>
          <w:szCs w:val="24"/>
          <w:highlight w:val="cyan"/>
          <w:vertAlign w:val="subscript"/>
        </w:rPr>
        <w:t>ii</w:t>
      </w:r>
      <w:r w:rsidRPr="00F50E18">
        <w:rPr>
          <w:rFonts w:ascii="Times New Roman" w:hAnsi="Times New Roman" w:cs="Times New Roman"/>
          <w:sz w:val="24"/>
          <w:szCs w:val="24"/>
          <w:highlight w:val="cyan"/>
        </w:rPr>
        <w:t xml:space="preserve"> and </w:t>
      </w:r>
      <w:r w:rsidR="00AB1211" w:rsidRPr="00F50E18">
        <w:rPr>
          <w:rFonts w:ascii="Times New Roman" w:hAnsi="Times New Roman" w:cs="Times New Roman"/>
          <w:i/>
          <w:sz w:val="24"/>
          <w:szCs w:val="24"/>
          <w:highlight w:val="cyan"/>
        </w:rPr>
        <w:t>α</w:t>
      </w:r>
      <w:proofErr w:type="spellStart"/>
      <w:r w:rsidR="00AB1211" w:rsidRPr="00F50E18">
        <w:rPr>
          <w:rFonts w:ascii="Times New Roman" w:hAnsi="Times New Roman" w:cs="Times New Roman"/>
          <w:i/>
          <w:sz w:val="24"/>
          <w:szCs w:val="24"/>
          <w:highlight w:val="cyan"/>
          <w:vertAlign w:val="subscript"/>
        </w:rPr>
        <w:t>jj</w:t>
      </w:r>
      <w:proofErr w:type="spellEnd"/>
      <w:r w:rsidRPr="00F50E18">
        <w:rPr>
          <w:rFonts w:ascii="Times New Roman" w:hAnsi="Times New Roman" w:cs="Times New Roman"/>
          <w:sz w:val="24"/>
          <w:szCs w:val="24"/>
          <w:highlight w:val="cyan"/>
        </w:rPr>
        <w:t>), and per capita inter-specific competition coefficients (</w:t>
      </w:r>
      <w:r w:rsidR="00AB1211" w:rsidRPr="00F50E18">
        <w:rPr>
          <w:rFonts w:ascii="Times New Roman" w:hAnsi="Times New Roman" w:cs="Times New Roman"/>
          <w:i/>
          <w:sz w:val="24"/>
          <w:szCs w:val="24"/>
          <w:highlight w:val="cyan"/>
        </w:rPr>
        <w:t>α</w:t>
      </w:r>
      <w:proofErr w:type="spellStart"/>
      <w:r w:rsidR="00AB1211" w:rsidRPr="00F50E18">
        <w:rPr>
          <w:rFonts w:ascii="Times New Roman" w:hAnsi="Times New Roman" w:cs="Times New Roman"/>
          <w:i/>
          <w:sz w:val="24"/>
          <w:szCs w:val="24"/>
          <w:highlight w:val="cyan"/>
          <w:vertAlign w:val="subscript"/>
        </w:rPr>
        <w:t>ij</w:t>
      </w:r>
      <w:proofErr w:type="spellEnd"/>
      <w:r w:rsidRPr="00F50E18">
        <w:rPr>
          <w:rFonts w:ascii="Times New Roman" w:hAnsi="Times New Roman" w:cs="Times New Roman"/>
          <w:sz w:val="24"/>
          <w:szCs w:val="24"/>
          <w:highlight w:val="cyan"/>
        </w:rPr>
        <w:t xml:space="preserve"> and </w:t>
      </w:r>
      <w:r w:rsidR="00AB1211" w:rsidRPr="00F50E18">
        <w:rPr>
          <w:rFonts w:ascii="Times New Roman" w:hAnsi="Times New Roman" w:cs="Times New Roman"/>
          <w:i/>
          <w:sz w:val="24"/>
          <w:szCs w:val="24"/>
          <w:highlight w:val="cyan"/>
        </w:rPr>
        <w:t>α</w:t>
      </w:r>
      <w:r w:rsidR="00AB1211" w:rsidRPr="00F50E18">
        <w:rPr>
          <w:rFonts w:ascii="Times New Roman" w:hAnsi="Times New Roman" w:cs="Times New Roman"/>
          <w:i/>
          <w:sz w:val="24"/>
          <w:szCs w:val="24"/>
          <w:highlight w:val="cyan"/>
          <w:vertAlign w:val="subscript"/>
        </w:rPr>
        <w:t>ji</w:t>
      </w:r>
      <w:r w:rsidRPr="00F50E18">
        <w:rPr>
          <w:rFonts w:ascii="Times New Roman" w:hAnsi="Times New Roman" w:cs="Times New Roman"/>
          <w:sz w:val="24"/>
          <w:szCs w:val="24"/>
          <w:highlight w:val="cyan"/>
        </w:rPr>
        <w:t xml:space="preserve">). </w:t>
      </w:r>
      <w:r w:rsidR="00F50E18" w:rsidRPr="00F50E18">
        <w:rPr>
          <w:rFonts w:ascii="Times New Roman" w:hAnsi="Times New Roman" w:cs="Times New Roman"/>
          <w:sz w:val="24"/>
          <w:szCs w:val="24"/>
          <w:highlight w:val="cyan"/>
        </w:rPr>
        <w:t>T</w:t>
      </w:r>
      <w:r w:rsidRPr="00F50E18">
        <w:rPr>
          <w:rFonts w:ascii="Times New Roman" w:hAnsi="Times New Roman" w:cs="Times New Roman"/>
          <w:sz w:val="24"/>
          <w:szCs w:val="24"/>
          <w:highlight w:val="cyan"/>
        </w:rPr>
        <w:t xml:space="preserve">he </w:t>
      </w:r>
      <w:r w:rsidR="00443F4B" w:rsidRPr="00F50E18">
        <w:rPr>
          <w:rFonts w:ascii="Times New Roman" w:hAnsi="Times New Roman" w:cs="Times New Roman"/>
          <w:sz w:val="24"/>
          <w:szCs w:val="24"/>
          <w:highlight w:val="cyan"/>
        </w:rPr>
        <w:t>simplest</w:t>
      </w:r>
      <w:r w:rsidRPr="00F50E18">
        <w:rPr>
          <w:rFonts w:ascii="Times New Roman" w:hAnsi="Times New Roman" w:cs="Times New Roman"/>
          <w:sz w:val="24"/>
          <w:szCs w:val="24"/>
          <w:highlight w:val="cyan"/>
        </w:rPr>
        <w:t xml:space="preserve"> way to parameterize the model would be to use three datasets for each species pair: a time-series of each species grown alone as a monoculture</w:t>
      </w:r>
      <w:r w:rsidR="00AC3874" w:rsidRPr="00F50E18">
        <w:rPr>
          <w:rFonts w:ascii="Times New Roman" w:hAnsi="Times New Roman" w:cs="Times New Roman"/>
          <w:sz w:val="24"/>
          <w:szCs w:val="24"/>
          <w:highlight w:val="cyan"/>
        </w:rPr>
        <w:t xml:space="preserve"> to obtain</w:t>
      </w:r>
      <w:r w:rsidR="004E79C6" w:rsidRPr="00F50E18">
        <w:rPr>
          <w:rFonts w:ascii="Times New Roman" w:hAnsi="Times New Roman" w:cs="Times New Roman"/>
          <w:sz w:val="24"/>
          <w:szCs w:val="24"/>
          <w:highlight w:val="cyan"/>
        </w:rPr>
        <w:t xml:space="preserve"> intrinsic per capita growth rate of each species </w:t>
      </w:r>
      <w:r w:rsidR="00AD54BF" w:rsidRPr="00F50E18">
        <w:rPr>
          <w:rFonts w:ascii="Times New Roman" w:hAnsi="Times New Roman" w:cs="Times New Roman"/>
          <w:sz w:val="24"/>
          <w:szCs w:val="24"/>
          <w:highlight w:val="cyan"/>
        </w:rPr>
        <w:t xml:space="preserve">as well as </w:t>
      </w:r>
      <w:r w:rsidR="004E79C6" w:rsidRPr="00F50E18">
        <w:rPr>
          <w:rFonts w:ascii="Times New Roman" w:hAnsi="Times New Roman" w:cs="Times New Roman"/>
          <w:sz w:val="24"/>
          <w:szCs w:val="24"/>
          <w:highlight w:val="cyan"/>
        </w:rPr>
        <w:t>per capita intra-specific competition coefficients</w:t>
      </w:r>
      <w:r w:rsidRPr="00F50E18">
        <w:rPr>
          <w:rFonts w:ascii="Times New Roman" w:hAnsi="Times New Roman" w:cs="Times New Roman"/>
          <w:sz w:val="24"/>
          <w:szCs w:val="24"/>
          <w:highlight w:val="cyan"/>
        </w:rPr>
        <w:t>, and one time-series representing a co-culture of the two species</w:t>
      </w:r>
      <w:r w:rsidR="00AC3874" w:rsidRPr="00F50E18">
        <w:rPr>
          <w:rFonts w:ascii="Times New Roman" w:hAnsi="Times New Roman" w:cs="Times New Roman"/>
          <w:sz w:val="24"/>
          <w:szCs w:val="24"/>
          <w:highlight w:val="cyan"/>
        </w:rPr>
        <w:t xml:space="preserve"> to obtain</w:t>
      </w:r>
      <w:r w:rsidRPr="00F50E18">
        <w:rPr>
          <w:rFonts w:ascii="Times New Roman" w:hAnsi="Times New Roman" w:cs="Times New Roman"/>
          <w:sz w:val="24"/>
          <w:szCs w:val="24"/>
          <w:highlight w:val="cyan"/>
        </w:rPr>
        <w:t xml:space="preserve"> </w:t>
      </w:r>
      <w:r w:rsidR="00AD54BF" w:rsidRPr="00F50E18">
        <w:rPr>
          <w:rFonts w:ascii="Times New Roman" w:hAnsi="Times New Roman" w:cs="Times New Roman"/>
          <w:sz w:val="24"/>
          <w:szCs w:val="24"/>
          <w:highlight w:val="cyan"/>
        </w:rPr>
        <w:t xml:space="preserve">per capita inter-specific competition coefficients </w:t>
      </w:r>
      <w:r w:rsidRPr="00F50E18">
        <w:rPr>
          <w:rFonts w:ascii="Times New Roman" w:hAnsi="Times New Roman" w:cs="Times New Roman"/>
          <w:sz w:val="24"/>
          <w:szCs w:val="24"/>
          <w:highlight w:val="cyan"/>
        </w:rPr>
        <w:t>(Fig. 2).</w:t>
      </w:r>
      <w:r w:rsidR="00F50E18" w:rsidRPr="00F50E18">
        <w:rPr>
          <w:rFonts w:ascii="Times New Roman" w:hAnsi="Times New Roman" w:cs="Times New Roman"/>
          <w:sz w:val="24"/>
          <w:szCs w:val="24"/>
          <w:highlight w:val="cyan"/>
        </w:rPr>
        <w:t xml:space="preserve"> From each monoculture time series, the empiricist needs to measure the maximum potential growth rate of each species (</w:t>
      </w:r>
      <w:proofErr w:type="spellStart"/>
      <w:r w:rsidR="00F50E18" w:rsidRPr="00F50E18">
        <w:rPr>
          <w:rFonts w:ascii="Times New Roman" w:hAnsi="Times New Roman" w:cs="Times New Roman"/>
          <w:sz w:val="24"/>
          <w:szCs w:val="24"/>
          <w:highlight w:val="cyan"/>
        </w:rPr>
        <w:t>r</w:t>
      </w:r>
      <w:r w:rsidR="00F50E18" w:rsidRPr="00F50E18">
        <w:rPr>
          <w:rFonts w:ascii="Times New Roman" w:hAnsi="Times New Roman" w:cs="Times New Roman"/>
          <w:sz w:val="24"/>
          <w:szCs w:val="24"/>
          <w:highlight w:val="cyan"/>
          <w:vertAlign w:val="subscript"/>
        </w:rPr>
        <w:t>i</w:t>
      </w:r>
      <w:proofErr w:type="spellEnd"/>
      <w:r w:rsidR="00F50E18" w:rsidRPr="00F50E18">
        <w:rPr>
          <w:rFonts w:ascii="Times New Roman" w:hAnsi="Times New Roman" w:cs="Times New Roman"/>
          <w:sz w:val="24"/>
          <w:szCs w:val="24"/>
          <w:highlight w:val="cyan"/>
        </w:rPr>
        <w:t xml:space="preserve">), which occurs as the species’ density approaches zero. Then, the empiricist needs to measure the steady-state population size of each species in monoculture (Ki). The quotient </w:t>
      </w:r>
      <w:proofErr w:type="spellStart"/>
      <w:r w:rsidR="00F50E18" w:rsidRPr="00F50E18">
        <w:rPr>
          <w:rFonts w:ascii="Times New Roman" w:hAnsi="Times New Roman" w:cs="Times New Roman"/>
          <w:sz w:val="24"/>
          <w:szCs w:val="24"/>
          <w:highlight w:val="cyan"/>
        </w:rPr>
        <w:t>ri</w:t>
      </w:r>
      <w:proofErr w:type="spellEnd"/>
      <w:r w:rsidR="00F50E18" w:rsidRPr="00F50E18">
        <w:rPr>
          <w:rFonts w:ascii="Times New Roman" w:hAnsi="Times New Roman" w:cs="Times New Roman"/>
          <w:sz w:val="24"/>
          <w:szCs w:val="24"/>
          <w:highlight w:val="cyan"/>
        </w:rPr>
        <w:t xml:space="preserve">/Ki is equal to the intraspecific interaction term </w:t>
      </w:r>
      <w:proofErr w:type="spellStart"/>
      <w:r w:rsidR="00F50E18" w:rsidRPr="00F50E18">
        <w:rPr>
          <w:rFonts w:ascii="Times New Roman" w:hAnsi="Times New Roman" w:cs="Times New Roman"/>
          <w:sz w:val="24"/>
          <w:szCs w:val="24"/>
          <w:highlight w:val="cyan"/>
        </w:rPr>
        <w:t>aii</w:t>
      </w:r>
      <w:proofErr w:type="spellEnd"/>
      <w:r w:rsidR="00F50E18" w:rsidRPr="00F50E18">
        <w:rPr>
          <w:rFonts w:ascii="Times New Roman" w:hAnsi="Times New Roman" w:cs="Times New Roman"/>
          <w:sz w:val="24"/>
          <w:szCs w:val="24"/>
          <w:highlight w:val="cyan"/>
        </w:rPr>
        <w:t xml:space="preserve"> in the </w:t>
      </w:r>
      <w:proofErr w:type="spellStart"/>
      <w:r w:rsidR="00F50E18" w:rsidRPr="00F50E18">
        <w:rPr>
          <w:rFonts w:ascii="Times New Roman" w:hAnsi="Times New Roman" w:cs="Times New Roman"/>
          <w:sz w:val="24"/>
          <w:szCs w:val="24"/>
          <w:highlight w:val="cyan"/>
        </w:rPr>
        <w:t>Lotka</w:t>
      </w:r>
      <w:proofErr w:type="spellEnd"/>
      <w:r w:rsidR="00F50E18" w:rsidRPr="00F50E18">
        <w:rPr>
          <w:rFonts w:ascii="Times New Roman" w:hAnsi="Times New Roman" w:cs="Times New Roman"/>
          <w:sz w:val="24"/>
          <w:szCs w:val="24"/>
          <w:highlight w:val="cyan"/>
        </w:rPr>
        <w:t>-Volterra model (Equation XXX). After quantifying the intraspecific interaction terms, the empiricist must perform two competition experiments in which the density and growth rate of each species is measured when each species is near their monoculture equilibrium density (See Appendix 2, Figure S2). Using these time series from competition, the empiricist can quantify both intraspecific interaction coefficients (</w:t>
      </w:r>
      <w:proofErr w:type="spellStart"/>
      <w:r w:rsidR="00F50E18" w:rsidRPr="00F50E18">
        <w:rPr>
          <w:rFonts w:ascii="Times New Roman" w:hAnsi="Times New Roman" w:cs="Times New Roman"/>
          <w:sz w:val="24"/>
          <w:szCs w:val="24"/>
          <w:highlight w:val="cyan"/>
        </w:rPr>
        <w:t>aij</w:t>
      </w:r>
      <w:proofErr w:type="spellEnd"/>
      <w:r w:rsidR="00F50E18" w:rsidRPr="00F50E18">
        <w:rPr>
          <w:rFonts w:ascii="Times New Roman" w:hAnsi="Times New Roman" w:cs="Times New Roman"/>
          <w:sz w:val="24"/>
          <w:szCs w:val="24"/>
          <w:highlight w:val="cyan"/>
        </w:rPr>
        <w:t xml:space="preserve">, </w:t>
      </w:r>
      <w:proofErr w:type="spellStart"/>
      <w:r w:rsidR="00F50E18" w:rsidRPr="00F50E18">
        <w:rPr>
          <w:rFonts w:ascii="Times New Roman" w:hAnsi="Times New Roman" w:cs="Times New Roman"/>
          <w:sz w:val="24"/>
          <w:szCs w:val="24"/>
          <w:highlight w:val="cyan"/>
        </w:rPr>
        <w:t>aji</w:t>
      </w:r>
      <w:proofErr w:type="spellEnd"/>
      <w:r w:rsidR="00F50E18" w:rsidRPr="00F50E18">
        <w:rPr>
          <w:rFonts w:ascii="Times New Roman" w:hAnsi="Times New Roman" w:cs="Times New Roman"/>
          <w:sz w:val="24"/>
          <w:szCs w:val="24"/>
          <w:highlight w:val="cyan"/>
        </w:rPr>
        <w:t>) by substituting the previously quantified intraspecific interaction terms into equation XXX. Having estimated all four interaction coefficients, the empiricist can use Equation XXX to calculate ND and RFD for assessing Chesson’s inequality.</w:t>
      </w:r>
      <w:r w:rsidR="00F50E18">
        <w:rPr>
          <w:rFonts w:ascii="Times New Roman" w:hAnsi="Times New Roman" w:cs="Times New Roman"/>
          <w:sz w:val="24"/>
          <w:szCs w:val="24"/>
        </w:rPr>
        <w:t xml:space="preserve"> </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331DF22D"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EC7980">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andGill 1978)","manualFormatting":"(e.g. Smith-Gill and Gill 1978)","plainTextFormattedCitation":"(Smith-Gill andGill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commentRangeStart w:id="4"/>
      <w:r w:rsidR="00443F4B">
        <w:rPr>
          <w:rFonts w:ascii="Times New Roman" w:hAnsi="Times New Roman" w:cs="Times New Roman"/>
          <w:sz w:val="24"/>
          <w:szCs w:val="24"/>
        </w:rPr>
        <w:t xml:space="preserve">One solution is to make the assumption that 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w:t>
      </w:r>
      <w:commentRangeStart w:id="5"/>
      <w:r w:rsidR="00443F4B">
        <w:rPr>
          <w:rFonts w:ascii="Times New Roman" w:hAnsi="Times New Roman" w:cs="Times New Roman"/>
          <w:sz w:val="24"/>
          <w:szCs w:val="24"/>
        </w:rPr>
        <w:t>the equilibrium density of the focal species</w:t>
      </w:r>
      <w:commentRangeEnd w:id="5"/>
      <w:r w:rsidR="000E4217">
        <w:rPr>
          <w:rStyle w:val="CommentReference"/>
        </w:rPr>
        <w:commentReference w:id="5"/>
      </w:r>
      <w:r w:rsidR="00443F4B">
        <w:rPr>
          <w:rFonts w:ascii="Times New Roman" w:hAnsi="Times New Roman" w:cs="Times New Roman"/>
          <w:sz w:val="24"/>
          <w:szCs w:val="24"/>
        </w:rPr>
        <w:t>.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commentRangeEnd w:id="4"/>
      <w:r w:rsidR="000E4217">
        <w:rPr>
          <w:rStyle w:val="CommentReference"/>
        </w:rPr>
        <w:commentReference w:id="4"/>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146EC4C5" w14:textId="341847D3" w:rsidR="004D642C" w:rsidRPr="004D642C"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the mutual invasibility experiment, a</w:t>
      </w:r>
      <w:r w:rsidR="004D642C" w:rsidRPr="004D642C">
        <w:rPr>
          <w:rFonts w:ascii="Times New Roman" w:hAnsi="Times New Roman" w:cs="Times New Roman"/>
          <w:sz w:val="24"/>
          <w:szCs w:val="24"/>
        </w:rPr>
        <w:t xml:space="preserve"> species’ sensitivity (</w:t>
      </w:r>
      <w:r w:rsidR="004D642C" w:rsidRPr="0037083C">
        <w:rPr>
          <w:rFonts w:ascii="Times New Roman" w:hAnsi="Times New Roman" w:cs="Times New Roman"/>
          <w:i/>
          <w:sz w:val="24"/>
          <w:szCs w:val="24"/>
        </w:rPr>
        <w:t>S</w:t>
      </w:r>
      <w:r w:rsidR="004D642C" w:rsidRPr="0037083C">
        <w:rPr>
          <w:rFonts w:ascii="Times New Roman" w:hAnsi="Times New Roman" w:cs="Times New Roman"/>
          <w:i/>
          <w:sz w:val="24"/>
          <w:szCs w:val="24"/>
          <w:vertAlign w:val="subscript"/>
        </w:rPr>
        <w:t>i</w:t>
      </w:r>
      <w:r w:rsidR="004D642C" w:rsidRPr="004D642C">
        <w:rPr>
          <w:rFonts w:ascii="Times New Roman" w:hAnsi="Times New Roman" w:cs="Times New Roman"/>
          <w:sz w:val="24"/>
          <w:szCs w:val="24"/>
        </w:rPr>
        <w:t>) to competition is defined as the amount by which its per capita growth rate is reduced when invading a steady-state population of a competitor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r w:rsidR="0037083C">
        <w:rPr>
          <w:rFonts w:ascii="Times New Roman" w:hAnsi="Times New Roman" w:cs="Times New Roman"/>
          <w:i/>
          <w:sz w:val="24"/>
          <w:szCs w:val="24"/>
          <w:vertAlign w:val="subscript"/>
        </w:rPr>
        <w:t>j</w:t>
      </w:r>
      <w:proofErr w:type="spellEnd"/>
      <w:r w:rsidR="004D642C" w:rsidRPr="004D642C">
        <w:rPr>
          <w:rFonts w:ascii="Times New Roman" w:hAnsi="Times New Roman" w:cs="Times New Roman"/>
          <w:sz w:val="24"/>
          <w:szCs w:val="24"/>
        </w:rPr>
        <w:t xml:space="preserve">) relative to the </w:t>
      </w:r>
      <w:r w:rsidR="00C81335">
        <w:rPr>
          <w:rFonts w:ascii="Times New Roman" w:hAnsi="Times New Roman" w:cs="Times New Roman"/>
          <w:sz w:val="24"/>
          <w:szCs w:val="24"/>
        </w:rPr>
        <w:t xml:space="preserve">growth </w:t>
      </w:r>
      <w:r w:rsidR="004D642C" w:rsidRPr="004D642C">
        <w:rPr>
          <w:rFonts w:ascii="Times New Roman" w:hAnsi="Times New Roman" w:cs="Times New Roman"/>
          <w:sz w:val="24"/>
          <w:szCs w:val="24"/>
        </w:rPr>
        <w:t>rate achieved during exponential growth in monoculture (</w:t>
      </w:r>
      <w:proofErr w:type="spellStart"/>
      <w:r w:rsidR="0037083C" w:rsidRPr="00B24FC3">
        <w:rPr>
          <w:rFonts w:ascii="Times New Roman" w:hAnsi="Times New Roman" w:cs="Times New Roman"/>
          <w:i/>
          <w:sz w:val="24"/>
          <w:szCs w:val="24"/>
        </w:rPr>
        <w:t>μ</w:t>
      </w:r>
      <w:r w:rsidR="0037083C" w:rsidRPr="00B24FC3">
        <w:rPr>
          <w:rFonts w:ascii="Times New Roman" w:hAnsi="Times New Roman" w:cs="Times New Roman"/>
          <w:i/>
          <w:sz w:val="24"/>
          <w:szCs w:val="24"/>
          <w:vertAlign w:val="subscript"/>
        </w:rPr>
        <w:t>i</w:t>
      </w:r>
      <w:proofErr w:type="spellEnd"/>
      <w:r w:rsidR="004D642C" w:rsidRPr="004D642C">
        <w:rPr>
          <w:rFonts w:ascii="Times New Roman" w:hAnsi="Times New Roman" w:cs="Times New Roman"/>
          <w:sz w:val="24"/>
          <w:szCs w:val="24"/>
        </w:rPr>
        <w:t>):</w:t>
      </w:r>
    </w:p>
    <w:p w14:paraId="787F780E" w14:textId="03FC19B1" w:rsidR="00F16868" w:rsidRDefault="00B53998" w:rsidP="009843E5">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hint="eastAsia"/>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37083C">
        <w:rPr>
          <w:rFonts w:ascii="Times New Roman" w:hAnsi="Times New Roman" w:cs="Times New Roman"/>
          <w:sz w:val="24"/>
          <w:szCs w:val="24"/>
        </w:rPr>
        <w:tab/>
        <w:t>(</w:t>
      </w:r>
      <w:r w:rsidR="00EF6F3F">
        <w:rPr>
          <w:rFonts w:ascii="Times New Roman" w:hAnsi="Times New Roman" w:cs="Times New Roman"/>
          <w:sz w:val="24"/>
          <w:szCs w:val="24"/>
        </w:rPr>
        <w:t>3</w:t>
      </w:r>
      <w:r w:rsidR="0037083C">
        <w:rPr>
          <w:rFonts w:ascii="Times New Roman" w:hAnsi="Times New Roman" w:cs="Times New Roman"/>
          <w:sz w:val="24"/>
          <w:szCs w:val="24"/>
        </w:rPr>
        <w:t>)</w:t>
      </w:r>
    </w:p>
    <w:p w14:paraId="31341346" w14:textId="0230BE35" w:rsidR="00EC73F6" w:rsidRDefault="00F16868"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reduces the sensitivity of both species’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affected by competition such that one species’ sensitivity increases while the other’s decreases. </w:t>
      </w:r>
      <w:r>
        <w:rPr>
          <w:rFonts w:ascii="Times New Roman" w:hAnsi="Times New Roman" w:cs="Times New Roman"/>
          <w:sz w:val="24"/>
          <w:szCs w:val="24"/>
        </w:rPr>
        <w:t xml:space="preserve">Further, </w:t>
      </w:r>
      <w:r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Pr="0037083C">
        <w:rPr>
          <w:rFonts w:ascii="Times New Roman" w:hAnsi="Times New Roman" w:cs="Times New Roman"/>
          <w:sz w:val="24"/>
          <w:szCs w:val="24"/>
        </w:rPr>
        <w:t xml:space="preserve"> </w:t>
      </w:r>
      <w:r>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Pr>
          <w:rFonts w:ascii="Times New Roman" w:hAnsi="Times New Roman" w:cs="Times New Roman"/>
          <w:sz w:val="24"/>
          <w:szCs w:val="24"/>
        </w:rPr>
        <w:t xml:space="preserve"> and RFD </w:t>
      </w:r>
      <w:r w:rsidR="004A5708">
        <w:rPr>
          <w:rFonts w:ascii="Times New Roman" w:hAnsi="Times New Roman" w:cs="Times New Roman"/>
          <w:sz w:val="24"/>
          <w:szCs w:val="24"/>
        </w:rPr>
        <w:t>as</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 xml:space="preserve">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6CEFF406" w14:textId="58BBDFC6" w:rsidR="003176A5" w:rsidRPr="002C65CC" w:rsidRDefault="00E4210F" w:rsidP="002C65CC">
      <w:pPr>
        <w:pStyle w:val="Normal1"/>
        <w:spacing w:line="360" w:lineRule="auto"/>
        <w:ind w:firstLine="576"/>
        <w:rPr>
          <w:rFonts w:ascii="Times New Roman" w:hAnsi="Times New Roman" w:cs="Times New Roman"/>
          <w:sz w:val="24"/>
          <w:szCs w:val="24"/>
          <w:highlight w:val="cyan"/>
        </w:rPr>
      </w:pPr>
      <w:r w:rsidRPr="002C65CC">
        <w:rPr>
          <w:rFonts w:ascii="Times New Roman" w:hAnsi="Times New Roman" w:cs="Times New Roman"/>
          <w:sz w:val="24"/>
          <w:szCs w:val="24"/>
          <w:highlight w:val="cyan"/>
        </w:rPr>
        <w:t xml:space="preserve">Like the NFD method, the sensitivity method does not require an empiricist to assume a specific model of species interactions or define the resources that species compete for. </w:t>
      </w:r>
      <w:r w:rsidR="002C65CC">
        <w:rPr>
          <w:rFonts w:ascii="Times New Roman" w:hAnsi="Times New Roman" w:cs="Times New Roman"/>
          <w:sz w:val="24"/>
          <w:szCs w:val="24"/>
          <w:highlight w:val="cyan"/>
        </w:rPr>
        <w:t xml:space="preserve">Rather, this method uses a combination of monocultures and pairwise invasion experiments to quantify the </w:t>
      </w:r>
      <w:proofErr w:type="spellStart"/>
      <w:r w:rsidR="002C65CC">
        <w:rPr>
          <w:rFonts w:ascii="Times New Roman" w:hAnsi="Times New Roman" w:cs="Times New Roman"/>
          <w:sz w:val="24"/>
          <w:szCs w:val="24"/>
          <w:highlight w:val="cyan"/>
        </w:rPr>
        <w:t>resuction</w:t>
      </w:r>
      <w:proofErr w:type="spellEnd"/>
      <w:r w:rsidR="002C65CC">
        <w:rPr>
          <w:rFonts w:ascii="Times New Roman" w:hAnsi="Times New Roman" w:cs="Times New Roman"/>
          <w:sz w:val="24"/>
          <w:szCs w:val="24"/>
          <w:highlight w:val="cyan"/>
        </w:rPr>
        <w:t xml:space="preserve"> in each species’ growth rate caused by a steady-state population of the other species. The experiment by </w:t>
      </w:r>
      <w:proofErr w:type="spellStart"/>
      <w:r w:rsidR="003176A5" w:rsidRPr="002C65CC">
        <w:rPr>
          <w:rFonts w:ascii="Times New Roman" w:hAnsi="Times New Roman" w:cs="Times New Roman"/>
          <w:sz w:val="24"/>
          <w:szCs w:val="24"/>
          <w:highlight w:val="cyan"/>
        </w:rPr>
        <w:t>Narwani</w:t>
      </w:r>
      <w:proofErr w:type="spellEnd"/>
      <w:r w:rsidR="003176A5" w:rsidRPr="002C65CC">
        <w:rPr>
          <w:rFonts w:ascii="Times New Roman" w:hAnsi="Times New Roman" w:cs="Times New Roman"/>
          <w:sz w:val="24"/>
          <w:szCs w:val="24"/>
          <w:highlight w:val="cyan"/>
        </w:rPr>
        <w:t xml:space="preserve"> et al [</w:t>
      </w:r>
      <w:proofErr w:type="spellStart"/>
      <w:r w:rsidR="003176A5" w:rsidRPr="002C65CC">
        <w:rPr>
          <w:rFonts w:ascii="Times New Roman" w:hAnsi="Times New Roman" w:cs="Times New Roman"/>
          <w:sz w:val="24"/>
          <w:szCs w:val="24"/>
          <w:highlight w:val="cyan"/>
        </w:rPr>
        <w:t>Narwani</w:t>
      </w:r>
      <w:proofErr w:type="spellEnd"/>
      <w:r w:rsidR="003176A5" w:rsidRPr="002C65CC">
        <w:rPr>
          <w:rFonts w:ascii="Times New Roman" w:hAnsi="Times New Roman" w:cs="Times New Roman"/>
          <w:sz w:val="24"/>
          <w:szCs w:val="24"/>
          <w:highlight w:val="cyan"/>
        </w:rPr>
        <w:t xml:space="preserve"> 2013 Ecology letters]</w:t>
      </w:r>
      <w:r w:rsidR="002C65CC">
        <w:rPr>
          <w:rFonts w:ascii="Times New Roman" w:hAnsi="Times New Roman" w:cs="Times New Roman"/>
          <w:sz w:val="24"/>
          <w:szCs w:val="24"/>
          <w:highlight w:val="cyan"/>
        </w:rPr>
        <w:t xml:space="preserve"> provides an example for how to implement the sensitivity method empirically. </w:t>
      </w:r>
      <w:r w:rsidR="001E603B">
        <w:rPr>
          <w:rFonts w:ascii="Times New Roman" w:hAnsi="Times New Roman" w:cs="Times New Roman"/>
          <w:sz w:val="24"/>
          <w:szCs w:val="24"/>
          <w:highlight w:val="cyan"/>
        </w:rPr>
        <w:t>Their experimental system involved</w:t>
      </w:r>
      <w:r w:rsidR="003176A5" w:rsidRPr="002C65CC">
        <w:rPr>
          <w:rFonts w:ascii="Times New Roman" w:hAnsi="Times New Roman" w:cs="Times New Roman"/>
          <w:sz w:val="24"/>
          <w:szCs w:val="24"/>
          <w:highlight w:val="cyan"/>
        </w:rPr>
        <w:t xml:space="preserve"> species of freshwater green algae growing under controlled conditions in the laboratory</w:t>
      </w:r>
      <w:r w:rsidR="001E603B">
        <w:rPr>
          <w:rFonts w:ascii="Times New Roman" w:hAnsi="Times New Roman" w:cs="Times New Roman"/>
          <w:sz w:val="24"/>
          <w:szCs w:val="24"/>
          <w:highlight w:val="cyan"/>
        </w:rPr>
        <w:t>, where each species can be grown either as a monoculture or in combination</w:t>
      </w:r>
      <w:r w:rsidR="003176A5" w:rsidRPr="002C65CC">
        <w:rPr>
          <w:rFonts w:ascii="Times New Roman" w:hAnsi="Times New Roman" w:cs="Times New Roman"/>
          <w:sz w:val="24"/>
          <w:szCs w:val="24"/>
          <w:highlight w:val="cyan"/>
        </w:rPr>
        <w:t xml:space="preserve">. In their experiment, they inoculated each species at low density into fresh growth medium and tracked their growth rates over several days. From these monoculture time </w:t>
      </w:r>
      <w:proofErr w:type="gramStart"/>
      <w:r w:rsidR="003176A5" w:rsidRPr="002C65CC">
        <w:rPr>
          <w:rFonts w:ascii="Times New Roman" w:hAnsi="Times New Roman" w:cs="Times New Roman"/>
          <w:sz w:val="24"/>
          <w:szCs w:val="24"/>
          <w:highlight w:val="cyan"/>
        </w:rPr>
        <w:t>series</w:t>
      </w:r>
      <w:proofErr w:type="gramEnd"/>
      <w:r w:rsidR="003176A5" w:rsidRPr="002C65CC">
        <w:rPr>
          <w:rFonts w:ascii="Times New Roman" w:hAnsi="Times New Roman" w:cs="Times New Roman"/>
          <w:sz w:val="24"/>
          <w:szCs w:val="24"/>
          <w:highlight w:val="cyan"/>
        </w:rPr>
        <w:t xml:space="preserve"> they quantified the per capita instantaneous growth rate of each species as a monoculture at low density [µ</w:t>
      </w:r>
      <w:proofErr w:type="spellStart"/>
      <w:r w:rsidR="003176A5" w:rsidRPr="002C65CC">
        <w:rPr>
          <w:rFonts w:ascii="Times New Roman" w:hAnsi="Times New Roman" w:cs="Times New Roman"/>
          <w:sz w:val="24"/>
          <w:szCs w:val="24"/>
          <w:highlight w:val="cyan"/>
        </w:rPr>
        <w:t>i</w:t>
      </w:r>
      <w:proofErr w:type="spellEnd"/>
      <w:r w:rsidR="003176A5" w:rsidRPr="002C65CC">
        <w:rPr>
          <w:rFonts w:ascii="Times New Roman" w:hAnsi="Times New Roman" w:cs="Times New Roman"/>
          <w:sz w:val="24"/>
          <w:szCs w:val="24"/>
          <w:highlight w:val="cyan"/>
        </w:rPr>
        <w:t xml:space="preserve"> and µj]. Next, they allowed each monoculture to grow to a steady-state, where the population density did not vary through time. They introduced each invader species, individually, to these steady-state populations and quantified the growth rate of each species when invading each other species (e.g. µ</w:t>
      </w:r>
      <w:proofErr w:type="spellStart"/>
      <w:r w:rsidR="003176A5" w:rsidRPr="002C65CC">
        <w:rPr>
          <w:rFonts w:ascii="Times New Roman" w:hAnsi="Times New Roman" w:cs="Times New Roman"/>
          <w:sz w:val="24"/>
          <w:szCs w:val="24"/>
          <w:highlight w:val="cyan"/>
          <w:vertAlign w:val="subscript"/>
        </w:rPr>
        <w:t>i</w:t>
      </w:r>
      <w:proofErr w:type="spellEnd"/>
      <w:r w:rsidR="003176A5" w:rsidRPr="002C65CC">
        <w:rPr>
          <w:rFonts w:ascii="Times New Roman" w:hAnsi="Times New Roman" w:cs="Times New Roman"/>
          <w:sz w:val="24"/>
          <w:szCs w:val="24"/>
          <w:highlight w:val="cyan"/>
          <w:vertAlign w:val="subscript"/>
        </w:rPr>
        <w:t xml:space="preserve"> invading j</w:t>
      </w:r>
      <w:r w:rsidR="003176A5" w:rsidRPr="002C65CC">
        <w:rPr>
          <w:rFonts w:ascii="Times New Roman" w:hAnsi="Times New Roman" w:cs="Times New Roman"/>
          <w:sz w:val="24"/>
          <w:szCs w:val="24"/>
          <w:highlight w:val="cyan"/>
        </w:rPr>
        <w:t xml:space="preserve"> µ</w:t>
      </w:r>
      <w:r w:rsidR="003176A5" w:rsidRPr="002C65CC">
        <w:rPr>
          <w:rFonts w:ascii="Times New Roman" w:hAnsi="Times New Roman" w:cs="Times New Roman"/>
          <w:sz w:val="24"/>
          <w:szCs w:val="24"/>
          <w:highlight w:val="cyan"/>
          <w:vertAlign w:val="subscript"/>
        </w:rPr>
        <w:t>j invading k</w:t>
      </w:r>
      <w:r w:rsidR="003176A5" w:rsidRPr="002C65CC">
        <w:rPr>
          <w:rFonts w:ascii="Times New Roman" w:hAnsi="Times New Roman" w:cs="Times New Roman"/>
          <w:sz w:val="24"/>
          <w:szCs w:val="24"/>
          <w:highlight w:val="cyan"/>
        </w:rPr>
        <w:t>). For each pair of species, they used these growth rates to calculate sensitivity coefficients (Si), or the proportional reduction in growth rate of each species when invading the other (Equation XXX). These estimates of Si are then used to evaluate Chesson’s inequality using Equation XXX, with the species ordered such that Si&gt;</w:t>
      </w:r>
      <w:proofErr w:type="spellStart"/>
      <w:r w:rsidR="003176A5" w:rsidRPr="002C65CC">
        <w:rPr>
          <w:rFonts w:ascii="Times New Roman" w:hAnsi="Times New Roman" w:cs="Times New Roman"/>
          <w:sz w:val="24"/>
          <w:szCs w:val="24"/>
          <w:highlight w:val="cyan"/>
        </w:rPr>
        <w:t>Sj</w:t>
      </w:r>
      <w:proofErr w:type="spellEnd"/>
      <w:r w:rsidR="003176A5" w:rsidRPr="002C65CC">
        <w:rPr>
          <w:rFonts w:ascii="Times New Roman" w:hAnsi="Times New Roman" w:cs="Times New Roman"/>
          <w:sz w:val="24"/>
          <w:szCs w:val="24"/>
          <w:highlight w:val="cyan"/>
        </w:rPr>
        <w:t xml:space="preserve">. </w:t>
      </w:r>
    </w:p>
    <w:p w14:paraId="6C13EED7" w14:textId="4F4DEAE2" w:rsidR="003176A5" w:rsidRDefault="003176A5" w:rsidP="003176A5">
      <w:pPr>
        <w:pStyle w:val="Normal1"/>
        <w:spacing w:line="360" w:lineRule="auto"/>
        <w:ind w:firstLine="576"/>
        <w:rPr>
          <w:rFonts w:ascii="Times New Roman" w:hAnsi="Times New Roman" w:cs="Times New Roman"/>
          <w:sz w:val="24"/>
          <w:szCs w:val="24"/>
        </w:rPr>
      </w:pPr>
      <w:r w:rsidRPr="002C65CC">
        <w:rPr>
          <w:rFonts w:ascii="Times New Roman" w:hAnsi="Times New Roman" w:cs="Times New Roman"/>
          <w:sz w:val="24"/>
          <w:szCs w:val="24"/>
          <w:highlight w:val="cyan"/>
        </w:rPr>
        <w:t xml:space="preserve">Unlike other methods using competition experiments (e.g. the LV Method), it is not necessary to quantify species steady-state densities in order to calculate ND and RFD. Similarly, it is not necessary to monitor the growth rates of the resident species while it is being invaded by the other species. </w:t>
      </w:r>
      <w:r w:rsidR="002C65CC" w:rsidRPr="002C65CC">
        <w:rPr>
          <w:rFonts w:ascii="Times New Roman" w:hAnsi="Times New Roman" w:cs="Times New Roman"/>
          <w:sz w:val="24"/>
          <w:szCs w:val="24"/>
          <w:highlight w:val="cyan"/>
        </w:rPr>
        <w:t xml:space="preserve">It is important to note that </w:t>
      </w:r>
      <w:r w:rsidRPr="002C65CC">
        <w:rPr>
          <w:rFonts w:ascii="Times New Roman" w:hAnsi="Times New Roman" w:cs="Times New Roman"/>
          <w:sz w:val="24"/>
          <w:szCs w:val="24"/>
          <w:highlight w:val="cyan"/>
        </w:rPr>
        <w:t xml:space="preserve">the </w:t>
      </w:r>
      <w:r w:rsidR="002C65CC" w:rsidRPr="002C65CC">
        <w:rPr>
          <w:rFonts w:ascii="Times New Roman" w:hAnsi="Times New Roman" w:cs="Times New Roman"/>
          <w:sz w:val="24"/>
          <w:szCs w:val="24"/>
          <w:highlight w:val="cyan"/>
        </w:rPr>
        <w:t>invasion portion of these experiments should be as short as practical. This is because the growth rate of the invader species must be measured when its own population density approaches zero (no intraspecific competition) and the resident species’ population size is still at equilibrium. If the growth rate of the invader species were measured at larger population densities of the invader species (i.e. later in time), then the estimates of S will not lead to correct predictions regarding coexistence using Equation XXXX. Finally, it is important to note that the sensitivity method is only applicable to competitive interactions – facilitation can result in S&lt;0 and is not compatible with Chesson’s inequality.</w:t>
      </w:r>
      <w:r w:rsidR="002C65CC">
        <w:rPr>
          <w:rFonts w:ascii="Times New Roman" w:hAnsi="Times New Roman" w:cs="Times New Roman"/>
          <w:sz w:val="24"/>
          <w:szCs w:val="24"/>
        </w:rPr>
        <w:t xml:space="preserve"> </w:t>
      </w:r>
    </w:p>
    <w:p w14:paraId="73440FAD" w14:textId="77777777" w:rsidR="003176A5" w:rsidRPr="003176A5" w:rsidRDefault="003176A5" w:rsidP="003176A5">
      <w:pPr>
        <w:pStyle w:val="Normal1"/>
        <w:spacing w:line="360" w:lineRule="auto"/>
        <w:ind w:firstLine="576"/>
        <w:rPr>
          <w:rFonts w:ascii="Times New Roman" w:hAnsi="Times New Roman" w:cs="Times New Roman"/>
          <w:sz w:val="24"/>
          <w:szCs w:val="24"/>
        </w:rPr>
      </w:pPr>
    </w:p>
    <w:p w14:paraId="3363BE75" w14:textId="77777777" w:rsidR="003176A5" w:rsidRDefault="003176A5" w:rsidP="00EC73F6">
      <w:pPr>
        <w:pStyle w:val="Normal1"/>
        <w:spacing w:line="360" w:lineRule="auto"/>
        <w:ind w:firstLine="576"/>
        <w:rPr>
          <w:rFonts w:ascii="Times New Roman" w:hAnsi="Times New Roman" w:cs="Times New Roman"/>
          <w:sz w:val="24"/>
          <w:szCs w:val="24"/>
        </w:rPr>
      </w:pPr>
    </w:p>
    <w:p w14:paraId="054D8ECC" w14:textId="77777777" w:rsidR="003176A5" w:rsidRDefault="003176A5" w:rsidP="00EC73F6">
      <w:pPr>
        <w:pStyle w:val="Normal1"/>
        <w:spacing w:line="360" w:lineRule="auto"/>
        <w:ind w:firstLine="576"/>
        <w:rPr>
          <w:rFonts w:ascii="Times New Roman" w:hAnsi="Times New Roman" w:cs="Times New Roman"/>
          <w:sz w:val="24"/>
          <w:szCs w:val="24"/>
        </w:rPr>
      </w:pP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1B3F9EA6"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 xml:space="preserve">bacteria, algae, invertebrates, </w:t>
      </w:r>
      <w:commentRangeStart w:id="6"/>
      <w:commentRangeStart w:id="7"/>
      <w:r w:rsidR="00F52812">
        <w:rPr>
          <w:rFonts w:ascii="Times New Roman" w:hAnsi="Times New Roman" w:cs="Times New Roman"/>
          <w:sz w:val="24"/>
          <w:szCs w:val="24"/>
          <w:lang w:eastAsia="zh-TW"/>
        </w:rPr>
        <w:t>etc</w:t>
      </w:r>
      <w:commentRangeEnd w:id="6"/>
      <w:r w:rsidR="00B43210">
        <w:rPr>
          <w:rStyle w:val="CommentReference"/>
        </w:rPr>
        <w:commentReference w:id="6"/>
      </w:r>
      <w:commentRangeEnd w:id="7"/>
      <w:r w:rsidR="004A4CE0">
        <w:rPr>
          <w:rStyle w:val="CommentReference"/>
        </w:rPr>
        <w:commentReference w:id="7"/>
      </w:r>
      <w:r w:rsidR="00F52812">
        <w:rPr>
          <w:rFonts w:ascii="Times New Roman" w:hAnsi="Times New Roman" w:cs="Times New Roman"/>
          <w:sz w:val="24"/>
          <w:szCs w:val="24"/>
          <w:lang w:eastAsia="zh-TW"/>
        </w:rPr>
        <w:t>.).</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r w:rsidR="001E603B">
        <w:rPr>
          <w:rFonts w:ascii="Times New Roman" w:hAnsi="Times New Roman" w:cs="Times New Roman"/>
          <w:sz w:val="24"/>
          <w:szCs w:val="24"/>
        </w:rPr>
        <w:t xml:space="preserve"> </w:t>
      </w:r>
      <w:proofErr w:type="gramStart"/>
      <w:r w:rsidR="001E603B" w:rsidRPr="001E603B">
        <w:rPr>
          <w:rFonts w:ascii="Times New Roman" w:hAnsi="Times New Roman" w:cs="Times New Roman"/>
          <w:sz w:val="24"/>
          <w:szCs w:val="24"/>
          <w:highlight w:val="cyan"/>
        </w:rPr>
        <w:t>But,</w:t>
      </w:r>
      <w:proofErr w:type="gramEnd"/>
      <w:r w:rsidR="001E603B" w:rsidRPr="001E603B">
        <w:rPr>
          <w:rFonts w:ascii="Times New Roman" w:hAnsi="Times New Roman" w:cs="Times New Roman"/>
          <w:sz w:val="24"/>
          <w:szCs w:val="24"/>
          <w:highlight w:val="cyan"/>
        </w:rPr>
        <w:t xml:space="preserve"> those are good estimates of growth rates since the densities are low. Also, one could use the seed-bank approach here.</w:t>
      </w:r>
      <w:r w:rsidR="001E603B">
        <w:rPr>
          <w:rFonts w:ascii="Times New Roman" w:hAnsi="Times New Roman" w:cs="Times New Roman"/>
          <w:sz w:val="24"/>
          <w:szCs w:val="24"/>
        </w:rPr>
        <w:t xml:space="preserve"> </w:t>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4B463690" w14:textId="38CAFF9A" w:rsidR="00262E58" w:rsidRPr="00262E58" w:rsidRDefault="00262E58" w:rsidP="00262E58">
      <w:pPr>
        <w:pStyle w:val="Normal1"/>
        <w:spacing w:line="360" w:lineRule="auto"/>
        <w:ind w:firstLine="576"/>
        <w:rPr>
          <w:rFonts w:ascii="Times New Roman" w:hAnsi="Times New Roman"/>
          <w:sz w:val="24"/>
        </w:rPr>
      </w:pPr>
      <w:r w:rsidRPr="00262E58">
        <w:rPr>
          <w:rFonts w:ascii="Times New Roman" w:hAnsi="Times New Roman"/>
          <w:sz w:val="24"/>
        </w:rPr>
        <w:t xml:space="preserve">A different approach to predicting coexistence among species is to determine the mechanisms by which species interact, then use models of those mechanisms, such as consumer-resource models, to approximate ND and RFD under different conditions. MacArthur’s consumer resource model describes how species consume resources (MacArthur 1969, 1970). MacArthur’s consumer resource model can be reorganized into a Lotka-Volterra form in order to yield estimates of inter and intraspecific interaction coefficients for calculating ND and RFD in Chesson’s inequality (Chesson 1990, 2000). Chesson 1990 showed how the empirically measured parameters in MacArthur’s consumer resource model (each species per capita consumption and yield on shared prey resources, population dynamics of the prey species) can be translated into parameters in Lotka-Volterra model, and thus be used to calculate niche difference (ND) and relative fitness difference (RFD). </w:t>
      </w:r>
      <w:r>
        <w:rPr>
          <w:rFonts w:ascii="Times New Roman" w:hAnsi="Times New Roman"/>
          <w:sz w:val="24"/>
        </w:rPr>
        <w:t>ND</w:t>
      </w:r>
      <w:r w:rsidRPr="00262E58">
        <w:rPr>
          <w:rFonts w:ascii="Times New Roman" w:hAnsi="Times New Roman"/>
          <w:sz w:val="24"/>
        </w:rPr>
        <w:t xml:space="preserve"> is determined by how similar two species </w:t>
      </w:r>
      <w:r>
        <w:rPr>
          <w:rFonts w:ascii="Times New Roman" w:hAnsi="Times New Roman"/>
          <w:sz w:val="24"/>
        </w:rPr>
        <w:t xml:space="preserve">are in terms of </w:t>
      </w:r>
      <w:r w:rsidRPr="00262E58">
        <w:rPr>
          <w:rFonts w:ascii="Times New Roman" w:hAnsi="Times New Roman"/>
          <w:sz w:val="24"/>
        </w:rPr>
        <w:t>using resources (Fig. 4) and the</w:t>
      </w:r>
      <w:r>
        <w:rPr>
          <w:rFonts w:ascii="Times New Roman" w:hAnsi="Times New Roman"/>
          <w:sz w:val="24"/>
        </w:rPr>
        <w:t xml:space="preserve"> RFD is</w:t>
      </w:r>
      <w:r w:rsidRPr="00262E58">
        <w:rPr>
          <w:rFonts w:ascii="Times New Roman" w:hAnsi="Times New Roman"/>
          <w:sz w:val="24"/>
        </w:rPr>
        <w:t xml:space="preserve"> proportional to the potential growth of each competitor on the resources</w:t>
      </w:r>
      <w:r>
        <w:rPr>
          <w:rFonts w:ascii="Times New Roman" w:hAnsi="Times New Roman"/>
          <w:sz w:val="24"/>
        </w:rPr>
        <w:t>.</w:t>
      </w:r>
    </w:p>
    <w:p w14:paraId="7D283538" w14:textId="3950A838"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67E39832" w14:textId="7221CF70" w:rsidR="001E603B" w:rsidRDefault="001E603B" w:rsidP="00262E58">
      <w:pPr>
        <w:pStyle w:val="Normal1"/>
        <w:spacing w:line="360" w:lineRule="auto"/>
        <w:ind w:firstLine="576"/>
        <w:rPr>
          <w:rFonts w:ascii="Times New Roman" w:hAnsi="Times New Roman"/>
          <w:sz w:val="24"/>
        </w:rPr>
      </w:pPr>
      <w:r w:rsidRPr="00954714">
        <w:rPr>
          <w:rFonts w:ascii="Times New Roman" w:hAnsi="Times New Roman" w:cs="Times New Roman"/>
          <w:sz w:val="24"/>
          <w:szCs w:val="24"/>
          <w:highlight w:val="cyan"/>
        </w:rPr>
        <w:t xml:space="preserve">Using </w:t>
      </w:r>
      <w:r w:rsidR="00262E58" w:rsidRPr="00954714">
        <w:rPr>
          <w:rFonts w:ascii="Times New Roman" w:hAnsi="Times New Roman"/>
          <w:sz w:val="24"/>
          <w:highlight w:val="cyan"/>
        </w:rPr>
        <w:t xml:space="preserve">MacArthur’s consumer resource model </w:t>
      </w:r>
      <w:r w:rsidRPr="00954714">
        <w:rPr>
          <w:rFonts w:ascii="Times New Roman" w:hAnsi="Times New Roman"/>
          <w:sz w:val="24"/>
          <w:highlight w:val="cyan"/>
        </w:rPr>
        <w:t xml:space="preserve">to estimate ND and RFD for a pair of species </w:t>
      </w:r>
      <w:r w:rsidR="00262E58" w:rsidRPr="00954714">
        <w:rPr>
          <w:rFonts w:ascii="Times New Roman" w:hAnsi="Times New Roman"/>
          <w:sz w:val="24"/>
          <w:highlight w:val="cyan"/>
        </w:rPr>
        <w:t xml:space="preserve">requires </w:t>
      </w:r>
      <w:r w:rsidRPr="00954714">
        <w:rPr>
          <w:rFonts w:ascii="Times New Roman" w:hAnsi="Times New Roman"/>
          <w:sz w:val="24"/>
          <w:highlight w:val="cyan"/>
        </w:rPr>
        <w:t>quantifying 1) the per capita consumption rate of each consumer species on each prey species, 2) the maximum growth rate and carrying capacity of each prey species when no consumers are present, and 3) the yield of consumer population density or mass relative to each prey item consumed. Since there are no examples of empirical studies that have parameterized the MacArthur model for the purpose of estimating ND and RFD, we describe the experimental approach that would be required. First, the experimentalist would need to identify or define the prey species that are available to the consumers. Each prey species would need to be inoculated or planted at low density into an environment free of competitors (other prey species) and consumers, then the population density would be measured over time to estimate the maximum potential growth rate (</w:t>
      </w:r>
      <w:proofErr w:type="spellStart"/>
      <w:r w:rsidRPr="00954714">
        <w:rPr>
          <w:rFonts w:ascii="Times New Roman" w:hAnsi="Times New Roman"/>
          <w:sz w:val="24"/>
          <w:highlight w:val="cyan"/>
        </w:rPr>
        <w:t>ri</w:t>
      </w:r>
      <w:proofErr w:type="spellEnd"/>
      <w:r w:rsidRPr="00954714">
        <w:rPr>
          <w:rFonts w:ascii="Times New Roman" w:hAnsi="Times New Roman"/>
          <w:sz w:val="24"/>
          <w:highlight w:val="cyan"/>
        </w:rPr>
        <w:t>, which occurs as the prey population density approaches zero) and the carrying capacity (Ki, which occurs when the prey growth rate approaches zero). Next, the experimentalist would need to introduce each consumer species into monocultures of each prey species, at varying densities of the prey species, and measure the per capita consumption rate of prey by the consumer (</w:t>
      </w:r>
      <w:proofErr w:type="spellStart"/>
      <w:r w:rsidRPr="00954714">
        <w:rPr>
          <w:rFonts w:ascii="Times New Roman" w:hAnsi="Times New Roman"/>
          <w:sz w:val="24"/>
          <w:highlight w:val="cyan"/>
        </w:rPr>
        <w:t>cih</w:t>
      </w:r>
      <w:proofErr w:type="spellEnd"/>
      <w:r w:rsidRPr="00954714">
        <w:rPr>
          <w:rFonts w:ascii="Times New Roman" w:hAnsi="Times New Roman"/>
          <w:sz w:val="24"/>
          <w:highlight w:val="cyan"/>
        </w:rPr>
        <w:t>)</w:t>
      </w:r>
      <w:r w:rsidR="00954714" w:rsidRPr="00954714">
        <w:rPr>
          <w:rFonts w:ascii="Times New Roman" w:hAnsi="Times New Roman"/>
          <w:sz w:val="24"/>
          <w:highlight w:val="cyan"/>
        </w:rPr>
        <w:t xml:space="preserve"> and the yield of consumer density or mass per unit prey consumed (</w:t>
      </w:r>
      <w:proofErr w:type="spellStart"/>
      <w:r w:rsidR="00954714" w:rsidRPr="00954714">
        <w:rPr>
          <w:rFonts w:ascii="Times New Roman" w:hAnsi="Times New Roman"/>
          <w:sz w:val="24"/>
          <w:highlight w:val="cyan"/>
        </w:rPr>
        <w:t>wij</w:t>
      </w:r>
      <w:proofErr w:type="spellEnd"/>
      <w:r w:rsidR="00954714" w:rsidRPr="00954714">
        <w:rPr>
          <w:rFonts w:ascii="Times New Roman" w:hAnsi="Times New Roman"/>
          <w:sz w:val="24"/>
          <w:highlight w:val="cyan"/>
        </w:rPr>
        <w:t>). For Two consumer species and three resources, this amounts to XXX parameters that must be quantified: YYY different growth rates of the prey (</w:t>
      </w:r>
      <w:proofErr w:type="spellStart"/>
      <w:r w:rsidR="00954714" w:rsidRPr="00954714">
        <w:rPr>
          <w:rFonts w:ascii="Times New Roman" w:hAnsi="Times New Roman"/>
          <w:sz w:val="24"/>
          <w:highlight w:val="cyan"/>
        </w:rPr>
        <w:t>ri</w:t>
      </w:r>
      <w:proofErr w:type="spellEnd"/>
      <w:r w:rsidR="00954714" w:rsidRPr="00954714">
        <w:rPr>
          <w:rFonts w:ascii="Times New Roman" w:hAnsi="Times New Roman"/>
          <w:sz w:val="24"/>
          <w:highlight w:val="cyan"/>
        </w:rPr>
        <w:t>), ZZZ carrying capacities of the prey (Ki), WWW per capita consumption rates, and VVV yields. These parameters can then be used in Equation XXX to assess Chesson’s inequality.</w:t>
      </w:r>
      <w:r w:rsidR="00954714">
        <w:rPr>
          <w:rFonts w:ascii="Times New Roman" w:hAnsi="Times New Roman"/>
          <w:sz w:val="24"/>
        </w:rPr>
        <w:t xml:space="preserve"> </w:t>
      </w:r>
    </w:p>
    <w:p w14:paraId="0B9AFF88" w14:textId="77777777" w:rsidR="001E603B" w:rsidRDefault="001E603B" w:rsidP="00262E58">
      <w:pPr>
        <w:pStyle w:val="Normal1"/>
        <w:spacing w:line="360" w:lineRule="auto"/>
        <w:ind w:firstLine="576"/>
        <w:rPr>
          <w:rFonts w:ascii="Times New Roman" w:hAnsi="Times New Roman"/>
          <w:sz w:val="24"/>
        </w:rPr>
      </w:pPr>
    </w:p>
    <w:p w14:paraId="7CFDD330" w14:textId="5D77B27D" w:rsidR="00262E58" w:rsidRDefault="00262E58" w:rsidP="009843E5">
      <w:pPr>
        <w:pStyle w:val="Normal1"/>
        <w:numPr>
          <w:ilvl w:val="2"/>
          <w:numId w:val="20"/>
        </w:numPr>
        <w:spacing w:line="360" w:lineRule="auto"/>
        <w:ind w:left="0" w:firstLine="576"/>
        <w:rPr>
          <w:rFonts w:ascii="Times New Roman" w:hAnsi="Times New Roman"/>
          <w:i/>
          <w:sz w:val="24"/>
        </w:rPr>
      </w:pPr>
      <w:commentRangeStart w:id="8"/>
      <w:r>
        <w:rPr>
          <w:rFonts w:ascii="Times New Roman" w:hAnsi="Times New Roman"/>
          <w:i/>
          <w:sz w:val="24"/>
        </w:rPr>
        <w:t>Limitations</w:t>
      </w:r>
      <w:commentRangeEnd w:id="8"/>
      <w:r w:rsidR="0029578B">
        <w:rPr>
          <w:rStyle w:val="CommentReference"/>
        </w:rPr>
        <w:commentReference w:id="8"/>
      </w:r>
    </w:p>
    <w:p w14:paraId="3DAB2CB5" w14:textId="77777777" w:rsidR="00962F12" w:rsidRPr="004049BD" w:rsidRDefault="004049BD" w:rsidP="009843E5">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w:t>
      </w:r>
      <w:r w:rsidR="00FC6295">
        <w:rPr>
          <w:rFonts w:ascii="Times New Roman" w:hAnsi="Times New Roman"/>
          <w:sz w:val="24"/>
        </w:rPr>
        <w:t>not only gives a more mechanistic</w:t>
      </w:r>
      <w:r w:rsidR="00251092">
        <w:rPr>
          <w:rFonts w:ascii="Times New Roman" w:hAnsi="Times New Roman"/>
          <w:sz w:val="24"/>
        </w:rPr>
        <w:t xml:space="preserve"> </w:t>
      </w:r>
      <w:r w:rsidR="00FC6295">
        <w:rPr>
          <w:rFonts w:ascii="Times New Roman" w:hAnsi="Times New Roman"/>
          <w:sz w:val="24"/>
        </w:rPr>
        <w:t>understanding of species’ competition but also allows one to predict coexistence for other new pairs of species. However, these desirable aspects come</w:t>
      </w:r>
      <w:r>
        <w:rPr>
          <w:rFonts w:ascii="Times New Roman" w:hAnsi="Times New Roman"/>
          <w:sz w:val="24"/>
        </w:rPr>
        <w:t xml:space="preserve"> with </w:t>
      </w:r>
      <w:r w:rsidR="006C2B31">
        <w:rPr>
          <w:rFonts w:ascii="Times New Roman" w:hAnsi="Times New Roman"/>
          <w:sz w:val="24"/>
        </w:rPr>
        <w:t xml:space="preserve">greater </w:t>
      </w:r>
      <w:r>
        <w:rPr>
          <w:rFonts w:ascii="Times New Roman" w:hAnsi="Times New Roman"/>
          <w:sz w:val="24"/>
        </w:rPr>
        <w:t xml:space="preserve">experimental </w:t>
      </w:r>
      <w:r w:rsidR="006C2B31">
        <w:rPr>
          <w:rFonts w:ascii="Times New Roman" w:hAnsi="Times New Roman"/>
          <w:sz w:val="24"/>
        </w:rPr>
        <w:t xml:space="preserve">effort </w:t>
      </w:r>
      <w:r>
        <w:rPr>
          <w:rFonts w:ascii="Times New Roman" w:hAnsi="Times New Roman"/>
          <w:sz w:val="24"/>
        </w:rPr>
        <w:t>compar</w:t>
      </w:r>
      <w:r w:rsidR="006C2B31">
        <w:rPr>
          <w:rFonts w:ascii="Times New Roman" w:hAnsi="Times New Roman"/>
          <w:sz w:val="24"/>
        </w:rPr>
        <w:t>ed</w:t>
      </w:r>
      <w:r>
        <w:rPr>
          <w:rFonts w:ascii="Times New Roman" w:hAnsi="Times New Roman"/>
          <w:sz w:val="24"/>
        </w:rPr>
        <w:t xml:space="preserve"> to other methods. </w:t>
      </w:r>
      <w:r w:rsidR="006C4DB7">
        <w:rPr>
          <w:rFonts w:ascii="Times New Roman" w:hAnsi="Times New Roman"/>
          <w:sz w:val="24"/>
        </w:rPr>
        <w:t>In particular, this method</w:t>
      </w:r>
      <w:r w:rsidR="00FC6295">
        <w:rPr>
          <w:rFonts w:ascii="Times New Roman" w:hAnsi="Times New Roman"/>
          <w:sz w:val="24"/>
        </w:rPr>
        <w:t xml:space="preserve"> </w:t>
      </w:r>
      <w:r w:rsidR="006C4DB7">
        <w:rPr>
          <w:rFonts w:ascii="Times New Roman" w:hAnsi="Times New Roman"/>
          <w:sz w:val="24"/>
        </w:rPr>
        <w:t xml:space="preserve">requires as many </w:t>
      </w:r>
      <w:r w:rsidR="00FC6295">
        <w:rPr>
          <w:rFonts w:ascii="Times New Roman" w:hAnsi="Times New Roman"/>
          <w:sz w:val="24"/>
        </w:rPr>
        <w:t xml:space="preserve">feeding experiments </w:t>
      </w:r>
      <w:r w:rsidR="006C4DB7">
        <w:rPr>
          <w:rFonts w:ascii="Times New Roman" w:hAnsi="Times New Roman"/>
          <w:sz w:val="24"/>
        </w:rPr>
        <w:t>as there are resources, each of which involves measuring consumption rates at a range of resource species densities (Figure 4 inset)</w:t>
      </w:r>
      <w:r>
        <w:rPr>
          <w:rFonts w:ascii="Times New Roman" w:hAnsi="Times New Roman"/>
          <w:sz w:val="24"/>
        </w:rPr>
        <w:t xml:space="preserve">. </w:t>
      </w:r>
      <w:r w:rsidR="006C4DB7">
        <w:rPr>
          <w:rFonts w:ascii="Times New Roman" w:hAnsi="Times New Roman"/>
          <w:sz w:val="24"/>
        </w:rPr>
        <w:t xml:space="preserve">While this constraint does not impact the ability of the method to predict coexistence under defined conditions, it does limit the extent to which those predictions can be applied to different environmental circumstances.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24951EE3" w14:textId="67076A1E" w:rsidR="00D3751B" w:rsidRDefault="00FC6281"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074082">
        <w:rPr>
          <w:rFonts w:ascii="Times New Roman" w:hAnsi="Times New Roman" w:cs="Times New Roman"/>
          <w:sz w:val="24"/>
          <w:szCs w:val="24"/>
        </w:rPr>
        <w:t>Using</w:t>
      </w:r>
      <w:r w:rsidR="00074082" w:rsidRPr="00074082">
        <w:rPr>
          <w:rFonts w:ascii="Times New Roman" w:hAnsi="Times New Roman" w:cs="Times New Roman"/>
          <w:sz w:val="24"/>
          <w:szCs w:val="24"/>
        </w:rPr>
        <w:t xml:space="preserve"> the Tilman consumer-resource model</w:t>
      </w:r>
      <w:r w:rsidR="00B43210">
        <w:rPr>
          <w:rFonts w:ascii="Times New Roman" w:hAnsi="Times New Roman" w:cs="Times New Roman"/>
          <w:sz w:val="24"/>
          <w:szCs w:val="24"/>
        </w:rPr>
        <w:t xml:space="preserve"> and the R* concept for essential or substitutable resource</w:t>
      </w:r>
      <w:r w:rsidR="00074082" w:rsidRPr="00074082">
        <w:rPr>
          <w:rFonts w:ascii="Times New Roman" w:hAnsi="Times New Roman" w:cs="Times New Roman"/>
          <w:sz w:val="24"/>
          <w:szCs w:val="24"/>
        </w:rPr>
        <w:t xml:space="preserve">, it is possible to determine which resource limits each species under a given set of resource supply conditions. When both species are limited by the same resource, niche overlap is 100% and the relative fitness difference determines which species becomes dominant and which species goes extinct. When the </w:t>
      </w:r>
      <w:r w:rsidR="00023EB0">
        <w:rPr>
          <w:rFonts w:ascii="Times New Roman" w:hAnsi="Times New Roman" w:cs="Times New Roman"/>
          <w:sz w:val="24"/>
          <w:szCs w:val="24"/>
        </w:rPr>
        <w:t xml:space="preserve">two </w:t>
      </w:r>
      <w:r w:rsidR="00074082" w:rsidRPr="00074082">
        <w:rPr>
          <w:rFonts w:ascii="Times New Roman" w:hAnsi="Times New Roman" w:cs="Times New Roman"/>
          <w:sz w:val="24"/>
          <w:szCs w:val="24"/>
        </w:rPr>
        <w:t xml:space="preserve">species are limited by </w:t>
      </w:r>
      <w:r w:rsidR="00023EB0">
        <w:rPr>
          <w:rFonts w:ascii="Times New Roman" w:hAnsi="Times New Roman" w:cs="Times New Roman"/>
          <w:sz w:val="24"/>
          <w:szCs w:val="24"/>
        </w:rPr>
        <w:t xml:space="preserve">two </w:t>
      </w:r>
      <w:r w:rsidR="00074082" w:rsidRPr="00074082">
        <w:rPr>
          <w:rFonts w:ascii="Times New Roman" w:hAnsi="Times New Roman" w:cs="Times New Roman"/>
          <w:sz w:val="24"/>
          <w:szCs w:val="24"/>
        </w:rPr>
        <w:t xml:space="preserve">different resources, however, niche overlap is a function of the species yields on the two resources.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 2017 reorganize </w:t>
      </w:r>
      <w:r w:rsidR="004B51FF">
        <w:rPr>
          <w:rFonts w:ascii="Times New Roman" w:hAnsi="Times New Roman" w:cs="Times New Roman"/>
          <w:sz w:val="24"/>
          <w:szCs w:val="24"/>
        </w:rPr>
        <w:t xml:space="preserve">the </w:t>
      </w:r>
      <w:r w:rsidRPr="00B0403D">
        <w:rPr>
          <w:rFonts w:ascii="Times New Roman" w:hAnsi="Times New Roman" w:cs="Times New Roman"/>
          <w:sz w:val="24"/>
          <w:szCs w:val="24"/>
        </w:rPr>
        <w:t xml:space="preserve">Tilman’s two-species consumer resource model to </w:t>
      </w:r>
      <w:r w:rsidR="004B51FF">
        <w:rPr>
          <w:rFonts w:ascii="Times New Roman" w:hAnsi="Times New Roman" w:cs="Times New Roman"/>
          <w:sz w:val="24"/>
          <w:szCs w:val="24"/>
        </w:rPr>
        <w:t>a</w:t>
      </w:r>
      <w:r w:rsidR="00661099">
        <w:rPr>
          <w:rFonts w:ascii="Times New Roman" w:hAnsi="Times New Roman" w:cs="Times New Roman"/>
          <w:sz w:val="24"/>
          <w:szCs w:val="24"/>
        </w:rPr>
        <w:t xml:space="preserve"> Lo</w:t>
      </w:r>
      <w:r w:rsidRPr="00B0403D">
        <w:rPr>
          <w:rFonts w:ascii="Times New Roman" w:hAnsi="Times New Roman" w:cs="Times New Roman"/>
          <w:sz w:val="24"/>
          <w:szCs w:val="24"/>
        </w:rPr>
        <w:t>t</w:t>
      </w:r>
      <w:r w:rsidR="00661099">
        <w:rPr>
          <w:rFonts w:ascii="Times New Roman" w:hAnsi="Times New Roman" w:cs="Times New Roman"/>
          <w:sz w:val="24"/>
          <w:szCs w:val="24"/>
        </w:rPr>
        <w:t>ka-Volterra f</w:t>
      </w:r>
      <w:r w:rsidR="004B51FF">
        <w:rPr>
          <w:rFonts w:ascii="Times New Roman" w:hAnsi="Times New Roman" w:cs="Times New Roman"/>
          <w:sz w:val="24"/>
          <w:szCs w:val="24"/>
        </w:rPr>
        <w:t>orm</w:t>
      </w:r>
      <w:r w:rsidR="00023EB0">
        <w:rPr>
          <w:rFonts w:ascii="Times New Roman" w:hAnsi="Times New Roman" w:cs="Times New Roman"/>
          <w:sz w:val="24"/>
          <w:szCs w:val="24"/>
        </w:rPr>
        <w:t xml:space="preserve"> which</w:t>
      </w:r>
      <w:r w:rsidR="005F5119">
        <w:rPr>
          <w:rFonts w:ascii="Times New Roman" w:hAnsi="Times New Roman" w:cs="Times New Roman"/>
          <w:sz w:val="24"/>
          <w:szCs w:val="24"/>
        </w:rPr>
        <w:t xml:space="preserve"> can </w:t>
      </w:r>
      <w:r w:rsidR="00154BCB">
        <w:rPr>
          <w:rFonts w:ascii="Times New Roman" w:hAnsi="Times New Roman" w:cs="Times New Roman"/>
          <w:sz w:val="24"/>
          <w:szCs w:val="24"/>
        </w:rPr>
        <w:t>be used to estimate</w:t>
      </w:r>
      <w:r w:rsidRPr="00B0403D">
        <w:rPr>
          <w:rFonts w:ascii="Times New Roman" w:hAnsi="Times New Roman" w:cs="Times New Roman"/>
          <w:sz w:val="24"/>
          <w:szCs w:val="24"/>
        </w:rPr>
        <w:t xml:space="preserve"> </w:t>
      </w:r>
      <w:r w:rsidR="00661099">
        <w:rPr>
          <w:rFonts w:ascii="Times New Roman" w:hAnsi="Times New Roman" w:cs="Times New Roman"/>
          <w:sz w:val="24"/>
          <w:szCs w:val="24"/>
        </w:rPr>
        <w:t>the intra- and inter-specific competition coefficients, which are consistent with Chesson’s equations for ND and RFD as well</w:t>
      </w:r>
      <w:r w:rsidR="005F5119">
        <w:rPr>
          <w:rFonts w:ascii="Times New Roman" w:hAnsi="Times New Roman" w:cs="Times New Roman"/>
          <w:sz w:val="24"/>
          <w:szCs w:val="24"/>
        </w:rPr>
        <w:t xml:space="preserve"> as</w:t>
      </w:r>
      <w:r w:rsidR="00661099">
        <w:rPr>
          <w:rFonts w:ascii="Times New Roman" w:hAnsi="Times New Roman" w:cs="Times New Roman"/>
          <w:sz w:val="24"/>
          <w:szCs w:val="24"/>
        </w:rPr>
        <w:t xml:space="preserve"> the inequality for species coexistence (equation 1).</w:t>
      </w:r>
      <w:r w:rsidR="009616A1">
        <w:rPr>
          <w:rFonts w:ascii="Times New Roman" w:hAnsi="Times New Roman" w:cs="Times New Roman"/>
          <w:sz w:val="24"/>
          <w:szCs w:val="24"/>
        </w:rPr>
        <w:t xml:space="preserve"> </w:t>
      </w:r>
    </w:p>
    <w:p w14:paraId="07CEB82B" w14:textId="7057AB49" w:rsidR="00661099" w:rsidRDefault="00064FBD" w:rsidP="009843E5">
      <w:pPr>
        <w:pStyle w:val="Normal1"/>
        <w:numPr>
          <w:ilvl w:val="2"/>
          <w:numId w:val="22"/>
        </w:numPr>
        <w:adjustRightInd w:val="0"/>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661099">
        <w:rPr>
          <w:rFonts w:ascii="Times New Roman" w:hAnsi="Times New Roman" w:cs="Times New Roman"/>
          <w:i/>
          <w:sz w:val="24"/>
          <w:szCs w:val="24"/>
        </w:rPr>
        <w:t>mpirical approaches</w:t>
      </w:r>
    </w:p>
    <w:p w14:paraId="511948A3" w14:textId="2CC225CA" w:rsidR="00944065" w:rsidRDefault="002A445D" w:rsidP="009843E5">
      <w:pPr>
        <w:pStyle w:val="Normal1"/>
        <w:spacing w:line="360" w:lineRule="auto"/>
        <w:ind w:firstLine="576"/>
        <w:rPr>
          <w:rFonts w:ascii="Times New Roman" w:hAnsi="Times New Roman" w:cs="Times New Roman"/>
          <w:sz w:val="24"/>
          <w:szCs w:val="24"/>
          <w:highlight w:val="cyan"/>
        </w:rPr>
      </w:pPr>
      <w:r w:rsidRPr="00954714">
        <w:rPr>
          <w:rFonts w:ascii="Times New Roman" w:hAnsi="Times New Roman" w:cs="Times New Roman"/>
          <w:sz w:val="24"/>
          <w:szCs w:val="24"/>
          <w:highlight w:val="cyan"/>
        </w:rPr>
        <w:t xml:space="preserve">There are few empirical attempts to parameterize Tilman’s </w:t>
      </w:r>
      <w:r w:rsidR="005845AE" w:rsidRPr="00954714">
        <w:rPr>
          <w:rFonts w:ascii="Times New Roman" w:hAnsi="Times New Roman" w:cs="Times New Roman"/>
          <w:sz w:val="24"/>
          <w:szCs w:val="24"/>
          <w:highlight w:val="cyan"/>
        </w:rPr>
        <w:t xml:space="preserve">consumer resource </w:t>
      </w:r>
      <w:r w:rsidRPr="00954714">
        <w:rPr>
          <w:rFonts w:ascii="Times New Roman" w:hAnsi="Times New Roman" w:cs="Times New Roman"/>
          <w:sz w:val="24"/>
          <w:szCs w:val="24"/>
          <w:highlight w:val="cyan"/>
        </w:rPr>
        <w:t xml:space="preserve">model. </w:t>
      </w:r>
      <w:r w:rsidR="00C507F0" w:rsidRPr="00954714">
        <w:rPr>
          <w:rFonts w:ascii="Times New Roman" w:hAnsi="Times New Roman" w:cs="Times New Roman"/>
          <w:sz w:val="24"/>
          <w:szCs w:val="24"/>
          <w:highlight w:val="cyan"/>
        </w:rPr>
        <w:t>For example, in the paper where Tilman first propose</w:t>
      </w:r>
      <w:r w:rsidR="00154BCB" w:rsidRPr="00954714">
        <w:rPr>
          <w:rFonts w:ascii="Times New Roman" w:hAnsi="Times New Roman" w:cs="Times New Roman"/>
          <w:sz w:val="24"/>
          <w:szCs w:val="24"/>
          <w:highlight w:val="cyan"/>
        </w:rPr>
        <w:t>d</w:t>
      </w:r>
      <w:r w:rsidR="00C507F0" w:rsidRPr="00954714">
        <w:rPr>
          <w:rFonts w:ascii="Times New Roman" w:hAnsi="Times New Roman" w:cs="Times New Roman"/>
          <w:sz w:val="24"/>
          <w:szCs w:val="24"/>
          <w:highlight w:val="cyan"/>
        </w:rPr>
        <w:t xml:space="preserve"> the model, Tilman had measured the parameters describing how two algae species (</w:t>
      </w:r>
      <w:proofErr w:type="spellStart"/>
      <w:r w:rsidR="00154BCB" w:rsidRPr="00954714">
        <w:rPr>
          <w:rFonts w:ascii="Times New Roman" w:hAnsi="Times New Roman" w:cs="Times New Roman"/>
          <w:i/>
          <w:sz w:val="24"/>
          <w:szCs w:val="24"/>
          <w:highlight w:val="cyan"/>
        </w:rPr>
        <w:t>A</w:t>
      </w:r>
      <w:r w:rsidR="00C507F0" w:rsidRPr="00954714">
        <w:rPr>
          <w:rFonts w:ascii="Times New Roman" w:hAnsi="Times New Roman" w:cs="Times New Roman"/>
          <w:i/>
          <w:sz w:val="24"/>
          <w:szCs w:val="24"/>
          <w:highlight w:val="cyan"/>
        </w:rPr>
        <w:t>sterionella</w:t>
      </w:r>
      <w:proofErr w:type="spellEnd"/>
      <w:r w:rsidR="00C507F0" w:rsidRPr="00954714">
        <w:rPr>
          <w:rFonts w:ascii="Times New Roman" w:hAnsi="Times New Roman" w:cs="Times New Roman"/>
          <w:i/>
          <w:sz w:val="24"/>
          <w:szCs w:val="24"/>
          <w:highlight w:val="cyan"/>
        </w:rPr>
        <w:t xml:space="preserve"> </w:t>
      </w:r>
      <w:proofErr w:type="spellStart"/>
      <w:r w:rsidR="00C507F0" w:rsidRPr="00954714">
        <w:rPr>
          <w:rFonts w:ascii="Times New Roman" w:hAnsi="Times New Roman" w:cs="Times New Roman"/>
          <w:i/>
          <w:sz w:val="24"/>
          <w:szCs w:val="24"/>
          <w:highlight w:val="cyan"/>
        </w:rPr>
        <w:t>formosa</w:t>
      </w:r>
      <w:proofErr w:type="spellEnd"/>
      <w:r w:rsidR="00C507F0" w:rsidRPr="00954714">
        <w:rPr>
          <w:rFonts w:ascii="Times New Roman" w:hAnsi="Times New Roman" w:cs="Times New Roman"/>
          <w:sz w:val="24"/>
          <w:szCs w:val="24"/>
          <w:highlight w:val="cyan"/>
        </w:rPr>
        <w:t xml:space="preserve"> and </w:t>
      </w:r>
      <w:proofErr w:type="spellStart"/>
      <w:r w:rsidR="00154BCB" w:rsidRPr="00954714">
        <w:rPr>
          <w:rFonts w:ascii="Times New Roman" w:hAnsi="Times New Roman" w:cs="Times New Roman"/>
          <w:i/>
          <w:sz w:val="24"/>
          <w:szCs w:val="24"/>
          <w:highlight w:val="cyan"/>
        </w:rPr>
        <w:t>C</w:t>
      </w:r>
      <w:r w:rsidR="00C507F0" w:rsidRPr="00954714">
        <w:rPr>
          <w:rFonts w:ascii="Times New Roman" w:hAnsi="Times New Roman" w:cs="Times New Roman"/>
          <w:i/>
          <w:sz w:val="24"/>
          <w:szCs w:val="24"/>
          <w:highlight w:val="cyan"/>
        </w:rPr>
        <w:t>yclotella</w:t>
      </w:r>
      <w:proofErr w:type="spellEnd"/>
      <w:r w:rsidR="00C507F0" w:rsidRPr="00954714">
        <w:rPr>
          <w:rFonts w:ascii="Times New Roman" w:hAnsi="Times New Roman" w:cs="Times New Roman"/>
          <w:i/>
          <w:sz w:val="24"/>
          <w:szCs w:val="24"/>
          <w:highlight w:val="cyan"/>
        </w:rPr>
        <w:t xml:space="preserve"> </w:t>
      </w:r>
      <w:proofErr w:type="spellStart"/>
      <w:r w:rsidR="00C507F0" w:rsidRPr="00954714">
        <w:rPr>
          <w:rFonts w:ascii="Times New Roman" w:hAnsi="Times New Roman" w:cs="Times New Roman"/>
          <w:i/>
          <w:sz w:val="24"/>
          <w:szCs w:val="24"/>
          <w:highlight w:val="cyan"/>
        </w:rPr>
        <w:t>meneghiniana</w:t>
      </w:r>
      <w:proofErr w:type="spellEnd"/>
      <w:r w:rsidR="00C507F0" w:rsidRPr="00954714">
        <w:rPr>
          <w:rFonts w:ascii="Times New Roman" w:hAnsi="Times New Roman" w:cs="Times New Roman"/>
          <w:sz w:val="24"/>
          <w:szCs w:val="24"/>
          <w:highlight w:val="cyan"/>
        </w:rPr>
        <w:t>) compete for two essential resources (silicate and phosphate)</w:t>
      </w:r>
      <w:r w:rsidR="007737EA" w:rsidRPr="00954714">
        <w:rPr>
          <w:rFonts w:ascii="Times New Roman" w:hAnsi="Times New Roman" w:cs="Times New Roman"/>
          <w:sz w:val="24"/>
          <w:szCs w:val="24"/>
          <w:highlight w:val="cyan"/>
        </w:rPr>
        <w:t xml:space="preserve"> that are delivered to the ecosystem at a constant supply rate that matches the death rate</w:t>
      </w:r>
      <w:r w:rsidR="00C507F0" w:rsidRPr="00954714">
        <w:rPr>
          <w:rFonts w:ascii="Times New Roman" w:hAnsi="Times New Roman" w:cs="Times New Roman"/>
          <w:sz w:val="24"/>
          <w:szCs w:val="24"/>
          <w:highlight w:val="cyan"/>
        </w:rPr>
        <w:t>.</w:t>
      </w:r>
      <w:r w:rsidR="00582911" w:rsidRPr="00954714">
        <w:rPr>
          <w:rFonts w:ascii="Times New Roman" w:hAnsi="Times New Roman" w:cs="Times New Roman"/>
          <w:sz w:val="24"/>
          <w:szCs w:val="24"/>
          <w:highlight w:val="cyan"/>
        </w:rPr>
        <w:t xml:space="preserve"> </w:t>
      </w:r>
      <w:r w:rsidR="00954714" w:rsidRPr="00954714">
        <w:rPr>
          <w:rFonts w:ascii="Times New Roman" w:hAnsi="Times New Roman" w:cs="Times New Roman"/>
          <w:sz w:val="24"/>
          <w:szCs w:val="24"/>
          <w:highlight w:val="cyan"/>
        </w:rPr>
        <w:t>We use this chemostat system to describe how this approach could be implemented empirically. First, the empiricist would need to quantify the dependence of each species on each resource</w:t>
      </w:r>
      <w:r w:rsidR="00944065">
        <w:rPr>
          <w:rFonts w:ascii="Times New Roman" w:hAnsi="Times New Roman" w:cs="Times New Roman"/>
          <w:sz w:val="24"/>
          <w:szCs w:val="24"/>
          <w:highlight w:val="cyan"/>
        </w:rPr>
        <w:t xml:space="preserve"> using batch cultures</w:t>
      </w:r>
      <w:r w:rsidR="00954714" w:rsidRPr="00954714">
        <w:rPr>
          <w:rFonts w:ascii="Times New Roman" w:hAnsi="Times New Roman" w:cs="Times New Roman"/>
          <w:sz w:val="24"/>
          <w:szCs w:val="24"/>
          <w:highlight w:val="cyan"/>
        </w:rPr>
        <w:t>. For instance, Tilman inoculated each species as a monoculture into growth medium cont</w:t>
      </w:r>
      <w:r w:rsidR="00944065">
        <w:rPr>
          <w:rFonts w:ascii="Times New Roman" w:hAnsi="Times New Roman" w:cs="Times New Roman"/>
          <w:sz w:val="24"/>
          <w:szCs w:val="24"/>
          <w:highlight w:val="cyan"/>
        </w:rPr>
        <w:t>a</w:t>
      </w:r>
      <w:r w:rsidR="00954714" w:rsidRPr="00954714">
        <w:rPr>
          <w:rFonts w:ascii="Times New Roman" w:hAnsi="Times New Roman" w:cs="Times New Roman"/>
          <w:sz w:val="24"/>
          <w:szCs w:val="24"/>
          <w:highlight w:val="cyan"/>
        </w:rPr>
        <w:t xml:space="preserve">ining a range of concentrations of the limiting resource (either Si or P) with all other resource in excess. From these time series of population densities, he quantified the growth rate of the species at each concentration of the limiting resource and used non-linear regression to fit the Monod function to these data (Equation XXX, Figure XXX). </w:t>
      </w:r>
      <w:proofErr w:type="gramStart"/>
      <w:r w:rsidR="00954714" w:rsidRPr="00954714">
        <w:rPr>
          <w:rFonts w:ascii="Times New Roman" w:hAnsi="Times New Roman" w:cs="Times New Roman"/>
          <w:sz w:val="24"/>
          <w:szCs w:val="24"/>
          <w:highlight w:val="cyan"/>
        </w:rPr>
        <w:t>This yields</w:t>
      </w:r>
      <w:proofErr w:type="gramEnd"/>
      <w:r w:rsidR="00954714" w:rsidRPr="00954714">
        <w:rPr>
          <w:rFonts w:ascii="Times New Roman" w:hAnsi="Times New Roman" w:cs="Times New Roman"/>
          <w:sz w:val="24"/>
          <w:szCs w:val="24"/>
          <w:highlight w:val="cyan"/>
        </w:rPr>
        <w:t xml:space="preserve"> estimates of Ks and µmax for each combination of species and limiting resource. Separately, he quantified the yield of each species on each resource by measuring the elemental content of a known number of cells</w:t>
      </w:r>
      <w:r w:rsidR="00944065">
        <w:rPr>
          <w:rFonts w:ascii="Times New Roman" w:hAnsi="Times New Roman" w:cs="Times New Roman"/>
          <w:sz w:val="24"/>
          <w:szCs w:val="24"/>
          <w:highlight w:val="cyan"/>
        </w:rPr>
        <w:t xml:space="preserve"> (Yi). </w:t>
      </w:r>
    </w:p>
    <w:p w14:paraId="6E3429E9" w14:textId="6063A3CC" w:rsidR="00954714" w:rsidRPr="00944065" w:rsidRDefault="00944065" w:rsidP="00944065">
      <w:pPr>
        <w:pStyle w:val="Normal1"/>
        <w:spacing w:line="360" w:lineRule="auto"/>
        <w:ind w:firstLine="576"/>
        <w:rPr>
          <w:rFonts w:ascii="Times New Roman" w:hAnsi="Times New Roman" w:cs="Times New Roman"/>
          <w:sz w:val="24"/>
          <w:szCs w:val="24"/>
          <w:highlight w:val="cyan"/>
        </w:rPr>
      </w:pPr>
      <w:r>
        <w:rPr>
          <w:rFonts w:ascii="Times New Roman" w:hAnsi="Times New Roman" w:cs="Times New Roman"/>
          <w:sz w:val="24"/>
          <w:szCs w:val="24"/>
          <w:highlight w:val="cyan"/>
        </w:rPr>
        <w:t xml:space="preserve">As shown by </w:t>
      </w:r>
      <w:proofErr w:type="spellStart"/>
      <w:r>
        <w:rPr>
          <w:rFonts w:ascii="Times New Roman" w:hAnsi="Times New Roman" w:cs="Times New Roman"/>
          <w:sz w:val="24"/>
          <w:szCs w:val="24"/>
          <w:highlight w:val="cyan"/>
        </w:rPr>
        <w:t>Letten</w:t>
      </w:r>
      <w:proofErr w:type="spellEnd"/>
      <w:r>
        <w:rPr>
          <w:rFonts w:ascii="Times New Roman" w:hAnsi="Times New Roman" w:cs="Times New Roman"/>
          <w:sz w:val="24"/>
          <w:szCs w:val="24"/>
          <w:highlight w:val="cyan"/>
        </w:rPr>
        <w:t xml:space="preserve"> et al [2017], these parameters described above can be used to predict coexistence under different resource supply ratios and dilution rates in a chemostat. However, the form the </w:t>
      </w:r>
      <w:proofErr w:type="spellStart"/>
      <w:r>
        <w:rPr>
          <w:rFonts w:ascii="Times New Roman" w:hAnsi="Times New Roman" w:cs="Times New Roman"/>
          <w:sz w:val="24"/>
          <w:szCs w:val="24"/>
          <w:highlight w:val="cyan"/>
        </w:rPr>
        <w:t>the</w:t>
      </w:r>
      <w:proofErr w:type="spellEnd"/>
      <w:r>
        <w:rPr>
          <w:rFonts w:ascii="Times New Roman" w:hAnsi="Times New Roman" w:cs="Times New Roman"/>
          <w:sz w:val="24"/>
          <w:szCs w:val="24"/>
          <w:highlight w:val="cyan"/>
        </w:rPr>
        <w:t xml:space="preserve"> equation used to get ND and RFD depends upon knowing how the resource supply ratio relates to the R* values for each species. Specifically, the equations depend upon whether or not the supply ratio is outside the ratio of R11*/R12* and R21*/R22* for the two species (i.e. resource supply conditions where resource ratio theory predicts that they will not coexist). </w:t>
      </w:r>
      <w:r w:rsidRPr="00944065">
        <w:rPr>
          <w:rFonts w:ascii="Times New Roman" w:hAnsi="Times New Roman" w:cs="Times New Roman"/>
          <w:sz w:val="24"/>
          <w:szCs w:val="24"/>
          <w:highlight w:val="cyan"/>
        </w:rPr>
        <w:t xml:space="preserve"> </w:t>
      </w:r>
      <w:r>
        <w:rPr>
          <w:rFonts w:ascii="Times New Roman" w:hAnsi="Times New Roman" w:cs="Times New Roman"/>
          <w:sz w:val="24"/>
          <w:szCs w:val="24"/>
          <w:highlight w:val="cyan"/>
        </w:rPr>
        <w:t>By following the same approach as Tilman, an empiricist can quantify the XXX parameters needed for Equation XXX.</w:t>
      </w:r>
      <w:r>
        <w:rPr>
          <w:rFonts w:ascii="Times New Roman" w:hAnsi="Times New Roman" w:cs="Times New Roman"/>
          <w:sz w:val="24"/>
          <w:szCs w:val="24"/>
          <w:highlight w:val="cyan"/>
        </w:rPr>
        <w:t xml:space="preserve"> </w:t>
      </w:r>
      <w:r w:rsidR="00954714" w:rsidRPr="00944065">
        <w:rPr>
          <w:rFonts w:ascii="Times New Roman" w:hAnsi="Times New Roman" w:cs="Times New Roman"/>
          <w:sz w:val="24"/>
          <w:szCs w:val="24"/>
          <w:highlight w:val="cyan"/>
        </w:rPr>
        <w:t xml:space="preserve">One important note is that the elemental content of algae is not constant [Yadda </w:t>
      </w:r>
      <w:proofErr w:type="spellStart"/>
      <w:r w:rsidR="00954714" w:rsidRPr="00944065">
        <w:rPr>
          <w:rFonts w:ascii="Times New Roman" w:hAnsi="Times New Roman" w:cs="Times New Roman"/>
          <w:sz w:val="24"/>
          <w:szCs w:val="24"/>
          <w:highlight w:val="cyan"/>
        </w:rPr>
        <w:t>Yadda</w:t>
      </w:r>
      <w:proofErr w:type="spellEnd"/>
      <w:r w:rsidR="00954714" w:rsidRPr="00944065">
        <w:rPr>
          <w:rFonts w:ascii="Times New Roman" w:hAnsi="Times New Roman" w:cs="Times New Roman"/>
          <w:sz w:val="24"/>
          <w:szCs w:val="24"/>
          <w:highlight w:val="cyan"/>
        </w:rPr>
        <w:t>, Reference]</w:t>
      </w:r>
      <w:r w:rsidRPr="00944065">
        <w:rPr>
          <w:rFonts w:ascii="Times New Roman" w:hAnsi="Times New Roman" w:cs="Times New Roman"/>
          <w:sz w:val="24"/>
          <w:szCs w:val="24"/>
          <w:highlight w:val="cyan"/>
        </w:rPr>
        <w:t xml:space="preserve"> and varies under different nutrient limitation [Ref], growth rate [Ref], and interspecific competition [Ref].</w:t>
      </w:r>
    </w:p>
    <w:p w14:paraId="0D423FAD" w14:textId="77777777" w:rsidR="00954714" w:rsidRDefault="00954714" w:rsidP="009843E5">
      <w:pPr>
        <w:pStyle w:val="Normal1"/>
        <w:spacing w:line="360" w:lineRule="auto"/>
        <w:ind w:firstLine="576"/>
        <w:rPr>
          <w:rFonts w:ascii="Times New Roman" w:hAnsi="Times New Roman" w:cs="Times New Roman"/>
          <w:sz w:val="24"/>
          <w:szCs w:val="24"/>
        </w:rPr>
      </w:pPr>
    </w:p>
    <w:p w14:paraId="4DDBFA35" w14:textId="77777777" w:rsidR="00954714" w:rsidRDefault="00954714" w:rsidP="009843E5">
      <w:pPr>
        <w:pStyle w:val="Normal1"/>
        <w:spacing w:line="360" w:lineRule="auto"/>
        <w:ind w:firstLine="576"/>
        <w:rPr>
          <w:rFonts w:ascii="Times New Roman" w:hAnsi="Times New Roman" w:cs="Times New Roman"/>
          <w:sz w:val="24"/>
          <w:szCs w:val="24"/>
        </w:rPr>
      </w:pPr>
    </w:p>
    <w:p w14:paraId="00965075" w14:textId="77777777" w:rsidR="00954714" w:rsidRDefault="00954714" w:rsidP="009843E5">
      <w:pPr>
        <w:pStyle w:val="Normal1"/>
        <w:spacing w:line="360" w:lineRule="auto"/>
        <w:ind w:firstLine="576"/>
        <w:rPr>
          <w:rFonts w:ascii="Times New Roman" w:hAnsi="Times New Roman" w:cs="Times New Roman"/>
          <w:sz w:val="24"/>
          <w:szCs w:val="24"/>
        </w:rPr>
      </w:pPr>
    </w:p>
    <w:p w14:paraId="51BD41D4" w14:textId="76FD865B" w:rsidR="00661099" w:rsidRPr="0036474F" w:rsidRDefault="00661099"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1D2D5FCC"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commentRangeStart w:id="9"/>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the sensitivity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commentRangeEnd w:id="9"/>
      <w:r w:rsidR="00045D1E">
        <w:rPr>
          <w:rStyle w:val="CommentReference"/>
        </w:rPr>
        <w:commentReference w:id="9"/>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commentRangeStart w:id="10"/>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w:t>
      </w:r>
      <w:commentRangeEnd w:id="10"/>
      <w:r w:rsidR="00045D1E">
        <w:rPr>
          <w:rStyle w:val="CommentReference"/>
        </w:rPr>
        <w:commentReference w:id="10"/>
      </w:r>
      <w:r w:rsidR="00EE7CE3">
        <w:rPr>
          <w:rFonts w:ascii="Times New Roman" w:hAnsi="Times New Roman" w:cs="Times New Roman"/>
          <w:sz w:val="24"/>
          <w:szCs w:val="24"/>
        </w:rPr>
        <w:t>.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15D930FD"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w:r w:rsidR="00134245" w:rsidRPr="00FE1382">
        <w:rPr>
          <w:rFonts w:ascii="Times New Roman" w:hAnsi="Times New Roman" w:cs="Times New Roman"/>
          <w:i/>
          <w:sz w:val="24"/>
          <w:szCs w:val="24"/>
        </w:rPr>
        <w:t>α</w:t>
      </w:r>
      <w:r w:rsidR="00134245">
        <w:rPr>
          <w:rFonts w:ascii="Times New Roman" w:hAnsi="Times New Roman" w:cs="Times New Roman"/>
          <w:i/>
          <w:sz w:val="24"/>
          <w:szCs w:val="24"/>
          <w:vertAlign w:val="subscript"/>
        </w:rPr>
        <w:t>ii</w:t>
      </w:r>
      <w:r w:rsidR="00134245">
        <w:rPr>
          <w:rFonts w:ascii="Times New Roman" w:hAnsi="Times New Roman" w:cs="Times New Roman"/>
          <w:sz w:val="24"/>
          <w:szCs w:val="24"/>
        </w:rPr>
        <w:t xml:space="preserve"> = 1/N</w:t>
      </w:r>
      <w:r w:rsidR="00134245" w:rsidRPr="006B49FD">
        <w:rPr>
          <w:rFonts w:ascii="Times New Roman" w:hAnsi="Times New Roman" w:cs="Times New Roman"/>
          <w:sz w:val="24"/>
          <w:szCs w:val="24"/>
          <w:vertAlign w:val="subscript"/>
        </w:rPr>
        <w:t>i</w:t>
      </w:r>
      <w:r w:rsidR="00134245">
        <w:rPr>
          <w:rFonts w:ascii="Times New Roman" w:hAnsi="Times New Roman" w:cs="Times New Roman"/>
          <w:sz w:val="24"/>
          <w:szCs w:val="24"/>
        </w:rPr>
        <w:t>*) and the sensitivity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sensitivity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w:r w:rsidR="000A25E8" w:rsidRPr="00FE1382">
        <w:rPr>
          <w:rFonts w:ascii="Times New Roman" w:hAnsi="Times New Roman" w:cs="Times New Roman"/>
          <w:i/>
          <w:sz w:val="24"/>
          <w:szCs w:val="24"/>
        </w:rPr>
        <w:t>α</w:t>
      </w:r>
      <w:r w:rsidR="000A25E8">
        <w:rPr>
          <w:rFonts w:ascii="Times New Roman" w:hAnsi="Times New Roman" w:cs="Times New Roman"/>
          <w:i/>
          <w:sz w:val="24"/>
          <w:szCs w:val="24"/>
          <w:vertAlign w:val="subscript"/>
        </w:rPr>
        <w:t>ii</w:t>
      </w:r>
      <w:r w:rsidR="000A25E8">
        <w:rPr>
          <w:rFonts w:ascii="Times New Roman" w:hAnsi="Times New Roman" w:cs="Times New Roman"/>
          <w:sz w:val="24"/>
          <w:szCs w:val="24"/>
        </w:rPr>
        <w:t xml:space="preserve"> = 1/N</w:t>
      </w:r>
      <w:r w:rsidR="000A25E8" w:rsidRPr="006B49FD">
        <w:rPr>
          <w:rFonts w:ascii="Times New Roman" w:hAnsi="Times New Roman" w:cs="Times New Roman"/>
          <w:sz w:val="24"/>
          <w:szCs w:val="24"/>
          <w:vertAlign w:val="subscript"/>
        </w:rPr>
        <w:t>i</w:t>
      </w:r>
      <w:r w:rsidR="000A25E8">
        <w:rPr>
          <w:rFonts w:ascii="Times New Roman" w:hAnsi="Times New Roman" w:cs="Times New Roman"/>
          <w:sz w:val="24"/>
          <w:szCs w:val="24"/>
        </w:rPr>
        <w:t>*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074082">
      <w:pPr>
        <w:pStyle w:val="Normal1"/>
        <w:numPr>
          <w:ilvl w:val="1"/>
          <w:numId w:val="14"/>
        </w:numPr>
        <w:spacing w:line="360" w:lineRule="auto"/>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12C7495A"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However, the negative frequency dependence method can accurately predict coexistence based on mutual invasibility and, depending on the answers to the remaining questions, it could be the most appropriate method for some study systems. In particular,</w:t>
      </w:r>
      <w:r w:rsidRPr="003C7848">
        <w:rPr>
          <w:rFonts w:ascii="Times New Roman" w:hAnsi="Times New Roman" w:cs="Times New Roman"/>
          <w:sz w:val="24"/>
          <w:szCs w:val="24"/>
        </w:rPr>
        <w:t xml:space="preserve"> the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0255C61C" w14:textId="77777777" w:rsidR="00074082" w:rsidRPr="003C7848" w:rsidRDefault="00074082" w:rsidP="00074082">
      <w:pPr>
        <w:pStyle w:val="Normal1"/>
        <w:spacing w:line="360" w:lineRule="auto"/>
        <w:ind w:firstLine="360"/>
        <w:rPr>
          <w:rFonts w:ascii="Times New Roman" w:hAnsi="Times New Roman" w:cs="Times New Roman"/>
          <w:sz w:val="24"/>
          <w:szCs w:val="24"/>
        </w:rPr>
      </w:pPr>
    </w:p>
    <w:p w14:paraId="2F9DCD6E" w14:textId="2EEC111D"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Sensitivity)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The mechanistic methods (MacArthur’s CRM and Tilman’s CEM)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axes. Because this decision step is so influential, the remaining steps are particular to either the phenomenological or mechanistic methods.</w:t>
      </w:r>
    </w:p>
    <w:p w14:paraId="53DEC3B6" w14:textId="77777777" w:rsidR="00074082" w:rsidRPr="003C7848" w:rsidRDefault="00074082" w:rsidP="00074082">
      <w:pPr>
        <w:pStyle w:val="Normal1"/>
        <w:spacing w:line="360" w:lineRule="auto"/>
        <w:rPr>
          <w:rFonts w:ascii="Times New Roman" w:hAnsi="Times New Roman" w:cs="Times New Roman"/>
          <w:sz w:val="24"/>
          <w:szCs w:val="24"/>
        </w:rPr>
      </w:pPr>
    </w:p>
    <w:p w14:paraId="24070A4A" w14:textId="53031F91" w:rsidR="00074082" w:rsidRPr="003C7848"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Sensitvity</w:t>
      </w:r>
      <w:proofErr w:type="spellEnd"/>
      <w:r>
        <w:rPr>
          <w:rFonts w:ascii="Times New Roman" w:hAnsi="Times New Roman" w:cs="Times New Roman"/>
          <w:sz w:val="24"/>
          <w:szCs w:val="24"/>
        </w:rPr>
        <w:t xml:space="preserve"> method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sensitivity method.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w:t>
      </w:r>
      <w:proofErr w:type="spellStart"/>
      <w:r w:rsidRPr="003C7848">
        <w:rPr>
          <w:rFonts w:ascii="Times New Roman" w:hAnsi="Times New Roman" w:cs="Times New Roman"/>
          <w:sz w:val="24"/>
          <w:szCs w:val="24"/>
        </w:rPr>
        <w:t>Lotka</w:t>
      </w:r>
      <w:proofErr w:type="spellEnd"/>
      <w:r w:rsidRPr="003C7848">
        <w:rPr>
          <w:rFonts w:ascii="Times New Roman" w:hAnsi="Times New Roman" w:cs="Times New Roman"/>
          <w:sz w:val="24"/>
          <w:szCs w:val="24"/>
        </w:rPr>
        <w:t xml:space="preserve">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 xml:space="preserve">three or more species simultaneously (Question 7). </w:t>
      </w:r>
      <w:r w:rsidRPr="003C7848">
        <w:rPr>
          <w:rFonts w:ascii="Times New Roman" w:hAnsi="Times New Roman" w:cs="Times New Roman"/>
          <w:sz w:val="24"/>
          <w:szCs w:val="24"/>
        </w:rPr>
        <w:t xml:space="preserve"> </w:t>
      </w:r>
      <w:r>
        <w:rPr>
          <w:rFonts w:ascii="Times New Roman" w:hAnsi="Times New Roman" w:cs="Times New Roman"/>
          <w:sz w:val="24"/>
          <w:szCs w:val="24"/>
        </w:rPr>
        <w:t>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sensitivity method </w:t>
      </w:r>
      <w:r>
        <w:rPr>
          <w:rFonts w:ascii="Times New Roman" w:hAnsi="Times New Roman" w:cs="Times New Roman"/>
          <w:sz w:val="24"/>
          <w:szCs w:val="24"/>
        </w:rPr>
        <w:t xml:space="preserve">can be used beyond pairwise species </w:t>
      </w:r>
      <w:proofErr w:type="gramStart"/>
      <w:r>
        <w:rPr>
          <w:rFonts w:ascii="Times New Roman" w:hAnsi="Times New Roman" w:cs="Times New Roman"/>
          <w:sz w:val="24"/>
          <w:szCs w:val="24"/>
        </w:rPr>
        <w:t>interactions,</w:t>
      </w:r>
      <w:proofErr w:type="gramEnd"/>
      <w:r>
        <w:rPr>
          <w:rFonts w:ascii="Times New Roman" w:hAnsi="Times New Roman" w:cs="Times New Roman"/>
          <w:sz w:val="24"/>
          <w:szCs w:val="24"/>
        </w:rPr>
        <w:t xml:space="preserve"> however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w:proofErr w:type="spellStart"/>
      <w:r w:rsidRPr="003C7848">
        <w:rPr>
          <w:rFonts w:ascii="Times New Roman" w:hAnsi="Times New Roman" w:cs="Times New Roman"/>
          <w:i/>
          <w:sz w:val="24"/>
          <w:szCs w:val="24"/>
        </w:rPr>
        <w:t>i</w:t>
      </w:r>
      <w:proofErr w:type="spellEnd"/>
      <w:r w:rsidRPr="003C7848">
        <w:rPr>
          <w:rFonts w:ascii="Times New Roman" w:hAnsi="Times New Roman" w:cs="Times New Roman"/>
          <w:sz w:val="24"/>
          <w:szCs w:val="24"/>
        </w:rPr>
        <w:t xml:space="preserve"> invading a community of </w:t>
      </w:r>
      <w:proofErr w:type="spellStart"/>
      <w:r w:rsidRPr="003C7848">
        <w:rPr>
          <w:rFonts w:ascii="Times New Roman" w:hAnsi="Times New Roman" w:cs="Times New Roman"/>
          <w:i/>
          <w:sz w:val="24"/>
          <w:szCs w:val="24"/>
        </w:rPr>
        <w:t>j+k+l</w:t>
      </w:r>
      <w:proofErr w:type="spellEnd"/>
      <w:r w:rsidRPr="003C7848">
        <w:rPr>
          <w:rFonts w:ascii="Times New Roman" w:hAnsi="Times New Roman" w:cs="Times New Roman"/>
          <w:sz w:val="24"/>
          <w:szCs w:val="24"/>
        </w:rPr>
        <w:t xml:space="preserve">). </w:t>
      </w:r>
    </w:p>
    <w:p w14:paraId="3D22854F" w14:textId="77777777" w:rsidR="00074082" w:rsidRDefault="00074082" w:rsidP="00074082">
      <w:pPr>
        <w:pStyle w:val="Normal1"/>
        <w:spacing w:line="360" w:lineRule="auto"/>
        <w:ind w:firstLine="360"/>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proofErr w:type="gramStart"/>
      <w:r>
        <w:rPr>
          <w:rFonts w:ascii="Times New Roman" w:hAnsi="Times New Roman" w:cs="Times New Roman"/>
          <w:sz w:val="24"/>
          <w:szCs w:val="24"/>
        </w:rPr>
        <w:t>cases</w:t>
      </w:r>
      <w:proofErr w:type="gramEnd"/>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074082">
      <w:pPr>
        <w:pStyle w:val="Normal1"/>
        <w:spacing w:line="360" w:lineRule="auto"/>
        <w:ind w:firstLine="360"/>
        <w:rPr>
          <w:rFonts w:ascii="Times New Roman" w:hAnsi="Times New Roman" w:cs="Times New Roman"/>
          <w:sz w:val="24"/>
          <w:szCs w:val="24"/>
        </w:rPr>
      </w:pPr>
    </w:p>
    <w:p w14:paraId="56998D11" w14:textId="77777777" w:rsidR="00074082" w:rsidRPr="00FE69E0" w:rsidRDefault="00074082" w:rsidP="00074082">
      <w:pPr>
        <w:pStyle w:val="Normal1"/>
        <w:numPr>
          <w:ilvl w:val="1"/>
          <w:numId w:val="14"/>
        </w:numPr>
        <w:spacing w:line="360" w:lineRule="auto"/>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whether or not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49E7B1CD"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proofErr w:type="gramStart"/>
      <w:r w:rsidRPr="00B0403D">
        <w:rPr>
          <w:rFonts w:ascii="Times New Roman" w:hAnsi="Times New Roman" w:cs="Times New Roman"/>
          <w:sz w:val="24"/>
          <w:szCs w:val="24"/>
        </w:rPr>
        <w:t>increase</w:t>
      </w:r>
      <w:r>
        <w:rPr>
          <w:rFonts w:ascii="Times New Roman" w:hAnsi="Times New Roman" w:cs="Times New Roman"/>
          <w:sz w:val="24"/>
          <w:szCs w:val="24"/>
        </w:rPr>
        <w:t>s</w:t>
      </w:r>
      <w:proofErr w:type="gramEnd"/>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in order to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w:r w:rsidRPr="005B0147">
        <w:rPr>
          <w:rFonts w:ascii="Times New Roman" w:hAnsi="Times New Roman" w:cs="Times New Roman"/>
          <w:i/>
          <w:sz w:val="24"/>
          <w:szCs w:val="24"/>
        </w:rPr>
        <w:t>α</w:t>
      </w:r>
      <w:r w:rsidRPr="005B0147">
        <w:rPr>
          <w:rFonts w:ascii="Times New Roman" w:hAnsi="Times New Roman" w:cs="Times New Roman"/>
          <w:i/>
          <w:sz w:val="24"/>
          <w:szCs w:val="24"/>
          <w:vertAlign w:val="subscript"/>
        </w:rPr>
        <w:t>i</w:t>
      </w:r>
      <w:r>
        <w:rPr>
          <w:rFonts w:ascii="Times New Roman" w:hAnsi="Times New Roman" w:cs="Times New Roman" w:hint="eastAsia"/>
          <w:i/>
          <w:sz w:val="24"/>
          <w:szCs w:val="24"/>
          <w:vertAlign w:val="subscript"/>
          <w:lang w:eastAsia="zh-TW"/>
        </w:rPr>
        <w:t>i</w:t>
      </w:r>
      <w:r w:rsidRPr="00B73CE7">
        <w:rPr>
          <w:rFonts w:ascii="Times New Roman" w:hAnsi="Times New Roman" w:cs="Times New Roman"/>
          <w:sz w:val="24"/>
          <w:szCs w:val="24"/>
          <w:lang w:eastAsia="zh-TW"/>
        </w:rPr>
        <w:t xml:space="preserve"> or </w:t>
      </w:r>
      <w:r w:rsidRPr="005B0147">
        <w:rPr>
          <w:rFonts w:ascii="Times New Roman" w:hAnsi="Times New Roman" w:cs="Times New Roman"/>
          <w:i/>
          <w:sz w:val="24"/>
          <w:szCs w:val="24"/>
        </w:rPr>
        <w:t>α</w:t>
      </w:r>
      <w:proofErr w:type="spellStart"/>
      <w:r>
        <w:rPr>
          <w:rFonts w:ascii="Times New Roman" w:hAnsi="Times New Roman" w:cs="Times New Roman"/>
          <w:i/>
          <w:sz w:val="24"/>
          <w:szCs w:val="24"/>
          <w:vertAlign w:val="subscript"/>
        </w:rPr>
        <w:t>jj</w:t>
      </w:r>
      <w:proofErr w:type="spellEnd"/>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and also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Method requires 16 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w:t>
      </w:r>
    </w:p>
    <w:p w14:paraId="589CF112" w14:textId="44C1B601" w:rsidR="00074082" w:rsidRDefault="00074082" w:rsidP="00074082">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17D91316" w14:textId="77777777" w:rsidR="00074082" w:rsidRDefault="00074082" w:rsidP="00074082">
      <w:pPr>
        <w:pStyle w:val="Normal1"/>
        <w:spacing w:line="360" w:lineRule="auto"/>
        <w:rPr>
          <w:rFonts w:ascii="Times New Roman" w:hAnsi="Times New Roman" w:cs="Times New Roman"/>
          <w:sz w:val="24"/>
          <w:szCs w:val="24"/>
        </w:rPr>
      </w:pPr>
    </w:p>
    <w:p w14:paraId="7DBDFAC5"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negative frequency dependence, Lotka Volterra, and sensitivity methods require time series of species densities in the experimental or observation study. In the case of the negative frequency dependence method and the sensitivity method, these time series may be short in duration (i.e. at least one generation) and focused only on population dynamics when species densities are very low or near the steady-state density of monocultures. However, the Lotka Volterra method requires longer time series in order to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074082">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77777777" w:rsidR="004044A2" w:rsidRPr="00EC5178" w:rsidRDefault="001F4F32" w:rsidP="00C1590A">
      <w:pPr>
        <w:pStyle w:val="Normal1"/>
        <w:spacing w:line="360" w:lineRule="auto"/>
        <w:rPr>
          <w:rFonts w:ascii="Times New Roman" w:hAnsi="Times New Roman" w:cs="Times New Roman"/>
          <w:b/>
          <w:strike/>
          <w:sz w:val="24"/>
          <w:szCs w:val="24"/>
          <w:rPrChange w:id="11" w:author="Godwin, Casey" w:date="2019-01-14T22:35:00Z">
            <w:rPr>
              <w:rFonts w:ascii="Times New Roman" w:hAnsi="Times New Roman" w:cs="Times New Roman"/>
              <w:b/>
              <w:sz w:val="24"/>
              <w:szCs w:val="24"/>
            </w:rPr>
          </w:rPrChange>
        </w:rPr>
      </w:pPr>
      <w:r>
        <w:rPr>
          <w:rFonts w:ascii="Times New Roman" w:hAnsi="Times New Roman" w:cs="Times New Roman"/>
          <w:b/>
          <w:sz w:val="24"/>
          <w:szCs w:val="24"/>
        </w:rPr>
        <w:t xml:space="preserve">Part 3. </w:t>
      </w:r>
      <w:r w:rsidR="00794E37" w:rsidRPr="00EC5178">
        <w:rPr>
          <w:rFonts w:ascii="Times New Roman" w:hAnsi="Times New Roman" w:cs="Times New Roman"/>
          <w:b/>
          <w:strike/>
          <w:sz w:val="24"/>
          <w:szCs w:val="24"/>
          <w:rPrChange w:id="12" w:author="Godwin, Casey" w:date="2019-01-14T22:35:00Z">
            <w:rPr>
              <w:rFonts w:ascii="Times New Roman" w:hAnsi="Times New Roman" w:cs="Times New Roman"/>
              <w:b/>
              <w:sz w:val="24"/>
              <w:szCs w:val="24"/>
            </w:rPr>
          </w:rPrChange>
        </w:rPr>
        <w:t>Cautions and future directions</w:t>
      </w:r>
    </w:p>
    <w:p w14:paraId="005DB8B4" w14:textId="7F870738" w:rsidR="00074082" w:rsidRDefault="00074082" w:rsidP="00074082">
      <w:pPr>
        <w:pStyle w:val="Normal1"/>
        <w:spacing w:line="360" w:lineRule="auto"/>
        <w:rPr>
          <w:ins w:id="13" w:author="Godwin, Casey" w:date="2019-01-14T11:41:00Z"/>
          <w:rFonts w:ascii="Times New Roman" w:hAnsi="Times New Roman" w:cs="Times New Roman"/>
          <w:sz w:val="24"/>
          <w:szCs w:val="24"/>
        </w:rPr>
      </w:pPr>
      <w:ins w:id="14" w:author="Godwin, Casey" w:date="2019-01-14T11:41:00Z">
        <w:r>
          <w:rPr>
            <w:rFonts w:ascii="Times New Roman" w:hAnsi="Times New Roman" w:cs="Times New Roman"/>
            <w:sz w:val="24"/>
            <w:szCs w:val="24"/>
          </w:rPr>
          <w:t xml:space="preserve">In Part 1 we explained how each of the five methods should be used to predict coexistence among pairs of species and showed that while the methods are not mathematically identical and do not always give comparable values of ND and RFD, they can all be used to accurately predict coexistence. In Part 2 we offer a decision framework for empiricists to select the most appropriate method given their study system, aims, and experimental capabilities. Here in Part 3, we offer advice for empiricists on navigating the tradeoffs among the methods, caution </w:t>
        </w:r>
      </w:ins>
      <w:ins w:id="15" w:author="Godwin, Casey" w:date="2019-01-14T22:36:00Z">
        <w:r w:rsidR="00EC5178">
          <w:rPr>
            <w:rFonts w:ascii="Times New Roman" w:hAnsi="Times New Roman" w:cs="Times New Roman"/>
            <w:sz w:val="24"/>
            <w:szCs w:val="24"/>
          </w:rPr>
          <w:t>against</w:t>
        </w:r>
      </w:ins>
      <w:ins w:id="16" w:author="Godwin, Casey" w:date="2019-01-14T11:41:00Z">
        <w:r>
          <w:rPr>
            <w:rFonts w:ascii="Times New Roman" w:hAnsi="Times New Roman" w:cs="Times New Roman"/>
            <w:sz w:val="24"/>
            <w:szCs w:val="24"/>
          </w:rPr>
          <w:t xml:space="preserve"> synthesizing measurements of ND and RFD from different </w:t>
        </w:r>
        <w:proofErr w:type="gramStart"/>
        <w:r>
          <w:rPr>
            <w:rFonts w:ascii="Times New Roman" w:hAnsi="Times New Roman" w:cs="Times New Roman"/>
            <w:sz w:val="24"/>
            <w:szCs w:val="24"/>
          </w:rPr>
          <w:t>methods, and</w:t>
        </w:r>
        <w:proofErr w:type="gramEnd"/>
        <w:r>
          <w:rPr>
            <w:rFonts w:ascii="Times New Roman" w:hAnsi="Times New Roman" w:cs="Times New Roman"/>
            <w:sz w:val="24"/>
            <w:szCs w:val="24"/>
          </w:rPr>
          <w:t xml:space="preserve"> highlight future directions for implementing modern coexistence theory empirically.   </w:t>
        </w:r>
      </w:ins>
    </w:p>
    <w:p w14:paraId="268375BC" w14:textId="77777777" w:rsidR="00074082" w:rsidRDefault="00074082" w:rsidP="00074082">
      <w:pPr>
        <w:pStyle w:val="Normal1"/>
        <w:spacing w:line="360" w:lineRule="auto"/>
        <w:rPr>
          <w:ins w:id="17" w:author="Godwin, Casey" w:date="2019-01-14T11:41:00Z"/>
          <w:rFonts w:ascii="Times New Roman" w:hAnsi="Times New Roman" w:cs="Times New Roman"/>
          <w:sz w:val="24"/>
          <w:szCs w:val="24"/>
        </w:rPr>
      </w:pPr>
    </w:p>
    <w:p w14:paraId="1C486473" w14:textId="77777777" w:rsidR="00074082" w:rsidRPr="005042A3" w:rsidRDefault="00074082" w:rsidP="00074082">
      <w:pPr>
        <w:pStyle w:val="Normal1"/>
        <w:spacing w:line="360" w:lineRule="auto"/>
        <w:rPr>
          <w:ins w:id="18" w:author="Godwin, Casey" w:date="2019-01-14T11:41:00Z"/>
          <w:rFonts w:ascii="Times New Roman" w:hAnsi="Times New Roman" w:cs="Times New Roman"/>
          <w:sz w:val="24"/>
          <w:szCs w:val="24"/>
          <w:u w:val="single"/>
        </w:rPr>
      </w:pPr>
      <w:ins w:id="19" w:author="Godwin, Casey" w:date="2019-01-14T11:41:00Z">
        <w:r w:rsidRPr="005042A3">
          <w:rPr>
            <w:rFonts w:ascii="Times New Roman" w:hAnsi="Times New Roman" w:cs="Times New Roman"/>
            <w:sz w:val="24"/>
            <w:szCs w:val="24"/>
            <w:u w:val="single"/>
          </w:rPr>
          <w:t>3.1 Tradeoffs Between Phenomenological and Mechanistic Methods</w:t>
        </w:r>
      </w:ins>
    </w:p>
    <w:p w14:paraId="204245A7" w14:textId="77777777" w:rsidR="00074082" w:rsidRDefault="00074082" w:rsidP="00074082">
      <w:pPr>
        <w:pStyle w:val="Normal1"/>
        <w:spacing w:line="360" w:lineRule="auto"/>
        <w:ind w:firstLine="360"/>
        <w:rPr>
          <w:ins w:id="20" w:author="Godwin, Casey" w:date="2019-01-14T11:41:00Z"/>
          <w:rFonts w:ascii="Times New Roman" w:hAnsi="Times New Roman" w:cs="Times New Roman"/>
          <w:sz w:val="24"/>
          <w:szCs w:val="24"/>
        </w:rPr>
      </w:pPr>
      <w:ins w:id="21" w:author="Godwin, Casey" w:date="2019-01-14T11:41:00Z">
        <w:r>
          <w:rPr>
            <w:rFonts w:ascii="Times New Roman" w:hAnsi="Times New Roman" w:cs="Times New Roman"/>
            <w:sz w:val="24"/>
            <w:szCs w:val="24"/>
          </w:rPr>
          <w:t xml:space="preserve">Given the substantial differences in experimental design requirements and effort among the five methods, it is likely that empiricists will encounter tradeoffs in selecting a method for their study system. The most obvious tradeoff is between the phenomenological methods and the mechanistic methods, which differ in three key areas. </w:t>
        </w:r>
      </w:ins>
    </w:p>
    <w:p w14:paraId="2976E226" w14:textId="77777777" w:rsidR="00074082" w:rsidRDefault="00074082" w:rsidP="00074082">
      <w:pPr>
        <w:pStyle w:val="Normal1"/>
        <w:spacing w:line="360" w:lineRule="auto"/>
        <w:ind w:firstLine="360"/>
        <w:rPr>
          <w:ins w:id="22" w:author="Godwin, Casey" w:date="2019-01-14T11:41:00Z"/>
          <w:rFonts w:ascii="Times New Roman" w:hAnsi="Times New Roman" w:cs="Times New Roman"/>
          <w:sz w:val="24"/>
          <w:szCs w:val="24"/>
        </w:rPr>
      </w:pPr>
      <w:ins w:id="23" w:author="Godwin, Casey" w:date="2019-01-14T11:41:00Z">
        <w:r>
          <w:rPr>
            <w:rFonts w:ascii="Times New Roman" w:hAnsi="Times New Roman" w:cs="Times New Roman"/>
            <w:sz w:val="24"/>
            <w:szCs w:val="24"/>
          </w:rPr>
          <w:t xml:space="preserve">First, the phenomenological methods make no assumptions about the resources that the species compete for, which could be an advantage if an empiricist lacks a detailed understanding of the interactions among their species pool. Except for highly controlled experiments where the empiricist can define the relevant niche axes or contexts where the number of niche axes is limited, it might be difficult to parameterize either of the mechanistic methods in practice. </w:t>
        </w:r>
        <w:r w:rsidRPr="003C7848">
          <w:rPr>
            <w:rFonts w:ascii="Times New Roman" w:hAnsi="Times New Roman" w:cs="Times New Roman"/>
            <w:sz w:val="24"/>
            <w:szCs w:val="24"/>
          </w:rPr>
          <w:t xml:space="preserve">For example, an empiricist would be unable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when studying consumer species that are capable of eating</w:t>
        </w:r>
        <w:r>
          <w:rPr>
            <w:rFonts w:ascii="Times New Roman" w:hAnsi="Times New Roman" w:cs="Times New Roman"/>
            <w:sz w:val="24"/>
            <w:szCs w:val="24"/>
          </w:rPr>
          <w:t xml:space="preserve"> numerous</w:t>
        </w:r>
        <w:r w:rsidRPr="003C7848">
          <w:rPr>
            <w:rFonts w:ascii="Times New Roman" w:hAnsi="Times New Roman" w:cs="Times New Roman"/>
            <w:sz w:val="24"/>
            <w:szCs w:val="24"/>
          </w:rPr>
          <w:t xml:space="preserve"> different types of plants. It is unlikely that an empiricist could measure the substitutivity of the different plant species in a consumer’s diet, let alone the population dynamics of each plant species available to the consumer.</w:t>
        </w:r>
        <w:r>
          <w:rPr>
            <w:rFonts w:ascii="Times New Roman" w:hAnsi="Times New Roman" w:cs="Times New Roman"/>
            <w:sz w:val="24"/>
            <w:szCs w:val="24"/>
          </w:rPr>
          <w:t xml:space="preserve"> </w:t>
        </w:r>
      </w:ins>
    </w:p>
    <w:p w14:paraId="50CE9469" w14:textId="77777777" w:rsidR="00074082" w:rsidRDefault="00074082" w:rsidP="00074082">
      <w:pPr>
        <w:pStyle w:val="Normal1"/>
        <w:spacing w:line="360" w:lineRule="auto"/>
        <w:ind w:firstLine="360"/>
        <w:rPr>
          <w:ins w:id="24" w:author="Godwin, Casey" w:date="2019-01-14T11:41:00Z"/>
          <w:rFonts w:ascii="Times New Roman" w:hAnsi="Times New Roman" w:cs="Times New Roman"/>
          <w:sz w:val="24"/>
          <w:szCs w:val="24"/>
        </w:rPr>
      </w:pPr>
      <w:proofErr w:type="gramStart"/>
      <w:ins w:id="25" w:author="Godwin, Casey" w:date="2019-01-14T11:41:00Z">
        <w:r w:rsidRPr="003C7848">
          <w:rPr>
            <w:rFonts w:ascii="Times New Roman" w:hAnsi="Times New Roman" w:cs="Times New Roman"/>
            <w:sz w:val="24"/>
            <w:szCs w:val="24"/>
          </w:rPr>
          <w:t>If</w:t>
        </w:r>
        <w:proofErr w:type="gramEnd"/>
        <w:r w:rsidRPr="003C7848">
          <w:rPr>
            <w:rFonts w:ascii="Times New Roman" w:hAnsi="Times New Roman" w:cs="Times New Roman"/>
            <w:sz w:val="24"/>
            <w:szCs w:val="24"/>
          </w:rPr>
          <w:t xml:space="preserve"> however, an empiricist is able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using the methods based on mechanistic models would mean that she/he could predict the coexistence (or not) of any species pair based solely on experiments that take measurements from each species grown alone in monoculture. </w:t>
        </w:r>
        <w:r>
          <w:rPr>
            <w:rFonts w:ascii="Times New Roman" w:hAnsi="Times New Roman" w:cs="Times New Roman"/>
            <w:sz w:val="24"/>
            <w:szCs w:val="24"/>
          </w:rPr>
          <w:t>Another aspect of the mechanistic models is that, in some cases, they might not adequately describe the biology that affects species interactions. For example, flexible elemental quotas (i.e. 1/yield) in phytoplankton is both widespread [Goldman 1979 Nature] and known to affect the outcome of coexistence [Grover 1991 Am Nat 134:4 p.811-835], but this mechanism has not been related to the calculations for ND and RFD.</w:t>
        </w:r>
      </w:ins>
    </w:p>
    <w:p w14:paraId="20205A5C" w14:textId="77777777" w:rsidR="00074082" w:rsidRDefault="00074082" w:rsidP="00074082">
      <w:pPr>
        <w:pStyle w:val="Normal1"/>
        <w:spacing w:line="360" w:lineRule="auto"/>
        <w:rPr>
          <w:ins w:id="26" w:author="Godwin, Casey" w:date="2019-01-14T11:41:00Z"/>
          <w:rFonts w:ascii="Times New Roman" w:hAnsi="Times New Roman" w:cs="Times New Roman"/>
          <w:sz w:val="24"/>
          <w:szCs w:val="24"/>
        </w:rPr>
      </w:pPr>
    </w:p>
    <w:p w14:paraId="14374993" w14:textId="59904954" w:rsidR="00074082" w:rsidRDefault="00074082" w:rsidP="00074082">
      <w:pPr>
        <w:pStyle w:val="Normal1"/>
        <w:spacing w:line="360" w:lineRule="auto"/>
        <w:ind w:firstLine="360"/>
        <w:rPr>
          <w:ins w:id="27" w:author="Godwin, Casey" w:date="2019-01-14T11:41:00Z"/>
          <w:rFonts w:ascii="Times New Roman" w:hAnsi="Times New Roman" w:cs="Times New Roman"/>
          <w:sz w:val="24"/>
          <w:szCs w:val="24"/>
        </w:rPr>
      </w:pPr>
      <w:ins w:id="28" w:author="Godwin, Casey" w:date="2019-01-14T11:41:00Z">
        <w:r w:rsidRPr="0052374E">
          <w:rPr>
            <w:rFonts w:ascii="Times New Roman" w:hAnsi="Times New Roman" w:cs="Times New Roman"/>
            <w:sz w:val="24"/>
            <w:szCs w:val="24"/>
          </w:rPr>
          <w:t xml:space="preserve">Second, the mechanistic methods can be far more efficient for considering coexistence among a large species pool. A key disadvantage of all three phenomenological methods is that they require each pair of species to be grown together in competition, which causes the total effort to increase exponentially as more species are considered. The mechanistic methods offer the ability to make predictions about combinations of species without the need to perform all pairwise competition experiments, which has been used as an argument against phenomenological approaches to </w:t>
        </w:r>
      </w:ins>
      <w:ins w:id="29" w:author="Godwin, Casey" w:date="2019-01-14T22:36:00Z">
        <w:r w:rsidR="00EC5178" w:rsidRPr="0052374E">
          <w:rPr>
            <w:rFonts w:ascii="Times New Roman" w:hAnsi="Times New Roman" w:cs="Times New Roman"/>
            <w:sz w:val="24"/>
            <w:szCs w:val="24"/>
          </w:rPr>
          <w:t>study</w:t>
        </w:r>
      </w:ins>
      <w:ins w:id="30" w:author="Godwin, Casey" w:date="2019-01-14T11:41:00Z">
        <w:r w:rsidRPr="0052374E">
          <w:rPr>
            <w:rFonts w:ascii="Times New Roman" w:hAnsi="Times New Roman" w:cs="Times New Roman"/>
            <w:sz w:val="24"/>
            <w:szCs w:val="24"/>
          </w:rPr>
          <w:t xml:space="preserve"> niche theory [Tilman 1982]. Moreover, the ability to predict coexistence among pairs of species without the need to grow them together could be useful for addressing certain ecological questions (e.g. invasions by introduced species) that would be impractical using the phenomenological methods</w:t>
        </w:r>
        <w:r>
          <w:rPr>
            <w:rFonts w:ascii="Times New Roman" w:hAnsi="Times New Roman" w:cs="Times New Roman"/>
            <w:sz w:val="24"/>
            <w:szCs w:val="24"/>
          </w:rPr>
          <w:t>.</w:t>
        </w:r>
      </w:ins>
    </w:p>
    <w:p w14:paraId="280E5130" w14:textId="77777777" w:rsidR="00074082" w:rsidRDefault="00074082" w:rsidP="00074082">
      <w:pPr>
        <w:pStyle w:val="Normal1"/>
        <w:spacing w:line="360" w:lineRule="auto"/>
        <w:ind w:firstLine="360"/>
        <w:rPr>
          <w:ins w:id="31" w:author="Godwin, Casey" w:date="2019-01-14T11:41:00Z"/>
          <w:rFonts w:ascii="Times New Roman" w:hAnsi="Times New Roman" w:cs="Times New Roman"/>
          <w:sz w:val="24"/>
          <w:szCs w:val="24"/>
        </w:rPr>
      </w:pPr>
    </w:p>
    <w:p w14:paraId="484D6E89" w14:textId="77777777" w:rsidR="00074082" w:rsidRDefault="00074082" w:rsidP="00074082">
      <w:pPr>
        <w:pStyle w:val="Normal1"/>
        <w:spacing w:line="360" w:lineRule="auto"/>
        <w:ind w:firstLine="360"/>
        <w:rPr>
          <w:ins w:id="32" w:author="Godwin, Casey" w:date="2019-01-14T11:41:00Z"/>
          <w:rFonts w:ascii="Times New Roman" w:hAnsi="Times New Roman" w:cs="Times New Roman"/>
          <w:sz w:val="24"/>
          <w:szCs w:val="24"/>
        </w:rPr>
      </w:pPr>
      <w:ins w:id="33" w:author="Godwin, Casey" w:date="2019-01-14T11:41:00Z">
        <w:r>
          <w:rPr>
            <w:rFonts w:ascii="Times New Roman" w:hAnsi="Times New Roman" w:cs="Times New Roman"/>
            <w:sz w:val="24"/>
            <w:szCs w:val="24"/>
          </w:rPr>
          <w:t xml:space="preserve">Third, the mechanistic methods offer the ability to make predictions about species coexistence under different resource supply environments. </w:t>
        </w:r>
        <w:proofErr w:type="spellStart"/>
        <w:r w:rsidRPr="00B0403D">
          <w:rPr>
            <w:rFonts w:ascii="Times New Roman" w:hAnsi="Times New Roman" w:cs="Times New Roman"/>
            <w:sz w:val="24"/>
            <w:szCs w:val="24"/>
          </w:rPr>
          <w:t>Letten</w:t>
        </w:r>
        <w:proofErr w:type="spellEnd"/>
        <w:r w:rsidRPr="00B0403D">
          <w:rPr>
            <w:rFonts w:ascii="Times New Roman" w:hAnsi="Times New Roman" w:cs="Times New Roman"/>
            <w:sz w:val="24"/>
            <w:szCs w:val="24"/>
          </w:rPr>
          <w:t xml:space="preserve"> et al</w:t>
        </w:r>
        <w:r>
          <w:rPr>
            <w:rFonts w:ascii="Times New Roman" w:hAnsi="Times New Roman" w:cs="Times New Roman"/>
            <w:sz w:val="24"/>
            <w:szCs w:val="24"/>
          </w:rPr>
          <w:t>.</w:t>
        </w:r>
        <w:r w:rsidRPr="00B0403D">
          <w:rPr>
            <w:rFonts w:ascii="Times New Roman" w:hAnsi="Times New Roman" w:cs="Times New Roman"/>
            <w:sz w:val="24"/>
            <w:szCs w:val="24"/>
          </w:rPr>
          <w:t xml:space="preserve"> show</w:t>
        </w:r>
        <w:r>
          <w:rPr>
            <w:rFonts w:ascii="Times New Roman" w:hAnsi="Times New Roman" w:cs="Times New Roman"/>
            <w:sz w:val="24"/>
            <w:szCs w:val="24"/>
          </w:rPr>
          <w:t>ed</w:t>
        </w:r>
        <w:r w:rsidRPr="00B0403D">
          <w:rPr>
            <w:rFonts w:ascii="Times New Roman" w:hAnsi="Times New Roman" w:cs="Times New Roman"/>
            <w:sz w:val="24"/>
            <w:szCs w:val="24"/>
          </w:rPr>
          <w:t xml:space="preserve"> that the Tilman </w:t>
        </w:r>
        <w:r>
          <w:rPr>
            <w:rFonts w:ascii="Times New Roman" w:hAnsi="Times New Roman" w:cs="Times New Roman"/>
            <w:sz w:val="24"/>
            <w:szCs w:val="24"/>
          </w:rPr>
          <w:t>consumer resource</w:t>
        </w:r>
        <w:r w:rsidRPr="00B0403D">
          <w:rPr>
            <w:rFonts w:ascii="Times New Roman" w:hAnsi="Times New Roman" w:cs="Times New Roman"/>
            <w:sz w:val="24"/>
            <w:szCs w:val="24"/>
          </w:rPr>
          <w:t xml:space="preserve"> model can be used to predict the ND and RFD at different </w:t>
        </w:r>
        <w:r>
          <w:rPr>
            <w:rFonts w:ascii="Times New Roman" w:hAnsi="Times New Roman" w:cs="Times New Roman"/>
            <w:sz w:val="24"/>
            <w:szCs w:val="24"/>
          </w:rPr>
          <w:t>nutrient</w:t>
        </w:r>
        <w:r w:rsidRPr="00B0403D">
          <w:rPr>
            <w:rFonts w:ascii="Times New Roman" w:hAnsi="Times New Roman" w:cs="Times New Roman"/>
            <w:sz w:val="24"/>
            <w:szCs w:val="24"/>
          </w:rPr>
          <w:t xml:space="preserve"> supply </w:t>
        </w:r>
        <w:r>
          <w:rPr>
            <w:rFonts w:ascii="Times New Roman" w:hAnsi="Times New Roman" w:cs="Times New Roman"/>
            <w:sz w:val="24"/>
            <w:szCs w:val="24"/>
          </w:rPr>
          <w:t xml:space="preserve">rates or dilution rates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Pr>
            <w:rFonts w:ascii="Times New Roman" w:hAnsi="Times New Roman" w:cs="Times New Roman"/>
            <w:sz w:val="24"/>
            <w:szCs w:val="24"/>
          </w:rPr>
          <w:fldChar w:fldCharType="separate"/>
        </w:r>
        <w:r w:rsidRPr="007829B1">
          <w:rPr>
            <w:rFonts w:ascii="Times New Roman" w:hAnsi="Times New Roman" w:cs="Times New Roman"/>
            <w:noProof/>
            <w:sz w:val="24"/>
            <w:szCs w:val="24"/>
          </w:rPr>
          <w:t>(Letten et al. 2017)</w:t>
        </w:r>
        <w:r>
          <w:rPr>
            <w:rFonts w:ascii="Times New Roman" w:hAnsi="Times New Roman" w:cs="Times New Roman"/>
            <w:sz w:val="24"/>
            <w:szCs w:val="24"/>
          </w:rPr>
          <w:fldChar w:fldCharType="end"/>
        </w:r>
        <w:r>
          <w:rPr>
            <w:rFonts w:ascii="Times New Roman" w:hAnsi="Times New Roman" w:cs="Times New Roman"/>
            <w:sz w:val="24"/>
            <w:szCs w:val="24"/>
          </w:rPr>
          <w:t>. In contrast, the phenomenological methods cannot be used to predict coexistence when any environmental conditions are changed unless a new set of experiments is performed under those conditions. The ability of the mechanistic methods to handle some changes to environmental context, while limited, could be useful for predicting how anthropogenic stressors (e.g. nutrient pollution) are likely to affect species coexistence. However, aside from limiting resources, neither of the mechanistic methods could be applied to other environmental changes that are known to affect species and their interactions (e.g. temperature).</w:t>
        </w:r>
      </w:ins>
    </w:p>
    <w:p w14:paraId="1791591D" w14:textId="1CBB3B96" w:rsidR="00DC1C4F" w:rsidRDefault="00DC1C4F" w:rsidP="009843E5">
      <w:pPr>
        <w:pStyle w:val="Normal1"/>
        <w:spacing w:line="360" w:lineRule="auto"/>
        <w:rPr>
          <w:rFonts w:ascii="Times New Roman" w:hAnsi="Times New Roman" w:cs="Times New Roman"/>
          <w:i/>
          <w:sz w:val="24"/>
          <w:szCs w:val="24"/>
        </w:rPr>
      </w:pPr>
      <w:commentRangeStart w:id="34"/>
      <w:r w:rsidRPr="009466EF">
        <w:rPr>
          <w:rFonts w:ascii="Times New Roman" w:hAnsi="Times New Roman" w:cs="Times New Roman"/>
          <w:i/>
          <w:sz w:val="24"/>
          <w:szCs w:val="24"/>
          <w:highlight w:val="yellow"/>
          <w:rPrChange w:id="35" w:author="Godwin, Casey" w:date="2019-01-15T11:34:00Z">
            <w:rPr>
              <w:rFonts w:ascii="Times New Roman" w:hAnsi="Times New Roman" w:cs="Times New Roman"/>
              <w:i/>
              <w:sz w:val="24"/>
              <w:szCs w:val="24"/>
            </w:rPr>
          </w:rPrChange>
        </w:rPr>
        <w:t>Caution 1:</w:t>
      </w:r>
      <w:commentRangeEnd w:id="34"/>
      <w:r w:rsidR="00EC5178" w:rsidRPr="009466EF">
        <w:rPr>
          <w:rStyle w:val="CommentReference"/>
          <w:highlight w:val="yellow"/>
          <w:rPrChange w:id="36" w:author="Godwin, Casey" w:date="2019-01-15T11:34:00Z">
            <w:rPr>
              <w:rStyle w:val="CommentReference"/>
            </w:rPr>
          </w:rPrChange>
        </w:rPr>
        <w:commentReference w:id="34"/>
      </w:r>
      <w:r w:rsidRPr="009466EF">
        <w:rPr>
          <w:rFonts w:ascii="Times New Roman" w:hAnsi="Times New Roman" w:cs="Times New Roman"/>
          <w:i/>
          <w:sz w:val="24"/>
          <w:szCs w:val="24"/>
          <w:highlight w:val="yellow"/>
          <w:rPrChange w:id="37" w:author="Godwin, Casey" w:date="2019-01-15T11:34:00Z">
            <w:rPr>
              <w:rFonts w:ascii="Times New Roman" w:hAnsi="Times New Roman" w:cs="Times New Roman"/>
              <w:i/>
              <w:sz w:val="24"/>
              <w:szCs w:val="24"/>
            </w:rPr>
          </w:rPrChange>
        </w:rPr>
        <w:t xml:space="preserve"> </w:t>
      </w:r>
      <w:r w:rsidR="005A6BD1" w:rsidRPr="009466EF">
        <w:rPr>
          <w:rFonts w:ascii="Times New Roman" w:hAnsi="Times New Roman" w:cs="Times New Roman"/>
          <w:i/>
          <w:sz w:val="24"/>
          <w:szCs w:val="24"/>
          <w:highlight w:val="yellow"/>
          <w:rPrChange w:id="38" w:author="Godwin, Casey" w:date="2019-01-15T11:34:00Z">
            <w:rPr>
              <w:rFonts w:ascii="Times New Roman" w:hAnsi="Times New Roman" w:cs="Times New Roman"/>
              <w:i/>
              <w:sz w:val="24"/>
              <w:szCs w:val="24"/>
            </w:rPr>
          </w:rPrChange>
        </w:rPr>
        <w:t>Using only ND and RFD to assess mutual invasibility</w:t>
      </w:r>
      <w:r w:rsidR="00E75410" w:rsidRPr="009466EF">
        <w:rPr>
          <w:rFonts w:ascii="Times New Roman" w:hAnsi="Times New Roman" w:cs="Times New Roman"/>
          <w:i/>
          <w:sz w:val="24"/>
          <w:szCs w:val="24"/>
          <w:highlight w:val="yellow"/>
          <w:rPrChange w:id="39" w:author="Godwin, Casey" w:date="2019-01-15T11:34:00Z">
            <w:rPr>
              <w:rFonts w:ascii="Times New Roman" w:hAnsi="Times New Roman" w:cs="Times New Roman"/>
              <w:i/>
              <w:sz w:val="24"/>
              <w:szCs w:val="24"/>
            </w:rPr>
          </w:rPrChange>
        </w:rPr>
        <w:t xml:space="preserve"> </w:t>
      </w:r>
      <w:r w:rsidR="00C30E51" w:rsidRPr="009466EF">
        <w:rPr>
          <w:rFonts w:ascii="Times New Roman" w:hAnsi="Times New Roman" w:cs="Times New Roman"/>
          <w:i/>
          <w:sz w:val="24"/>
          <w:szCs w:val="24"/>
          <w:highlight w:val="yellow"/>
          <w:rPrChange w:id="40" w:author="Godwin, Casey" w:date="2019-01-15T11:34:00Z">
            <w:rPr>
              <w:rFonts w:ascii="Times New Roman" w:hAnsi="Times New Roman" w:cs="Times New Roman"/>
              <w:i/>
              <w:sz w:val="24"/>
              <w:szCs w:val="24"/>
            </w:rPr>
          </w:rPrChange>
        </w:rPr>
        <w:t>assumes</w:t>
      </w:r>
      <w:r w:rsidR="008C417C" w:rsidRPr="009466EF">
        <w:rPr>
          <w:rFonts w:ascii="Times New Roman" w:hAnsi="Times New Roman" w:cs="Times New Roman"/>
          <w:i/>
          <w:sz w:val="24"/>
          <w:szCs w:val="24"/>
          <w:highlight w:val="yellow"/>
          <w:rPrChange w:id="41" w:author="Godwin, Casey" w:date="2019-01-15T11:34:00Z">
            <w:rPr>
              <w:rFonts w:ascii="Times New Roman" w:hAnsi="Times New Roman" w:cs="Times New Roman"/>
              <w:i/>
              <w:sz w:val="24"/>
              <w:szCs w:val="24"/>
            </w:rPr>
          </w:rPrChange>
        </w:rPr>
        <w:t xml:space="preserve"> negligible environmental fluctuations</w:t>
      </w:r>
    </w:p>
    <w:p w14:paraId="1B181506" w14:textId="3F66C124" w:rsidR="009F46C6" w:rsidRDefault="00B77FC8"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five methods reviewed here only apply to fluctuation independent mechanisms of coexistence so that environmental dependent mechanisms, i.e. relative nonlinearity and storage effects, are assumed to be negligible.</w:t>
      </w:r>
      <w:r w:rsidR="000152AE">
        <w:rPr>
          <w:rFonts w:ascii="Times New Roman" w:hAnsi="Times New Roman" w:cs="Times New Roman"/>
          <w:sz w:val="24"/>
          <w:szCs w:val="24"/>
        </w:rPr>
        <w:t xml:space="preserve"> </w:t>
      </w:r>
      <w:r w:rsidR="001063FF">
        <w:rPr>
          <w:rFonts w:ascii="Times New Roman" w:hAnsi="Times New Roman" w:cs="Times New Roman"/>
          <w:sz w:val="24"/>
          <w:szCs w:val="24"/>
        </w:rPr>
        <w:t xml:space="preserve">Empiricists should be able to neglect fluctuation dependent mechanisms and still correctly predict species coexistence, when conducting well-controlled experiments. </w:t>
      </w:r>
      <w:r w:rsidR="00CF7F4E">
        <w:rPr>
          <w:rFonts w:ascii="Times New Roman" w:hAnsi="Times New Roman" w:cs="Times New Roman"/>
          <w:sz w:val="24"/>
          <w:szCs w:val="24"/>
        </w:rPr>
        <w:t>However, it has been shown that environmental fluctuation can be important to mediate species coexistence in some empirical systems</w:t>
      </w:r>
      <w:r w:rsidR="001063FF">
        <w:rPr>
          <w:rFonts w:ascii="Times New Roman" w:hAnsi="Times New Roman" w:cs="Times New Roman"/>
          <w:sz w:val="24"/>
          <w:szCs w:val="24"/>
        </w:rPr>
        <w:t xml:space="preserve"> where environmental fluctuations cannot be negligible </w:t>
      </w:r>
      <w:r w:rsidR="001063FF">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Ecology","id":"ITEM-1","issue":"4","issued":{"date-parts":[["2007","7","1"]]},"note":"doi: 10.1111/j.1365-2656.2007.01252.x","page":"660-668","publisher":"John Wiley &amp; Sons, Ltd (10.1111)","title":"Temperature fluctuation facilitates coexistence of competing species in experimental microbial communities","type":"article-journal","volume":"76"},"uris":["http://www.mendeley.com/documents/?uuid=d420cb14-a727-4ecf-86b6-04a6d29a57b8","http://www.mendeley.com/documents/?uuid=b81e5d95-1d79-494d-9562-6ab5e18efbe1"]},{"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effect","type":"article-journal","volume":"106"},"uris":["http://www.mendeley.com/documents/?uuid=69781283-a618-4e4b-bcd5-491c0968ecc3","http://www.mendeley.com/documents/?uuid=eedea9ea-5e9e-4de1-a5a6-203f82f19d57"]}],"mendeley":{"formattedCitation":"(Jiang andMorin 2007, Angert et al. 2009)","plainTextFormattedCitation":"(Jiang andMorin 2007, Angert et al. 2009)","previouslyFormattedCitation":"(Jiang andMorin 2007, Angert et al. 2009)"},"properties":{"noteIndex":0},"schema":"https://github.com/citation-style-language/schema/raw/master/csl-citation.json"}</w:instrText>
      </w:r>
      <w:r w:rsidR="001063FF">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(Jiang andMorin 2007, Angert et al. 2009)</w:t>
      </w:r>
      <w:r w:rsidR="001063FF">
        <w:rPr>
          <w:rFonts w:ascii="Times New Roman" w:hAnsi="Times New Roman" w:cs="Times New Roman"/>
          <w:sz w:val="24"/>
          <w:szCs w:val="24"/>
        </w:rPr>
        <w:fldChar w:fldCharType="end"/>
      </w:r>
      <w:r w:rsidR="00CF7F4E">
        <w:rPr>
          <w:rFonts w:ascii="Times New Roman" w:hAnsi="Times New Roman" w:cs="Times New Roman"/>
          <w:sz w:val="24"/>
          <w:szCs w:val="24"/>
        </w:rPr>
        <w:t xml:space="preserve">. </w:t>
      </w:r>
      <w:r w:rsidR="002B2E3B">
        <w:rPr>
          <w:rFonts w:ascii="Times New Roman" w:hAnsi="Times New Roman" w:cs="Times New Roman"/>
          <w:sz w:val="24"/>
          <w:szCs w:val="24"/>
        </w:rPr>
        <w:t>When applying these five methods</w:t>
      </w:r>
      <w:r w:rsidR="002D3AB2">
        <w:rPr>
          <w:rFonts w:ascii="Times New Roman" w:hAnsi="Times New Roman" w:cs="Times New Roman"/>
          <w:sz w:val="24"/>
          <w:szCs w:val="24"/>
        </w:rPr>
        <w:t xml:space="preserve"> to predict coexistence,</w:t>
      </w:r>
      <w:r w:rsidR="002B2E3B">
        <w:rPr>
          <w:rFonts w:ascii="Times New Roman" w:hAnsi="Times New Roman" w:cs="Times New Roman"/>
          <w:sz w:val="24"/>
          <w:szCs w:val="24"/>
        </w:rPr>
        <w:t xml:space="preserve"> one should </w:t>
      </w:r>
      <w:r w:rsidR="008C417C">
        <w:rPr>
          <w:rFonts w:ascii="Times New Roman" w:hAnsi="Times New Roman" w:cs="Times New Roman" w:hint="eastAsia"/>
          <w:sz w:val="24"/>
          <w:szCs w:val="24"/>
          <w:lang w:eastAsia="zh-TW"/>
        </w:rPr>
        <w:t xml:space="preserve">justify </w:t>
      </w:r>
      <w:r w:rsidR="002D3AB2">
        <w:rPr>
          <w:rFonts w:ascii="Times New Roman" w:hAnsi="Times New Roman" w:cs="Times New Roman"/>
          <w:sz w:val="24"/>
          <w:szCs w:val="24"/>
        </w:rPr>
        <w:t>that environmental fluctuations can be negligible.</w:t>
      </w:r>
    </w:p>
    <w:p w14:paraId="507C6D0A" w14:textId="5274A8DA" w:rsidR="009E12E1" w:rsidRPr="009E12E1" w:rsidRDefault="0027496F" w:rsidP="00C1590A">
      <w:pPr>
        <w:pStyle w:val="Normal1"/>
        <w:spacing w:line="360" w:lineRule="auto"/>
        <w:rPr>
          <w:rFonts w:ascii="Times New Roman" w:hAnsi="Times New Roman" w:cs="Times New Roman"/>
          <w:i/>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2</w:t>
      </w:r>
      <w:r w:rsidRPr="009E12E1">
        <w:rPr>
          <w:rFonts w:ascii="Times New Roman" w:hAnsi="Times New Roman" w:cs="Times New Roman"/>
          <w:i/>
          <w:sz w:val="24"/>
          <w:szCs w:val="24"/>
        </w:rPr>
        <w:t xml:space="preserve">: </w:t>
      </w:r>
      <w:r w:rsidR="008352C1">
        <w:rPr>
          <w:rFonts w:ascii="Times New Roman" w:hAnsi="Times New Roman" w:cs="Times New Roman"/>
          <w:i/>
          <w:sz w:val="24"/>
          <w:szCs w:val="24"/>
        </w:rPr>
        <w:t>Be aware to the limitation of each method</w:t>
      </w:r>
    </w:p>
    <w:p w14:paraId="6836DC56" w14:textId="2F1A147D" w:rsidR="00177EE6" w:rsidRDefault="00580A5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Although we have shown that the empirical approaches for predicting coexistence among species can give the same qualitative outcome,</w:t>
      </w:r>
      <w:r w:rsidR="008352C1">
        <w:rPr>
          <w:rFonts w:ascii="Times New Roman" w:hAnsi="Times New Roman" w:cs="Times New Roman"/>
          <w:sz w:val="24"/>
          <w:szCs w:val="24"/>
        </w:rPr>
        <w:t xml:space="preserve"> each method has its own assumptions or limitations. </w:t>
      </w:r>
      <w:r>
        <w:rPr>
          <w:rFonts w:ascii="Times New Roman" w:hAnsi="Times New Roman" w:cs="Times New Roman"/>
          <w:sz w:val="24"/>
          <w:szCs w:val="24"/>
        </w:rPr>
        <w:t xml:space="preserve">For instance, </w:t>
      </w:r>
      <w:r w:rsidR="00177EE6">
        <w:rPr>
          <w:rFonts w:ascii="Times New Roman" w:hAnsi="Times New Roman" w:cs="Times New Roman"/>
          <w:sz w:val="24"/>
          <w:szCs w:val="24"/>
        </w:rPr>
        <w:t xml:space="preserve">the </w:t>
      </w:r>
      <w:r>
        <w:rPr>
          <w:rFonts w:ascii="Times New Roman" w:hAnsi="Times New Roman" w:cs="Times New Roman"/>
          <w:sz w:val="24"/>
          <w:szCs w:val="24"/>
        </w:rPr>
        <w:t>Lotka-Volterra method assumes that the per</w:t>
      </w:r>
      <w:r w:rsidR="00FE1A54">
        <w:rPr>
          <w:rFonts w:ascii="Times New Roman" w:hAnsi="Times New Roman" w:cs="Times New Roman"/>
          <w:sz w:val="24"/>
          <w:szCs w:val="24"/>
        </w:rPr>
        <w:t xml:space="preserve"> </w:t>
      </w:r>
      <w:r>
        <w:rPr>
          <w:rFonts w:ascii="Times New Roman" w:hAnsi="Times New Roman" w:cs="Times New Roman"/>
          <w:sz w:val="24"/>
          <w:szCs w:val="24"/>
        </w:rPr>
        <w:t xml:space="preserve">capita effect of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on species </w:t>
      </w:r>
      <w:r w:rsidRPr="00FE1A54">
        <w:rPr>
          <w:rFonts w:ascii="Times New Roman" w:hAnsi="Times New Roman" w:cs="Times New Roman"/>
          <w:i/>
          <w:sz w:val="24"/>
          <w:szCs w:val="24"/>
        </w:rPr>
        <w:t>j</w:t>
      </w:r>
      <w:r>
        <w:rPr>
          <w:rFonts w:ascii="Times New Roman" w:hAnsi="Times New Roman" w:cs="Times New Roman"/>
          <w:sz w:val="24"/>
          <w:szCs w:val="24"/>
        </w:rPr>
        <w:t xml:space="preserve"> is independent of the density of either species </w:t>
      </w:r>
      <w:proofErr w:type="spellStart"/>
      <w:r w:rsidRPr="00FE1A54">
        <w:rPr>
          <w:rFonts w:ascii="Times New Roman" w:hAnsi="Times New Roman" w:cs="Times New Roman"/>
          <w:i/>
          <w:sz w:val="24"/>
          <w:szCs w:val="24"/>
        </w:rPr>
        <w:t>i</w:t>
      </w:r>
      <w:proofErr w:type="spellEnd"/>
      <w:r>
        <w:rPr>
          <w:rFonts w:ascii="Times New Roman" w:hAnsi="Times New Roman" w:cs="Times New Roman"/>
          <w:sz w:val="24"/>
          <w:szCs w:val="24"/>
        </w:rPr>
        <w:t xml:space="preserve"> or species </w:t>
      </w:r>
      <w:r w:rsidRPr="00FE1A54">
        <w:rPr>
          <w:rFonts w:ascii="Times New Roman" w:hAnsi="Times New Roman" w:cs="Times New Roman"/>
          <w:i/>
          <w:sz w:val="24"/>
          <w:szCs w:val="24"/>
        </w:rPr>
        <w:t>j</w:t>
      </w:r>
      <w:r>
        <w:rPr>
          <w:rFonts w:ascii="Times New Roman" w:hAnsi="Times New Roman" w:cs="Times New Roman"/>
          <w:sz w:val="24"/>
          <w:szCs w:val="24"/>
        </w:rPr>
        <w:t>.</w:t>
      </w:r>
      <w:r w:rsidRPr="00CA292C">
        <w:rPr>
          <w:rFonts w:ascii="Times New Roman" w:hAnsi="Times New Roman" w:cs="Times New Roman"/>
          <w:sz w:val="24"/>
          <w:szCs w:val="24"/>
        </w:rPr>
        <w:t xml:space="preserve"> </w:t>
      </w:r>
      <w:r>
        <w:rPr>
          <w:rFonts w:ascii="Times New Roman" w:hAnsi="Times New Roman" w:cs="Times New Roman"/>
          <w:sz w:val="24"/>
          <w:szCs w:val="24"/>
        </w:rPr>
        <w:t>However, there are cases where this assumption is clearly not met</w:t>
      </w:r>
      <w:r w:rsidR="008352C1">
        <w:rPr>
          <w:rFonts w:ascii="Times New Roman" w:hAnsi="Times New Roman" w:cs="Times New Roman"/>
          <w:sz w:val="24"/>
          <w:szCs w:val="24"/>
        </w:rPr>
        <w:t xml:space="preserve"> </w:t>
      </w:r>
      <w:r w:rsidR="008352C1">
        <w:rPr>
          <w:rFonts w:ascii="Times New Roman" w:hAnsi="Times New Roman" w:cs="Times New Roman"/>
          <w:sz w:val="24"/>
          <w:szCs w:val="24"/>
        </w:rPr>
        <w:fldChar w:fldCharType="begin" w:fldLock="1"/>
      </w:r>
      <w:r w:rsidR="008352C1">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Approaches","type":"article-journal","volume":"116"},"uris":["http://www.mendeley.com/documents/?uuid=5a293241-b1d6-4233-adc0-9dbce95b121e","http://www.mendeley.com/documents/?uuid=77cb3e0e-cca8-421d-ae3a-fa5e822a8bba"]},{"id":"ITEM-2","itemData":{"ISSN":"00030147, 15375323","abstract":"When relative frequencies of resource kinds in the diet are known, the competition coefficient giving the effect of competitor j on i may be computed as &amp;#x3b1;ij=(Tj/Ti)[&amp;#x2211;m k=1(dik/fk) (djk/fk) bik/&amp;#x2211;m k=1 (dik/fk)2b ik], where Tj/Ti= the ratio of the number of items consumed by an individual of competitor j to that consumed by an individual of competitor i, measured over an interval of time that includes all regular fluctuations in consumption for both species; dik = the frequency of resource k in the diet of competitor i (and similarly for djk); fk = the standing frequency of resource k in the environment; bik = the net calories gained by an individual of competitor i from an item of resource k, or more approximately the calories contained in an item of resource k, or still more approximately the weight or volume of an item of resource k; and the summations are taken over all resources eaten by at least one of the competing species. The coefficient follows from MacArthur's (1968) consumer-resource system when the ratio of the carrying capacity to intrinsic rate of increase is constant for all resources. When relative frequencies of time spent foraging in habitat kinds are known, the competition coefficient may be computed as $a_{ij}=\\big(\\frac{T_j}{T_i}\\big)'\\frac{\\sum^m_{k=1}p_{ik}p_{jk}b_{ik}} {\\sum^m_{k=1}p_{ik}^2b_{ik}}$ where (Tj/Ti)' = the ratio of the total time spent searching for food by an individual of competitor j in all habitats to that spent by an individual of competitor i; bik = as above, except resource k is the average food item in habitat k; and summations are taken as before. This coefficient, with the same resource restrictions and assuming equal consumption rates per unit search time for the competitor species, follows also from MacArthur's system. It equals the Levins-MacArthur &amp;#x3b1; (eq. [3]) when it is assumed or known that (Tj/Ti)' = 1 and the b 's are equal.","author":[{"dropping-particle":"","family":"Schoener","given":"Thomas W","non-dropping-particle":"","parse-names":false,"suffix":""}],"container-title":"The American Naturalist","id":"ITEM-2","issue":"961","issued":{"date-parts":[["1974"]]},"page":"332-340","publisher":"[University of Chicago Press, American Society of Naturalists]","title":"Some Methods for Calculating Competition Coefficients from Resource-Utilization Spectra","type":"article-journal","volume":"108"},"uris":["http://www.mendeley.com/documents/?uuid=583d1d35-3b0c-4ae0-8ea4-82f6967cf9da","http://www.mendeley.com/documents/?uuid=318d2b56-902c-4ac3-a603-7ea7a3a00bea"]}],"mendeley":{"formattedCitation":"(Schoener 1974, Abrams 1980)","plainTextFormattedCitation":"(Schoener 1974, Abrams 1980)","previouslyFormattedCitation":"(Schoener 1974, Abrams 1980)"},"properties":{"noteIndex":0},"schema":"https://github.com/citation-style-language/schema/raw/master/csl-citation.json"}</w:instrText>
      </w:r>
      <w:r w:rsidR="008352C1">
        <w:rPr>
          <w:rFonts w:ascii="Times New Roman" w:hAnsi="Times New Roman" w:cs="Times New Roman"/>
          <w:sz w:val="24"/>
          <w:szCs w:val="24"/>
        </w:rPr>
        <w:fldChar w:fldCharType="separate"/>
      </w:r>
      <w:r w:rsidR="008352C1" w:rsidRPr="00A87B14">
        <w:rPr>
          <w:rFonts w:ascii="Times New Roman" w:hAnsi="Times New Roman" w:cs="Times New Roman"/>
          <w:noProof/>
          <w:sz w:val="24"/>
          <w:szCs w:val="24"/>
        </w:rPr>
        <w:t>(Schoener 1974, Abrams 1980)</w:t>
      </w:r>
      <w:r w:rsidR="008352C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77EE6">
        <w:rPr>
          <w:rFonts w:ascii="Times New Roman" w:hAnsi="Times New Roman" w:cs="Times New Roman"/>
          <w:sz w:val="24"/>
          <w:szCs w:val="24"/>
        </w:rPr>
        <w:t>A hypothetical situation is that</w:t>
      </w:r>
      <w:r>
        <w:rPr>
          <w:rFonts w:ascii="Times New Roman" w:hAnsi="Times New Roman" w:cs="Times New Roman"/>
          <w:sz w:val="24"/>
          <w:szCs w:val="24"/>
        </w:rPr>
        <w:t xml:space="preserve">, if species were limited by resources (e.g. nutrients), a positive saturating relationship between the availability of resources and per-capita growth rate </w:t>
      </w:r>
      <w:r w:rsidR="00C30E51">
        <w:rPr>
          <w:rFonts w:ascii="Times New Roman" w:hAnsi="Times New Roman" w:cs="Times New Roman"/>
          <w:sz w:val="24"/>
          <w:szCs w:val="24"/>
        </w:rPr>
        <w:t xml:space="preserve">would </w:t>
      </w:r>
      <w:r>
        <w:rPr>
          <w:rFonts w:ascii="Times New Roman" w:hAnsi="Times New Roman" w:cs="Times New Roman"/>
          <w:sz w:val="24"/>
          <w:szCs w:val="24"/>
        </w:rPr>
        <w:t>mean that density-dependence is weak at low population sizes and stronger at higher population densities. Thus, both the inter and intraspecific competition coefficients would appear to be very small if measured at low population densities and very high if measured at population densities approaching the steady-state biomass. In designing and interpreting experiments, it would be unclear which value to select for the interaction coefficients</w:t>
      </w:r>
      <w:r w:rsidR="0079344B">
        <w:rPr>
          <w:rFonts w:ascii="Times New Roman" w:hAnsi="Times New Roman" w:cs="Times New Roman"/>
          <w:sz w:val="24"/>
          <w:szCs w:val="24"/>
        </w:rPr>
        <w:t xml:space="preserve">. </w:t>
      </w:r>
      <w:r w:rsidR="00FE1A54">
        <w:rPr>
          <w:rFonts w:ascii="Times New Roman" w:hAnsi="Times New Roman" w:cs="Times New Roman"/>
          <w:sz w:val="24"/>
          <w:szCs w:val="24"/>
        </w:rPr>
        <w:t xml:space="preserve">Consequently, it is important to apply the empirical method at the conditions that follow the assumptions. </w:t>
      </w:r>
      <w:r w:rsidR="00177EE6">
        <w:rPr>
          <w:rFonts w:ascii="Times New Roman" w:hAnsi="Times New Roman" w:cs="Times New Roman"/>
          <w:sz w:val="24"/>
          <w:szCs w:val="24"/>
        </w:rPr>
        <w:t>When those assumptions are not recognized and justified, any of these five methods can give misleading predictions.</w:t>
      </w:r>
    </w:p>
    <w:p w14:paraId="7284D451" w14:textId="7147EF69" w:rsidR="009E12E1" w:rsidRDefault="00794E37" w:rsidP="009843E5">
      <w:pPr>
        <w:pStyle w:val="Normal1"/>
        <w:spacing w:line="360" w:lineRule="auto"/>
        <w:rPr>
          <w:rFonts w:ascii="Times New Roman" w:hAnsi="Times New Roman" w:cs="Times New Roman"/>
          <w:sz w:val="24"/>
          <w:szCs w:val="24"/>
        </w:rPr>
      </w:pPr>
      <w:r w:rsidRPr="009E12E1">
        <w:rPr>
          <w:rFonts w:ascii="Times New Roman" w:hAnsi="Times New Roman" w:cs="Times New Roman"/>
          <w:i/>
          <w:sz w:val="24"/>
          <w:szCs w:val="24"/>
        </w:rPr>
        <w:t xml:space="preserve">Caution </w:t>
      </w:r>
      <w:r w:rsidR="00DC72EB">
        <w:rPr>
          <w:rFonts w:ascii="Times New Roman" w:hAnsi="Times New Roman" w:cs="Times New Roman"/>
          <w:i/>
          <w:sz w:val="24"/>
          <w:szCs w:val="24"/>
        </w:rPr>
        <w:t>3</w:t>
      </w:r>
      <w:r w:rsidRPr="009E12E1">
        <w:rPr>
          <w:rFonts w:ascii="Times New Roman" w:hAnsi="Times New Roman" w:cs="Times New Roman"/>
          <w:i/>
          <w:sz w:val="24"/>
          <w:szCs w:val="24"/>
        </w:rPr>
        <w:t xml:space="preserve">: </w:t>
      </w:r>
      <w:r w:rsidR="00A96538" w:rsidRPr="009E12E1">
        <w:rPr>
          <w:rFonts w:ascii="Times New Roman" w:hAnsi="Times New Roman" w:cs="Times New Roman"/>
          <w:i/>
          <w:sz w:val="24"/>
          <w:szCs w:val="24"/>
        </w:rPr>
        <w:t>Limits to the applicability of CRM.</w:t>
      </w:r>
    </w:p>
    <w:p w14:paraId="50F3C8D2" w14:textId="1A3D857C" w:rsidR="0079344B" w:rsidRDefault="00CA292C"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As shown in table 1, using either of</w:t>
      </w:r>
      <w:r w:rsidR="00794E37" w:rsidRPr="00A96538">
        <w:rPr>
          <w:rFonts w:ascii="Times New Roman" w:hAnsi="Times New Roman" w:cs="Times New Roman"/>
          <w:sz w:val="24"/>
          <w:szCs w:val="24"/>
        </w:rPr>
        <w:t xml:space="preserve"> the methods based on consumer-resource models requires that the empiricist knows</w:t>
      </w:r>
      <w:r w:rsidR="00F851A6">
        <w:rPr>
          <w:rFonts w:ascii="Times New Roman" w:hAnsi="Times New Roman" w:cs="Times New Roman"/>
          <w:sz w:val="24"/>
          <w:szCs w:val="24"/>
        </w:rPr>
        <w:t xml:space="preserve"> what the resources that species are competing for</w:t>
      </w:r>
      <w:r w:rsidR="00794E37" w:rsidRPr="00A96538">
        <w:rPr>
          <w:rFonts w:ascii="Times New Roman" w:hAnsi="Times New Roman" w:cs="Times New Roman"/>
          <w:sz w:val="24"/>
          <w:szCs w:val="24"/>
        </w:rPr>
        <w:t xml:space="preserve">. </w:t>
      </w:r>
      <w:r w:rsidR="00A96538">
        <w:rPr>
          <w:rFonts w:ascii="Times New Roman" w:hAnsi="Times New Roman" w:cs="Times New Roman"/>
          <w:sz w:val="24"/>
          <w:szCs w:val="24"/>
        </w:rPr>
        <w:t xml:space="preserve">This is more easily achieved for certain experimental systems (e.g. </w:t>
      </w:r>
      <w:r w:rsidR="00F246A4">
        <w:rPr>
          <w:rFonts w:ascii="Times New Roman" w:hAnsi="Times New Roman" w:cs="Times New Roman"/>
          <w:sz w:val="24"/>
          <w:szCs w:val="24"/>
        </w:rPr>
        <w:t xml:space="preserve">microbes grown under laboratory conditions) than others (e.g. </w:t>
      </w:r>
      <w:r w:rsidR="00B7161D">
        <w:rPr>
          <w:rFonts w:ascii="Times New Roman" w:hAnsi="Times New Roman" w:cs="Times New Roman"/>
          <w:sz w:val="24"/>
          <w:szCs w:val="24"/>
        </w:rPr>
        <w:t>mammals</w:t>
      </w:r>
      <w:r w:rsidR="00F246A4">
        <w:rPr>
          <w:rFonts w:ascii="Times New Roman" w:hAnsi="Times New Roman" w:cs="Times New Roman"/>
          <w:sz w:val="24"/>
          <w:szCs w:val="24"/>
        </w:rPr>
        <w:t>).</w:t>
      </w:r>
      <w:r>
        <w:rPr>
          <w:rFonts w:ascii="Times New Roman" w:hAnsi="Times New Roman" w:cs="Times New Roman"/>
          <w:sz w:val="24"/>
          <w:szCs w:val="24"/>
        </w:rPr>
        <w:t xml:space="preserve"> </w:t>
      </w:r>
      <w:r w:rsidR="00F851A6">
        <w:rPr>
          <w:rFonts w:ascii="Times New Roman" w:hAnsi="Times New Roman" w:cs="Times New Roman"/>
          <w:sz w:val="24"/>
          <w:szCs w:val="24"/>
        </w:rPr>
        <w:t xml:space="preserve">However, in reality, </w:t>
      </w:r>
      <w:r w:rsidR="0025241C">
        <w:rPr>
          <w:rFonts w:ascii="Times New Roman" w:hAnsi="Times New Roman" w:cs="Times New Roman"/>
          <w:sz w:val="24"/>
          <w:szCs w:val="24"/>
        </w:rPr>
        <w:t xml:space="preserve">it is hard to know for sure which resources or factors govern population dynamics. While these experiments are useful for isolating the </w:t>
      </w:r>
      <w:r w:rsidR="0025241C" w:rsidRPr="0025241C">
        <w:rPr>
          <w:rFonts w:ascii="Times New Roman" w:hAnsi="Times New Roman" w:cs="Times New Roman"/>
          <w:i/>
          <w:sz w:val="24"/>
          <w:szCs w:val="24"/>
        </w:rPr>
        <w:t>mechanism</w:t>
      </w:r>
      <w:r w:rsidR="0025241C">
        <w:rPr>
          <w:rFonts w:ascii="Times New Roman" w:hAnsi="Times New Roman" w:cs="Times New Roman"/>
          <w:sz w:val="24"/>
          <w:szCs w:val="24"/>
        </w:rPr>
        <w:t xml:space="preserve"> of competition, they require detailed knowledge about</w:t>
      </w:r>
      <w:r w:rsidR="0025241C">
        <w:rPr>
          <w:rFonts w:ascii="Times New Roman" w:hAnsi="Times New Roman" w:cs="Times New Roman"/>
          <w:sz w:val="24"/>
          <w:szCs w:val="24"/>
          <w:lang w:eastAsia="zh-TW"/>
        </w:rPr>
        <w:t xml:space="preserve"> natural history of the organisms, which in many cases is unknown.</w:t>
      </w:r>
      <w:r w:rsidR="0025241C" w:rsidRPr="0061153E">
        <w:rPr>
          <w:rFonts w:ascii="Times New Roman" w:hAnsi="Times New Roman" w:cs="Times New Roman"/>
          <w:sz w:val="24"/>
          <w:szCs w:val="24"/>
          <w:lang w:eastAsia="zh-TW"/>
        </w:rPr>
        <w:t xml:space="preserve"> </w:t>
      </w:r>
    </w:p>
    <w:p w14:paraId="028B9CF4" w14:textId="509139DE" w:rsidR="00DC72EB" w:rsidRPr="00DC72EB" w:rsidRDefault="00DC72EB" w:rsidP="009843E5">
      <w:pPr>
        <w:pStyle w:val="Normal1"/>
        <w:spacing w:line="360" w:lineRule="auto"/>
        <w:rPr>
          <w:rFonts w:ascii="Times New Roman" w:hAnsi="Times New Roman" w:cs="Times New Roman"/>
          <w:i/>
          <w:sz w:val="24"/>
          <w:szCs w:val="24"/>
        </w:rPr>
      </w:pPr>
      <w:r w:rsidRPr="00DC72EB">
        <w:rPr>
          <w:rFonts w:ascii="Times New Roman" w:hAnsi="Times New Roman" w:cs="Times New Roman"/>
          <w:i/>
          <w:sz w:val="24"/>
          <w:szCs w:val="24"/>
        </w:rPr>
        <w:t>Future directions</w:t>
      </w:r>
    </w:p>
    <w:p w14:paraId="327EAA99" w14:textId="5F1FCF63" w:rsidR="00DC72EB" w:rsidRDefault="00FE1A54" w:rsidP="009843E5">
      <w:pPr>
        <w:pStyle w:val="Normal1"/>
        <w:spacing w:line="360" w:lineRule="auto"/>
        <w:ind w:firstLine="576"/>
        <w:rPr>
          <w:rFonts w:ascii="Times New Roman" w:hAnsi="Times New Roman" w:cs="Times New Roman"/>
          <w:sz w:val="24"/>
          <w:szCs w:val="24"/>
        </w:rPr>
      </w:pPr>
      <w:r w:rsidRPr="00FE1A54">
        <w:rPr>
          <w:rFonts w:ascii="Times New Roman" w:hAnsi="Times New Roman" w:cs="Times New Roman"/>
          <w:sz w:val="24"/>
          <w:szCs w:val="24"/>
        </w:rPr>
        <w:t xml:space="preserve">We have shown that five methods for empirically evaluating </w:t>
      </w:r>
      <w:r w:rsidR="00DC72EB">
        <w:rPr>
          <w:rFonts w:ascii="Times New Roman" w:hAnsi="Times New Roman" w:cs="Times New Roman"/>
          <w:sz w:val="24"/>
          <w:szCs w:val="24"/>
        </w:rPr>
        <w:t>niche difference (ND)</w:t>
      </w:r>
      <w:r w:rsidR="00DC72EB">
        <w:rPr>
          <w:rFonts w:ascii="Times New Roman" w:hAnsi="Times New Roman" w:cs="Times New Roman" w:hint="eastAsia"/>
          <w:sz w:val="24"/>
          <w:szCs w:val="24"/>
          <w:lang w:eastAsia="zh-TW"/>
        </w:rPr>
        <w:t xml:space="preserve"> </w:t>
      </w:r>
      <w:r w:rsidR="00DC72EB">
        <w:rPr>
          <w:rFonts w:ascii="Times New Roman" w:hAnsi="Times New Roman" w:cs="Times New Roman"/>
          <w:sz w:val="24"/>
          <w:szCs w:val="24"/>
        </w:rPr>
        <w:t>and relative fitness difference (RFD)</w:t>
      </w:r>
      <w:r w:rsidRPr="00FE1A54">
        <w:rPr>
          <w:rFonts w:ascii="Times New Roman" w:hAnsi="Times New Roman" w:cs="Times New Roman"/>
          <w:sz w:val="24"/>
          <w:szCs w:val="24"/>
        </w:rPr>
        <w:t xml:space="preserve"> are all capable of predicting coexistence, but there are important distinctions among these methods that </w:t>
      </w:r>
      <w:r w:rsidR="00DC72EB">
        <w:rPr>
          <w:rFonts w:ascii="Times New Roman" w:hAnsi="Times New Roman" w:cs="Times New Roman"/>
          <w:sz w:val="24"/>
          <w:szCs w:val="24"/>
        </w:rPr>
        <w:t>make each empirical method suit</w:t>
      </w:r>
      <w:r w:rsidR="002041CD">
        <w:rPr>
          <w:rFonts w:ascii="Times New Roman" w:hAnsi="Times New Roman" w:cs="Times New Roman"/>
          <w:sz w:val="24"/>
          <w:szCs w:val="24"/>
        </w:rPr>
        <w:t>able</w:t>
      </w:r>
      <w:r w:rsidR="00DC72EB">
        <w:rPr>
          <w:rFonts w:ascii="Times New Roman" w:hAnsi="Times New Roman" w:cs="Times New Roman"/>
          <w:sz w:val="24"/>
          <w:szCs w:val="24"/>
        </w:rPr>
        <w:t xml:space="preserve"> for </w:t>
      </w:r>
      <w:r>
        <w:rPr>
          <w:rFonts w:ascii="Times New Roman" w:hAnsi="Times New Roman" w:cs="Times New Roman"/>
          <w:sz w:val="24"/>
          <w:szCs w:val="24"/>
        </w:rPr>
        <w:t>different condi</w:t>
      </w:r>
      <w:r w:rsidR="00DC72EB">
        <w:rPr>
          <w:rFonts w:ascii="Times New Roman" w:hAnsi="Times New Roman" w:cs="Times New Roman"/>
          <w:sz w:val="24"/>
          <w:szCs w:val="24"/>
        </w:rPr>
        <w:t xml:space="preserve">tions. </w:t>
      </w:r>
      <w:r w:rsidR="00DC72EB">
        <w:rPr>
          <w:rFonts w:ascii="Times New Roman" w:hAnsi="Times New Roman" w:cs="Times New Roman"/>
          <w:sz w:val="24"/>
          <w:szCs w:val="24"/>
          <w:lang w:eastAsia="zh-TW"/>
        </w:rPr>
        <w:t xml:space="preserve">We </w:t>
      </w:r>
      <w:r w:rsidR="00E75410">
        <w:rPr>
          <w:rFonts w:ascii="Times New Roman" w:hAnsi="Times New Roman" w:cs="Times New Roman"/>
          <w:sz w:val="24"/>
          <w:szCs w:val="24"/>
          <w:lang w:eastAsia="zh-TW"/>
        </w:rPr>
        <w:t>offer</w:t>
      </w:r>
      <w:r w:rsidR="002002F7">
        <w:rPr>
          <w:rFonts w:ascii="Times New Roman" w:hAnsi="Times New Roman" w:cs="Times New Roman"/>
          <w:sz w:val="24"/>
          <w:szCs w:val="24"/>
          <w:lang w:eastAsia="zh-TW"/>
        </w:rPr>
        <w:t xml:space="preserve"> future directions </w:t>
      </w:r>
      <w:r w:rsidR="00DC72EB">
        <w:rPr>
          <w:rFonts w:ascii="Times New Roman" w:hAnsi="Times New Roman" w:cs="Times New Roman"/>
          <w:sz w:val="24"/>
          <w:szCs w:val="24"/>
          <w:lang w:eastAsia="zh-TW"/>
        </w:rPr>
        <w:t xml:space="preserve">that </w:t>
      </w:r>
      <w:r w:rsidR="002002F7">
        <w:rPr>
          <w:rFonts w:ascii="Times New Roman" w:hAnsi="Times New Roman" w:cs="Times New Roman"/>
          <w:sz w:val="24"/>
          <w:szCs w:val="24"/>
          <w:lang w:eastAsia="zh-TW"/>
        </w:rPr>
        <w:t xml:space="preserve">could benefit </w:t>
      </w:r>
      <w:r w:rsidR="00DC72EB">
        <w:rPr>
          <w:rFonts w:ascii="Times New Roman" w:hAnsi="Times New Roman" w:cs="Times New Roman"/>
          <w:sz w:val="24"/>
          <w:szCs w:val="24"/>
          <w:lang w:eastAsia="zh-TW"/>
        </w:rPr>
        <w:t xml:space="preserve">the </w:t>
      </w:r>
      <w:r w:rsidR="00E75410">
        <w:rPr>
          <w:rFonts w:ascii="Times New Roman" w:hAnsi="Times New Roman" w:cs="Times New Roman"/>
          <w:sz w:val="24"/>
          <w:szCs w:val="24"/>
          <w:lang w:eastAsia="zh-TW"/>
        </w:rPr>
        <w:t xml:space="preserve">development of </w:t>
      </w:r>
      <w:r w:rsidR="00DC72EB" w:rsidRPr="00125C77">
        <w:rPr>
          <w:rFonts w:ascii="Times New Roman" w:hAnsi="Times New Roman" w:cs="Times New Roman"/>
          <w:sz w:val="24"/>
          <w:szCs w:val="24"/>
        </w:rPr>
        <w:t>modern coexistence theory</w:t>
      </w:r>
      <w:r w:rsidR="002002F7">
        <w:rPr>
          <w:rFonts w:ascii="Times New Roman" w:hAnsi="Times New Roman" w:cs="Times New Roman"/>
          <w:sz w:val="24"/>
          <w:szCs w:val="24"/>
          <w:lang w:eastAsia="zh-TW"/>
        </w:rPr>
        <w:t xml:space="preserve">. </w:t>
      </w:r>
      <w:r w:rsidR="00DC72EB" w:rsidRPr="002002F7">
        <w:rPr>
          <w:rFonts w:ascii="Times New Roman" w:hAnsi="Times New Roman" w:cs="Times New Roman"/>
          <w:sz w:val="24"/>
          <w:szCs w:val="24"/>
          <w:lang w:eastAsia="zh-TW"/>
        </w:rPr>
        <w:t xml:space="preserve">First, </w:t>
      </w:r>
      <w:r w:rsidR="002002F7">
        <w:rPr>
          <w:rFonts w:ascii="Times New Roman" w:hAnsi="Times New Roman" w:cs="Times New Roman"/>
          <w:sz w:val="24"/>
          <w:szCs w:val="24"/>
          <w:lang w:eastAsia="zh-TW"/>
        </w:rPr>
        <w:t>t</w:t>
      </w:r>
      <w:r w:rsidR="002002F7" w:rsidRPr="002002F7">
        <w:rPr>
          <w:rFonts w:ascii="Times New Roman" w:hAnsi="Times New Roman" w:cs="Times New Roman"/>
          <w:sz w:val="24"/>
          <w:szCs w:val="24"/>
        </w:rPr>
        <w:t>he modern coexistence theory is under-developed for multi-species systems</w:t>
      </w:r>
      <w:r w:rsidR="00DC72EB">
        <w:rPr>
          <w:rFonts w:ascii="Times New Roman" w:hAnsi="Times New Roman" w:cs="Times New Roman"/>
          <w:sz w:val="24"/>
          <w:szCs w:val="24"/>
        </w:rPr>
        <w:t xml:space="preserve"> (but see Carroll et al 2011)</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In theory,</w:t>
      </w:r>
      <w:r w:rsidR="00DC72EB" w:rsidRPr="0061153E">
        <w:rPr>
          <w:rFonts w:ascii="Times New Roman" w:hAnsi="Times New Roman" w:cs="Times New Roman"/>
          <w:sz w:val="24"/>
          <w:szCs w:val="24"/>
        </w:rPr>
        <w:t xml:space="preserve"> </w:t>
      </w:r>
      <w:r w:rsidR="00EB2274">
        <w:rPr>
          <w:rFonts w:ascii="Times New Roman" w:hAnsi="Times New Roman" w:cs="Times New Roman"/>
          <w:sz w:val="24"/>
          <w:szCs w:val="24"/>
        </w:rPr>
        <w:t>competitive hierarchy</w:t>
      </w:r>
      <w:r w:rsidR="006E7619">
        <w:rPr>
          <w:rFonts w:ascii="Times New Roman" w:hAnsi="Times New Roman" w:cs="Times New Roman"/>
          <w:sz w:val="24"/>
          <w:szCs w:val="24"/>
        </w:rPr>
        <w:t xml:space="preserve"> between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j</w:t>
      </w:r>
      <w:r w:rsidR="006E7619">
        <w:rPr>
          <w:rFonts w:ascii="Times New Roman" w:hAnsi="Times New Roman" w:cs="Times New Roman"/>
          <w:sz w:val="24"/>
          <w:szCs w:val="24"/>
        </w:rPr>
        <w:t xml:space="preserve"> versus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xml:space="preserve"> might not directly translate to species </w:t>
      </w:r>
      <w:proofErr w:type="spellStart"/>
      <w:r w:rsidR="006E7619" w:rsidRPr="006E7619">
        <w:rPr>
          <w:rFonts w:ascii="Times New Roman" w:hAnsi="Times New Roman" w:cs="Times New Roman"/>
          <w:i/>
          <w:sz w:val="24"/>
          <w:szCs w:val="24"/>
        </w:rPr>
        <w:t>i</w:t>
      </w:r>
      <w:proofErr w:type="spellEnd"/>
      <w:r w:rsidR="006E7619">
        <w:rPr>
          <w:rFonts w:ascii="Times New Roman" w:hAnsi="Times New Roman" w:cs="Times New Roman"/>
          <w:sz w:val="24"/>
          <w:szCs w:val="24"/>
        </w:rPr>
        <w:t xml:space="preserve"> and </w:t>
      </w:r>
      <w:r w:rsidR="006E7619" w:rsidRPr="006E7619">
        <w:rPr>
          <w:rFonts w:ascii="Times New Roman" w:hAnsi="Times New Roman" w:cs="Times New Roman"/>
          <w:i/>
          <w:sz w:val="24"/>
          <w:szCs w:val="24"/>
        </w:rPr>
        <w:t>k</w:t>
      </w:r>
      <w:r w:rsidR="006E7619">
        <w:rPr>
          <w:rFonts w:ascii="Times New Roman" w:hAnsi="Times New Roman" w:cs="Times New Roman"/>
          <w:sz w:val="24"/>
          <w:szCs w:val="24"/>
        </w:rPr>
        <w:t>, when these species are engaged in intransitive competition</w:t>
      </w:r>
      <w:r w:rsidR="00EB2274">
        <w:rPr>
          <w:rFonts w:ascii="Times New Roman" w:hAnsi="Times New Roman" w:cs="Times New Roman"/>
          <w:sz w:val="24"/>
          <w:szCs w:val="24"/>
        </w:rPr>
        <w:t xml:space="preserve"> or higher-order interaction </w:t>
      </w:r>
      <w:r w:rsidR="00EB2274">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-1","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communities","type":"article-journal","volume":"546"},"uris":["http://www.mendeley.com/documents/?uuid=5d927446-0dc4-4fc9-9cff-5e5043e27b72","http://www.mendeley.com/documents/?uuid=3d2042b8-6a23-471c-a6f2-3e977dedf626"]}],"mendeley":{"formattedCitation":"(Levine et al. 2017)","plainTextFormattedCitation":"(Levine et al. 2017)","previouslyFormattedCitation":"(Levine et al. 2017)"},"properties":{"noteIndex":0},"schema":"https://github.com/citation-style-language/schema/raw/master/csl-citation.json"}</w:instrText>
      </w:r>
      <w:r w:rsidR="00EB2274">
        <w:rPr>
          <w:rFonts w:ascii="Times New Roman" w:hAnsi="Times New Roman" w:cs="Times New Roman"/>
          <w:sz w:val="24"/>
          <w:szCs w:val="24"/>
        </w:rPr>
        <w:fldChar w:fldCharType="separate"/>
      </w:r>
      <w:r w:rsidR="00EB2274" w:rsidRPr="00EB2274">
        <w:rPr>
          <w:rFonts w:ascii="Times New Roman" w:hAnsi="Times New Roman" w:cs="Times New Roman"/>
          <w:noProof/>
          <w:sz w:val="24"/>
          <w:szCs w:val="24"/>
        </w:rPr>
        <w:t>(Levine et al. 2017)</w:t>
      </w:r>
      <w:r w:rsidR="00EB2274">
        <w:rPr>
          <w:rFonts w:ascii="Times New Roman" w:hAnsi="Times New Roman" w:cs="Times New Roman"/>
          <w:sz w:val="24"/>
          <w:szCs w:val="24"/>
        </w:rPr>
        <w:fldChar w:fldCharType="end"/>
      </w:r>
      <w:r w:rsidR="006E7619">
        <w:rPr>
          <w:rFonts w:ascii="Times New Roman" w:hAnsi="Times New Roman" w:cs="Times New Roman"/>
          <w:sz w:val="24"/>
          <w:szCs w:val="24"/>
        </w:rPr>
        <w:t xml:space="preserve">. </w:t>
      </w:r>
      <w:r w:rsidR="00EB2274">
        <w:rPr>
          <w:rFonts w:ascii="Times New Roman" w:hAnsi="Times New Roman" w:cs="Times New Roman"/>
          <w:sz w:val="24"/>
          <w:szCs w:val="24"/>
        </w:rPr>
        <w:t xml:space="preserve">In fact, </w:t>
      </w:r>
      <w:r w:rsidR="00EB2274" w:rsidRPr="00277918">
        <w:rPr>
          <w:rFonts w:ascii="Times New Roman" w:hAnsi="Times New Roman" w:cs="Times New Roman"/>
          <w:sz w:val="24"/>
          <w:szCs w:val="24"/>
        </w:rPr>
        <w:t>none of these three</w:t>
      </w:r>
      <w:r w:rsidR="00EB2274">
        <w:rPr>
          <w:rFonts w:ascii="Times New Roman" w:hAnsi="Times New Roman" w:cs="Times New Roman"/>
          <w:sz w:val="24"/>
          <w:szCs w:val="24"/>
        </w:rPr>
        <w:t xml:space="preserve"> </w:t>
      </w:r>
      <w:r w:rsidR="00EB2274" w:rsidRPr="00EB2274">
        <w:rPr>
          <w:rFonts w:ascii="Times New Roman" w:hAnsi="Times New Roman" w:cs="Times New Roman"/>
          <w:sz w:val="24"/>
          <w:szCs w:val="24"/>
        </w:rPr>
        <w:t xml:space="preserve">phenomenological </w:t>
      </w:r>
      <w:r w:rsidR="00EB2274" w:rsidRPr="00277918">
        <w:rPr>
          <w:rFonts w:ascii="Times New Roman" w:hAnsi="Times New Roman" w:cs="Times New Roman"/>
          <w:sz w:val="24"/>
          <w:szCs w:val="24"/>
        </w:rPr>
        <w:t xml:space="preserve">methods </w:t>
      </w:r>
      <w:r w:rsidR="00EB2274">
        <w:rPr>
          <w:rFonts w:ascii="Times New Roman" w:hAnsi="Times New Roman" w:cs="Times New Roman"/>
          <w:sz w:val="24"/>
          <w:szCs w:val="24"/>
        </w:rPr>
        <w:t xml:space="preserve">(NFD, LV, and Sensitivity) </w:t>
      </w:r>
      <w:r w:rsidR="00EB2274" w:rsidRPr="00277918">
        <w:rPr>
          <w:rFonts w:ascii="Times New Roman" w:hAnsi="Times New Roman" w:cs="Times New Roman"/>
          <w:sz w:val="24"/>
          <w:szCs w:val="24"/>
        </w:rPr>
        <w:t>can deal with intransitive competition</w:t>
      </w:r>
      <w:r w:rsidR="00EB2274">
        <w:rPr>
          <w:rFonts w:ascii="Times New Roman" w:hAnsi="Times New Roman" w:cs="Times New Roman"/>
          <w:sz w:val="24"/>
          <w:szCs w:val="24"/>
        </w:rPr>
        <w:t xml:space="preserve"> or higher-order interactions. Importantly, the emphasis to date on pairwise interactions and experimentation means that</w:t>
      </w:r>
      <w:r w:rsidR="00EB2274" w:rsidRPr="0061153E">
        <w:rPr>
          <w:rFonts w:ascii="Times New Roman" w:hAnsi="Times New Roman" w:cs="Times New Roman"/>
          <w:sz w:val="24"/>
          <w:szCs w:val="24"/>
        </w:rPr>
        <w:t xml:space="preserve"> </w:t>
      </w:r>
      <w:r w:rsidR="00EB2274" w:rsidRPr="005B757E">
        <w:rPr>
          <w:rFonts w:ascii="Times New Roman" w:hAnsi="Times New Roman" w:cs="Times New Roman"/>
          <w:sz w:val="24"/>
          <w:szCs w:val="24"/>
        </w:rPr>
        <w:t xml:space="preserve">intransitive </w:t>
      </w:r>
      <w:r w:rsidR="00EB2274">
        <w:rPr>
          <w:rFonts w:ascii="Times New Roman" w:hAnsi="Times New Roman" w:cs="Times New Roman"/>
          <w:sz w:val="24"/>
          <w:szCs w:val="24"/>
        </w:rPr>
        <w:t xml:space="preserve">competitive interactions and higher-order interactions, if present, are unaccounted for. Chesson’s coexistence framework is an informative synthesis so far, and how to expand this framework to multi-species system is a direction worth pursuing. </w:t>
      </w:r>
    </w:p>
    <w:p w14:paraId="26FF68E3" w14:textId="68E3E609" w:rsidR="00175F46" w:rsidRDefault="002002F7" w:rsidP="009843E5">
      <w:pPr>
        <w:pStyle w:val="Normal1"/>
        <w:spacing w:line="360" w:lineRule="auto"/>
        <w:ind w:firstLine="576"/>
        <w:rPr>
          <w:rFonts w:ascii="Times New Roman" w:hAnsi="Times New Roman" w:cs="Times New Roman"/>
          <w:sz w:val="24"/>
          <w:szCs w:val="24"/>
        </w:rPr>
      </w:pPr>
      <w:r w:rsidRPr="00C9514D">
        <w:rPr>
          <w:rFonts w:ascii="Times New Roman" w:hAnsi="Times New Roman" w:cs="Times New Roman"/>
          <w:sz w:val="24"/>
          <w:szCs w:val="24"/>
        </w:rPr>
        <w:t xml:space="preserve">Second, </w:t>
      </w:r>
      <w:r w:rsidR="00C9514D">
        <w:rPr>
          <w:rFonts w:ascii="Times New Roman" w:hAnsi="Times New Roman" w:cs="Times New Roman"/>
          <w:sz w:val="24"/>
          <w:szCs w:val="24"/>
        </w:rPr>
        <w:t>we n</w:t>
      </w:r>
      <w:r w:rsidR="00C9514D" w:rsidRPr="00C9514D">
        <w:rPr>
          <w:rFonts w:ascii="Times New Roman" w:hAnsi="Times New Roman" w:cs="Times New Roman"/>
          <w:sz w:val="24"/>
          <w:szCs w:val="24"/>
        </w:rPr>
        <w:t>eed to empirically demonstrate equivalence of the</w:t>
      </w:r>
      <w:r w:rsidR="00C9514D">
        <w:rPr>
          <w:rFonts w:ascii="Times New Roman" w:hAnsi="Times New Roman" w:cs="Times New Roman"/>
          <w:sz w:val="24"/>
          <w:szCs w:val="24"/>
        </w:rPr>
        <w:t>se</w:t>
      </w:r>
      <w:r w:rsidR="00C9514D" w:rsidRPr="00C9514D">
        <w:rPr>
          <w:rFonts w:ascii="Times New Roman" w:hAnsi="Times New Roman" w:cs="Times New Roman"/>
          <w:sz w:val="24"/>
          <w:szCs w:val="24"/>
        </w:rPr>
        <w:t xml:space="preserve"> methods.</w:t>
      </w:r>
      <w:r w:rsidR="00C9514D">
        <w:rPr>
          <w:rFonts w:ascii="Times New Roman" w:hAnsi="Times New Roman" w:cs="Times New Roman"/>
          <w:sz w:val="24"/>
          <w:szCs w:val="24"/>
        </w:rPr>
        <w:t xml:space="preserve"> T</w:t>
      </w:r>
      <w:r w:rsidRPr="0027496F">
        <w:rPr>
          <w:rFonts w:ascii="Times New Roman" w:hAnsi="Times New Roman" w:cs="Times New Roman"/>
          <w:sz w:val="24"/>
          <w:szCs w:val="24"/>
        </w:rPr>
        <w:t xml:space="preserve">o date, we are unaware of any empirical studies that have </w:t>
      </w:r>
      <w:r w:rsidRPr="00CB33D7">
        <w:rPr>
          <w:rFonts w:ascii="Times New Roman" w:hAnsi="Times New Roman" w:cs="Times New Roman"/>
          <w:sz w:val="24"/>
          <w:szCs w:val="24"/>
        </w:rPr>
        <w:t>applied more than one of these methods to the same study system. According to what we have mathematically shown in part 1, all methods except the negative frequency dependency method can be reduced to the same algebra to calculate ND and RFD, and to assess Chesson’s inequality. We argue that ND and RFD derived from the NFD method should not be compar</w:t>
      </w:r>
      <w:r w:rsidR="002041CD">
        <w:rPr>
          <w:rFonts w:ascii="Times New Roman" w:hAnsi="Times New Roman" w:cs="Times New Roman"/>
          <w:sz w:val="24"/>
          <w:szCs w:val="24"/>
        </w:rPr>
        <w:t>able</w:t>
      </w:r>
      <w:r w:rsidRPr="00CB33D7">
        <w:rPr>
          <w:rFonts w:ascii="Times New Roman" w:hAnsi="Times New Roman" w:cs="Times New Roman"/>
          <w:sz w:val="24"/>
          <w:szCs w:val="24"/>
        </w:rPr>
        <w:t xml:space="preserve"> to the other methods.  However</w:t>
      </w:r>
      <w:r>
        <w:rPr>
          <w:rFonts w:ascii="Times New Roman" w:hAnsi="Times New Roman" w:cs="Times New Roman"/>
          <w:sz w:val="24"/>
          <w:szCs w:val="24"/>
        </w:rPr>
        <w:t xml:space="preserve">, as we show here, </w:t>
      </w:r>
      <w:r w:rsidRPr="0027496F">
        <w:rPr>
          <w:rFonts w:ascii="Times New Roman" w:hAnsi="Times New Roman" w:cs="Times New Roman"/>
          <w:sz w:val="24"/>
          <w:szCs w:val="24"/>
        </w:rPr>
        <w:t xml:space="preserve">a few papers have applied empirically-derived parameter values </w:t>
      </w:r>
      <w:r w:rsidR="00E75410">
        <w:rPr>
          <w:rFonts w:ascii="Times New Roman" w:hAnsi="Times New Roman" w:cs="Times New Roman"/>
          <w:sz w:val="24"/>
          <w:szCs w:val="24"/>
        </w:rPr>
        <w:t xml:space="preserve">obtained from one method </w:t>
      </w:r>
      <w:r w:rsidRPr="0027496F">
        <w:rPr>
          <w:rFonts w:ascii="Times New Roman" w:hAnsi="Times New Roman" w:cs="Times New Roman"/>
          <w:sz w:val="24"/>
          <w:szCs w:val="24"/>
        </w:rPr>
        <w:t>to show that two methods are comparable</w:t>
      </w:r>
      <w:r w:rsidR="00177EE6">
        <w:rPr>
          <w:rFonts w:ascii="Times New Roman" w:hAnsi="Times New Roman" w:cs="Times New Roman"/>
          <w:sz w:val="24"/>
          <w:szCs w:val="24"/>
        </w:rPr>
        <w:t xml:space="preserve"> </w:t>
      </w:r>
      <w:r w:rsidR="00177EE6">
        <w:rPr>
          <w:rFonts w:ascii="Times New Roman" w:hAnsi="Times New Roman" w:cs="Times New Roman"/>
          <w:sz w:val="24"/>
          <w:szCs w:val="24"/>
        </w:rPr>
        <w:fldChar w:fldCharType="begin" w:fldLock="1"/>
      </w:r>
      <w:r w:rsidR="001930B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diversity.","type":"article-journal","volume":"461"},"uris":["http://www.mendeley.com/documents/?uuid=5bf28082-137f-4752-96fc-49d141cfecf6"]}],"mendeley":{"formattedCitation":"(Levine andHilleRisLambers 2009, Letten et al. 2017)","plainTextFormattedCitation":"(Levine andHilleRisLambers 2009, Letten et al. 2017)","previouslyFormattedCitation":"(Levine andHilleRisLambers 2009, Letten et al. 2017)"},"properties":{"noteIndex":0},"schema":"https://github.com/citation-style-language/schema/raw/master/csl-citation.json"}</w:instrText>
      </w:r>
      <w:r w:rsidR="00177EE6">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(Levine andHilleRisLambers 2009, Letten et al. 2017)</w:t>
      </w:r>
      <w:r w:rsidR="00177EE6">
        <w:rPr>
          <w:rFonts w:ascii="Times New Roman" w:hAnsi="Times New Roman" w:cs="Times New Roman"/>
          <w:sz w:val="24"/>
          <w:szCs w:val="24"/>
        </w:rPr>
        <w:fldChar w:fldCharType="end"/>
      </w:r>
      <w:r w:rsidR="00177EE6">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27496F">
        <w:rPr>
          <w:rFonts w:ascii="Times New Roman" w:hAnsi="Times New Roman" w:cs="Times New Roman"/>
          <w:sz w:val="24"/>
          <w:szCs w:val="24"/>
        </w:rPr>
        <w:t>th</w:t>
      </w:r>
      <w:r>
        <w:rPr>
          <w:rFonts w:ascii="Times New Roman" w:hAnsi="Times New Roman" w:cs="Times New Roman"/>
          <w:sz w:val="24"/>
          <w:szCs w:val="24"/>
        </w:rPr>
        <w:t>ese</w:t>
      </w:r>
      <w:r w:rsidRPr="0027496F">
        <w:rPr>
          <w:rFonts w:ascii="Times New Roman" w:hAnsi="Times New Roman" w:cs="Times New Roman"/>
          <w:sz w:val="24"/>
          <w:szCs w:val="24"/>
        </w:rPr>
        <w:t xml:space="preserve"> ad hoc test</w:t>
      </w:r>
      <w:r>
        <w:rPr>
          <w:rFonts w:ascii="Times New Roman" w:hAnsi="Times New Roman" w:cs="Times New Roman"/>
          <w:sz w:val="24"/>
          <w:szCs w:val="24"/>
        </w:rPr>
        <w:t xml:space="preserve">s </w:t>
      </w:r>
      <w:r w:rsidRPr="0027496F">
        <w:rPr>
          <w:rFonts w:ascii="Times New Roman" w:hAnsi="Times New Roman" w:cs="Times New Roman"/>
          <w:sz w:val="24"/>
          <w:szCs w:val="24"/>
        </w:rPr>
        <w:t xml:space="preserve">do not reflect the differences in experimental design, assumptions, and </w:t>
      </w:r>
      <w:r>
        <w:rPr>
          <w:rFonts w:ascii="Times New Roman" w:hAnsi="Times New Roman" w:cs="Times New Roman"/>
          <w:sz w:val="24"/>
          <w:szCs w:val="24"/>
        </w:rPr>
        <w:t>calculations</w:t>
      </w:r>
      <w:r w:rsidRPr="0027496F">
        <w:rPr>
          <w:rFonts w:ascii="Times New Roman" w:hAnsi="Times New Roman" w:cs="Times New Roman"/>
          <w:sz w:val="24"/>
          <w:szCs w:val="24"/>
        </w:rPr>
        <w:t xml:space="preserve"> that are outlined in Table 2.</w:t>
      </w:r>
      <w:r w:rsidR="00C9514D">
        <w:rPr>
          <w:rFonts w:ascii="Times New Roman" w:hAnsi="Times New Roman" w:cs="Times New Roman"/>
          <w:sz w:val="24"/>
          <w:szCs w:val="24"/>
        </w:rPr>
        <w:t xml:space="preserve"> Without knowing whether these methods are empirically equivalent, we cannot make any synthesis and make inference on the coexistence mechanisms from empirical perspective. We thus advocate studies to empirically demonstrate the equivalence of these methods. </w:t>
      </w:r>
      <w:r w:rsidR="007D4DB0">
        <w:rPr>
          <w:rFonts w:ascii="Times New Roman" w:hAnsi="Times New Roman" w:cs="Times New Roman"/>
          <w:sz w:val="24"/>
          <w:szCs w:val="24"/>
        </w:rPr>
        <w:t xml:space="preserve">As </w:t>
      </w:r>
      <w:r w:rsidR="00FE1A54" w:rsidRPr="00FE1A54">
        <w:rPr>
          <w:rFonts w:ascii="Times New Roman" w:hAnsi="Times New Roman" w:cs="Times New Roman"/>
          <w:sz w:val="24"/>
          <w:szCs w:val="24"/>
        </w:rPr>
        <w:t>the number of empirical studies using these methods grows, it is critical that differences among the</w:t>
      </w:r>
      <w:r w:rsidR="007D4DB0">
        <w:rPr>
          <w:rFonts w:ascii="Times New Roman" w:hAnsi="Times New Roman" w:cs="Times New Roman"/>
          <w:sz w:val="24"/>
          <w:szCs w:val="24"/>
        </w:rPr>
        <w:t>se</w:t>
      </w:r>
      <w:r w:rsidR="00FE1A54" w:rsidRPr="00FE1A54">
        <w:rPr>
          <w:rFonts w:ascii="Times New Roman" w:hAnsi="Times New Roman" w:cs="Times New Roman"/>
          <w:sz w:val="24"/>
          <w:szCs w:val="24"/>
        </w:rPr>
        <w:t xml:space="preserve"> methods are acknowledged</w:t>
      </w:r>
      <w:r w:rsidR="00DC72EB">
        <w:rPr>
          <w:rFonts w:ascii="Times New Roman" w:hAnsi="Times New Roman" w:cs="Times New Roman"/>
          <w:sz w:val="24"/>
          <w:szCs w:val="24"/>
        </w:rPr>
        <w:t xml:space="preserve">. </w:t>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have to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B53998"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r w:rsidR="00216ABD">
        <w:rPr>
          <w:rFonts w:ascii="Times New Roman" w:hAnsi="Times New Roman" w:cs="Times New Roman"/>
          <w:sz w:val="24"/>
          <w:szCs w:val="24"/>
        </w:rPr>
        <w:t>in order to</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Appendix B</w:t>
      </w:r>
    </w:p>
    <w:p w14:paraId="752DBA30" w14:textId="2EFD4CFD"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actually describes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r>
          <w:rPr>
            <w:rFonts w:ascii="Cambria Math" w:hAnsi="Cambria Math" w:cs="Times New Roman"/>
            <w:sz w:val="24"/>
            <w:szCs w:val="24"/>
          </w:rPr>
          <m:t>)</m:t>
        </m:r>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B53998"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48FA7B5A"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B53998"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B53998"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commentRangeStart w:id="42"/>
      <w:commentRangeStart w:id="43"/>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w:t>
      </w:r>
      <w:commentRangeEnd w:id="42"/>
      <w:r w:rsidR="00FA214B">
        <w:rPr>
          <w:rStyle w:val="CommentReference"/>
        </w:rPr>
        <w:commentReference w:id="42"/>
      </w:r>
      <w:commentRangeEnd w:id="43"/>
      <w:r w:rsidR="002B20B8">
        <w:rPr>
          <w:rStyle w:val="CommentReference"/>
        </w:rPr>
        <w:commentReference w:id="43"/>
      </w:r>
      <w:r w:rsidRPr="00B0403D">
        <w:rPr>
          <w:rFonts w:ascii="Times New Roman" w:hAnsi="Times New Roman" w:cs="Times New Roman"/>
          <w:sz w:val="24"/>
          <w:szCs w:val="24"/>
        </w:rPr>
        <w:t xml:space="preserve">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w:t>
      </w:r>
      <w:proofErr w:type="spellStart"/>
      <w:r w:rsidRPr="00B0403D">
        <w:rPr>
          <w:rFonts w:ascii="Times New Roman" w:hAnsi="Times New Roman" w:cs="Times New Roman"/>
          <w:sz w:val="24"/>
          <w:szCs w:val="24"/>
        </w:rPr>
        <w:t>Lotka</w:t>
      </w:r>
      <w:proofErr w:type="spellEnd"/>
      <w:r w:rsidRPr="00B0403D">
        <w:rPr>
          <w:rFonts w:ascii="Times New Roman" w:hAnsi="Times New Roman" w:cs="Times New Roman"/>
          <w:sz w:val="24"/>
          <w:szCs w:val="24"/>
        </w:rPr>
        <w:t xml:space="preserve">-Volterra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w:t>
      </w:r>
      <w:proofErr w:type="spellStart"/>
      <w:r w:rsidR="00107107" w:rsidRPr="00B0403D">
        <w:rPr>
          <w:rFonts w:ascii="Times New Roman" w:hAnsi="Times New Roman" w:cs="Times New Roman"/>
          <w:sz w:val="24"/>
          <w:szCs w:val="24"/>
        </w:rPr>
        <w:t>Lotka</w:t>
      </w:r>
      <w:proofErr w:type="spellEnd"/>
      <w:r w:rsidR="00107107" w:rsidRPr="00B0403D">
        <w:rPr>
          <w:rFonts w:ascii="Times New Roman" w:hAnsi="Times New Roman" w:cs="Times New Roman"/>
          <w:sz w:val="24"/>
          <w:szCs w:val="24"/>
        </w:rPr>
        <w:t xml:space="preserve">-Volterra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ins w:id="44" w:author="Godwin, Casey" w:date="2019-01-14T11:42:00Z"/>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ins w:id="45" w:author="Godwin, Casey" w:date="2019-01-14T11:42:00Z"/>
          <w:rFonts w:ascii="Times New Roman" w:hAnsi="Times New Roman" w:cs="Times New Roman"/>
          <w:sz w:val="24"/>
          <w:szCs w:val="24"/>
        </w:rPr>
      </w:pPr>
    </w:p>
    <w:p w14:paraId="1C8B9F68" w14:textId="77777777" w:rsidR="00074082" w:rsidRDefault="00074082" w:rsidP="00074082">
      <w:pPr>
        <w:spacing w:line="360" w:lineRule="auto"/>
        <w:rPr>
          <w:ins w:id="46" w:author="Godwin, Casey" w:date="2019-01-14T11:42:00Z"/>
          <w:rFonts w:ascii="Times New Roman" w:hAnsi="Times New Roman" w:cs="Times New Roman"/>
          <w:sz w:val="24"/>
          <w:szCs w:val="24"/>
        </w:rPr>
      </w:pPr>
      <w:ins w:id="47" w:author="Godwin, Casey" w:date="2019-01-14T11:42:00Z">
        <w:r>
          <w:rPr>
            <w:rFonts w:ascii="Times New Roman" w:hAnsi="Times New Roman" w:cs="Times New Roman"/>
            <w:noProof/>
            <w:sz w:val="24"/>
            <w:szCs w:val="24"/>
          </w:rPr>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7"/>
                      <a:stretch>
                        <a:fillRect/>
                      </a:stretch>
                    </pic:blipFill>
                    <pic:spPr>
                      <a:xfrm>
                        <a:off x="0" y="0"/>
                        <a:ext cx="4720576" cy="5991860"/>
                      </a:xfrm>
                      <a:prstGeom prst="rect">
                        <a:avLst/>
                      </a:prstGeom>
                    </pic:spPr>
                  </pic:pic>
                </a:graphicData>
              </a:graphic>
            </wp:inline>
          </w:drawing>
        </w:r>
      </w:ins>
    </w:p>
    <w:p w14:paraId="336F115B" w14:textId="07853936" w:rsidR="00074082" w:rsidRDefault="00074082">
      <w:pPr>
        <w:pStyle w:val="Normal1"/>
        <w:spacing w:line="360" w:lineRule="auto"/>
        <w:ind w:firstLine="360"/>
        <w:rPr>
          <w:ins w:id="48" w:author="Godwin, Casey" w:date="2019-01-14T11:42:00Z"/>
          <w:rFonts w:ascii="Times New Roman" w:hAnsi="Times New Roman" w:cs="Times New Roman"/>
          <w:sz w:val="24"/>
          <w:szCs w:val="24"/>
        </w:rPr>
      </w:pPr>
      <w:ins w:id="49" w:author="Godwin, Casey" w:date="2019-01-14T11:42:00Z">
        <w:r w:rsidRPr="00074082">
          <w:rPr>
            <w:rFonts w:ascii="Times New Roman" w:hAnsi="Times New Roman" w:cs="Times New Roman"/>
            <w:sz w:val="24"/>
            <w:szCs w:val="24"/>
          </w:rPr>
          <w:t>Figure 6. Predictions from the methods for coexistence under different resource supply conditions (a-</w:t>
        </w:r>
      </w:ins>
      <w:ins w:id="50" w:author="Godwin, Casey" w:date="2019-01-15T10:29:00Z">
        <w:r w:rsidR="003E5AAC">
          <w:rPr>
            <w:rFonts w:ascii="Times New Roman" w:hAnsi="Times New Roman" w:cs="Times New Roman"/>
            <w:sz w:val="24"/>
            <w:szCs w:val="24"/>
          </w:rPr>
          <w:t>e</w:t>
        </w:r>
      </w:ins>
      <w:ins w:id="51" w:author="Godwin, Casey" w:date="2019-01-14T11:42:00Z">
        <w:r w:rsidRPr="00074082">
          <w:rPr>
            <w:rFonts w:ascii="Times New Roman" w:hAnsi="Times New Roman" w:cs="Times New Roman"/>
            <w:sz w:val="24"/>
            <w:szCs w:val="24"/>
          </w:rPr>
          <w:t>). In each panel, the predictions for coexistence are compared against the coexistence outcome based on numerical equilibrium. Three of the methods give the correct predictions regarding coexistence across this region (Lotka-Volterra, sensitivity, Tilman’s CRM) and the NFD method can give the correct prediction depending upon how it is parameterized and used. The methods did not give the same values for niche differences and relative fitness differences (</w:t>
        </w:r>
      </w:ins>
      <w:ins w:id="52" w:author="Godwin, Casey" w:date="2019-01-15T10:29:00Z">
        <w:r w:rsidR="003E5AAC">
          <w:rPr>
            <w:rFonts w:ascii="Times New Roman" w:hAnsi="Times New Roman" w:cs="Times New Roman"/>
            <w:sz w:val="24"/>
            <w:szCs w:val="24"/>
          </w:rPr>
          <w:t>f</w:t>
        </w:r>
      </w:ins>
      <w:ins w:id="53" w:author="Godwin, Casey" w:date="2019-01-14T11:42:00Z">
        <w:r w:rsidRPr="00074082">
          <w:rPr>
            <w:rFonts w:ascii="Times New Roman" w:hAnsi="Times New Roman" w:cs="Times New Roman"/>
            <w:sz w:val="24"/>
            <w:szCs w:val="24"/>
          </w:rPr>
          <w:t xml:space="preserve"> and </w:t>
        </w:r>
      </w:ins>
      <w:ins w:id="54" w:author="Godwin, Casey" w:date="2019-01-15T10:29:00Z">
        <w:r w:rsidR="003E5AAC">
          <w:rPr>
            <w:rFonts w:ascii="Times New Roman" w:hAnsi="Times New Roman" w:cs="Times New Roman"/>
            <w:sz w:val="24"/>
            <w:szCs w:val="24"/>
          </w:rPr>
          <w:t>g</w:t>
        </w:r>
      </w:ins>
      <w:ins w:id="55" w:author="Godwin, Casey" w:date="2019-01-14T11:42:00Z">
        <w:r w:rsidRPr="00074082">
          <w:rPr>
            <w:rFonts w:ascii="Times New Roman" w:hAnsi="Times New Roman" w:cs="Times New Roman"/>
            <w:sz w:val="24"/>
            <w:szCs w:val="24"/>
          </w:rPr>
          <w:t xml:space="preserve">). The labeled locations in panels </w:t>
        </w:r>
      </w:ins>
      <w:ins w:id="56" w:author="Godwin, Casey" w:date="2019-01-15T10:29:00Z">
        <w:r w:rsidR="003E5AAC">
          <w:rPr>
            <w:rFonts w:ascii="Times New Roman" w:hAnsi="Times New Roman" w:cs="Times New Roman"/>
            <w:sz w:val="24"/>
            <w:szCs w:val="24"/>
          </w:rPr>
          <w:t>f</w:t>
        </w:r>
      </w:ins>
      <w:ins w:id="57" w:author="Godwin, Casey" w:date="2019-01-14T11:42:00Z">
        <w:r w:rsidRPr="00074082">
          <w:rPr>
            <w:rFonts w:ascii="Times New Roman" w:hAnsi="Times New Roman" w:cs="Times New Roman"/>
            <w:sz w:val="24"/>
            <w:szCs w:val="24"/>
          </w:rPr>
          <w:t xml:space="preserve"> and </w:t>
        </w:r>
      </w:ins>
      <w:ins w:id="58" w:author="Godwin, Casey" w:date="2019-01-15T10:29:00Z">
        <w:r w:rsidR="003E5AAC">
          <w:rPr>
            <w:rFonts w:ascii="Times New Roman" w:hAnsi="Times New Roman" w:cs="Times New Roman"/>
            <w:sz w:val="24"/>
            <w:szCs w:val="24"/>
          </w:rPr>
          <w:t>g</w:t>
        </w:r>
      </w:ins>
      <w:ins w:id="59" w:author="Godwin, Casey" w:date="2019-01-14T11:42:00Z">
        <w:r w:rsidRPr="00074082">
          <w:rPr>
            <w:rFonts w:ascii="Times New Roman" w:hAnsi="Times New Roman" w:cs="Times New Roman"/>
            <w:sz w:val="24"/>
            <w:szCs w:val="24"/>
          </w:rPr>
          <w:t xml:space="preserve"> correspond to marked locations in panels b-d and show that the disagreement among the methods is smaller toward the center of the parameter space that allows for coexistence. </w:t>
        </w:r>
      </w:ins>
      <w:ins w:id="60" w:author="Godwin, Casey" w:date="2019-01-15T10:14:00Z">
        <w:r w:rsidR="00C659A1">
          <w:rPr>
            <w:rFonts w:ascii="Times New Roman" w:hAnsi="Times New Roman" w:cs="Times New Roman"/>
            <w:sz w:val="24"/>
            <w:szCs w:val="24"/>
          </w:rPr>
          <w:t xml:space="preserve">The </w:t>
        </w:r>
      </w:ins>
      <w:ins w:id="61" w:author="Godwin, Casey" w:date="2019-01-15T10:15:00Z">
        <w:r w:rsidR="00052932">
          <w:rPr>
            <w:rFonts w:ascii="Times New Roman" w:hAnsi="Times New Roman" w:cs="Times New Roman"/>
            <w:sz w:val="24"/>
            <w:szCs w:val="24"/>
          </w:rPr>
          <w:t xml:space="preserve">raw </w:t>
        </w:r>
      </w:ins>
      <w:ins w:id="62" w:author="Godwin, Casey" w:date="2019-01-15T10:14:00Z">
        <w:r w:rsidR="00C659A1">
          <w:rPr>
            <w:rFonts w:ascii="Times New Roman" w:hAnsi="Times New Roman" w:cs="Times New Roman"/>
            <w:sz w:val="24"/>
            <w:szCs w:val="24"/>
          </w:rPr>
          <w:t xml:space="preserve">RFD values from the sensitivity method </w:t>
        </w:r>
      </w:ins>
      <w:ins w:id="63" w:author="Godwin, Casey" w:date="2019-01-15T10:15:00Z">
        <w:r w:rsidR="00052932">
          <w:rPr>
            <w:rFonts w:ascii="Times New Roman" w:hAnsi="Times New Roman" w:cs="Times New Roman"/>
            <w:sz w:val="24"/>
            <w:szCs w:val="24"/>
          </w:rPr>
          <w:t xml:space="preserve">were </w:t>
        </w:r>
      </w:ins>
      <w:ins w:id="64" w:author="Godwin, Casey" w:date="2019-01-15T10:16:00Z">
        <w:r w:rsidR="00052932">
          <w:rPr>
            <w:rFonts w:ascii="Times New Roman" w:hAnsi="Times New Roman" w:cs="Times New Roman"/>
            <w:sz w:val="24"/>
            <w:szCs w:val="24"/>
          </w:rPr>
          <w:t xml:space="preserve">converted to the same ordering as </w:t>
        </w:r>
      </w:ins>
      <w:ins w:id="65" w:author="Godwin, Casey" w:date="2019-01-15T10:17:00Z">
        <w:r w:rsidR="00052932">
          <w:rPr>
            <w:rFonts w:ascii="Times New Roman" w:hAnsi="Times New Roman" w:cs="Times New Roman"/>
            <w:sz w:val="24"/>
            <w:szCs w:val="24"/>
          </w:rPr>
          <w:t xml:space="preserve">used in the other methods (species in the denominator rather than the species with the greater sensitivity). </w:t>
        </w:r>
      </w:ins>
      <w:ins w:id="66" w:author="Godwin, Casey" w:date="2019-01-15T10:15:00Z">
        <w:r w:rsidR="00C659A1">
          <w:rPr>
            <w:rFonts w:ascii="Times New Roman" w:hAnsi="Times New Roman" w:cs="Times New Roman"/>
            <w:sz w:val="24"/>
            <w:szCs w:val="24"/>
          </w:rPr>
          <w:t xml:space="preserve"> </w:t>
        </w:r>
      </w:ins>
      <w:ins w:id="67" w:author="Godwin, Casey" w:date="2019-01-14T11:42:00Z">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ins>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68" w:name="OLE_LINK1"/>
      <w:bookmarkStart w:id="69" w:name="OLE_LINK2"/>
      <w:bookmarkStart w:id="70"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68"/>
      <w:bookmarkEnd w:id="69"/>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70"/>
    <w:p w14:paraId="377D05C6" w14:textId="6351AD1F" w:rsidR="00BA5CE2" w:rsidRDefault="00040CFA" w:rsidP="00DB20AD">
      <w:pPr>
        <w:spacing w:line="360" w:lineRule="auto"/>
        <w:ind w:firstLine="720"/>
        <w:rPr>
          <w:rFonts w:ascii="Times New Roman" w:hAnsi="Times New Roman" w:cs="Times New Roman"/>
        </w:rPr>
      </w:pPr>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sensitivity method,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For each simulation, the parameter values were taken directly from Tilman 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positive growth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At point A, corresponding to frequency of 0.5 for each species, this method does not predict coexistence because while species 1 would be expected to have a positive growth rate when rare (also has negative NFD slope), species 2 is predicted to have a negative growth rate when rare (positive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positive growth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002BEA5D"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t>Figu</w:t>
      </w:r>
      <w:ins w:id="71" w:author="Godwin, Casey" w:date="2019-01-15T10:49:00Z">
        <w:r w:rsidR="009E511F">
          <w:rPr>
            <w:rFonts w:ascii="Times New Roman" w:hAnsi="Times New Roman" w:cs="Times New Roman"/>
            <w:sz w:val="24"/>
            <w:szCs w:val="24"/>
          </w:rPr>
          <w:t>r</w:t>
        </w:r>
      </w:ins>
      <w:r w:rsidR="00BA5CE2">
        <w:rPr>
          <w:rFonts w:ascii="Times New Roman" w:hAnsi="Times New Roman" w:cs="Times New Roman"/>
          <w:sz w:val="24"/>
          <w:szCs w:val="24"/>
        </w:rPr>
        <w:t>e S</w:t>
      </w:r>
      <w:ins w:id="72" w:author="Godwin, Casey" w:date="2019-01-15T10:49:00Z">
        <w:r w:rsidR="009E511F">
          <w:rPr>
            <w:rFonts w:ascii="Times New Roman" w:hAnsi="Times New Roman" w:cs="Times New Roman"/>
            <w:sz w:val="24"/>
            <w:szCs w:val="24"/>
          </w:rPr>
          <w:t>2</w:t>
        </w:r>
      </w:ins>
      <w:del w:id="73" w:author="Godwin, Casey" w:date="2019-01-15T10:49:00Z">
        <w:r w:rsidR="00616D15" w:rsidDel="009E511F">
          <w:rPr>
            <w:rFonts w:ascii="Times New Roman" w:hAnsi="Times New Roman" w:cs="Times New Roman"/>
            <w:sz w:val="24"/>
            <w:szCs w:val="24"/>
          </w:rPr>
          <w:delText>3</w:delText>
        </w:r>
      </w:del>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stretch>
                      <a:fillRect/>
                    </a:stretch>
                  </pic:blipFill>
                  <pic:spPr>
                    <a:xfrm>
                      <a:off x="0" y="0"/>
                      <a:ext cx="4260347" cy="7950842"/>
                    </a:xfrm>
                    <a:prstGeom prst="rect">
                      <a:avLst/>
                    </a:prstGeom>
                  </pic:spPr>
                </pic:pic>
              </a:graphicData>
            </a:graphic>
          </wp:inline>
        </w:drawing>
      </w:r>
    </w:p>
    <w:p w14:paraId="6BEF4955" w14:textId="7CDD8533"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ins w:id="74" w:author="Godwin, Casey" w:date="2019-01-15T10:48:00Z">
        <w:r w:rsidR="002C5623">
          <w:rPr>
            <w:rFonts w:ascii="Times New Roman" w:hAnsi="Times New Roman" w:cs="Times New Roman"/>
            <w:sz w:val="24"/>
            <w:szCs w:val="24"/>
          </w:rPr>
          <w:t xml:space="preserve">In each </w:t>
        </w:r>
      </w:ins>
      <w:del w:id="75" w:author="Godwin, Casey" w:date="2019-01-15T10:48:00Z">
        <w:r w:rsidDel="002C5623">
          <w:rPr>
            <w:rFonts w:ascii="Times New Roman" w:hAnsi="Times New Roman" w:cs="Times New Roman"/>
            <w:sz w:val="24"/>
            <w:szCs w:val="24"/>
          </w:rPr>
          <w:delText xml:space="preserve">Panel </w:delText>
        </w:r>
      </w:del>
      <w:ins w:id="76" w:author="Godwin, Casey" w:date="2019-01-15T10:48:00Z">
        <w:r w:rsidR="002C5623">
          <w:rPr>
            <w:rFonts w:ascii="Times New Roman" w:hAnsi="Times New Roman" w:cs="Times New Roman"/>
            <w:sz w:val="24"/>
            <w:szCs w:val="24"/>
          </w:rPr>
          <w:t xml:space="preserve">panel, the outcome is compared against </w:t>
        </w:r>
        <w:r w:rsidR="009E511F">
          <w:rPr>
            <w:rFonts w:ascii="Times New Roman" w:hAnsi="Times New Roman" w:cs="Times New Roman"/>
            <w:sz w:val="24"/>
            <w:szCs w:val="24"/>
          </w:rPr>
          <w:t xml:space="preserve">the equilibrium from numerical simulation. </w:t>
        </w:r>
      </w:ins>
      <w:del w:id="77" w:author="Godwin, Casey" w:date="2019-01-15T10:49:00Z">
        <w:r w:rsidDel="009E511F">
          <w:rPr>
            <w:rFonts w:ascii="Times New Roman" w:hAnsi="Times New Roman" w:cs="Times New Roman"/>
            <w:sz w:val="24"/>
            <w:szCs w:val="24"/>
          </w:rPr>
          <w:delText xml:space="preserve">a (the “competition experiment”) is the simulation of both species growing from rare and allowed to reach equilibrium biomass. Panel b shows the predictions from Letten’s method, which is not based on numerical simulation, but uses the parameter values and resource supply concentrations to predict the inter- and intra-specific interaction coefficients as specified by the original authors. Panel c shows the predictions based on the sensitivity method, where growth rates were determined from simulations 1-4 and used to compute sensitivities as directed by Carroll et al 2011. Panel d shows the prediction based on computing Lotka-Volterra interaction coefficients. </w:delText>
        </w:r>
        <w:r w:rsidRPr="006E0547" w:rsidDel="009E511F">
          <w:rPr>
            <w:rFonts w:ascii="Times New Roman" w:hAnsi="Times New Roman" w:cs="Times New Roman"/>
            <w:sz w:val="24"/>
            <w:szCs w:val="24"/>
          </w:rPr>
          <w:delText xml:space="preserve">In this method, the per - capita impact of an invader on the resident' s per - capita growth rate </w:delText>
        </w:r>
        <w:r w:rsidDel="009E511F">
          <w:rPr>
            <w:rFonts w:ascii="Times New Roman" w:hAnsi="Times New Roman" w:cs="Times New Roman"/>
            <w:sz w:val="24"/>
            <w:szCs w:val="24"/>
          </w:rPr>
          <w:delText>wa</w:delText>
        </w:r>
        <w:r w:rsidRPr="006E0547" w:rsidDel="009E511F">
          <w:rPr>
            <w:rFonts w:ascii="Times New Roman" w:hAnsi="Times New Roman" w:cs="Times New Roman"/>
            <w:sz w:val="24"/>
            <w:szCs w:val="24"/>
          </w:rPr>
          <w:delText xml:space="preserve">s calculated </w:delText>
        </w:r>
        <w:r w:rsidDel="009E511F">
          <w:rPr>
            <w:rFonts w:ascii="Times New Roman" w:hAnsi="Times New Roman" w:cs="Times New Roman"/>
            <w:sz w:val="24"/>
            <w:szCs w:val="24"/>
          </w:rPr>
          <w:delText xml:space="preserve">using the time series from simulations 3 and 4. Additionally, the intraspecific interaction coefficient was determined as the per-capita impact of each species on its own growth rate when the population size approaches 99% of its equilibrium value (simulations 1 and 2). Panels e-j show the predictions based on the NFD method, evaluated at different frequencies of the two species and both using only the slope of NFD (e-g) and the extrapolation to estimate growth rates when rare (h-j). </w:delText>
        </w:r>
      </w:del>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t>Reference</w:t>
      </w:r>
    </w:p>
    <w:p w14:paraId="4A6F2D9E" w14:textId="632E30BC" w:rsidR="00E155F0" w:rsidRPr="00E155F0" w:rsidRDefault="00FA6582"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E155F0" w:rsidRPr="00E155F0">
        <w:rPr>
          <w:rFonts w:ascii="Times New Roman" w:hAnsi="Times New Roman" w:cs="Times New Roman"/>
          <w:noProof/>
          <w:sz w:val="24"/>
          <w:szCs w:val="24"/>
        </w:rPr>
        <w:t>Abrams, P. 1980.Are Competition Coefficients Constant? Inductive Versus Deductive Approaches. The American Naturalist 116:730–735.</w:t>
      </w:r>
    </w:p>
    <w:p w14:paraId="2635DEBE"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Adler, P. B., J.HilleRislambers, andJ. M.Levine. 2007.A niche for neutrality. Ecology Letters 10:95–104.</w:t>
      </w:r>
    </w:p>
    <w:p w14:paraId="7BAED86A"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Angert, A. L., T. E.Huxman, P.Chesson, andD. L.Venable. 2009.Functional tradeoffs determine species coexistence via the storage effect. Proceedings of the National Academy of Sciences 106:11641 LP-11645.</w:t>
      </w:r>
    </w:p>
    <w:p w14:paraId="7DB15FF4"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Carroll, I. T., B. J.Cardinale, andR. M.Nisbet. 2011.Niche and fitness differences relate the maintenance of diversity to ecosystem function. Ecology 92:1157–1165.</w:t>
      </w:r>
    </w:p>
    <w:p w14:paraId="18BB00D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1990.MacArthur’s consumer-resource model. Theoretical Population Biology 37:26–38.</w:t>
      </w:r>
    </w:p>
    <w:p w14:paraId="591AF81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1994.Multispecies Competition in Variable Environments. Theoretical Population Biology 45:227–276.</w:t>
      </w:r>
    </w:p>
    <w:p w14:paraId="7AAB691B"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2000.Mechanisms of maintenance of species diversity. Annual Review of Ecology and Systematics 31:343–366.</w:t>
      </w:r>
    </w:p>
    <w:p w14:paraId="1CEC353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Chesson, P. 2003.Quantifying and testing coexistence mechanisms arising from recruitment fluctuations. Theoretical Population Biology 64:345–357.</w:t>
      </w:r>
    </w:p>
    <w:p w14:paraId="2CC20A99"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Hillerislambers, J., P. B.Adler, W. S.Harpole, J. M.Levine, andM. M.Mayfield. 2012.Rethinking Community Assembly through the Lens of Coexistence Theory. Annu. Rev. Ecol. Evol. Syst 43:227–48.</w:t>
      </w:r>
    </w:p>
    <w:p w14:paraId="2B1D48FB"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Jiang, L., andP. J.Morin. 2007.Temperature fluctuation facilitates coexistence of competing species in experimental microbial communities. Journal of Animal Ecology 76:660–668.</w:t>
      </w:r>
    </w:p>
    <w:p w14:paraId="1D857DE8"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Letten, A. D., M. K.Dhami, P.Ke, andT.Fukami. 2018.Species coexistence through simultaneous fluctuation-dependent mechanisms 115:6745–6750.</w:t>
      </w:r>
    </w:p>
    <w:p w14:paraId="253BF404"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Letten, A. D., P. J.Ke, andT.Fukami. 2017.Linking modern coexistence theory and contemporary niche theory. Ecological Monographs 87:161–177.</w:t>
      </w:r>
    </w:p>
    <w:p w14:paraId="080D02EA"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Levine, J. M., J.Bascompte, P. B.Adler, andS.Allesina. 2017.Beyond pairwise mechanisms of species coexistence in complex communities. Nature 546:56.</w:t>
      </w:r>
    </w:p>
    <w:p w14:paraId="76358D17"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Levine, J. M., andJ.HilleRisLambers. 2009.The importance of niches for the maintenance of species diversity. Nature 461:254–7.</w:t>
      </w:r>
    </w:p>
    <w:p w14:paraId="7F72B37F"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MacArthur, R. 1969.Species packing, and what competition minimizes. Proceedings of the National Academy of Sciences of the United States of America 64:1369–71.</w:t>
      </w:r>
    </w:p>
    <w:p w14:paraId="6E5D10F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MacArthur, R. 1970.Species packing and competitive equilibrium for many species. Theoretical Population Biology 1:1–11.</w:t>
      </w:r>
    </w:p>
    <w:p w14:paraId="03618B83"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Miller, E. T., andC. A.Klausmeier. 2017.Evolutionary stability of coexistence due to the storage effect in a two-season model. Theoretical Ecology 10:91–103.</w:t>
      </w:r>
    </w:p>
    <w:p w14:paraId="5031CCB9"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Miller, T. E., J. H.Burns, P.Munguia, E. L.Walters, J. M.Kneitel, P. M.Richards, N.Mouquet, andH. L.Buckley. 2005.A critical review of twenty years’ use of the resource-ratio theory. The American Naturalist 165:439–448.</w:t>
      </w:r>
    </w:p>
    <w:p w14:paraId="2187AE8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Narwani, A., M. A.Alexandrou, T. H.Oakley, I. T.Carroll, andB. J.Cardinale. 2013.Experimental evidence that evolutionary relatedness does not affect the ecological mechanisms of coexistence in freshwater green algae. Ecology Letters 16:1373–1381.</w:t>
      </w:r>
    </w:p>
    <w:p w14:paraId="6D3F11EF"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Schoener, T. W. 1974.Some Methods for Calculating Competition Coefficients from Resource-Utilization Spectra. The American Naturalist 108:332–340.</w:t>
      </w:r>
    </w:p>
    <w:p w14:paraId="279FF410"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Smith-Gill, S. J., andD. E.Gill. 1978.Curvilinearities in the Competition Equations: An Experiment with Ranid Tadpoles. The American Naturalist 112:557–570.</w:t>
      </w:r>
    </w:p>
    <w:p w14:paraId="3E62D59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1977.Resource competition between plankton algae: An experimental and theoretical approach. EcologyEcology 58:338–348.</w:t>
      </w:r>
    </w:p>
    <w:p w14:paraId="70A7E7A7"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1980.Resources: A Graphical-Mechanistic Approach to Competition and Predation. The American Naturalist 116:362–393.</w:t>
      </w:r>
    </w:p>
    <w:p w14:paraId="746ED28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Tilman, D. 1981.Tests of Resource Competition Theory Using Four Species of Lake Michigan Algae. Ecology 62:802–815.</w:t>
      </w:r>
    </w:p>
    <w:p w14:paraId="5A903FD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Turnbull, L. A., J. M.Levine, M.Loreau, andA.Hector. 2013.Coexistence, niches and biodiversity effects on ecosystem functioning. Ecology Letters 16:116–127.</w:t>
      </w:r>
    </w:p>
    <w:p w14:paraId="6AED119C"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2012a.Strong self-limitation promotes the persistence of rare species. Ecology 93:456–461.</w:t>
      </w:r>
    </w:p>
    <w:p w14:paraId="23C981F6"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2012b.Strong self-limitation promotes the persistence of rare species. Ecology 93:456–461.</w:t>
      </w:r>
    </w:p>
    <w:p w14:paraId="048B909D"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szCs w:val="24"/>
        </w:rPr>
      </w:pPr>
      <w:r w:rsidRPr="00E155F0">
        <w:rPr>
          <w:rFonts w:ascii="Times New Roman" w:hAnsi="Times New Roman" w:cs="Times New Roman"/>
          <w:noProof/>
          <w:sz w:val="24"/>
          <w:szCs w:val="24"/>
        </w:rPr>
        <w:t>Yenni, G., P. B.Adler, andS. K. M.Ernest. 2017a.Do persistent rare species experience stronger negative frequency dependence than common species? Global Ecology and Biogeography 26:513–523.</w:t>
      </w:r>
    </w:p>
    <w:p w14:paraId="79378D21" w14:textId="77777777" w:rsidR="00E155F0" w:rsidRPr="00E155F0" w:rsidRDefault="00E155F0" w:rsidP="00E155F0">
      <w:pPr>
        <w:widowControl w:val="0"/>
        <w:autoSpaceDE w:val="0"/>
        <w:autoSpaceDN w:val="0"/>
        <w:adjustRightInd w:val="0"/>
        <w:spacing w:line="360" w:lineRule="auto"/>
        <w:ind w:left="480" w:hanging="480"/>
        <w:rPr>
          <w:rFonts w:ascii="Times New Roman" w:hAnsi="Times New Roman" w:cs="Times New Roman"/>
          <w:noProof/>
          <w:sz w:val="24"/>
        </w:rPr>
      </w:pPr>
      <w:r w:rsidRPr="00E155F0">
        <w:rPr>
          <w:rFonts w:ascii="Times New Roman" w:hAnsi="Times New Roman" w:cs="Times New Roman"/>
          <w:noProof/>
          <w:sz w:val="24"/>
          <w:szCs w:val="24"/>
        </w:rPr>
        <w:t>Yenni, G., P. B.Adler, andS. K. M.Ernest. 2017b.Do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hang, Feng-Hsun" w:date="2019-01-24T14:51:00Z" w:initials="CF">
    <w:p w14:paraId="0B1D4381" w14:textId="3E8FFECF" w:rsidR="001E603B" w:rsidRDefault="001E603B">
      <w:pPr>
        <w:pStyle w:val="CommentText"/>
      </w:pPr>
      <w:r>
        <w:rPr>
          <w:rStyle w:val="CommentReference"/>
        </w:rPr>
        <w:annotationRef/>
      </w:r>
      <w:r>
        <w:t xml:space="preserve">Which equilibrium is this? Monoculture or </w:t>
      </w:r>
      <w:proofErr w:type="spellStart"/>
      <w:r>
        <w:t>biculture</w:t>
      </w:r>
      <w:proofErr w:type="spellEnd"/>
      <w:r>
        <w:t>? If it’s monoculture, why does the final sentence of this paragraph (“</w:t>
      </w:r>
      <w:r w:rsidRPr="00C845DC">
        <w:rPr>
          <w:rFonts w:ascii="Times New Roman" w:hAnsi="Times New Roman" w:cs="Times New Roman"/>
          <w:i/>
        </w:rPr>
        <w:t>whereas intraspecific coefficients measured in monoculture near equilibrium lead to inaccurate predictions regarding coexistence</w:t>
      </w:r>
      <w:r>
        <w:t>”) state that it leads to inaccurate prediction?</w:t>
      </w:r>
    </w:p>
  </w:comment>
  <w:comment w:id="4" w:author="Chang, Feng-Hsun" w:date="2019-01-24T14:49:00Z" w:initials="CF">
    <w:p w14:paraId="08456C7F" w14:textId="651BB764" w:rsidR="001E603B" w:rsidRDefault="001E603B">
      <w:pPr>
        <w:pStyle w:val="CommentText"/>
      </w:pPr>
      <w:r>
        <w:rPr>
          <w:rStyle w:val="CommentReference"/>
        </w:rPr>
        <w:annotationRef/>
      </w:r>
      <w:r>
        <w:t xml:space="preserve">To Casey, I’m not fully understand the simulation you did here. Can you edit the corresponding supplement text (you only edit the figure S2 caption)? I’m particularly confused by Fig. S2 a and b. </w:t>
      </w:r>
    </w:p>
    <w:p w14:paraId="735757C2" w14:textId="52FF9BED" w:rsidR="001E603B" w:rsidRDefault="001E603B">
      <w:pPr>
        <w:pStyle w:val="CommentText"/>
      </w:pPr>
    </w:p>
    <w:p w14:paraId="330DB7E1" w14:textId="77777777" w:rsidR="001E603B" w:rsidRDefault="001E603B">
      <w:pPr>
        <w:pStyle w:val="CommentText"/>
      </w:pPr>
    </w:p>
    <w:p w14:paraId="46A73A5D" w14:textId="77777777" w:rsidR="001E603B" w:rsidRDefault="001E603B">
      <w:pPr>
        <w:pStyle w:val="CommentText"/>
      </w:pPr>
      <w:r>
        <w:t>Also, I’m wondering is it important to offer a solution to fix the non-constant competition coefficient issue by making another assumption (</w:t>
      </w:r>
      <w:proofErr w:type="spellStart"/>
      <w:r>
        <w:t>a_</w:t>
      </w:r>
      <w:proofErr w:type="gramStart"/>
      <w:r>
        <w:t>ii</w:t>
      </w:r>
      <w:proofErr w:type="spellEnd"/>
      <w:r>
        <w:t xml:space="preserve">  =</w:t>
      </w:r>
      <w:proofErr w:type="gramEnd"/>
      <w:r>
        <w:t xml:space="preserve"> 1/</w:t>
      </w:r>
      <w:proofErr w:type="spellStart"/>
      <w:r>
        <w:t>N_i</w:t>
      </w:r>
      <w:proofErr w:type="spellEnd"/>
      <w:r>
        <w:t>*)?</w:t>
      </w:r>
    </w:p>
    <w:p w14:paraId="4F3AF18F" w14:textId="77777777" w:rsidR="001E603B" w:rsidRDefault="001E603B">
      <w:pPr>
        <w:pStyle w:val="CommentText"/>
      </w:pPr>
    </w:p>
    <w:p w14:paraId="609E0018" w14:textId="67BCA5F8" w:rsidR="001E603B" w:rsidRDefault="001E603B">
      <w:pPr>
        <w:pStyle w:val="CommentText"/>
      </w:pPr>
      <w:r>
        <w:t>In fact, when the density in LV model is scaled on carrying capacity, i.e. there’s no K, the monoculture equilibrium is 1/</w:t>
      </w:r>
      <w:proofErr w:type="spellStart"/>
      <w:r>
        <w:t>a_ii</w:t>
      </w:r>
      <w:proofErr w:type="spellEnd"/>
      <w:r>
        <w:t>. Therefore, is this really an assumption or just a mathematical artifact when you run the simulations?</w:t>
      </w:r>
    </w:p>
  </w:comment>
  <w:comment w:id="6" w:author="Godwin, Casey" w:date="2019-01-14T23:19:00Z" w:initials="GC">
    <w:p w14:paraId="03C01697" w14:textId="624EDB57" w:rsidR="001E603B" w:rsidRDefault="001E603B">
      <w:pPr>
        <w:pStyle w:val="CommentText"/>
      </w:pPr>
      <w:r>
        <w:rPr>
          <w:rStyle w:val="CommentReference"/>
        </w:rPr>
        <w:annotationRef/>
      </w:r>
      <w:r>
        <w:t>Add a few recent examples – many from 2018</w:t>
      </w:r>
    </w:p>
  </w:comment>
  <w:comment w:id="7" w:author="Chang, Feng-Hsun" w:date="2019-01-24T16:04:00Z" w:initials="CF">
    <w:p w14:paraId="05647EC6" w14:textId="14C44463" w:rsidR="001E603B" w:rsidRDefault="001E603B">
      <w:pPr>
        <w:pStyle w:val="CommentText"/>
      </w:pPr>
      <w:r>
        <w:rPr>
          <w:rStyle w:val="CommentReference"/>
        </w:rPr>
        <w:annotationRef/>
      </w:r>
      <w:r>
        <w:t>Can you add them?</w:t>
      </w:r>
    </w:p>
  </w:comment>
  <w:comment w:id="8" w:author="Chang, Feng-Hsun" w:date="2019-01-24T17:13:00Z" w:initials="CF">
    <w:p w14:paraId="75E6975A" w14:textId="65A54E6B" w:rsidR="001E603B" w:rsidRDefault="001E603B">
      <w:pPr>
        <w:pStyle w:val="CommentText"/>
      </w:pPr>
      <w:r>
        <w:rPr>
          <w:rStyle w:val="CommentReference"/>
        </w:rPr>
        <w:annotationRef/>
      </w:r>
      <w:r>
        <w:rPr>
          <w:lang w:eastAsia="zh-TW"/>
        </w:rPr>
        <w:t>Casey, can you help on the limitation section of MacArthur’s CRM and Tilman’s CRM?</w:t>
      </w:r>
    </w:p>
  </w:comment>
  <w:comment w:id="9" w:author="Chang, Feng-Hsun" w:date="2019-01-24T17:17:00Z" w:initials="CF">
    <w:p w14:paraId="615D16A7" w14:textId="65E524C8" w:rsidR="001E603B" w:rsidRDefault="001E603B">
      <w:pPr>
        <w:pStyle w:val="CommentText"/>
      </w:pPr>
      <w:r>
        <w:rPr>
          <w:rStyle w:val="CommentReference"/>
        </w:rPr>
        <w:annotationRef/>
      </w:r>
      <w:r>
        <w:t>Casey, can you explain this in more detail in the supplement 2?</w:t>
      </w:r>
    </w:p>
  </w:comment>
  <w:comment w:id="10" w:author="Chang, Feng-Hsun" w:date="2019-01-24T17:22:00Z" w:initials="CF">
    <w:p w14:paraId="34A34203" w14:textId="018C2F45" w:rsidR="001E603B" w:rsidRDefault="001E603B">
      <w:pPr>
        <w:pStyle w:val="CommentText"/>
      </w:pPr>
      <w:r>
        <w:rPr>
          <w:rStyle w:val="CommentReference"/>
        </w:rPr>
        <w:annotationRef/>
      </w:r>
      <w:r>
        <w:t>Since the competition is modeled with linear terms in LV model, LV model should only accurately capture population dynamics near equilibrium. So, if you parameterize the LV model using the entire time series, competition coefficients are almost guaranteed to be incorrect to reproduce population dynamics and also incorrect to predict species coexistence.</w:t>
      </w:r>
    </w:p>
    <w:p w14:paraId="78222AE4" w14:textId="77777777" w:rsidR="001E603B" w:rsidRDefault="001E603B">
      <w:pPr>
        <w:pStyle w:val="CommentText"/>
      </w:pPr>
    </w:p>
    <w:p w14:paraId="41F7D89B" w14:textId="4E928D30" w:rsidR="001E603B" w:rsidRDefault="001E603B">
      <w:pPr>
        <w:pStyle w:val="CommentText"/>
      </w:pPr>
      <w:r>
        <w:t xml:space="preserve">The reason you get the same coexistence prediction when setting </w:t>
      </w:r>
      <w:proofErr w:type="spellStart"/>
      <w:r>
        <w:t>a_ii</w:t>
      </w:r>
      <w:proofErr w:type="spellEnd"/>
      <w:r>
        <w:t xml:space="preserve"> at 1/</w:t>
      </w:r>
      <w:proofErr w:type="spellStart"/>
      <w:r>
        <w:t>N_i</w:t>
      </w:r>
      <w:proofErr w:type="spellEnd"/>
      <w:r>
        <w:t>* is because monoculture equilibrium is 1/</w:t>
      </w:r>
      <w:proofErr w:type="spellStart"/>
      <w:r>
        <w:t>a_ii</w:t>
      </w:r>
      <w:proofErr w:type="spellEnd"/>
      <w:r>
        <w:t xml:space="preserve"> when species’ density is scaled on </w:t>
      </w:r>
      <w:proofErr w:type="gramStart"/>
      <w:r>
        <w:t>its</w:t>
      </w:r>
      <w:proofErr w:type="gramEnd"/>
      <w:r>
        <w:t xml:space="preserve"> carrying capacity. In other words, setting </w:t>
      </w:r>
      <w:proofErr w:type="spellStart"/>
      <w:r>
        <w:t>a_ii</w:t>
      </w:r>
      <w:proofErr w:type="spellEnd"/>
      <w:r>
        <w:t xml:space="preserve"> at 1/</w:t>
      </w:r>
      <w:proofErr w:type="spellStart"/>
      <w:r>
        <w:t>N_i</w:t>
      </w:r>
      <w:proofErr w:type="spellEnd"/>
      <w:r>
        <w:t xml:space="preserve">* is “forcing” the LV model to be the accurate model. Therefore, the resulting parameters are accurate in predicting species coexistence. </w:t>
      </w:r>
    </w:p>
    <w:p w14:paraId="0751BFE3" w14:textId="77777777" w:rsidR="001E603B" w:rsidRDefault="001E603B">
      <w:pPr>
        <w:pStyle w:val="CommentText"/>
      </w:pPr>
    </w:p>
    <w:p w14:paraId="5716CA2B" w14:textId="064E9D8D" w:rsidR="001E603B" w:rsidRDefault="001E603B">
      <w:pPr>
        <w:pStyle w:val="CommentText"/>
        <w:rPr>
          <w:lang w:eastAsia="zh-TW"/>
        </w:rPr>
      </w:pPr>
      <w:r>
        <w:t xml:space="preserve">If my argument is correct, then I don’t think using simulation to show if these methods are identical for predicting species coexistence and </w:t>
      </w:r>
      <w:r>
        <w:rPr>
          <w:rFonts w:hint="eastAsia"/>
          <w:lang w:eastAsia="zh-TW"/>
        </w:rPr>
        <w:t>f</w:t>
      </w:r>
      <w:r>
        <w:rPr>
          <w:lang w:eastAsia="zh-TW"/>
        </w:rPr>
        <w:t>or calculating ND and RFD is</w:t>
      </w:r>
      <w:r>
        <w:t xml:space="preserve"> very meaningful. Because not setting </w:t>
      </w:r>
      <w:proofErr w:type="spellStart"/>
      <w:r>
        <w:t>a_ii</w:t>
      </w:r>
      <w:proofErr w:type="spellEnd"/>
      <w:r>
        <w:t xml:space="preserve"> = 1/</w:t>
      </w:r>
      <w:proofErr w:type="spellStart"/>
      <w:r>
        <w:t>N_i</w:t>
      </w:r>
      <w:proofErr w:type="spellEnd"/>
      <w:r>
        <w:t xml:space="preserve">* is guaranteed to be wrong (LV model is never a Tilman’s CRM) and setting </w:t>
      </w:r>
      <w:proofErr w:type="spellStart"/>
      <w:r>
        <w:t>a_ii</w:t>
      </w:r>
      <w:proofErr w:type="spellEnd"/>
      <w:r>
        <w:t xml:space="preserve"> = 1/</w:t>
      </w:r>
      <w:proofErr w:type="spellStart"/>
      <w:r>
        <w:t>N_i</w:t>
      </w:r>
      <w:proofErr w:type="spellEnd"/>
      <w:r>
        <w:t xml:space="preserve">* does nothing more than repeating the assumption underlying </w:t>
      </w:r>
      <w:proofErr w:type="spellStart"/>
      <w:r>
        <w:t>Letten</w:t>
      </w:r>
      <w:proofErr w:type="spellEnd"/>
      <w:r>
        <w:t xml:space="preserve"> et </w:t>
      </w:r>
      <w:proofErr w:type="spellStart"/>
      <w:r>
        <w:t>al’s</w:t>
      </w:r>
      <w:proofErr w:type="spellEnd"/>
      <w:r>
        <w:t xml:space="preserve"> deductions.</w:t>
      </w:r>
    </w:p>
  </w:comment>
  <w:comment w:id="34" w:author="Godwin, Casey" w:date="2019-01-14T22:33:00Z" w:initials="GC">
    <w:p w14:paraId="3281DCEA" w14:textId="31D95643" w:rsidR="001E603B" w:rsidRDefault="001E603B">
      <w:pPr>
        <w:pStyle w:val="CommentText"/>
      </w:pPr>
      <w:r>
        <w:rPr>
          <w:rStyle w:val="CommentReference"/>
        </w:rPr>
        <w:annotationRef/>
      </w:r>
      <w:r>
        <w:t xml:space="preserve">While it appears that you have made changes to this section since the last draft, I think that this section through the end needs to be redefined. Brad and I talked about how that could </w:t>
      </w:r>
      <w:proofErr w:type="gramStart"/>
      <w:r>
        <w:t>go</w:t>
      </w:r>
      <w:proofErr w:type="gramEnd"/>
      <w:r>
        <w:t xml:space="preserve"> and we can all make an outline</w:t>
      </w:r>
    </w:p>
  </w:comment>
  <w:comment w:id="42" w:author="Godwin, Casey" w:date="2019-01-15T09:52:00Z" w:initials="GC">
    <w:p w14:paraId="13A8E7E7" w14:textId="4E74D5E8" w:rsidR="001E603B" w:rsidRDefault="001E603B">
      <w:pPr>
        <w:pStyle w:val="CommentText"/>
      </w:pPr>
      <w:r>
        <w:rPr>
          <w:rStyle w:val="CommentReference"/>
        </w:rPr>
        <w:annotationRef/>
      </w:r>
      <w:r>
        <w:t xml:space="preserve">Since RFD is always ordered such that S1&gt;S2 in the sensitivity method, this should be only a single inequality and not an interval. This is related to why the raw RFD values from the sensitivity and LV method may not match in some cases, even though they lead to the same prediction. </w:t>
      </w:r>
    </w:p>
  </w:comment>
  <w:comment w:id="43" w:author="Chang, Feng-Hsun" w:date="2019-01-24T16:01:00Z" w:initials="CF">
    <w:p w14:paraId="2A48AFF1" w14:textId="77777777" w:rsidR="001E603B" w:rsidRDefault="001E603B" w:rsidP="002B20B8">
      <w:pPr>
        <w:pStyle w:val="CommentText"/>
      </w:pPr>
      <w:r>
        <w:rPr>
          <w:rStyle w:val="CommentReference"/>
        </w:rPr>
        <w:annotationRef/>
      </w:r>
      <w:r>
        <w:t xml:space="preserve">I don’t quite understand this comment. </w:t>
      </w:r>
    </w:p>
    <w:p w14:paraId="419267A0" w14:textId="77777777" w:rsidR="001E603B" w:rsidRDefault="001E603B" w:rsidP="002B20B8">
      <w:pPr>
        <w:pStyle w:val="CommentText"/>
      </w:pPr>
    </w:p>
    <w:p w14:paraId="44A7C1A7" w14:textId="77777777" w:rsidR="001E603B" w:rsidRDefault="001E603B" w:rsidP="002B20B8">
      <w:pPr>
        <w:pStyle w:val="CommentText"/>
      </w:pPr>
      <m:oMath>
        <m:r>
          <w:rPr>
            <w:rFonts w:ascii="Cambria Math" w:hAnsi="Cambria Math" w:cs="Times New Roman"/>
          </w:rPr>
          <m:t>ρ&lt;</m:t>
        </m:r>
        <m:rad>
          <m:radPr>
            <m:degHide m:val="1"/>
            <m:ctrlPr>
              <w:rPr>
                <w:rFonts w:ascii="Cambria Math" w:hAnsi="Cambria Math" w:cs="Times New Roman"/>
                <w:i/>
              </w:rPr>
            </m:ctrlPr>
          </m:radPr>
          <m:deg/>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rad>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ρ</m:t>
            </m:r>
          </m:den>
        </m:f>
      </m:oMath>
      <w:r>
        <w:t xml:space="preserve"> is derived from </w:t>
      </w:r>
      <w:proofErr w:type="spellStart"/>
      <w:r>
        <w:t>a_ii</w:t>
      </w:r>
      <w:proofErr w:type="spellEnd"/>
      <w:r>
        <w:t>&gt;</w:t>
      </w:r>
      <w:proofErr w:type="spellStart"/>
      <w:r>
        <w:t>a_ij</w:t>
      </w:r>
      <w:proofErr w:type="spellEnd"/>
      <w:r>
        <w:t xml:space="preserve"> and </w:t>
      </w:r>
      <w:proofErr w:type="spellStart"/>
      <w:r>
        <w:t>a_jj</w:t>
      </w:r>
      <w:proofErr w:type="spellEnd"/>
      <w:r>
        <w:t>&gt;</w:t>
      </w:r>
      <w:proofErr w:type="spellStart"/>
      <w:r>
        <w:t>a_ji</w:t>
      </w:r>
      <w:proofErr w:type="spellEnd"/>
      <w:r>
        <w:t xml:space="preserve"> and is not from whether S is ordered or not. I don’t think order S will lead to half of the inequality.  </w:t>
      </w:r>
    </w:p>
    <w:p w14:paraId="7642CCF8" w14:textId="2DB631D4" w:rsidR="001E603B" w:rsidRDefault="001E603B" w:rsidP="002B20B8">
      <w:pPr>
        <w:pStyle w:val="CommentText"/>
        <w:rPr>
          <w:lang w:eastAsia="zh-TW"/>
        </w:rPr>
      </w:pPr>
      <w:r>
        <w:t>Also, from your simulation, LV model and sensitivity are identical, aren’t they?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1D4381" w15:done="0"/>
  <w15:commentEx w15:paraId="609E0018" w15:done="0"/>
  <w15:commentEx w15:paraId="03C01697" w15:done="0"/>
  <w15:commentEx w15:paraId="05647EC6" w15:paraIdParent="03C01697" w15:done="0"/>
  <w15:commentEx w15:paraId="75E6975A" w15:done="0"/>
  <w15:commentEx w15:paraId="615D16A7" w15:done="0"/>
  <w15:commentEx w15:paraId="5716CA2B" w15:done="0"/>
  <w15:commentEx w15:paraId="3281DCEA" w15:done="0"/>
  <w15:commentEx w15:paraId="13A8E7E7" w15:done="0"/>
  <w15:commentEx w15:paraId="7642CCF8" w15:paraIdParent="13A8E7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1D4381" w16cid:durableId="1FF44F6E"/>
  <w16cid:commentId w16cid:paraId="609E0018" w16cid:durableId="1FF44F00"/>
  <w16cid:commentId w16cid:paraId="03C01697" w16cid:durableId="1FE7978B"/>
  <w16cid:commentId w16cid:paraId="05647EC6" w16cid:durableId="1FF4609B"/>
  <w16cid:commentId w16cid:paraId="75E6975A" w16cid:durableId="1FF4709C"/>
  <w16cid:commentId w16cid:paraId="615D16A7" w16cid:durableId="1FF47195"/>
  <w16cid:commentId w16cid:paraId="5716CA2B" w16cid:durableId="1FF472D3"/>
  <w16cid:commentId w16cid:paraId="3281DCEA" w16cid:durableId="1FE78CC3"/>
  <w16cid:commentId w16cid:paraId="13A8E7E7" w16cid:durableId="1FE82BF8"/>
  <w16cid:commentId w16cid:paraId="7642CCF8" w16cid:durableId="1FF45F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92803" w14:textId="77777777" w:rsidR="00BE68A5" w:rsidRDefault="00BE68A5" w:rsidP="00EF42D4">
      <w:pPr>
        <w:spacing w:line="240" w:lineRule="auto"/>
      </w:pPr>
      <w:r>
        <w:separator/>
      </w:r>
    </w:p>
  </w:endnote>
  <w:endnote w:type="continuationSeparator" w:id="0">
    <w:p w14:paraId="358B7A1D" w14:textId="77777777" w:rsidR="00BE68A5" w:rsidRDefault="00BE68A5" w:rsidP="00EF42D4">
      <w:pPr>
        <w:spacing w:line="240" w:lineRule="auto"/>
      </w:pPr>
      <w:r>
        <w:continuationSeparator/>
      </w:r>
    </w:p>
  </w:endnote>
  <w:endnote w:type="continuationNotice" w:id="1">
    <w:p w14:paraId="07106BEA" w14:textId="77777777" w:rsidR="00BE68A5" w:rsidRDefault="00BE68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CMMI12">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F24E1" w14:textId="77777777" w:rsidR="00BE68A5" w:rsidRDefault="00BE68A5" w:rsidP="00EF42D4">
      <w:pPr>
        <w:spacing w:line="240" w:lineRule="auto"/>
      </w:pPr>
      <w:r>
        <w:separator/>
      </w:r>
    </w:p>
  </w:footnote>
  <w:footnote w:type="continuationSeparator" w:id="0">
    <w:p w14:paraId="1569032D" w14:textId="77777777" w:rsidR="00BE68A5" w:rsidRDefault="00BE68A5" w:rsidP="00EF42D4">
      <w:pPr>
        <w:spacing w:line="240" w:lineRule="auto"/>
      </w:pPr>
      <w:r>
        <w:continuationSeparator/>
      </w:r>
    </w:p>
  </w:footnote>
  <w:footnote w:type="continuationNotice" w:id="1">
    <w:p w14:paraId="69EBBE75" w14:textId="77777777" w:rsidR="00BE68A5" w:rsidRDefault="00BE68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CAF6D9EA"/>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7"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9"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2"/>
  </w:num>
  <w:num w:numId="5">
    <w:abstractNumId w:val="14"/>
  </w:num>
  <w:num w:numId="6">
    <w:abstractNumId w:val="12"/>
  </w:num>
  <w:num w:numId="7">
    <w:abstractNumId w:val="0"/>
  </w:num>
  <w:num w:numId="8">
    <w:abstractNumId w:val="18"/>
  </w:num>
  <w:num w:numId="9">
    <w:abstractNumId w:val="9"/>
  </w:num>
  <w:num w:numId="10">
    <w:abstractNumId w:val="29"/>
  </w:num>
  <w:num w:numId="11">
    <w:abstractNumId w:val="21"/>
  </w:num>
  <w:num w:numId="12">
    <w:abstractNumId w:val="17"/>
  </w:num>
  <w:num w:numId="13">
    <w:abstractNumId w:val="10"/>
  </w:num>
  <w:num w:numId="14">
    <w:abstractNumId w:val="2"/>
  </w:num>
  <w:num w:numId="15">
    <w:abstractNumId w:val="27"/>
  </w:num>
  <w:num w:numId="16">
    <w:abstractNumId w:val="13"/>
  </w:num>
  <w:num w:numId="17">
    <w:abstractNumId w:val="20"/>
  </w:num>
  <w:num w:numId="18">
    <w:abstractNumId w:val="15"/>
  </w:num>
  <w:num w:numId="19">
    <w:abstractNumId w:val="5"/>
  </w:num>
  <w:num w:numId="20">
    <w:abstractNumId w:val="28"/>
  </w:num>
  <w:num w:numId="21">
    <w:abstractNumId w:val="24"/>
  </w:num>
  <w:num w:numId="22">
    <w:abstractNumId w:val="7"/>
  </w:num>
  <w:num w:numId="23">
    <w:abstractNumId w:val="26"/>
  </w:num>
  <w:num w:numId="24">
    <w:abstractNumId w:val="23"/>
  </w:num>
  <w:num w:numId="25">
    <w:abstractNumId w:val="3"/>
  </w:num>
  <w:num w:numId="26">
    <w:abstractNumId w:val="4"/>
  </w:num>
  <w:num w:numId="27">
    <w:abstractNumId w:val="11"/>
  </w:num>
  <w:num w:numId="28">
    <w:abstractNumId w:val="19"/>
  </w:num>
  <w:num w:numId="29">
    <w:abstractNumId w:val="6"/>
  </w:num>
  <w:num w:numId="3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g, Feng-Hsun">
    <w15:presenceInfo w15:providerId="None" w15:userId="Chang, Feng-Hsun"/>
  </w15:person>
  <w15:person w15:author="Godwin, Casey">
    <w15:presenceInfo w15:providerId="AD" w15:userId="S::cgodwin@umich.edu::f4598c88-1037-4f04-a103-89f4c9d8b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826"/>
    <w:rsid w:val="0002282F"/>
    <w:rsid w:val="00022B29"/>
    <w:rsid w:val="00023EB0"/>
    <w:rsid w:val="00026027"/>
    <w:rsid w:val="00027919"/>
    <w:rsid w:val="000339F3"/>
    <w:rsid w:val="000357A8"/>
    <w:rsid w:val="000357BF"/>
    <w:rsid w:val="00037DD9"/>
    <w:rsid w:val="00040CFA"/>
    <w:rsid w:val="000418B3"/>
    <w:rsid w:val="00041F12"/>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BCD"/>
    <w:rsid w:val="000D5CCA"/>
    <w:rsid w:val="000D69FA"/>
    <w:rsid w:val="000D7820"/>
    <w:rsid w:val="000E201E"/>
    <w:rsid w:val="000E4217"/>
    <w:rsid w:val="000E65B9"/>
    <w:rsid w:val="000E7944"/>
    <w:rsid w:val="000E79EB"/>
    <w:rsid w:val="000F056C"/>
    <w:rsid w:val="000F21BA"/>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71715"/>
    <w:rsid w:val="00171732"/>
    <w:rsid w:val="0017234A"/>
    <w:rsid w:val="00175F46"/>
    <w:rsid w:val="00176B97"/>
    <w:rsid w:val="00177EE6"/>
    <w:rsid w:val="00181F81"/>
    <w:rsid w:val="00183762"/>
    <w:rsid w:val="001930B9"/>
    <w:rsid w:val="00193471"/>
    <w:rsid w:val="0019762D"/>
    <w:rsid w:val="001A1081"/>
    <w:rsid w:val="001A3D1A"/>
    <w:rsid w:val="001A54E1"/>
    <w:rsid w:val="001A7559"/>
    <w:rsid w:val="001B56F2"/>
    <w:rsid w:val="001C0CB2"/>
    <w:rsid w:val="001C16F8"/>
    <w:rsid w:val="001C1ABD"/>
    <w:rsid w:val="001C2583"/>
    <w:rsid w:val="001C2812"/>
    <w:rsid w:val="001C2A2C"/>
    <w:rsid w:val="001C5F53"/>
    <w:rsid w:val="001D22A2"/>
    <w:rsid w:val="001D322C"/>
    <w:rsid w:val="001D450C"/>
    <w:rsid w:val="001D468D"/>
    <w:rsid w:val="001D58D5"/>
    <w:rsid w:val="001D6037"/>
    <w:rsid w:val="001D6FB9"/>
    <w:rsid w:val="001E04F8"/>
    <w:rsid w:val="001E0C34"/>
    <w:rsid w:val="001E1092"/>
    <w:rsid w:val="001E369F"/>
    <w:rsid w:val="001E52B3"/>
    <w:rsid w:val="001E5768"/>
    <w:rsid w:val="001E603B"/>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2CE8"/>
    <w:rsid w:val="002C38A5"/>
    <w:rsid w:val="002C5623"/>
    <w:rsid w:val="002C65CC"/>
    <w:rsid w:val="002D2236"/>
    <w:rsid w:val="002D3AB2"/>
    <w:rsid w:val="002D749B"/>
    <w:rsid w:val="002F2925"/>
    <w:rsid w:val="002F2B99"/>
    <w:rsid w:val="002F32A4"/>
    <w:rsid w:val="002F4910"/>
    <w:rsid w:val="003004E2"/>
    <w:rsid w:val="00301BB0"/>
    <w:rsid w:val="00303135"/>
    <w:rsid w:val="0030436C"/>
    <w:rsid w:val="003056C1"/>
    <w:rsid w:val="00307DBE"/>
    <w:rsid w:val="00311B8A"/>
    <w:rsid w:val="00314C3F"/>
    <w:rsid w:val="003155F3"/>
    <w:rsid w:val="00315D3C"/>
    <w:rsid w:val="0031703E"/>
    <w:rsid w:val="003176A5"/>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7083C"/>
    <w:rsid w:val="00371339"/>
    <w:rsid w:val="003718F2"/>
    <w:rsid w:val="00371AE2"/>
    <w:rsid w:val="00372089"/>
    <w:rsid w:val="00372CB1"/>
    <w:rsid w:val="00373549"/>
    <w:rsid w:val="003752B7"/>
    <w:rsid w:val="00376E83"/>
    <w:rsid w:val="003802C9"/>
    <w:rsid w:val="0038210F"/>
    <w:rsid w:val="00385FA6"/>
    <w:rsid w:val="00392461"/>
    <w:rsid w:val="00394D40"/>
    <w:rsid w:val="00395348"/>
    <w:rsid w:val="00396647"/>
    <w:rsid w:val="00397A65"/>
    <w:rsid w:val="003A336D"/>
    <w:rsid w:val="003A4F07"/>
    <w:rsid w:val="003B415B"/>
    <w:rsid w:val="003B5BFE"/>
    <w:rsid w:val="003B67D4"/>
    <w:rsid w:val="003B6E23"/>
    <w:rsid w:val="003B6E25"/>
    <w:rsid w:val="003C31C5"/>
    <w:rsid w:val="003C339C"/>
    <w:rsid w:val="003C4513"/>
    <w:rsid w:val="003C59E3"/>
    <w:rsid w:val="003D123F"/>
    <w:rsid w:val="003D20E7"/>
    <w:rsid w:val="003D3F08"/>
    <w:rsid w:val="003D5CCB"/>
    <w:rsid w:val="003E0E34"/>
    <w:rsid w:val="003E1084"/>
    <w:rsid w:val="003E1E8D"/>
    <w:rsid w:val="003E3CE9"/>
    <w:rsid w:val="003E5AAC"/>
    <w:rsid w:val="003E70E8"/>
    <w:rsid w:val="003E7272"/>
    <w:rsid w:val="003F4BFC"/>
    <w:rsid w:val="003F4D8E"/>
    <w:rsid w:val="004000CB"/>
    <w:rsid w:val="00400C9C"/>
    <w:rsid w:val="00401600"/>
    <w:rsid w:val="004022B4"/>
    <w:rsid w:val="004044A2"/>
    <w:rsid w:val="004049BD"/>
    <w:rsid w:val="00406D4A"/>
    <w:rsid w:val="00410070"/>
    <w:rsid w:val="00411B9B"/>
    <w:rsid w:val="00412528"/>
    <w:rsid w:val="0041296B"/>
    <w:rsid w:val="00412E32"/>
    <w:rsid w:val="00412EEF"/>
    <w:rsid w:val="00416398"/>
    <w:rsid w:val="00417181"/>
    <w:rsid w:val="004204E8"/>
    <w:rsid w:val="0042278E"/>
    <w:rsid w:val="004227B0"/>
    <w:rsid w:val="004230EC"/>
    <w:rsid w:val="00424395"/>
    <w:rsid w:val="00431BF1"/>
    <w:rsid w:val="00440476"/>
    <w:rsid w:val="00441445"/>
    <w:rsid w:val="004431EF"/>
    <w:rsid w:val="00443F4B"/>
    <w:rsid w:val="00446C8F"/>
    <w:rsid w:val="00451F5D"/>
    <w:rsid w:val="0045315F"/>
    <w:rsid w:val="0045426E"/>
    <w:rsid w:val="00454E54"/>
    <w:rsid w:val="004556F2"/>
    <w:rsid w:val="00456926"/>
    <w:rsid w:val="00457DD7"/>
    <w:rsid w:val="00460213"/>
    <w:rsid w:val="00461E2F"/>
    <w:rsid w:val="0046211E"/>
    <w:rsid w:val="00465C4F"/>
    <w:rsid w:val="00467AEA"/>
    <w:rsid w:val="00471F21"/>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66D1"/>
    <w:rsid w:val="004C6D4F"/>
    <w:rsid w:val="004C6F8A"/>
    <w:rsid w:val="004D02F2"/>
    <w:rsid w:val="004D642C"/>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CE2"/>
    <w:rsid w:val="005349B2"/>
    <w:rsid w:val="00534CD5"/>
    <w:rsid w:val="00543372"/>
    <w:rsid w:val="005443FA"/>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7A7"/>
    <w:rsid w:val="005D1F7C"/>
    <w:rsid w:val="005D5244"/>
    <w:rsid w:val="005D6DE6"/>
    <w:rsid w:val="005E19EC"/>
    <w:rsid w:val="005E2F4C"/>
    <w:rsid w:val="005E42AA"/>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301"/>
    <w:rsid w:val="00625364"/>
    <w:rsid w:val="00625D05"/>
    <w:rsid w:val="00633159"/>
    <w:rsid w:val="00635A60"/>
    <w:rsid w:val="0064191A"/>
    <w:rsid w:val="00645900"/>
    <w:rsid w:val="00645B6E"/>
    <w:rsid w:val="006521F0"/>
    <w:rsid w:val="00654900"/>
    <w:rsid w:val="00654BB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451A"/>
    <w:rsid w:val="006C4DB7"/>
    <w:rsid w:val="006C7677"/>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15006"/>
    <w:rsid w:val="00715FA7"/>
    <w:rsid w:val="00717E8B"/>
    <w:rsid w:val="00721EF3"/>
    <w:rsid w:val="0072583A"/>
    <w:rsid w:val="00725D3C"/>
    <w:rsid w:val="007264DB"/>
    <w:rsid w:val="00726870"/>
    <w:rsid w:val="00733570"/>
    <w:rsid w:val="00733D46"/>
    <w:rsid w:val="0073493B"/>
    <w:rsid w:val="00734FD8"/>
    <w:rsid w:val="00737466"/>
    <w:rsid w:val="00737B71"/>
    <w:rsid w:val="00742E7D"/>
    <w:rsid w:val="00744B36"/>
    <w:rsid w:val="00746E00"/>
    <w:rsid w:val="0075494D"/>
    <w:rsid w:val="00757AB5"/>
    <w:rsid w:val="0076155A"/>
    <w:rsid w:val="00764333"/>
    <w:rsid w:val="0076670B"/>
    <w:rsid w:val="0077003A"/>
    <w:rsid w:val="007737EA"/>
    <w:rsid w:val="0077598A"/>
    <w:rsid w:val="0077646A"/>
    <w:rsid w:val="00781257"/>
    <w:rsid w:val="0078248B"/>
    <w:rsid w:val="007829B1"/>
    <w:rsid w:val="00782F10"/>
    <w:rsid w:val="00784767"/>
    <w:rsid w:val="00790A30"/>
    <w:rsid w:val="0079227F"/>
    <w:rsid w:val="0079344B"/>
    <w:rsid w:val="00794E37"/>
    <w:rsid w:val="00796098"/>
    <w:rsid w:val="00796325"/>
    <w:rsid w:val="007A1391"/>
    <w:rsid w:val="007A13B4"/>
    <w:rsid w:val="007A561A"/>
    <w:rsid w:val="007A643E"/>
    <w:rsid w:val="007B1D87"/>
    <w:rsid w:val="007B5B32"/>
    <w:rsid w:val="007C0630"/>
    <w:rsid w:val="007C083B"/>
    <w:rsid w:val="007C26EA"/>
    <w:rsid w:val="007C3B2C"/>
    <w:rsid w:val="007D0DBC"/>
    <w:rsid w:val="007D1791"/>
    <w:rsid w:val="007D2365"/>
    <w:rsid w:val="007D4DB0"/>
    <w:rsid w:val="007D6C08"/>
    <w:rsid w:val="007D776C"/>
    <w:rsid w:val="007E263D"/>
    <w:rsid w:val="007E2CE1"/>
    <w:rsid w:val="007E5760"/>
    <w:rsid w:val="007F050B"/>
    <w:rsid w:val="007F0B64"/>
    <w:rsid w:val="007F2691"/>
    <w:rsid w:val="007F2E86"/>
    <w:rsid w:val="007F61CF"/>
    <w:rsid w:val="007F68D8"/>
    <w:rsid w:val="00802B66"/>
    <w:rsid w:val="008035B7"/>
    <w:rsid w:val="00803600"/>
    <w:rsid w:val="00803A21"/>
    <w:rsid w:val="008048EE"/>
    <w:rsid w:val="00807E62"/>
    <w:rsid w:val="008100FF"/>
    <w:rsid w:val="008109E5"/>
    <w:rsid w:val="00811100"/>
    <w:rsid w:val="0081259A"/>
    <w:rsid w:val="00813AB2"/>
    <w:rsid w:val="00820840"/>
    <w:rsid w:val="00821182"/>
    <w:rsid w:val="00821A6C"/>
    <w:rsid w:val="008224A7"/>
    <w:rsid w:val="0082257B"/>
    <w:rsid w:val="008241A8"/>
    <w:rsid w:val="00824BB4"/>
    <w:rsid w:val="0083226F"/>
    <w:rsid w:val="008331DB"/>
    <w:rsid w:val="00834358"/>
    <w:rsid w:val="008352C1"/>
    <w:rsid w:val="00835469"/>
    <w:rsid w:val="008356F7"/>
    <w:rsid w:val="00842C71"/>
    <w:rsid w:val="00847AD2"/>
    <w:rsid w:val="008507A4"/>
    <w:rsid w:val="00852587"/>
    <w:rsid w:val="008525B4"/>
    <w:rsid w:val="008558EA"/>
    <w:rsid w:val="00857924"/>
    <w:rsid w:val="00857975"/>
    <w:rsid w:val="0086054F"/>
    <w:rsid w:val="0086089F"/>
    <w:rsid w:val="008630C1"/>
    <w:rsid w:val="008643A1"/>
    <w:rsid w:val="00865897"/>
    <w:rsid w:val="008667CF"/>
    <w:rsid w:val="00867C65"/>
    <w:rsid w:val="00872C56"/>
    <w:rsid w:val="00873754"/>
    <w:rsid w:val="0087540E"/>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73C3"/>
    <w:rsid w:val="008C7B4B"/>
    <w:rsid w:val="008D1F87"/>
    <w:rsid w:val="008D2159"/>
    <w:rsid w:val="008F0DA8"/>
    <w:rsid w:val="008F0F14"/>
    <w:rsid w:val="008F5F30"/>
    <w:rsid w:val="008F681E"/>
    <w:rsid w:val="00900DA7"/>
    <w:rsid w:val="00900E3F"/>
    <w:rsid w:val="009018BD"/>
    <w:rsid w:val="00905F2D"/>
    <w:rsid w:val="00910192"/>
    <w:rsid w:val="00910BE4"/>
    <w:rsid w:val="009156A7"/>
    <w:rsid w:val="00915EE2"/>
    <w:rsid w:val="0091724F"/>
    <w:rsid w:val="009208E9"/>
    <w:rsid w:val="00921614"/>
    <w:rsid w:val="00921E26"/>
    <w:rsid w:val="00922CD4"/>
    <w:rsid w:val="0092330A"/>
    <w:rsid w:val="00924F07"/>
    <w:rsid w:val="00926697"/>
    <w:rsid w:val="00932105"/>
    <w:rsid w:val="0093536A"/>
    <w:rsid w:val="00937FBC"/>
    <w:rsid w:val="00942458"/>
    <w:rsid w:val="00942E98"/>
    <w:rsid w:val="0094303A"/>
    <w:rsid w:val="00944065"/>
    <w:rsid w:val="00944593"/>
    <w:rsid w:val="0094470B"/>
    <w:rsid w:val="009466EF"/>
    <w:rsid w:val="00950054"/>
    <w:rsid w:val="00954714"/>
    <w:rsid w:val="00955FA3"/>
    <w:rsid w:val="0096073D"/>
    <w:rsid w:val="009616A1"/>
    <w:rsid w:val="00962D0E"/>
    <w:rsid w:val="00962F12"/>
    <w:rsid w:val="00963D01"/>
    <w:rsid w:val="009715A7"/>
    <w:rsid w:val="009730B5"/>
    <w:rsid w:val="00980650"/>
    <w:rsid w:val="009843E5"/>
    <w:rsid w:val="0098599C"/>
    <w:rsid w:val="00986919"/>
    <w:rsid w:val="00987613"/>
    <w:rsid w:val="00990399"/>
    <w:rsid w:val="00990B09"/>
    <w:rsid w:val="00992ECB"/>
    <w:rsid w:val="009967D0"/>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35E3"/>
    <w:rsid w:val="00A43FB1"/>
    <w:rsid w:val="00A4438F"/>
    <w:rsid w:val="00A45CB9"/>
    <w:rsid w:val="00A4632F"/>
    <w:rsid w:val="00A468E7"/>
    <w:rsid w:val="00A50371"/>
    <w:rsid w:val="00A52E65"/>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538"/>
    <w:rsid w:val="00A965FB"/>
    <w:rsid w:val="00A97777"/>
    <w:rsid w:val="00A9792F"/>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54BF"/>
    <w:rsid w:val="00AD5797"/>
    <w:rsid w:val="00AD618D"/>
    <w:rsid w:val="00AD7F50"/>
    <w:rsid w:val="00AE0B43"/>
    <w:rsid w:val="00AE2061"/>
    <w:rsid w:val="00AE587B"/>
    <w:rsid w:val="00AE5D8D"/>
    <w:rsid w:val="00AE60AE"/>
    <w:rsid w:val="00AE6556"/>
    <w:rsid w:val="00AE7A03"/>
    <w:rsid w:val="00AF006C"/>
    <w:rsid w:val="00AF21D9"/>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998"/>
    <w:rsid w:val="00B53CA3"/>
    <w:rsid w:val="00B54319"/>
    <w:rsid w:val="00B6050D"/>
    <w:rsid w:val="00B6315B"/>
    <w:rsid w:val="00B6584B"/>
    <w:rsid w:val="00B6694B"/>
    <w:rsid w:val="00B66EFA"/>
    <w:rsid w:val="00B676EB"/>
    <w:rsid w:val="00B7161D"/>
    <w:rsid w:val="00B71ACF"/>
    <w:rsid w:val="00B73CE7"/>
    <w:rsid w:val="00B76E7F"/>
    <w:rsid w:val="00B77FC8"/>
    <w:rsid w:val="00B80BD6"/>
    <w:rsid w:val="00B8330E"/>
    <w:rsid w:val="00B84357"/>
    <w:rsid w:val="00B84601"/>
    <w:rsid w:val="00B84853"/>
    <w:rsid w:val="00B8777A"/>
    <w:rsid w:val="00B90B60"/>
    <w:rsid w:val="00B93068"/>
    <w:rsid w:val="00B94821"/>
    <w:rsid w:val="00BA0996"/>
    <w:rsid w:val="00BA135C"/>
    <w:rsid w:val="00BA1AEB"/>
    <w:rsid w:val="00BA3C0C"/>
    <w:rsid w:val="00BA5147"/>
    <w:rsid w:val="00BA5CE2"/>
    <w:rsid w:val="00BA6100"/>
    <w:rsid w:val="00BB1220"/>
    <w:rsid w:val="00BB2EB2"/>
    <w:rsid w:val="00BB5886"/>
    <w:rsid w:val="00BB6F0D"/>
    <w:rsid w:val="00BC04AA"/>
    <w:rsid w:val="00BC23F1"/>
    <w:rsid w:val="00BD01F6"/>
    <w:rsid w:val="00BD0A75"/>
    <w:rsid w:val="00BD2239"/>
    <w:rsid w:val="00BD3A7B"/>
    <w:rsid w:val="00BD7D2B"/>
    <w:rsid w:val="00BE0809"/>
    <w:rsid w:val="00BE5EBA"/>
    <w:rsid w:val="00BE68A5"/>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44A63"/>
    <w:rsid w:val="00C4550E"/>
    <w:rsid w:val="00C507F0"/>
    <w:rsid w:val="00C512F2"/>
    <w:rsid w:val="00C51B59"/>
    <w:rsid w:val="00C54394"/>
    <w:rsid w:val="00C57C5E"/>
    <w:rsid w:val="00C611F4"/>
    <w:rsid w:val="00C614E1"/>
    <w:rsid w:val="00C6492E"/>
    <w:rsid w:val="00C659A1"/>
    <w:rsid w:val="00C726FE"/>
    <w:rsid w:val="00C74947"/>
    <w:rsid w:val="00C74BC9"/>
    <w:rsid w:val="00C76142"/>
    <w:rsid w:val="00C81335"/>
    <w:rsid w:val="00C845DC"/>
    <w:rsid w:val="00C84DCD"/>
    <w:rsid w:val="00C875E4"/>
    <w:rsid w:val="00C903A3"/>
    <w:rsid w:val="00C94A6E"/>
    <w:rsid w:val="00C9514D"/>
    <w:rsid w:val="00C9580C"/>
    <w:rsid w:val="00CA0DC3"/>
    <w:rsid w:val="00CA292C"/>
    <w:rsid w:val="00CA338A"/>
    <w:rsid w:val="00CA437A"/>
    <w:rsid w:val="00CA55C7"/>
    <w:rsid w:val="00CB1004"/>
    <w:rsid w:val="00CB33D7"/>
    <w:rsid w:val="00CB6BB8"/>
    <w:rsid w:val="00CB7848"/>
    <w:rsid w:val="00CC20AD"/>
    <w:rsid w:val="00CC412F"/>
    <w:rsid w:val="00CC4294"/>
    <w:rsid w:val="00CD2064"/>
    <w:rsid w:val="00CD3B2F"/>
    <w:rsid w:val="00CD4EDE"/>
    <w:rsid w:val="00CE1DD8"/>
    <w:rsid w:val="00CE29AE"/>
    <w:rsid w:val="00CE35F7"/>
    <w:rsid w:val="00CE6193"/>
    <w:rsid w:val="00CF2794"/>
    <w:rsid w:val="00CF7F4E"/>
    <w:rsid w:val="00D02C6B"/>
    <w:rsid w:val="00D04358"/>
    <w:rsid w:val="00D05024"/>
    <w:rsid w:val="00D0738E"/>
    <w:rsid w:val="00D07EFB"/>
    <w:rsid w:val="00D1164A"/>
    <w:rsid w:val="00D1306A"/>
    <w:rsid w:val="00D13915"/>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4333"/>
    <w:rsid w:val="00DB20AD"/>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F6B"/>
    <w:rsid w:val="00E11173"/>
    <w:rsid w:val="00E123AA"/>
    <w:rsid w:val="00E131E1"/>
    <w:rsid w:val="00E152D2"/>
    <w:rsid w:val="00E15436"/>
    <w:rsid w:val="00E155F0"/>
    <w:rsid w:val="00E173F9"/>
    <w:rsid w:val="00E249DA"/>
    <w:rsid w:val="00E37246"/>
    <w:rsid w:val="00E37F14"/>
    <w:rsid w:val="00E4210F"/>
    <w:rsid w:val="00E43EC9"/>
    <w:rsid w:val="00E4489E"/>
    <w:rsid w:val="00E44EB7"/>
    <w:rsid w:val="00E47D3E"/>
    <w:rsid w:val="00E60BEA"/>
    <w:rsid w:val="00E60DFE"/>
    <w:rsid w:val="00E62C79"/>
    <w:rsid w:val="00E63114"/>
    <w:rsid w:val="00E65095"/>
    <w:rsid w:val="00E7045B"/>
    <w:rsid w:val="00E71F1A"/>
    <w:rsid w:val="00E7259D"/>
    <w:rsid w:val="00E75410"/>
    <w:rsid w:val="00E759E0"/>
    <w:rsid w:val="00E7771D"/>
    <w:rsid w:val="00E83116"/>
    <w:rsid w:val="00E8424A"/>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616A"/>
    <w:rsid w:val="00EF677E"/>
    <w:rsid w:val="00EF6F3F"/>
    <w:rsid w:val="00EF7E9C"/>
    <w:rsid w:val="00F007F5"/>
    <w:rsid w:val="00F04515"/>
    <w:rsid w:val="00F04652"/>
    <w:rsid w:val="00F0498A"/>
    <w:rsid w:val="00F069A5"/>
    <w:rsid w:val="00F106E4"/>
    <w:rsid w:val="00F12380"/>
    <w:rsid w:val="00F13328"/>
    <w:rsid w:val="00F16868"/>
    <w:rsid w:val="00F23A98"/>
    <w:rsid w:val="00F246A4"/>
    <w:rsid w:val="00F27C4A"/>
    <w:rsid w:val="00F34BB5"/>
    <w:rsid w:val="00F40CDC"/>
    <w:rsid w:val="00F43404"/>
    <w:rsid w:val="00F44A42"/>
    <w:rsid w:val="00F450D8"/>
    <w:rsid w:val="00F47F67"/>
    <w:rsid w:val="00F50E18"/>
    <w:rsid w:val="00F52812"/>
    <w:rsid w:val="00F528BE"/>
    <w:rsid w:val="00F54881"/>
    <w:rsid w:val="00F60FF4"/>
    <w:rsid w:val="00F65828"/>
    <w:rsid w:val="00F65FDE"/>
    <w:rsid w:val="00F71118"/>
    <w:rsid w:val="00F71328"/>
    <w:rsid w:val="00F72867"/>
    <w:rsid w:val="00F72BD3"/>
    <w:rsid w:val="00F751DE"/>
    <w:rsid w:val="00F75215"/>
    <w:rsid w:val="00F8144E"/>
    <w:rsid w:val="00F824E3"/>
    <w:rsid w:val="00F851A6"/>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0EB41559-DB75-4D7F-822D-822EDA57B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B3FC6-7730-1643-930E-05E9FEDBF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26443</Words>
  <Characters>150727</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176817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Godwin, Casey</cp:lastModifiedBy>
  <cp:revision>3</cp:revision>
  <dcterms:created xsi:type="dcterms:W3CDTF">2019-02-08T20:14:00Z</dcterms:created>
  <dcterms:modified xsi:type="dcterms:W3CDTF">2019-02-08T21:38:00Z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