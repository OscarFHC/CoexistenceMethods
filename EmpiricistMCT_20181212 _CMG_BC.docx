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8EEB40" w14:textId="59E9B326"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del w:id="1" w:author="bradcard" w:date="2018-12-27T15:55:00Z">
        <w:r w:rsidRPr="00412528" w:rsidDel="001E0C34">
          <w:rPr>
            <w:rFonts w:ascii="Times New Roman" w:hAnsi="Times New Roman" w:cs="Times New Roman"/>
            <w:b/>
            <w:bCs/>
            <w:sz w:val="24"/>
            <w:szCs w:val="24"/>
          </w:rPr>
          <w:delText xml:space="preserve">Empiricist’s </w:delText>
        </w:r>
      </w:del>
      <w:ins w:id="2" w:author="bradcard" w:date="2018-12-27T15:55:00Z">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ins>
      <w:del w:id="3" w:author="bradcard" w:date="2018-12-27T15:55:00Z">
        <w:r w:rsidRPr="00412528" w:rsidDel="001E0C34">
          <w:rPr>
            <w:rFonts w:ascii="Times New Roman" w:hAnsi="Times New Roman" w:cs="Times New Roman"/>
            <w:b/>
            <w:bCs/>
            <w:sz w:val="24"/>
            <w:szCs w:val="24"/>
          </w:rPr>
          <w:delText>G</w:delText>
        </w:r>
      </w:del>
      <w:ins w:id="4" w:author="bradcard" w:date="2018-12-27T15:55:00Z">
        <w:r w:rsidR="001E0C34">
          <w:rPr>
            <w:rFonts w:ascii="Times New Roman" w:hAnsi="Times New Roman" w:cs="Times New Roman"/>
            <w:b/>
            <w:bCs/>
            <w:sz w:val="24"/>
            <w:szCs w:val="24"/>
          </w:rPr>
          <w:t>g</w:t>
        </w:r>
      </w:ins>
      <w:r w:rsidRPr="00412528">
        <w:rPr>
          <w:rFonts w:ascii="Times New Roman" w:hAnsi="Times New Roman" w:cs="Times New Roman"/>
          <w:b/>
          <w:bCs/>
          <w:sz w:val="24"/>
          <w:szCs w:val="24"/>
        </w:rPr>
        <w:t xml:space="preserve">uide </w:t>
      </w:r>
      <w:del w:id="5" w:author="bradcard" w:date="2018-12-27T15:55:00Z">
        <w:r w:rsidRPr="00412528" w:rsidDel="001E0C34">
          <w:rPr>
            <w:rFonts w:ascii="Times New Roman" w:hAnsi="Times New Roman" w:cs="Times New Roman"/>
            <w:b/>
            <w:bCs/>
            <w:sz w:val="24"/>
            <w:szCs w:val="24"/>
          </w:rPr>
          <w:delText>T</w:delText>
        </w:r>
      </w:del>
      <w:ins w:id="6" w:author="bradcard" w:date="2018-12-27T15:55:00Z">
        <w:r w:rsidR="001E0C34">
          <w:rPr>
            <w:rFonts w:ascii="Times New Roman" w:hAnsi="Times New Roman" w:cs="Times New Roman"/>
            <w:b/>
            <w:bCs/>
            <w:sz w:val="24"/>
            <w:szCs w:val="24"/>
          </w:rPr>
          <w:t>t</w:t>
        </w:r>
      </w:ins>
      <w:r w:rsidRPr="00412528">
        <w:rPr>
          <w:rFonts w:ascii="Times New Roman" w:hAnsi="Times New Roman" w:cs="Times New Roman"/>
          <w:b/>
          <w:bCs/>
          <w:sz w:val="24"/>
          <w:szCs w:val="24"/>
        </w:rPr>
        <w:t xml:space="preserve">o </w:t>
      </w:r>
      <w:del w:id="7" w:author="bradcard" w:date="2018-12-27T15:55:00Z">
        <w:r w:rsidRPr="00412528" w:rsidDel="001E0C34">
          <w:rPr>
            <w:rFonts w:ascii="Times New Roman" w:hAnsi="Times New Roman" w:cs="Times New Roman"/>
            <w:b/>
            <w:bCs/>
            <w:sz w:val="24"/>
            <w:szCs w:val="24"/>
          </w:rPr>
          <w:delText>M</w:delText>
        </w:r>
      </w:del>
      <w:ins w:id="8" w:author="bradcard" w:date="2018-12-27T15:55:00Z">
        <w:r w:rsidR="001E0C34">
          <w:rPr>
            <w:rFonts w:ascii="Times New Roman" w:hAnsi="Times New Roman" w:cs="Times New Roman"/>
            <w:b/>
            <w:bCs/>
            <w:sz w:val="24"/>
            <w:szCs w:val="24"/>
          </w:rPr>
          <w:t>m</w:t>
        </w:r>
      </w:ins>
      <w:r w:rsidRPr="00412528">
        <w:rPr>
          <w:rFonts w:ascii="Times New Roman" w:hAnsi="Times New Roman" w:cs="Times New Roman"/>
          <w:b/>
          <w:bCs/>
          <w:sz w:val="24"/>
          <w:szCs w:val="24"/>
        </w:rPr>
        <w:t xml:space="preserve">odern </w:t>
      </w:r>
      <w:del w:id="9" w:author="bradcard" w:date="2018-12-27T15:55:00Z">
        <w:r w:rsidRPr="00412528" w:rsidDel="001E0C34">
          <w:rPr>
            <w:rFonts w:ascii="Times New Roman" w:hAnsi="Times New Roman" w:cs="Times New Roman"/>
            <w:b/>
            <w:bCs/>
            <w:sz w:val="24"/>
            <w:szCs w:val="24"/>
          </w:rPr>
          <w:delText>C</w:delText>
        </w:r>
      </w:del>
      <w:ins w:id="10" w:author="bradcard" w:date="2018-12-27T15:55:00Z">
        <w:r w:rsidR="001E0C34">
          <w:rPr>
            <w:rFonts w:ascii="Times New Roman" w:hAnsi="Times New Roman" w:cs="Times New Roman"/>
            <w:b/>
            <w:bCs/>
            <w:sz w:val="24"/>
            <w:szCs w:val="24"/>
          </w:rPr>
          <w:t>c</w:t>
        </w:r>
      </w:ins>
      <w:r w:rsidRPr="00412528">
        <w:rPr>
          <w:rFonts w:ascii="Times New Roman" w:hAnsi="Times New Roman" w:cs="Times New Roman"/>
          <w:b/>
          <w:bCs/>
          <w:sz w:val="24"/>
          <w:szCs w:val="24"/>
        </w:rPr>
        <w:t xml:space="preserve">oexistence </w:t>
      </w:r>
      <w:del w:id="11" w:author="bradcard" w:date="2018-12-27T15:55:00Z">
        <w:r w:rsidRPr="00412528" w:rsidDel="001E0C34">
          <w:rPr>
            <w:rFonts w:ascii="Times New Roman" w:hAnsi="Times New Roman" w:cs="Times New Roman"/>
            <w:b/>
            <w:bCs/>
            <w:sz w:val="24"/>
            <w:szCs w:val="24"/>
          </w:rPr>
          <w:delText>T</w:delText>
        </w:r>
      </w:del>
      <w:ins w:id="12" w:author="bradcard" w:date="2018-12-27T15:55:00Z">
        <w:r w:rsidR="001E0C34">
          <w:rPr>
            <w:rFonts w:ascii="Times New Roman" w:hAnsi="Times New Roman" w:cs="Times New Roman"/>
            <w:b/>
            <w:bCs/>
            <w:sz w:val="24"/>
            <w:szCs w:val="24"/>
          </w:rPr>
          <w:t>t</w:t>
        </w:r>
      </w:ins>
      <w:r w:rsidRPr="00412528">
        <w:rPr>
          <w:rFonts w:ascii="Times New Roman" w:hAnsi="Times New Roman" w:cs="Times New Roman"/>
          <w:b/>
          <w:bCs/>
          <w:sz w:val="24"/>
          <w:szCs w:val="24"/>
        </w:rPr>
        <w:t>heory</w:t>
      </w:r>
      <w:ins w:id="13" w:author="bradcard" w:date="2018-12-27T15:55:00Z">
        <w:r w:rsidR="001E0C34">
          <w:rPr>
            <w:rFonts w:ascii="Times New Roman" w:hAnsi="Times New Roman" w:cs="Times New Roman"/>
            <w:b/>
            <w:bCs/>
            <w:sz w:val="24"/>
            <w:szCs w:val="24"/>
          </w:rPr>
          <w:t xml:space="preserve"> for </w:t>
        </w:r>
      </w:ins>
      <w:ins w:id="14" w:author="bradcard" w:date="2018-12-27T15:56:00Z">
        <w:r w:rsidR="001E0C34">
          <w:rPr>
            <w:rFonts w:ascii="Times New Roman" w:hAnsi="Times New Roman" w:cs="Times New Roman"/>
            <w:b/>
            <w:bCs/>
            <w:sz w:val="24"/>
            <w:szCs w:val="24"/>
          </w:rPr>
          <w:t>c</w:t>
        </w:r>
      </w:ins>
      <w:ins w:id="15" w:author="bradcard" w:date="2018-12-27T15:55:00Z">
        <w:r w:rsidR="001E0C34">
          <w:rPr>
            <w:rFonts w:ascii="Times New Roman" w:hAnsi="Times New Roman" w:cs="Times New Roman"/>
            <w:b/>
            <w:bCs/>
            <w:sz w:val="24"/>
            <w:szCs w:val="24"/>
          </w:rPr>
          <w:t xml:space="preserve">ompetitive </w:t>
        </w:r>
      </w:ins>
      <w:ins w:id="16" w:author="bradcard" w:date="2018-12-27T15:56:00Z">
        <w:r w:rsidR="001E0C34">
          <w:rPr>
            <w:rFonts w:ascii="Times New Roman" w:hAnsi="Times New Roman" w:cs="Times New Roman"/>
            <w:b/>
            <w:bCs/>
            <w:sz w:val="24"/>
            <w:szCs w:val="24"/>
          </w:rPr>
          <w:t>c</w:t>
        </w:r>
      </w:ins>
      <w:ins w:id="17" w:author="bradcard" w:date="2018-12-27T15:55:00Z">
        <w:r w:rsidR="001E0C34">
          <w:rPr>
            <w:rFonts w:ascii="Times New Roman" w:hAnsi="Times New Roman" w:cs="Times New Roman"/>
            <w:b/>
            <w:bCs/>
            <w:sz w:val="24"/>
            <w:szCs w:val="24"/>
          </w:rPr>
          <w:t>ommunities</w:t>
        </w:r>
      </w:ins>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36D3937"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51AB5CB5" w14:textId="7F6D89D8" w:rsidR="00F72BD3" w:rsidRPr="006E4637" w:rsidDel="00344B55" w:rsidRDefault="0051418D" w:rsidP="00C9514D">
      <w:pPr>
        <w:pStyle w:val="Normal1"/>
        <w:spacing w:line="360" w:lineRule="auto"/>
        <w:ind w:firstLine="720"/>
        <w:rPr>
          <w:del w:id="18" w:author="bradcard" w:date="2018-12-28T12:48:00Z"/>
          <w:rFonts w:ascii="Times New Roman" w:hAnsi="Times New Roman" w:cs="Times New Roman"/>
          <w:sz w:val="24"/>
          <w:szCs w:val="24"/>
        </w:rPr>
      </w:pPr>
      <w:del w:id="19" w:author="bradcard" w:date="2018-12-27T15:58:00Z">
        <w:r w:rsidDel="001E0C34">
          <w:rPr>
            <w:rFonts w:ascii="Times New Roman" w:hAnsi="Times New Roman" w:cs="Times New Roman"/>
            <w:sz w:val="24"/>
            <w:szCs w:val="24"/>
          </w:rPr>
          <w:delText xml:space="preserve">Under the </w:delText>
        </w:r>
      </w:del>
      <w:del w:id="20" w:author="bradcard" w:date="2018-12-28T12:48:00Z">
        <w:r w:rsidDel="00344B55">
          <w:rPr>
            <w:rFonts w:ascii="Times New Roman" w:hAnsi="Times New Roman" w:cs="Times New Roman"/>
            <w:sz w:val="24"/>
            <w:szCs w:val="24"/>
          </w:rPr>
          <w:delText xml:space="preserve">modern </w:delText>
        </w:r>
      </w:del>
      <w:del w:id="21" w:author="bradcard" w:date="2018-12-27T15:58:00Z">
        <w:r w:rsidDel="001E0C34">
          <w:rPr>
            <w:rFonts w:ascii="Times New Roman" w:hAnsi="Times New Roman" w:cs="Times New Roman"/>
            <w:sz w:val="24"/>
            <w:szCs w:val="24"/>
          </w:rPr>
          <w:delText xml:space="preserve">coexistence </w:delText>
        </w:r>
      </w:del>
      <w:del w:id="22" w:author="bradcard" w:date="2018-12-28T12:48:00Z">
        <w:r w:rsidDel="00344B55">
          <w:rPr>
            <w:rFonts w:ascii="Times New Roman" w:hAnsi="Times New Roman" w:cs="Times New Roman"/>
            <w:sz w:val="24"/>
            <w:szCs w:val="24"/>
          </w:rPr>
          <w:delText>theory</w:delText>
        </w:r>
        <w:r w:rsidR="006E4637" w:rsidDel="00344B55">
          <w:rPr>
            <w:rFonts w:ascii="Times New Roman" w:hAnsi="Times New Roman" w:cs="Times New Roman"/>
            <w:sz w:val="24"/>
            <w:szCs w:val="24"/>
          </w:rPr>
          <w:delText xml:space="preserve"> </w:delText>
        </w:r>
      </w:del>
      <w:del w:id="23" w:author="bradcard" w:date="2018-12-27T15:58:00Z">
        <w:r w:rsidR="006E4637" w:rsidDel="001E0C34">
          <w:rPr>
            <w:rFonts w:ascii="Times New Roman" w:hAnsi="Times New Roman" w:cs="Times New Roman"/>
            <w:sz w:val="24"/>
            <w:szCs w:val="24"/>
          </w:rPr>
          <w:delText>developed by Peter Chesson</w:delText>
        </w:r>
        <w:r w:rsidDel="001E0C34">
          <w:rPr>
            <w:rFonts w:ascii="Times New Roman" w:hAnsi="Times New Roman" w:cs="Times New Roman"/>
            <w:sz w:val="24"/>
            <w:szCs w:val="24"/>
          </w:rPr>
          <w:delText xml:space="preserve">, </w:delText>
        </w:r>
        <w:r w:rsidR="00FA1A3B" w:rsidDel="001E0C34">
          <w:rPr>
            <w:rFonts w:ascii="Times New Roman" w:hAnsi="Times New Roman" w:cs="Times New Roman"/>
            <w:sz w:val="24"/>
            <w:szCs w:val="24"/>
          </w:rPr>
          <w:delText xml:space="preserve">species </w:delText>
        </w:r>
      </w:del>
      <w:del w:id="24" w:author="bradcard" w:date="2018-12-28T12:48:00Z">
        <w:r w:rsidR="00FA1A3B" w:rsidDel="00344B55">
          <w:rPr>
            <w:rFonts w:ascii="Times New Roman" w:hAnsi="Times New Roman" w:cs="Times New Roman"/>
            <w:sz w:val="24"/>
            <w:szCs w:val="24"/>
          </w:rPr>
          <w:delText>coexist</w:delText>
        </w:r>
      </w:del>
      <w:del w:id="25" w:author="bradcard" w:date="2018-12-27T15:56:00Z">
        <w:r w:rsidR="00FA1A3B" w:rsidDel="001E0C34">
          <w:rPr>
            <w:rFonts w:ascii="Times New Roman" w:hAnsi="Times New Roman" w:cs="Times New Roman"/>
            <w:sz w:val="24"/>
            <w:szCs w:val="24"/>
          </w:rPr>
          <w:delText xml:space="preserve"> </w:delText>
        </w:r>
        <w:r w:rsidR="00950054" w:rsidDel="001E0C34">
          <w:rPr>
            <w:rFonts w:ascii="Times New Roman" w:hAnsi="Times New Roman" w:cs="Times New Roman"/>
            <w:sz w:val="24"/>
            <w:szCs w:val="24"/>
          </w:rPr>
          <w:delText>according to</w:delText>
        </w:r>
      </w:del>
      <w:del w:id="26" w:author="bradcard" w:date="2018-12-28T12:48:00Z">
        <w:r w:rsidR="00950054" w:rsidDel="00344B55">
          <w:rPr>
            <w:rFonts w:ascii="Times New Roman" w:hAnsi="Times New Roman" w:cs="Times New Roman"/>
            <w:sz w:val="24"/>
            <w:szCs w:val="24"/>
          </w:rPr>
          <w:delText xml:space="preserve"> the balance </w:delText>
        </w:r>
      </w:del>
      <w:del w:id="27" w:author="bradcard" w:date="2018-12-27T15:56:00Z">
        <w:r w:rsidR="00950054" w:rsidDel="001E0C34">
          <w:rPr>
            <w:rFonts w:ascii="Times New Roman" w:hAnsi="Times New Roman" w:cs="Times New Roman"/>
            <w:sz w:val="24"/>
            <w:szCs w:val="24"/>
          </w:rPr>
          <w:delText>of</w:delText>
        </w:r>
      </w:del>
      <w:del w:id="28" w:author="bradcard" w:date="2018-12-27T15:59:00Z">
        <w:r w:rsidR="00950054" w:rsidDel="001E0C34">
          <w:rPr>
            <w:rFonts w:ascii="Times New Roman" w:hAnsi="Times New Roman" w:cs="Times New Roman"/>
            <w:sz w:val="24"/>
            <w:szCs w:val="24"/>
          </w:rPr>
          <w:delText xml:space="preserve"> </w:delText>
        </w:r>
        <w:r w:rsidR="00FA1A3B" w:rsidRPr="00DE4F2C" w:rsidDel="001E0C34">
          <w:rPr>
            <w:rFonts w:ascii="Times New Roman" w:hAnsi="Times New Roman" w:cs="Times New Roman"/>
            <w:sz w:val="24"/>
            <w:szCs w:val="24"/>
          </w:rPr>
          <w:delText xml:space="preserve">stabilizing </w:delText>
        </w:r>
        <w:r w:rsidRPr="00DE4F2C" w:rsidDel="001E0C34">
          <w:rPr>
            <w:rFonts w:ascii="Times New Roman" w:hAnsi="Times New Roman" w:cs="Times New Roman"/>
            <w:sz w:val="24"/>
            <w:szCs w:val="24"/>
          </w:rPr>
          <w:delText>forces</w:delText>
        </w:r>
      </w:del>
      <w:del w:id="29" w:author="bradcard" w:date="2018-12-27T15:56:00Z">
        <w:r w:rsidR="00950054" w:rsidDel="001E0C34">
          <w:rPr>
            <w:rFonts w:ascii="Times New Roman" w:hAnsi="Times New Roman" w:cs="Times New Roman"/>
            <w:sz w:val="24"/>
            <w:szCs w:val="24"/>
          </w:rPr>
          <w:delText>,</w:delText>
        </w:r>
      </w:del>
      <w:del w:id="30" w:author="bradcard" w:date="2018-12-27T15:59:00Z">
        <w:r w:rsidR="00950054" w:rsidDel="001E0C34">
          <w:rPr>
            <w:rFonts w:ascii="Times New Roman" w:hAnsi="Times New Roman" w:cs="Times New Roman"/>
            <w:sz w:val="24"/>
            <w:szCs w:val="24"/>
          </w:rPr>
          <w:delText xml:space="preserve"> that</w:delText>
        </w:r>
        <w:r w:rsidRPr="00DE4F2C" w:rsidDel="001E0C34">
          <w:rPr>
            <w:rFonts w:ascii="Times New Roman" w:hAnsi="Times New Roman" w:cs="Times New Roman"/>
            <w:sz w:val="24"/>
            <w:szCs w:val="24"/>
          </w:rPr>
          <w:delText xml:space="preserve"> represent various forms of n</w:delText>
        </w:r>
      </w:del>
      <w:del w:id="31" w:author="bradcard" w:date="2018-12-28T12:48:00Z">
        <w:r w:rsidRPr="00DE4F2C" w:rsidDel="00344B55">
          <w:rPr>
            <w:rFonts w:ascii="Times New Roman" w:hAnsi="Times New Roman" w:cs="Times New Roman"/>
            <w:sz w:val="24"/>
            <w:szCs w:val="24"/>
          </w:rPr>
          <w:delText>iche differentiation (ND)</w:delText>
        </w:r>
      </w:del>
      <w:del w:id="32" w:author="bradcard" w:date="2018-12-27T15:59:00Z">
        <w:r w:rsidR="00950054" w:rsidDel="001E0C34">
          <w:rPr>
            <w:rFonts w:ascii="Times New Roman" w:hAnsi="Times New Roman" w:cs="Times New Roman"/>
            <w:sz w:val="24"/>
            <w:szCs w:val="24"/>
          </w:rPr>
          <w:delText>, and</w:delText>
        </w:r>
      </w:del>
      <w:del w:id="33" w:author="bradcard" w:date="2018-12-27T15:58:00Z">
        <w:r w:rsidDel="001E0C34">
          <w:rPr>
            <w:rFonts w:ascii="Times New Roman" w:hAnsi="Times New Roman" w:cs="Times New Roman"/>
            <w:sz w:val="24"/>
            <w:szCs w:val="24"/>
          </w:rPr>
          <w:delText xml:space="preserve"> equalizing forces</w:delText>
        </w:r>
      </w:del>
      <w:del w:id="34" w:author="bradcard" w:date="2018-12-27T15:57:00Z">
        <w:r w:rsidR="00950054" w:rsidDel="001E0C34">
          <w:rPr>
            <w:rFonts w:ascii="Times New Roman" w:hAnsi="Times New Roman" w:cs="Times New Roman"/>
            <w:sz w:val="24"/>
            <w:szCs w:val="24"/>
          </w:rPr>
          <w:delText xml:space="preserve">, which </w:delText>
        </w:r>
      </w:del>
      <w:del w:id="35" w:author="bradcard" w:date="2018-12-27T15:58:00Z">
        <w:r w:rsidRPr="00DE4F2C" w:rsidDel="001E0C34">
          <w:rPr>
            <w:rFonts w:ascii="Times New Roman" w:hAnsi="Times New Roman" w:cs="Times New Roman"/>
            <w:sz w:val="24"/>
            <w:szCs w:val="24"/>
          </w:rPr>
          <w:delText>minimize</w:delText>
        </w:r>
        <w:r w:rsidDel="001E0C34">
          <w:rPr>
            <w:rFonts w:ascii="Times New Roman" w:hAnsi="Times New Roman" w:cs="Times New Roman"/>
            <w:sz w:val="24"/>
            <w:szCs w:val="24"/>
          </w:rPr>
          <w:delText xml:space="preserve"> the competitive hierarchy among species</w:delText>
        </w:r>
        <w:r w:rsidR="00E37246" w:rsidDel="001E0C34">
          <w:rPr>
            <w:rFonts w:ascii="Times New Roman" w:hAnsi="Times New Roman" w:cs="Times New Roman"/>
            <w:sz w:val="24"/>
            <w:szCs w:val="24"/>
          </w:rPr>
          <w:delText xml:space="preserve"> or </w:delText>
        </w:r>
        <w:r w:rsidR="00E37246" w:rsidRPr="00DE4F2C" w:rsidDel="001E0C34">
          <w:rPr>
            <w:rFonts w:ascii="Times New Roman" w:hAnsi="Times New Roman" w:cs="Times New Roman"/>
            <w:sz w:val="24"/>
            <w:szCs w:val="24"/>
          </w:rPr>
          <w:delText>relative fitness differences (RFD)</w:delText>
        </w:r>
      </w:del>
      <w:del w:id="36" w:author="bradcard" w:date="2018-12-28T12:48:00Z">
        <w:r w:rsidDel="00344B55">
          <w:rPr>
            <w:rFonts w:ascii="Times New Roman" w:hAnsi="Times New Roman" w:cs="Times New Roman"/>
            <w:sz w:val="24"/>
            <w:szCs w:val="24"/>
          </w:rPr>
          <w:delText xml:space="preserve">. Since this </w:delText>
        </w:r>
        <w:r w:rsidR="00F72BD3" w:rsidDel="00344B55">
          <w:rPr>
            <w:rFonts w:ascii="Times New Roman" w:hAnsi="Times New Roman" w:cs="Times New Roman"/>
            <w:sz w:val="24"/>
            <w:szCs w:val="24"/>
          </w:rPr>
          <w:delText xml:space="preserve">general framework of species coexistence </w:delText>
        </w:r>
        <w:r w:rsidR="00950054" w:rsidDel="00344B55">
          <w:rPr>
            <w:rFonts w:ascii="Times New Roman" w:hAnsi="Times New Roman" w:cs="Times New Roman"/>
            <w:sz w:val="24"/>
            <w:szCs w:val="24"/>
          </w:rPr>
          <w:delText xml:space="preserve">was </w:delText>
        </w:r>
      </w:del>
      <w:del w:id="37" w:author="bradcard" w:date="2018-12-27T16:01:00Z">
        <w:r w:rsidR="00950054" w:rsidDel="001E0C34">
          <w:rPr>
            <w:rFonts w:ascii="Times New Roman" w:hAnsi="Times New Roman" w:cs="Times New Roman"/>
            <w:sz w:val="24"/>
            <w:szCs w:val="24"/>
          </w:rPr>
          <w:delText>first</w:delText>
        </w:r>
        <w:r w:rsidR="00F72BD3" w:rsidDel="001E0C34">
          <w:rPr>
            <w:rFonts w:ascii="Times New Roman" w:hAnsi="Times New Roman" w:cs="Times New Roman"/>
            <w:sz w:val="24"/>
            <w:szCs w:val="24"/>
          </w:rPr>
          <w:delText xml:space="preserve"> </w:delText>
        </w:r>
      </w:del>
      <w:del w:id="38" w:author="bradcard" w:date="2018-12-28T12:48:00Z">
        <w:r w:rsidR="00F72BD3" w:rsidDel="00344B55">
          <w:rPr>
            <w:rFonts w:ascii="Times New Roman" w:hAnsi="Times New Roman" w:cs="Times New Roman"/>
            <w:sz w:val="24"/>
            <w:szCs w:val="24"/>
          </w:rPr>
          <w:delText>established</w:delText>
        </w:r>
        <w:r w:rsidDel="00344B55">
          <w:rPr>
            <w:rFonts w:ascii="Times New Roman" w:hAnsi="Times New Roman" w:cs="Times New Roman"/>
            <w:sz w:val="24"/>
            <w:szCs w:val="24"/>
          </w:rPr>
          <w:delText>, several empirical methods have been proposed to measure the</w:delText>
        </w:r>
        <w:r w:rsidR="00F72BD3" w:rsidDel="00344B55">
          <w:rPr>
            <w:rFonts w:ascii="Times New Roman" w:hAnsi="Times New Roman" w:cs="Times New Roman"/>
            <w:sz w:val="24"/>
            <w:szCs w:val="24"/>
          </w:rPr>
          <w:delText xml:space="preserve"> niche and relative fitness differences</w:delText>
        </w:r>
        <w:r w:rsidDel="00344B55">
          <w:rPr>
            <w:rFonts w:ascii="Times New Roman" w:hAnsi="Times New Roman" w:cs="Times New Roman"/>
            <w:sz w:val="24"/>
            <w:szCs w:val="24"/>
          </w:rPr>
          <w:delText xml:space="preserve">. </w:delText>
        </w:r>
        <w:r w:rsidR="00E7771D" w:rsidDel="00344B55">
          <w:rPr>
            <w:rFonts w:ascii="Times New Roman" w:hAnsi="Times New Roman" w:cs="Times New Roman"/>
            <w:sz w:val="24"/>
            <w:szCs w:val="24"/>
          </w:rPr>
          <w:delText xml:space="preserve">However, it is unknown whether these empirical approaches or methods are comparable and compatible since they were derived from different models of species interactions and, to date, have not been explicitly compared in terms of their utility and prediction. </w:delText>
        </w:r>
        <w:r w:rsidDel="00344B55">
          <w:rPr>
            <w:rFonts w:ascii="Times New Roman" w:hAnsi="Times New Roman" w:cs="Times New Roman"/>
            <w:sz w:val="24"/>
            <w:szCs w:val="24"/>
          </w:rPr>
          <w:delText>These methods include negative frequency dependenc</w:delText>
        </w:r>
        <w:r w:rsidR="00E7771D" w:rsidDel="00344B55">
          <w:rPr>
            <w:rFonts w:ascii="Times New Roman" w:hAnsi="Times New Roman" w:cs="Times New Roman"/>
            <w:sz w:val="24"/>
            <w:szCs w:val="24"/>
          </w:rPr>
          <w:delText>e</w:delText>
        </w:r>
        <w:r w:rsidDel="00344B55">
          <w:rPr>
            <w:rFonts w:ascii="Times New Roman" w:hAnsi="Times New Roman" w:cs="Times New Roman"/>
            <w:sz w:val="24"/>
            <w:szCs w:val="24"/>
          </w:rPr>
          <w:delText>, sensitivi</w:delText>
        </w:r>
        <w:r w:rsidR="00E7771D" w:rsidDel="00344B55">
          <w:rPr>
            <w:rFonts w:ascii="Times New Roman" w:hAnsi="Times New Roman" w:cs="Times New Roman"/>
            <w:sz w:val="24"/>
            <w:szCs w:val="24"/>
          </w:rPr>
          <w:delText>ty to invasion</w:delText>
        </w:r>
        <w:r w:rsidDel="00344B55">
          <w:rPr>
            <w:rFonts w:ascii="Times New Roman" w:hAnsi="Times New Roman" w:cs="Times New Roman"/>
            <w:sz w:val="24"/>
            <w:szCs w:val="24"/>
          </w:rPr>
          <w:delText xml:space="preserve">, </w:delText>
        </w:r>
        <w:r w:rsidR="00C9514D" w:rsidDel="00344B55">
          <w:rPr>
            <w:rFonts w:ascii="Times New Roman" w:hAnsi="Times New Roman" w:cs="Times New Roman"/>
            <w:sz w:val="24"/>
            <w:szCs w:val="24"/>
          </w:rPr>
          <w:delText>parameterizing</w:delText>
        </w:r>
        <w:r w:rsidDel="00344B55">
          <w:rPr>
            <w:rFonts w:ascii="Times New Roman" w:hAnsi="Times New Roman" w:cs="Times New Roman"/>
            <w:sz w:val="24"/>
            <w:szCs w:val="24"/>
          </w:rPr>
          <w:delText xml:space="preserve"> </w:delText>
        </w:r>
        <w:r w:rsidR="00950054" w:rsidDel="00344B55">
          <w:rPr>
            <w:rFonts w:ascii="Times New Roman" w:hAnsi="Times New Roman" w:cs="Times New Roman"/>
            <w:sz w:val="24"/>
            <w:szCs w:val="24"/>
          </w:rPr>
          <w:delText xml:space="preserve">the </w:delText>
        </w:r>
        <w:r w:rsidDel="00344B55">
          <w:rPr>
            <w:rFonts w:ascii="Times New Roman" w:hAnsi="Times New Roman" w:cs="Times New Roman"/>
            <w:sz w:val="24"/>
            <w:szCs w:val="24"/>
          </w:rPr>
          <w:delText xml:space="preserve">Lotka-Volterra model, </w:delText>
        </w:r>
        <w:r w:rsidR="00C9514D" w:rsidDel="00344B55">
          <w:rPr>
            <w:rFonts w:ascii="Times New Roman" w:hAnsi="Times New Roman" w:cs="Times New Roman"/>
            <w:sz w:val="24"/>
            <w:szCs w:val="24"/>
          </w:rPr>
          <w:delText xml:space="preserve">and methods based on </w:delText>
        </w:r>
        <w:r w:rsidDel="00344B55">
          <w:rPr>
            <w:rFonts w:ascii="Times New Roman" w:hAnsi="Times New Roman" w:cs="Times New Roman"/>
            <w:sz w:val="24"/>
            <w:szCs w:val="24"/>
          </w:rPr>
          <w:delText>MacArthur’s consumer</w:delText>
        </w:r>
        <w:r w:rsidR="00C9514D" w:rsidDel="00344B55">
          <w:rPr>
            <w:rFonts w:ascii="Times New Roman" w:hAnsi="Times New Roman" w:cs="Times New Roman"/>
            <w:sz w:val="24"/>
            <w:szCs w:val="24"/>
          </w:rPr>
          <w:delText xml:space="preserve"> </w:delText>
        </w:r>
        <w:r w:rsidR="006E4637" w:rsidDel="00344B55">
          <w:rPr>
            <w:rFonts w:ascii="Times New Roman" w:hAnsi="Times New Roman" w:cs="Times New Roman"/>
            <w:sz w:val="24"/>
            <w:szCs w:val="24"/>
          </w:rPr>
          <w:delText>resource</w:delText>
        </w:r>
        <w:r w:rsidDel="00344B55">
          <w:rPr>
            <w:rFonts w:ascii="Times New Roman" w:hAnsi="Times New Roman" w:cs="Times New Roman"/>
            <w:sz w:val="24"/>
            <w:szCs w:val="24"/>
          </w:rPr>
          <w:delText xml:space="preserve"> model</w:delText>
        </w:r>
        <w:r w:rsidR="00E7771D" w:rsidDel="00344B55">
          <w:rPr>
            <w:rFonts w:ascii="Times New Roman" w:hAnsi="Times New Roman" w:cs="Times New Roman"/>
            <w:sz w:val="24"/>
            <w:szCs w:val="24"/>
          </w:rPr>
          <w:delText xml:space="preserve">, </w:delText>
        </w:r>
      </w:del>
      <w:ins w:id="39" w:author="Godwin, Casey" w:date="2018-12-21T09:35:00Z">
        <w:del w:id="40" w:author="bradcard" w:date="2018-12-28T12:48:00Z">
          <w:r w:rsidR="00483951" w:rsidDel="00344B55">
            <w:rPr>
              <w:rFonts w:ascii="Times New Roman" w:hAnsi="Times New Roman" w:cs="Times New Roman"/>
              <w:sz w:val="24"/>
              <w:szCs w:val="24"/>
            </w:rPr>
            <w:delText xml:space="preserve">or </w:delText>
          </w:r>
        </w:del>
      </w:ins>
      <w:del w:id="41" w:author="bradcard" w:date="2018-12-28T12:48:00Z">
        <w:r w:rsidDel="00344B55">
          <w:rPr>
            <w:rFonts w:ascii="Times New Roman" w:hAnsi="Times New Roman" w:cs="Times New Roman"/>
            <w:sz w:val="24"/>
            <w:szCs w:val="24"/>
          </w:rPr>
          <w:delText xml:space="preserve">Tilman’s </w:delText>
        </w:r>
        <w:r w:rsidR="00C9514D" w:rsidDel="00344B55">
          <w:rPr>
            <w:rFonts w:ascii="Times New Roman" w:hAnsi="Times New Roman" w:cs="Times New Roman"/>
            <w:sz w:val="24"/>
            <w:szCs w:val="24"/>
          </w:rPr>
          <w:delText xml:space="preserve">consumer </w:delText>
        </w:r>
        <w:r w:rsidR="006E4637" w:rsidDel="00344B55">
          <w:rPr>
            <w:rFonts w:ascii="Times New Roman" w:hAnsi="Times New Roman" w:cs="Times New Roman"/>
            <w:sz w:val="24"/>
            <w:szCs w:val="24"/>
          </w:rPr>
          <w:delText xml:space="preserve">resource </w:delText>
        </w:r>
        <w:r w:rsidRPr="00C9514D" w:rsidDel="00344B55">
          <w:rPr>
            <w:rFonts w:ascii="Times New Roman" w:hAnsi="Times New Roman" w:cs="Times New Roman"/>
            <w:sz w:val="24"/>
            <w:szCs w:val="24"/>
          </w:rPr>
          <w:delText>model</w:delText>
        </w:r>
        <w:r w:rsidR="006E4637" w:rsidRPr="00C9514D" w:rsidDel="00344B55">
          <w:rPr>
            <w:rFonts w:ascii="Times New Roman" w:hAnsi="Times New Roman" w:cs="Times New Roman"/>
            <w:sz w:val="24"/>
            <w:szCs w:val="24"/>
          </w:rPr>
          <w:delText xml:space="preserve">. </w:delText>
        </w:r>
        <w:r w:rsidR="00E7771D" w:rsidRPr="00C9514D" w:rsidDel="00344B55">
          <w:rPr>
            <w:rFonts w:ascii="Times New Roman" w:hAnsi="Times New Roman" w:cs="Times New Roman"/>
            <w:sz w:val="24"/>
            <w:szCs w:val="24"/>
          </w:rPr>
          <w:delText>W</w:delText>
        </w:r>
        <w:r w:rsidR="00987613" w:rsidRPr="00C9514D" w:rsidDel="00344B55">
          <w:rPr>
            <w:rFonts w:ascii="Times New Roman" w:hAnsi="Times New Roman" w:cs="Times New Roman"/>
            <w:sz w:val="24"/>
            <w:szCs w:val="24"/>
          </w:rPr>
          <w:delText>e</w:delText>
        </w:r>
        <w:r w:rsidR="00010ED7" w:rsidRPr="00C9514D" w:rsidDel="00344B55">
          <w:rPr>
            <w:rFonts w:ascii="Times New Roman" w:hAnsi="Times New Roman" w:cs="Times New Roman"/>
            <w:sz w:val="24"/>
            <w:szCs w:val="24"/>
          </w:rPr>
          <w:delText xml:space="preserve"> compare</w:delText>
        </w:r>
        <w:r w:rsidR="00E7771D" w:rsidRPr="00C9514D" w:rsidDel="00344B55">
          <w:rPr>
            <w:rFonts w:ascii="Times New Roman" w:hAnsi="Times New Roman" w:cs="Times New Roman"/>
            <w:sz w:val="24"/>
            <w:szCs w:val="24"/>
          </w:rPr>
          <w:delText>d</w:delText>
        </w:r>
        <w:r w:rsidR="00010ED7" w:rsidRPr="00C9514D" w:rsidDel="00344B55">
          <w:rPr>
            <w:rFonts w:ascii="Times New Roman" w:hAnsi="Times New Roman" w:cs="Times New Roman"/>
            <w:sz w:val="24"/>
            <w:szCs w:val="24"/>
          </w:rPr>
          <w:delText xml:space="preserve"> </w:delText>
        </w:r>
        <w:r w:rsidR="00987613" w:rsidRPr="00C9514D" w:rsidDel="00344B55">
          <w:rPr>
            <w:rFonts w:ascii="Times New Roman" w:hAnsi="Times New Roman" w:cs="Times New Roman"/>
            <w:sz w:val="24"/>
            <w:szCs w:val="24"/>
          </w:rPr>
          <w:delText>the theoretical background of each method</w:delText>
        </w:r>
        <w:r w:rsidR="004E4F0B" w:rsidRPr="00C9514D" w:rsidDel="00344B55">
          <w:rPr>
            <w:rFonts w:ascii="Times New Roman" w:hAnsi="Times New Roman" w:cs="Times New Roman"/>
            <w:sz w:val="24"/>
            <w:szCs w:val="24"/>
          </w:rPr>
          <w:delText xml:space="preserve"> </w:delText>
        </w:r>
        <w:r w:rsidR="00010ED7" w:rsidRPr="00C9514D" w:rsidDel="00344B55">
          <w:rPr>
            <w:rFonts w:ascii="Times New Roman" w:hAnsi="Times New Roman" w:cs="Times New Roman"/>
            <w:sz w:val="24"/>
            <w:szCs w:val="24"/>
          </w:rPr>
          <w:delText xml:space="preserve">to see if these empirical </w:delText>
        </w:r>
        <w:r w:rsidR="00E7771D" w:rsidRPr="00C9514D" w:rsidDel="00344B55">
          <w:rPr>
            <w:rFonts w:ascii="Times New Roman" w:hAnsi="Times New Roman" w:cs="Times New Roman"/>
            <w:sz w:val="24"/>
            <w:szCs w:val="24"/>
          </w:rPr>
          <w:delText xml:space="preserve">approaches </w:delText>
        </w:r>
        <w:r w:rsidR="00010ED7" w:rsidRPr="00C9514D" w:rsidDel="00344B55">
          <w:rPr>
            <w:rFonts w:ascii="Times New Roman" w:hAnsi="Times New Roman" w:cs="Times New Roman"/>
            <w:sz w:val="24"/>
            <w:szCs w:val="24"/>
          </w:rPr>
          <w:delText xml:space="preserve">give </w:delText>
        </w:r>
        <w:r w:rsidR="004E4F0B" w:rsidRPr="00C9514D" w:rsidDel="00344B55">
          <w:rPr>
            <w:rFonts w:ascii="Times New Roman" w:hAnsi="Times New Roman" w:cs="Times New Roman"/>
            <w:sz w:val="24"/>
            <w:szCs w:val="24"/>
          </w:rPr>
          <w:delText>identical estimates of ND and RFD</w:delText>
        </w:r>
        <w:r w:rsidR="00E7771D" w:rsidRPr="00C9514D" w:rsidDel="00344B55">
          <w:rPr>
            <w:rFonts w:ascii="Times New Roman" w:hAnsi="Times New Roman" w:cs="Times New Roman"/>
            <w:sz w:val="24"/>
            <w:szCs w:val="24"/>
          </w:rPr>
          <w:delText xml:space="preserve"> and the same </w:delText>
        </w:r>
        <w:r w:rsidR="004E4F0B" w:rsidRPr="00C9514D" w:rsidDel="00344B55">
          <w:rPr>
            <w:rFonts w:ascii="Times New Roman" w:hAnsi="Times New Roman" w:cs="Times New Roman"/>
            <w:sz w:val="24"/>
            <w:szCs w:val="24"/>
          </w:rPr>
          <w:delText xml:space="preserve">predictions </w:delText>
        </w:r>
        <w:r w:rsidR="00E7771D" w:rsidRPr="00C9514D" w:rsidDel="00344B55">
          <w:rPr>
            <w:rFonts w:ascii="Times New Roman" w:hAnsi="Times New Roman" w:cs="Times New Roman"/>
            <w:sz w:val="24"/>
            <w:szCs w:val="24"/>
          </w:rPr>
          <w:delText>about</w:delText>
        </w:r>
        <w:r w:rsidR="004E4F0B" w:rsidRPr="00C9514D" w:rsidDel="00344B55">
          <w:rPr>
            <w:rFonts w:ascii="Times New Roman" w:hAnsi="Times New Roman" w:cs="Times New Roman"/>
            <w:sz w:val="24"/>
            <w:szCs w:val="24"/>
          </w:rPr>
          <w:delText xml:space="preserve"> species coexistence. </w:delText>
        </w:r>
        <w:r w:rsidR="00C9514D" w:rsidDel="00344B55">
          <w:rPr>
            <w:rFonts w:ascii="Times New Roman" w:hAnsi="Times New Roman" w:cs="Times New Roman"/>
            <w:sz w:val="24"/>
            <w:szCs w:val="24"/>
          </w:rPr>
          <w:delText xml:space="preserve">We show that </w:delText>
        </w:r>
        <w:r w:rsidR="00E7771D" w:rsidRPr="00C9514D" w:rsidDel="00344B55">
          <w:rPr>
            <w:rFonts w:ascii="Times New Roman" w:hAnsi="Times New Roman" w:cs="Times New Roman"/>
            <w:sz w:val="24"/>
            <w:szCs w:val="24"/>
          </w:rPr>
          <w:delText xml:space="preserve">all of the methods </w:delText>
        </w:r>
        <w:r w:rsidR="00C9514D" w:rsidRPr="00C9514D" w:rsidDel="00344B55">
          <w:rPr>
            <w:rFonts w:ascii="Times New Roman" w:hAnsi="Times New Roman" w:cs="Times New Roman"/>
            <w:sz w:val="24"/>
            <w:szCs w:val="24"/>
          </w:rPr>
          <w:delText>can correctly</w:delText>
        </w:r>
        <w:r w:rsidR="00E7771D" w:rsidRPr="00C9514D" w:rsidDel="00344B55">
          <w:rPr>
            <w:rFonts w:ascii="Times New Roman" w:hAnsi="Times New Roman" w:cs="Times New Roman"/>
            <w:sz w:val="24"/>
            <w:szCs w:val="24"/>
          </w:rPr>
          <w:delText xml:space="preserve"> predict</w:delText>
        </w:r>
        <w:r w:rsidR="00E7771D" w:rsidDel="00344B55">
          <w:rPr>
            <w:rFonts w:ascii="Times New Roman" w:hAnsi="Times New Roman" w:cs="Times New Roman"/>
            <w:sz w:val="24"/>
            <w:szCs w:val="24"/>
          </w:rPr>
          <w:delText xml:space="preserve"> species coexistence</w:delText>
        </w:r>
        <w:r w:rsidR="00C9514D" w:rsidDel="00344B55">
          <w:rPr>
            <w:rFonts w:ascii="Times New Roman" w:hAnsi="Times New Roman" w:cs="Times New Roman"/>
            <w:sz w:val="24"/>
            <w:szCs w:val="24"/>
          </w:rPr>
          <w:delText xml:space="preserve"> under some assumptions. However, </w:delText>
        </w:r>
        <w:r w:rsidR="00E7771D" w:rsidDel="00344B55">
          <w:rPr>
            <w:rFonts w:ascii="Times New Roman" w:hAnsi="Times New Roman" w:cs="Times New Roman"/>
            <w:sz w:val="24"/>
            <w:szCs w:val="24"/>
          </w:rPr>
          <w:delText xml:space="preserve">the </w:delText>
        </w:r>
        <w:r w:rsidR="00C9514D" w:rsidDel="00344B55">
          <w:rPr>
            <w:rFonts w:ascii="Times New Roman" w:hAnsi="Times New Roman" w:cs="Times New Roman"/>
            <w:sz w:val="24"/>
            <w:szCs w:val="24"/>
          </w:rPr>
          <w:delText>negative frequency dependence</w:delText>
        </w:r>
      </w:del>
      <w:ins w:id="42" w:author="Godwin, Casey" w:date="2018-12-21T09:35:00Z">
        <w:del w:id="43" w:author="bradcard" w:date="2018-12-28T12:48:00Z">
          <w:r w:rsidR="00483951" w:rsidDel="00344B55">
            <w:rPr>
              <w:rFonts w:ascii="Times New Roman" w:hAnsi="Times New Roman" w:cs="Times New Roman"/>
              <w:sz w:val="24"/>
              <w:szCs w:val="24"/>
            </w:rPr>
            <w:delText>some of the</w:delText>
          </w:r>
        </w:del>
      </w:ins>
      <w:del w:id="44" w:author="bradcard" w:date="2018-12-28T12:48:00Z">
        <w:r w:rsidR="00C9514D" w:rsidDel="00344B55">
          <w:rPr>
            <w:rFonts w:ascii="Times New Roman" w:hAnsi="Times New Roman" w:cs="Times New Roman"/>
            <w:sz w:val="24"/>
            <w:szCs w:val="24"/>
          </w:rPr>
          <w:delText xml:space="preserve"> </w:delText>
        </w:r>
        <w:r w:rsidR="00E7771D" w:rsidDel="00344B55">
          <w:rPr>
            <w:rFonts w:ascii="Times New Roman" w:hAnsi="Times New Roman" w:cs="Times New Roman"/>
            <w:sz w:val="24"/>
            <w:szCs w:val="24"/>
          </w:rPr>
          <w:delText xml:space="preserve">methods </w:delText>
        </w:r>
        <w:r w:rsidR="00C9514D" w:rsidDel="00344B55">
          <w:rPr>
            <w:rFonts w:ascii="Times New Roman" w:hAnsi="Times New Roman" w:cs="Times New Roman"/>
            <w:sz w:val="24"/>
            <w:szCs w:val="24"/>
          </w:rPr>
          <w:delText xml:space="preserve">might </w:delText>
        </w:r>
        <w:r w:rsidR="00E7771D" w:rsidDel="00344B55">
          <w:rPr>
            <w:rFonts w:ascii="Times New Roman" w:hAnsi="Times New Roman" w:cs="Times New Roman"/>
            <w:sz w:val="24"/>
            <w:szCs w:val="24"/>
          </w:rPr>
          <w:delText xml:space="preserve">have major drawbacks </w:delText>
        </w:r>
      </w:del>
      <w:ins w:id="45" w:author="Godwin, Casey" w:date="2018-12-21T09:36:00Z">
        <w:del w:id="46" w:author="bradcard" w:date="2018-12-28T12:48:00Z">
          <w:r w:rsidR="00483951" w:rsidDel="00344B55">
            <w:rPr>
              <w:rFonts w:ascii="Times New Roman" w:hAnsi="Times New Roman" w:cs="Times New Roman"/>
              <w:sz w:val="24"/>
              <w:szCs w:val="24"/>
            </w:rPr>
            <w:delText xml:space="preserve">and limitation </w:delText>
          </w:r>
        </w:del>
      </w:ins>
      <w:del w:id="47" w:author="bradcard" w:date="2018-12-28T12:48:00Z">
        <w:r w:rsidR="00E7771D" w:rsidDel="00344B55">
          <w:rPr>
            <w:rFonts w:ascii="Times New Roman" w:hAnsi="Times New Roman" w:cs="Times New Roman"/>
            <w:sz w:val="24"/>
            <w:szCs w:val="24"/>
          </w:rPr>
          <w:delText>that are relevant for empirical work.</w:delText>
        </w:r>
        <w:r w:rsidR="004E4F0B" w:rsidDel="00344B55">
          <w:rPr>
            <w:rFonts w:ascii="Times New Roman" w:hAnsi="Times New Roman" w:cs="Times New Roman"/>
            <w:sz w:val="24"/>
            <w:szCs w:val="24"/>
          </w:rPr>
          <w:delText xml:space="preserve"> We then offer some guidance for empiricists to determine </w:delText>
        </w:r>
        <w:r w:rsidR="004E4F0B" w:rsidRPr="00B0403D" w:rsidDel="00344B55">
          <w:rPr>
            <w:rFonts w:ascii="Times New Roman" w:hAnsi="Times New Roman" w:cs="Times New Roman"/>
            <w:sz w:val="24"/>
            <w:szCs w:val="24"/>
          </w:rPr>
          <w:delText>which method(s) are most appropriate for their study system, experimental approach, and goals</w:delText>
        </w:r>
        <w:r w:rsidR="004E4F0B" w:rsidDel="00344B55">
          <w:rPr>
            <w:rFonts w:ascii="Times New Roman" w:hAnsi="Times New Roman" w:cs="Times New Roman"/>
            <w:sz w:val="24"/>
            <w:szCs w:val="24"/>
          </w:rPr>
          <w:delText xml:space="preserve">. </w:delText>
        </w:r>
      </w:del>
    </w:p>
    <w:p w14:paraId="36105AF4" w14:textId="58449D79" w:rsidR="00BA5CE2" w:rsidRDefault="00BA5CE2" w:rsidP="00C1590A">
      <w:pPr>
        <w:pStyle w:val="Normal1"/>
        <w:spacing w:line="360" w:lineRule="auto"/>
        <w:rPr>
          <w:ins w:id="48" w:author="bradcard" w:date="2018-12-27T16:02:00Z"/>
          <w:rFonts w:ascii="Times New Roman" w:hAnsi="Times New Roman" w:cs="Times New Roman"/>
          <w:b/>
          <w:sz w:val="24"/>
          <w:szCs w:val="24"/>
        </w:rPr>
      </w:pPr>
      <w:r>
        <w:rPr>
          <w:rFonts w:ascii="Times New Roman" w:hAnsi="Times New Roman" w:cs="Times New Roman"/>
          <w:b/>
          <w:sz w:val="24"/>
          <w:szCs w:val="24"/>
        </w:rPr>
        <w:br w:type="page"/>
      </w:r>
    </w:p>
    <w:p w14:paraId="4D015E35" w14:textId="145CE967" w:rsidR="001E0C34" w:rsidRPr="006E4637" w:rsidRDefault="0045426E" w:rsidP="0045426E">
      <w:pPr>
        <w:pStyle w:val="Normal1"/>
        <w:spacing w:line="360" w:lineRule="auto"/>
        <w:rPr>
          <w:ins w:id="49" w:author="bradcard" w:date="2018-12-27T16:02:00Z"/>
          <w:rFonts w:ascii="Times New Roman" w:hAnsi="Times New Roman" w:cs="Times New Roman"/>
          <w:sz w:val="24"/>
          <w:szCs w:val="24"/>
        </w:rPr>
      </w:pPr>
      <w:ins w:id="50" w:author="bradcard" w:date="2018-12-27T16:03:00Z">
        <w:r>
          <w:rPr>
            <w:rFonts w:ascii="Times New Roman" w:hAnsi="Times New Roman" w:cs="Times New Roman"/>
            <w:sz w:val="24"/>
            <w:szCs w:val="24"/>
          </w:rPr>
          <w:lastRenderedPageBreak/>
          <w:t xml:space="preserve">Prior to 2000, </w:t>
        </w:r>
      </w:ins>
      <w:ins w:id="51" w:author="bradcard" w:date="2018-12-28T12:48:00Z">
        <w:r w:rsidR="00344B55">
          <w:rPr>
            <w:rFonts w:ascii="Times New Roman" w:hAnsi="Times New Roman" w:cs="Times New Roman"/>
            <w:sz w:val="24"/>
            <w:szCs w:val="24"/>
          </w:rPr>
          <w:t xml:space="preserve">nearly all </w:t>
        </w:r>
      </w:ins>
      <w:ins w:id="52" w:author="bradcard" w:date="2018-12-27T16:05:00Z">
        <w:r>
          <w:rPr>
            <w:rFonts w:ascii="Times New Roman" w:hAnsi="Times New Roman" w:cs="Times New Roman"/>
            <w:sz w:val="24"/>
            <w:szCs w:val="24"/>
          </w:rPr>
          <w:t>ecological theory argued that</w:t>
        </w:r>
      </w:ins>
      <w:ins w:id="53" w:author="bradcard" w:date="2018-12-27T16:02:00Z">
        <w:r>
          <w:rPr>
            <w:rFonts w:ascii="Times New Roman" w:hAnsi="Times New Roman" w:cs="Times New Roman"/>
            <w:sz w:val="24"/>
            <w:szCs w:val="24"/>
          </w:rPr>
          <w:t xml:space="preserve"> </w:t>
        </w:r>
      </w:ins>
      <w:ins w:id="54" w:author="bradcard" w:date="2018-12-28T12:48:00Z">
        <w:r w:rsidR="00344B55">
          <w:rPr>
            <w:rFonts w:ascii="Times New Roman" w:hAnsi="Times New Roman" w:cs="Times New Roman"/>
            <w:sz w:val="24"/>
            <w:szCs w:val="24"/>
          </w:rPr>
          <w:t>the</w:t>
        </w:r>
      </w:ins>
      <w:ins w:id="55" w:author="bradcard" w:date="2018-12-27T16:02:00Z">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ins>
      <w:ins w:id="56" w:author="bradcard" w:date="2018-12-28T12:48:00Z">
        <w:r w:rsidR="00344B55">
          <w:rPr>
            <w:rFonts w:ascii="Times New Roman" w:hAnsi="Times New Roman" w:cs="Times New Roman"/>
            <w:sz w:val="24"/>
            <w:szCs w:val="24"/>
          </w:rPr>
          <w:t xml:space="preserve">of species </w:t>
        </w:r>
      </w:ins>
      <w:ins w:id="57" w:author="bradcard" w:date="2018-12-27T16:02:00Z">
        <w:r w:rsidR="001E0C34">
          <w:rPr>
            <w:rFonts w:ascii="Times New Roman" w:hAnsi="Times New Roman" w:cs="Times New Roman"/>
            <w:sz w:val="24"/>
            <w:szCs w:val="24"/>
          </w:rPr>
          <w:t xml:space="preserve">in competitive communities </w:t>
        </w:r>
      </w:ins>
      <w:ins w:id="58" w:author="bradcard" w:date="2018-12-27T16:04:00Z">
        <w:r>
          <w:rPr>
            <w:rFonts w:ascii="Times New Roman" w:hAnsi="Times New Roman" w:cs="Times New Roman"/>
            <w:sz w:val="24"/>
            <w:szCs w:val="24"/>
          </w:rPr>
          <w:t>was</w:t>
        </w:r>
      </w:ins>
      <w:ins w:id="59" w:author="bradcard" w:date="2018-12-27T16:02:00Z">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ins>
      <w:ins w:id="60" w:author="bradcard" w:date="2018-12-28T12:49:00Z">
        <w:r w:rsidR="00344B55">
          <w:rPr>
            <w:rFonts w:ascii="Times New Roman" w:hAnsi="Times New Roman" w:cs="Times New Roman"/>
            <w:sz w:val="24"/>
            <w:szCs w:val="24"/>
          </w:rPr>
          <w:t xml:space="preserve"> in space or time</w:t>
        </w:r>
      </w:ins>
      <w:ins w:id="61" w:author="bradcard" w:date="2018-12-27T16:02:00Z">
        <w:r>
          <w:rPr>
            <w:rFonts w:ascii="Times New Roman" w:hAnsi="Times New Roman" w:cs="Times New Roman"/>
            <w:sz w:val="24"/>
            <w:szCs w:val="24"/>
          </w:rPr>
          <w:t xml:space="preserve">. In 2000, Chesson published a more general theory </w:t>
        </w:r>
      </w:ins>
      <w:ins w:id="62" w:author="bradcard" w:date="2018-12-28T12:49:00Z">
        <w:r w:rsidR="00344B55">
          <w:rPr>
            <w:rFonts w:ascii="Times New Roman" w:hAnsi="Times New Roman" w:cs="Times New Roman"/>
            <w:sz w:val="24"/>
            <w:szCs w:val="24"/>
          </w:rPr>
          <w:t xml:space="preserve">of coexistence in competitive communities, </w:t>
        </w:r>
      </w:ins>
      <w:ins w:id="63" w:author="bradcard" w:date="2018-12-27T16:04:00Z">
        <w:r>
          <w:rPr>
            <w:rFonts w:ascii="Times New Roman" w:hAnsi="Times New Roman" w:cs="Times New Roman"/>
            <w:sz w:val="24"/>
            <w:szCs w:val="24"/>
          </w:rPr>
          <w:t>show</w:t>
        </w:r>
      </w:ins>
      <w:ins w:id="64" w:author="bradcard" w:date="2018-12-28T12:49:00Z">
        <w:r w:rsidR="00344B55">
          <w:rPr>
            <w:rFonts w:ascii="Times New Roman" w:hAnsi="Times New Roman" w:cs="Times New Roman"/>
            <w:sz w:val="24"/>
            <w:szCs w:val="24"/>
          </w:rPr>
          <w:t>ing that</w:t>
        </w:r>
      </w:ins>
      <w:ins w:id="65" w:author="bradcard" w:date="2018-12-27T16:04:00Z">
        <w:r>
          <w:rPr>
            <w:rFonts w:ascii="Times New Roman" w:hAnsi="Times New Roman" w:cs="Times New Roman"/>
            <w:sz w:val="24"/>
            <w:szCs w:val="24"/>
          </w:rPr>
          <w:t xml:space="preserve"> species</w:t>
        </w:r>
      </w:ins>
      <w:ins w:id="66" w:author="bradcard" w:date="2018-12-27T16:02:00Z">
        <w:r w:rsidR="001E0C34">
          <w:rPr>
            <w:rFonts w:ascii="Times New Roman" w:hAnsi="Times New Roman" w:cs="Times New Roman"/>
            <w:sz w:val="24"/>
            <w:szCs w:val="24"/>
          </w:rPr>
          <w:t xml:space="preserve"> coexistence</w:t>
        </w:r>
      </w:ins>
      <w:ins w:id="67" w:author="bradcard" w:date="2018-12-27T16:04:00Z">
        <w:r>
          <w:rPr>
            <w:rFonts w:ascii="Times New Roman" w:hAnsi="Times New Roman" w:cs="Times New Roman"/>
            <w:sz w:val="24"/>
            <w:szCs w:val="24"/>
          </w:rPr>
          <w:t xml:space="preserve"> in most models of competition</w:t>
        </w:r>
      </w:ins>
      <w:ins w:id="68" w:author="bradcard" w:date="2018-12-27T16:02:00Z">
        <w:r w:rsidR="001E0C34">
          <w:rPr>
            <w:rFonts w:ascii="Times New Roman" w:hAnsi="Times New Roman" w:cs="Times New Roman"/>
            <w:sz w:val="24"/>
            <w:szCs w:val="24"/>
          </w:rPr>
          <w:t xml:space="preserve"> is</w:t>
        </w:r>
      </w:ins>
      <w:ins w:id="69" w:author="bradcard" w:date="2018-12-27T16:04:00Z">
        <w:r>
          <w:rPr>
            <w:rFonts w:ascii="Times New Roman" w:hAnsi="Times New Roman" w:cs="Times New Roman"/>
            <w:sz w:val="24"/>
            <w:szCs w:val="24"/>
          </w:rPr>
          <w:t xml:space="preserve"> controlled by </w:t>
        </w:r>
      </w:ins>
      <w:ins w:id="70" w:author="bradcard" w:date="2018-12-27T16:02:00Z">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ins>
      <w:ins w:id="71" w:author="bradcard" w:date="2018-12-27T16:06:00Z">
        <w:r>
          <w:rPr>
            <w:rFonts w:ascii="Times New Roman" w:hAnsi="Times New Roman" w:cs="Times New Roman"/>
            <w:sz w:val="24"/>
            <w:szCs w:val="24"/>
          </w:rPr>
          <w:t xml:space="preserve">among species </w:t>
        </w:r>
      </w:ins>
      <w:ins w:id="72" w:author="bradcard" w:date="2018-12-27T16:02:00Z">
        <w:r w:rsidR="001E0C34">
          <w:rPr>
            <w:rFonts w:ascii="Times New Roman" w:hAnsi="Times New Roman" w:cs="Times New Roman"/>
            <w:sz w:val="24"/>
            <w:szCs w:val="24"/>
          </w:rPr>
          <w:t xml:space="preserve">that hasten competitive exclusion, </w:t>
        </w:r>
      </w:ins>
      <w:ins w:id="73" w:author="bradcard" w:date="2018-12-27T16:06:00Z">
        <w:r>
          <w:rPr>
            <w:rFonts w:ascii="Times New Roman" w:hAnsi="Times New Roman" w:cs="Times New Roman"/>
            <w:sz w:val="24"/>
            <w:szCs w:val="24"/>
          </w:rPr>
          <w:t>whereas</w:t>
        </w:r>
      </w:ins>
      <w:ins w:id="74" w:author="bradcard" w:date="2018-12-27T16:02:00Z">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ins>
      <w:ins w:id="75" w:author="bradcard" w:date="2018-12-27T16:06:00Z">
        <w:r>
          <w:rPr>
            <w:rFonts w:ascii="Times New Roman" w:hAnsi="Times New Roman" w:cs="Times New Roman"/>
            <w:sz w:val="24"/>
            <w:szCs w:val="24"/>
          </w:rPr>
          <w:t xml:space="preserve">helps </w:t>
        </w:r>
      </w:ins>
      <w:ins w:id="76" w:author="bradcard" w:date="2018-12-27T16:02:00Z">
        <w:r>
          <w:rPr>
            <w:rFonts w:ascii="Times New Roman" w:hAnsi="Times New Roman" w:cs="Times New Roman"/>
            <w:sz w:val="24"/>
            <w:szCs w:val="24"/>
          </w:rPr>
          <w:t xml:space="preserve">offset the effects </w:t>
        </w:r>
        <w:r w:rsidR="001E0C34">
          <w:rPr>
            <w:rFonts w:ascii="Times New Roman" w:hAnsi="Times New Roman" w:cs="Times New Roman"/>
            <w:sz w:val="24"/>
            <w:szCs w:val="24"/>
          </w:rPr>
          <w:t xml:space="preserve">of RFD </w:t>
        </w:r>
      </w:ins>
      <w:ins w:id="77" w:author="bradcard" w:date="2018-12-27T16:06:00Z">
        <w:r>
          <w:rPr>
            <w:rFonts w:ascii="Times New Roman" w:hAnsi="Times New Roman" w:cs="Times New Roman"/>
            <w:sz w:val="24"/>
            <w:szCs w:val="24"/>
          </w:rPr>
          <w:t>by</w:t>
        </w:r>
      </w:ins>
      <w:ins w:id="78" w:author="bradcard" w:date="2018-12-27T16:02:00Z">
        <w:r>
          <w:rPr>
            <w:rFonts w:ascii="Times New Roman" w:hAnsi="Times New Roman" w:cs="Times New Roman"/>
            <w:sz w:val="24"/>
            <w:szCs w:val="24"/>
          </w:rPr>
          <w:t xml:space="preserve"> </w:t>
        </w:r>
      </w:ins>
      <w:ins w:id="79" w:author="bradcard" w:date="2018-12-28T12:49:00Z">
        <w:r w:rsidR="00344B55">
          <w:rPr>
            <w:rFonts w:ascii="Times New Roman" w:hAnsi="Times New Roman" w:cs="Times New Roman"/>
            <w:sz w:val="24"/>
            <w:szCs w:val="24"/>
          </w:rPr>
          <w:t xml:space="preserve">giving species a growth advantage when rare, which </w:t>
        </w:r>
      </w:ins>
      <w:ins w:id="80" w:author="bradcard" w:date="2018-12-28T12:50:00Z">
        <w:r w:rsidR="00344B55">
          <w:rPr>
            <w:rFonts w:ascii="Times New Roman" w:hAnsi="Times New Roman" w:cs="Times New Roman"/>
            <w:sz w:val="24"/>
            <w:szCs w:val="24"/>
          </w:rPr>
          <w:t xml:space="preserve">helps to </w:t>
        </w:r>
      </w:ins>
      <w:ins w:id="81" w:author="bradcard" w:date="2018-12-27T16:02:00Z">
        <w:r>
          <w:rPr>
            <w:rFonts w:ascii="Times New Roman" w:hAnsi="Times New Roman" w:cs="Times New Roman"/>
            <w:sz w:val="24"/>
            <w:szCs w:val="24"/>
          </w:rPr>
          <w:t>stabiliz</w:t>
        </w:r>
      </w:ins>
      <w:ins w:id="82" w:author="bradcard" w:date="2018-12-28T12:50:00Z">
        <w:r w:rsidR="00344B55">
          <w:rPr>
            <w:rFonts w:ascii="Times New Roman" w:hAnsi="Times New Roman" w:cs="Times New Roman"/>
            <w:sz w:val="24"/>
            <w:szCs w:val="24"/>
          </w:rPr>
          <w:t>e negative</w:t>
        </w:r>
      </w:ins>
      <w:ins w:id="83" w:author="bradcard" w:date="2018-12-27T16:02:00Z">
        <w:r w:rsidR="001E0C34">
          <w:rPr>
            <w:rFonts w:ascii="Times New Roman" w:hAnsi="Times New Roman" w:cs="Times New Roman"/>
            <w:sz w:val="24"/>
            <w:szCs w:val="24"/>
          </w:rPr>
          <w:t xml:space="preserve"> interactions. </w:t>
        </w:r>
      </w:ins>
      <w:ins w:id="84" w:author="bradcard" w:date="2018-12-28T12:50:00Z">
        <w:r w:rsidR="00344B55">
          <w:rPr>
            <w:rFonts w:ascii="Times New Roman" w:hAnsi="Times New Roman" w:cs="Times New Roman"/>
            <w:sz w:val="24"/>
            <w:szCs w:val="24"/>
          </w:rPr>
          <w:t>Even s</w:t>
        </w:r>
      </w:ins>
      <w:ins w:id="85" w:author="bradcard" w:date="2018-12-27T16:02:00Z">
        <w:r w:rsidR="001E0C34">
          <w:rPr>
            <w:rFonts w:ascii="Times New Roman" w:hAnsi="Times New Roman" w:cs="Times New Roman"/>
            <w:sz w:val="24"/>
            <w:szCs w:val="24"/>
          </w:rPr>
          <w:t xml:space="preserve">ince </w:t>
        </w:r>
      </w:ins>
      <w:ins w:id="86" w:author="bradcard" w:date="2018-12-27T16:07:00Z">
        <w:r>
          <w:rPr>
            <w:rFonts w:ascii="Times New Roman" w:hAnsi="Times New Roman" w:cs="Times New Roman"/>
            <w:sz w:val="24"/>
            <w:szCs w:val="24"/>
          </w:rPr>
          <w:t>Chesson’s</w:t>
        </w:r>
      </w:ins>
      <w:ins w:id="87" w:author="bradcard" w:date="2018-12-27T16:02:00Z">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ins>
      <w:ins w:id="88" w:author="bradcard" w:date="2018-12-27T16:07:00Z">
        <w:r>
          <w:rPr>
            <w:rFonts w:ascii="Times New Roman" w:hAnsi="Times New Roman" w:cs="Times New Roman"/>
            <w:sz w:val="24"/>
            <w:szCs w:val="24"/>
          </w:rPr>
          <w:t>an increasing number of</w:t>
        </w:r>
      </w:ins>
      <w:ins w:id="89" w:author="bradcard" w:date="2018-12-27T16:02:00Z">
        <w:r w:rsidR="001E0C34">
          <w:rPr>
            <w:rFonts w:ascii="Times New Roman" w:hAnsi="Times New Roman" w:cs="Times New Roman"/>
            <w:sz w:val="24"/>
            <w:szCs w:val="24"/>
          </w:rPr>
          <w:t xml:space="preserve"> empirical </w:t>
        </w:r>
      </w:ins>
      <w:ins w:id="90" w:author="bradcard" w:date="2018-12-28T12:50:00Z">
        <w:r w:rsidR="00344B55">
          <w:rPr>
            <w:rFonts w:ascii="Times New Roman" w:hAnsi="Times New Roman" w:cs="Times New Roman"/>
            <w:sz w:val="24"/>
            <w:szCs w:val="24"/>
          </w:rPr>
          <w:t xml:space="preserve">studies have </w:t>
        </w:r>
      </w:ins>
      <w:ins w:id="91" w:author="bradcard" w:date="2018-12-27T16:07:00Z">
        <w:r>
          <w:rPr>
            <w:rFonts w:ascii="Times New Roman" w:hAnsi="Times New Roman" w:cs="Times New Roman"/>
            <w:sz w:val="24"/>
            <w:szCs w:val="24"/>
          </w:rPr>
          <w:t>attemp</w:t>
        </w:r>
      </w:ins>
      <w:ins w:id="92" w:author="bradcard" w:date="2018-12-28T12:50:00Z">
        <w:r w:rsidR="00344B55">
          <w:rPr>
            <w:rFonts w:ascii="Times New Roman" w:hAnsi="Times New Roman" w:cs="Times New Roman"/>
            <w:sz w:val="24"/>
            <w:szCs w:val="24"/>
          </w:rPr>
          <w:t>ted</w:t>
        </w:r>
      </w:ins>
      <w:ins w:id="93" w:author="bradcard" w:date="2018-12-27T16:02:00Z">
        <w:r w:rsidR="001E0C34">
          <w:rPr>
            <w:rFonts w:ascii="Times New Roman" w:hAnsi="Times New Roman" w:cs="Times New Roman"/>
            <w:sz w:val="24"/>
            <w:szCs w:val="24"/>
          </w:rPr>
          <w:t xml:space="preserve"> to </w:t>
        </w:r>
      </w:ins>
      <w:ins w:id="94" w:author="bradcard" w:date="2018-12-27T16:07:00Z">
        <w:r>
          <w:rPr>
            <w:rFonts w:ascii="Times New Roman" w:hAnsi="Times New Roman" w:cs="Times New Roman"/>
            <w:sz w:val="24"/>
            <w:szCs w:val="24"/>
          </w:rPr>
          <w:t>quantify</w:t>
        </w:r>
      </w:ins>
      <w:ins w:id="95" w:author="bradcard" w:date="2018-12-27T16:02:00Z">
        <w:r w:rsidR="001E0C34">
          <w:rPr>
            <w:rFonts w:ascii="Times New Roman" w:hAnsi="Times New Roman" w:cs="Times New Roman"/>
            <w:sz w:val="24"/>
            <w:szCs w:val="24"/>
          </w:rPr>
          <w:t xml:space="preserve"> the </w:t>
        </w:r>
      </w:ins>
      <w:ins w:id="96" w:author="bradcard" w:date="2018-12-27T16:08:00Z">
        <w:r>
          <w:rPr>
            <w:rFonts w:ascii="Times New Roman" w:hAnsi="Times New Roman" w:cs="Times New Roman"/>
            <w:sz w:val="24"/>
            <w:szCs w:val="24"/>
          </w:rPr>
          <w:t>magnitude of ND and RFD for real assemblages of plants and animals</w:t>
        </w:r>
      </w:ins>
      <w:ins w:id="97" w:author="bradcard" w:date="2018-12-27T16:02:00Z">
        <w:r w:rsidR="001E0C34">
          <w:rPr>
            <w:rFonts w:ascii="Times New Roman" w:hAnsi="Times New Roman" w:cs="Times New Roman"/>
            <w:sz w:val="24"/>
            <w:szCs w:val="24"/>
          </w:rPr>
          <w:t xml:space="preserve">. However, </w:t>
        </w:r>
      </w:ins>
      <w:ins w:id="98" w:author="bradcard" w:date="2018-12-28T12:51:00Z">
        <w:r w:rsidR="00344B55">
          <w:rPr>
            <w:rFonts w:ascii="Times New Roman" w:hAnsi="Times New Roman" w:cs="Times New Roman"/>
            <w:sz w:val="24"/>
            <w:szCs w:val="24"/>
          </w:rPr>
          <w:t xml:space="preserve">because </w:t>
        </w:r>
      </w:ins>
      <w:ins w:id="99" w:author="bradcard" w:date="2018-12-27T16:09:00Z">
        <w:r>
          <w:rPr>
            <w:rFonts w:ascii="Times New Roman" w:hAnsi="Times New Roman" w:cs="Times New Roman"/>
            <w:sz w:val="24"/>
            <w:szCs w:val="24"/>
          </w:rPr>
          <w:t>the var</w:t>
        </w:r>
      </w:ins>
      <w:ins w:id="100" w:author="bradcard" w:date="2018-12-27T16:08:00Z">
        <w:r>
          <w:rPr>
            <w:rFonts w:ascii="Times New Roman" w:hAnsi="Times New Roman" w:cs="Times New Roman"/>
            <w:sz w:val="24"/>
            <w:szCs w:val="24"/>
          </w:rPr>
          <w:t xml:space="preserve">ious </w:t>
        </w:r>
      </w:ins>
      <w:ins w:id="101" w:author="bradcard" w:date="2018-12-27T16:02:00Z">
        <w:r w:rsidR="001E0C34">
          <w:rPr>
            <w:rFonts w:ascii="Times New Roman" w:hAnsi="Times New Roman" w:cs="Times New Roman"/>
            <w:sz w:val="24"/>
            <w:szCs w:val="24"/>
          </w:rPr>
          <w:t xml:space="preserve">methods </w:t>
        </w:r>
      </w:ins>
      <w:ins w:id="102" w:author="bradcard" w:date="2018-12-27T16:09:00Z">
        <w:r>
          <w:rPr>
            <w:rFonts w:ascii="Times New Roman" w:hAnsi="Times New Roman" w:cs="Times New Roman"/>
            <w:sz w:val="24"/>
            <w:szCs w:val="24"/>
          </w:rPr>
          <w:t>used to</w:t>
        </w:r>
      </w:ins>
      <w:ins w:id="103" w:author="bradcard" w:date="2018-12-28T12:51:00Z">
        <w:r w:rsidR="00344B55">
          <w:rPr>
            <w:rFonts w:ascii="Times New Roman" w:hAnsi="Times New Roman" w:cs="Times New Roman"/>
            <w:sz w:val="24"/>
            <w:szCs w:val="24"/>
          </w:rPr>
          <w:t xml:space="preserve"> measure ND and RFD to</w:t>
        </w:r>
      </w:ins>
      <w:ins w:id="104" w:author="bradcard" w:date="2018-12-27T16:09:00Z">
        <w:r>
          <w:rPr>
            <w:rFonts w:ascii="Times New Roman" w:hAnsi="Times New Roman" w:cs="Times New Roman"/>
            <w:sz w:val="24"/>
            <w:szCs w:val="24"/>
          </w:rPr>
          <w:t xml:space="preserve"> date have </w:t>
        </w:r>
      </w:ins>
      <w:ins w:id="105" w:author="bradcard" w:date="2018-12-28T12:51:00Z">
        <w:r w:rsidR="00344B55">
          <w:rPr>
            <w:rFonts w:ascii="Times New Roman" w:hAnsi="Times New Roman" w:cs="Times New Roman"/>
            <w:sz w:val="24"/>
            <w:szCs w:val="24"/>
          </w:rPr>
          <w:t xml:space="preserve">been derived from </w:t>
        </w:r>
      </w:ins>
      <w:ins w:id="106" w:author="bradcard" w:date="2018-12-27T16:09:00Z">
        <w:r>
          <w:rPr>
            <w:rFonts w:ascii="Times New Roman" w:hAnsi="Times New Roman" w:cs="Times New Roman"/>
            <w:sz w:val="24"/>
            <w:szCs w:val="24"/>
          </w:rPr>
          <w:t xml:space="preserve">different theoretical origins and make </w:t>
        </w:r>
      </w:ins>
      <w:ins w:id="107" w:author="bradcard" w:date="2018-12-27T16:10:00Z">
        <w:r>
          <w:rPr>
            <w:rFonts w:ascii="Times New Roman" w:hAnsi="Times New Roman" w:cs="Times New Roman"/>
            <w:sz w:val="24"/>
            <w:szCs w:val="24"/>
          </w:rPr>
          <w:t xml:space="preserve">differing </w:t>
        </w:r>
      </w:ins>
      <w:ins w:id="108" w:author="bradcard" w:date="2018-12-27T16:09:00Z">
        <w:r>
          <w:rPr>
            <w:rFonts w:ascii="Times New Roman" w:hAnsi="Times New Roman" w:cs="Times New Roman"/>
            <w:sz w:val="24"/>
            <w:szCs w:val="24"/>
          </w:rPr>
          <w:t>assumptions</w:t>
        </w:r>
      </w:ins>
      <w:ins w:id="109" w:author="bradcard" w:date="2018-12-27T16:02:00Z">
        <w:r w:rsidR="00344B55">
          <w:rPr>
            <w:rFonts w:ascii="Times New Roman" w:hAnsi="Times New Roman" w:cs="Times New Roman"/>
            <w:sz w:val="24"/>
            <w:szCs w:val="24"/>
          </w:rPr>
          <w:t>,</w:t>
        </w:r>
        <w:r>
          <w:rPr>
            <w:rFonts w:ascii="Times New Roman" w:hAnsi="Times New Roman" w:cs="Times New Roman"/>
            <w:sz w:val="24"/>
            <w:szCs w:val="24"/>
          </w:rPr>
          <w:t xml:space="preserve"> they </w:t>
        </w:r>
      </w:ins>
      <w:ins w:id="110" w:author="bradcard" w:date="2018-12-27T16:10:00Z">
        <w:r>
          <w:rPr>
            <w:rFonts w:ascii="Times New Roman" w:hAnsi="Times New Roman" w:cs="Times New Roman"/>
            <w:sz w:val="24"/>
            <w:szCs w:val="24"/>
          </w:rPr>
          <w:t>are not directly comparable in terms of the quantities and p</w:t>
        </w:r>
      </w:ins>
      <w:ins w:id="111" w:author="bradcard" w:date="2018-12-27T16:02:00Z">
        <w:r w:rsidR="001E0C34">
          <w:rPr>
            <w:rFonts w:ascii="Times New Roman" w:hAnsi="Times New Roman" w:cs="Times New Roman"/>
            <w:sz w:val="24"/>
            <w:szCs w:val="24"/>
          </w:rPr>
          <w:t>rediction</w:t>
        </w:r>
      </w:ins>
      <w:ins w:id="112" w:author="bradcard" w:date="2018-12-28T12:51:00Z">
        <w:r w:rsidR="00344B55">
          <w:rPr>
            <w:rFonts w:ascii="Times New Roman" w:hAnsi="Times New Roman" w:cs="Times New Roman"/>
            <w:sz w:val="24"/>
            <w:szCs w:val="24"/>
          </w:rPr>
          <w:t>s</w:t>
        </w:r>
      </w:ins>
      <w:ins w:id="113" w:author="bradcard" w:date="2018-12-27T16:10:00Z">
        <w:r>
          <w:rPr>
            <w:rFonts w:ascii="Times New Roman" w:hAnsi="Times New Roman" w:cs="Times New Roman"/>
            <w:sz w:val="24"/>
            <w:szCs w:val="24"/>
          </w:rPr>
          <w:t xml:space="preserve"> they produce</w:t>
        </w:r>
      </w:ins>
      <w:ins w:id="114" w:author="bradcard" w:date="2018-12-27T16:02:00Z">
        <w:r w:rsidR="001E0C34">
          <w:rPr>
            <w:rFonts w:ascii="Times New Roman" w:hAnsi="Times New Roman" w:cs="Times New Roman"/>
            <w:sz w:val="24"/>
            <w:szCs w:val="24"/>
          </w:rPr>
          <w:t xml:space="preserve">. </w:t>
        </w:r>
      </w:ins>
      <w:ins w:id="115" w:author="bradcard" w:date="2018-12-28T12:52:00Z">
        <w:r w:rsidR="00344B55">
          <w:rPr>
            <w:rFonts w:ascii="Times New Roman" w:hAnsi="Times New Roman" w:cs="Times New Roman"/>
            <w:sz w:val="24"/>
            <w:szCs w:val="24"/>
          </w:rPr>
          <w:t>In this review,</w:t>
        </w:r>
      </w:ins>
      <w:ins w:id="116" w:author="bradcard" w:date="2018-12-27T16:11:00Z">
        <w:r>
          <w:rPr>
            <w:rFonts w:ascii="Times New Roman" w:hAnsi="Times New Roman" w:cs="Times New Roman"/>
            <w:sz w:val="24"/>
            <w:szCs w:val="24"/>
          </w:rPr>
          <w:t xml:space="preserve"> we compare </w:t>
        </w:r>
      </w:ins>
      <w:ins w:id="117" w:author="bradcard" w:date="2018-12-28T12:51:00Z">
        <w:r w:rsidR="00344B55">
          <w:rPr>
            <w:rFonts w:ascii="Times New Roman" w:hAnsi="Times New Roman" w:cs="Times New Roman"/>
            <w:sz w:val="24"/>
            <w:szCs w:val="24"/>
          </w:rPr>
          <w:t>five</w:t>
        </w:r>
      </w:ins>
      <w:ins w:id="118" w:author="bradcard" w:date="2018-12-27T16:11:00Z">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ins>
      <w:ins w:id="119" w:author="bradcard" w:date="2018-12-27T16:02:00Z">
        <w:r w:rsidR="001E0C34">
          <w:rPr>
            <w:rFonts w:ascii="Times New Roman" w:hAnsi="Times New Roman" w:cs="Times New Roman"/>
            <w:sz w:val="24"/>
            <w:szCs w:val="24"/>
          </w:rPr>
          <w:t xml:space="preserve">negative frequency dependence, </w:t>
        </w:r>
      </w:ins>
      <w:ins w:id="120" w:author="bradcard" w:date="2018-12-27T16:11:00Z">
        <w:r>
          <w:rPr>
            <w:rFonts w:ascii="Times New Roman" w:hAnsi="Times New Roman" w:cs="Times New Roman"/>
            <w:sz w:val="24"/>
            <w:szCs w:val="24"/>
          </w:rPr>
          <w:t>(2) mutual invasibility</w:t>
        </w:r>
      </w:ins>
      <w:ins w:id="121" w:author="bradcard" w:date="2018-12-27T16:02:00Z">
        <w:r w:rsidR="001E0C34">
          <w:rPr>
            <w:rFonts w:ascii="Times New Roman" w:hAnsi="Times New Roman" w:cs="Times New Roman"/>
            <w:sz w:val="24"/>
            <w:szCs w:val="24"/>
          </w:rPr>
          <w:t>,</w:t>
        </w:r>
      </w:ins>
      <w:ins w:id="122" w:author="bradcard" w:date="2018-12-27T16:11:00Z">
        <w:r>
          <w:rPr>
            <w:rFonts w:ascii="Times New Roman" w:hAnsi="Times New Roman" w:cs="Times New Roman"/>
            <w:sz w:val="24"/>
            <w:szCs w:val="24"/>
          </w:rPr>
          <w:t xml:space="preserve"> (3)</w:t>
        </w:r>
      </w:ins>
      <w:ins w:id="123" w:author="bradcard" w:date="2018-12-27T16:02:00Z">
        <w:r>
          <w:rPr>
            <w:rFonts w:ascii="Times New Roman" w:hAnsi="Times New Roman" w:cs="Times New Roman"/>
            <w:sz w:val="24"/>
            <w:szCs w:val="24"/>
          </w:rPr>
          <w:t xml:space="preserve"> parameterization of</w:t>
        </w:r>
        <w:r w:rsidR="001E0C34">
          <w:rPr>
            <w:rFonts w:ascii="Times New Roman" w:hAnsi="Times New Roman" w:cs="Times New Roman"/>
            <w:sz w:val="24"/>
            <w:szCs w:val="24"/>
          </w:rPr>
          <w:t xml:space="preserve"> Lotka-Volterra</w:t>
        </w:r>
      </w:ins>
      <w:ins w:id="124" w:author="bradcard" w:date="2018-12-27T16:12:00Z">
        <w:r>
          <w:rPr>
            <w:rFonts w:ascii="Times New Roman" w:hAnsi="Times New Roman" w:cs="Times New Roman"/>
            <w:sz w:val="24"/>
            <w:szCs w:val="24"/>
          </w:rPr>
          <w:t xml:space="preserve"> competition</w:t>
        </w:r>
      </w:ins>
      <w:ins w:id="125" w:author="bradcard" w:date="2018-12-27T16:02:00Z">
        <w:r w:rsidR="001E0C34">
          <w:rPr>
            <w:rFonts w:ascii="Times New Roman" w:hAnsi="Times New Roman" w:cs="Times New Roman"/>
            <w:sz w:val="24"/>
            <w:szCs w:val="24"/>
          </w:rPr>
          <w:t xml:space="preserve"> model</w:t>
        </w:r>
      </w:ins>
      <w:ins w:id="126" w:author="bradcard" w:date="2018-12-28T12:52:00Z">
        <w:r w:rsidR="00344B55">
          <w:rPr>
            <w:rFonts w:ascii="Times New Roman" w:hAnsi="Times New Roman" w:cs="Times New Roman"/>
            <w:sz w:val="24"/>
            <w:szCs w:val="24"/>
          </w:rPr>
          <w:t>s</w:t>
        </w:r>
      </w:ins>
      <w:ins w:id="127" w:author="bradcard" w:date="2018-12-27T16:02:00Z">
        <w:r w:rsidR="001E0C34">
          <w:rPr>
            <w:rFonts w:ascii="Times New Roman" w:hAnsi="Times New Roman" w:cs="Times New Roman"/>
            <w:sz w:val="24"/>
            <w:szCs w:val="24"/>
          </w:rPr>
          <w:t xml:space="preserve">, </w:t>
        </w:r>
      </w:ins>
      <w:ins w:id="128" w:author="bradcard" w:date="2018-12-27T16:12:00Z">
        <w:r w:rsidR="00344B55">
          <w:rPr>
            <w:rFonts w:ascii="Times New Roman" w:hAnsi="Times New Roman" w:cs="Times New Roman"/>
            <w:sz w:val="24"/>
            <w:szCs w:val="24"/>
          </w:rPr>
          <w:t>(4)</w:t>
        </w:r>
      </w:ins>
      <w:ins w:id="129" w:author="bradcard" w:date="2018-12-27T16:02:00Z">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ins>
      <w:ins w:id="130" w:author="bradcard" w:date="2018-12-28T12:52:00Z">
        <w:r w:rsidR="00344B55">
          <w:rPr>
            <w:rFonts w:ascii="Times New Roman" w:hAnsi="Times New Roman" w:cs="Times New Roman"/>
            <w:sz w:val="24"/>
            <w:szCs w:val="24"/>
          </w:rPr>
          <w:t xml:space="preserve">ND and RFD can be measured using </w:t>
        </w:r>
      </w:ins>
      <w:ins w:id="131" w:author="bradcard" w:date="2018-12-27T16:02:00Z">
        <w:r w:rsidR="001E0C34" w:rsidRPr="00C9514D">
          <w:rPr>
            <w:rFonts w:ascii="Times New Roman" w:hAnsi="Times New Roman" w:cs="Times New Roman"/>
            <w:sz w:val="24"/>
            <w:szCs w:val="24"/>
          </w:rPr>
          <w:t>all</w:t>
        </w:r>
      </w:ins>
      <w:ins w:id="132" w:author="bradcard" w:date="2018-12-27T16:12:00Z">
        <w:r>
          <w:rPr>
            <w:rFonts w:ascii="Times New Roman" w:hAnsi="Times New Roman" w:cs="Times New Roman"/>
            <w:sz w:val="24"/>
            <w:szCs w:val="24"/>
          </w:rPr>
          <w:t xml:space="preserve"> </w:t>
        </w:r>
      </w:ins>
      <w:ins w:id="133" w:author="bradcard" w:date="2018-12-27T16:02:00Z">
        <w:r w:rsidR="001E0C34" w:rsidRPr="00C9514D">
          <w:rPr>
            <w:rFonts w:ascii="Times New Roman" w:hAnsi="Times New Roman" w:cs="Times New Roman"/>
            <w:sz w:val="24"/>
            <w:szCs w:val="24"/>
          </w:rPr>
          <w:t xml:space="preserve">of </w:t>
        </w:r>
      </w:ins>
      <w:ins w:id="134" w:author="bradcard" w:date="2018-12-28T12:53:00Z">
        <w:r w:rsidR="00344B55">
          <w:rPr>
            <w:rFonts w:ascii="Times New Roman" w:hAnsi="Times New Roman" w:cs="Times New Roman"/>
            <w:sz w:val="24"/>
            <w:szCs w:val="24"/>
          </w:rPr>
          <w:t>five</w:t>
        </w:r>
      </w:ins>
      <w:ins w:id="135" w:author="bradcard" w:date="2018-12-27T16:02:00Z">
        <w:r w:rsidR="00344B55">
          <w:rPr>
            <w:rFonts w:ascii="Times New Roman" w:hAnsi="Times New Roman" w:cs="Times New Roman"/>
            <w:sz w:val="24"/>
            <w:szCs w:val="24"/>
          </w:rPr>
          <w:t xml:space="preserve"> methods, and th</w:t>
        </w:r>
      </w:ins>
      <w:ins w:id="136" w:author="bradcard" w:date="2018-12-28T12:53:00Z">
        <w:r w:rsidR="00344B55">
          <w:rPr>
            <w:rFonts w:ascii="Times New Roman" w:hAnsi="Times New Roman" w:cs="Times New Roman"/>
            <w:sz w:val="24"/>
            <w:szCs w:val="24"/>
          </w:rPr>
          <w:t xml:space="preserve">at the measures </w:t>
        </w:r>
      </w:ins>
      <w:ins w:id="137" w:author="bradcard" w:date="2018-12-27T16:02:00Z">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ins>
      <w:ins w:id="138" w:author="bradcard" w:date="2018-12-28T12:53:00Z">
        <w:r w:rsidR="00344B55">
          <w:rPr>
            <w:rFonts w:ascii="Times New Roman" w:hAnsi="Times New Roman" w:cs="Times New Roman"/>
            <w:sz w:val="24"/>
            <w:szCs w:val="24"/>
          </w:rPr>
          <w:t>the specific limiting</w:t>
        </w:r>
      </w:ins>
      <w:ins w:id="139" w:author="bradcard" w:date="2018-12-27T16:02:00Z">
        <w:r w:rsidR="001E0C34">
          <w:rPr>
            <w:rFonts w:ascii="Times New Roman" w:hAnsi="Times New Roman" w:cs="Times New Roman"/>
            <w:sz w:val="24"/>
            <w:szCs w:val="24"/>
          </w:rPr>
          <w:t xml:space="preserve"> assumptions</w:t>
        </w:r>
      </w:ins>
      <w:ins w:id="140" w:author="bradcard" w:date="2018-12-28T12:53:00Z">
        <w:r w:rsidR="00344B55">
          <w:rPr>
            <w:rFonts w:ascii="Times New Roman" w:hAnsi="Times New Roman" w:cs="Times New Roman"/>
            <w:sz w:val="24"/>
            <w:szCs w:val="24"/>
          </w:rPr>
          <w:t xml:space="preserve"> of those methods</w:t>
        </w:r>
      </w:ins>
      <w:ins w:id="141" w:author="bradcard" w:date="2018-12-27T16:02:00Z">
        <w:r w:rsidR="001E0C34">
          <w:rPr>
            <w:rFonts w:ascii="Times New Roman" w:hAnsi="Times New Roman" w:cs="Times New Roman"/>
            <w:sz w:val="24"/>
            <w:szCs w:val="24"/>
          </w:rPr>
          <w:t xml:space="preserve">. However, </w:t>
        </w:r>
      </w:ins>
      <w:ins w:id="142" w:author="bradcard" w:date="2018-12-27T16:13:00Z">
        <w:r>
          <w:rPr>
            <w:rFonts w:ascii="Times New Roman" w:hAnsi="Times New Roman" w:cs="Times New Roman"/>
            <w:sz w:val="24"/>
            <w:szCs w:val="24"/>
          </w:rPr>
          <w:t xml:space="preserve">the methods are not comparable to </w:t>
        </w:r>
      </w:ins>
      <w:ins w:id="143" w:author="bradcard" w:date="2018-12-28T12:53:00Z">
        <w:r w:rsidR="00344B55">
          <w:rPr>
            <w:rFonts w:ascii="Times New Roman" w:hAnsi="Times New Roman" w:cs="Times New Roman"/>
            <w:sz w:val="24"/>
            <w:szCs w:val="24"/>
          </w:rPr>
          <w:t>one</w:t>
        </w:r>
      </w:ins>
      <w:ins w:id="144" w:author="bradcard" w:date="2018-12-27T16:13:00Z">
        <w:r>
          <w:rPr>
            <w:rFonts w:ascii="Times New Roman" w:hAnsi="Times New Roman" w:cs="Times New Roman"/>
            <w:sz w:val="24"/>
            <w:szCs w:val="24"/>
          </w:rPr>
          <w:t xml:space="preserve"> other, </w:t>
        </w:r>
      </w:ins>
      <w:ins w:id="145" w:author="bradcard" w:date="2018-12-28T12:53:00Z">
        <w:r w:rsidR="00344B55">
          <w:rPr>
            <w:rFonts w:ascii="Times New Roman" w:hAnsi="Times New Roman" w:cs="Times New Roman"/>
            <w:sz w:val="24"/>
            <w:szCs w:val="24"/>
          </w:rPr>
          <w:t xml:space="preserve">which means that measures of ND and RFD cannot be directly compared. </w:t>
        </w:r>
      </w:ins>
      <w:ins w:id="146" w:author="bradcard" w:date="2018-12-28T12:54:00Z">
        <w:r w:rsidR="00344B55">
          <w:rPr>
            <w:rFonts w:ascii="Times New Roman" w:hAnsi="Times New Roman" w:cs="Times New Roman"/>
            <w:sz w:val="24"/>
            <w:szCs w:val="24"/>
          </w:rPr>
          <w:t>Furthermore, several of the methods</w:t>
        </w:r>
      </w:ins>
      <w:ins w:id="147" w:author="bradcard" w:date="2018-12-27T16:02:00Z">
        <w:r w:rsidR="001E0C34">
          <w:rPr>
            <w:rFonts w:ascii="Times New Roman" w:hAnsi="Times New Roman" w:cs="Times New Roman"/>
            <w:sz w:val="24"/>
            <w:szCs w:val="24"/>
          </w:rPr>
          <w:t xml:space="preserve"> have </w:t>
        </w:r>
      </w:ins>
      <w:ins w:id="148" w:author="bradcard" w:date="2018-12-28T12:54:00Z">
        <w:r w:rsidR="00344B55">
          <w:rPr>
            <w:rFonts w:ascii="Times New Roman" w:hAnsi="Times New Roman" w:cs="Times New Roman"/>
            <w:sz w:val="24"/>
            <w:szCs w:val="24"/>
          </w:rPr>
          <w:t>important assumptions or</w:t>
        </w:r>
      </w:ins>
      <w:ins w:id="149" w:author="bradcard" w:date="2018-12-27T16:02:00Z">
        <w:r w:rsidR="001E0C34">
          <w:rPr>
            <w:rFonts w:ascii="Times New Roman" w:hAnsi="Times New Roman" w:cs="Times New Roman"/>
            <w:sz w:val="24"/>
            <w:szCs w:val="24"/>
          </w:rPr>
          <w:t xml:space="preserve"> limitation</w:t>
        </w:r>
      </w:ins>
      <w:ins w:id="150" w:author="bradcard" w:date="2018-12-28T12:54:00Z">
        <w:r w:rsidR="00344B55">
          <w:rPr>
            <w:rFonts w:ascii="Times New Roman" w:hAnsi="Times New Roman" w:cs="Times New Roman"/>
            <w:sz w:val="24"/>
            <w:szCs w:val="24"/>
          </w:rPr>
          <w:t>s</w:t>
        </w:r>
      </w:ins>
      <w:ins w:id="151" w:author="bradcard" w:date="2018-12-27T16:02:00Z">
        <w:r w:rsidR="001E0C34">
          <w:rPr>
            <w:rFonts w:ascii="Times New Roman" w:hAnsi="Times New Roman" w:cs="Times New Roman"/>
            <w:sz w:val="24"/>
            <w:szCs w:val="24"/>
          </w:rPr>
          <w:t xml:space="preserve"> that </w:t>
        </w:r>
      </w:ins>
      <w:ins w:id="152" w:author="bradcard" w:date="2018-12-27T16:13:00Z">
        <w:r w:rsidR="00F922BD">
          <w:rPr>
            <w:rFonts w:ascii="Times New Roman" w:hAnsi="Times New Roman" w:cs="Times New Roman"/>
            <w:sz w:val="24"/>
            <w:szCs w:val="24"/>
          </w:rPr>
          <w:t xml:space="preserve">empiricists need to be aware of before </w:t>
        </w:r>
      </w:ins>
      <w:ins w:id="153" w:author="bradcard" w:date="2018-12-28T12:54:00Z">
        <w:r w:rsidR="00344B55">
          <w:rPr>
            <w:rFonts w:ascii="Times New Roman" w:hAnsi="Times New Roman" w:cs="Times New Roman"/>
            <w:sz w:val="24"/>
            <w:szCs w:val="24"/>
          </w:rPr>
          <w:t>using them to measure ND and RFD</w:t>
        </w:r>
      </w:ins>
      <w:ins w:id="154" w:author="bradcard" w:date="2018-12-27T16:13:00Z">
        <w:r w:rsidR="00F922BD">
          <w:rPr>
            <w:rFonts w:ascii="Times New Roman" w:hAnsi="Times New Roman" w:cs="Times New Roman"/>
            <w:sz w:val="24"/>
            <w:szCs w:val="24"/>
          </w:rPr>
          <w:t xml:space="preserve"> in any real system</w:t>
        </w:r>
      </w:ins>
      <w:ins w:id="155" w:author="bradcard" w:date="2018-12-27T16:02:00Z">
        <w:r w:rsidR="001E0C34">
          <w:rPr>
            <w:rFonts w:ascii="Times New Roman" w:hAnsi="Times New Roman" w:cs="Times New Roman"/>
            <w:sz w:val="24"/>
            <w:szCs w:val="24"/>
          </w:rPr>
          <w:t xml:space="preserve">. </w:t>
        </w:r>
      </w:ins>
      <w:ins w:id="156" w:author="bradcard" w:date="2018-12-27T16:14:00Z">
        <w:r w:rsidR="00F922BD">
          <w:rPr>
            <w:rFonts w:ascii="Times New Roman" w:hAnsi="Times New Roman" w:cs="Times New Roman"/>
            <w:sz w:val="24"/>
            <w:szCs w:val="24"/>
          </w:rPr>
          <w:t>After reviewing the methods, w</w:t>
        </w:r>
      </w:ins>
      <w:ins w:id="157" w:author="bradcard" w:date="2018-12-27T16:02:00Z">
        <w:r w:rsidR="001E0C34">
          <w:rPr>
            <w:rFonts w:ascii="Times New Roman" w:hAnsi="Times New Roman" w:cs="Times New Roman"/>
            <w:sz w:val="24"/>
            <w:szCs w:val="24"/>
          </w:rPr>
          <w:t xml:space="preserve">e offer guidance for empiricists </w:t>
        </w:r>
      </w:ins>
      <w:ins w:id="158" w:author="bradcard" w:date="2018-12-27T16:14:00Z">
        <w:r w:rsidR="00F922BD">
          <w:rPr>
            <w:rFonts w:ascii="Times New Roman" w:hAnsi="Times New Roman" w:cs="Times New Roman"/>
            <w:sz w:val="24"/>
            <w:szCs w:val="24"/>
          </w:rPr>
          <w:t xml:space="preserve">to </w:t>
        </w:r>
      </w:ins>
      <w:ins w:id="159" w:author="bradcard" w:date="2018-12-27T16:02:00Z">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ins>
      <w:ins w:id="160" w:author="bradcard" w:date="2018-12-27T16:15:00Z">
        <w:r w:rsidR="00F922BD">
          <w:rPr>
            <w:rFonts w:ascii="Times New Roman" w:hAnsi="Times New Roman" w:cs="Times New Roman"/>
            <w:sz w:val="24"/>
            <w:szCs w:val="24"/>
          </w:rPr>
          <w:t xml:space="preserve">measuring ND and RFD in </w:t>
        </w:r>
      </w:ins>
      <w:ins w:id="161" w:author="bradcard" w:date="2018-12-27T16:02:00Z">
        <w:r w:rsidR="00F922BD">
          <w:rPr>
            <w:rFonts w:ascii="Times New Roman" w:hAnsi="Times New Roman" w:cs="Times New Roman"/>
            <w:sz w:val="24"/>
            <w:szCs w:val="24"/>
          </w:rPr>
          <w:t>their study system</w:t>
        </w:r>
        <w:r w:rsidR="001E0C34">
          <w:rPr>
            <w:rFonts w:ascii="Times New Roman" w:hAnsi="Times New Roman" w:cs="Times New Roman"/>
            <w:sz w:val="24"/>
            <w:szCs w:val="24"/>
          </w:rPr>
          <w:t xml:space="preserve">. </w:t>
        </w:r>
      </w:ins>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2C7E1C42" w14:textId="77777777"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7D0ECCBD"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w:t>
      </w:r>
      <w:r w:rsidRPr="00DE4F2C">
        <w:rPr>
          <w:rFonts w:ascii="Times New Roman" w:hAnsi="Times New Roman" w:cs="Times New Roman"/>
          <w:sz w:val="24"/>
          <w:szCs w:val="24"/>
        </w:rPr>
        <w:lastRenderedPageBreak/>
        <w:t>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E5FF18B" w14:textId="14BDA49E"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t>
      </w:r>
      <w:commentRangeStart w:id="162"/>
      <w:r w:rsidR="0049185E">
        <w:rPr>
          <w:rFonts w:ascii="Times New Roman" w:hAnsi="Times New Roman" w:cs="Times New Roman"/>
          <w:sz w:val="24"/>
          <w:szCs w:val="24"/>
          <w:lang w:eastAsia="zh-TW"/>
        </w:rPr>
        <w:t>whether a species can have positive growth rate when invading resident species from rare</w:t>
      </w:r>
      <w:commentRangeEnd w:id="162"/>
      <w:r w:rsidR="00F873F2">
        <w:rPr>
          <w:rStyle w:val="CommentReference"/>
        </w:rPr>
        <w:commentReference w:id="162"/>
      </w:r>
      <w:r w:rsidR="0049185E">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ins w:id="163" w:author="Godwin, Casey" w:date="2018-12-21T09:43:00Z">
        <w:r w:rsidR="00F873F2">
          <w:rPr>
            <w:rFonts w:ascii="Times New Roman" w:hAnsi="Times New Roman" w:cs="Times New Roman"/>
            <w:sz w:val="24"/>
            <w:szCs w:val="24"/>
            <w:lang w:eastAsia="zh-TW"/>
          </w:rPr>
          <w:t xml:space="preserve">If </w:t>
        </w:r>
      </w:ins>
      <w:ins w:id="164" w:author="Godwin, Casey" w:date="2018-12-21T09:44:00Z">
        <w:r w:rsidR="00F873F2">
          <w:rPr>
            <w:rFonts w:ascii="Times New Roman" w:hAnsi="Times New Roman" w:cs="Times New Roman"/>
            <w:sz w:val="24"/>
            <w:szCs w:val="24"/>
            <w:lang w:eastAsia="zh-TW"/>
          </w:rPr>
          <w:t xml:space="preserve">both species have positive growth rates as the invader, the two species will coexist. </w:t>
        </w:r>
      </w:ins>
      <w:r w:rsidR="0049185E">
        <w:rPr>
          <w:rFonts w:ascii="Times New Roman" w:hAnsi="Times New Roman" w:cs="Times New Roman"/>
          <w:sz w:val="24"/>
          <w:szCs w:val="24"/>
          <w:lang w:eastAsia="zh-TW"/>
        </w:rPr>
        <w:t xml:space="preserve">Chesson </w:t>
      </w:r>
      <w:commentRangeStart w:id="165"/>
      <w:r w:rsidR="0049185E">
        <w:rPr>
          <w:rFonts w:ascii="Times New Roman" w:hAnsi="Times New Roman" w:cs="Times New Roman"/>
          <w:sz w:val="24"/>
          <w:szCs w:val="24"/>
          <w:lang w:eastAsia="zh-TW"/>
        </w:rPr>
        <w:t xml:space="preserve">argues </w:t>
      </w:r>
      <w:commentRangeEnd w:id="165"/>
      <w:r w:rsidR="00CC412F">
        <w:rPr>
          <w:rStyle w:val="CommentReference"/>
        </w:rPr>
        <w:commentReference w:id="165"/>
      </w:r>
      <w:r w:rsidR="0049185E">
        <w:rPr>
          <w:rFonts w:ascii="Times New Roman" w:hAnsi="Times New Roman" w:cs="Times New Roman"/>
          <w:sz w:val="24"/>
          <w:szCs w:val="24"/>
          <w:lang w:eastAsia="zh-TW"/>
        </w:rPr>
        <w:t>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xml:space="preserve">. On the other hand, fluctuation dependent mechanisms occur through species’ differential responses to the variance of environmental factors, i.e. </w:t>
      </w:r>
      <w:commentRangeStart w:id="166"/>
      <w:r w:rsidR="008C4CF5">
        <w:rPr>
          <w:rFonts w:ascii="Times New Roman" w:hAnsi="Times New Roman" w:cs="Times New Roman"/>
          <w:sz w:val="24"/>
          <w:szCs w:val="24"/>
        </w:rPr>
        <w:t>relative nonlinearities</w:t>
      </w:r>
      <w:r w:rsidR="000D7820">
        <w:rPr>
          <w:rFonts w:ascii="Times New Roman" w:hAnsi="Times New Roman" w:cs="Times New Roman"/>
          <w:sz w:val="24"/>
          <w:szCs w:val="24"/>
        </w:rPr>
        <w:t xml:space="preserve"> </w:t>
      </w:r>
      <w:commentRangeEnd w:id="166"/>
      <w:r w:rsidR="00483951">
        <w:rPr>
          <w:rStyle w:val="CommentReference"/>
        </w:rPr>
        <w:commentReference w:id="166"/>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3ABEE0F" w14:textId="77777777" w:rsidR="00CC412F" w:rsidRDefault="00A959B9" w:rsidP="00C1590A">
      <w:pPr>
        <w:pStyle w:val="Normal1"/>
        <w:spacing w:line="360" w:lineRule="auto"/>
        <w:ind w:firstLine="450"/>
        <w:rPr>
          <w:ins w:id="167" w:author="bradcard" w:date="2018-12-27T16:20:00Z"/>
          <w:rFonts w:ascii="Times New Roman" w:hAnsi="Times New Roman" w:cs="Times New Roman"/>
          <w:sz w:val="24"/>
          <w:szCs w:val="24"/>
        </w:rPr>
      </w:pPr>
      <w:r>
        <w:rPr>
          <w:rFonts w:ascii="Times New Roman" w:hAnsi="Times New Roman" w:cs="Times New Roman"/>
          <w:sz w:val="24"/>
          <w:szCs w:val="24"/>
        </w:rPr>
        <w:lastRenderedPageBreak/>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w:t>
      </w:r>
    </w:p>
    <w:p w14:paraId="71C245BF" w14:textId="6855EE82" w:rsidR="00DC1C4F" w:rsidRPr="00DE4F2C" w:rsidDel="00CC412F" w:rsidRDefault="00DC1C4F" w:rsidP="00C1590A">
      <w:pPr>
        <w:pStyle w:val="Normal1"/>
        <w:spacing w:line="360" w:lineRule="auto"/>
        <w:ind w:firstLine="450"/>
        <w:rPr>
          <w:del w:id="168" w:author="bradcard" w:date="2018-12-27T16:21:00Z"/>
          <w:rFonts w:ascii="Times New Roman" w:hAnsi="Times New Roman" w:cs="Times New Roman"/>
          <w:sz w:val="24"/>
          <w:szCs w:val="24"/>
        </w:rPr>
      </w:pPr>
      <w:r w:rsidRPr="00DE4F2C">
        <w:rPr>
          <w:rFonts w:ascii="Times New Roman" w:hAnsi="Times New Roman" w:cs="Times New Roman"/>
          <w:sz w:val="24"/>
          <w:szCs w:val="24"/>
        </w:rPr>
        <w:t>In contrast, equalizing forces minimize what Chesson and others now refer to as relative fitness differences (RFD) among species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 Turnbull et al. 2013)</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Chesson's definition of a ‘fitness difference’ is not the same as that used by evolutionary biologists, as he was referring to differences in competitive abilities among species, not </w:t>
      </w:r>
      <w:del w:id="169" w:author="Godwin, Casey" w:date="2018-12-21T09:45:00Z">
        <w:r w:rsidRPr="00DE4F2C" w:rsidDel="00F873F2">
          <w:rPr>
            <w:rFonts w:ascii="Times New Roman" w:hAnsi="Times New Roman" w:cs="Times New Roman"/>
            <w:sz w:val="24"/>
            <w:szCs w:val="24"/>
          </w:rPr>
          <w:delText xml:space="preserve">fitness </w:delText>
        </w:r>
      </w:del>
      <w:r w:rsidRPr="00DE4F2C">
        <w:rPr>
          <w:rFonts w:ascii="Times New Roman" w:hAnsi="Times New Roman" w:cs="Times New Roman"/>
          <w:sz w:val="24"/>
          <w:szCs w:val="24"/>
        </w:rPr>
        <w:t xml:space="preserve">differences </w:t>
      </w:r>
      <w:ins w:id="170" w:author="Godwin, Casey" w:date="2018-12-21T09:46:00Z">
        <w:r w:rsidR="00F873F2">
          <w:rPr>
            <w:rFonts w:ascii="Times New Roman" w:hAnsi="Times New Roman" w:cs="Times New Roman"/>
            <w:sz w:val="24"/>
            <w:szCs w:val="24"/>
          </w:rPr>
          <w:t xml:space="preserve">in reproduction </w:t>
        </w:r>
      </w:ins>
      <w:r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Pr="00DE4F2C">
        <w:rPr>
          <w:rFonts w:ascii="Times New Roman" w:hAnsi="Times New Roman" w:cs="Times New Roman"/>
          <w:sz w:val="24"/>
          <w:szCs w:val="24"/>
        </w:rPr>
        <w:t>, and are the result of inherent variation in biological traits such as minimum resource or consumer requirements (</w:t>
      </w:r>
      <w:r>
        <w:rPr>
          <w:rFonts w:ascii="Times New Roman" w:hAnsi="Times New Roman" w:cs="Times New Roman"/>
          <w:sz w:val="24"/>
          <w:szCs w:val="24"/>
        </w:rPr>
        <w:t xml:space="preserve">e.g. </w:t>
      </w:r>
      <w:r w:rsidRPr="00DE4F2C">
        <w:rPr>
          <w:rFonts w:ascii="Times New Roman" w:hAnsi="Times New Roman" w:cs="Times New Roman"/>
          <w:sz w:val="24"/>
          <w:szCs w:val="24"/>
        </w:rPr>
        <w:t>R*/P*’s</w:t>
      </w:r>
      <w:r>
        <w:rPr>
          <w:rFonts w:ascii="Times New Roman" w:hAnsi="Times New Roman" w:cs="Times New Roman"/>
          <w:sz w:val="24"/>
          <w:szCs w:val="24"/>
        </w:rPr>
        <w:t>; Tilman 1982</w:t>
      </w:r>
      <w:r w:rsidRPr="00DE4F2C">
        <w:rPr>
          <w:rFonts w:ascii="Times New Roman" w:hAnsi="Times New Roman" w:cs="Times New Roman"/>
          <w:sz w:val="24"/>
          <w:szCs w:val="24"/>
        </w:rPr>
        <w:t xml:space="preserve">), differential resistance to consumers, or differences in </w:t>
      </w:r>
      <w:ins w:id="171" w:author="Godwin, Casey" w:date="2018-12-21T09:46:00Z">
        <w:r w:rsidR="00F873F2">
          <w:rPr>
            <w:rFonts w:ascii="Times New Roman" w:hAnsi="Times New Roman" w:cs="Times New Roman"/>
            <w:sz w:val="24"/>
            <w:szCs w:val="24"/>
          </w:rPr>
          <w:t xml:space="preserve">potential </w:t>
        </w:r>
      </w:ins>
      <w:r w:rsidRPr="00DE4F2C">
        <w:rPr>
          <w:rFonts w:ascii="Times New Roman" w:hAnsi="Times New Roman" w:cs="Times New Roman"/>
          <w:sz w:val="24"/>
          <w:szCs w:val="24"/>
        </w:rPr>
        <w:t>growth rates</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 </w:instrText>
      </w:r>
      <w:r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Pr="00B47C79">
        <w:rPr>
          <w:rFonts w:ascii="Times New Roman" w:hAnsi="Times New Roman" w:cs="Times New Roman"/>
          <w:sz w:val="24"/>
          <w:szCs w:val="24"/>
        </w:rPr>
        <w:instrText xml:space="preserve"> ADDIN EN.CITE.DATA </w:instrText>
      </w:r>
      <w:r w:rsidRPr="00B47C79">
        <w:rPr>
          <w:rFonts w:ascii="Times New Roman" w:hAnsi="Times New Roman" w:cs="Times New Roman"/>
          <w:sz w:val="24"/>
          <w:szCs w:val="24"/>
        </w:rPr>
      </w:r>
      <w:r w:rsidRPr="00B47C7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(Adler et al. 2007, Levine and HilleRisLambers 2009, HilleRisLambers et al. 2012)</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RFDs represent differences in competitive abilities that persist irrespective of how much ND there </w:t>
      </w:r>
      <w:ins w:id="172" w:author="Godwin, Casey" w:date="2018-12-21T09:47:00Z">
        <w:r w:rsidR="00F873F2">
          <w:rPr>
            <w:rFonts w:ascii="Times New Roman" w:hAnsi="Times New Roman" w:cs="Times New Roman"/>
            <w:sz w:val="24"/>
            <w:szCs w:val="24"/>
          </w:rPr>
          <w:t>is</w:t>
        </w:r>
      </w:ins>
      <w:del w:id="173" w:author="Godwin, Casey" w:date="2018-12-21T09:47:00Z">
        <w:r w:rsidRPr="00DE4F2C" w:rsidDel="00F873F2">
          <w:rPr>
            <w:rFonts w:ascii="Times New Roman" w:hAnsi="Times New Roman" w:cs="Times New Roman"/>
            <w:sz w:val="24"/>
            <w:szCs w:val="24"/>
          </w:rPr>
          <w:delText>are</w:delText>
        </w:r>
      </w:del>
      <w:r w:rsidRPr="00DE4F2C">
        <w:rPr>
          <w:rFonts w:ascii="Times New Roman" w:hAnsi="Times New Roman" w:cs="Times New Roman"/>
          <w:sz w:val="24"/>
          <w:szCs w:val="24"/>
        </w:rPr>
        <w:t xml:space="preserve"> among species.  </w:t>
      </w:r>
    </w:p>
    <w:p w14:paraId="44FAB216" w14:textId="187DDFB8" w:rsidR="00DC1C4F" w:rsidRDefault="0013550E" w:rsidP="000B45B3">
      <w:pPr>
        <w:pStyle w:val="Normal1"/>
        <w:spacing w:line="360" w:lineRule="auto"/>
        <w:ind w:firstLine="450"/>
        <w:rPr>
          <w:rFonts w:ascii="Times New Roman" w:hAnsi="Times New Roman" w:cs="Times New Roman"/>
          <w:sz w:val="24"/>
          <w:szCs w:val="24"/>
        </w:rPr>
      </w:pPr>
      <w:commentRangeStart w:id="174"/>
      <w:commentRangeStart w:id="175"/>
      <w:del w:id="176" w:author="bradcard" w:date="2018-12-27T16:21:00Z">
        <w:r w:rsidDel="00CC412F">
          <w:rPr>
            <w:rFonts w:ascii="Times New Roman" w:hAnsi="Times New Roman" w:cs="Times New Roman"/>
            <w:sz w:val="24"/>
            <w:szCs w:val="24"/>
          </w:rPr>
          <w:delText xml:space="preserve">When environmental fluctuation is </w:delText>
        </w:r>
        <w:commentRangeStart w:id="177"/>
        <w:r w:rsidDel="00CC412F">
          <w:rPr>
            <w:rFonts w:ascii="Times New Roman" w:hAnsi="Times New Roman" w:cs="Times New Roman"/>
            <w:sz w:val="24"/>
            <w:szCs w:val="24"/>
          </w:rPr>
          <w:delText>negligible</w:delText>
        </w:r>
        <w:commentRangeEnd w:id="177"/>
        <w:r w:rsidR="00F873F2" w:rsidDel="00CC412F">
          <w:rPr>
            <w:rStyle w:val="CommentReference"/>
          </w:rPr>
          <w:commentReference w:id="177"/>
        </w:r>
      </w:del>
      <w:ins w:id="178" w:author="bradcard" w:date="2018-12-27T16:21:00Z">
        <w:r w:rsidR="00CC412F">
          <w:rPr>
            <w:rFonts w:ascii="Times New Roman" w:hAnsi="Times New Roman" w:cs="Times New Roman"/>
            <w:sz w:val="24"/>
            <w:szCs w:val="24"/>
          </w:rPr>
          <w:t>For all fluctuation independent mechanisms of coexistence</w:t>
        </w:r>
      </w:ins>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commentRangeEnd w:id="174"/>
      <w:r w:rsidR="00F873F2">
        <w:rPr>
          <w:rStyle w:val="CommentReference"/>
        </w:rPr>
        <w:commentReference w:id="174"/>
      </w:r>
      <w:commentRangeEnd w:id="175"/>
      <w:r w:rsidR="000B45B3">
        <w:rPr>
          <w:rStyle w:val="CommentReference"/>
        </w:rPr>
        <w:commentReference w:id="175"/>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13666DC2" w14:textId="77777777" w:rsidR="008356F7" w:rsidRDefault="00200D57" w:rsidP="00C1590A">
      <w:pPr>
        <w:pStyle w:val="Normal1"/>
        <w:spacing w:line="360" w:lineRule="auto"/>
        <w:ind w:firstLine="450"/>
        <w:rPr>
          <w:ins w:id="179" w:author="bradcard" w:date="2018-12-27T16:25:00Z"/>
          <w:rFonts w:ascii="Times New Roman" w:hAnsi="Times New Roman" w:cs="Times New Roman"/>
          <w:sz w:val="24"/>
          <w:szCs w:val="24"/>
        </w:rPr>
      </w:pPr>
      <w:del w:id="180" w:author="bradcard" w:date="2018-12-27T16:22:00Z">
        <w:r w:rsidDel="00CC412F">
          <w:rPr>
            <w:rFonts w:ascii="Times New Roman" w:hAnsi="Times New Roman" w:cs="Times New Roman"/>
            <w:sz w:val="24"/>
            <w:szCs w:val="24"/>
          </w:rPr>
          <w:delText xml:space="preserve">As </w:delText>
        </w:r>
        <w:r w:rsidR="00DC1C4F" w:rsidRPr="000B5960" w:rsidDel="00CC412F">
          <w:rPr>
            <w:rFonts w:ascii="Times New Roman" w:hAnsi="Times New Roman" w:cs="Times New Roman"/>
            <w:sz w:val="24"/>
            <w:szCs w:val="24"/>
          </w:rPr>
          <w:delText>Chesson</w:delText>
        </w:r>
        <w:r w:rsidR="00DC1C4F" w:rsidDel="00CC412F">
          <w:rPr>
            <w:rFonts w:ascii="Times New Roman" w:hAnsi="Times New Roman" w:cs="Times New Roman"/>
            <w:sz w:val="24"/>
            <w:szCs w:val="24"/>
          </w:rPr>
          <w:delText xml:space="preserve">’s general framework of species coexistence </w:delText>
        </w:r>
        <w:r w:rsidR="003C339C" w:rsidDel="00CC412F">
          <w:rPr>
            <w:rFonts w:ascii="Times New Roman" w:hAnsi="Times New Roman" w:cs="Times New Roman"/>
            <w:sz w:val="24"/>
            <w:szCs w:val="24"/>
          </w:rPr>
          <w:delText xml:space="preserve">becomes more mature </w:delText>
        </w:r>
        <w:r w:rsidR="00781257" w:rsidDel="00CC412F">
          <w:rPr>
            <w:rFonts w:ascii="Times New Roman" w:hAnsi="Times New Roman" w:cs="Times New Roman"/>
            <w:sz w:val="24"/>
            <w:szCs w:val="24"/>
          </w:rPr>
          <w:fldChar w:fldCharType="begin" w:fldLock="1"/>
        </w:r>
        <w:r w:rsidR="001612BE" w:rsidDel="00CC412F">
          <w:rPr>
            <w:rFonts w:ascii="Times New Roman" w:hAnsi="Times New Roman" w:cs="Times New Roman"/>
            <w:sz w:val="24"/>
            <w:szCs w:val="24"/>
          </w:rPr>
          <w:del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 Barabás et al. 2018)","plainTextFormattedCitation":"(Chesson 2000, Barabás et al. 2018)","previouslyFormattedCitation":"(Chesson 2000, Barabás et al. 2018)"},"properties":{"noteIndex":0},"schema":"https://github.com/citation-style-language/schema/raw/master/csl-citation.json"}</w:delInstrText>
        </w:r>
        <w:r w:rsidR="00781257" w:rsidDel="00CC412F">
          <w:rPr>
            <w:rFonts w:ascii="Times New Roman" w:hAnsi="Times New Roman" w:cs="Times New Roman"/>
            <w:sz w:val="24"/>
            <w:szCs w:val="24"/>
          </w:rPr>
          <w:fldChar w:fldCharType="separate"/>
        </w:r>
        <w:r w:rsidR="00654900" w:rsidRPr="00654900" w:rsidDel="00CC412F">
          <w:rPr>
            <w:rFonts w:ascii="Times New Roman" w:hAnsi="Times New Roman" w:cs="Times New Roman"/>
            <w:noProof/>
            <w:sz w:val="24"/>
            <w:szCs w:val="24"/>
          </w:rPr>
          <w:delText>(Chesson 2000, Barabás et al. 2018)</w:delText>
        </w:r>
        <w:r w:rsidR="00781257" w:rsidDel="00CC412F">
          <w:rPr>
            <w:rFonts w:ascii="Times New Roman" w:hAnsi="Times New Roman" w:cs="Times New Roman"/>
            <w:sz w:val="24"/>
            <w:szCs w:val="24"/>
          </w:rPr>
          <w:fldChar w:fldCharType="end"/>
        </w:r>
        <w:r w:rsidR="00DC1C4F" w:rsidRPr="000B5960" w:rsidDel="00CC412F">
          <w:rPr>
            <w:rFonts w:ascii="Times New Roman" w:hAnsi="Times New Roman" w:cs="Times New Roman"/>
            <w:sz w:val="24"/>
            <w:szCs w:val="24"/>
          </w:rPr>
          <w:fldChar w:fldCharType="begin"/>
        </w:r>
        <w:r w:rsidR="00DC1C4F" w:rsidDel="00CC412F">
          <w:rPr>
            <w:rFonts w:ascii="Times New Roman" w:hAnsi="Times New Roman" w:cs="Times New Roman"/>
            <w:sz w:val="24"/>
            <w:szCs w:val="24"/>
          </w:rPr>
          <w:del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delInstrText>
        </w:r>
        <w:r w:rsidR="00DC1C4F" w:rsidRPr="000B5960" w:rsidDel="00CC412F">
          <w:rPr>
            <w:rFonts w:ascii="Times New Roman" w:hAnsi="Times New Roman" w:cs="Times New Roman"/>
            <w:sz w:val="24"/>
            <w:szCs w:val="24"/>
          </w:rPr>
          <w:fldChar w:fldCharType="end"/>
        </w:r>
        <w:r w:rsidR="00DC1C4F" w:rsidDel="00CC412F">
          <w:rPr>
            <w:rFonts w:ascii="Times New Roman" w:hAnsi="Times New Roman" w:cs="Times New Roman"/>
            <w:sz w:val="24"/>
            <w:szCs w:val="24"/>
          </w:rPr>
          <w:delText xml:space="preserve">, </w:delText>
        </w:r>
      </w:del>
      <w:ins w:id="181" w:author="bradcard" w:date="2018-12-27T16:22:00Z">
        <w:r w:rsidR="00CC412F">
          <w:rPr>
            <w:rFonts w:ascii="Times New Roman" w:hAnsi="Times New Roman" w:cs="Times New Roman"/>
            <w:sz w:val="24"/>
            <w:szCs w:val="24"/>
          </w:rPr>
          <w:t xml:space="preserve">Much </w:t>
        </w:r>
      </w:ins>
      <w:r w:rsidR="00DC1C4F">
        <w:rPr>
          <w:rFonts w:ascii="Times New Roman" w:hAnsi="Times New Roman" w:cs="Times New Roman"/>
          <w:sz w:val="24"/>
          <w:szCs w:val="24"/>
        </w:rPr>
        <w:t xml:space="preserve">attention in ecology has </w:t>
      </w:r>
      <w:ins w:id="182" w:author="bradcard" w:date="2018-12-27T16:22:00Z">
        <w:r w:rsidR="00CC412F">
          <w:rPr>
            <w:rFonts w:ascii="Times New Roman" w:hAnsi="Times New Roman" w:cs="Times New Roman"/>
            <w:sz w:val="24"/>
            <w:szCs w:val="24"/>
          </w:rPr>
          <w:t xml:space="preserve">recently </w:t>
        </w:r>
      </w:ins>
      <w:r w:rsidR="00DC1C4F">
        <w:rPr>
          <w:rFonts w:ascii="Times New Roman" w:hAnsi="Times New Roman" w:cs="Times New Roman"/>
          <w:sz w:val="24"/>
          <w:szCs w:val="24"/>
        </w:rPr>
        <w:t>turned towards the empirical measurement of niche and relative fitness differences</w:t>
      </w:r>
      <w:ins w:id="183" w:author="Godwin, Casey" w:date="2018-12-21T09:50:00Z">
        <w:r w:rsidR="00F873F2">
          <w:rPr>
            <w:rFonts w:ascii="Times New Roman" w:hAnsi="Times New Roman" w:cs="Times New Roman"/>
            <w:sz w:val="24"/>
            <w:szCs w:val="24"/>
          </w:rPr>
          <w:t xml:space="preserve"> </w:t>
        </w:r>
        <w:del w:id="184" w:author="bradcard" w:date="2018-12-27T16:23:00Z">
          <w:r w:rsidR="00F873F2" w:rsidDel="00CC412F">
            <w:rPr>
              <w:rFonts w:ascii="Times New Roman" w:hAnsi="Times New Roman" w:cs="Times New Roman"/>
              <w:sz w:val="24"/>
              <w:szCs w:val="24"/>
            </w:rPr>
            <w:delText>in</w:delText>
          </w:r>
        </w:del>
      </w:ins>
      <w:ins w:id="185" w:author="bradcard" w:date="2018-12-27T16:23:00Z">
        <w:r w:rsidR="00CC412F">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ins>
      <w:ins w:id="186" w:author="Godwin, Casey" w:date="2018-12-21T09:50:00Z">
        <w:del w:id="187" w:author="bradcard" w:date="2018-12-27T16:23:00Z">
          <w:r w:rsidR="00F873F2" w:rsidDel="008356F7">
            <w:rPr>
              <w:rFonts w:ascii="Times New Roman" w:hAnsi="Times New Roman" w:cs="Times New Roman"/>
              <w:sz w:val="24"/>
              <w:szCs w:val="24"/>
            </w:rPr>
            <w:delText xml:space="preserve"> differe</w:delText>
          </w:r>
        </w:del>
      </w:ins>
      <w:ins w:id="188" w:author="Godwin, Casey" w:date="2018-12-21T09:51:00Z">
        <w:del w:id="189" w:author="bradcard" w:date="2018-12-27T16:23:00Z">
          <w:r w:rsidR="00F873F2" w:rsidDel="008356F7">
            <w:rPr>
              <w:rFonts w:ascii="Times New Roman" w:hAnsi="Times New Roman" w:cs="Times New Roman"/>
              <w:sz w:val="24"/>
              <w:szCs w:val="24"/>
            </w:rPr>
            <w:delText xml:space="preserve">nt </w:delText>
          </w:r>
        </w:del>
        <w:r w:rsidR="00F873F2">
          <w:rPr>
            <w:rFonts w:ascii="Times New Roman" w:hAnsi="Times New Roman" w:cs="Times New Roman"/>
            <w:sz w:val="24"/>
            <w:szCs w:val="24"/>
          </w:rPr>
          <w:t>communities</w:t>
        </w:r>
        <w:del w:id="190" w:author="bradcard" w:date="2018-12-27T16:23:00Z">
          <w:r w:rsidR="00F873F2" w:rsidDel="008356F7">
            <w:rPr>
              <w:rFonts w:ascii="Times New Roman" w:hAnsi="Times New Roman" w:cs="Times New Roman"/>
              <w:sz w:val="24"/>
              <w:szCs w:val="24"/>
            </w:rPr>
            <w:delText xml:space="preserve"> and contexts</w:delText>
          </w:r>
        </w:del>
      </w:ins>
      <w:r w:rsidR="00DC1C4F">
        <w:rPr>
          <w:rFonts w:ascii="Times New Roman" w:hAnsi="Times New Roman" w:cs="Times New Roman"/>
          <w:sz w:val="24"/>
          <w:szCs w:val="24"/>
        </w:rPr>
        <w:t>.</w:t>
      </w:r>
      <w:ins w:id="191" w:author="bradcard" w:date="2018-12-27T16:23:00Z">
        <w:r w:rsidR="008356F7">
          <w:rPr>
            <w:rFonts w:ascii="Times New Roman" w:hAnsi="Times New Roman" w:cs="Times New Roman"/>
            <w:sz w:val="24"/>
            <w:szCs w:val="24"/>
          </w:rPr>
          <w:t xml:space="preserve"> For example [GIVE A </w:t>
        </w:r>
        <w:r w:rsidR="008356F7">
          <w:rPr>
            <w:rFonts w:ascii="Times New Roman" w:hAnsi="Times New Roman" w:cs="Times New Roman"/>
            <w:sz w:val="24"/>
            <w:szCs w:val="24"/>
          </w:rPr>
          <w:lastRenderedPageBreak/>
          <w:t>FEW SENTENCES AND QUICK EXAMPLES EXPLAINING WHO HAS TRIED TO DO THIS].</w:t>
        </w:r>
      </w:ins>
      <w:r w:rsidR="003C339C">
        <w:rPr>
          <w:rFonts w:ascii="Times New Roman" w:hAnsi="Times New Roman" w:cs="Times New Roman"/>
          <w:sz w:val="24"/>
          <w:szCs w:val="24"/>
        </w:rPr>
        <w:t xml:space="preserve"> </w:t>
      </w:r>
    </w:p>
    <w:p w14:paraId="2BFC7EC2" w14:textId="77777777" w:rsidR="000B45B3" w:rsidRDefault="00DC1C4F" w:rsidP="00C1590A">
      <w:pPr>
        <w:pStyle w:val="Normal1"/>
        <w:spacing w:line="360" w:lineRule="auto"/>
        <w:ind w:firstLine="450"/>
        <w:rPr>
          <w:ins w:id="192" w:author="bradcard" w:date="2018-12-27T16:37:00Z"/>
          <w:rFonts w:ascii="Times New Roman" w:hAnsi="Times New Roman" w:cs="Times New Roman"/>
          <w:sz w:val="24"/>
          <w:szCs w:val="24"/>
        </w:rPr>
      </w:pPr>
      <w:r w:rsidRPr="00CA338A">
        <w:rPr>
          <w:rFonts w:ascii="Times New Roman" w:hAnsi="Times New Roman" w:cs="Times New Roman"/>
          <w:sz w:val="24"/>
          <w:szCs w:val="24"/>
        </w:rPr>
        <w:t>A</w:t>
      </w:r>
      <w:ins w:id="193" w:author="bradcard" w:date="2018-12-27T16:24:00Z">
        <w:r w:rsidR="008356F7">
          <w:rPr>
            <w:rFonts w:ascii="Times New Roman" w:hAnsi="Times New Roman" w:cs="Times New Roman"/>
            <w:sz w:val="24"/>
            <w:szCs w:val="24"/>
          </w:rPr>
          <w:t>s</w:t>
        </w:r>
      </w:ins>
      <w:del w:id="194" w:author="bradcard" w:date="2018-12-27T16:24:00Z">
        <w:r w:rsidR="00086502" w:rsidDel="008356F7">
          <w:rPr>
            <w:rFonts w:ascii="Times New Roman" w:hAnsi="Times New Roman" w:cs="Times New Roman"/>
            <w:sz w:val="24"/>
            <w:szCs w:val="24"/>
          </w:rPr>
          <w:delText>t</w:delText>
        </w:r>
      </w:del>
      <w:ins w:id="195" w:author="bradcard" w:date="2018-12-27T16:24:00Z">
        <w:r w:rsidR="008356F7">
          <w:rPr>
            <w:rFonts w:ascii="Times New Roman" w:hAnsi="Times New Roman" w:cs="Times New Roman"/>
            <w:sz w:val="24"/>
            <w:szCs w:val="24"/>
          </w:rPr>
          <w:t xml:space="preserve"> a growing number of empiricists have tried to quantify ND and RFD</w:t>
        </w:r>
      </w:ins>
      <w:ins w:id="196" w:author="bradcard" w:date="2018-12-27T16:25:00Z">
        <w:r w:rsidR="008356F7">
          <w:rPr>
            <w:rFonts w:ascii="Times New Roman" w:hAnsi="Times New Roman" w:cs="Times New Roman"/>
            <w:sz w:val="24"/>
            <w:szCs w:val="24"/>
          </w:rPr>
          <w:t xml:space="preserve"> in their individual study system</w:t>
        </w:r>
      </w:ins>
      <w:del w:id="197" w:author="bradcard" w:date="2018-12-27T16:24:00Z">
        <w:r w:rsidR="00086502" w:rsidDel="008356F7">
          <w:rPr>
            <w:rFonts w:ascii="Times New Roman" w:hAnsi="Times New Roman" w:cs="Times New Roman"/>
            <w:sz w:val="24"/>
            <w:szCs w:val="24"/>
          </w:rPr>
          <w:delText xml:space="preserve"> the same time</w:delText>
        </w:r>
      </w:del>
      <w:r w:rsidR="00086502">
        <w:rPr>
          <w:rFonts w:ascii="Times New Roman" w:hAnsi="Times New Roman" w:cs="Times New Roman"/>
          <w:sz w:val="24"/>
          <w:szCs w:val="24"/>
        </w:rPr>
        <w:t>,</w:t>
      </w:r>
      <w:r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Pr="00CA338A">
        <w:rPr>
          <w:rFonts w:ascii="Times New Roman" w:hAnsi="Times New Roman" w:cs="Times New Roman"/>
          <w:sz w:val="24"/>
          <w:szCs w:val="24"/>
        </w:rPr>
        <w:t xml:space="preserve"> </w:t>
      </w:r>
      <w:del w:id="198" w:author="bradcard" w:date="2018-12-27T16:24:00Z">
        <w:r w:rsidRPr="00CA338A" w:rsidDel="008356F7">
          <w:rPr>
            <w:rFonts w:ascii="Times New Roman" w:hAnsi="Times New Roman" w:cs="Times New Roman"/>
            <w:sz w:val="24"/>
            <w:szCs w:val="24"/>
          </w:rPr>
          <w:delText xml:space="preserve">measuring ND and RFD </w:delText>
        </w:r>
      </w:del>
      <w:ins w:id="199" w:author="bradcard" w:date="2018-12-27T16:24:00Z">
        <w:r w:rsidR="008356F7">
          <w:rPr>
            <w:rFonts w:ascii="Times New Roman" w:hAnsi="Times New Roman" w:cs="Times New Roman"/>
            <w:sz w:val="24"/>
            <w:szCs w:val="24"/>
          </w:rPr>
          <w:t xml:space="preserve">doing so </w:t>
        </w:r>
      </w:ins>
      <w:r w:rsidRPr="00CA338A">
        <w:rPr>
          <w:rFonts w:ascii="Times New Roman" w:hAnsi="Times New Roman" w:cs="Times New Roman"/>
          <w:sz w:val="24"/>
          <w:szCs w:val="24"/>
        </w:rPr>
        <w:t>ha</w:t>
      </w:r>
      <w:r w:rsidR="00086502">
        <w:rPr>
          <w:rFonts w:ascii="Times New Roman" w:hAnsi="Times New Roman" w:cs="Times New Roman"/>
          <w:sz w:val="24"/>
          <w:szCs w:val="24"/>
        </w:rPr>
        <w:t>s</w:t>
      </w:r>
      <w:r w:rsidRPr="00CA338A">
        <w:rPr>
          <w:rFonts w:ascii="Times New Roman" w:hAnsi="Times New Roman" w:cs="Times New Roman"/>
          <w:sz w:val="24"/>
          <w:szCs w:val="24"/>
        </w:rPr>
        <w:t xml:space="preserve"> </w:t>
      </w:r>
      <w:ins w:id="200" w:author="bradcard" w:date="2018-12-27T16:24:00Z">
        <w:r w:rsidR="008356F7">
          <w:rPr>
            <w:rFonts w:ascii="Times New Roman" w:hAnsi="Times New Roman" w:cs="Times New Roman"/>
            <w:sz w:val="24"/>
            <w:szCs w:val="24"/>
          </w:rPr>
          <w:t xml:space="preserve">also </w:t>
        </w:r>
      </w:ins>
      <w:r w:rsidR="00086502">
        <w:rPr>
          <w:rFonts w:ascii="Times New Roman" w:hAnsi="Times New Roman" w:cs="Times New Roman"/>
          <w:sz w:val="24"/>
          <w:szCs w:val="24"/>
        </w:rPr>
        <w:t xml:space="preserve">grown. </w:t>
      </w:r>
      <w:ins w:id="201" w:author="bradcard" w:date="2018-12-27T16:25:00Z">
        <w:r w:rsidR="008356F7">
          <w:rPr>
            <w:rFonts w:ascii="Times New Roman" w:hAnsi="Times New Roman" w:cs="Times New Roman"/>
            <w:sz w:val="24"/>
            <w:szCs w:val="24"/>
          </w:rPr>
          <w:t xml:space="preserve">For example [GIVE </w:t>
        </w:r>
      </w:ins>
      <w:ins w:id="202" w:author="bradcard" w:date="2018-12-27T16:26:00Z">
        <w:r w:rsidR="008356F7">
          <w:rPr>
            <w:rFonts w:ascii="Times New Roman" w:hAnsi="Times New Roman" w:cs="Times New Roman"/>
            <w:sz w:val="24"/>
            <w:szCs w:val="24"/>
          </w:rPr>
          <w:t>TWO OR THREE</w:t>
        </w:r>
      </w:ins>
      <w:ins w:id="203" w:author="bradcard" w:date="2018-12-27T16:25:00Z">
        <w:r w:rsidR="008356F7">
          <w:rPr>
            <w:rFonts w:ascii="Times New Roman" w:hAnsi="Times New Roman" w:cs="Times New Roman"/>
            <w:sz w:val="24"/>
            <w:szCs w:val="24"/>
          </w:rPr>
          <w:t xml:space="preserve"> EXAMPLES OF </w:t>
        </w:r>
      </w:ins>
      <w:ins w:id="204" w:author="bradcard" w:date="2018-12-27T16:26:00Z">
        <w:r w:rsidR="008356F7">
          <w:rPr>
            <w:rFonts w:ascii="Times New Roman" w:hAnsi="Times New Roman" w:cs="Times New Roman"/>
            <w:sz w:val="24"/>
            <w:szCs w:val="24"/>
          </w:rPr>
          <w:t xml:space="preserve">DIFFERENT EMPIRICAL APPROACHES]. </w:t>
        </w:r>
      </w:ins>
      <w:r w:rsidR="00086502">
        <w:rPr>
          <w:rFonts w:ascii="Times New Roman" w:hAnsi="Times New Roman" w:cs="Times New Roman"/>
          <w:sz w:val="24"/>
          <w:szCs w:val="24"/>
        </w:rPr>
        <w:t>These methods</w:t>
      </w:r>
      <w:r w:rsidRPr="00CA338A">
        <w:rPr>
          <w:rFonts w:ascii="Times New Roman" w:hAnsi="Times New Roman" w:cs="Times New Roman"/>
          <w:sz w:val="24"/>
          <w:szCs w:val="24"/>
        </w:rPr>
        <w:t xml:space="preserve"> </w:t>
      </w:r>
      <w:ins w:id="205" w:author="bradcard" w:date="2018-12-27T16:26:00Z">
        <w:r w:rsidR="008356F7">
          <w:rPr>
            <w:rFonts w:ascii="Times New Roman" w:hAnsi="Times New Roman" w:cs="Times New Roman"/>
            <w:sz w:val="24"/>
            <w:szCs w:val="24"/>
          </w:rPr>
          <w:t xml:space="preserve">stem from very different models of species coexistence, </w:t>
        </w:r>
      </w:ins>
      <w:r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Pr="00CA338A">
        <w:rPr>
          <w:rFonts w:ascii="Times New Roman" w:hAnsi="Times New Roman" w:cs="Times New Roman"/>
          <w:sz w:val="24"/>
          <w:szCs w:val="24"/>
        </w:rPr>
        <w:t xml:space="preserve"> assumptions</w:t>
      </w:r>
      <w:ins w:id="206" w:author="bradcard" w:date="2018-12-27T16:26:00Z">
        <w:r w:rsidR="008356F7">
          <w:rPr>
            <w:rFonts w:ascii="Times New Roman" w:hAnsi="Times New Roman" w:cs="Times New Roman"/>
            <w:sz w:val="24"/>
            <w:szCs w:val="24"/>
          </w:rPr>
          <w:t xml:space="preserve">, </w:t>
        </w:r>
      </w:ins>
      <w:del w:id="207" w:author="bradcard" w:date="2018-12-27T16:26:00Z">
        <w:r w:rsidR="00E37246" w:rsidDel="008356F7">
          <w:rPr>
            <w:rFonts w:ascii="Times New Roman" w:hAnsi="Times New Roman" w:cs="Times New Roman"/>
            <w:sz w:val="24"/>
            <w:szCs w:val="24"/>
          </w:rPr>
          <w:delText xml:space="preserve"> and us</w:delText>
        </w:r>
      </w:del>
      <w:ins w:id="208" w:author="bradcard" w:date="2018-12-27T16:26:00Z">
        <w:r w:rsidR="008356F7">
          <w:rPr>
            <w:rFonts w:ascii="Times New Roman" w:hAnsi="Times New Roman" w:cs="Times New Roman"/>
            <w:sz w:val="24"/>
            <w:szCs w:val="24"/>
          </w:rPr>
          <w:t>and use</w:t>
        </w:r>
      </w:ins>
      <w:del w:id="209" w:author="bradcard" w:date="2018-12-27T16:26:00Z">
        <w:r w:rsidR="00E37246" w:rsidDel="008356F7">
          <w:rPr>
            <w:rFonts w:ascii="Times New Roman" w:hAnsi="Times New Roman" w:cs="Times New Roman"/>
            <w:sz w:val="24"/>
            <w:szCs w:val="24"/>
          </w:rPr>
          <w:delText>e</w:delText>
        </w:r>
      </w:del>
      <w:r w:rsidR="00E37246">
        <w:rPr>
          <w:rFonts w:ascii="Times New Roman" w:hAnsi="Times New Roman" w:cs="Times New Roman"/>
          <w:sz w:val="24"/>
          <w:szCs w:val="24"/>
        </w:rPr>
        <w:t xml:space="preserve"> different experimental designs</w:t>
      </w:r>
      <w:del w:id="210" w:author="bradcard" w:date="2018-12-27T16:26:00Z">
        <w:r w:rsidRPr="00CA338A" w:rsidDel="008356F7">
          <w:rPr>
            <w:rFonts w:ascii="Times New Roman" w:hAnsi="Times New Roman" w:cs="Times New Roman"/>
            <w:sz w:val="24"/>
            <w:szCs w:val="24"/>
          </w:rPr>
          <w:delText xml:space="preserve">, and </w:delText>
        </w:r>
        <w:r w:rsidR="00E37246" w:rsidDel="008356F7">
          <w:rPr>
            <w:rFonts w:ascii="Times New Roman" w:hAnsi="Times New Roman" w:cs="Times New Roman"/>
            <w:sz w:val="24"/>
            <w:szCs w:val="24"/>
          </w:rPr>
          <w:delText>a</w:delText>
        </w:r>
        <w:r w:rsidRPr="00CA338A" w:rsidDel="008356F7">
          <w:rPr>
            <w:rFonts w:ascii="Times New Roman" w:hAnsi="Times New Roman" w:cs="Times New Roman"/>
            <w:sz w:val="24"/>
            <w:szCs w:val="24"/>
          </w:rPr>
          <w:delText>s</w:delText>
        </w:r>
      </w:del>
      <w:ins w:id="211" w:author="bradcard" w:date="2018-12-27T16:26:00Z">
        <w:r w:rsidR="008356F7">
          <w:rPr>
            <w:rFonts w:ascii="Times New Roman" w:hAnsi="Times New Roman" w:cs="Times New Roman"/>
            <w:sz w:val="24"/>
            <w:szCs w:val="24"/>
          </w:rPr>
          <w:t>. As</w:t>
        </w:r>
      </w:ins>
      <w:r w:rsidRPr="00CA338A">
        <w:rPr>
          <w:rFonts w:ascii="Times New Roman" w:hAnsi="Times New Roman" w:cs="Times New Roman"/>
          <w:sz w:val="24"/>
          <w:szCs w:val="24"/>
        </w:rPr>
        <w:t xml:space="preserve"> a result, there is potential for </w:t>
      </w:r>
      <w:ins w:id="212" w:author="bradcard" w:date="2018-12-27T16:27:00Z">
        <w:r w:rsidR="008356F7">
          <w:rPr>
            <w:rFonts w:ascii="Times New Roman" w:hAnsi="Times New Roman" w:cs="Times New Roman"/>
            <w:sz w:val="24"/>
            <w:szCs w:val="24"/>
          </w:rPr>
          <w:t>different methods yield different values of ND and RFD, as well as divergent predictions</w:t>
        </w:r>
      </w:ins>
      <w:del w:id="213" w:author="bradcard" w:date="2018-12-27T16:35:00Z">
        <w:r w:rsidRPr="00CA338A" w:rsidDel="000B45B3">
          <w:rPr>
            <w:rFonts w:ascii="Times New Roman" w:hAnsi="Times New Roman" w:cs="Times New Roman"/>
            <w:sz w:val="24"/>
            <w:szCs w:val="24"/>
          </w:rPr>
          <w:delText>confusion</w:delText>
        </w:r>
      </w:del>
      <w:del w:id="214" w:author="bradcard" w:date="2018-12-27T16:27:00Z">
        <w:r w:rsidRPr="00CA338A" w:rsidDel="008356F7">
          <w:rPr>
            <w:rFonts w:ascii="Times New Roman" w:hAnsi="Times New Roman" w:cs="Times New Roman"/>
            <w:sz w:val="24"/>
            <w:szCs w:val="24"/>
          </w:rPr>
          <w:delText xml:space="preserve"> to occur if</w:delText>
        </w:r>
        <w:r w:rsidR="00086502" w:rsidDel="008356F7">
          <w:rPr>
            <w:rFonts w:ascii="Times New Roman" w:hAnsi="Times New Roman" w:cs="Times New Roman"/>
            <w:sz w:val="24"/>
            <w:szCs w:val="24"/>
          </w:rPr>
          <w:delText xml:space="preserve"> different methods yield different predictions</w:delText>
        </w:r>
      </w:del>
      <w:r w:rsidR="00086502">
        <w:rPr>
          <w:rFonts w:ascii="Times New Roman" w:hAnsi="Times New Roman" w:cs="Times New Roman"/>
          <w:sz w:val="24"/>
          <w:szCs w:val="24"/>
        </w:rPr>
        <w:t xml:space="preserve">. Moreover, </w:t>
      </w:r>
      <w:ins w:id="215" w:author="bradcard" w:date="2018-12-27T16:35:00Z">
        <w:r w:rsidR="000B45B3">
          <w:rPr>
            <w:rFonts w:ascii="Times New Roman" w:hAnsi="Times New Roman" w:cs="Times New Roman"/>
            <w:sz w:val="24"/>
            <w:szCs w:val="24"/>
          </w:rPr>
          <w:t xml:space="preserve">if values of ND and RFD quantified using different methods were compared to each other, such as what could happen if some </w:t>
        </w:r>
      </w:ins>
      <w:del w:id="216" w:author="bradcard" w:date="2018-12-27T16:36:00Z">
        <w:r w:rsidR="00086502" w:rsidDel="000B45B3">
          <w:rPr>
            <w:rFonts w:ascii="Times New Roman" w:hAnsi="Times New Roman" w:cs="Times New Roman"/>
            <w:sz w:val="24"/>
            <w:szCs w:val="24"/>
          </w:rPr>
          <w:delText xml:space="preserve">it is likely that </w:delText>
        </w:r>
        <w:r w:rsidRPr="00CA338A" w:rsidDel="000B45B3">
          <w:rPr>
            <w:rFonts w:ascii="Times New Roman" w:hAnsi="Times New Roman" w:cs="Times New Roman"/>
            <w:sz w:val="24"/>
            <w:szCs w:val="24"/>
          </w:rPr>
          <w:delText xml:space="preserve">at </w:delText>
        </w:r>
        <w:r w:rsidR="00086502" w:rsidDel="000B45B3">
          <w:rPr>
            <w:rFonts w:ascii="Times New Roman" w:hAnsi="Times New Roman" w:cs="Times New Roman"/>
            <w:sz w:val="24"/>
            <w:szCs w:val="24"/>
          </w:rPr>
          <w:delText>some</w:delText>
        </w:r>
        <w:r w:rsidR="00086502" w:rsidRPr="00CA338A" w:rsidDel="000B45B3">
          <w:rPr>
            <w:rFonts w:ascii="Times New Roman" w:hAnsi="Times New Roman" w:cs="Times New Roman"/>
            <w:sz w:val="24"/>
            <w:szCs w:val="24"/>
          </w:rPr>
          <w:delText xml:space="preserve"> </w:delText>
        </w:r>
        <w:r w:rsidRPr="00CA338A" w:rsidDel="000B45B3">
          <w:rPr>
            <w:rFonts w:ascii="Times New Roman" w:hAnsi="Times New Roman" w:cs="Times New Roman"/>
            <w:sz w:val="24"/>
            <w:szCs w:val="24"/>
          </w:rPr>
          <w:delText xml:space="preserve">point in the future, </w:delText>
        </w:r>
      </w:del>
      <w:r w:rsidRPr="00CA338A">
        <w:rPr>
          <w:rFonts w:ascii="Times New Roman" w:hAnsi="Times New Roman" w:cs="Times New Roman"/>
          <w:sz w:val="24"/>
          <w:szCs w:val="24"/>
        </w:rPr>
        <w:t>researcher</w:t>
      </w:r>
      <w:ins w:id="217" w:author="bradcard" w:date="2018-12-27T16:36:00Z">
        <w:r w:rsidR="000B45B3">
          <w:rPr>
            <w:rFonts w:ascii="Times New Roman" w:hAnsi="Times New Roman" w:cs="Times New Roman"/>
            <w:sz w:val="24"/>
            <w:szCs w:val="24"/>
          </w:rPr>
          <w:t xml:space="preserve"> </w:t>
        </w:r>
      </w:ins>
      <w:del w:id="218" w:author="bradcard" w:date="2018-12-27T16:36:00Z">
        <w:r w:rsidRPr="00CA338A" w:rsidDel="000B45B3">
          <w:rPr>
            <w:rFonts w:ascii="Times New Roman" w:hAnsi="Times New Roman" w:cs="Times New Roman"/>
            <w:sz w:val="24"/>
            <w:szCs w:val="24"/>
          </w:rPr>
          <w:delText>s</w:delText>
        </w:r>
      </w:del>
      <w:ins w:id="219" w:author="bradcard" w:date="2018-12-27T16:36:00Z">
        <w:r w:rsidR="000B45B3">
          <w:rPr>
            <w:rFonts w:ascii="Times New Roman" w:hAnsi="Times New Roman" w:cs="Times New Roman"/>
            <w:sz w:val="24"/>
            <w:szCs w:val="24"/>
          </w:rPr>
          <w:t xml:space="preserve">in the future </w:t>
        </w:r>
      </w:ins>
      <w:del w:id="220" w:author="bradcard" w:date="2018-12-27T16:36:00Z">
        <w:r w:rsidRPr="00CA338A" w:rsidDel="000B45B3">
          <w:rPr>
            <w:rFonts w:ascii="Times New Roman" w:hAnsi="Times New Roman" w:cs="Times New Roman"/>
            <w:sz w:val="24"/>
            <w:szCs w:val="24"/>
          </w:rPr>
          <w:delText xml:space="preserve"> </w:delText>
        </w:r>
        <w:r w:rsidR="00086502" w:rsidDel="000B45B3">
          <w:rPr>
            <w:rFonts w:ascii="Times New Roman" w:hAnsi="Times New Roman" w:cs="Times New Roman"/>
            <w:sz w:val="24"/>
            <w:szCs w:val="24"/>
          </w:rPr>
          <w:delText xml:space="preserve">will </w:delText>
        </w:r>
        <w:r w:rsidRPr="00CA338A" w:rsidDel="000B45B3">
          <w:rPr>
            <w:rFonts w:ascii="Times New Roman" w:hAnsi="Times New Roman" w:cs="Times New Roman"/>
            <w:sz w:val="24"/>
            <w:szCs w:val="24"/>
          </w:rPr>
          <w:delText xml:space="preserve">begin </w:delText>
        </w:r>
      </w:del>
      <w:ins w:id="221" w:author="bradcard" w:date="2018-12-27T16:36:00Z">
        <w:r w:rsidR="000B45B3">
          <w:rPr>
            <w:rFonts w:ascii="Times New Roman" w:hAnsi="Times New Roman" w:cs="Times New Roman"/>
            <w:sz w:val="24"/>
            <w:szCs w:val="24"/>
          </w:rPr>
          <w:t xml:space="preserve">performed a </w:t>
        </w:r>
      </w:ins>
      <w:del w:id="222" w:author="bradcard" w:date="2018-12-27T16:36:00Z">
        <w:r w:rsidRPr="00CA338A" w:rsidDel="000B45B3">
          <w:rPr>
            <w:rFonts w:ascii="Times New Roman" w:hAnsi="Times New Roman" w:cs="Times New Roman"/>
            <w:sz w:val="24"/>
            <w:szCs w:val="24"/>
          </w:rPr>
          <w:delText>t</w:delText>
        </w:r>
      </w:del>
      <w:ins w:id="223" w:author="bradcard" w:date="2018-12-27T16:36:00Z">
        <w:r w:rsidR="000B45B3">
          <w:rPr>
            <w:rFonts w:ascii="Times New Roman" w:hAnsi="Times New Roman" w:cs="Times New Roman"/>
            <w:sz w:val="24"/>
            <w:szCs w:val="24"/>
          </w:rPr>
          <w:t>data</w:t>
        </w:r>
      </w:ins>
      <w:del w:id="224" w:author="bradcard" w:date="2018-12-27T16:36:00Z">
        <w:r w:rsidRPr="00CA338A" w:rsidDel="000B45B3">
          <w:rPr>
            <w:rFonts w:ascii="Times New Roman" w:hAnsi="Times New Roman" w:cs="Times New Roman"/>
            <w:sz w:val="24"/>
            <w:szCs w:val="24"/>
          </w:rPr>
          <w:delText>o</w:delText>
        </w:r>
      </w:del>
      <w:r w:rsidRPr="00CA338A">
        <w:rPr>
          <w:rFonts w:ascii="Times New Roman" w:hAnsi="Times New Roman" w:cs="Times New Roman"/>
          <w:sz w:val="24"/>
          <w:szCs w:val="24"/>
        </w:rPr>
        <w:t xml:space="preserve"> synthesi</w:t>
      </w:r>
      <w:del w:id="225" w:author="bradcard" w:date="2018-12-27T16:36:00Z">
        <w:r w:rsidRPr="00CA338A" w:rsidDel="000B45B3">
          <w:rPr>
            <w:rFonts w:ascii="Times New Roman" w:hAnsi="Times New Roman" w:cs="Times New Roman"/>
            <w:sz w:val="24"/>
            <w:szCs w:val="24"/>
          </w:rPr>
          <w:delText>ze</w:delText>
        </w:r>
      </w:del>
      <w:ins w:id="226" w:author="bradcard" w:date="2018-12-27T16:36:00Z">
        <w:r w:rsidR="000B45B3">
          <w:rPr>
            <w:rFonts w:ascii="Times New Roman" w:hAnsi="Times New Roman" w:cs="Times New Roman"/>
            <w:sz w:val="24"/>
            <w:szCs w:val="24"/>
          </w:rPr>
          <w:t>s</w:t>
        </w:r>
      </w:ins>
      <w:del w:id="227" w:author="bradcard" w:date="2018-12-27T16:36:00Z">
        <w:r w:rsidRPr="00CA338A" w:rsidDel="000B45B3">
          <w:rPr>
            <w:rFonts w:ascii="Times New Roman" w:hAnsi="Times New Roman" w:cs="Times New Roman"/>
            <w:sz w:val="24"/>
            <w:szCs w:val="24"/>
          </w:rPr>
          <w:delText xml:space="preserve"> </w:delText>
        </w:r>
        <w:r w:rsidR="00086502" w:rsidDel="000B45B3">
          <w:rPr>
            <w:rFonts w:ascii="Times New Roman" w:hAnsi="Times New Roman" w:cs="Times New Roman"/>
            <w:sz w:val="24"/>
            <w:szCs w:val="24"/>
          </w:rPr>
          <w:delText>data on</w:delText>
        </w:r>
        <w:r w:rsidRPr="00CA338A" w:rsidDel="000B45B3">
          <w:rPr>
            <w:rFonts w:ascii="Times New Roman" w:hAnsi="Times New Roman" w:cs="Times New Roman"/>
            <w:sz w:val="24"/>
            <w:szCs w:val="24"/>
          </w:rPr>
          <w:delText xml:space="preserve"> the contributions of ND and RFD to species coexistence among different groups of organisms. </w:delText>
        </w:r>
        <w:r w:rsidR="00E37246" w:rsidDel="000B45B3">
          <w:rPr>
            <w:rFonts w:ascii="Times New Roman" w:hAnsi="Times New Roman" w:cs="Times New Roman"/>
            <w:sz w:val="24"/>
            <w:szCs w:val="24"/>
          </w:rPr>
          <w:delText>Without first determining whether these methods are theoretically comparable</w:delText>
        </w:r>
      </w:del>
      <w:r w:rsidR="00E37246">
        <w:rPr>
          <w:rFonts w:ascii="Times New Roman" w:hAnsi="Times New Roman" w:cs="Times New Roman"/>
          <w:sz w:val="24"/>
          <w:szCs w:val="24"/>
        </w:rPr>
        <w:t xml:space="preserve">, such </w:t>
      </w:r>
      <w:del w:id="228" w:author="bradcard" w:date="2018-12-27T16:36:00Z">
        <w:r w:rsidR="00E37246" w:rsidDel="000B45B3">
          <w:rPr>
            <w:rFonts w:ascii="Times New Roman" w:hAnsi="Times New Roman" w:cs="Times New Roman"/>
            <w:sz w:val="24"/>
            <w:szCs w:val="24"/>
          </w:rPr>
          <w:delText xml:space="preserve">synthesis </w:delText>
        </w:r>
      </w:del>
      <w:ins w:id="229" w:author="bradcard" w:date="2018-12-27T16:36:00Z">
        <w:r w:rsidR="000B45B3">
          <w:rPr>
            <w:rFonts w:ascii="Times New Roman" w:hAnsi="Times New Roman" w:cs="Times New Roman"/>
            <w:sz w:val="24"/>
            <w:szCs w:val="24"/>
          </w:rPr>
          <w:t xml:space="preserve">comparisons </w:t>
        </w:r>
      </w:ins>
      <w:r w:rsidR="00E37246">
        <w:rPr>
          <w:rFonts w:ascii="Times New Roman" w:hAnsi="Times New Roman" w:cs="Times New Roman"/>
          <w:sz w:val="24"/>
          <w:szCs w:val="24"/>
        </w:rPr>
        <w:t xml:space="preserve">could lead to incorrect conclusions. </w:t>
      </w:r>
    </w:p>
    <w:p w14:paraId="608EE004" w14:textId="69F69869" w:rsidR="003752B7" w:rsidDel="000B45B3" w:rsidRDefault="000B45B3" w:rsidP="00C1590A">
      <w:pPr>
        <w:pStyle w:val="Normal1"/>
        <w:spacing w:line="360" w:lineRule="auto"/>
        <w:ind w:firstLine="450"/>
        <w:rPr>
          <w:del w:id="230" w:author="bradcard" w:date="2018-12-27T16:37:00Z"/>
          <w:rFonts w:ascii="Times New Roman" w:hAnsi="Times New Roman" w:cs="Times New Roman"/>
          <w:sz w:val="24"/>
          <w:szCs w:val="24"/>
        </w:rPr>
      </w:pPr>
      <w:ins w:id="231" w:author="bradcard" w:date="2018-12-27T16:37:00Z">
        <w:r>
          <w:rPr>
            <w:rFonts w:ascii="Times New Roman" w:hAnsi="Times New Roman" w:cs="Times New Roman"/>
            <w:sz w:val="24"/>
            <w:szCs w:val="24"/>
          </w:rPr>
          <w:t xml:space="preserve">Here </w:t>
        </w:r>
      </w:ins>
      <w:del w:id="232" w:author="bradcard" w:date="2018-12-27T16:37:00Z">
        <w:r w:rsidR="00DC1C4F" w:rsidRPr="00CA338A" w:rsidDel="000B45B3">
          <w:rPr>
            <w:rFonts w:ascii="Times New Roman" w:hAnsi="Times New Roman" w:cs="Times New Roman"/>
            <w:sz w:val="24"/>
            <w:szCs w:val="24"/>
          </w:rPr>
          <w:delText>To help circumvent these future problems, we have written this paper to</w:delText>
        </w:r>
      </w:del>
      <w:ins w:id="233" w:author="bradcard" w:date="2018-12-27T16:37:00Z">
        <w:r>
          <w:rPr>
            <w:rFonts w:ascii="Times New Roman" w:hAnsi="Times New Roman" w:cs="Times New Roman"/>
            <w:sz w:val="24"/>
            <w:szCs w:val="24"/>
          </w:rPr>
          <w:t>we</w:t>
        </w:r>
      </w:ins>
      <w:r w:rsidR="00DC1C4F" w:rsidRPr="00CA338A">
        <w:rPr>
          <w:rFonts w:ascii="Times New Roman" w:hAnsi="Times New Roman" w:cs="Times New Roman"/>
          <w:sz w:val="24"/>
          <w:szCs w:val="24"/>
        </w:rPr>
        <w:t xml:space="preserve"> provide a summary and comparison of </w:t>
      </w:r>
      <w:del w:id="234" w:author="bradcard" w:date="2018-12-27T16:37:00Z">
        <w:r w:rsidR="00DC1C4F" w:rsidRPr="00CA338A" w:rsidDel="000B45B3">
          <w:rPr>
            <w:rFonts w:ascii="Times New Roman" w:hAnsi="Times New Roman" w:cs="Times New Roman"/>
            <w:sz w:val="24"/>
            <w:szCs w:val="24"/>
          </w:rPr>
          <w:delText xml:space="preserve">the </w:delText>
        </w:r>
      </w:del>
      <w:ins w:id="235" w:author="bradcard" w:date="2018-12-27T16:37:00Z">
        <w:r>
          <w:rPr>
            <w:rFonts w:ascii="Times New Roman" w:hAnsi="Times New Roman" w:cs="Times New Roman"/>
            <w:sz w:val="24"/>
            <w:szCs w:val="24"/>
          </w:rPr>
          <w:t>five common</w:t>
        </w:r>
      </w:ins>
      <w:del w:id="236" w:author="bradcard" w:date="2018-12-27T16:37:00Z">
        <w:r w:rsidR="00DC1C4F" w:rsidRPr="00CA338A" w:rsidDel="000B45B3">
          <w:rPr>
            <w:rFonts w:ascii="Times New Roman" w:hAnsi="Times New Roman" w:cs="Times New Roman"/>
            <w:sz w:val="24"/>
            <w:szCs w:val="24"/>
          </w:rPr>
          <w:delText>different</w:delText>
        </w:r>
      </w:del>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ins w:id="237" w:author="bradcard" w:date="2018-12-27T16:37:00Z">
        <w:r>
          <w:rPr>
            <w:rFonts w:ascii="Times New Roman" w:hAnsi="Times New Roman" w:cs="Times New Roman"/>
            <w:sz w:val="24"/>
            <w:szCs w:val="24"/>
          </w:rPr>
          <w:t xml:space="preserve"> empirically in real communities. </w:t>
        </w:r>
      </w:ins>
      <w:commentRangeStart w:id="238"/>
      <w:del w:id="239" w:author="bradcard" w:date="2018-12-27T16:37:00Z">
        <w:r w:rsidR="00DC1C4F" w:rsidDel="000B45B3">
          <w:rPr>
            <w:rFonts w:ascii="Times New Roman" w:hAnsi="Times New Roman" w:cs="Times New Roman"/>
            <w:sz w:val="24"/>
            <w:szCs w:val="24"/>
          </w:rPr>
          <w:delText xml:space="preserve">, and to compare how each method makes predictions regarding species coexistence. </w:delText>
        </w:r>
      </w:del>
    </w:p>
    <w:p w14:paraId="6434D41D" w14:textId="481BD129" w:rsidR="00123814" w:rsidRDefault="00086502"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t>
      </w:r>
      <w:ins w:id="240" w:author="bradcard" w:date="2018-12-27T16:37:00Z">
        <w:r w:rsidR="000B45B3">
          <w:rPr>
            <w:rFonts w:ascii="Times New Roman" w:hAnsi="Times New Roman" w:cs="Times New Roman"/>
            <w:sz w:val="24"/>
            <w:szCs w:val="24"/>
          </w:rPr>
          <w:t xml:space="preserve">of our paper, </w:t>
        </w:r>
      </w:ins>
      <w:r>
        <w:rPr>
          <w:rFonts w:ascii="Times New Roman" w:hAnsi="Times New Roman" w:cs="Times New Roman"/>
          <w:sz w:val="24"/>
          <w:szCs w:val="24"/>
        </w:rPr>
        <w:t xml:space="preserve">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w:t>
      </w:r>
      <w:del w:id="241" w:author="bradcard" w:date="2018-12-27T16:41:00Z">
        <w:r w:rsidR="00DC1C4F" w:rsidDel="00620525">
          <w:rPr>
            <w:rFonts w:ascii="Times New Roman" w:hAnsi="Times New Roman" w:cs="Times New Roman"/>
            <w:sz w:val="24"/>
            <w:szCs w:val="24"/>
          </w:rPr>
          <w:delText xml:space="preserve">five </w:delText>
        </w:r>
        <w:r w:rsidR="00742E7D" w:rsidDel="00620525">
          <w:rPr>
            <w:rFonts w:ascii="Times New Roman" w:hAnsi="Times New Roman" w:cs="Times New Roman"/>
            <w:sz w:val="24"/>
            <w:szCs w:val="24"/>
          </w:rPr>
          <w:delText>proposed</w:delText>
        </w:r>
        <w:r w:rsidR="00DC1C4F" w:rsidDel="00620525">
          <w:rPr>
            <w:rFonts w:ascii="Times New Roman" w:hAnsi="Times New Roman" w:cs="Times New Roman"/>
            <w:sz w:val="24"/>
            <w:szCs w:val="24"/>
          </w:rPr>
          <w:delText xml:space="preserve"> empirical methods, </w:delText>
        </w:r>
      </w:del>
      <w:r w:rsidR="00DC1C4F">
        <w:rPr>
          <w:rFonts w:ascii="Times New Roman" w:hAnsi="Times New Roman" w:cs="Times New Roman"/>
          <w:sz w:val="24"/>
          <w:szCs w:val="24"/>
        </w:rPr>
        <w:t>go</w:t>
      </w:r>
      <w:del w:id="242" w:author="bradcard" w:date="2018-12-27T16:41:00Z">
        <w:r w:rsidR="00DC1C4F" w:rsidDel="00620525">
          <w:rPr>
            <w:rFonts w:ascii="Times New Roman" w:hAnsi="Times New Roman" w:cs="Times New Roman"/>
            <w:sz w:val="24"/>
            <w:szCs w:val="24"/>
          </w:rPr>
          <w:delText xml:space="preserve">ing </w:delText>
        </w:r>
      </w:del>
      <w:ins w:id="243" w:author="bradcard" w:date="2018-12-27T16:41:00Z">
        <w:r w:rsidR="00620525">
          <w:rPr>
            <w:rFonts w:ascii="Times New Roman" w:hAnsi="Times New Roman" w:cs="Times New Roman"/>
            <w:sz w:val="24"/>
            <w:szCs w:val="24"/>
          </w:rPr>
          <w:t xml:space="preserve"> </w:t>
        </w:r>
      </w:ins>
      <w:r w:rsidR="00DC1C4F">
        <w:rPr>
          <w:rFonts w:ascii="Times New Roman" w:hAnsi="Times New Roman" w:cs="Times New Roman"/>
          <w:sz w:val="24"/>
          <w:szCs w:val="24"/>
        </w:rPr>
        <w:t>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w:t>
      </w:r>
      <w:del w:id="244" w:author="bradcard" w:date="2018-12-27T16:41:00Z">
        <w:r w:rsidR="007F68D8" w:rsidDel="00620525">
          <w:rPr>
            <w:rFonts w:ascii="Times New Roman" w:hAnsi="Times New Roman" w:cs="Times New Roman"/>
            <w:sz w:val="24"/>
            <w:szCs w:val="24"/>
          </w:rPr>
          <w:delText>s well as the</w:delText>
        </w:r>
      </w:del>
      <w:ins w:id="245" w:author="bradcard" w:date="2018-12-27T16:41:00Z">
        <w:r w:rsidR="00620525">
          <w:rPr>
            <w:rFonts w:ascii="Times New Roman" w:hAnsi="Times New Roman" w:cs="Times New Roman"/>
            <w:sz w:val="24"/>
            <w:szCs w:val="24"/>
          </w:rPr>
          <w:t>nd describe t</w:t>
        </w:r>
      </w:ins>
      <w:ins w:id="246" w:author="bradcard" w:date="2018-12-27T16:42:00Z">
        <w:r w:rsidR="00620525">
          <w:rPr>
            <w:rFonts w:ascii="Times New Roman" w:hAnsi="Times New Roman" w:cs="Times New Roman"/>
            <w:sz w:val="24"/>
            <w:szCs w:val="24"/>
          </w:rPr>
          <w:t>h</w:t>
        </w:r>
      </w:ins>
      <w:ins w:id="247" w:author="bradcard" w:date="2018-12-27T16:41:00Z">
        <w:r w:rsidR="00620525">
          <w:rPr>
            <w:rFonts w:ascii="Times New Roman" w:hAnsi="Times New Roman" w:cs="Times New Roman"/>
            <w:sz w:val="24"/>
            <w:szCs w:val="24"/>
          </w:rPr>
          <w:t>e</w:t>
        </w:r>
      </w:ins>
      <w:r w:rsidR="007F68D8">
        <w:rPr>
          <w:rFonts w:ascii="Times New Roman" w:hAnsi="Times New Roman" w:cs="Times New Roman"/>
          <w:sz w:val="24"/>
          <w:szCs w:val="24"/>
        </w:rPr>
        <w:t xml:space="preserve"> measurements </w:t>
      </w:r>
      <w:ins w:id="248" w:author="bradcard" w:date="2018-12-27T16:38:00Z">
        <w:r w:rsidR="000B45B3">
          <w:rPr>
            <w:rFonts w:ascii="Times New Roman" w:hAnsi="Times New Roman" w:cs="Times New Roman"/>
            <w:sz w:val="24"/>
            <w:szCs w:val="24"/>
          </w:rPr>
          <w:t xml:space="preserve">that are </w:t>
        </w:r>
      </w:ins>
      <w:r w:rsidR="00DC1C4F">
        <w:rPr>
          <w:rFonts w:ascii="Times New Roman" w:hAnsi="Times New Roman" w:cs="Times New Roman"/>
          <w:sz w:val="24"/>
          <w:szCs w:val="24"/>
        </w:rPr>
        <w:t>typically used to quantify</w:t>
      </w:r>
      <w:r w:rsidR="00293936">
        <w:rPr>
          <w:rFonts w:ascii="Times New Roman" w:hAnsi="Times New Roman" w:cs="Times New Roman"/>
          <w:sz w:val="24"/>
          <w:szCs w:val="24"/>
        </w:rPr>
        <w:t xml:space="preserve"> </w:t>
      </w:r>
      <w:ins w:id="249" w:author="bradcard" w:date="2018-12-27T16:38:00Z">
        <w:r w:rsidR="000B45B3">
          <w:rPr>
            <w:rFonts w:ascii="Times New Roman" w:hAnsi="Times New Roman" w:cs="Times New Roman"/>
            <w:sz w:val="24"/>
            <w:szCs w:val="24"/>
          </w:rPr>
          <w:t>ND and RFD</w:t>
        </w:r>
      </w:ins>
      <w:del w:id="250" w:author="bradcard" w:date="2018-12-27T16:38:00Z">
        <w:r w:rsidR="00293936" w:rsidDel="000B45B3">
          <w:rPr>
            <w:rFonts w:ascii="Times New Roman" w:hAnsi="Times New Roman" w:cs="Times New Roman"/>
            <w:sz w:val="24"/>
            <w:szCs w:val="24"/>
          </w:rPr>
          <w:delText xml:space="preserve">fluctuation independent mechanisms, </w:delText>
        </w:r>
        <w:r w:rsidR="00DC1C4F" w:rsidDel="000B45B3">
          <w:rPr>
            <w:rFonts w:ascii="Times New Roman" w:hAnsi="Times New Roman" w:cs="Times New Roman"/>
            <w:sz w:val="24"/>
            <w:szCs w:val="24"/>
          </w:rPr>
          <w:delText>ND and RFD</w:delText>
        </w:r>
      </w:del>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w:t>
      </w:r>
      <w:commentRangeEnd w:id="238"/>
      <w:r w:rsidR="000B45B3">
        <w:rPr>
          <w:rStyle w:val="CommentReference"/>
        </w:rPr>
        <w:commentReference w:id="238"/>
      </w:r>
      <w:r>
        <w:rPr>
          <w:rFonts w:ascii="Times New Roman" w:hAnsi="Times New Roman" w:cs="Times New Roman"/>
          <w:sz w:val="24"/>
          <w:szCs w:val="24"/>
        </w:rPr>
        <w:t>In Part 2</w:t>
      </w:r>
      <w:r w:rsidR="003C339C">
        <w:rPr>
          <w:rFonts w:ascii="Times New Roman" w:hAnsi="Times New Roman" w:cs="Times New Roman"/>
          <w:sz w:val="24"/>
          <w:szCs w:val="24"/>
        </w:rPr>
        <w:t xml:space="preserve"> </w:t>
      </w:r>
      <w:ins w:id="251" w:author="bradcard" w:date="2018-12-27T16:39:00Z">
        <w:r w:rsidR="000B45B3">
          <w:rPr>
            <w:rFonts w:ascii="Times New Roman" w:hAnsi="Times New Roman" w:cs="Times New Roman"/>
            <w:sz w:val="24"/>
            <w:szCs w:val="24"/>
          </w:rPr>
          <w:t xml:space="preserve">of the paper </w:t>
        </w:r>
      </w:ins>
      <w:r w:rsidR="003C339C">
        <w:rPr>
          <w:rFonts w:ascii="Times New Roman" w:hAnsi="Times New Roman" w:cs="Times New Roman"/>
          <w:sz w:val="24"/>
          <w:szCs w:val="24"/>
        </w:rPr>
        <w:t>w</w:t>
      </w:r>
      <w:r w:rsidR="00DC1C4F">
        <w:rPr>
          <w:rFonts w:ascii="Times New Roman" w:hAnsi="Times New Roman" w:cs="Times New Roman"/>
          <w:sz w:val="24"/>
          <w:szCs w:val="24"/>
        </w:rPr>
        <w:t xml:space="preserve">e summarize when, why, and how each method should be used, and provide </w:t>
      </w:r>
      <w:del w:id="252" w:author="bradcard" w:date="2018-12-27T16:39:00Z">
        <w:r w:rsidR="00DC1C4F" w:rsidDel="000B45B3">
          <w:rPr>
            <w:rFonts w:ascii="Times New Roman" w:hAnsi="Times New Roman" w:cs="Times New Roman"/>
            <w:sz w:val="24"/>
            <w:szCs w:val="24"/>
          </w:rPr>
          <w:delText xml:space="preserve">the equivalent of </w:delText>
        </w:r>
      </w:del>
      <w:r w:rsidR="00DC1C4F">
        <w:rPr>
          <w:rFonts w:ascii="Times New Roman" w:hAnsi="Times New Roman" w:cs="Times New Roman"/>
          <w:sz w:val="24"/>
          <w:szCs w:val="24"/>
        </w:rPr>
        <w:t xml:space="preserve">a decision-tree that will help empiricists </w:t>
      </w:r>
      <w:r w:rsidR="007F2E86">
        <w:rPr>
          <w:rFonts w:ascii="Times New Roman" w:hAnsi="Times New Roman" w:cs="Times New Roman"/>
          <w:sz w:val="24"/>
          <w:szCs w:val="24"/>
        </w:rPr>
        <w:t>select the most appropriate method for their study</w:t>
      </w:r>
      <w:ins w:id="253" w:author="bradcard" w:date="2018-12-27T16:39:00Z">
        <w:r w:rsidR="000B45B3">
          <w:rPr>
            <w:rFonts w:ascii="Times New Roman" w:hAnsi="Times New Roman" w:cs="Times New Roman"/>
            <w:sz w:val="24"/>
            <w:szCs w:val="24"/>
          </w:rPr>
          <w:t xml:space="preserve"> system</w:t>
        </w:r>
      </w:ins>
      <w:del w:id="254" w:author="bradcard" w:date="2018-12-27T16:39:00Z">
        <w:r w:rsidR="007F2E86" w:rsidDel="000B45B3">
          <w:rPr>
            <w:rFonts w:ascii="Times New Roman" w:hAnsi="Times New Roman" w:cs="Times New Roman"/>
            <w:sz w:val="24"/>
            <w:szCs w:val="24"/>
          </w:rPr>
          <w:delText xml:space="preserve"> and </w:delText>
        </w:r>
        <w:r w:rsidR="00DC1C4F" w:rsidDel="000B45B3">
          <w:rPr>
            <w:rFonts w:ascii="Times New Roman" w:hAnsi="Times New Roman" w:cs="Times New Roman"/>
            <w:sz w:val="24"/>
            <w:szCs w:val="24"/>
          </w:rPr>
          <w:delText xml:space="preserve">understand the </w:delText>
        </w:r>
        <w:r w:rsidR="007F2E86" w:rsidDel="000B45B3">
          <w:rPr>
            <w:rFonts w:ascii="Times New Roman" w:hAnsi="Times New Roman" w:cs="Times New Roman"/>
            <w:sz w:val="24"/>
            <w:szCs w:val="24"/>
          </w:rPr>
          <w:delText>limitations of</w:delText>
        </w:r>
        <w:r w:rsidR="00DC1C4F" w:rsidDel="000B45B3">
          <w:rPr>
            <w:rFonts w:ascii="Times New Roman" w:hAnsi="Times New Roman" w:cs="Times New Roman"/>
            <w:sz w:val="24"/>
            <w:szCs w:val="24"/>
          </w:rPr>
          <w:delText xml:space="preserve"> experiments to measure ND and RFD</w:delText>
        </w:r>
      </w:del>
      <w:r w:rsidR="00DC1C4F">
        <w:rPr>
          <w:rFonts w:ascii="Times New Roman" w:hAnsi="Times New Roman" w:cs="Times New Roman"/>
          <w:sz w:val="24"/>
          <w:szCs w:val="24"/>
        </w:rPr>
        <w:t xml:space="preserve">.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w:t>
      </w:r>
      <w:del w:id="255" w:author="bradcard" w:date="2018-12-27T16:39:00Z">
        <w:r w:rsidR="00DC1C4F" w:rsidDel="000B45B3">
          <w:rPr>
            <w:rFonts w:ascii="Times New Roman" w:hAnsi="Times New Roman" w:cs="Times New Roman"/>
            <w:sz w:val="24"/>
            <w:szCs w:val="24"/>
          </w:rPr>
          <w:delText xml:space="preserve">some </w:delText>
        </w:r>
      </w:del>
      <w:ins w:id="256" w:author="bradcard" w:date="2018-12-27T16:39:00Z">
        <w:r w:rsidR="000B45B3">
          <w:rPr>
            <w:rFonts w:ascii="Times New Roman" w:hAnsi="Times New Roman" w:cs="Times New Roman"/>
            <w:sz w:val="24"/>
            <w:szCs w:val="24"/>
          </w:rPr>
          <w:t xml:space="preserve">a few </w:t>
        </w:r>
      </w:ins>
      <w:r w:rsidR="00DC1C4F">
        <w:rPr>
          <w:rFonts w:ascii="Times New Roman" w:hAnsi="Times New Roman" w:cs="Times New Roman"/>
          <w:sz w:val="24"/>
          <w:szCs w:val="24"/>
        </w:rPr>
        <w:t xml:space="preserve">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w:t>
      </w:r>
      <w:ins w:id="257" w:author="bradcard" w:date="2018-12-27T16:40:00Z">
        <w:r w:rsidR="000B45B3">
          <w:rPr>
            <w:rFonts w:ascii="Times New Roman" w:hAnsi="Times New Roman" w:cs="Times New Roman"/>
            <w:sz w:val="24"/>
            <w:szCs w:val="24"/>
          </w:rPr>
          <w:t>s well as</w:t>
        </w:r>
      </w:ins>
      <w:del w:id="258" w:author="bradcard" w:date="2018-12-27T16:40:00Z">
        <w:r w:rsidR="00DC1C4F" w:rsidDel="000B45B3">
          <w:rPr>
            <w:rFonts w:ascii="Times New Roman" w:hAnsi="Times New Roman" w:cs="Times New Roman"/>
            <w:sz w:val="24"/>
            <w:szCs w:val="24"/>
          </w:rPr>
          <w:delText>nd</w:delText>
        </w:r>
      </w:del>
      <w:r w:rsidR="00DC1C4F">
        <w:rPr>
          <w:rFonts w:ascii="Times New Roman" w:hAnsi="Times New Roman" w:cs="Times New Roman"/>
          <w:sz w:val="24"/>
          <w:szCs w:val="24"/>
        </w:rPr>
        <w:t xml:space="preserve">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59BA547E" w14:textId="3B1CE9D0" w:rsidR="00123814" w:rsidRPr="00B0403D" w:rsidRDefault="00F873F2" w:rsidP="00C1590A">
      <w:pPr>
        <w:pStyle w:val="Normal1"/>
        <w:spacing w:line="360" w:lineRule="auto"/>
        <w:ind w:left="1440"/>
        <w:rPr>
          <w:rFonts w:ascii="Times New Roman" w:hAnsi="Times New Roman" w:cs="Times New Roman"/>
          <w:sz w:val="24"/>
          <w:szCs w:val="24"/>
        </w:rPr>
      </w:pPr>
      <w:ins w:id="259" w:author="Godwin, Casey" w:date="2018-12-21T09:52:00Z">
        <w:r>
          <w:rPr>
            <w:rFonts w:ascii="Times New Roman" w:hAnsi="Times New Roman" w:cs="Times New Roman"/>
            <w:sz w:val="24"/>
            <w:szCs w:val="24"/>
          </w:rPr>
          <w:t>THE INTRODUCTION IS LOOKING REALLY GOOD</w:t>
        </w:r>
      </w:ins>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5F60664B" w14:textId="07FE437D" w:rsidR="00B6315B" w:rsidRDefault="000D1DA3" w:rsidP="00C1590A">
      <w:pPr>
        <w:pStyle w:val="Normal1"/>
        <w:spacing w:line="360" w:lineRule="auto"/>
        <w:ind w:firstLine="360"/>
        <w:rPr>
          <w:rFonts w:ascii="Times New Roman" w:hAnsi="Times New Roman" w:cs="Times New Roman"/>
          <w:sz w:val="24"/>
          <w:szCs w:val="24"/>
        </w:rPr>
      </w:pPr>
      <w:commentRangeStart w:id="260"/>
      <w:del w:id="261" w:author="bradcard" w:date="2018-12-27T16:45:00Z">
        <w:r w:rsidDel="008C1BC2">
          <w:rPr>
            <w:rFonts w:ascii="Times New Roman" w:hAnsi="Times New Roman" w:cs="Times New Roman" w:hint="eastAsia"/>
            <w:sz w:val="24"/>
            <w:szCs w:val="24"/>
            <w:lang w:eastAsia="zh-TW"/>
          </w:rPr>
          <w:lastRenderedPageBreak/>
          <w:delText>Th</w:delText>
        </w:r>
        <w:r w:rsidDel="008C1BC2">
          <w:rPr>
            <w:rFonts w:ascii="Times New Roman" w:hAnsi="Times New Roman" w:cs="Times New Roman"/>
            <w:sz w:val="24"/>
            <w:szCs w:val="24"/>
            <w:lang w:eastAsia="zh-TW"/>
          </w:rPr>
          <w:delText xml:space="preserve">e five empirical methods we reviewed here </w:delText>
        </w:r>
        <w:r w:rsidR="005E42AA" w:rsidDel="008C1BC2">
          <w:rPr>
            <w:rFonts w:ascii="Times New Roman" w:hAnsi="Times New Roman" w:cs="Times New Roman"/>
            <w:sz w:val="24"/>
            <w:szCs w:val="24"/>
            <w:lang w:eastAsia="zh-TW"/>
          </w:rPr>
          <w:delText xml:space="preserve">are </w:delText>
        </w:r>
        <w:r w:rsidR="00B35C97" w:rsidDel="008C1BC2">
          <w:rPr>
            <w:rFonts w:ascii="Times New Roman" w:hAnsi="Times New Roman" w:cs="Times New Roman"/>
            <w:sz w:val="24"/>
            <w:szCs w:val="24"/>
            <w:lang w:eastAsia="zh-TW"/>
          </w:rPr>
          <w:delText>proposed</w:delText>
        </w:r>
        <w:r w:rsidR="005E42AA" w:rsidDel="008C1BC2">
          <w:rPr>
            <w:rFonts w:ascii="Times New Roman" w:hAnsi="Times New Roman" w:cs="Times New Roman"/>
            <w:sz w:val="24"/>
            <w:szCs w:val="24"/>
            <w:lang w:eastAsia="zh-TW"/>
          </w:rPr>
          <w:delText xml:space="preserve"> to </w:delText>
        </w:r>
        <w:r w:rsidR="00B35C97" w:rsidDel="008C1BC2">
          <w:rPr>
            <w:rFonts w:ascii="Times New Roman" w:hAnsi="Times New Roman" w:cs="Times New Roman"/>
            <w:sz w:val="24"/>
            <w:szCs w:val="24"/>
            <w:lang w:eastAsia="zh-TW"/>
          </w:rPr>
          <w:delText>quantify</w:delText>
        </w:r>
        <w:r w:rsidR="005E42AA" w:rsidDel="008C1BC2">
          <w:rPr>
            <w:rFonts w:ascii="Times New Roman" w:hAnsi="Times New Roman" w:cs="Times New Roman"/>
            <w:sz w:val="24"/>
            <w:szCs w:val="24"/>
            <w:lang w:eastAsia="zh-TW"/>
          </w:rPr>
          <w:delText xml:space="preserve"> only fluctuation independent mechanisms – ND and RFD – for assessing mutual invasibility criterion for species coexistence.</w:delText>
        </w:r>
      </w:del>
      <w:r w:rsidR="005E42AA">
        <w:rPr>
          <w:rFonts w:ascii="Times New Roman" w:hAnsi="Times New Roman" w:cs="Times New Roman"/>
          <w:sz w:val="24"/>
          <w:szCs w:val="24"/>
          <w:lang w:eastAsia="zh-TW"/>
        </w:rPr>
        <w:t xml:space="preserve"> The mutual invasibility</w:t>
      </w:r>
      <w:r w:rsidR="005E42AA">
        <w:rPr>
          <w:rFonts w:ascii="Times New Roman" w:hAnsi="Times New Roman" w:cs="Times New Roman"/>
          <w:sz w:val="24"/>
          <w:szCs w:val="24"/>
        </w:rPr>
        <w:t xml:space="preserve"> criterion states that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r w:rsidR="005E42AA" w:rsidRPr="009F29C6">
        <w:rPr>
          <w:rFonts w:ascii="Times New Roman" w:hAnsi="Times New Roman" w:cs="Times New Roman"/>
          <w:i/>
          <w:sz w:val="24"/>
          <w:szCs w:val="24"/>
        </w:rPr>
        <w:t>i</w:t>
      </w:r>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each of them must be able to invade a steady-state population of the other species.</w:t>
      </w:r>
      <w:r w:rsidR="00243C4F">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invasibility criterion </w:t>
      </w:r>
      <w:ins w:id="262" w:author="bradcard" w:date="2018-12-27T16:44:00Z">
        <w:r w:rsidR="008C1BC2">
          <w:rPr>
            <w:rFonts w:ascii="Times New Roman" w:hAnsi="Times New Roman" w:cs="Times New Roman"/>
            <w:sz w:val="24"/>
            <w:szCs w:val="24"/>
          </w:rPr>
          <w:t xml:space="preserve">is </w:t>
        </w:r>
      </w:ins>
      <w:r w:rsidR="003B415B">
        <w:rPr>
          <w:rFonts w:ascii="Times New Roman" w:hAnsi="Times New Roman" w:cs="Times New Roman"/>
          <w:sz w:val="24"/>
          <w:szCs w:val="24"/>
        </w:rPr>
        <w:t>premis</w:t>
      </w:r>
      <w:ins w:id="263" w:author="bradcard" w:date="2018-12-27T16:44:00Z">
        <w:r w:rsidR="008C1BC2">
          <w:rPr>
            <w:rFonts w:ascii="Times New Roman" w:hAnsi="Times New Roman" w:cs="Times New Roman"/>
            <w:sz w:val="24"/>
            <w:szCs w:val="24"/>
          </w:rPr>
          <w:t>ed</w:t>
        </w:r>
      </w:ins>
      <w:del w:id="264" w:author="bradcard" w:date="2018-12-27T16:44:00Z">
        <w:r w:rsidR="003B415B" w:rsidDel="008C1BC2">
          <w:rPr>
            <w:rFonts w:ascii="Times New Roman" w:hAnsi="Times New Roman" w:cs="Times New Roman"/>
            <w:sz w:val="24"/>
            <w:szCs w:val="24"/>
          </w:rPr>
          <w:delText>es</w:delText>
        </w:r>
      </w:del>
      <w:r w:rsidR="003B415B">
        <w:rPr>
          <w:rFonts w:ascii="Times New Roman" w:hAnsi="Times New Roman" w:cs="Times New Roman"/>
          <w:sz w:val="24"/>
          <w:szCs w:val="24"/>
        </w:rPr>
        <w:t xml:space="preserve">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negligible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w:t>
      </w:r>
      <w:r w:rsidR="00293936">
        <w:rPr>
          <w:rFonts w:ascii="Times New Roman" w:hAnsi="Times New Roman" w:cs="Times New Roman"/>
          <w:sz w:val="24"/>
          <w:szCs w:val="24"/>
        </w:rPr>
        <w:t xml:space="preserve">so that </w:t>
      </w:r>
      <w:r w:rsidR="003B415B">
        <w:rPr>
          <w:rFonts w:ascii="Times New Roman" w:hAnsi="Times New Roman" w:cs="Times New Roman"/>
          <w:sz w:val="24"/>
          <w:szCs w:val="24"/>
        </w:rPr>
        <w:t xml:space="preserve">(2) </w:t>
      </w:r>
      <w:commentRangeStart w:id="265"/>
      <w:r w:rsidR="003B415B">
        <w:rPr>
          <w:rFonts w:ascii="Times New Roman" w:hAnsi="Times New Roman" w:cs="Times New Roman"/>
          <w:sz w:val="24"/>
          <w:szCs w:val="24"/>
        </w:rPr>
        <w:t xml:space="preserve">linear approximation of </w:t>
      </w:r>
      <w:r w:rsidR="00B35C97">
        <w:rPr>
          <w:rFonts w:ascii="Times New Roman" w:hAnsi="Times New Roman" w:cs="Times New Roman"/>
          <w:sz w:val="24"/>
          <w:szCs w:val="24"/>
        </w:rPr>
        <w:t>species interactions</w:t>
      </w:r>
      <w:r w:rsidR="00293936">
        <w:rPr>
          <w:rFonts w:ascii="Times New Roman" w:hAnsi="Times New Roman" w:cs="Times New Roman"/>
          <w:sz w:val="24"/>
          <w:szCs w:val="24"/>
        </w:rPr>
        <w:t xml:space="preserve"> is accurate enough</w:t>
      </w:r>
      <w:commentRangeEnd w:id="265"/>
      <w:r w:rsidR="00FB57AB">
        <w:rPr>
          <w:rStyle w:val="CommentReference"/>
        </w:rPr>
        <w:commentReference w:id="265"/>
      </w:r>
      <w:r w:rsidR="00B35C97">
        <w:rPr>
          <w:rFonts w:ascii="Times New Roman" w:hAnsi="Times New Roman" w:cs="Times New Roman"/>
          <w:sz w:val="24"/>
          <w:szCs w:val="24"/>
        </w:rPr>
        <w:t xml:space="preserve">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of ND and RFD known to empiricists is </w:t>
      </w:r>
      <w:r w:rsidR="00027919">
        <w:rPr>
          <w:rFonts w:ascii="Times New Roman" w:hAnsi="Times New Roman" w:cs="Times New Roman"/>
          <w:sz w:val="24"/>
          <w:szCs w:val="24"/>
        </w:rPr>
        <w:t>derived by Chesson by</w:t>
      </w:r>
      <w:r w:rsidR="00290499">
        <w:rPr>
          <w:rFonts w:ascii="Times New Roman" w:hAnsi="Times New Roman" w:cs="Times New Roman"/>
          <w:sz w:val="24"/>
          <w:szCs w:val="24"/>
        </w:rPr>
        <w:t xml:space="preserve">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model with the classic Lotka-Volterra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454E5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MacArthur’s consumer resource model into a Lotka-Volterra 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defines 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(RFD)</w:t>
      </w:r>
      <w:r w:rsidR="003E1084">
        <w:rPr>
          <w:rFonts w:ascii="Times New Roman" w:hAnsi="Times New Roman" w:cs="Times New Roman"/>
          <w:sz w:val="24"/>
          <w:szCs w:val="24"/>
        </w:rPr>
        <w:t xml:space="preserve"> of species </w:t>
      </w:r>
      <w:r w:rsidR="003E1084" w:rsidRPr="003E1084">
        <w:rPr>
          <w:rFonts w:ascii="Times New Roman" w:hAnsi="Times New Roman" w:cs="Times New Roman"/>
          <w:i/>
          <w:sz w:val="24"/>
          <w:szCs w:val="24"/>
        </w:rPr>
        <w:t>j</w:t>
      </w:r>
      <w:r w:rsidR="003E1084">
        <w:rPr>
          <w:rFonts w:ascii="Times New Roman" w:hAnsi="Times New Roman" w:cs="Times New Roman"/>
          <w:sz w:val="24"/>
          <w:szCs w:val="24"/>
        </w:rPr>
        <w:t xml:space="preserve"> over species </w:t>
      </w:r>
      <w:r w:rsidR="003E1084" w:rsidRPr="003E1084">
        <w:rPr>
          <w:rFonts w:ascii="Times New Roman" w:hAnsi="Times New Roman" w:cs="Times New Roman"/>
          <w:i/>
          <w:sz w:val="24"/>
          <w:szCs w:val="24"/>
        </w:rPr>
        <w:t>i</w:t>
      </w:r>
      <w:r w:rsidR="003B415B">
        <w:rPr>
          <w:rFonts w:ascii="Times New Roman" w:hAnsi="Times New Roman" w:cs="Times New Roman"/>
          <w:sz w:val="24"/>
          <w:szCs w:val="24"/>
        </w:rPr>
        <w:t xml:space="preserve">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0A11DD">
        <w:rPr>
          <w:rFonts w:ascii="Times New Roman" w:hAnsi="Times New Roman" w:cs="Times New Roman" w:hint="eastAsia"/>
          <w:sz w:val="24"/>
          <w:szCs w:val="24"/>
          <w:lang w:eastAsia="zh-TW"/>
        </w:rPr>
        <w:t>W</w:t>
      </w:r>
      <w:r w:rsidR="000A11DD">
        <w:rPr>
          <w:rFonts w:ascii="Times New Roman" w:hAnsi="Times New Roman" w:cs="Times New Roman"/>
          <w:sz w:val="24"/>
          <w:szCs w:val="24"/>
        </w:rPr>
        <w:t>ith the definitions of ND and RFD, Chesson went on to express the mutual invasibility in terms of ND and RFD. For the mutual invasibility</w:t>
      </w:r>
      <w:ins w:id="266" w:author="Godwin, Casey" w:date="2018-12-21T09:54:00Z">
        <w:r w:rsidR="00FB57AB">
          <w:rPr>
            <w:rFonts w:ascii="Times New Roman" w:hAnsi="Times New Roman" w:cs="Times New Roman"/>
            <w:sz w:val="24"/>
            <w:szCs w:val="24"/>
          </w:rPr>
          <w:t xml:space="preserve"> criterion</w:t>
        </w:r>
      </w:ins>
      <w:r w:rsidR="000A11DD">
        <w:rPr>
          <w:rFonts w:ascii="Times New Roman" w:hAnsi="Times New Roman" w:cs="Times New Roman"/>
          <w:sz w:val="24"/>
          <w:szCs w:val="24"/>
        </w:rPr>
        <w:t xml:space="preserve"> to be satisfied in the Lotka-Volterra model, </w:t>
      </w:r>
      <w:r w:rsidR="000A11DD" w:rsidRPr="00B0403D">
        <w:rPr>
          <w:rFonts w:ascii="Times New Roman" w:hAnsi="Times New Roman" w:cs="Times New Roman"/>
          <w:sz w:val="24"/>
          <w:szCs w:val="24"/>
        </w:rPr>
        <w:t xml:space="preserve">intra-specific competition of species </w:t>
      </w:r>
      <w:r w:rsidR="000A11DD" w:rsidRPr="00B76E7F">
        <w:rPr>
          <w:rFonts w:ascii="Times New Roman" w:hAnsi="Times New Roman" w:cs="Times New Roman"/>
          <w:i/>
          <w:sz w:val="24"/>
          <w:szCs w:val="24"/>
        </w:rPr>
        <w:t>j</w:t>
      </w:r>
      <w:r w:rsidR="000A11DD" w:rsidRPr="00B0403D">
        <w:rPr>
          <w:rFonts w:ascii="Times New Roman" w:hAnsi="Times New Roman" w:cs="Times New Roman"/>
          <w:sz w:val="24"/>
          <w:szCs w:val="24"/>
        </w:rPr>
        <w:t xml:space="preserve"> </w:t>
      </w:r>
      <w:r w:rsidR="000A11DD">
        <w:rPr>
          <w:rFonts w:ascii="Times New Roman" w:hAnsi="Times New Roman" w:cs="Times New Roman"/>
          <w:sz w:val="24"/>
          <w:szCs w:val="24"/>
        </w:rPr>
        <w:t xml:space="preserve">must be </w:t>
      </w:r>
      <w:r w:rsidR="000A11DD" w:rsidRPr="00B0403D">
        <w:rPr>
          <w:rFonts w:ascii="Times New Roman" w:hAnsi="Times New Roman" w:cs="Times New Roman"/>
          <w:sz w:val="24"/>
          <w:szCs w:val="24"/>
        </w:rPr>
        <w:t xml:space="preserve">greater than inter-specific competition of species </w:t>
      </w:r>
      <w:r w:rsidR="000A11DD">
        <w:rPr>
          <w:rFonts w:ascii="Times New Roman" w:hAnsi="Times New Roman" w:cs="Times New Roman"/>
          <w:i/>
          <w:sz w:val="24"/>
          <w:szCs w:val="24"/>
        </w:rPr>
        <w:t>i</w:t>
      </w:r>
      <w:r w:rsidR="000A11DD" w:rsidRPr="00B76E7F">
        <w:rPr>
          <w:rFonts w:ascii="Times New Roman" w:hAnsi="Times New Roman" w:cs="Times New Roman"/>
          <w:sz w:val="24"/>
          <w:szCs w:val="24"/>
        </w:rPr>
        <w:t xml:space="preserve"> </w:t>
      </w:r>
      <w:r w:rsidR="000A11D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0A11DD">
        <w:rPr>
          <w:rFonts w:ascii="Times New Roman" w:hAnsi="Times New Roman" w:cs="Times New Roman"/>
          <w:sz w:val="24"/>
          <w:szCs w:val="24"/>
        </w:rPr>
        <w:t xml:space="preserve">), which means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&lt;1</m:t>
        </m:r>
      </m:oMath>
      <w:r w:rsidR="000A11D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0A11DD">
        <w:rPr>
          <w:rFonts w:ascii="Times New Roman" w:hAnsi="Times New Roman" w:cs="Times New Roman"/>
          <w:sz w:val="24"/>
          <w:szCs w:val="24"/>
        </w:rPr>
        <w:t xml:space="preserve"> is also the </w:t>
      </w:r>
      <w:r w:rsidR="00B6315B" w:rsidRPr="00B0403D">
        <w:rPr>
          <w:rFonts w:ascii="Times New Roman" w:hAnsi="Times New Roman" w:cs="Times New Roman"/>
          <w:sz w:val="24"/>
          <w:szCs w:val="24"/>
        </w:rPr>
        <w:t>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w:t>
      </w:r>
      <w:r w:rsidR="000A11DD">
        <w:rPr>
          <w:rFonts w:ascii="Times New Roman" w:hAnsi="Times New Roman" w:cs="Times New Roman"/>
          <w:sz w:val="24"/>
          <w:szCs w:val="24"/>
        </w:rPr>
        <w:t>(</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0A11DD">
        <w:rPr>
          <w:rFonts w:ascii="Times New Roman" w:hAnsi="Times New Roman" w:cs="Times New Roman"/>
          <w:sz w:val="24"/>
          <w:szCs w:val="24"/>
        </w:rPr>
        <w:t xml:space="preserve">) </w:t>
      </w:r>
      <w:r w:rsidR="00B6315B" w:rsidRPr="00B0403D">
        <w:rPr>
          <w:rFonts w:ascii="Times New Roman" w:hAnsi="Times New Roman" w:cs="Times New Roman"/>
          <w:sz w:val="24"/>
          <w:szCs w:val="24"/>
        </w:rPr>
        <w:t>and RFD</w:t>
      </w:r>
      <w:r w:rsidR="000A11D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0A11DD">
        <w:rPr>
          <w:rFonts w:ascii="Times New Roman" w:hAnsi="Times New Roman" w:cs="Times New Roman"/>
          <w:sz w:val="24"/>
          <w:szCs w:val="24"/>
        </w:rPr>
        <w:t>)</w:t>
      </w:r>
      <w:r w:rsidR="003E1084">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3E1084">
        <w:rPr>
          <w:rFonts w:ascii="Times New Roman" w:hAnsi="Times New Roman" w:cs="Times New Roman"/>
          <w:sz w:val="24"/>
          <w:szCs w:val="24"/>
        </w:rPr>
        <w:t xml:space="preserve"> and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3E1084">
        <w:rPr>
          <w:rFonts w:ascii="Times New Roman" w:hAnsi="Times New Roman" w:cs="Times New Roman"/>
          <w:sz w:val="24"/>
          <w:szCs w:val="24"/>
        </w:rPr>
        <w:t xml:space="preserve">. </w:t>
      </w:r>
      <w:r w:rsidR="00B6315B">
        <w:rPr>
          <w:rFonts w:ascii="Times New Roman" w:hAnsi="Times New Roman" w:cs="Times New Roman"/>
          <w:sz w:val="24"/>
          <w:szCs w:val="24"/>
        </w:rPr>
        <w:t xml:space="preserve">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i</w:t>
      </w:r>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3E1084">
        <w:rPr>
          <w:rFonts w:ascii="Times New Roman" w:hAnsi="Times New Roman" w:cs="Times New Roman"/>
          <w:sz w:val="24"/>
          <w:szCs w:val="24"/>
        </w:rPr>
        <w:t>The</w:t>
      </w:r>
      <w:r w:rsidR="00B6315B" w:rsidRPr="00B76E7F">
        <w:rPr>
          <w:rFonts w:ascii="Times New Roman" w:hAnsi="Times New Roman" w:cs="Times New Roman"/>
          <w:sz w:val="24"/>
          <w:szCs w:val="24"/>
        </w:rPr>
        <w:t xml:space="preserve"> mutual invasibility criteri</w:t>
      </w:r>
      <w:r w:rsidR="003E1084">
        <w:rPr>
          <w:rFonts w:ascii="Times New Roman" w:hAnsi="Times New Roman" w:cs="Times New Roman"/>
          <w:sz w:val="24"/>
          <w:szCs w:val="24"/>
        </w:rPr>
        <w:t>on</w:t>
      </w:r>
      <w:r w:rsidR="00B6315B" w:rsidRPr="00B76E7F">
        <w:rPr>
          <w:rFonts w:ascii="Times New Roman" w:hAnsi="Times New Roman" w:cs="Times New Roman"/>
          <w:sz w:val="24"/>
          <w:szCs w:val="24"/>
        </w:rPr>
        <w:t xml:space="preserve"> for stable coexistence can </w:t>
      </w:r>
      <w:r w:rsidR="003E1084">
        <w:rPr>
          <w:rFonts w:ascii="Times New Roman" w:hAnsi="Times New Roman" w:cs="Times New Roman"/>
          <w:sz w:val="24"/>
          <w:szCs w:val="24"/>
        </w:rPr>
        <w:t xml:space="preserve">finally </w:t>
      </w:r>
      <w:r w:rsidR="00B6315B" w:rsidRPr="00B76E7F">
        <w:rPr>
          <w:rFonts w:ascii="Times New Roman" w:hAnsi="Times New Roman" w:cs="Times New Roman"/>
          <w:sz w:val="24"/>
          <w:szCs w:val="24"/>
        </w:rPr>
        <w:t xml:space="preserve">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10413CFE" w14:textId="77777777" w:rsidR="00B6315B" w:rsidRDefault="00B6315B" w:rsidP="00C1590A">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commentRangeEnd w:id="260"/>
      <w:r w:rsidR="008C1BC2">
        <w:rPr>
          <w:rStyle w:val="CommentReference"/>
        </w:rPr>
        <w:commentReference w:id="260"/>
      </w:r>
    </w:p>
    <w:p w14:paraId="31CD8569" w14:textId="6AF0D5DD" w:rsidR="005C6399" w:rsidRPr="0029101D" w:rsidRDefault="000D5CCA" w:rsidP="00C1590A">
      <w:pPr>
        <w:pStyle w:val="Normal1"/>
        <w:spacing w:line="360" w:lineRule="auto"/>
        <w:ind w:firstLine="360"/>
        <w:rPr>
          <w:rFonts w:ascii="Times New Roman" w:hAnsi="Times New Roman" w:cs="Times New Roman"/>
          <w:sz w:val="24"/>
          <w:szCs w:val="24"/>
        </w:rPr>
      </w:pPr>
      <w:commentRangeStart w:id="267"/>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w:t>
      </w:r>
      <w:r>
        <w:rPr>
          <w:rFonts w:ascii="Times New Roman" w:hAnsi="Times New Roman" w:cs="Times New Roman"/>
          <w:sz w:val="24"/>
          <w:szCs w:val="24"/>
        </w:rPr>
        <w:lastRenderedPageBreak/>
        <w:t xml:space="preserve">method. </w:t>
      </w:r>
      <w:r w:rsidR="005F09FF">
        <w:rPr>
          <w:rFonts w:ascii="Times New Roman" w:hAnsi="Times New Roman" w:cs="Times New Roman" w:hint="eastAsia"/>
          <w:sz w:val="24"/>
          <w:szCs w:val="24"/>
          <w:lang w:eastAsia="zh-TW"/>
        </w:rPr>
        <w:t>N</w:t>
      </w:r>
      <w:r w:rsidR="005F09FF">
        <w:rPr>
          <w:rFonts w:ascii="Times New Roman" w:hAnsi="Times New Roman" w:cs="Times New Roman"/>
          <w:sz w:val="24"/>
          <w:szCs w:val="24"/>
        </w:rPr>
        <w:t>ote that f</w:t>
      </w:r>
      <w:r>
        <w:rPr>
          <w:rFonts w:ascii="Times New Roman" w:hAnsi="Times New Roman" w:cs="Times New Roman"/>
          <w:sz w:val="24"/>
          <w:szCs w:val="24"/>
        </w:rPr>
        <w:t xml:space="preserve">or the methods that do not assume a specific population growth model, we </w:t>
      </w:r>
      <w:del w:id="268" w:author="Godwin, Casey" w:date="2018-12-21T09:55:00Z">
        <w:r w:rsidR="00FF2EF7" w:rsidDel="00FB57AB">
          <w:rPr>
            <w:rFonts w:ascii="Times New Roman" w:hAnsi="Times New Roman" w:cs="Times New Roman"/>
            <w:sz w:val="24"/>
            <w:szCs w:val="24"/>
          </w:rPr>
          <w:delText>assume a</w:delText>
        </w:r>
      </w:del>
      <w:ins w:id="269" w:author="Godwin, Casey" w:date="2018-12-21T09:55:00Z">
        <w:r w:rsidR="00FB57AB">
          <w:rPr>
            <w:rFonts w:ascii="Times New Roman" w:hAnsi="Times New Roman" w:cs="Times New Roman"/>
            <w:sz w:val="24"/>
            <w:szCs w:val="24"/>
          </w:rPr>
          <w:t>relate the calculations to the</w:t>
        </w:r>
      </w:ins>
      <w:r w:rsidR="00FF2EF7">
        <w:rPr>
          <w:rFonts w:ascii="Times New Roman" w:hAnsi="Times New Roman" w:cs="Times New Roman"/>
          <w:sz w:val="24"/>
          <w:szCs w:val="24"/>
        </w:rPr>
        <w:t xml:space="preserve"> Lotka-Volterra model</w:t>
      </w:r>
      <w:ins w:id="270" w:author="Godwin, Casey" w:date="2018-12-21T09:55:00Z">
        <w:r w:rsidR="00FB57AB">
          <w:rPr>
            <w:rFonts w:ascii="Times New Roman" w:hAnsi="Times New Roman" w:cs="Times New Roman"/>
            <w:sz w:val="24"/>
            <w:szCs w:val="24"/>
          </w:rPr>
          <w:t xml:space="preserve"> that underlies Chesson’s inequality</w:t>
        </w:r>
      </w:ins>
      <w:r w:rsidR="00FF2EF7">
        <w:rPr>
          <w:rFonts w:ascii="Times New Roman" w:hAnsi="Times New Roman" w:cs="Times New Roman"/>
          <w:sz w:val="24"/>
          <w:szCs w:val="24"/>
        </w:rPr>
        <w:t xml:space="preserve">, which does not include environmental fluctuation and linearly </w:t>
      </w:r>
      <w:r w:rsidR="00CA0DC3">
        <w:rPr>
          <w:rFonts w:ascii="Times New Roman" w:hAnsi="Times New Roman" w:cs="Times New Roman"/>
          <w:sz w:val="24"/>
          <w:szCs w:val="24"/>
        </w:rPr>
        <w:t>approximates</w:t>
      </w:r>
      <w:r w:rsidR="00FF2EF7">
        <w:rPr>
          <w:rFonts w:ascii="Times New Roman" w:hAnsi="Times New Roman" w:cs="Times New Roman"/>
          <w:sz w:val="24"/>
          <w:szCs w:val="24"/>
        </w:rPr>
        <w:t xml:space="preserve"> species interaction.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commentRangeEnd w:id="267"/>
      <w:r w:rsidR="00FB0AA5">
        <w:rPr>
          <w:rStyle w:val="CommentReference"/>
        </w:rPr>
        <w:commentReference w:id="267"/>
      </w:r>
    </w:p>
    <w:p w14:paraId="415ADFD3" w14:textId="77777777" w:rsidR="005C7FE4" w:rsidRDefault="001F4F32"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A52E65">
      <w:pPr>
        <w:pStyle w:val="Normal1"/>
        <w:numPr>
          <w:ilvl w:val="2"/>
          <w:numId w:val="17"/>
        </w:numPr>
        <w:spacing w:line="360" w:lineRule="auto"/>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16D4060D" w:rsidR="00454E54" w:rsidRDefault="00676AE7" w:rsidP="00C1590A">
      <w:pPr>
        <w:pStyle w:val="Normal1"/>
        <w:spacing w:line="360" w:lineRule="auto"/>
        <w:ind w:firstLine="360"/>
        <w:rPr>
          <w:rFonts w:ascii="Times New Roman" w:hAnsi="Times New Roman" w:cs="Times New Roman"/>
          <w:sz w:val="24"/>
          <w:szCs w:val="24"/>
        </w:rPr>
      </w:pPr>
      <w:del w:id="271" w:author="bradcard" w:date="2018-12-27T16:56:00Z">
        <w:r w:rsidDel="00FB0AA5">
          <w:rPr>
            <w:rFonts w:ascii="Times New Roman" w:hAnsi="Times New Roman" w:cs="Times New Roman"/>
            <w:sz w:val="24"/>
            <w:szCs w:val="24"/>
          </w:rPr>
          <w:delText xml:space="preserve">The first </w:delText>
        </w:r>
        <w:r w:rsidR="00820840" w:rsidDel="00FB0AA5">
          <w:rPr>
            <w:rFonts w:ascii="Times New Roman" w:hAnsi="Times New Roman" w:cs="Times New Roman"/>
            <w:sz w:val="24"/>
            <w:szCs w:val="24"/>
          </w:rPr>
          <w:delText>reviewed</w:delText>
        </w:r>
        <w:r w:rsidDel="00FB0AA5">
          <w:rPr>
            <w:rFonts w:ascii="Times New Roman" w:hAnsi="Times New Roman" w:cs="Times New Roman"/>
            <w:sz w:val="24"/>
            <w:szCs w:val="24"/>
          </w:rPr>
          <w:delText xml:space="preserve"> method to measure ND and RFD is </w:delText>
        </w:r>
        <w:r w:rsidR="00441445" w:rsidDel="00FB0AA5">
          <w:rPr>
            <w:rFonts w:ascii="Times New Roman" w:hAnsi="Times New Roman" w:cs="Times New Roman"/>
            <w:sz w:val="24"/>
            <w:szCs w:val="24"/>
          </w:rPr>
          <w:delText xml:space="preserve">the </w:delText>
        </w:r>
        <w:r w:rsidDel="00FB0AA5">
          <w:rPr>
            <w:rFonts w:ascii="Times New Roman" w:hAnsi="Times New Roman" w:cs="Times New Roman"/>
            <w:sz w:val="24"/>
            <w:szCs w:val="24"/>
          </w:rPr>
          <w:delText xml:space="preserve">negative frequency dependence </w:delText>
        </w:r>
        <w:r w:rsidR="00441445" w:rsidDel="00FB0AA5">
          <w:rPr>
            <w:rFonts w:ascii="Times New Roman" w:hAnsi="Times New Roman" w:cs="Times New Roman"/>
            <w:sz w:val="24"/>
            <w:szCs w:val="24"/>
          </w:rPr>
          <w:delText xml:space="preserve">method </w:delText>
        </w:r>
        <w:r w:rsidR="00992ECB" w:rsidDel="00FB0AA5">
          <w:rPr>
            <w:rFonts w:ascii="Times New Roman" w:hAnsi="Times New Roman" w:cs="Times New Roman"/>
            <w:sz w:val="24"/>
            <w:szCs w:val="24"/>
          </w:rPr>
          <w:fldChar w:fldCharType="begin" w:fldLock="1"/>
        </w:r>
        <w:r w:rsidR="00C1590A" w:rsidDel="00FB0AA5">
          <w:rPr>
            <w:rFonts w:ascii="Times New Roman" w:hAnsi="Times New Roman" w:cs="Times New Roman"/>
            <w:sz w:val="24"/>
            <w:szCs w:val="24"/>
          </w:rPr>
          <w:del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delInstrText>
        </w:r>
        <w:r w:rsidR="00992ECB" w:rsidDel="00FB0AA5">
          <w:rPr>
            <w:rFonts w:ascii="Times New Roman" w:hAnsi="Times New Roman" w:cs="Times New Roman"/>
            <w:sz w:val="24"/>
            <w:szCs w:val="24"/>
          </w:rPr>
          <w:fldChar w:fldCharType="separate"/>
        </w:r>
        <w:r w:rsidR="00454E54" w:rsidRPr="00454E54" w:rsidDel="00FB0AA5">
          <w:rPr>
            <w:rFonts w:ascii="Times New Roman" w:hAnsi="Times New Roman" w:cs="Times New Roman"/>
            <w:noProof/>
            <w:sz w:val="24"/>
            <w:szCs w:val="24"/>
          </w:rPr>
          <w:delText>(Adler et al. 2007, Levine andHilleRisLambers 2009)</w:delText>
        </w:r>
        <w:r w:rsidR="00992ECB" w:rsidDel="00FB0AA5">
          <w:rPr>
            <w:rFonts w:ascii="Times New Roman" w:hAnsi="Times New Roman" w:cs="Times New Roman"/>
            <w:sz w:val="24"/>
            <w:szCs w:val="24"/>
          </w:rPr>
          <w:fldChar w:fldCharType="end"/>
        </w:r>
        <w:r w:rsidR="00992ECB" w:rsidDel="00FB0AA5">
          <w:rPr>
            <w:rFonts w:ascii="Times New Roman" w:hAnsi="Times New Roman" w:cs="Times New Roman"/>
            <w:sz w:val="24"/>
            <w:szCs w:val="24"/>
          </w:rPr>
          <w:delText>.</w:delText>
        </w:r>
      </w:del>
      <w:r w:rsidR="00992ECB">
        <w:rPr>
          <w:rFonts w:ascii="Times New Roman" w:hAnsi="Times New Roman" w:cs="Times New Roman"/>
          <w:sz w:val="24"/>
          <w:szCs w:val="24"/>
        </w:rPr>
        <w:t xml:space="preserve"> </w:t>
      </w:r>
      <w:ins w:id="272" w:author="bradcard" w:date="2018-12-27T16:56:00Z">
        <w:r w:rsidR="00FB0AA5">
          <w:rPr>
            <w:rFonts w:ascii="Times New Roman" w:hAnsi="Times New Roman" w:cs="Times New Roman"/>
            <w:sz w:val="24"/>
            <w:szCs w:val="24"/>
          </w:rPr>
          <w:t xml:space="preserve">The </w:t>
        </w:r>
      </w:ins>
      <w:del w:id="273" w:author="bradcard" w:date="2018-12-27T16:56:00Z">
        <w:r w:rsidDel="00FB0AA5">
          <w:rPr>
            <w:rFonts w:ascii="Times New Roman" w:hAnsi="Times New Roman" w:cs="Times New Roman"/>
            <w:sz w:val="24"/>
            <w:szCs w:val="24"/>
          </w:rPr>
          <w:delText>N</w:delText>
        </w:r>
      </w:del>
      <w:ins w:id="274" w:author="bradcard" w:date="2018-12-27T16:56:00Z">
        <w:r w:rsidR="00FB0AA5">
          <w:rPr>
            <w:rFonts w:ascii="Times New Roman" w:hAnsi="Times New Roman" w:cs="Times New Roman"/>
            <w:sz w:val="24"/>
            <w:szCs w:val="24"/>
          </w:rPr>
          <w:t>n</w:t>
        </w:r>
      </w:ins>
      <w:r>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d</w:t>
      </w:r>
      <w:del w:id="275" w:author="bradcard" w:date="2018-12-27T16:56:00Z">
        <w:r w:rsidR="00820840" w:rsidDel="00FB0AA5">
          <w:rPr>
            <w:rFonts w:ascii="Times New Roman" w:hAnsi="Times New Roman" w:cs="Times New Roman"/>
            <w:sz w:val="24"/>
            <w:szCs w:val="24"/>
          </w:rPr>
          <w:delText xml:space="preserve">oes not assume any specific growth model but to </w:delText>
        </w:r>
      </w:del>
      <w:ins w:id="276" w:author="bradcard" w:date="2018-12-27T16:56:00Z">
        <w:r w:rsidR="00FB0AA5">
          <w:rPr>
            <w:rFonts w:ascii="Times New Roman" w:hAnsi="Times New Roman" w:cs="Times New Roman"/>
            <w:sz w:val="24"/>
            <w:szCs w:val="24"/>
          </w:rPr>
          <w:t xml:space="preserve"> </w:t>
        </w:r>
      </w:ins>
      <w:r>
        <w:rPr>
          <w:rFonts w:ascii="Times New Roman" w:hAnsi="Times New Roman" w:cs="Times New Roman"/>
          <w:sz w:val="24"/>
          <w:szCs w:val="24"/>
        </w:rPr>
        <w:t xml:space="preserve">quantifies the relationship between a species’ frequency in a community (individuals of species 1 / total individuals of all species) and its </w:t>
      </w:r>
      <w:ins w:id="277" w:author="Godwin, Casey" w:date="2018-12-21T09:56:00Z">
        <w:r w:rsidR="00FB57AB">
          <w:rPr>
            <w:rFonts w:ascii="Times New Roman" w:hAnsi="Times New Roman" w:cs="Times New Roman"/>
            <w:sz w:val="24"/>
            <w:szCs w:val="24"/>
          </w:rPr>
          <w:t xml:space="preserve">per capita </w:t>
        </w:r>
      </w:ins>
      <w:r>
        <w:rPr>
          <w:rFonts w:ascii="Times New Roman" w:hAnsi="Times New Roman" w:cs="Times New Roman"/>
          <w:sz w:val="24"/>
          <w:szCs w:val="24"/>
        </w:rPr>
        <w:t>growth rate</w:t>
      </w:r>
      <w:ins w:id="278" w:author="bradcard" w:date="2018-12-27T16:56:00Z">
        <w:r w:rsidR="00FB0AA5">
          <w:rPr>
            <w:rFonts w:ascii="Times New Roman" w:hAnsi="Times New Roman" w:cs="Times New Roman"/>
            <w:sz w:val="24"/>
            <w:szCs w:val="24"/>
          </w:rPr>
          <w:fldChar w:fldCharType="begin" w:fldLock="1"/>
        </w:r>
        <w:r w:rsidR="00FB0AA5">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FB0AA5" w:rsidRPr="00454E54">
          <w:rPr>
            <w:rFonts w:ascii="Times New Roman" w:hAnsi="Times New Roman" w:cs="Times New Roman"/>
            <w:noProof/>
            <w:sz w:val="24"/>
            <w:szCs w:val="24"/>
          </w:rPr>
          <w:t>(Adler et al. 2007, Levine andHilleRisLambers 2009)</w:t>
        </w:r>
        <w:r w:rsidR="00FB0AA5">
          <w:rPr>
            <w:rFonts w:ascii="Times New Roman" w:hAnsi="Times New Roman" w:cs="Times New Roman"/>
            <w:sz w:val="24"/>
            <w:szCs w:val="24"/>
          </w:rPr>
          <w:fldChar w:fldCharType="end"/>
        </w:r>
      </w:ins>
      <w:r w:rsidR="0075494D">
        <w:rPr>
          <w:rFonts w:ascii="Times New Roman" w:hAnsi="Times New Roman" w:cs="Times New Roman"/>
          <w:sz w:val="24"/>
          <w:szCs w:val="24"/>
        </w:rPr>
        <w:t xml:space="preserve">. </w:t>
      </w:r>
      <w:commentRangeStart w:id="279"/>
      <w:r w:rsidR="00454E54">
        <w:rPr>
          <w:rFonts w:ascii="Times New Roman" w:hAnsi="Times New Roman" w:cs="Times New Roman"/>
          <w:sz w:val="24"/>
          <w:szCs w:val="24"/>
        </w:rPr>
        <w:t xml:space="preserve">The dependency of species’ growth rate on its relative frequency is then used to </w:t>
      </w:r>
      <w:r>
        <w:rPr>
          <w:rFonts w:ascii="Times New Roman" w:hAnsi="Times New Roman" w:cs="Times New Roman"/>
          <w:sz w:val="24"/>
          <w:szCs w:val="24"/>
        </w:rPr>
        <w:t xml:space="preserve">predict whether both species will have positive growth rates when </w:t>
      </w:r>
      <w:del w:id="280" w:author="bradcard" w:date="2018-12-27T16:57:00Z">
        <w:r w:rsidR="00737466" w:rsidDel="00FB0AA5">
          <w:rPr>
            <w:rFonts w:ascii="Times New Roman" w:hAnsi="Times New Roman" w:cs="Times New Roman"/>
            <w:sz w:val="24"/>
            <w:szCs w:val="24"/>
          </w:rPr>
          <w:delText xml:space="preserve">being </w:delText>
        </w:r>
      </w:del>
      <w:r>
        <w:rPr>
          <w:rFonts w:ascii="Times New Roman" w:hAnsi="Times New Roman" w:cs="Times New Roman"/>
          <w:sz w:val="24"/>
          <w:szCs w:val="24"/>
        </w:rPr>
        <w:t>rare in a community</w:t>
      </w:r>
      <w:r w:rsidR="00737466">
        <w:rPr>
          <w:rFonts w:ascii="Times New Roman" w:hAnsi="Times New Roman" w:cs="Times New Roman"/>
          <w:sz w:val="24"/>
          <w:szCs w:val="24"/>
        </w:rPr>
        <w:t xml:space="preserve"> – the mutual </w:t>
      </w:r>
      <w:r w:rsidR="00441445">
        <w:rPr>
          <w:rFonts w:ascii="Times New Roman" w:hAnsi="Times New Roman" w:cs="Times New Roman"/>
          <w:sz w:val="24"/>
          <w:szCs w:val="24"/>
        </w:rPr>
        <w:t>invasibility criterion</w:t>
      </w:r>
      <w:r>
        <w:rPr>
          <w:rFonts w:ascii="Times New Roman" w:hAnsi="Times New Roman" w:cs="Times New Roman"/>
          <w:sz w:val="24"/>
          <w:szCs w:val="24"/>
        </w:rPr>
        <w:t xml:space="preserve">. </w:t>
      </w:r>
      <w:commentRangeEnd w:id="279"/>
      <w:r w:rsidR="00FB0AA5">
        <w:rPr>
          <w:rStyle w:val="CommentReference"/>
        </w:rPr>
        <w:commentReference w:id="279"/>
      </w:r>
    </w:p>
    <w:p w14:paraId="4348D187" w14:textId="76B60203"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del w:id="281" w:author="bradcard" w:date="2018-12-27T16:58:00Z">
        <w:r w:rsidDel="00FB0AA5">
          <w:rPr>
            <w:rFonts w:ascii="Times New Roman" w:hAnsi="Times New Roman" w:cs="Times New Roman"/>
            <w:sz w:val="24"/>
            <w:szCs w:val="24"/>
          </w:rPr>
          <w:delText>rational of the negative frequency dependence</w:delText>
        </w:r>
      </w:del>
      <w:ins w:id="282" w:author="bradcard" w:date="2018-12-27T16:58:00Z">
        <w:r w:rsidR="00FB0AA5">
          <w:rPr>
            <w:rFonts w:ascii="Times New Roman" w:hAnsi="Times New Roman" w:cs="Times New Roman"/>
            <w:sz w:val="24"/>
            <w:szCs w:val="24"/>
          </w:rPr>
          <w:t>NFD</w:t>
        </w:r>
      </w:ins>
      <w:r>
        <w:rPr>
          <w:rFonts w:ascii="Times New Roman" w:hAnsi="Times New Roman" w:cs="Times New Roman"/>
          <w:sz w:val="24"/>
          <w:szCs w:val="24"/>
        </w:rPr>
        <w:t xml:space="preserve"> method </w:t>
      </w:r>
      <w:del w:id="283" w:author="bradcard" w:date="2018-12-27T16:58:00Z">
        <w:r w:rsidR="00454E54" w:rsidDel="00FB0AA5">
          <w:rPr>
            <w:rFonts w:ascii="Times New Roman" w:hAnsi="Times New Roman" w:cs="Times New Roman"/>
            <w:sz w:val="24"/>
            <w:szCs w:val="24"/>
          </w:rPr>
          <w:delText xml:space="preserve">critically </w:delText>
        </w:r>
      </w:del>
      <w:r w:rsidR="00454E54">
        <w:rPr>
          <w:rFonts w:ascii="Times New Roman" w:hAnsi="Times New Roman" w:cs="Times New Roman"/>
          <w:sz w:val="24"/>
          <w:szCs w:val="24"/>
        </w:rPr>
        <w:t xml:space="preserve">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w:t>
      </w:r>
      <w:del w:id="284" w:author="bradcard" w:date="2018-12-27T16:58:00Z">
        <w:r w:rsidR="00AA2993" w:rsidDel="00FB0AA5">
          <w:rPr>
            <w:rFonts w:ascii="Times New Roman" w:hAnsi="Times New Roman" w:cs="Times New Roman"/>
            <w:sz w:val="24"/>
            <w:szCs w:val="24"/>
          </w:rPr>
          <w:delText xml:space="preserve">the </w:delText>
        </w:r>
      </w:del>
      <w:r w:rsidR="00AA2993">
        <w:rPr>
          <w:rFonts w:ascii="Times New Roman" w:hAnsi="Times New Roman" w:cs="Times New Roman"/>
          <w:sz w:val="24"/>
          <w:szCs w:val="24"/>
        </w:rPr>
        <w:t xml:space="preserve">resources or niches are </w:t>
      </w:r>
      <w:del w:id="285" w:author="bradcard" w:date="2018-12-27T16:58:00Z">
        <w:r w:rsidR="00AA2993" w:rsidDel="00FB0AA5">
          <w:rPr>
            <w:rFonts w:ascii="Times New Roman" w:hAnsi="Times New Roman" w:cs="Times New Roman"/>
            <w:sz w:val="24"/>
            <w:szCs w:val="24"/>
          </w:rPr>
          <w:delText xml:space="preserve">being </w:delText>
        </w:r>
      </w:del>
      <w:r w:rsidR="00AA2993">
        <w:rPr>
          <w:rFonts w:ascii="Times New Roman" w:hAnsi="Times New Roman" w:cs="Times New Roman"/>
          <w:sz w:val="24"/>
          <w:szCs w:val="24"/>
        </w:rPr>
        <w:t xml:space="preserve">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w:t>
      </w:r>
      <w:ins w:id="286" w:author="bradcard" w:date="2018-12-27T16:59:00Z">
        <w:r w:rsidR="00FB0AA5">
          <w:rPr>
            <w:rFonts w:ascii="Times New Roman" w:hAnsi="Times New Roman" w:cs="Times New Roman"/>
            <w:sz w:val="24"/>
            <w:szCs w:val="24"/>
          </w:rPr>
          <w:t xml:space="preserve">individuals for </w:t>
        </w:r>
      </w:ins>
      <w:r>
        <w:rPr>
          <w:rFonts w:ascii="Times New Roman" w:hAnsi="Times New Roman" w:cs="Times New Roman"/>
          <w:sz w:val="24"/>
          <w:szCs w:val="24"/>
        </w:rPr>
        <w:t xml:space="preserve">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w:t>
      </w:r>
      <w:ins w:id="287" w:author="bradcard" w:date="2018-12-27T16:59:00Z">
        <w:r w:rsidR="00FB0AA5">
          <w:rPr>
            <w:rFonts w:ascii="Times New Roman" w:hAnsi="Times New Roman" w:cs="Times New Roman"/>
            <w:sz w:val="24"/>
            <w:szCs w:val="24"/>
          </w:rPr>
          <w:t xml:space="preserve">individuals of </w:t>
        </w:r>
      </w:ins>
      <w:r w:rsidR="00D97616">
        <w:rPr>
          <w:rFonts w:ascii="Times New Roman" w:hAnsi="Times New Roman" w:cs="Times New Roman"/>
          <w:sz w:val="24"/>
          <w:szCs w:val="24"/>
        </w:rPr>
        <w:t xml:space="preserve">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w:t>
      </w:r>
      <w:del w:id="288" w:author="bradcard" w:date="2018-12-27T16:59:00Z">
        <w:r w:rsidR="00D97616" w:rsidDel="00FB0AA5">
          <w:rPr>
            <w:rFonts w:ascii="Times New Roman" w:hAnsi="Times New Roman" w:cs="Times New Roman"/>
            <w:sz w:val="24"/>
            <w:szCs w:val="24"/>
          </w:rPr>
          <w:delText xml:space="preserve">its </w:delText>
        </w:r>
      </w:del>
      <w:ins w:id="289" w:author="bradcard" w:date="2018-12-27T16:59:00Z">
        <w:r w:rsidR="00FB0AA5">
          <w:rPr>
            <w:rFonts w:ascii="Times New Roman" w:hAnsi="Times New Roman" w:cs="Times New Roman"/>
            <w:sz w:val="24"/>
            <w:szCs w:val="24"/>
          </w:rPr>
          <w:t>individuals of their</w:t>
        </w:r>
      </w:ins>
      <w:del w:id="290" w:author="bradcard" w:date="2018-12-27T16:59:00Z">
        <w:r w:rsidR="00D97616" w:rsidDel="00FB0AA5">
          <w:rPr>
            <w:rFonts w:ascii="Times New Roman" w:hAnsi="Times New Roman" w:cs="Times New Roman"/>
            <w:sz w:val="24"/>
            <w:szCs w:val="24"/>
          </w:rPr>
          <w:delText>own</w:delText>
        </w:r>
      </w:del>
      <w:r w:rsidR="00D97616">
        <w:rPr>
          <w:rFonts w:ascii="Times New Roman" w:hAnsi="Times New Roman" w:cs="Times New Roman"/>
          <w:sz w:val="24"/>
          <w:szCs w:val="24"/>
        </w:rPr>
        <w:t xml:space="preserve"> kind for resources</w:t>
      </w:r>
      <w:ins w:id="291" w:author="bradcard" w:date="2018-12-27T16:59:00Z">
        <w:r w:rsidR="00FB0AA5">
          <w:rPr>
            <w:rFonts w:ascii="Times New Roman" w:hAnsi="Times New Roman" w:cs="Times New Roman"/>
            <w:sz w:val="24"/>
            <w:szCs w:val="24"/>
          </w:rPr>
          <w:t>,</w:t>
        </w:r>
      </w:ins>
      <w:r w:rsidR="00D97616">
        <w:rPr>
          <w:rFonts w:ascii="Times New Roman" w:hAnsi="Times New Roman" w:cs="Times New Roman"/>
          <w:sz w:val="24"/>
          <w:szCs w:val="24"/>
        </w:rPr>
        <w:t xml:space="preserve">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 xml:space="preserve">does not require estimating any </w:t>
      </w:r>
      <w:commentRangeStart w:id="292"/>
      <w:r w:rsidR="000418B3">
        <w:rPr>
          <w:rFonts w:ascii="Times New Roman" w:hAnsi="Times New Roman" w:cs="Times New Roman"/>
          <w:sz w:val="24"/>
          <w:szCs w:val="24"/>
        </w:rPr>
        <w:t>specific coefficients</w:t>
      </w:r>
      <w:commentRangeEnd w:id="292"/>
      <w:r w:rsidR="00FB57AB">
        <w:rPr>
          <w:rStyle w:val="CommentReference"/>
        </w:rPr>
        <w:commentReference w:id="292"/>
      </w:r>
      <w:r w:rsidR="001A3D1A">
        <w:rPr>
          <w:rFonts w:ascii="Times New Roman" w:hAnsi="Times New Roman" w:cs="Times New Roman"/>
          <w:sz w:val="24"/>
          <w:szCs w:val="24"/>
        </w:rPr>
        <w:t xml:space="preserve"> </w:t>
      </w:r>
      <w:ins w:id="293" w:author="bradcard" w:date="2018-12-27T17:00:00Z">
        <w:r w:rsidR="00FB0AA5">
          <w:rPr>
            <w:rFonts w:ascii="Times New Roman" w:hAnsi="Times New Roman" w:cs="Times New Roman"/>
            <w:sz w:val="24"/>
            <w:szCs w:val="24"/>
          </w:rPr>
          <w:t xml:space="preserve">of what? </w:t>
        </w:r>
      </w:ins>
      <w:r w:rsidR="001A3D1A">
        <w:rPr>
          <w:rFonts w:ascii="Times New Roman" w:hAnsi="Times New Roman" w:cs="Times New Roman"/>
          <w:sz w:val="24"/>
          <w:szCs w:val="24"/>
        </w:rPr>
        <w:t xml:space="preserve">to </w:t>
      </w:r>
      <w:r w:rsidR="001A3D1A">
        <w:rPr>
          <w:rFonts w:ascii="Times New Roman" w:hAnsi="Times New Roman" w:cs="Times New Roman"/>
          <w:sz w:val="24"/>
          <w:szCs w:val="24"/>
        </w:rPr>
        <w:lastRenderedPageBreak/>
        <w:t xml:space="preserve">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r w:rsidR="0089275E">
        <w:rPr>
          <w:rFonts w:ascii="Times New Roman" w:hAnsi="Times New Roman" w:cs="Times New Roman"/>
          <w:sz w:val="24"/>
          <w:szCs w:val="24"/>
        </w:rPr>
        <w:t>When two</w:t>
      </w:r>
      <w:r w:rsidR="009E57E9">
        <w:rPr>
          <w:rFonts w:ascii="Times New Roman" w:hAnsi="Times New Roman" w:cs="Times New Roman"/>
          <w:sz w:val="24"/>
          <w:szCs w:val="24"/>
        </w:rPr>
        <w:t xml:space="preserve"> species </w:t>
      </w:r>
      <w:commentRangeStart w:id="294"/>
      <w:r w:rsidR="009E57E9">
        <w:rPr>
          <w:rFonts w:ascii="Times New Roman" w:hAnsi="Times New Roman" w:cs="Times New Roman"/>
          <w:sz w:val="24"/>
          <w:szCs w:val="24"/>
        </w:rPr>
        <w:t xml:space="preserve">have negative </w:t>
      </w:r>
      <w:r w:rsidR="0089275E">
        <w:rPr>
          <w:rFonts w:ascii="Times New Roman" w:hAnsi="Times New Roman" w:cs="Times New Roman"/>
          <w:sz w:val="24"/>
          <w:szCs w:val="24"/>
        </w:rPr>
        <w:t>NFD slope</w:t>
      </w:r>
      <w:r w:rsidR="00C74947">
        <w:rPr>
          <w:rFonts w:ascii="Times New Roman" w:hAnsi="Times New Roman" w:cs="Times New Roman"/>
          <w:sz w:val="24"/>
          <w:szCs w:val="24"/>
        </w:rPr>
        <w:t xml:space="preserve"> and </w:t>
      </w:r>
      <w:r w:rsidR="009E57E9">
        <w:rPr>
          <w:rFonts w:ascii="Times New Roman" w:hAnsi="Times New Roman" w:cs="Times New Roman"/>
          <w:sz w:val="24"/>
          <w:szCs w:val="24"/>
        </w:rPr>
        <w:t>positive</w:t>
      </w:r>
      <w:r w:rsidR="0089275E">
        <w:rPr>
          <w:rFonts w:ascii="Times New Roman" w:hAnsi="Times New Roman" w:cs="Times New Roman"/>
          <w:sz w:val="24"/>
          <w:szCs w:val="24"/>
        </w:rPr>
        <w:t xml:space="preserve"> NFD intercept</w:t>
      </w:r>
      <w:commentRangeEnd w:id="294"/>
      <w:r w:rsidR="00FB0AA5">
        <w:rPr>
          <w:rStyle w:val="CommentReference"/>
        </w:rPr>
        <w:commentReference w:id="294"/>
      </w:r>
      <w:r w:rsidR="0089275E">
        <w:rPr>
          <w:rFonts w:ascii="Times New Roman" w:hAnsi="Times New Roman" w:cs="Times New Roman"/>
          <w:sz w:val="24"/>
          <w:szCs w:val="24"/>
        </w:rPr>
        <w:t xml:space="preserve">, they </w:t>
      </w:r>
      <w:r w:rsidR="00A4632F">
        <w:rPr>
          <w:rFonts w:ascii="Times New Roman" w:hAnsi="Times New Roman" w:cs="Times New Roman"/>
          <w:sz w:val="24"/>
          <w:szCs w:val="24"/>
        </w:rPr>
        <w:t xml:space="preserve">should be able to </w:t>
      </w:r>
      <w:r w:rsidR="0089275E">
        <w:rPr>
          <w:rFonts w:ascii="Times New Roman" w:hAnsi="Times New Roman" w:cs="Times New Roman"/>
          <w:sz w:val="24"/>
          <w:szCs w:val="24"/>
        </w:rPr>
        <w:t xml:space="preserve">stably coexist. </w:t>
      </w:r>
    </w:p>
    <w:p w14:paraId="5B9AF8AA" w14:textId="2BC510AD" w:rsidR="00FC0C4F" w:rsidRDefault="00222289" w:rsidP="00A52E65">
      <w:pPr>
        <w:pStyle w:val="Normal1"/>
        <w:numPr>
          <w:ilvl w:val="2"/>
          <w:numId w:val="17"/>
        </w:numPr>
        <w:spacing w:line="360" w:lineRule="auto"/>
        <w:rPr>
          <w:rFonts w:ascii="Times New Roman" w:hAnsi="Times New Roman" w:cs="Times New Roman"/>
          <w:i/>
          <w:sz w:val="24"/>
          <w:szCs w:val="24"/>
        </w:rPr>
      </w:pPr>
      <w:del w:id="295" w:author="bradcard" w:date="2018-12-27T17:28:00Z">
        <w:r w:rsidDel="003B6E25">
          <w:rPr>
            <w:rFonts w:ascii="Times New Roman" w:hAnsi="Times New Roman" w:cs="Times New Roman"/>
            <w:i/>
            <w:sz w:val="24"/>
            <w:szCs w:val="24"/>
          </w:rPr>
          <w:delText>Potential e</w:delText>
        </w:r>
      </w:del>
      <w:ins w:id="296" w:author="bradcard" w:date="2018-12-27T17:28:00Z">
        <w:r w:rsidR="003B6E25">
          <w:rPr>
            <w:rFonts w:ascii="Times New Roman" w:hAnsi="Times New Roman" w:cs="Times New Roman"/>
            <w:i/>
            <w:sz w:val="24"/>
            <w:szCs w:val="24"/>
          </w:rPr>
          <w:t>E</w:t>
        </w:r>
      </w:ins>
      <w:r>
        <w:rPr>
          <w:rFonts w:ascii="Times New Roman" w:hAnsi="Times New Roman" w:cs="Times New Roman"/>
          <w:i/>
          <w:sz w:val="24"/>
          <w:szCs w:val="24"/>
        </w:rPr>
        <w:t>mpirical approaches</w:t>
      </w:r>
    </w:p>
    <w:p w14:paraId="63427CAE" w14:textId="74E0D758"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 NFD method is attractive for empirical work in that it can be used to assess whether species can coexist without assuming any underlying population growth model</w:t>
      </w:r>
      <w:ins w:id="297" w:author="Godwin, Casey" w:date="2018-12-21T09:58:00Z">
        <w:r w:rsidR="00FB57AB">
          <w:rPr>
            <w:rFonts w:ascii="Times New Roman" w:hAnsi="Times New Roman" w:cs="Times New Roman"/>
            <w:sz w:val="24"/>
            <w:szCs w:val="24"/>
          </w:rPr>
          <w:t xml:space="preserve"> or mechanism of species interactions</w:t>
        </w:r>
      </w:ins>
      <w:r>
        <w:rPr>
          <w:rFonts w:ascii="Times New Roman" w:hAnsi="Times New Roman" w:cs="Times New Roman"/>
          <w:sz w:val="24"/>
          <w:szCs w:val="24"/>
        </w:rPr>
        <w:t xml:space="preserve">. Frequency dependence of a species can be </w:t>
      </w:r>
      <w:ins w:id="298" w:author="bradcard" w:date="2018-12-27T17:02:00Z">
        <w:r w:rsidR="00FB0AA5">
          <w:rPr>
            <w:rFonts w:ascii="Times New Roman" w:hAnsi="Times New Roman" w:cs="Times New Roman"/>
            <w:sz w:val="24"/>
            <w:szCs w:val="24"/>
          </w:rPr>
          <w:t>quantified by</w:t>
        </w:r>
      </w:ins>
      <w:ins w:id="299" w:author="bradcard" w:date="2018-12-27T17:10:00Z">
        <w:r w:rsidR="002D2236">
          <w:rPr>
            <w:rFonts w:ascii="Times New Roman" w:hAnsi="Times New Roman" w:cs="Times New Roman"/>
            <w:sz w:val="24"/>
            <w:szCs w:val="24"/>
          </w:rPr>
          <w:t xml:space="preserve"> experimentally</w:t>
        </w:r>
      </w:ins>
      <w:ins w:id="300" w:author="bradcard" w:date="2018-12-27T17:02:00Z">
        <w:r w:rsidR="00FB0AA5">
          <w:rPr>
            <w:rFonts w:ascii="Times New Roman" w:hAnsi="Times New Roman" w:cs="Times New Roman"/>
            <w:sz w:val="24"/>
            <w:szCs w:val="24"/>
          </w:rPr>
          <w:t xml:space="preserve"> manipulating the relative frequency of species in a community, and then </w:t>
        </w:r>
      </w:ins>
      <w:del w:id="301" w:author="bradcard" w:date="2018-12-27T17:02:00Z">
        <w:r w:rsidDel="00FB0AA5">
          <w:rPr>
            <w:rFonts w:ascii="Times New Roman" w:hAnsi="Times New Roman" w:cs="Times New Roman"/>
            <w:sz w:val="24"/>
            <w:szCs w:val="24"/>
          </w:rPr>
          <w:delText xml:space="preserve">obtained by </w:delText>
        </w:r>
      </w:del>
      <w:r>
        <w:rPr>
          <w:rFonts w:ascii="Times New Roman" w:hAnsi="Times New Roman" w:cs="Times New Roman"/>
          <w:sz w:val="24"/>
          <w:szCs w:val="24"/>
        </w:rPr>
        <w:t xml:space="preserve">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del w:id="302" w:author="bradcard" w:date="2018-12-27T17:03:00Z">
        <w:r w:rsidDel="00FB0AA5">
          <w:rPr>
            <w:rFonts w:ascii="Times New Roman" w:hAnsi="Times New Roman" w:cs="Times New Roman"/>
            <w:sz w:val="24"/>
            <w:szCs w:val="24"/>
          </w:rPr>
          <w:delText>In addition, theoretically, f</w:delText>
        </w:r>
      </w:del>
      <w:ins w:id="303" w:author="bradcard" w:date="2018-12-27T17:03:00Z">
        <w:r w:rsidR="00FB0AA5">
          <w:rPr>
            <w:rFonts w:ascii="Times New Roman" w:hAnsi="Times New Roman" w:cs="Times New Roman"/>
            <w:sz w:val="24"/>
            <w:szCs w:val="24"/>
          </w:rPr>
          <w:t>F</w:t>
        </w:r>
      </w:ins>
      <w:r>
        <w:rPr>
          <w:rFonts w:ascii="Times New Roman" w:hAnsi="Times New Roman" w:cs="Times New Roman"/>
          <w:sz w:val="24"/>
          <w:szCs w:val="24"/>
        </w:rPr>
        <w:t xml:space="preserve">requency dependency </w:t>
      </w:r>
      <w:ins w:id="304" w:author="bradcard" w:date="2018-12-27T17:03:00Z">
        <w:r w:rsidR="00FB0AA5">
          <w:rPr>
            <w:rFonts w:ascii="Times New Roman" w:hAnsi="Times New Roman" w:cs="Times New Roman"/>
            <w:sz w:val="24"/>
            <w:szCs w:val="24"/>
          </w:rPr>
          <w:t xml:space="preserve">could, in principle, also </w:t>
        </w:r>
      </w:ins>
      <w:del w:id="305" w:author="bradcard" w:date="2018-12-27T17:03:00Z">
        <w:r w:rsidDel="00FB0AA5">
          <w:rPr>
            <w:rFonts w:ascii="Times New Roman" w:hAnsi="Times New Roman" w:cs="Times New Roman"/>
            <w:sz w:val="24"/>
            <w:szCs w:val="24"/>
          </w:rPr>
          <w:delText xml:space="preserve">can </w:delText>
        </w:r>
      </w:del>
      <w:r>
        <w:rPr>
          <w:rFonts w:ascii="Times New Roman" w:hAnsi="Times New Roman" w:cs="Times New Roman"/>
          <w:sz w:val="24"/>
          <w:szCs w:val="24"/>
        </w:rPr>
        <w:t xml:space="preserve">be constructed </w:t>
      </w:r>
      <w:del w:id="306" w:author="bradcard" w:date="2018-12-27T17:03:00Z">
        <w:r w:rsidDel="00FB0AA5">
          <w:rPr>
            <w:rFonts w:ascii="Times New Roman" w:hAnsi="Times New Roman" w:cs="Times New Roman"/>
            <w:sz w:val="24"/>
            <w:szCs w:val="24"/>
          </w:rPr>
          <w:delText xml:space="preserve">by </w:delText>
        </w:r>
      </w:del>
      <w:ins w:id="307" w:author="bradcard" w:date="2018-12-27T17:03:00Z">
        <w:r w:rsidR="00FB0AA5">
          <w:rPr>
            <w:rFonts w:ascii="Times New Roman" w:hAnsi="Times New Roman" w:cs="Times New Roman"/>
            <w:sz w:val="24"/>
            <w:szCs w:val="24"/>
          </w:rPr>
          <w:t xml:space="preserve">using </w:t>
        </w:r>
      </w:ins>
      <w:r>
        <w:rPr>
          <w:rFonts w:ascii="Times New Roman" w:hAnsi="Times New Roman" w:cs="Times New Roman"/>
          <w:sz w:val="24"/>
          <w:szCs w:val="24"/>
        </w:rPr>
        <w:t xml:space="preserve">observational data as long as the per capita growth rate and the relative frequency of the species can be estimated, and the community is assumed to be saturated with respect to </w:t>
      </w:r>
      <w:ins w:id="308" w:author="bradcard" w:date="2018-12-27T17:03:00Z">
        <w:r w:rsidR="00FB0AA5">
          <w:rPr>
            <w:rFonts w:ascii="Times New Roman" w:hAnsi="Times New Roman" w:cs="Times New Roman"/>
            <w:sz w:val="24"/>
            <w:szCs w:val="24"/>
          </w:rPr>
          <w:t xml:space="preserve">density or </w:t>
        </w:r>
      </w:ins>
      <w:r>
        <w:rPr>
          <w:rFonts w:ascii="Times New Roman" w:hAnsi="Times New Roman" w:cs="Times New Roman"/>
          <w:sz w:val="24"/>
          <w:szCs w:val="24"/>
        </w:rPr>
        <w:t xml:space="preserve">biomass.  </w:t>
      </w:r>
    </w:p>
    <w:p w14:paraId="08B600C5" w14:textId="6E50B1B3" w:rsidR="00416398" w:rsidRP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49484C13" w14:textId="19FB67B7" w:rsidR="00992ECB" w:rsidRDefault="00D82922" w:rsidP="00C1590A">
      <w:pPr>
        <w:pStyle w:val="Normal1"/>
        <w:spacing w:line="360" w:lineRule="auto"/>
        <w:ind w:firstLine="360"/>
        <w:rPr>
          <w:rFonts w:ascii="Times New Roman" w:hAnsi="Times New Roman" w:cs="Times New Roman"/>
          <w:sz w:val="24"/>
          <w:szCs w:val="24"/>
        </w:rPr>
      </w:pPr>
      <w:commentRangeStart w:id="309"/>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del w:id="310" w:author="bradcard" w:date="2018-12-27T17:11:00Z">
        <w:r w:rsidDel="002D2236">
          <w:rPr>
            <w:rFonts w:ascii="Times New Roman" w:hAnsi="Times New Roman" w:cs="Times New Roman"/>
            <w:sz w:val="24"/>
            <w:szCs w:val="24"/>
          </w:rPr>
          <w:delText>w</w:delText>
        </w:r>
        <w:r w:rsidR="00FC0C4F" w:rsidDel="002D2236">
          <w:rPr>
            <w:rFonts w:ascii="Times New Roman" w:hAnsi="Times New Roman" w:cs="Times New Roman"/>
            <w:sz w:val="24"/>
            <w:szCs w:val="24"/>
          </w:rPr>
          <w:delText xml:space="preserve">e argue that </w:delText>
        </w:r>
      </w:del>
      <w:r w:rsidR="002A3D2F">
        <w:rPr>
          <w:rFonts w:ascii="Times New Roman" w:hAnsi="Times New Roman" w:cs="Times New Roman"/>
          <w:sz w:val="24"/>
          <w:szCs w:val="24"/>
        </w:rPr>
        <w:t xml:space="preserve">the </w:t>
      </w:r>
      <w:r w:rsidR="0076670B">
        <w:rPr>
          <w:rFonts w:ascii="Times New Roman" w:hAnsi="Times New Roman" w:cs="Times New Roman"/>
          <w:sz w:val="24"/>
          <w:szCs w:val="24"/>
        </w:rPr>
        <w:t>NFD intercept</w:t>
      </w:r>
      <w:r w:rsidR="0076670B">
        <w:rPr>
          <w:rFonts w:ascii="Times New Roman" w:hAnsi="Times New Roman" w:cs="Times New Roman" w:hint="eastAsia"/>
          <w:sz w:val="24"/>
          <w:szCs w:val="24"/>
          <w:lang w:eastAsia="zh-TW"/>
        </w:rPr>
        <w:t xml:space="preserve"> </w:t>
      </w:r>
      <w:r w:rsidR="0076670B">
        <w:rPr>
          <w:rFonts w:ascii="Times New Roman" w:hAnsi="Times New Roman" w:cs="Times New Roman"/>
          <w:sz w:val="24"/>
          <w:szCs w:val="24"/>
          <w:lang w:eastAsia="zh-TW"/>
        </w:rPr>
        <w:t xml:space="preserve">of a species </w:t>
      </w:r>
      <w:r w:rsidR="0076670B">
        <w:rPr>
          <w:rFonts w:ascii="Times New Roman" w:hAnsi="Times New Roman" w:cs="Times New Roman" w:hint="eastAsia"/>
          <w:sz w:val="24"/>
          <w:szCs w:val="24"/>
          <w:lang w:eastAsia="zh-TW"/>
        </w:rPr>
        <w:t>(s</w:t>
      </w:r>
      <w:r w:rsidR="0076670B">
        <w:rPr>
          <w:rFonts w:ascii="Times New Roman" w:hAnsi="Times New Roman" w:cs="Times New Roman"/>
          <w:sz w:val="24"/>
          <w:szCs w:val="24"/>
          <w:lang w:eastAsia="zh-TW"/>
        </w:rPr>
        <w:t xml:space="preserve">pecies’ growth rate when </w:t>
      </w:r>
      <w:del w:id="311" w:author="bradcard" w:date="2018-12-27T17:04:00Z">
        <w:r w:rsidR="0076670B" w:rsidDel="002D2236">
          <w:rPr>
            <w:rFonts w:ascii="Times New Roman" w:hAnsi="Times New Roman" w:cs="Times New Roman"/>
            <w:sz w:val="24"/>
            <w:szCs w:val="24"/>
            <w:lang w:eastAsia="zh-TW"/>
          </w:rPr>
          <w:delText xml:space="preserve">at </w:delText>
        </w:r>
      </w:del>
      <w:r w:rsidR="0076670B">
        <w:rPr>
          <w:rFonts w:ascii="Times New Roman" w:hAnsi="Times New Roman" w:cs="Times New Roman"/>
          <w:sz w:val="24"/>
          <w:szCs w:val="24"/>
          <w:lang w:eastAsia="zh-TW"/>
        </w:rPr>
        <w:t xml:space="preserve">rare) can be used to assess mutual invasibility, i.e. whether </w:t>
      </w:r>
      <w:ins w:id="312" w:author="Godwin, Casey" w:date="2018-12-21T11:48:00Z">
        <w:r w:rsidR="0048414C">
          <w:rPr>
            <w:rFonts w:ascii="Times New Roman" w:hAnsi="Times New Roman" w:cs="Times New Roman"/>
            <w:sz w:val="24"/>
            <w:szCs w:val="24"/>
            <w:lang w:eastAsia="zh-TW"/>
          </w:rPr>
          <w:t>each</w:t>
        </w:r>
      </w:ins>
      <w:del w:id="313" w:author="Godwin, Casey" w:date="2018-12-21T11:48:00Z">
        <w:r w:rsidR="0076670B" w:rsidDel="0048414C">
          <w:rPr>
            <w:rFonts w:ascii="Times New Roman" w:hAnsi="Times New Roman" w:cs="Times New Roman"/>
            <w:sz w:val="24"/>
            <w:szCs w:val="24"/>
            <w:lang w:eastAsia="zh-TW"/>
          </w:rPr>
          <w:delText>the</w:delText>
        </w:r>
      </w:del>
      <w:r w:rsidR="0076670B">
        <w:rPr>
          <w:rFonts w:ascii="Times New Roman" w:hAnsi="Times New Roman" w:cs="Times New Roman"/>
          <w:sz w:val="24"/>
          <w:szCs w:val="24"/>
          <w:lang w:eastAsia="zh-TW"/>
        </w:rPr>
        <w:t xml:space="preserve"> species can invade its competitor, but it cannot be used to calculate RFD</w:t>
      </w:r>
      <w:del w:id="314" w:author="bradcard" w:date="2018-12-27T17:05:00Z">
        <w:r w:rsidR="0076670B" w:rsidDel="002D2236">
          <w:rPr>
            <w:rFonts w:ascii="Times New Roman" w:hAnsi="Times New Roman" w:cs="Times New Roman"/>
            <w:sz w:val="24"/>
            <w:szCs w:val="24"/>
            <w:lang w:eastAsia="zh-TW"/>
          </w:rPr>
          <w:delText>.</w:delText>
        </w:r>
      </w:del>
      <w:r w:rsidR="0076670B">
        <w:rPr>
          <w:rFonts w:ascii="Times New Roman" w:hAnsi="Times New Roman" w:cs="Times New Roman"/>
          <w:sz w:val="24"/>
          <w:szCs w:val="24"/>
          <w:lang w:eastAsia="zh-TW"/>
        </w:rPr>
        <w:t xml:space="preserve"> </w:t>
      </w:r>
      <w:ins w:id="315" w:author="bradcard" w:date="2018-12-27T17:06:00Z">
        <w:r w:rsidR="002D2236">
          <w:rPr>
            <w:rFonts w:ascii="Times New Roman" w:hAnsi="Times New Roman" w:cs="Times New Roman"/>
            <w:sz w:val="24"/>
            <w:szCs w:val="24"/>
            <w:lang w:eastAsia="zh-TW"/>
          </w:rPr>
          <w:t>… because?</w:t>
        </w:r>
      </w:ins>
      <w:ins w:id="316" w:author="bradcard" w:date="2018-12-27T17:05:00Z">
        <w:r w:rsidR="002D2236">
          <w:rPr>
            <w:rFonts w:ascii="Times New Roman" w:hAnsi="Times New Roman" w:cs="Times New Roman"/>
            <w:sz w:val="24"/>
            <w:szCs w:val="24"/>
            <w:lang w:eastAsia="zh-TW"/>
          </w:rPr>
          <w:t xml:space="preserve"> </w:t>
        </w:r>
      </w:ins>
      <w:r w:rsidR="0076670B">
        <w:rPr>
          <w:rFonts w:ascii="Times New Roman" w:hAnsi="Times New Roman" w:cs="Times New Roman"/>
          <w:sz w:val="24"/>
          <w:szCs w:val="24"/>
          <w:lang w:eastAsia="zh-TW"/>
        </w:rPr>
        <w:t xml:space="preserve">In addition, the </w:t>
      </w:r>
      <w:r w:rsidR="00FC0C4F">
        <w:rPr>
          <w:rFonts w:ascii="Times New Roman" w:hAnsi="Times New Roman" w:cs="Times New Roman"/>
          <w:sz w:val="24"/>
          <w:szCs w:val="24"/>
        </w:rPr>
        <w:t>NFD slope</w:t>
      </w:r>
      <w:r w:rsidR="006A09C1">
        <w:rPr>
          <w:rFonts w:ascii="Times New Roman" w:hAnsi="Times New Roman" w:cs="Times New Roman" w:hint="eastAsia"/>
          <w:sz w:val="24"/>
          <w:szCs w:val="24"/>
          <w:lang w:eastAsia="zh-TW"/>
        </w:rPr>
        <w:t xml:space="preserve"> (</w:t>
      </w:r>
      <w:r w:rsidR="006A09C1">
        <w:rPr>
          <w:rFonts w:ascii="Times New Roman" w:hAnsi="Times New Roman" w:cs="Times New Roman"/>
          <w:sz w:val="24"/>
          <w:szCs w:val="24"/>
        </w:rPr>
        <w:t>the magnitude of frequency dependence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be used to</w:t>
      </w:r>
      <w:r w:rsidR="00F450D8">
        <w:rPr>
          <w:rFonts w:ascii="Times New Roman" w:hAnsi="Times New Roman" w:cs="Times New Roman"/>
          <w:sz w:val="24"/>
          <w:szCs w:val="24"/>
        </w:rPr>
        <w:t xml:space="preserve"> accurately </w:t>
      </w:r>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ins w:id="317" w:author="bradcard" w:date="2018-12-27T17:05:00Z">
        <w:r w:rsidR="002D2236">
          <w:rPr>
            <w:rFonts w:ascii="Times New Roman" w:hAnsi="Times New Roman" w:cs="Times New Roman"/>
            <w:sz w:val="24"/>
            <w:szCs w:val="24"/>
          </w:rPr>
          <w:t xml:space="preserve"> because …?</w:t>
        </w:r>
      </w:ins>
      <w:r w:rsidR="002A3D2F">
        <w:rPr>
          <w:rFonts w:ascii="Times New Roman" w:hAnsi="Times New Roman" w:cs="Times New Roman"/>
          <w:sz w:val="24"/>
          <w:szCs w:val="24"/>
        </w:rPr>
        <w:t xml:space="preserve">. </w:t>
      </w:r>
      <w:r w:rsidR="0076670B">
        <w:rPr>
          <w:rFonts w:ascii="Times New Roman" w:hAnsi="Times New Roman" w:cs="Times New Roman"/>
          <w:sz w:val="24"/>
          <w:szCs w:val="24"/>
        </w:rPr>
        <w:t>To support our argument, we first show that</w:t>
      </w:r>
      <w:del w:id="318" w:author="bradcard" w:date="2018-12-27T17:06:00Z">
        <w:r w:rsidR="0076670B" w:rsidDel="002D2236">
          <w:rPr>
            <w:rFonts w:ascii="Times New Roman" w:hAnsi="Times New Roman" w:cs="Times New Roman"/>
            <w:sz w:val="24"/>
            <w:szCs w:val="24"/>
          </w:rPr>
          <w:delText>,</w:delText>
        </w:r>
      </w:del>
      <w:r w:rsidR="0076670B">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w:t>
      </w:r>
      <w:r w:rsidR="0076670B">
        <w:rPr>
          <w:rFonts w:ascii="Times New Roman" w:hAnsi="Times New Roman" w:cs="Times New Roman"/>
          <w:sz w:val="24"/>
          <w:szCs w:val="24"/>
        </w:rPr>
        <w:t xml:space="preserve">intercept and slope are </w:t>
      </w:r>
      <w:r w:rsidR="0089275E">
        <w:rPr>
          <w:rFonts w:ascii="Times New Roman" w:hAnsi="Times New Roman" w:cs="Times New Roman"/>
          <w:sz w:val="24"/>
          <w:szCs w:val="24"/>
        </w:rPr>
        <w:t xml:space="preserve">affected by not only intra- and inter-specific </w:t>
      </w:r>
      <w:commentRangeStart w:id="319"/>
      <w:r w:rsidR="0089275E">
        <w:rPr>
          <w:rFonts w:ascii="Times New Roman" w:hAnsi="Times New Roman" w:cs="Times New Roman"/>
          <w:sz w:val="24"/>
          <w:szCs w:val="24"/>
        </w:rPr>
        <w:t>competition</w:t>
      </w:r>
      <w:commentRangeEnd w:id="319"/>
      <w:r w:rsidR="009A5D4B">
        <w:rPr>
          <w:rStyle w:val="CommentReference"/>
        </w:rPr>
        <w:commentReference w:id="319"/>
      </w:r>
      <w:ins w:id="320" w:author="bradcard" w:date="2018-12-27T17:06:00Z">
        <w:r w:rsidR="002D2236">
          <w:rPr>
            <w:rFonts w:ascii="Times New Roman" w:hAnsi="Times New Roman" w:cs="Times New Roman"/>
            <w:sz w:val="24"/>
            <w:szCs w:val="24"/>
          </w:rPr>
          <w:t>,</w:t>
        </w:r>
      </w:ins>
      <w:r w:rsidR="0089275E">
        <w:rPr>
          <w:rFonts w:ascii="Times New Roman" w:hAnsi="Times New Roman" w:cs="Times New Roman"/>
          <w:sz w:val="24"/>
          <w:szCs w:val="24"/>
        </w:rPr>
        <w:t xml:space="preserve"> </w:t>
      </w:r>
      <w:del w:id="321" w:author="Godwin, Casey" w:date="2018-12-21T11:51:00Z">
        <w:r w:rsidR="0089275E" w:rsidDel="009A5D4B">
          <w:rPr>
            <w:rFonts w:ascii="Times New Roman" w:hAnsi="Times New Roman" w:cs="Times New Roman"/>
            <w:sz w:val="24"/>
            <w:szCs w:val="24"/>
          </w:rPr>
          <w:delText xml:space="preserve">coefficients </w:delText>
        </w:r>
      </w:del>
      <w:r w:rsidR="0089275E">
        <w:rPr>
          <w:rFonts w:ascii="Times New Roman" w:hAnsi="Times New Roman" w:cs="Times New Roman"/>
          <w:sz w:val="24"/>
          <w:szCs w:val="24"/>
        </w:rPr>
        <w:t xml:space="preserve">but also </w:t>
      </w:r>
      <w:ins w:id="322" w:author="bradcard" w:date="2018-12-27T17:06:00Z">
        <w:r w:rsidR="002D2236">
          <w:rPr>
            <w:rFonts w:ascii="Times New Roman" w:hAnsi="Times New Roman" w:cs="Times New Roman"/>
            <w:sz w:val="24"/>
            <w:szCs w:val="24"/>
          </w:rPr>
          <w:t xml:space="preserve">by </w:t>
        </w:r>
      </w:ins>
      <w:r w:rsidR="0089275E">
        <w:rPr>
          <w:rFonts w:ascii="Times New Roman" w:hAnsi="Times New Roman" w:cs="Times New Roman"/>
          <w:sz w:val="24"/>
          <w:szCs w:val="24"/>
        </w:rPr>
        <w:t>the</w:t>
      </w:r>
      <w:ins w:id="323" w:author="Godwin, Casey" w:date="2018-12-21T11:49:00Z">
        <w:r w:rsidR="009A5D4B">
          <w:rPr>
            <w:rFonts w:ascii="Times New Roman" w:hAnsi="Times New Roman" w:cs="Times New Roman"/>
            <w:sz w:val="24"/>
            <w:szCs w:val="24"/>
          </w:rPr>
          <w:t xml:space="preserve"> total</w:t>
        </w:r>
      </w:ins>
      <w:r w:rsidR="0089275E">
        <w:rPr>
          <w:rFonts w:ascii="Times New Roman" w:hAnsi="Times New Roman" w:cs="Times New Roman"/>
          <w:sz w:val="24"/>
          <w:szCs w:val="24"/>
        </w:rPr>
        <w:t xml:space="preserve"> community </w:t>
      </w:r>
      <w:r w:rsidR="0076670B">
        <w:rPr>
          <w:rFonts w:ascii="Times New Roman" w:hAnsi="Times New Roman" w:cs="Times New Roman"/>
          <w:sz w:val="24"/>
          <w:szCs w:val="24"/>
        </w:rPr>
        <w:t xml:space="preserve">density, </w:t>
      </w:r>
      <w:ins w:id="324" w:author="Godwin, Casey" w:date="2018-12-21T11:49:00Z">
        <w:r w:rsidR="009A5D4B">
          <w:rPr>
            <w:rFonts w:ascii="Times New Roman" w:hAnsi="Times New Roman" w:cs="Times New Roman"/>
            <w:sz w:val="24"/>
            <w:szCs w:val="24"/>
          </w:rPr>
          <w:t xml:space="preserve">even </w:t>
        </w:r>
      </w:ins>
      <w:r w:rsidR="0076670B">
        <w:rPr>
          <w:rFonts w:ascii="Times New Roman" w:hAnsi="Times New Roman" w:cs="Times New Roman"/>
          <w:sz w:val="24"/>
          <w:szCs w:val="24"/>
        </w:rPr>
        <w:t>when the frequency dependence is linear</w:t>
      </w:r>
      <w:r w:rsidR="0089275E">
        <w:rPr>
          <w:rFonts w:ascii="Times New Roman" w:hAnsi="Times New Roman" w:cs="Times New Roman"/>
          <w:sz w:val="24"/>
          <w:szCs w:val="24"/>
        </w:rPr>
        <w:t xml:space="preserve">. </w:t>
      </w:r>
      <w:r w:rsidR="00992ECB">
        <w:rPr>
          <w:rFonts w:ascii="Times New Roman" w:hAnsi="Times New Roman" w:cs="Times New Roman"/>
          <w:sz w:val="24"/>
          <w:szCs w:val="24"/>
        </w:rPr>
        <w:t xml:space="preserve">As a result, the </w:t>
      </w:r>
      <w:r w:rsidR="0076670B">
        <w:rPr>
          <w:rFonts w:ascii="Times New Roman" w:hAnsi="Times New Roman" w:cs="Times New Roman"/>
          <w:sz w:val="24"/>
          <w:szCs w:val="24"/>
        </w:rPr>
        <w:t xml:space="preserve">intercept and </w:t>
      </w:r>
      <w:r w:rsidR="00992ECB">
        <w:rPr>
          <w:rFonts w:ascii="Times New Roman" w:hAnsi="Times New Roman" w:cs="Times New Roman"/>
          <w:sz w:val="24"/>
          <w:szCs w:val="24"/>
        </w:rPr>
        <w:t>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 xml:space="preserve">requirement that coexisting species are </w:t>
      </w:r>
      <w:r w:rsidR="00992ECB" w:rsidRPr="006E6139">
        <w:rPr>
          <w:rFonts w:ascii="Times New Roman" w:hAnsi="Times New Roman" w:cs="Times New Roman"/>
          <w:sz w:val="24"/>
          <w:szCs w:val="24"/>
        </w:rPr>
        <w:lastRenderedPageBreak/>
        <w:t>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commentRangeEnd w:id="309"/>
      <w:r w:rsidR="002D2236">
        <w:rPr>
          <w:rStyle w:val="CommentReference"/>
        </w:rPr>
        <w:commentReference w:id="309"/>
      </w:r>
    </w:p>
    <w:p w14:paraId="759B4BD1" w14:textId="023D4792" w:rsidR="00992ECB" w:rsidRDefault="006A09C1" w:rsidP="008A0330">
      <w:pPr>
        <w:pStyle w:val="Normal1"/>
        <w:spacing w:line="360" w:lineRule="auto"/>
        <w:ind w:firstLine="360"/>
        <w:rPr>
          <w:rFonts w:ascii="Times New Roman" w:hAnsi="Times New Roman" w:cs="Times New Roman"/>
          <w:sz w:val="24"/>
          <w:szCs w:val="24"/>
        </w:rPr>
      </w:pPr>
      <w:commentRangeStart w:id="325"/>
      <w:del w:id="326" w:author="bradcard" w:date="2018-12-27T17:16:00Z">
        <w:r w:rsidDel="006D507E">
          <w:rPr>
            <w:rFonts w:ascii="Times New Roman" w:hAnsi="Times New Roman" w:cs="Times New Roman"/>
            <w:sz w:val="24"/>
            <w:szCs w:val="24"/>
          </w:rPr>
          <w:delText>We attempt to derive t</w:delText>
        </w:r>
      </w:del>
      <w:ins w:id="327" w:author="bradcard" w:date="2018-12-27T17:16:00Z">
        <w:r w:rsidR="006D507E">
          <w:rPr>
            <w:rFonts w:ascii="Times New Roman" w:hAnsi="Times New Roman" w:cs="Times New Roman"/>
            <w:sz w:val="24"/>
            <w:szCs w:val="24"/>
          </w:rPr>
          <w:t>T</w:t>
        </w:r>
      </w:ins>
      <w:r>
        <w:rPr>
          <w:rFonts w:ascii="Times New Roman" w:hAnsi="Times New Roman" w:cs="Times New Roman"/>
          <w:sz w:val="24"/>
          <w:szCs w:val="24"/>
        </w:rPr>
        <w:t xml:space="preserve">he NFD </w:t>
      </w:r>
      <w:r w:rsidR="0076670B">
        <w:rPr>
          <w:rFonts w:ascii="Times New Roman" w:hAnsi="Times New Roman" w:cs="Times New Roman"/>
          <w:sz w:val="24"/>
          <w:szCs w:val="24"/>
        </w:rPr>
        <w:t xml:space="preserve">intercept and </w:t>
      </w:r>
      <w:r>
        <w:rPr>
          <w:rFonts w:ascii="Times New Roman" w:hAnsi="Times New Roman" w:cs="Times New Roman"/>
          <w:sz w:val="24"/>
          <w:szCs w:val="24"/>
        </w:rPr>
        <w:t>slope</w:t>
      </w:r>
      <w:ins w:id="328" w:author="bradcard" w:date="2018-12-27T17:16:00Z">
        <w:r w:rsidR="006D507E">
          <w:rPr>
            <w:rFonts w:ascii="Times New Roman" w:hAnsi="Times New Roman" w:cs="Times New Roman"/>
            <w:sz w:val="24"/>
            <w:szCs w:val="24"/>
          </w:rPr>
          <w:t xml:space="preserve"> can be derived</w:t>
        </w:r>
      </w:ins>
      <w:r w:rsidR="0076670B">
        <w:rPr>
          <w:rFonts w:ascii="Times New Roman" w:hAnsi="Times New Roman" w:cs="Times New Roman"/>
          <w:sz w:val="24"/>
          <w:szCs w:val="24"/>
        </w:rPr>
        <w:t xml:space="preserve"> </w:t>
      </w:r>
      <w:r>
        <w:rPr>
          <w:rFonts w:ascii="Times New Roman" w:hAnsi="Times New Roman" w:cs="Times New Roman"/>
          <w:sz w:val="24"/>
          <w:szCs w:val="24"/>
        </w:rPr>
        <w:t xml:space="preserve">from </w:t>
      </w:r>
      <w:r w:rsidR="00664288">
        <w:rPr>
          <w:rFonts w:ascii="Times New Roman" w:hAnsi="Times New Roman" w:cs="Times New Roman"/>
          <w:sz w:val="24"/>
          <w:szCs w:val="24"/>
        </w:rPr>
        <w:t>a two species</w:t>
      </w:r>
      <w:r>
        <w:rPr>
          <w:rFonts w:ascii="Times New Roman" w:hAnsi="Times New Roman" w:cs="Times New Roman"/>
          <w:sz w:val="24"/>
          <w:szCs w:val="24"/>
        </w:rPr>
        <w:t xml:space="preserve"> Lotka-Volterra </w:t>
      </w:r>
      <w:r w:rsidR="00664288">
        <w:rPr>
          <w:rFonts w:ascii="Times New Roman" w:hAnsi="Times New Roman" w:cs="Times New Roman"/>
          <w:sz w:val="24"/>
          <w:szCs w:val="24"/>
        </w:rPr>
        <w:t xml:space="preserve">competition </w:t>
      </w:r>
      <w:r>
        <w:rPr>
          <w:rFonts w:ascii="Times New Roman" w:hAnsi="Times New Roman" w:cs="Times New Roman"/>
          <w:sz w:val="24"/>
          <w:szCs w:val="24"/>
        </w:rPr>
        <w:t>model</w:t>
      </w:r>
      <w:r w:rsidR="00664288">
        <w:rPr>
          <w:rFonts w:ascii="Times New Roman" w:hAnsi="Times New Roman" w:cs="Times New Roman"/>
          <w:sz w:val="24"/>
          <w:szCs w:val="24"/>
        </w:rPr>
        <w:t xml:space="preserve">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664288">
        <w:rPr>
          <w:rFonts w:ascii="Times New Roman" w:hAnsi="Times New Roman" w:cs="Times New Roman"/>
          <w:sz w:val="24"/>
          <w:szCs w:val="24"/>
        </w:rPr>
        <w:t xml:space="preserve">), </w:t>
      </w:r>
      <w:commentRangeStart w:id="329"/>
      <w:r w:rsidR="00664288">
        <w:rPr>
          <w:rFonts w:ascii="Times New Roman" w:hAnsi="Times New Roman" w:cs="Times New Roman"/>
          <w:sz w:val="24"/>
          <w:szCs w:val="24"/>
        </w:rPr>
        <w:t xml:space="preserve">where </w:t>
      </w:r>
      <w:r w:rsidR="00664288" w:rsidRPr="00664288">
        <w:rPr>
          <w:rFonts w:ascii="Times New Roman" w:hAnsi="Times New Roman" w:cs="Times New Roman"/>
          <w:i/>
          <w:sz w:val="24"/>
          <w:szCs w:val="24"/>
        </w:rPr>
        <w:t>N</w:t>
      </w:r>
      <w:r w:rsidR="00664288" w:rsidRPr="00664288">
        <w:rPr>
          <w:rFonts w:ascii="Times New Roman" w:hAnsi="Times New Roman" w:cs="Times New Roman"/>
          <w:i/>
          <w:sz w:val="24"/>
          <w:szCs w:val="24"/>
          <w:vertAlign w:val="subscript"/>
        </w:rPr>
        <w:t>i</w:t>
      </w:r>
      <w:r w:rsidR="00664288">
        <w:rPr>
          <w:rFonts w:ascii="Times New Roman" w:hAnsi="Times New Roman" w:cs="Times New Roman"/>
          <w:sz w:val="24"/>
          <w:szCs w:val="24"/>
        </w:rPr>
        <w:t xml:space="preserve"> is scaled on its carrying capacity but does not mean</w:t>
      </w:r>
      <w:del w:id="330" w:author="bradcard" w:date="2018-12-27T17:15:00Z">
        <w:r w:rsidR="00664288" w:rsidDel="006D507E">
          <w:rPr>
            <w:rFonts w:ascii="Times New Roman" w:hAnsi="Times New Roman" w:cs="Times New Roman"/>
            <w:sz w:val="24"/>
            <w:szCs w:val="24"/>
          </w:rPr>
          <w:delText>s</w:delText>
        </w:r>
      </w:del>
      <w:r w:rsidR="0034356A">
        <w:rPr>
          <w:rFonts w:ascii="Times New Roman" w:hAnsi="Times New Roman" w:cs="Times New Roman"/>
          <w:sz w:val="24"/>
          <w:szCs w:val="24"/>
        </w:rPr>
        <w:t xml:space="preserve"> two species </w:t>
      </w:r>
      <w:r w:rsidR="00664288">
        <w:rPr>
          <w:rFonts w:ascii="Times New Roman" w:hAnsi="Times New Roman" w:cs="Times New Roman"/>
          <w:sz w:val="24"/>
          <w:szCs w:val="24"/>
        </w:rPr>
        <w:t>have</w:t>
      </w:r>
      <w:r w:rsidR="0034356A">
        <w:rPr>
          <w:rFonts w:ascii="Times New Roman" w:hAnsi="Times New Roman" w:cs="Times New Roman"/>
          <w:sz w:val="24"/>
          <w:szCs w:val="24"/>
        </w:rPr>
        <w:t xml:space="preserve"> the</w:t>
      </w:r>
      <w:r w:rsidR="00664288">
        <w:rPr>
          <w:rFonts w:ascii="Times New Roman" w:hAnsi="Times New Roman" w:cs="Times New Roman"/>
          <w:sz w:val="24"/>
          <w:szCs w:val="24"/>
        </w:rPr>
        <w:t xml:space="preserve"> same carrying capacity</w:t>
      </w:r>
      <w:commentRangeEnd w:id="329"/>
      <w:r w:rsidR="009A5D4B">
        <w:rPr>
          <w:rStyle w:val="CommentReference"/>
        </w:rPr>
        <w:commentReference w:id="329"/>
      </w:r>
      <w:r>
        <w:rPr>
          <w:rFonts w:ascii="Times New Roman" w:hAnsi="Times New Roman" w:cs="Times New Roman"/>
          <w:sz w:val="24"/>
          <w:szCs w:val="24"/>
        </w:rPr>
        <w:t xml:space="preserve">. In a Lotka-Volterra model, there is no variable representing species’ frequency, so that we have to </w:t>
      </w:r>
      <w:r w:rsidR="00DC5134">
        <w:rPr>
          <w:rFonts w:ascii="Times New Roman" w:hAnsi="Times New Roman" w:cs="Times New Roman"/>
          <w:sz w:val="24"/>
          <w:szCs w:val="24"/>
        </w:rPr>
        <w:t>assum</w:t>
      </w:r>
      <w:r>
        <w:rPr>
          <w:rFonts w:ascii="Times New Roman" w:hAnsi="Times New Roman" w:cs="Times New Roman"/>
          <w:sz w:val="24"/>
          <w:szCs w:val="24"/>
        </w:rPr>
        <w:t>e a fixed</w:t>
      </w:r>
      <w:r w:rsidR="00DC5134">
        <w:rPr>
          <w:rFonts w:ascii="Times New Roman" w:hAnsi="Times New Roman" w:cs="Times New Roman"/>
          <w:sz w:val="24"/>
          <w:szCs w:val="24"/>
        </w:rPr>
        <w:t xml:space="preserve"> community density</w:t>
      </w:r>
      <w:r>
        <w:rPr>
          <w:rFonts w:ascii="Times New Roman" w:hAnsi="Times New Roman" w:cs="Times New Roman"/>
          <w:sz w:val="24"/>
          <w:szCs w:val="24"/>
        </w:rPr>
        <w:t xml:space="preserve">, </w:t>
      </w:r>
      <w:r w:rsidRPr="006A09C1">
        <w:rPr>
          <w:rFonts w:ascii="Times New Roman" w:hAnsi="Times New Roman" w:cs="Times New Roman"/>
          <w:i/>
          <w:sz w:val="24"/>
          <w:szCs w:val="24"/>
        </w:rPr>
        <w:t>B</w:t>
      </w:r>
      <w:r>
        <w:rPr>
          <w:rFonts w:ascii="Times New Roman" w:hAnsi="Times New Roman" w:cs="Times New Roman"/>
          <w:sz w:val="24"/>
          <w:szCs w:val="24"/>
        </w:rPr>
        <w:t xml:space="preserve">. </w:t>
      </w:r>
      <w:commentRangeStart w:id="331"/>
      <w:r>
        <w:rPr>
          <w:rFonts w:ascii="Times New Roman" w:hAnsi="Times New Roman" w:cs="Times New Roman"/>
          <w:sz w:val="24"/>
          <w:szCs w:val="24"/>
        </w:rPr>
        <w:t xml:space="preserve">This assumption also satisfies the assumption of the NFD method that the community </w:t>
      </w:r>
      <w:ins w:id="332" w:author="Godwin, Casey" w:date="2018-12-21T11:54:00Z">
        <w:r w:rsidR="009A5D4B">
          <w:rPr>
            <w:rFonts w:ascii="Times New Roman" w:hAnsi="Times New Roman" w:cs="Times New Roman"/>
            <w:sz w:val="24"/>
            <w:szCs w:val="24"/>
          </w:rPr>
          <w:t xml:space="preserve">density </w:t>
        </w:r>
      </w:ins>
      <w:r>
        <w:rPr>
          <w:rFonts w:ascii="Times New Roman" w:hAnsi="Times New Roman" w:cs="Times New Roman"/>
          <w:sz w:val="24"/>
          <w:szCs w:val="24"/>
        </w:rPr>
        <w:t>is always saturated</w:t>
      </w:r>
      <w:commentRangeEnd w:id="331"/>
      <w:r w:rsidR="0042278E">
        <w:rPr>
          <w:rStyle w:val="CommentReference"/>
        </w:rPr>
        <w:commentReference w:id="331"/>
      </w:r>
      <w:r>
        <w:rPr>
          <w:rFonts w:ascii="Times New Roman" w:hAnsi="Times New Roman" w:cs="Times New Roman"/>
          <w:sz w:val="24"/>
          <w:szCs w:val="24"/>
        </w:rPr>
        <w:t xml:space="preserve">. </w:t>
      </w:r>
      <w:r w:rsidR="0034356A">
        <w:rPr>
          <w:rFonts w:ascii="Times New Roman" w:hAnsi="Times New Roman" w:cs="Times New Roman"/>
          <w:sz w:val="24"/>
          <w:szCs w:val="24"/>
        </w:rPr>
        <w:t>F</w:t>
      </w:r>
      <w:r>
        <w:rPr>
          <w:rFonts w:ascii="Times New Roman" w:hAnsi="Times New Roman" w:cs="Times New Roman"/>
          <w:sz w:val="24"/>
          <w:szCs w:val="24"/>
        </w:rPr>
        <w:t xml:space="preserve">ixing the </w:t>
      </w:r>
      <w:r w:rsidR="00992ECB" w:rsidRPr="00B0403D">
        <w:rPr>
          <w:rFonts w:ascii="Times New Roman" w:hAnsi="Times New Roman" w:cs="Times New Roman"/>
          <w:sz w:val="24"/>
          <w:szCs w:val="24"/>
        </w:rPr>
        <w:t xml:space="preserve">community density </w:t>
      </w:r>
      <w:r>
        <w:rPr>
          <w:rFonts w:ascii="Times New Roman" w:hAnsi="Times New Roman" w:cs="Times New Roman"/>
          <w:sz w:val="24"/>
          <w:szCs w:val="24"/>
        </w:rPr>
        <w:t>makes the</w:t>
      </w:r>
      <w:r w:rsidR="00992ECB">
        <w:rPr>
          <w:rFonts w:ascii="Times New Roman" w:hAnsi="Times New Roman" w:cs="Times New Roman"/>
          <w:sz w:val="24"/>
          <w:szCs w:val="24"/>
        </w:rPr>
        <w:t xml:space="preserv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w:t>
      </w:r>
      <w:del w:id="333" w:author="bradcard" w:date="2018-12-27T17:16:00Z">
        <w:r w:rsidR="00992ECB" w:rsidDel="006D507E">
          <w:rPr>
            <w:rFonts w:ascii="Times New Roman" w:hAnsi="Times New Roman" w:cs="Times New Roman"/>
            <w:sz w:val="24"/>
            <w:szCs w:val="24"/>
          </w:rPr>
          <w:delText xml:space="preserve">is </w:delText>
        </w:r>
      </w:del>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34356A">
        <w:rPr>
          <w:rFonts w:ascii="Times New Roman" w:hAnsi="Times New Roman" w:cs="Times New Roman"/>
          <w:sz w:val="24"/>
          <w:szCs w:val="24"/>
        </w:rPr>
        <w:t xml:space="preserve">, and </w:t>
      </w:r>
      <w:del w:id="334" w:author="bradcard" w:date="2018-12-27T17:16:00Z">
        <w:r w:rsidR="0034356A" w:rsidDel="006D507E">
          <w:rPr>
            <w:rFonts w:ascii="Times New Roman" w:hAnsi="Times New Roman" w:cs="Times New Roman"/>
            <w:sz w:val="24"/>
            <w:szCs w:val="24"/>
          </w:rPr>
          <w:delText xml:space="preserve">makes </w:delText>
        </w:r>
      </w:del>
      <w:ins w:id="335" w:author="bradcard" w:date="2018-12-27T17:16:00Z">
        <w:r w:rsidR="006D507E">
          <w:rPr>
            <w:rFonts w:ascii="Times New Roman" w:hAnsi="Times New Roman" w:cs="Times New Roman"/>
            <w:sz w:val="24"/>
            <w:szCs w:val="24"/>
          </w:rPr>
          <w:t xml:space="preserve">allows </w:t>
        </w:r>
      </w:ins>
      <w:r w:rsidR="0034356A">
        <w:rPr>
          <w:rFonts w:ascii="Times New Roman" w:hAnsi="Times New Roman" w:cs="Times New Roman"/>
          <w:sz w:val="24"/>
          <w:szCs w:val="24"/>
        </w:rPr>
        <w:t xml:space="preserve">species’ frequency </w:t>
      </w:r>
      <w:del w:id="336" w:author="bradcard" w:date="2018-12-27T17:16:00Z">
        <w:r w:rsidR="0034356A" w:rsidDel="006D507E">
          <w:rPr>
            <w:rFonts w:ascii="Times New Roman" w:hAnsi="Times New Roman" w:cs="Times New Roman"/>
            <w:sz w:val="24"/>
            <w:szCs w:val="24"/>
          </w:rPr>
          <w:delText xml:space="preserve">can </w:delText>
        </w:r>
      </w:del>
      <w:ins w:id="337" w:author="bradcard" w:date="2018-12-27T17:16:00Z">
        <w:r w:rsidR="006D507E">
          <w:rPr>
            <w:rFonts w:ascii="Times New Roman" w:hAnsi="Times New Roman" w:cs="Times New Roman"/>
            <w:sz w:val="24"/>
            <w:szCs w:val="24"/>
          </w:rPr>
          <w:t xml:space="preserve">to </w:t>
        </w:r>
      </w:ins>
      <w:r w:rsidR="0034356A">
        <w:rPr>
          <w:rFonts w:ascii="Times New Roman" w:hAnsi="Times New Roman" w:cs="Times New Roman"/>
          <w:sz w:val="24"/>
          <w:szCs w:val="24"/>
        </w:rPr>
        <w:t xml:space="preserve">be calculated by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34356A" w:rsidRPr="0034356A">
        <w:rPr>
          <w:rFonts w:ascii="Times New Roman" w:hAnsi="Times New Roman" w:cs="Times New Roman"/>
          <w:i/>
          <w:sz w:val="24"/>
          <w:szCs w:val="24"/>
        </w:rPr>
        <w:t>B</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T</w:t>
      </w:r>
      <w:r w:rsidR="00992ECB" w:rsidRPr="00B0403D">
        <w:rPr>
          <w:rFonts w:ascii="Times New Roman" w:hAnsi="Times New Roman" w:cs="Times New Roman"/>
          <w:sz w:val="24"/>
          <w:szCs w:val="24"/>
        </w:rPr>
        <w: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w:t>
      </w:r>
      <w:r w:rsidR="0034356A">
        <w:rPr>
          <w:rFonts w:ascii="Times New Roman" w:hAnsi="Times New Roman" w:cs="Times New Roman"/>
          <w:sz w:val="24"/>
          <w:szCs w:val="24"/>
        </w:rPr>
        <w:t xml:space="preserve">then </w:t>
      </w:r>
      <w:r w:rsidR="00992ECB" w:rsidRPr="00B0403D">
        <w:rPr>
          <w:rFonts w:ascii="Times New Roman" w:hAnsi="Times New Roman" w:cs="Times New Roman"/>
          <w:sz w:val="24"/>
          <w:szCs w:val="24"/>
        </w:rPr>
        <w:t>be rewritten as follow</w:t>
      </w:r>
      <w:ins w:id="338" w:author="Godwin, Casey" w:date="2018-12-21T11:54:00Z">
        <w:r w:rsidR="009A5D4B">
          <w:rPr>
            <w:rFonts w:ascii="Times New Roman" w:hAnsi="Times New Roman" w:cs="Times New Roman"/>
            <w:sz w:val="24"/>
            <w:szCs w:val="24"/>
          </w:rPr>
          <w:t>s</w:t>
        </w:r>
      </w:ins>
      <w:del w:id="339" w:author="Godwin, Casey" w:date="2018-12-21T11:54:00Z">
        <w:r w:rsidR="00992ECB" w:rsidRPr="00B0403D" w:rsidDel="009A5D4B">
          <w:rPr>
            <w:rFonts w:ascii="Times New Roman" w:hAnsi="Times New Roman" w:cs="Times New Roman"/>
            <w:sz w:val="24"/>
            <w:szCs w:val="24"/>
          </w:rPr>
          <w:delText>ed.</w:delText>
        </w:r>
      </w:del>
    </w:p>
    <w:p w14:paraId="61B885BD" w14:textId="77777777" w:rsidR="00992ECB" w:rsidRDefault="00B33E7E" w:rsidP="00C1590A">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7EEF8464" w14:textId="76ED248A" w:rsidR="0034356A" w:rsidRDefault="002F4910"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w:t>
      </w:r>
      <w:del w:id="340" w:author="bradcard" w:date="2018-12-27T17:17:00Z">
        <w:r w:rsidR="00992ECB" w:rsidRPr="00B0403D" w:rsidDel="006D507E">
          <w:rPr>
            <w:rFonts w:ascii="Times New Roman" w:hAnsi="Times New Roman" w:cs="Times New Roman"/>
            <w:sz w:val="24"/>
            <w:szCs w:val="24"/>
          </w:rPr>
          <w:delText xml:space="preserve">this </w:delText>
        </w:r>
      </w:del>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w:t>
      </w:r>
      <w:r w:rsidR="0034356A">
        <w:rPr>
          <w:rFonts w:ascii="Times New Roman" w:hAnsi="Times New Roman" w:cs="Times New Roman"/>
          <w:sz w:val="24"/>
          <w:szCs w:val="24"/>
        </w:rPr>
        <w:t>the</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 xml:space="preserve">equilibrium </w:t>
      </w:r>
      <w:r w:rsidR="00992ECB" w:rsidRPr="00B0403D">
        <w:rPr>
          <w:rFonts w:ascii="Times New Roman" w:hAnsi="Times New Roman" w:cs="Times New Roman"/>
          <w:sz w:val="24"/>
          <w:szCs w:val="24"/>
        </w:rPr>
        <w:t xml:space="preserve">community density </w:t>
      </w:r>
      <w:commentRangeStart w:id="341"/>
      <w:r w:rsidR="0034356A">
        <w:rPr>
          <w:rFonts w:ascii="Times New Roman" w:hAnsi="Times New Roman" w:cs="Times New Roman"/>
          <w:sz w:val="24"/>
          <w:szCs w:val="24"/>
        </w:rPr>
        <w:t xml:space="preserve">at any given density of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992ECB" w:rsidRPr="00B0403D">
        <w:rPr>
          <w:rFonts w:ascii="Times New Roman" w:hAnsi="Times New Roman" w:cs="Times New Roman"/>
          <w:sz w:val="24"/>
          <w:szCs w:val="24"/>
        </w:rPr>
        <w:t xml:space="preserve"> </w:t>
      </w:r>
      <w:commentRangeEnd w:id="341"/>
      <w:r w:rsidR="0042278E">
        <w:rPr>
          <w:rStyle w:val="CommentReference"/>
        </w:rPr>
        <w:commentReference w:id="341"/>
      </w:r>
    </w:p>
    <w:p w14:paraId="45B6DD46" w14:textId="561096FC" w:rsidR="00BB5886" w:rsidRDefault="0034356A"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calculate the NFD intercept, we </w:t>
      </w:r>
      <w:del w:id="342" w:author="bradcard" w:date="2018-12-27T17:17:00Z">
        <w:r w:rsidDel="006D507E">
          <w:rPr>
            <w:rFonts w:ascii="Times New Roman" w:hAnsi="Times New Roman" w:cs="Times New Roman"/>
            <w:sz w:val="24"/>
            <w:szCs w:val="24"/>
          </w:rPr>
          <w:delText xml:space="preserve">can </w:delText>
        </w:r>
      </w:del>
      <w:r>
        <w:rPr>
          <w:rFonts w:ascii="Times New Roman" w:hAnsi="Times New Roman" w:cs="Times New Roman"/>
          <w:sz w:val="24"/>
          <w:szCs w:val="24"/>
        </w:rPr>
        <w:t xml:space="preserve">replace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 xml:space="preserve"> with 0 </w:t>
      </w:r>
      <w:del w:id="343" w:author="bradcard" w:date="2018-12-27T17:18:00Z">
        <w:r w:rsidDel="006D507E">
          <w:rPr>
            <w:rFonts w:ascii="Times New Roman" w:hAnsi="Times New Roman" w:cs="Times New Roman"/>
            <w:sz w:val="24"/>
            <w:szCs w:val="24"/>
          </w:rPr>
          <w:delText>because</w:delText>
        </w:r>
      </w:del>
      <w:ins w:id="344" w:author="bradcard" w:date="2018-12-27T17:18:00Z">
        <w:r w:rsidR="006D507E">
          <w:rPr>
            <w:rFonts w:ascii="Times New Roman" w:hAnsi="Times New Roman" w:cs="Times New Roman"/>
            <w:sz w:val="24"/>
            <w:szCs w:val="24"/>
          </w:rPr>
          <w:t>because the</w:t>
        </w:r>
      </w:ins>
      <w:r>
        <w:rPr>
          <w:rFonts w:ascii="Times New Roman" w:hAnsi="Times New Roman" w:cs="Times New Roman"/>
          <w:sz w:val="24"/>
          <w:szCs w:val="24"/>
        </w:rPr>
        <w:t xml:space="preserve"> NFD intercept of species </w:t>
      </w:r>
      <w:r w:rsidRPr="0034356A">
        <w:rPr>
          <w:rFonts w:ascii="Times New Roman" w:hAnsi="Times New Roman" w:cs="Times New Roman"/>
          <w:i/>
          <w:sz w:val="24"/>
          <w:szCs w:val="24"/>
        </w:rPr>
        <w:t>i</w:t>
      </w:r>
      <w:r>
        <w:rPr>
          <w:rFonts w:ascii="Times New Roman" w:hAnsi="Times New Roman" w:cs="Times New Roman"/>
          <w:sz w:val="24"/>
          <w:szCs w:val="24"/>
        </w:rPr>
        <w:t xml:space="preserve"> is the species’ growth rate when at the frequency of zero and the other species is at steady state. </w:t>
      </w:r>
      <w:r w:rsidR="00BB5886">
        <w:rPr>
          <w:rFonts w:ascii="Times New Roman" w:hAnsi="Times New Roman" w:cs="Times New Roman"/>
          <w:sz w:val="24"/>
          <w:szCs w:val="24"/>
        </w:rPr>
        <w:t>Therefore, the NFD intercept can be calculated as</w:t>
      </w:r>
      <w:del w:id="345" w:author="bradcard" w:date="2018-12-27T17:18:00Z">
        <w:r w:rsidR="00BB5886" w:rsidDel="006D507E">
          <w:rPr>
            <w:rFonts w:ascii="Times New Roman" w:hAnsi="Times New Roman" w:cs="Times New Roman"/>
            <w:sz w:val="24"/>
            <w:szCs w:val="24"/>
          </w:rPr>
          <w:delText xml:space="preserve"> </w:delText>
        </w:r>
      </w:del>
      <w:ins w:id="346" w:author="bradcard" w:date="2018-12-27T17:18:00Z">
        <w:r w:rsidR="006D507E">
          <w:rPr>
            <w:rFonts w:ascii="Times New Roman" w:hAnsi="Times New Roman" w:cs="Times New Roman"/>
            <w:sz w:val="24"/>
            <w:szCs w:val="24"/>
          </w:rPr>
          <w:t>:</w:t>
        </w:r>
      </w:ins>
      <w:del w:id="347" w:author="bradcard" w:date="2018-12-27T17:18:00Z">
        <w:r w:rsidR="00BB5886" w:rsidDel="006D507E">
          <w:rPr>
            <w:rFonts w:ascii="Times New Roman" w:hAnsi="Times New Roman" w:cs="Times New Roman"/>
            <w:sz w:val="24"/>
            <w:szCs w:val="24"/>
          </w:rPr>
          <w:delText>follow.</w:delText>
        </w:r>
      </w:del>
      <w:r w:rsidR="00BB5886">
        <w:rPr>
          <w:rFonts w:ascii="Times New Roman" w:hAnsi="Times New Roman" w:cs="Times New Roman"/>
          <w:sz w:val="24"/>
          <w:szCs w:val="24"/>
        </w:rPr>
        <w:t xml:space="preserve"> </w:t>
      </w:r>
    </w:p>
    <w:p w14:paraId="1353A478" w14:textId="77777777" w:rsidR="00BB5886" w:rsidRDefault="00BB5886" w:rsidP="00BB588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0AD94180" w14:textId="77777777" w:rsidR="008A0330" w:rsidRDefault="00BB5886" w:rsidP="008A0330">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 xml:space="preserve">The </w:t>
      </w:r>
      <w:r w:rsidRPr="00BB5886">
        <w:rPr>
          <w:rFonts w:ascii="Times New Roman" w:hAnsi="Times New Roman" w:cs="Times New Roman"/>
          <w:i/>
          <w:sz w:val="24"/>
          <w:szCs w:val="24"/>
        </w:rPr>
        <w:t>B</w:t>
      </w:r>
      <w:r>
        <w:rPr>
          <w:rFonts w:ascii="Times New Roman" w:hAnsi="Times New Roman" w:cs="Times New Roman"/>
          <w:sz w:val="24"/>
          <w:szCs w:val="24"/>
        </w:rPr>
        <w:t xml:space="preserve"> in equation 3 becomes the carrying capacity of species </w:t>
      </w:r>
      <w:r w:rsidRPr="00BB5886">
        <w:rPr>
          <w:rFonts w:ascii="Times New Roman" w:hAnsi="Times New Roman" w:cs="Times New Roman"/>
          <w:i/>
          <w:sz w:val="24"/>
          <w:szCs w:val="24"/>
        </w:rPr>
        <w:t>j</w:t>
      </w:r>
      <w:r>
        <w:rPr>
          <w:rFonts w:ascii="Times New Roman" w:hAnsi="Times New Roman" w:cs="Times New Roman"/>
          <w:sz w:val="24"/>
          <w:szCs w:val="24"/>
        </w:rPr>
        <w:t xml:space="preserve">. Equation 3 </w:t>
      </w:r>
      <w:r>
        <w:rPr>
          <w:rFonts w:ascii="Times New Roman" w:hAnsi="Times New Roman" w:cs="Times New Roman" w:hint="eastAsia"/>
          <w:sz w:val="24"/>
          <w:szCs w:val="24"/>
          <w:lang w:eastAsia="zh-TW"/>
        </w:rPr>
        <w:t>s</w:t>
      </w:r>
      <w:r>
        <w:rPr>
          <w:rFonts w:ascii="Times New Roman" w:hAnsi="Times New Roman" w:cs="Times New Roman"/>
          <w:sz w:val="24"/>
          <w:szCs w:val="24"/>
          <w:lang w:eastAsia="zh-TW"/>
        </w:rPr>
        <w:t xml:space="preserve">hows that species’ per capita growth rate when approaching a frequency of zero is determined by not only </w:t>
      </w:r>
      <w:r w:rsidR="008A0330">
        <w:rPr>
          <w:rFonts w:ascii="Times New Roman" w:hAnsi="Times New Roman" w:cs="Times New Roman"/>
          <w:sz w:val="24"/>
          <w:szCs w:val="24"/>
          <w:lang w:eastAsia="zh-TW"/>
        </w:rPr>
        <w:t>its</w:t>
      </w:r>
      <w:r>
        <w:rPr>
          <w:rFonts w:ascii="Times New Roman" w:hAnsi="Times New Roman" w:cs="Times New Roman"/>
          <w:sz w:val="24"/>
          <w:szCs w:val="24"/>
          <w:lang w:eastAsia="zh-TW"/>
        </w:rPr>
        <w:t xml:space="preserve"> own intrinsic</w:t>
      </w:r>
      <w:r w:rsidR="008A0330">
        <w:rPr>
          <w:rFonts w:ascii="Times New Roman" w:hAnsi="Times New Roman" w:cs="Times New Roman"/>
          <w:sz w:val="24"/>
          <w:szCs w:val="24"/>
          <w:lang w:eastAsia="zh-TW"/>
        </w:rPr>
        <w:t xml:space="preserve"> per capita</w:t>
      </w:r>
      <w:r>
        <w:rPr>
          <w:rFonts w:ascii="Times New Roman" w:hAnsi="Times New Roman" w:cs="Times New Roman"/>
          <w:sz w:val="24"/>
          <w:szCs w:val="24"/>
          <w:lang w:eastAsia="zh-TW"/>
        </w:rPr>
        <w:t xml:space="preserve"> growth rate (</w:t>
      </w:r>
      <w:r w:rsidRPr="008A0330">
        <w:rPr>
          <w:rFonts w:ascii="Times New Roman" w:hAnsi="Times New Roman" w:cs="Times New Roman"/>
          <w:i/>
          <w:sz w:val="24"/>
          <w:szCs w:val="24"/>
          <w:lang w:eastAsia="zh-TW"/>
        </w:rPr>
        <w:t>r</w:t>
      </w:r>
      <w:r w:rsidRPr="008A0330">
        <w:rPr>
          <w:rFonts w:ascii="Times New Roman" w:hAnsi="Times New Roman" w:cs="Times New Roman"/>
          <w:i/>
          <w:sz w:val="24"/>
          <w:szCs w:val="24"/>
          <w:vertAlign w:val="subscript"/>
          <w:lang w:eastAsia="zh-TW"/>
        </w:rPr>
        <w:t>i</w:t>
      </w:r>
      <w:r>
        <w:rPr>
          <w:rFonts w:ascii="Times New Roman" w:hAnsi="Times New Roman" w:cs="Times New Roman"/>
          <w:sz w:val="24"/>
          <w:szCs w:val="24"/>
          <w:lang w:eastAsia="zh-TW"/>
        </w:rPr>
        <w:t xml:space="preserve">) but also </w:t>
      </w:r>
      <w:r w:rsidR="008A0330">
        <w:rPr>
          <w:rFonts w:ascii="Times New Roman" w:hAnsi="Times New Roman" w:cs="Times New Roman"/>
          <w:sz w:val="24"/>
          <w:szCs w:val="24"/>
          <w:lang w:eastAsia="zh-TW"/>
        </w:rPr>
        <w:t xml:space="preserve">the inter-specific competition coefficient </w:t>
      </w:r>
      <w:r w:rsidR="008A0330" w:rsidRPr="00B0403D">
        <w:rPr>
          <w:rFonts w:ascii="Times New Roman" w:hAnsi="Times New Roman" w:cs="Times New Roman"/>
          <w:sz w:val="24"/>
          <w:szCs w:val="24"/>
        </w:rPr>
        <w:t>(</w:t>
      </w:r>
      <w:r w:rsidR="008A0330" w:rsidRPr="00CE29AE">
        <w:rPr>
          <w:rFonts w:ascii="Times New Roman" w:hAnsi="Times New Roman" w:cs="Times New Roman"/>
          <w:i/>
          <w:sz w:val="24"/>
          <w:szCs w:val="24"/>
        </w:rPr>
        <w:t>α</w:t>
      </w:r>
      <w:r w:rsidR="008A0330" w:rsidRPr="00CE29AE">
        <w:rPr>
          <w:rFonts w:ascii="Times New Roman" w:hAnsi="Times New Roman" w:cs="Times New Roman"/>
          <w:i/>
          <w:sz w:val="24"/>
          <w:szCs w:val="24"/>
          <w:vertAlign w:val="subscript"/>
        </w:rPr>
        <w:t>ij</w:t>
      </w:r>
      <w:r w:rsidR="008A0330" w:rsidRPr="00B0403D">
        <w:rPr>
          <w:rFonts w:ascii="Times New Roman" w:hAnsi="Times New Roman" w:cs="Times New Roman"/>
          <w:sz w:val="24"/>
          <w:szCs w:val="24"/>
        </w:rPr>
        <w:t>)</w:t>
      </w:r>
      <w:r w:rsidR="008A0330">
        <w:rPr>
          <w:rFonts w:ascii="Times New Roman" w:hAnsi="Times New Roman" w:cs="Times New Roman"/>
          <w:sz w:val="24"/>
          <w:szCs w:val="24"/>
        </w:rPr>
        <w:t xml:space="preserve"> </w:t>
      </w:r>
      <w:r w:rsidR="008A0330">
        <w:rPr>
          <w:rFonts w:ascii="Times New Roman" w:hAnsi="Times New Roman" w:cs="Times New Roman"/>
          <w:sz w:val="24"/>
          <w:szCs w:val="24"/>
          <w:lang w:eastAsia="zh-TW"/>
        </w:rPr>
        <w:t xml:space="preserve">and species </w:t>
      </w:r>
      <w:r w:rsidR="008A0330" w:rsidRPr="008A0330">
        <w:rPr>
          <w:rFonts w:ascii="Times New Roman" w:hAnsi="Times New Roman" w:cs="Times New Roman"/>
          <w:i/>
          <w:sz w:val="24"/>
          <w:szCs w:val="24"/>
          <w:lang w:eastAsia="zh-TW"/>
        </w:rPr>
        <w:t>j</w:t>
      </w:r>
      <w:r w:rsidR="008A0330">
        <w:rPr>
          <w:rFonts w:ascii="Times New Roman" w:hAnsi="Times New Roman" w:cs="Times New Roman"/>
          <w:sz w:val="24"/>
          <w:szCs w:val="24"/>
          <w:lang w:eastAsia="zh-TW"/>
        </w:rPr>
        <w:t>’s carrying capacity. When a species has higher intrinsic per capita growth rate (</w:t>
      </w:r>
      <w:r w:rsidR="008A0330" w:rsidRPr="008A0330">
        <w:rPr>
          <w:rFonts w:ascii="Times New Roman" w:hAnsi="Times New Roman" w:cs="Times New Roman"/>
          <w:i/>
          <w:sz w:val="24"/>
          <w:szCs w:val="24"/>
          <w:lang w:eastAsia="zh-TW"/>
        </w:rPr>
        <w:t>r</w:t>
      </w:r>
      <w:r w:rsidR="008A0330" w:rsidRPr="008A0330">
        <w:rPr>
          <w:rFonts w:ascii="Times New Roman" w:hAnsi="Times New Roman" w:cs="Times New Roman"/>
          <w:i/>
          <w:sz w:val="24"/>
          <w:szCs w:val="24"/>
          <w:vertAlign w:val="subscript"/>
          <w:lang w:eastAsia="zh-TW"/>
        </w:rPr>
        <w:t>i</w:t>
      </w:r>
      <w:r w:rsidR="008A0330">
        <w:rPr>
          <w:rFonts w:ascii="Times New Roman" w:hAnsi="Times New Roman" w:cs="Times New Roman"/>
          <w:sz w:val="24"/>
          <w:szCs w:val="24"/>
          <w:lang w:eastAsia="zh-TW"/>
        </w:rPr>
        <w:t xml:space="preserve">) or its competitor has lower carrying capacity, a species should have higher </w:t>
      </w:r>
      <w:r w:rsidR="00D1306A">
        <w:rPr>
          <w:rFonts w:ascii="Times New Roman" w:hAnsi="Times New Roman" w:cs="Times New Roman"/>
          <w:sz w:val="24"/>
          <w:szCs w:val="24"/>
          <w:lang w:eastAsia="zh-TW"/>
        </w:rPr>
        <w:t xml:space="preserve">NFD intercept </w:t>
      </w:r>
      <w:r w:rsidR="00D1306A" w:rsidRPr="00B0403D">
        <w:rPr>
          <w:rFonts w:ascii="Times New Roman" w:hAnsi="Times New Roman" w:cs="Times New Roman"/>
          <w:sz w:val="24"/>
          <w:szCs w:val="24"/>
        </w:rPr>
        <w:t xml:space="preserve">(Fig. </w:t>
      </w:r>
      <w:r w:rsidR="00D1306A">
        <w:rPr>
          <w:rFonts w:ascii="Times New Roman" w:hAnsi="Times New Roman" w:cs="Times New Roman"/>
          <w:sz w:val="24"/>
          <w:szCs w:val="24"/>
        </w:rPr>
        <w:t>1</w:t>
      </w:r>
      <w:r w:rsidR="00D1306A" w:rsidRPr="00B0403D">
        <w:rPr>
          <w:rFonts w:ascii="Times New Roman" w:hAnsi="Times New Roman" w:cs="Times New Roman"/>
          <w:sz w:val="24"/>
          <w:szCs w:val="24"/>
        </w:rPr>
        <w:t>).</w:t>
      </w:r>
      <w:r w:rsidR="00D1306A">
        <w:rPr>
          <w:rFonts w:ascii="Times New Roman" w:hAnsi="Times New Roman" w:cs="Times New Roman"/>
          <w:sz w:val="24"/>
          <w:szCs w:val="24"/>
          <w:lang w:eastAsia="zh-TW"/>
        </w:rPr>
        <w:t xml:space="preserve"> </w:t>
      </w:r>
    </w:p>
    <w:p w14:paraId="4BB27DED" w14:textId="06330FC0" w:rsidR="00992ECB" w:rsidRPr="00BB5886" w:rsidRDefault="00992ECB" w:rsidP="008A033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calculate the </w:t>
      </w:r>
      <w:r w:rsidR="00BB5886">
        <w:rPr>
          <w:rFonts w:ascii="Times New Roman" w:hAnsi="Times New Roman" w:cs="Times New Roman"/>
          <w:sz w:val="24"/>
          <w:szCs w:val="24"/>
        </w:rPr>
        <w:t>NFD slope</w:t>
      </w:r>
      <w:ins w:id="348" w:author="Godwin, Casey" w:date="2018-12-21T11:57:00Z">
        <w:r w:rsidR="0042278E">
          <w:rPr>
            <w:rFonts w:ascii="Times New Roman" w:hAnsi="Times New Roman" w:cs="Times New Roman"/>
            <w:sz w:val="24"/>
            <w:szCs w:val="24"/>
          </w:rPr>
          <w:t xml:space="preserve"> from inter and intra</w:t>
        </w:r>
      </w:ins>
      <w:ins w:id="349" w:author="Godwin, Casey" w:date="2018-12-21T11:58:00Z">
        <w:r w:rsidR="0042278E">
          <w:rPr>
            <w:rFonts w:ascii="Times New Roman" w:hAnsi="Times New Roman" w:cs="Times New Roman"/>
            <w:sz w:val="24"/>
            <w:szCs w:val="24"/>
          </w:rPr>
          <w:t>specific interaction coefficients in the LV model</w:t>
        </w:r>
      </w:ins>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1995D04E" w14:textId="77777777" w:rsidR="00992ECB" w:rsidRDefault="00992ECB" w:rsidP="00C1590A">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8A0330">
        <w:rPr>
          <w:rFonts w:ascii="Times New Roman" w:hAnsi="Times New Roman" w:cs="Times New Roman"/>
          <w:sz w:val="24"/>
          <w:szCs w:val="24"/>
        </w:rPr>
        <w:t>4</w:t>
      </w:r>
      <w:r>
        <w:rPr>
          <w:rFonts w:ascii="Times New Roman" w:hAnsi="Times New Roman" w:cs="Times New Roman"/>
          <w:sz w:val="24"/>
          <w:szCs w:val="24"/>
        </w:rPr>
        <w:t>)</w:t>
      </w:r>
    </w:p>
    <w:p w14:paraId="236506B2" w14:textId="77777777" w:rsidR="00276BC9" w:rsidRDefault="00B84601" w:rsidP="00276BC9">
      <w:pPr>
        <w:pStyle w:val="Normal1"/>
        <w:spacing w:line="360" w:lineRule="auto"/>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sidR="008A0330">
        <w:rPr>
          <w:rFonts w:ascii="Times New Roman" w:hAnsi="Times New Roman" w:cs="Times New Roman"/>
          <w:sz w:val="24"/>
          <w:szCs w:val="24"/>
        </w:rPr>
        <w:t>4</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D1306A">
        <w:rPr>
          <w:rFonts w:ascii="Times New Roman" w:hAnsi="Times New Roman" w:cs="Times New Roman"/>
          <w:sz w:val="24"/>
          <w:szCs w:val="24"/>
        </w:rPr>
        <w:t>per capita growth</w:t>
      </w:r>
      <w:r w:rsidRPr="00B0403D">
        <w:rPr>
          <w:rFonts w:ascii="Times New Roman" w:hAnsi="Times New Roman" w:cs="Times New Roman"/>
          <w:sz w:val="24"/>
          <w:szCs w:val="24"/>
        </w:rPr>
        <w:t xml:space="preserve"> rate with respect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8A0330">
        <w:rPr>
          <w:rFonts w:ascii="Times New Roman" w:hAnsi="Times New Roman" w:cs="Times New Roman"/>
          <w:sz w:val="24"/>
          <w:szCs w:val="24"/>
        </w:rPr>
        <w:t>4,</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w:t>
      </w:r>
      <w:r w:rsidR="00992ECB" w:rsidRPr="00B0403D">
        <w:rPr>
          <w:rFonts w:ascii="Times New Roman" w:hAnsi="Times New Roman" w:cs="Times New Roman"/>
          <w:sz w:val="24"/>
          <w:szCs w:val="24"/>
        </w:rPr>
        <w:lastRenderedPageBreak/>
        <w:t>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Pr>
          <w:rFonts w:ascii="Times New Roman" w:hAnsi="Times New Roman" w:cs="Times New Roman"/>
          <w:sz w:val="24"/>
          <w:szCs w:val="24"/>
        </w:rPr>
        <w:t xml:space="preserve">), </w:t>
      </w:r>
      <w:r w:rsid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w:t>
      </w:r>
      <w:r w:rsidR="00D1306A">
        <w:rPr>
          <w:rFonts w:ascii="Times New Roman" w:hAnsi="Times New Roman" w:cs="Times New Roman"/>
          <w:sz w:val="24"/>
          <w:szCs w:val="24"/>
        </w:rPr>
        <w:t xml:space="preserve">Equation 4 shows that </w:t>
      </w:r>
      <w:r>
        <w:rPr>
          <w:rFonts w:ascii="Times New Roman" w:hAnsi="Times New Roman" w:cs="Times New Roman"/>
          <w:sz w:val="24"/>
          <w:szCs w:val="24"/>
        </w:rPr>
        <w:t xml:space="preserve">the </w:t>
      </w:r>
      <w:r w:rsidR="008A0330">
        <w:rPr>
          <w:rFonts w:ascii="Times New Roman" w:hAnsi="Times New Roman" w:cs="Times New Roman"/>
          <w:sz w:val="24"/>
          <w:szCs w:val="24"/>
        </w:rPr>
        <w:t xml:space="preserve">NFD </w:t>
      </w:r>
      <w:r>
        <w:rPr>
          <w:rFonts w:ascii="Times New Roman" w:hAnsi="Times New Roman" w:cs="Times New Roman"/>
          <w:sz w:val="24"/>
          <w:szCs w:val="24"/>
        </w:rPr>
        <w:t xml:space="preserve">slope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BB5886">
        <w:rPr>
          <w:rFonts w:ascii="Times New Roman" w:hAnsi="Times New Roman" w:cs="Times New Roman" w:hint="eastAsia"/>
          <w:sz w:val="24"/>
          <w:szCs w:val="24"/>
          <w:lang w:eastAsia="zh-TW"/>
        </w:rPr>
        <w:t>.</w:t>
      </w:r>
      <w:r w:rsidR="00BB5886" w:rsidRPr="00B0403D">
        <w:rPr>
          <w:rFonts w:ascii="Times New Roman" w:hAnsi="Times New Roman" w:cs="Times New Roman"/>
          <w:sz w:val="24"/>
          <w:szCs w:val="24"/>
        </w:rPr>
        <w:t xml:space="preserve"> </w:t>
      </w:r>
      <w:r w:rsidR="00BB5886">
        <w:rPr>
          <w:rFonts w:ascii="Times New Roman" w:hAnsi="Times New Roman" w:cs="Times New Roman"/>
          <w:sz w:val="24"/>
          <w:szCs w:val="24"/>
        </w:rPr>
        <w:t>A</w:t>
      </w:r>
      <w:r w:rsidR="00992ECB" w:rsidRPr="00B0403D">
        <w:rPr>
          <w:rFonts w:ascii="Times New Roman" w:hAnsi="Times New Roman" w:cs="Times New Roman"/>
          <w:sz w:val="24"/>
          <w:szCs w:val="24"/>
        </w:rPr>
        <w:t xml:space="preserve">dditionally, higher </w:t>
      </w:r>
      <w:r w:rsidR="00D1306A" w:rsidRP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 growth</w:t>
      </w:r>
      <w:r w:rsidR="00992ECB" w:rsidRPr="00B0403D">
        <w:rPr>
          <w:rFonts w:ascii="Times New Roman" w:hAnsi="Times New Roman" w:cs="Times New Roman"/>
          <w:sz w:val="24"/>
          <w:szCs w:val="24"/>
        </w:rPr>
        <w:t xml:space="preserve"> rate of a species </w:t>
      </w:r>
      <w:r w:rsidR="00D1306A">
        <w:rPr>
          <w:rFonts w:ascii="Times New Roman" w:hAnsi="Times New Roman" w:cs="Times New Roman"/>
          <w:sz w:val="24"/>
          <w:szCs w:val="24"/>
        </w:rPr>
        <w:t>and/or</w:t>
      </w:r>
      <w:r w:rsidR="00992ECB" w:rsidRPr="00B0403D">
        <w:rPr>
          <w:rFonts w:ascii="Times New Roman" w:hAnsi="Times New Roman" w:cs="Times New Roman"/>
          <w:sz w:val="24"/>
          <w:szCs w:val="24"/>
        </w:rPr>
        <w:t xml:space="preserve"> higher community density (e.g. in the later more mature stage of the community) </w:t>
      </w:r>
      <w:r w:rsidR="00D1306A">
        <w:rPr>
          <w:rFonts w:ascii="Times New Roman" w:hAnsi="Times New Roman" w:cs="Times New Roman"/>
          <w:sz w:val="24"/>
          <w:szCs w:val="24"/>
        </w:rPr>
        <w:t xml:space="preserve">will </w:t>
      </w:r>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w:t>
      </w:r>
      <w:r w:rsidR="00D1306A">
        <w:rPr>
          <w:rFonts w:ascii="Times New Roman" w:hAnsi="Times New Roman" w:cs="Times New Roman"/>
          <w:sz w:val="24"/>
          <w:szCs w:val="24"/>
        </w:rPr>
        <w:t>stronger</w:t>
      </w:r>
      <w:r>
        <w:rPr>
          <w:rFonts w:ascii="Times New Roman" w:hAnsi="Times New Roman" w:cs="Times New Roman"/>
          <w:sz w:val="24"/>
          <w:szCs w:val="24"/>
        </w:rPr>
        <w:t xml:space="preserve">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w:t>
      </w:r>
    </w:p>
    <w:p w14:paraId="75BEA3A4" w14:textId="7CC7899F" w:rsidR="00992ECB" w:rsidRDefault="00276BC9" w:rsidP="00276BC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3 and 4, we argue that both NFD intercept and slope should be </w:t>
      </w:r>
      <w:r w:rsidR="00B8777A">
        <w:rPr>
          <w:rFonts w:ascii="Times New Roman" w:hAnsi="Times New Roman" w:cs="Times New Roman"/>
          <w:sz w:val="24"/>
          <w:szCs w:val="24"/>
        </w:rPr>
        <w:t>used</w:t>
      </w:r>
      <w:r w:rsidRPr="00B0403D">
        <w:rPr>
          <w:rFonts w:ascii="Times New Roman" w:hAnsi="Times New Roman" w:cs="Times New Roman"/>
          <w:sz w:val="24"/>
          <w:szCs w:val="24"/>
        </w:rPr>
        <w:t xml:space="preserve"> with caution</w:t>
      </w:r>
      <w:ins w:id="350" w:author="Godwin, Casey" w:date="2018-12-21T11:58:00Z">
        <w:r w:rsidR="0042278E">
          <w:rPr>
            <w:rFonts w:ascii="Times New Roman" w:hAnsi="Times New Roman" w:cs="Times New Roman"/>
            <w:sz w:val="24"/>
            <w:szCs w:val="24"/>
          </w:rPr>
          <w:t xml:space="preserve"> in evaluating Chesson’s inequality</w:t>
        </w:r>
      </w:ins>
      <w:r>
        <w:rPr>
          <w:rFonts w:ascii="Times New Roman" w:hAnsi="Times New Roman" w:cs="Times New Roman"/>
          <w:sz w:val="24"/>
          <w:szCs w:val="24"/>
        </w:rPr>
        <w:t xml:space="preserve">. </w:t>
      </w:r>
      <w:r w:rsidR="0076670B">
        <w:rPr>
          <w:rFonts w:ascii="Times New Roman" w:hAnsi="Times New Roman" w:cs="Times New Roman"/>
          <w:sz w:val="24"/>
          <w:szCs w:val="24"/>
        </w:rPr>
        <w:t>First, the NFD intercept represent</w:t>
      </w:r>
      <w:ins w:id="351" w:author="Godwin, Casey" w:date="2018-12-21T11:59:00Z">
        <w:r w:rsidR="00A34D5F">
          <w:rPr>
            <w:rFonts w:ascii="Times New Roman" w:hAnsi="Times New Roman" w:cs="Times New Roman"/>
            <w:sz w:val="24"/>
            <w:szCs w:val="24"/>
          </w:rPr>
          <w:t>s</w:t>
        </w:r>
      </w:ins>
      <w:r w:rsidR="0076670B">
        <w:rPr>
          <w:rFonts w:ascii="Times New Roman" w:hAnsi="Times New Roman" w:cs="Times New Roman"/>
          <w:sz w:val="24"/>
          <w:szCs w:val="24"/>
        </w:rPr>
        <w:t xml:space="preserve"> whether species can invade the carrying capacity of its competitor from rare, so it can be used to </w:t>
      </w:r>
      <w:ins w:id="352" w:author="Godwin, Casey" w:date="2018-12-21T11:59:00Z">
        <w:r w:rsidR="00A34D5F">
          <w:rPr>
            <w:rFonts w:ascii="Times New Roman" w:hAnsi="Times New Roman" w:cs="Times New Roman"/>
            <w:sz w:val="24"/>
            <w:szCs w:val="24"/>
          </w:rPr>
          <w:t xml:space="preserve">accurately?? </w:t>
        </w:r>
      </w:ins>
      <w:r w:rsidR="0076670B">
        <w:rPr>
          <w:rFonts w:ascii="Times New Roman" w:hAnsi="Times New Roman" w:cs="Times New Roman"/>
          <w:sz w:val="24"/>
          <w:szCs w:val="24"/>
        </w:rPr>
        <w:t>assess mutual invasibility. However, n</w:t>
      </w:r>
      <w:r>
        <w:rPr>
          <w:rFonts w:ascii="Times New Roman" w:hAnsi="Times New Roman" w:cs="Times New Roman"/>
          <w:sz w:val="24"/>
          <w:szCs w:val="24"/>
          <w:lang w:eastAsia="zh-TW"/>
        </w:rPr>
        <w:t xml:space="preserve">either </w:t>
      </w:r>
      <w:r w:rsidR="0076670B">
        <w:rPr>
          <w:rFonts w:ascii="Times New Roman" w:hAnsi="Times New Roman" w:cs="Times New Roman"/>
          <w:sz w:val="24"/>
          <w:szCs w:val="24"/>
          <w:lang w:eastAsia="zh-TW"/>
        </w:rPr>
        <w:t xml:space="preserve">do </w:t>
      </w:r>
      <w:r>
        <w:rPr>
          <w:rFonts w:ascii="Times New Roman" w:hAnsi="Times New Roman" w:cs="Times New Roman"/>
          <w:sz w:val="24"/>
          <w:szCs w:val="24"/>
          <w:lang w:eastAsia="zh-TW"/>
        </w:rPr>
        <w:t xml:space="preserve">the difference nor the ratio of two species’ NFD intercept (equation 3)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m:rPr>
            <m:sty m:val="p"/>
          </m:rP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w:t>
      </w:r>
      <w:r w:rsidR="0076670B">
        <w:rPr>
          <w:rFonts w:ascii="Times New Roman" w:hAnsi="Times New Roman" w:cs="Times New Roman"/>
          <w:sz w:val="24"/>
          <w:szCs w:val="24"/>
        </w:rPr>
        <w:t xml:space="preserve"> We thus argue that the NFD intercept should not be used to calculate RFD. </w:t>
      </w:r>
      <w:r>
        <w:rPr>
          <w:rFonts w:ascii="Times New Roman" w:hAnsi="Times New Roman" w:cs="Times New Roman"/>
          <w:sz w:val="24"/>
          <w:szCs w:val="24"/>
        </w:rPr>
        <w:t xml:space="preserve"> NFD slope (equation 4) is also not equivalent to the equation calculating niche difference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Pr>
          <w:rFonts w:ascii="Times New Roman" w:hAnsi="Times New Roman" w:cs="Times New Roman"/>
          <w:sz w:val="24"/>
          <w:szCs w:val="24"/>
        </w:rPr>
        <w:t>), a</w:t>
      </w:r>
      <w:r w:rsidR="00992ECB" w:rsidRPr="00B0403D">
        <w:rPr>
          <w:rFonts w:ascii="Times New Roman" w:hAnsi="Times New Roman" w:cs="Times New Roman"/>
          <w:sz w:val="24"/>
          <w:szCs w:val="24"/>
        </w:rPr>
        <w:t xml:space="preserve">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ND </w:t>
      </w:r>
      <w:r w:rsidR="00992ECB"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sidR="00654900">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3471">
        <w:rPr>
          <w:rFonts w:ascii="Times New Roman" w:hAnsi="Times New Roman" w:cs="Times New Roman"/>
          <w:sz w:val="24"/>
          <w:szCs w:val="24"/>
        </w:rPr>
        <w:t xml:space="preserve">Thus, while the </w:t>
      </w:r>
      <w:r>
        <w:rPr>
          <w:rFonts w:ascii="Times New Roman" w:hAnsi="Times New Roman" w:cs="Times New Roman"/>
          <w:sz w:val="24"/>
          <w:szCs w:val="24"/>
        </w:rPr>
        <w:t xml:space="preserve">negative frequency dependency </w:t>
      </w:r>
      <w:r w:rsidR="00193471">
        <w:rPr>
          <w:rFonts w:ascii="Times New Roman" w:hAnsi="Times New Roman" w:cs="Times New Roman"/>
          <w:sz w:val="24"/>
          <w:szCs w:val="24"/>
        </w:rPr>
        <w:t xml:space="preserve">method can correctly predict mutual invasibility, the </w:t>
      </w:r>
      <w:r w:rsidR="002F4910">
        <w:rPr>
          <w:rFonts w:ascii="Times New Roman" w:hAnsi="Times New Roman" w:cs="Times New Roman"/>
          <w:sz w:val="24"/>
          <w:szCs w:val="24"/>
        </w:rPr>
        <w:t xml:space="preserve">NFD </w:t>
      </w:r>
      <w:r>
        <w:rPr>
          <w:rFonts w:ascii="Times New Roman" w:hAnsi="Times New Roman" w:cs="Times New Roman"/>
          <w:sz w:val="24"/>
          <w:szCs w:val="24"/>
        </w:rPr>
        <w:t xml:space="preserve">intercept and slope </w:t>
      </w:r>
      <w:r w:rsidR="00992ECB" w:rsidRPr="00B0403D">
        <w:rPr>
          <w:rFonts w:ascii="Times New Roman" w:hAnsi="Times New Roman" w:cs="Times New Roman"/>
          <w:sz w:val="24"/>
          <w:szCs w:val="24"/>
        </w:rPr>
        <w:t xml:space="preserve">should not be </w:t>
      </w:r>
      <w:r w:rsidR="00193471">
        <w:rPr>
          <w:rFonts w:ascii="Times New Roman" w:hAnsi="Times New Roman" w:cs="Times New Roman"/>
          <w:sz w:val="24"/>
          <w:szCs w:val="24"/>
        </w:rPr>
        <w:t>interpreted as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00992ECB" w:rsidRPr="00B0403D">
        <w:rPr>
          <w:rFonts w:ascii="Times New Roman" w:hAnsi="Times New Roman" w:cs="Times New Roman"/>
          <w:sz w:val="24"/>
          <w:szCs w:val="24"/>
        </w:rPr>
        <w:t xml:space="preserve">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r w:rsidR="00193471">
        <w:rPr>
          <w:rFonts w:ascii="Times New Roman" w:hAnsi="Times New Roman" w:cs="Times New Roman"/>
          <w:sz w:val="24"/>
          <w:szCs w:val="24"/>
        </w:rPr>
        <w:t>evaluate Chesson’s inequality</w:t>
      </w:r>
      <w:r w:rsidR="00992ECB" w:rsidRPr="00B0403D">
        <w:rPr>
          <w:rFonts w:ascii="Times New Roman" w:hAnsi="Times New Roman" w:cs="Times New Roman"/>
          <w:sz w:val="24"/>
          <w:szCs w:val="24"/>
        </w:rPr>
        <w:t>.</w:t>
      </w:r>
      <w:commentRangeEnd w:id="325"/>
      <w:r w:rsidR="006D507E">
        <w:rPr>
          <w:rStyle w:val="CommentReference"/>
        </w:rPr>
        <w:commentReference w:id="325"/>
      </w:r>
    </w:p>
    <w:p w14:paraId="2D98C7A3" w14:textId="77777777" w:rsidR="003C4513" w:rsidRDefault="00613B94" w:rsidP="00C1590A">
      <w:pPr>
        <w:pStyle w:val="Normal1"/>
        <w:spacing w:line="360" w:lineRule="auto"/>
        <w:ind w:firstLine="360"/>
        <w:rPr>
          <w:rFonts w:ascii="Times New Roman" w:hAnsi="Times New Roman" w:cs="Times New Roman"/>
          <w:sz w:val="24"/>
          <w:szCs w:val="24"/>
          <w:lang w:eastAsia="zh-TW"/>
        </w:rPr>
      </w:pPr>
      <w:commentRangeStart w:id="353"/>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r w:rsidR="0019762D">
        <w:rPr>
          <w:rFonts w:ascii="Times New Roman" w:hAnsi="Times New Roman" w:cs="Times New Roman"/>
          <w:sz w:val="24"/>
          <w:szCs w:val="24"/>
        </w:rPr>
        <w:t>s</w:t>
      </w:r>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r w:rsidR="0019762D">
        <w:rPr>
          <w:rFonts w:ascii="Times New Roman" w:hAnsi="Times New Roman" w:cs="Times New Roman"/>
          <w:sz w:val="24"/>
          <w:szCs w:val="24"/>
        </w:rPr>
        <w:t xml:space="preserve"> (e.g. </w:t>
      </w:r>
      <w:r w:rsidR="008558EA">
        <w:rPr>
          <w:rFonts w:ascii="Times New Roman" w:hAnsi="Times New Roman" w:cs="Times New Roman"/>
          <w:sz w:val="24"/>
          <w:szCs w:val="24"/>
        </w:rPr>
        <w:t xml:space="preserve">increase one individual of species </w:t>
      </w:r>
      <w:r w:rsidR="008558EA" w:rsidRPr="008558EA">
        <w:rPr>
          <w:rFonts w:ascii="Times New Roman" w:hAnsi="Times New Roman" w:cs="Times New Roman"/>
          <w:i/>
          <w:sz w:val="24"/>
          <w:szCs w:val="24"/>
        </w:rPr>
        <w:t>i</w:t>
      </w:r>
      <w:r w:rsidR="008558EA">
        <w:rPr>
          <w:rFonts w:ascii="Times New Roman" w:hAnsi="Times New Roman" w:cs="Times New Roman"/>
          <w:sz w:val="24"/>
          <w:szCs w:val="24"/>
        </w:rPr>
        <w:t xml:space="preserve"> does not necessarily decrease one individual of species </w:t>
      </w:r>
      <w:r w:rsidR="008558EA" w:rsidRPr="008558EA">
        <w:rPr>
          <w:rFonts w:ascii="Times New Roman" w:hAnsi="Times New Roman" w:cs="Times New Roman"/>
          <w:i/>
          <w:sz w:val="24"/>
          <w:szCs w:val="24"/>
        </w:rPr>
        <w:t>j</w:t>
      </w:r>
      <w:r w:rsidR="0019762D">
        <w:rPr>
          <w:rFonts w:ascii="Times New Roman" w:hAnsi="Times New Roman" w:cs="Times New Roman"/>
          <w:sz w:val="24"/>
          <w:szCs w:val="24"/>
        </w:rPr>
        <w:t>)</w:t>
      </w:r>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commentRangeStart w:id="354"/>
      <w:r w:rsidR="00DC5134">
        <w:rPr>
          <w:rFonts w:ascii="Times New Roman" w:hAnsi="Times New Roman" w:cs="Times New Roman"/>
          <w:sz w:val="24"/>
          <w:szCs w:val="24"/>
          <w:lang w:eastAsia="zh-TW"/>
        </w:rPr>
        <w:t>(</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commentRangeEnd w:id="354"/>
      <w:r w:rsidR="00A34D5F">
        <w:rPr>
          <w:rStyle w:val="CommentReference"/>
        </w:rPr>
        <w:commentReference w:id="354"/>
      </w:r>
      <w:r w:rsidR="00DC5134">
        <w:rPr>
          <w:rFonts w:ascii="Times New Roman" w:hAnsi="Times New Roman" w:cs="Times New Roman"/>
          <w:sz w:val="24"/>
          <w:szCs w:val="24"/>
          <w:lang w:eastAsia="zh-TW"/>
        </w:rPr>
        <w:t>)</w:t>
      </w:r>
      <w:r w:rsidR="00B676EB">
        <w:rPr>
          <w:rFonts w:ascii="Times New Roman" w:hAnsi="Times New Roman" w:cs="Times New Roman"/>
          <w:sz w:val="24"/>
          <w:szCs w:val="24"/>
          <w:lang w:eastAsia="zh-TW"/>
        </w:rPr>
        <w:t xml:space="preserve">. </w:t>
      </w:r>
      <w:r w:rsidR="00B8777A">
        <w:rPr>
          <w:rFonts w:ascii="Times New Roman" w:hAnsi="Times New Roman" w:cs="Times New Roman"/>
          <w:sz w:val="24"/>
          <w:szCs w:val="24"/>
          <w:lang w:eastAsia="zh-TW"/>
        </w:rPr>
        <w:t xml:space="preserve">In addition, </w:t>
      </w:r>
      <w:r w:rsidR="00654900">
        <w:rPr>
          <w:rFonts w:ascii="Times New Roman" w:hAnsi="Times New Roman" w:cs="Times New Roman"/>
          <w:sz w:val="24"/>
          <w:szCs w:val="24"/>
          <w:lang w:eastAsia="zh-TW"/>
        </w:rPr>
        <w:t>for the NFD slope to be constant, both intra- and inter-specific interaction strength also need to be fixed as in the Lotka-Volterra model. W</w:t>
      </w:r>
      <w:r w:rsidR="00207FE2">
        <w:rPr>
          <w:rFonts w:ascii="Times New Roman" w:hAnsi="Times New Roman" w:cs="Times New Roman"/>
          <w:sz w:val="24"/>
          <w:szCs w:val="24"/>
          <w:lang w:eastAsia="zh-TW"/>
        </w:rPr>
        <w:t>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4642D">
        <w:rPr>
          <w:rFonts w:ascii="Times New Roman" w:hAnsi="Times New Roman" w:cs="Times New Roman"/>
          <w:sz w:val="24"/>
          <w:szCs w:val="24"/>
          <w:lang w:eastAsia="zh-TW"/>
        </w:rPr>
        <w:t xml:space="preserve"> is a function of species </w:t>
      </w:r>
      <w:r w:rsidR="007A1391">
        <w:rPr>
          <w:rFonts w:ascii="Times New Roman" w:hAnsi="Times New Roman" w:cs="Times New Roman"/>
          <w:i/>
          <w:sz w:val="24"/>
          <w:szCs w:val="24"/>
          <w:lang w:eastAsia="zh-TW"/>
        </w:rPr>
        <w:t>j</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 xml:space="preserve">NFD </w:t>
      </w:r>
      <w:r w:rsidR="00B4642D">
        <w:rPr>
          <w:rFonts w:ascii="Times New Roman" w:hAnsi="Times New Roman" w:cs="Times New Roman" w:hint="eastAsia"/>
          <w:sz w:val="24"/>
          <w:szCs w:val="24"/>
          <w:lang w:eastAsia="zh-TW"/>
        </w:rPr>
        <w:lastRenderedPageBreak/>
        <w:t>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592F71D5" w14:textId="77777777" w:rsidR="00992ECB" w:rsidRPr="00DD3906"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a well-known two species consumer-resource model </w:t>
      </w:r>
      <w:r w:rsidR="0019762D">
        <w:rPr>
          <w:rFonts w:ascii="Times New Roman" w:hAnsi="Times New Roman" w:cs="Times New Roman"/>
          <w:sz w:val="24"/>
          <w:szCs w:val="24"/>
        </w:rPr>
        <w:t xml:space="preserve">to simulate competition experiments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r w:rsidR="0019762D">
        <w:rPr>
          <w:rFonts w:ascii="Times New Roman" w:hAnsi="Times New Roman" w:cs="Times New Roman"/>
          <w:sz w:val="24"/>
          <w:szCs w:val="24"/>
        </w:rPr>
        <w:t>where</w:t>
      </w:r>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r w:rsidR="0019762D">
        <w:rPr>
          <w:rFonts w:ascii="Times New Roman" w:hAnsi="Times New Roman" w:cs="Times New Roman"/>
          <w:sz w:val="24"/>
          <w:szCs w:val="24"/>
        </w:rPr>
        <w:t>, we invaded each competitor into a steady-state population of the other species</w:t>
      </w:r>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commentRangeEnd w:id="353"/>
      <w:r w:rsidR="006D507E">
        <w:rPr>
          <w:rStyle w:val="CommentReference"/>
        </w:rPr>
        <w:commentReference w:id="353"/>
      </w:r>
    </w:p>
    <w:p w14:paraId="0C2EEC5F" w14:textId="54D0773F" w:rsidR="00794E37" w:rsidRPr="00715006" w:rsidRDefault="00962F12" w:rsidP="00A52E65">
      <w:pPr>
        <w:pStyle w:val="Normal1"/>
        <w:numPr>
          <w:ilvl w:val="1"/>
          <w:numId w:val="17"/>
        </w:numPr>
        <w:spacing w:line="360" w:lineRule="auto"/>
        <w:ind w:hanging="72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119A750D" w:rsidR="00222289" w:rsidRPr="00222289" w:rsidRDefault="00222289" w:rsidP="00A52E65">
      <w:pPr>
        <w:pStyle w:val="Normal1"/>
        <w:numPr>
          <w:ilvl w:val="2"/>
          <w:numId w:val="17"/>
        </w:numPr>
        <w:spacing w:line="360" w:lineRule="auto"/>
        <w:rPr>
          <w:rFonts w:ascii="Times New Roman" w:hAnsi="Times New Roman" w:cs="Times New Roman"/>
          <w:i/>
          <w:sz w:val="24"/>
          <w:szCs w:val="24"/>
        </w:rPr>
      </w:pPr>
      <w:commentRangeStart w:id="355"/>
      <w:r w:rsidRPr="00222289">
        <w:rPr>
          <w:rFonts w:ascii="Times New Roman" w:hAnsi="Times New Roman" w:cs="Times New Roman"/>
          <w:i/>
          <w:sz w:val="24"/>
          <w:szCs w:val="24"/>
        </w:rPr>
        <w:t>Theoretical background</w:t>
      </w:r>
      <w:commentRangeEnd w:id="355"/>
      <w:r w:rsidR="00DD202C">
        <w:rPr>
          <w:rStyle w:val="CommentReference"/>
        </w:rPr>
        <w:commentReference w:id="355"/>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B33E7E"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60AA4296" w14:textId="77777777" w:rsidR="003B6E25" w:rsidRDefault="00865897" w:rsidP="00C1590A">
      <w:pPr>
        <w:pStyle w:val="Normal1"/>
        <w:spacing w:line="360" w:lineRule="auto"/>
        <w:rPr>
          <w:ins w:id="356" w:author="bradcard" w:date="2018-12-27T17:27:00Z"/>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w:t>
      </w:r>
      <w:del w:id="357" w:author="bradcard" w:date="2018-12-27T17:27:00Z">
        <w:r w:rsidDel="003B6E25">
          <w:rPr>
            <w:rFonts w:ascii="Times New Roman" w:hAnsi="Times New Roman" w:cs="Times New Roman"/>
            <w:sz w:val="24"/>
            <w:szCs w:val="24"/>
          </w:rPr>
          <w:delText xml:space="preserve">on </w:delText>
        </w:r>
      </w:del>
      <w:ins w:id="358" w:author="bradcard" w:date="2018-12-27T17:27:00Z">
        <w:r w:rsidR="003B6E25">
          <w:rPr>
            <w:rFonts w:ascii="Times New Roman" w:hAnsi="Times New Roman" w:cs="Times New Roman"/>
            <w:sz w:val="24"/>
            <w:szCs w:val="24"/>
          </w:rPr>
          <w:t xml:space="preserve">to </w:t>
        </w:r>
      </w:ins>
      <w:r>
        <w:rPr>
          <w:rFonts w:ascii="Times New Roman" w:hAnsi="Times New Roman" w:cs="Times New Roman"/>
          <w:sz w:val="24"/>
          <w:szCs w:val="24"/>
        </w:rPr>
        <w:t>its carrying capacity,</w:t>
      </w:r>
      <w:ins w:id="359" w:author="bradcard" w:date="2018-12-27T17:27:00Z">
        <w:r w:rsidR="003B6E25">
          <w:rPr>
            <w:rFonts w:ascii="Times New Roman" w:hAnsi="Times New Roman" w:cs="Times New Roman"/>
            <w:sz w:val="24"/>
            <w:szCs w:val="24"/>
          </w:rPr>
          <w:t xml:space="preserve"> and</w:t>
        </w:r>
      </w:ins>
      <w:r>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 xml:space="preserve">growth rate. </w:t>
      </w:r>
      <w:del w:id="360" w:author="bradcard" w:date="2018-12-27T17:27:00Z">
        <w:r w:rsidR="00794E37" w:rsidRPr="00B0403D" w:rsidDel="003B6E25">
          <w:rPr>
            <w:rFonts w:ascii="Times New Roman" w:hAnsi="Times New Roman" w:cs="Times New Roman"/>
            <w:sz w:val="24"/>
            <w:szCs w:val="24"/>
          </w:rPr>
          <w:delText>The</w:delText>
        </w:r>
        <w:r w:rsidR="009F29C6" w:rsidDel="003B6E25">
          <w:rPr>
            <w:rFonts w:ascii="Times New Roman" w:hAnsi="Times New Roman" w:cs="Times New Roman"/>
            <w:sz w:val="24"/>
            <w:szCs w:val="24"/>
          </w:rPr>
          <w:delText xml:space="preserve"> </w:delText>
        </w:r>
        <w:r w:rsidR="00794E37" w:rsidRPr="00B0403D" w:rsidDel="003B6E25">
          <w:rPr>
            <w:rFonts w:ascii="Times New Roman" w:hAnsi="Times New Roman" w:cs="Times New Roman"/>
            <w:sz w:val="24"/>
            <w:szCs w:val="24"/>
          </w:rPr>
          <w:delText xml:space="preserve">The </w:delText>
        </w:r>
        <w:r w:rsidR="00794E37" w:rsidRPr="009F29C6" w:rsidDel="003B6E25">
          <w:rPr>
            <w:rFonts w:ascii="Times New Roman" w:hAnsi="Times New Roman" w:cs="Times New Roman"/>
            <w:i/>
            <w:sz w:val="24"/>
            <w:szCs w:val="24"/>
          </w:rPr>
          <w:delText>α</w:delText>
        </w:r>
        <w:r w:rsidR="00794E37" w:rsidRPr="009F29C6" w:rsidDel="003B6E25">
          <w:rPr>
            <w:rFonts w:ascii="Times New Roman" w:hAnsi="Times New Roman" w:cs="Times New Roman"/>
            <w:i/>
            <w:sz w:val="24"/>
            <w:szCs w:val="24"/>
            <w:vertAlign w:val="subscript"/>
          </w:rPr>
          <w:delText>ij</w:delText>
        </w:r>
        <w:r w:rsidR="00794E37" w:rsidRPr="00B0403D" w:rsidDel="003B6E25">
          <w:rPr>
            <w:rFonts w:ascii="Times New Roman" w:hAnsi="Times New Roman" w:cs="Times New Roman"/>
            <w:sz w:val="24"/>
            <w:szCs w:val="24"/>
          </w:rPr>
          <w:delText xml:space="preserve"> is the </w:delText>
        </w:r>
        <w:r w:rsidR="00794E37" w:rsidRPr="00B0403D" w:rsidDel="003B6E25">
          <w:rPr>
            <w:rFonts w:ascii="Times New Roman" w:hAnsi="Times New Roman" w:cs="Times New Roman"/>
            <w:sz w:val="24"/>
            <w:szCs w:val="24"/>
          </w:rPr>
          <w:lastRenderedPageBreak/>
          <w:delText xml:space="preserve">inter-specific competition coefficient, which describes the </w:delText>
        </w:r>
        <w:r w:rsidR="00794E37" w:rsidRPr="009F29C6" w:rsidDel="003B6E25">
          <w:rPr>
            <w:rFonts w:ascii="Times New Roman" w:hAnsi="Times New Roman" w:cs="Times New Roman"/>
            <w:i/>
            <w:sz w:val="24"/>
            <w:szCs w:val="24"/>
          </w:rPr>
          <w:delText>per capita</w:delText>
        </w:r>
        <w:r w:rsidR="00794E37" w:rsidRPr="00B0403D" w:rsidDel="003B6E25">
          <w:rPr>
            <w:rFonts w:ascii="Times New Roman" w:hAnsi="Times New Roman" w:cs="Times New Roman"/>
            <w:sz w:val="24"/>
            <w:szCs w:val="24"/>
          </w:rPr>
          <w:delText xml:space="preserve"> effect of species </w:delText>
        </w:r>
        <w:r w:rsidR="00794E37" w:rsidRPr="009F29C6" w:rsidDel="003B6E25">
          <w:rPr>
            <w:rFonts w:ascii="Times New Roman" w:hAnsi="Times New Roman" w:cs="Times New Roman"/>
            <w:i/>
            <w:sz w:val="24"/>
            <w:szCs w:val="24"/>
          </w:rPr>
          <w:delText>j</w:delText>
        </w:r>
        <w:r w:rsidR="00794E37" w:rsidRPr="00B0403D" w:rsidDel="003B6E25">
          <w:rPr>
            <w:rFonts w:ascii="Times New Roman" w:hAnsi="Times New Roman" w:cs="Times New Roman"/>
            <w:sz w:val="24"/>
            <w:szCs w:val="24"/>
          </w:rPr>
          <w:delText xml:space="preserve"> on the </w:delText>
        </w:r>
        <w:r w:rsidR="00794E37" w:rsidRPr="009F29C6" w:rsidDel="003B6E25">
          <w:rPr>
            <w:rFonts w:ascii="Times New Roman" w:hAnsi="Times New Roman" w:cs="Times New Roman"/>
            <w:i/>
            <w:sz w:val="24"/>
            <w:szCs w:val="24"/>
          </w:rPr>
          <w:delText>per capita</w:delText>
        </w:r>
        <w:r w:rsidR="00794E37" w:rsidRPr="00B0403D" w:rsidDel="003B6E25">
          <w:rPr>
            <w:rFonts w:ascii="Times New Roman" w:hAnsi="Times New Roman" w:cs="Times New Roman"/>
            <w:sz w:val="24"/>
            <w:szCs w:val="24"/>
          </w:rPr>
          <w:delText xml:space="preserve"> growth rate of species </w:delText>
        </w:r>
        <w:r w:rsidR="00794E37" w:rsidRPr="009F29C6" w:rsidDel="003B6E25">
          <w:rPr>
            <w:rFonts w:ascii="Times New Roman" w:hAnsi="Times New Roman" w:cs="Times New Roman"/>
            <w:i/>
            <w:sz w:val="24"/>
            <w:szCs w:val="24"/>
          </w:rPr>
          <w:delText>i</w:delText>
        </w:r>
        <w:r w:rsidR="00794E37" w:rsidRPr="00B0403D" w:rsidDel="003B6E25">
          <w:rPr>
            <w:rFonts w:ascii="Times New Roman" w:hAnsi="Times New Roman" w:cs="Times New Roman"/>
            <w:sz w:val="24"/>
            <w:szCs w:val="24"/>
          </w:rPr>
          <w:delText xml:space="preserve">. </w:delText>
        </w:r>
      </w:del>
    </w:p>
    <w:p w14:paraId="156DD1F1" w14:textId="70B07D0A" w:rsidR="00794E37" w:rsidRDefault="00CE6193">
      <w:pPr>
        <w:pStyle w:val="Normal1"/>
        <w:spacing w:line="360" w:lineRule="auto"/>
        <w:ind w:firstLine="360"/>
        <w:rPr>
          <w:rFonts w:ascii="Times New Roman" w:hAnsi="Times New Roman" w:cs="Times New Roman"/>
          <w:sz w:val="24"/>
          <w:szCs w:val="24"/>
        </w:rPr>
        <w:pPrChange w:id="361" w:author="bradcard" w:date="2018-12-27T17:27:00Z">
          <w:pPr>
            <w:pStyle w:val="Normal1"/>
            <w:spacing w:line="360" w:lineRule="auto"/>
          </w:pPr>
        </w:pPrChange>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del w:id="362" w:author="bradcard" w:date="2018-12-27T17:27:00Z">
        <w:r w:rsidRPr="00B0403D" w:rsidDel="003B6E25">
          <w:rPr>
            <w:rFonts w:ascii="Times New Roman" w:hAnsi="Times New Roman" w:cs="Times New Roman"/>
            <w:sz w:val="24"/>
            <w:szCs w:val="24"/>
          </w:rPr>
          <w:delText xml:space="preserve"> to stably </w:delText>
        </w:r>
        <w:r w:rsidR="00654900" w:rsidRPr="00B0403D" w:rsidDel="003B6E25">
          <w:rPr>
            <w:rFonts w:ascii="Times New Roman" w:hAnsi="Times New Roman" w:cs="Times New Roman"/>
            <w:sz w:val="24"/>
            <w:szCs w:val="24"/>
          </w:rPr>
          <w:delText>coexist</w:delText>
        </w:r>
      </w:del>
      <w:r w:rsidR="00654900" w:rsidDel="00CE6193">
        <w:rPr>
          <w:rFonts w:ascii="Times New Roman" w:hAnsi="Times New Roman" w:cs="Times New Roman"/>
          <w:sz w:val="24"/>
          <w:szCs w:val="24"/>
        </w:rPr>
        <w:t>,</w:t>
      </w:r>
      <w:r>
        <w:rPr>
          <w:rFonts w:ascii="Times New Roman" w:hAnsi="Times New Roman" w:cs="Times New Roman"/>
          <w:sz w:val="24"/>
          <w:szCs w:val="24"/>
        </w:rPr>
        <w:t xml:space="preserve"> </w:t>
      </w:r>
      <w:del w:id="363" w:author="bradcard" w:date="2018-12-27T17:28:00Z">
        <w:r w:rsidDel="003B6E25">
          <w:rPr>
            <w:rFonts w:ascii="Times New Roman" w:hAnsi="Times New Roman" w:cs="Times New Roman"/>
            <w:sz w:val="24"/>
            <w:szCs w:val="24"/>
          </w:rPr>
          <w:delText>t</w:delText>
        </w:r>
        <w:r w:rsidR="005349B2" w:rsidDel="003B6E25">
          <w:rPr>
            <w:rFonts w:ascii="Times New Roman" w:hAnsi="Times New Roman" w:cs="Times New Roman"/>
            <w:sz w:val="24"/>
            <w:szCs w:val="24"/>
          </w:rPr>
          <w:delText xml:space="preserve">he </w:delText>
        </w:r>
      </w:del>
      <w:ins w:id="364" w:author="bradcard" w:date="2018-12-27T17:28:00Z">
        <w:r w:rsidR="003B6E25">
          <w:rPr>
            <w:rFonts w:ascii="Times New Roman" w:hAnsi="Times New Roman" w:cs="Times New Roman"/>
            <w:sz w:val="24"/>
            <w:szCs w:val="24"/>
          </w:rPr>
          <w:t xml:space="preserve">both </w:t>
        </w:r>
      </w:ins>
      <w:r w:rsidR="005349B2">
        <w:rPr>
          <w:rFonts w:ascii="Times New Roman" w:hAnsi="Times New Roman" w:cs="Times New Roman"/>
          <w:sz w:val="24"/>
          <w:szCs w:val="24"/>
        </w:rPr>
        <w:t xml:space="preserve">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394C1C7F" w:rsidR="00D97F9C" w:rsidRPr="00D97F9C" w:rsidRDefault="00D97F9C" w:rsidP="00A52E65">
      <w:pPr>
        <w:pStyle w:val="Normal1"/>
        <w:numPr>
          <w:ilvl w:val="2"/>
          <w:numId w:val="17"/>
        </w:numPr>
        <w:spacing w:line="360" w:lineRule="auto"/>
        <w:rPr>
          <w:rFonts w:ascii="Times New Roman" w:hAnsi="Times New Roman" w:cs="Times New Roman"/>
          <w:i/>
          <w:sz w:val="24"/>
          <w:szCs w:val="24"/>
        </w:rPr>
      </w:pPr>
      <w:del w:id="365" w:author="bradcard" w:date="2018-12-27T17:28:00Z">
        <w:r w:rsidDel="003B6E25">
          <w:rPr>
            <w:rFonts w:ascii="Times New Roman" w:hAnsi="Times New Roman" w:cs="Times New Roman"/>
            <w:i/>
            <w:sz w:val="24"/>
            <w:szCs w:val="24"/>
          </w:rPr>
          <w:delText>Potential e</w:delText>
        </w:r>
      </w:del>
      <w:ins w:id="366" w:author="bradcard" w:date="2018-12-27T17:28:00Z">
        <w:r w:rsidR="003B6E25">
          <w:rPr>
            <w:rFonts w:ascii="Times New Roman" w:hAnsi="Times New Roman" w:cs="Times New Roman"/>
            <w:i/>
            <w:sz w:val="24"/>
            <w:szCs w:val="24"/>
          </w:rPr>
          <w:t>E</w:t>
        </w:r>
      </w:ins>
      <w:r>
        <w:rPr>
          <w:rFonts w:ascii="Times New Roman" w:hAnsi="Times New Roman" w:cs="Times New Roman"/>
          <w:i/>
          <w:sz w:val="24"/>
          <w:szCs w:val="24"/>
        </w:rPr>
        <w:t>mpirical approaches</w:t>
      </w:r>
    </w:p>
    <w:p w14:paraId="102DA607" w14:textId="25028975"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per capti</w:t>
      </w:r>
      <w:del w:id="367" w:author="Godwin, Casey" w:date="2018-12-21T12:02:00Z">
        <w:r w:rsidR="003E70E8" w:rsidDel="00A34D5F">
          <w:rPr>
            <w:rFonts w:ascii="Times New Roman" w:hAnsi="Times New Roman" w:cs="Times New Roman"/>
            <w:sz w:val="24"/>
            <w:szCs w:val="24"/>
          </w:rPr>
          <w:delText>c</w:delText>
        </w:r>
      </w:del>
      <w:r w:rsidR="003E70E8">
        <w:rPr>
          <w:rFonts w:ascii="Times New Roman" w:hAnsi="Times New Roman" w:cs="Times New Roman"/>
          <w:sz w:val="24"/>
          <w:szCs w:val="24"/>
        </w:rPr>
        <w:t xml:space="preserve">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w:t>
      </w:r>
      <w:commentRangeStart w:id="368"/>
      <w:r w:rsidRPr="00B0403D">
        <w:rPr>
          <w:rFonts w:ascii="Times New Roman" w:hAnsi="Times New Roman" w:cs="Times New Roman"/>
          <w:sz w:val="24"/>
          <w:szCs w:val="24"/>
        </w:rPr>
        <w:t xml:space="preserve">In </w:t>
      </w:r>
      <w:del w:id="369" w:author="bradcard" w:date="2018-12-27T17:30:00Z">
        <w:r w:rsidRPr="00B0403D" w:rsidDel="003B6E25">
          <w:rPr>
            <w:rFonts w:ascii="Times New Roman" w:hAnsi="Times New Roman" w:cs="Times New Roman"/>
            <w:sz w:val="24"/>
            <w:szCs w:val="24"/>
          </w:rPr>
          <w:delText>theory</w:delText>
        </w:r>
      </w:del>
      <w:ins w:id="370" w:author="bradcard" w:date="2018-12-27T17:30:00Z">
        <w:r w:rsidR="003B6E25">
          <w:rPr>
            <w:rFonts w:ascii="Times New Roman" w:hAnsi="Times New Roman" w:cs="Times New Roman"/>
            <w:sz w:val="24"/>
            <w:szCs w:val="24"/>
          </w:rPr>
          <w:t>principle</w:t>
        </w:r>
      </w:ins>
      <w:r w:rsidRPr="00B0403D">
        <w:rPr>
          <w:rFonts w:ascii="Times New Roman" w:hAnsi="Times New Roman" w:cs="Times New Roman"/>
          <w:sz w:val="24"/>
          <w:szCs w:val="24"/>
        </w:rPr>
        <w:t xml:space="preserve">,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w:t>
      </w:r>
      <w:del w:id="371" w:author="bradcard" w:date="2018-12-27T17:30:00Z">
        <w:r w:rsidR="00746E00" w:rsidRPr="00B0403D" w:rsidDel="003B6E25">
          <w:rPr>
            <w:rFonts w:ascii="Times New Roman" w:hAnsi="Times New Roman" w:cs="Times New Roman"/>
            <w:sz w:val="24"/>
            <w:szCs w:val="24"/>
          </w:rPr>
          <w:delText xml:space="preserve">An </w:delText>
        </w:r>
      </w:del>
      <w:ins w:id="372" w:author="bradcard" w:date="2018-12-27T17:30:00Z">
        <w:r w:rsidR="003B6E25">
          <w:rPr>
            <w:rFonts w:ascii="Times New Roman" w:hAnsi="Times New Roman" w:cs="Times New Roman"/>
            <w:sz w:val="24"/>
            <w:szCs w:val="24"/>
          </w:rPr>
          <w:t xml:space="preserve">So the most likely way to parameterize the model </w:t>
        </w:r>
      </w:ins>
      <w:del w:id="373" w:author="bradcard" w:date="2018-12-27T17:30:00Z">
        <w:r w:rsidR="00746E00" w:rsidRPr="00B0403D" w:rsidDel="003B6E25">
          <w:rPr>
            <w:rFonts w:ascii="Times New Roman" w:hAnsi="Times New Roman" w:cs="Times New Roman"/>
            <w:sz w:val="24"/>
            <w:szCs w:val="24"/>
          </w:rPr>
          <w:delText xml:space="preserve">alternative </w:delText>
        </w:r>
      </w:del>
      <w:r w:rsidR="00746E00" w:rsidRPr="00B0403D">
        <w:rPr>
          <w:rFonts w:ascii="Times New Roman" w:hAnsi="Times New Roman" w:cs="Times New Roman"/>
          <w:sz w:val="24"/>
          <w:szCs w:val="24"/>
        </w:rPr>
        <w:t>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αij</w:t>
      </w:r>
      <w:r w:rsidR="003E70E8">
        <w:rPr>
          <w:rFonts w:ascii="Times New Roman" w:hAnsi="Times New Roman" w:cs="Times New Roman"/>
          <w:sz w:val="24"/>
          <w:szCs w:val="24"/>
        </w:rPr>
        <w:t xml:space="preserve">). By doing so, one 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commentRangeEnd w:id="368"/>
      <w:r w:rsidR="003B6E25">
        <w:rPr>
          <w:rStyle w:val="CommentReference"/>
        </w:rPr>
        <w:commentReference w:id="368"/>
      </w:r>
    </w:p>
    <w:p w14:paraId="424720E7" w14:textId="78B02221" w:rsidR="00746E00" w:rsidRPr="00746E00" w:rsidRDefault="00746E00" w:rsidP="00A52E65">
      <w:pPr>
        <w:pStyle w:val="Normal1"/>
        <w:numPr>
          <w:ilvl w:val="2"/>
          <w:numId w:val="17"/>
        </w:numPr>
        <w:spacing w:line="360" w:lineRule="auto"/>
        <w:rPr>
          <w:rFonts w:ascii="Times New Roman" w:hAnsi="Times New Roman" w:cs="Times New Roman"/>
          <w:i/>
          <w:sz w:val="24"/>
          <w:szCs w:val="24"/>
        </w:rPr>
      </w:pPr>
      <w:r w:rsidRPr="00746E00">
        <w:rPr>
          <w:rFonts w:ascii="Times New Roman" w:hAnsi="Times New Roman" w:cs="Times New Roman"/>
          <w:i/>
          <w:sz w:val="24"/>
          <w:szCs w:val="24"/>
        </w:rPr>
        <w:t>Limitations</w:t>
      </w:r>
    </w:p>
    <w:p w14:paraId="3DC606E6" w14:textId="14BD372D" w:rsidR="001F4F32" w:rsidRPr="00992ECB" w:rsidRDefault="003B6E25" w:rsidP="00C1590A">
      <w:pPr>
        <w:pStyle w:val="Normal1"/>
        <w:spacing w:line="360" w:lineRule="auto"/>
        <w:ind w:firstLine="360"/>
        <w:rPr>
          <w:rFonts w:ascii="Times New Roman" w:hAnsi="Times New Roman" w:cs="Times New Roman"/>
          <w:sz w:val="24"/>
          <w:szCs w:val="24"/>
        </w:rPr>
      </w:pPr>
      <w:ins w:id="374" w:author="bradcard" w:date="2018-12-27T17:31:00Z">
        <w:r>
          <w:rPr>
            <w:rFonts w:ascii="Times New Roman" w:hAnsi="Times New Roman" w:cs="Times New Roman"/>
            <w:sz w:val="24"/>
            <w:szCs w:val="24"/>
          </w:rPr>
          <w:t xml:space="preserve">The </w:t>
        </w:r>
      </w:ins>
      <w:r w:rsidR="00B8777A">
        <w:rPr>
          <w:rFonts w:ascii="Times New Roman" w:hAnsi="Times New Roman" w:cs="Times New Roman"/>
          <w:sz w:val="24"/>
          <w:szCs w:val="24"/>
        </w:rPr>
        <w:t>Lotka-Volterra model is a first order approximation of species interactions</w:t>
      </w:r>
      <w:ins w:id="375" w:author="bradcard" w:date="2018-12-27T17:32:00Z">
        <w:r>
          <w:rPr>
            <w:rFonts w:ascii="Times New Roman" w:hAnsi="Times New Roman" w:cs="Times New Roman"/>
            <w:sz w:val="24"/>
            <w:szCs w:val="24"/>
          </w:rPr>
          <w:t>, meaning what?</w:t>
        </w:r>
      </w:ins>
      <w:r w:rsidR="00B8777A">
        <w:rPr>
          <w:rFonts w:ascii="Times New Roman" w:hAnsi="Times New Roman" w:cs="Times New Roman"/>
          <w:sz w:val="24"/>
          <w:szCs w:val="24"/>
        </w:rPr>
        <w:t>.</w:t>
      </w:r>
      <w:ins w:id="376" w:author="bradcard" w:date="2018-12-27T17:32:00Z">
        <w:r>
          <w:rPr>
            <w:rFonts w:ascii="Times New Roman" w:hAnsi="Times New Roman" w:cs="Times New Roman"/>
            <w:sz w:val="24"/>
            <w:szCs w:val="24"/>
          </w:rPr>
          <w:t xml:space="preserve"> An </w:t>
        </w:r>
      </w:ins>
      <w:del w:id="377" w:author="bradcard" w:date="2018-12-27T17:32:00Z">
        <w:r w:rsidR="00B8777A" w:rsidDel="003B6E25">
          <w:rPr>
            <w:rFonts w:ascii="Times New Roman" w:hAnsi="Times New Roman" w:cs="Times New Roman"/>
            <w:sz w:val="24"/>
            <w:szCs w:val="24"/>
          </w:rPr>
          <w:delText xml:space="preserve"> Therefore, o</w:delText>
        </w:r>
        <w:r w:rsidR="00645900" w:rsidDel="003B6E25">
          <w:rPr>
            <w:rFonts w:ascii="Times New Roman" w:hAnsi="Times New Roman" w:cs="Times New Roman"/>
            <w:sz w:val="24"/>
            <w:szCs w:val="24"/>
          </w:rPr>
          <w:delText xml:space="preserve">ne crucial </w:delText>
        </w:r>
      </w:del>
      <w:ins w:id="378" w:author="bradcard" w:date="2018-12-27T17:32:00Z">
        <w:r>
          <w:rPr>
            <w:rFonts w:ascii="Times New Roman" w:hAnsi="Times New Roman" w:cs="Times New Roman"/>
            <w:sz w:val="24"/>
            <w:szCs w:val="24"/>
          </w:rPr>
          <w:t xml:space="preserve">inherent </w:t>
        </w:r>
      </w:ins>
      <w:r w:rsidR="00645900">
        <w:rPr>
          <w:rFonts w:ascii="Times New Roman" w:hAnsi="Times New Roman" w:cs="Times New Roman"/>
          <w:sz w:val="24"/>
          <w:szCs w:val="24"/>
        </w:rPr>
        <w:t>limitation</w:t>
      </w:r>
      <w:r w:rsidR="00746E00">
        <w:rPr>
          <w:rFonts w:ascii="Times New Roman" w:hAnsi="Times New Roman" w:cs="Times New Roman"/>
          <w:sz w:val="24"/>
          <w:szCs w:val="24"/>
        </w:rPr>
        <w:t xml:space="preserve"> </w:t>
      </w:r>
      <w:del w:id="379" w:author="bradcard" w:date="2018-12-27T17:32:00Z">
        <w:r w:rsidR="00746E00" w:rsidDel="003B6E25">
          <w:rPr>
            <w:rFonts w:ascii="Times New Roman" w:hAnsi="Times New Roman" w:cs="Times New Roman"/>
            <w:sz w:val="24"/>
            <w:szCs w:val="24"/>
          </w:rPr>
          <w:delText xml:space="preserve">inherently </w:delText>
        </w:r>
      </w:del>
      <w:r w:rsidR="00746E00">
        <w:rPr>
          <w:rFonts w:ascii="Times New Roman" w:hAnsi="Times New Roman" w:cs="Times New Roman"/>
          <w:sz w:val="24"/>
          <w:szCs w:val="24"/>
        </w:rPr>
        <w:t>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commentRangeStart w:id="380"/>
      <w:r w:rsidR="00C81335">
        <w:rPr>
          <w:rFonts w:ascii="Times New Roman" w:hAnsi="Times New Roman" w:cs="Times New Roman"/>
          <w:sz w:val="24"/>
          <w:szCs w:val="24"/>
        </w:rPr>
        <w:t>T</w:t>
      </w:r>
      <w:r w:rsidR="00181F81">
        <w:rPr>
          <w:rFonts w:ascii="Times New Roman" w:hAnsi="Times New Roman" w:cs="Times New Roman"/>
          <w:sz w:val="24"/>
          <w:szCs w:val="24"/>
        </w:rPr>
        <w:t xml:space="preserve">his assumption has been shown to be </w:t>
      </w:r>
      <w:del w:id="381" w:author="bradcard" w:date="2018-12-27T17:32:00Z">
        <w:r w:rsidR="00181F81" w:rsidDel="003B6E25">
          <w:rPr>
            <w:rFonts w:ascii="Times New Roman" w:hAnsi="Times New Roman" w:cs="Times New Roman"/>
            <w:sz w:val="24"/>
            <w:szCs w:val="24"/>
          </w:rPr>
          <w:delText xml:space="preserve">very likely to be </w:delText>
        </w:r>
      </w:del>
      <w:r w:rsidR="00181F81">
        <w:rPr>
          <w:rFonts w:ascii="Times New Roman" w:hAnsi="Times New Roman" w:cs="Times New Roman"/>
          <w:sz w:val="24"/>
          <w:szCs w:val="24"/>
        </w:rPr>
        <w:t>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w:t>
      </w:r>
      <w:r w:rsidR="00C81335">
        <w:rPr>
          <w:rFonts w:ascii="Times New Roman" w:hAnsi="Times New Roman" w:cs="Times New Roman"/>
          <w:sz w:val="24"/>
          <w:szCs w:val="24"/>
        </w:rPr>
        <w:lastRenderedPageBreak/>
        <w:t xml:space="preserve">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invasibility, </w:t>
      </w:r>
      <w:del w:id="382" w:author="bradcard" w:date="2018-12-27T17:33:00Z">
        <w:r w:rsidR="00C81335" w:rsidDel="003B6E25">
          <w:rPr>
            <w:rFonts w:ascii="Times New Roman" w:hAnsi="Times New Roman" w:cs="Times New Roman"/>
            <w:sz w:val="24"/>
            <w:szCs w:val="24"/>
          </w:rPr>
          <w:delText xml:space="preserve">those </w:delText>
        </w:r>
      </w:del>
      <w:r w:rsidR="00C81335">
        <w:rPr>
          <w:rFonts w:ascii="Times New Roman" w:hAnsi="Times New Roman" w:cs="Times New Roman"/>
          <w:sz w:val="24"/>
          <w:szCs w:val="24"/>
        </w:rPr>
        <w:t xml:space="preserve">parameter values </w:t>
      </w:r>
      <w:del w:id="383" w:author="bradcard" w:date="2018-12-27T17:33:00Z">
        <w:r w:rsidR="00C81335" w:rsidDel="003B6E25">
          <w:rPr>
            <w:rFonts w:ascii="Times New Roman" w:hAnsi="Times New Roman" w:cs="Times New Roman"/>
            <w:sz w:val="24"/>
            <w:szCs w:val="24"/>
          </w:rPr>
          <w:delText xml:space="preserve">should </w:delText>
        </w:r>
      </w:del>
      <w:ins w:id="384" w:author="bradcard" w:date="2018-12-27T17:33:00Z">
        <w:r>
          <w:rPr>
            <w:rFonts w:ascii="Times New Roman" w:hAnsi="Times New Roman" w:cs="Times New Roman"/>
            <w:sz w:val="24"/>
            <w:szCs w:val="24"/>
          </w:rPr>
          <w:t xml:space="preserve">can still </w:t>
        </w:r>
      </w:ins>
      <w:r w:rsidR="00C81335">
        <w:rPr>
          <w:rFonts w:ascii="Times New Roman" w:hAnsi="Times New Roman" w:cs="Times New Roman"/>
          <w:sz w:val="24"/>
          <w:szCs w:val="24"/>
        </w:rPr>
        <w:t xml:space="preserve">accurately predict coexistence. </w:t>
      </w:r>
      <w:commentRangeEnd w:id="380"/>
      <w:r>
        <w:rPr>
          <w:rStyle w:val="CommentReference"/>
        </w:rPr>
        <w:commentReference w:id="380"/>
      </w:r>
    </w:p>
    <w:p w14:paraId="71037C3E" w14:textId="15BE455E" w:rsidR="00794E37" w:rsidRPr="00584734" w:rsidRDefault="00794E37"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1654F12" w:rsidR="00584734" w:rsidRDefault="00584734" w:rsidP="00A52E65">
      <w:pPr>
        <w:pStyle w:val="Normal1"/>
        <w:numPr>
          <w:ilvl w:val="2"/>
          <w:numId w:val="17"/>
        </w:numPr>
        <w:spacing w:line="360" w:lineRule="auto"/>
        <w:rPr>
          <w:rFonts w:ascii="Times New Roman" w:hAnsi="Times New Roman"/>
          <w:i/>
          <w:sz w:val="24"/>
        </w:rPr>
      </w:pPr>
      <w:r>
        <w:rPr>
          <w:rFonts w:ascii="Times New Roman" w:hAnsi="Times New Roman"/>
          <w:i/>
          <w:sz w:val="24"/>
        </w:rPr>
        <w:t>Theoretical background</w:t>
      </w:r>
    </w:p>
    <w:p w14:paraId="146EC4C5" w14:textId="69B3E208" w:rsidR="004D642C" w:rsidRPr="004D642C" w:rsidRDefault="004D642C" w:rsidP="00C1590A">
      <w:pPr>
        <w:pStyle w:val="Normal1"/>
        <w:spacing w:line="360" w:lineRule="auto"/>
        <w:ind w:firstLine="360"/>
        <w:rPr>
          <w:rFonts w:ascii="Times New Roman" w:hAnsi="Times New Roman" w:cs="Times New Roman"/>
          <w:sz w:val="24"/>
          <w:szCs w:val="24"/>
        </w:rPr>
      </w:pPr>
      <w:del w:id="385" w:author="bradcard" w:date="2018-12-27T17:34:00Z">
        <w:r w:rsidDel="003B6E25">
          <w:rPr>
            <w:rFonts w:ascii="Times New Roman" w:hAnsi="Times New Roman" w:cs="Times New Roman"/>
            <w:sz w:val="24"/>
            <w:szCs w:val="24"/>
          </w:rPr>
          <w:delText>One other</w:delText>
        </w:r>
      </w:del>
      <w:ins w:id="386" w:author="bradcard" w:date="2018-12-27T17:34:00Z">
        <w:r w:rsidR="003B6E25">
          <w:rPr>
            <w:rFonts w:ascii="Times New Roman" w:hAnsi="Times New Roman" w:cs="Times New Roman"/>
            <w:sz w:val="24"/>
            <w:szCs w:val="24"/>
          </w:rPr>
          <w:t>A third</w:t>
        </w:r>
      </w:ins>
      <w:r>
        <w:rPr>
          <w:rFonts w:ascii="Times New Roman" w:hAnsi="Times New Roman" w:cs="Times New Roman"/>
          <w:sz w:val="24"/>
          <w:szCs w:val="24"/>
        </w:rPr>
        <w:t xml:space="preserve"> empirical method </w:t>
      </w:r>
      <w:ins w:id="387" w:author="bradcard" w:date="2018-12-27T17:34:00Z">
        <w:r w:rsidR="003B6E25">
          <w:rPr>
            <w:rFonts w:ascii="Times New Roman" w:hAnsi="Times New Roman" w:cs="Times New Roman"/>
            <w:sz w:val="24"/>
            <w:szCs w:val="24"/>
          </w:rPr>
          <w:t xml:space="preserve">for measuring ND and RFD </w:t>
        </w:r>
      </w:ins>
      <w:r>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ins w:id="388" w:author="bradcard" w:date="2018-12-27T17:34:00Z">
        <w:r w:rsidR="003B6E25">
          <w:rPr>
            <w:rFonts w:ascii="Times New Roman" w:hAnsi="Times New Roman" w:cs="Times New Roman"/>
            <w:sz w:val="24"/>
            <w:szCs w:val="24"/>
          </w:rPr>
          <w:t>s</w:t>
        </w:r>
      </w:ins>
      <w:r w:rsidR="0037083C">
        <w:rPr>
          <w:rFonts w:ascii="Times New Roman" w:hAnsi="Times New Roman" w:cs="Times New Roman"/>
          <w:sz w:val="24"/>
          <w:szCs w:val="24"/>
        </w:rPr>
        <w:t xml:space="preserve"> that</w:t>
      </w:r>
      <w:r>
        <w:rPr>
          <w:rFonts w:ascii="Times New Roman" w:hAnsi="Times New Roman" w:cs="Times New Roman"/>
          <w:sz w:val="24"/>
          <w:szCs w:val="24"/>
        </w:rPr>
        <w:t xml:space="preserve"> evaluate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del w:id="389" w:author="bradcard" w:date="2018-12-27T17:35:00Z">
        <w:r w:rsidR="00F16868" w:rsidDel="003B6E25">
          <w:rPr>
            <w:rFonts w:ascii="Times New Roman" w:hAnsi="Times New Roman" w:cs="Times New Roman"/>
            <w:sz w:val="24"/>
            <w:szCs w:val="24"/>
          </w:rPr>
          <w:delText xml:space="preserve">From </w:delText>
        </w:r>
      </w:del>
      <w:ins w:id="390" w:author="bradcard" w:date="2018-12-27T17:35:00Z">
        <w:r w:rsidR="003B6E25">
          <w:rPr>
            <w:rFonts w:ascii="Times New Roman" w:hAnsi="Times New Roman" w:cs="Times New Roman"/>
            <w:sz w:val="24"/>
            <w:szCs w:val="24"/>
          </w:rPr>
          <w:t xml:space="preserve">In </w:t>
        </w:r>
      </w:ins>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787F780E" w14:textId="77777777" w:rsidR="00F16868" w:rsidRDefault="00B33E7E"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4D2D9DA8" w14:textId="155320D3" w:rsidR="004D642C" w:rsidRDefault="003B6E25" w:rsidP="00C1590A">
      <w:pPr>
        <w:pStyle w:val="Normal1"/>
        <w:tabs>
          <w:tab w:val="left" w:pos="8820"/>
        </w:tabs>
        <w:spacing w:line="360" w:lineRule="auto"/>
        <w:rPr>
          <w:rFonts w:ascii="Times New Roman" w:hAnsi="Times New Roman" w:cs="Times New Roman"/>
          <w:sz w:val="24"/>
          <w:szCs w:val="24"/>
        </w:rPr>
      </w:pPr>
      <w:ins w:id="391" w:author="bradcard" w:date="2018-12-27T17:35:00Z">
        <w:r>
          <w:rPr>
            <w:rFonts w:ascii="Times New Roman" w:hAnsi="Times New Roman" w:cs="Times New Roman"/>
            <w:sz w:val="24"/>
            <w:szCs w:val="24"/>
          </w:rPr>
          <w:t xml:space="preserve">[EXPLAIN THE RATIONALE OF SI, WHICH IS THAT SI = 0 MEANS THE TWO SPECIE HAVE NO RESOURCE OVERLAP, AND AN SI APPROACHING </w:t>
        </w:r>
      </w:ins>
      <w:ins w:id="392" w:author="bradcard" w:date="2018-12-27T17:37:00Z">
        <w:r w:rsidR="003155F3">
          <w:rPr>
            <w:rFonts w:ascii="Times New Roman" w:hAnsi="Times New Roman" w:cs="Times New Roman"/>
            <w:sz w:val="24"/>
            <w:szCs w:val="24"/>
          </w:rPr>
          <w:t xml:space="preserve">1 MEANS THERE IS SUBSTANTIAL OVERLAP] </w:t>
        </w:r>
      </w:ins>
      <w:r w:rsidR="00F16868">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sidR="00F16868">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F16868">
        <w:rPr>
          <w:rFonts w:ascii="Times New Roman" w:hAnsi="Times New Roman" w:cs="Times New Roman"/>
          <w:sz w:val="24"/>
          <w:szCs w:val="24"/>
        </w:rPr>
        <w:t xml:space="preserve"> </w:t>
      </w:r>
      <w:r w:rsidR="00F16868">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F16868">
        <w:rPr>
          <w:rFonts w:ascii="Times New Roman" w:hAnsi="Times New Roman" w:cs="Times New Roman"/>
          <w:sz w:val="24"/>
          <w:szCs w:val="24"/>
        </w:rPr>
        <w:fldChar w:fldCharType="separate"/>
      </w:r>
      <w:r w:rsidR="00F16868" w:rsidRPr="00F16868">
        <w:rPr>
          <w:rFonts w:ascii="Times New Roman" w:hAnsi="Times New Roman" w:cs="Times New Roman"/>
          <w:noProof/>
          <w:sz w:val="24"/>
          <w:szCs w:val="24"/>
        </w:rPr>
        <w:t>(Adler et al. 2007)</w:t>
      </w:r>
      <w:r w:rsidR="00F16868">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sidR="00F16868">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sidR="00F16868">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sidR="00F16868">
        <w:rPr>
          <w:rFonts w:ascii="Times New Roman" w:hAnsi="Times New Roman" w:cs="Times New Roman"/>
          <w:sz w:val="24"/>
          <w:szCs w:val="24"/>
        </w:rPr>
        <w:t xml:space="preserve"> </w:t>
      </w:r>
      <w:r w:rsidR="00F16868">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F16868">
        <w:rPr>
          <w:rFonts w:ascii="Times New Roman" w:hAnsi="Times New Roman" w:cs="Times New Roman"/>
          <w:sz w:val="24"/>
          <w:szCs w:val="24"/>
        </w:rPr>
        <w:fldChar w:fldCharType="separate"/>
      </w:r>
      <w:r w:rsidR="00F16868" w:rsidRPr="00F16868">
        <w:rPr>
          <w:rFonts w:ascii="Times New Roman" w:hAnsi="Times New Roman" w:cs="Times New Roman"/>
          <w:noProof/>
          <w:sz w:val="24"/>
          <w:szCs w:val="24"/>
        </w:rPr>
        <w:t>(Narwani et al. 2013)</w:t>
      </w:r>
      <w:r w:rsidR="00F16868">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sidR="00F16868">
        <w:rPr>
          <w:rFonts w:ascii="Times New Roman" w:hAnsi="Times New Roman" w:cs="Times New Roman"/>
          <w:sz w:val="24"/>
          <w:szCs w:val="24"/>
        </w:rPr>
        <w:t xml:space="preserve">Further, </w:t>
      </w:r>
      <w:r w:rsidR="00F16868" w:rsidRPr="0037083C">
        <w:rPr>
          <w:rFonts w:ascii="Times New Roman" w:hAnsi="Times New Roman" w:cs="Times New Roman"/>
          <w:sz w:val="24"/>
          <w:szCs w:val="24"/>
        </w:rPr>
        <w:t xml:space="preserve">Carroll et al. (2011) </w:t>
      </w:r>
      <w:del w:id="393" w:author="bradcard" w:date="2018-12-27T17:37:00Z">
        <w:r w:rsidR="001237AF" w:rsidDel="003155F3">
          <w:rPr>
            <w:rFonts w:ascii="Times New Roman" w:hAnsi="Times New Roman" w:cs="Times New Roman"/>
            <w:sz w:val="24"/>
            <w:szCs w:val="24"/>
          </w:rPr>
          <w:delText xml:space="preserve">verbally </w:delText>
        </w:r>
      </w:del>
      <w:r w:rsidR="00F16868">
        <w:rPr>
          <w:rFonts w:ascii="Times New Roman" w:hAnsi="Times New Roman" w:cs="Times New Roman"/>
          <w:sz w:val="24"/>
          <w:szCs w:val="24"/>
        </w:rPr>
        <w:t>defined the</w:t>
      </w:r>
      <w:r w:rsidR="00F16868" w:rsidRPr="0037083C">
        <w:rPr>
          <w:rFonts w:ascii="Times New Roman" w:hAnsi="Times New Roman" w:cs="Times New Roman"/>
          <w:sz w:val="24"/>
          <w:szCs w:val="24"/>
        </w:rPr>
        <w:t xml:space="preserve"> c</w:t>
      </w:r>
      <w:commentRangeStart w:id="394"/>
      <w:r w:rsidR="00F16868" w:rsidRPr="0037083C">
        <w:rPr>
          <w:rFonts w:ascii="Times New Roman" w:hAnsi="Times New Roman" w:cs="Times New Roman"/>
          <w:sz w:val="24"/>
          <w:szCs w:val="24"/>
        </w:rPr>
        <w:t xml:space="preserve">ommunity-level </w:t>
      </w:r>
      <w:r w:rsidR="00F16868">
        <w:rPr>
          <w:rFonts w:ascii="Times New Roman" w:hAnsi="Times New Roman" w:cs="Times New Roman"/>
          <w:sz w:val="24"/>
          <w:szCs w:val="24"/>
        </w:rPr>
        <w:t xml:space="preserve">ND </w:t>
      </w:r>
      <w:commentRangeEnd w:id="394"/>
      <w:r w:rsidR="003155F3">
        <w:rPr>
          <w:rStyle w:val="CommentReference"/>
        </w:rPr>
        <w:commentReference w:id="394"/>
      </w:r>
      <w:r w:rsidR="00F16868">
        <w:rPr>
          <w:rFonts w:ascii="Times New Roman" w:hAnsi="Times New Roman" w:cs="Times New Roman"/>
          <w:sz w:val="24"/>
          <w:szCs w:val="24"/>
        </w:rPr>
        <w:t xml:space="preserve">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F16868">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F16868">
        <w:rPr>
          <w:rFonts w:ascii="Times New Roman" w:hAnsi="Times New Roman" w:cs="Times New Roman"/>
          <w:sz w:val="24"/>
          <w:szCs w:val="24"/>
        </w:rPr>
        <w:t xml:space="preserve"> </w:t>
      </w:r>
    </w:p>
    <w:p w14:paraId="6A061783" w14:textId="58C38E5B" w:rsidR="00022B29" w:rsidRDefault="00022B29" w:rsidP="00C1590A">
      <w:pPr>
        <w:pStyle w:val="Normal1"/>
        <w:spacing w:line="360" w:lineRule="auto"/>
        <w:ind w:firstLine="360"/>
        <w:rPr>
          <w:rFonts w:ascii="Times New Roman" w:hAnsi="Times New Roman" w:cs="Times New Roman"/>
          <w:sz w:val="24"/>
          <w:szCs w:val="24"/>
        </w:rPr>
      </w:pPr>
      <w:commentRangeStart w:id="395"/>
      <w:del w:id="396" w:author="bradcard" w:date="2018-12-27T17:37:00Z">
        <w:r w:rsidDel="003155F3">
          <w:rPr>
            <w:rFonts w:ascii="Times New Roman" w:hAnsi="Times New Roman" w:cs="Times New Roman"/>
            <w:sz w:val="24"/>
            <w:szCs w:val="24"/>
          </w:rPr>
          <w:delText xml:space="preserve">Here, we </w:delText>
        </w:r>
        <w:r w:rsidR="00F16868" w:rsidDel="003155F3">
          <w:rPr>
            <w:rFonts w:ascii="Times New Roman" w:hAnsi="Times New Roman" w:cs="Times New Roman"/>
            <w:sz w:val="24"/>
            <w:szCs w:val="24"/>
          </w:rPr>
          <w:delText>argue that s</w:delText>
        </w:r>
      </w:del>
      <w:ins w:id="397" w:author="bradcard" w:date="2018-12-27T17:37:00Z">
        <w:r w:rsidR="003155F3">
          <w:rPr>
            <w:rFonts w:ascii="Times New Roman" w:hAnsi="Times New Roman" w:cs="Times New Roman"/>
            <w:sz w:val="24"/>
            <w:szCs w:val="24"/>
          </w:rPr>
          <w:t>S</w:t>
        </w:r>
      </w:ins>
      <w:r w:rsidR="00F16868">
        <w:rPr>
          <w:rFonts w:ascii="Times New Roman" w:hAnsi="Times New Roman" w:cs="Times New Roman"/>
          <w:sz w:val="24"/>
          <w:szCs w:val="24"/>
        </w:rPr>
        <w:t>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w:t>
      </w:r>
      <w:ins w:id="398" w:author="bradcard" w:date="2018-12-27T17:38:00Z">
        <w:r w:rsidR="003155F3">
          <w:rPr>
            <w:rFonts w:ascii="Times New Roman" w:hAnsi="Times New Roman" w:cs="Times New Roman"/>
            <w:sz w:val="24"/>
            <w:szCs w:val="24"/>
          </w:rPr>
          <w:t xml:space="preserve">of the </w:t>
        </w:r>
      </w:ins>
      <w:r w:rsidR="000F056C">
        <w:rPr>
          <w:rFonts w:ascii="Times New Roman" w:hAnsi="Times New Roman" w:cs="Times New Roman"/>
          <w:sz w:val="24"/>
          <w:szCs w:val="24"/>
        </w:rPr>
        <w:t xml:space="preserve">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C81335">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commentRangeEnd w:id="395"/>
      <w:r w:rsidR="003155F3">
        <w:rPr>
          <w:rStyle w:val="CommentReference"/>
        </w:rPr>
        <w:commentReference w:id="395"/>
      </w:r>
      <w:commentRangeStart w:id="399"/>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06C0E27F" w14:textId="77777777" w:rsidR="00022B29" w:rsidRPr="00B0403D" w:rsidRDefault="00B33E7E"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30BDD6D0" w14:textId="77777777"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r w:rsidR="001612BE" w:rsidRPr="003E1084">
        <w:rPr>
          <w:rFonts w:ascii="Times New Roman" w:hAnsi="Times New Roman" w:cs="Times New Roman"/>
          <w:i/>
          <w:sz w:val="24"/>
          <w:szCs w:val="24"/>
        </w:rPr>
        <w:t>i</w:t>
      </w:r>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DE6B7A2" w14:textId="77777777"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71FCC66" w14:textId="77777777" w:rsidR="00A2065E" w:rsidRPr="00B0403D" w:rsidRDefault="00B33E7E"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39F112FD" w14:textId="77777777" w:rsidR="00A2065E" w:rsidRPr="00B0403D" w:rsidRDefault="00B33E7E"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707234A5" w14:textId="7777777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commentRangeEnd w:id="399"/>
      <w:r w:rsidR="00DD202C">
        <w:rPr>
          <w:rStyle w:val="CommentReference"/>
        </w:rPr>
        <w:commentReference w:id="399"/>
      </w:r>
    </w:p>
    <w:p w14:paraId="685A9BBE" w14:textId="16CE5744" w:rsidR="00022B29" w:rsidRDefault="00022B29" w:rsidP="00A52E65">
      <w:pPr>
        <w:pStyle w:val="Normal1"/>
        <w:numPr>
          <w:ilvl w:val="2"/>
          <w:numId w:val="19"/>
        </w:numPr>
        <w:spacing w:line="360" w:lineRule="auto"/>
        <w:ind w:left="1080"/>
        <w:rPr>
          <w:rFonts w:ascii="Times New Roman" w:hAnsi="Times New Roman" w:cs="Times New Roman"/>
          <w:i/>
          <w:sz w:val="24"/>
          <w:szCs w:val="24"/>
        </w:rPr>
      </w:pPr>
      <w:commentRangeStart w:id="400"/>
      <w:del w:id="401" w:author="bradcard" w:date="2018-12-28T13:10:00Z">
        <w:r w:rsidDel="00F52812">
          <w:rPr>
            <w:rFonts w:ascii="Times New Roman" w:hAnsi="Times New Roman" w:cs="Times New Roman"/>
            <w:i/>
            <w:sz w:val="24"/>
            <w:szCs w:val="24"/>
          </w:rPr>
          <w:delText>Potential e</w:delText>
        </w:r>
      </w:del>
      <w:ins w:id="402" w:author="bradcard" w:date="2018-12-28T13:10:00Z">
        <w:r w:rsidR="00F52812">
          <w:rPr>
            <w:rFonts w:ascii="Times New Roman" w:hAnsi="Times New Roman" w:cs="Times New Roman"/>
            <w:i/>
            <w:sz w:val="24"/>
            <w:szCs w:val="24"/>
          </w:rPr>
          <w:t>E</w:t>
        </w:r>
      </w:ins>
      <w:r>
        <w:rPr>
          <w:rFonts w:ascii="Times New Roman" w:hAnsi="Times New Roman" w:cs="Times New Roman"/>
          <w:i/>
          <w:sz w:val="24"/>
          <w:szCs w:val="24"/>
        </w:rPr>
        <w:t>mpirical approache</w:t>
      </w:r>
      <w:commentRangeEnd w:id="400"/>
      <w:r w:rsidR="00F52812">
        <w:rPr>
          <w:rStyle w:val="CommentReference"/>
        </w:rPr>
        <w:commentReference w:id="400"/>
      </w:r>
      <w:r>
        <w:rPr>
          <w:rFonts w:ascii="Times New Roman" w:hAnsi="Times New Roman" w:cs="Times New Roman"/>
          <w:i/>
          <w:sz w:val="24"/>
          <w:szCs w:val="24"/>
        </w:rPr>
        <w:t>s</w:t>
      </w:r>
    </w:p>
    <w:p w14:paraId="7715C753" w14:textId="77777777"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r w:rsidRPr="00B0403D">
        <w:rPr>
          <w:rFonts w:ascii="Times New Roman" w:hAnsi="Times New Roman" w:cs="Times New Roman"/>
          <w:sz w:val="24"/>
          <w:szCs w:val="24"/>
        </w:rPr>
        <w:lastRenderedPageBreak/>
        <w:t xml:space="preserve">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44BA9DE0" w14:textId="575D77FA"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ins w:id="403" w:author="bradcard" w:date="2018-12-28T13:12:00Z">
        <w:r w:rsidR="00F52812">
          <w:rPr>
            <w:rFonts w:ascii="Times New Roman" w:hAnsi="Times New Roman" w:cs="Times New Roman"/>
            <w:sz w:val="24"/>
            <w:szCs w:val="24"/>
          </w:rPr>
          <w:t xml:space="preserve"> </w:t>
        </w:r>
      </w:ins>
      <w:del w:id="404" w:author="bradcard" w:date="2018-12-28T13:12:00Z">
        <w:r w:rsidR="000B6B08" w:rsidDel="00F52812">
          <w:rPr>
            <w:rFonts w:ascii="Times New Roman" w:hAnsi="Times New Roman" w:cs="Times New Roman"/>
            <w:sz w:val="24"/>
            <w:szCs w:val="24"/>
          </w:rPr>
          <w:delText xml:space="preserve"> the </w:delText>
        </w:r>
      </w:del>
      <w:ins w:id="405" w:author="bradcard" w:date="2018-12-28T13:12:00Z">
        <w:r w:rsidR="00F52812">
          <w:rPr>
            <w:rFonts w:ascii="Times New Roman" w:hAnsi="Times New Roman" w:cs="Times New Roman"/>
            <w:sz w:val="24"/>
            <w:szCs w:val="24"/>
          </w:rPr>
          <w:t>an</w:t>
        </w:r>
      </w:ins>
      <w:r w:rsidR="000B6B08">
        <w:rPr>
          <w:rFonts w:ascii="Times New Roman" w:hAnsi="Times New Roman" w:cs="Times New Roman"/>
          <w:sz w:val="24"/>
          <w:szCs w:val="24"/>
        </w:rPr>
        <w:t>other species</w:t>
      </w:r>
      <w:ins w:id="406" w:author="bradcard" w:date="2018-12-28T13:13:00Z">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ins>
      <w:del w:id="407" w:author="bradcard" w:date="2018-12-28T13:13:00Z">
        <w:r w:rsidDel="00F52812">
          <w:rPr>
            <w:rFonts w:ascii="Times New Roman" w:hAnsi="Times New Roman" w:cs="Times New Roman"/>
            <w:sz w:val="24"/>
            <w:szCs w:val="24"/>
            <w:lang w:eastAsia="zh-TW"/>
          </w:rPr>
          <w:delText xml:space="preserve"> </w:delText>
        </w:r>
      </w:del>
      <w:del w:id="408" w:author="bradcard" w:date="2018-12-28T13:12:00Z">
        <w:r w:rsidDel="00F52812">
          <w:rPr>
            <w:rFonts w:ascii="Times New Roman" w:hAnsi="Times New Roman" w:cs="Times New Roman"/>
            <w:sz w:val="24"/>
            <w:szCs w:val="24"/>
            <w:lang w:eastAsia="zh-TW"/>
          </w:rPr>
          <w:delText>might only be</w:delText>
        </w:r>
      </w:del>
      <w:ins w:id="409" w:author="bradcard" w:date="2018-12-28T13:12:00Z">
        <w:r w:rsidR="00F52812">
          <w:rPr>
            <w:rFonts w:ascii="Times New Roman" w:hAnsi="Times New Roman" w:cs="Times New Roman"/>
            <w:sz w:val="24"/>
            <w:szCs w:val="24"/>
            <w:lang w:eastAsia="zh-TW"/>
          </w:rPr>
          <w:t>is</w:t>
        </w:r>
      </w:ins>
      <w:ins w:id="410" w:author="bradcard" w:date="2018-12-28T13:13:00Z">
        <w:r w:rsidR="00F52812">
          <w:rPr>
            <w:rFonts w:ascii="Times New Roman" w:hAnsi="Times New Roman" w:cs="Times New Roman"/>
            <w:sz w:val="24"/>
            <w:szCs w:val="24"/>
            <w:lang w:eastAsia="zh-TW"/>
          </w:rPr>
          <w:t xml:space="preserve"> only</w:t>
        </w:r>
      </w:ins>
      <w:r>
        <w:rPr>
          <w:rFonts w:ascii="Times New Roman" w:hAnsi="Times New Roman" w:cs="Times New Roman"/>
          <w:sz w:val="24"/>
          <w:szCs w:val="24"/>
          <w:lang w:eastAsia="zh-TW"/>
        </w:rPr>
        <w:t xml:space="preserve"> practical for organisms whose </w:t>
      </w:r>
      <w:ins w:id="411" w:author="bradcard" w:date="2018-12-28T13:12:00Z">
        <w:r w:rsidR="00F52812">
          <w:rPr>
            <w:rFonts w:ascii="Times New Roman" w:hAnsi="Times New Roman" w:cs="Times New Roman"/>
            <w:sz w:val="24"/>
            <w:szCs w:val="24"/>
            <w:lang w:eastAsia="zh-TW"/>
          </w:rPr>
          <w:t xml:space="preserve">population </w:t>
        </w:r>
      </w:ins>
      <w:r>
        <w:rPr>
          <w:rFonts w:ascii="Times New Roman" w:hAnsi="Times New Roman" w:cs="Times New Roman"/>
          <w:sz w:val="24"/>
          <w:szCs w:val="24"/>
          <w:lang w:eastAsia="zh-TW"/>
        </w:rPr>
        <w:t>growth rate</w:t>
      </w:r>
      <w:ins w:id="412" w:author="bradcard" w:date="2018-12-28T13:12:00Z">
        <w:r w:rsidR="00F52812">
          <w:rPr>
            <w:rFonts w:ascii="Times New Roman" w:hAnsi="Times New Roman" w:cs="Times New Roman"/>
            <w:sz w:val="24"/>
            <w:szCs w:val="24"/>
            <w:lang w:eastAsia="zh-TW"/>
          </w:rPr>
          <w:t>s</w:t>
        </w:r>
      </w:ins>
      <w:r>
        <w:rPr>
          <w:rFonts w:ascii="Times New Roman" w:hAnsi="Times New Roman" w:cs="Times New Roman"/>
          <w:sz w:val="24"/>
          <w:szCs w:val="24"/>
          <w:lang w:eastAsia="zh-TW"/>
        </w:rPr>
        <w:t xml:space="preserve"> are easy to measure</w:t>
      </w:r>
      <w:ins w:id="413" w:author="bradcard" w:date="2018-12-28T13:13:00Z">
        <w:r w:rsidR="00F52812">
          <w:rPr>
            <w:rFonts w:ascii="Times New Roman" w:hAnsi="Times New Roman" w:cs="Times New Roman"/>
            <w:sz w:val="24"/>
            <w:szCs w:val="24"/>
            <w:lang w:eastAsia="zh-TW"/>
          </w:rPr>
          <w:t xml:space="preserve">, such as for small and fast-growing organisms (bacteria, algae, </w:t>
        </w:r>
      </w:ins>
      <w:ins w:id="414" w:author="bradcard" w:date="2018-12-28T13:14:00Z">
        <w:r w:rsidR="00F52812">
          <w:rPr>
            <w:rFonts w:ascii="Times New Roman" w:hAnsi="Times New Roman" w:cs="Times New Roman"/>
            <w:sz w:val="24"/>
            <w:szCs w:val="24"/>
            <w:lang w:eastAsia="zh-TW"/>
          </w:rPr>
          <w:t>invertebrates, etc.).</w:t>
        </w:r>
      </w:ins>
      <w:del w:id="415" w:author="bradcard" w:date="2018-12-28T13:13:00Z">
        <w:r w:rsidDel="00F52812">
          <w:rPr>
            <w:rFonts w:ascii="Times New Roman" w:hAnsi="Times New Roman" w:cs="Times New Roman"/>
            <w:sz w:val="24"/>
            <w:szCs w:val="24"/>
            <w:lang w:eastAsia="zh-TW"/>
          </w:rPr>
          <w:delText>.</w:delText>
        </w:r>
      </w:del>
      <w:r>
        <w:rPr>
          <w:rFonts w:ascii="Times New Roman" w:hAnsi="Times New Roman" w:cs="Times New Roman"/>
          <w:sz w:val="24"/>
          <w:szCs w:val="24"/>
          <w:lang w:eastAsia="zh-TW"/>
        </w:rPr>
        <w:t xml:space="preserve"> </w:t>
      </w:r>
      <w:del w:id="416" w:author="bradcard" w:date="2018-12-28T13:13:00Z">
        <w:r w:rsidR="00607E45" w:rsidDel="00F52812">
          <w:rPr>
            <w:rFonts w:ascii="Times New Roman" w:hAnsi="Times New Roman" w:cs="Times New Roman"/>
            <w:sz w:val="24"/>
            <w:szCs w:val="24"/>
          </w:rPr>
          <w:delText xml:space="preserve">Measuring sensitivity metric requires one to perform mutual invasibility experiments. </w:delText>
        </w:r>
      </w:del>
      <w:del w:id="417" w:author="bradcard" w:date="2018-12-28T13:14:00Z">
        <w:r w:rsidR="00607E45" w:rsidDel="00F52812">
          <w:rPr>
            <w:rFonts w:ascii="Times New Roman" w:hAnsi="Times New Roman" w:cs="Times New Roman"/>
            <w:sz w:val="24"/>
            <w:szCs w:val="24"/>
          </w:rPr>
          <w:delText>Such</w:delText>
        </w:r>
      </w:del>
      <w:ins w:id="418" w:author="bradcard" w:date="2018-12-28T13:14:00Z">
        <w:r w:rsidR="00F52812">
          <w:rPr>
            <w:rFonts w:ascii="Times New Roman" w:hAnsi="Times New Roman" w:cs="Times New Roman"/>
            <w:sz w:val="24"/>
            <w:szCs w:val="24"/>
          </w:rPr>
          <w:t>Mutual invasibility</w:t>
        </w:r>
      </w:ins>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ins w:id="419" w:author="bradcard" w:date="2018-12-28T13:14:00Z">
        <w:r w:rsidR="00F52812">
          <w:rPr>
            <w:rFonts w:ascii="Times New Roman" w:hAnsi="Times New Roman" w:cs="Times New Roman"/>
            <w:sz w:val="24"/>
            <w:szCs w:val="24"/>
          </w:rPr>
          <w:t>er</w:t>
        </w:r>
      </w:ins>
      <w:r w:rsidR="00802B66">
        <w:rPr>
          <w:rFonts w:ascii="Times New Roman" w:hAnsi="Times New Roman" w:cs="Times New Roman"/>
          <w:sz w:val="24"/>
          <w:szCs w:val="24"/>
        </w:rPr>
        <w:t xml:space="preserve"> to appl</w:t>
      </w:r>
      <w:ins w:id="420" w:author="bradcard" w:date="2018-12-28T13:12:00Z">
        <w:r w:rsidR="00F52812">
          <w:rPr>
            <w:rFonts w:ascii="Times New Roman" w:hAnsi="Times New Roman" w:cs="Times New Roman"/>
            <w:sz w:val="24"/>
            <w:szCs w:val="24"/>
          </w:rPr>
          <w:t>y</w:t>
        </w:r>
      </w:ins>
      <w:del w:id="421" w:author="bradcard" w:date="2018-12-28T13:12:00Z">
        <w:r w:rsidR="00802B66" w:rsidDel="00F52812">
          <w:rPr>
            <w:rFonts w:ascii="Times New Roman" w:hAnsi="Times New Roman" w:cs="Times New Roman"/>
            <w:sz w:val="24"/>
            <w:szCs w:val="24"/>
          </w:rPr>
          <w:delText>ied</w:delText>
        </w:r>
      </w:del>
      <w:r w:rsidR="00802B66">
        <w:rPr>
          <w:rFonts w:ascii="Times New Roman" w:hAnsi="Times New Roman" w:cs="Times New Roman"/>
          <w:sz w:val="24"/>
          <w:szCs w:val="24"/>
        </w:rPr>
        <w:t xml:space="preserve"> to organisms that require</w:t>
      </w:r>
      <w:del w:id="422" w:author="bradcard" w:date="2018-12-28T13:14:00Z">
        <w:r w:rsidR="00802B66" w:rsidDel="00F52812">
          <w:rPr>
            <w:rFonts w:ascii="Times New Roman" w:hAnsi="Times New Roman" w:cs="Times New Roman"/>
            <w:sz w:val="24"/>
            <w:szCs w:val="24"/>
          </w:rPr>
          <w:delText>s</w:delText>
        </w:r>
      </w:del>
      <w:r w:rsidR="00802B66">
        <w:rPr>
          <w:rFonts w:ascii="Times New Roman" w:hAnsi="Times New Roman" w:cs="Times New Roman"/>
          <w:sz w:val="24"/>
          <w:szCs w:val="24"/>
        </w:rPr>
        <w:t xml:space="preserve"> l</w:t>
      </w:r>
      <w:del w:id="423" w:author="bradcard" w:date="2018-12-28T13:14:00Z">
        <w:r w:rsidR="00802B66" w:rsidDel="00F52812">
          <w:rPr>
            <w:rFonts w:ascii="Times New Roman" w:hAnsi="Times New Roman" w:cs="Times New Roman"/>
            <w:sz w:val="24"/>
            <w:szCs w:val="24"/>
          </w:rPr>
          <w:delText>arge amount of efforts to</w:delText>
        </w:r>
      </w:del>
      <w:ins w:id="424" w:author="bradcard" w:date="2018-12-28T13:14:00Z">
        <w:r w:rsidR="00F52812">
          <w:rPr>
            <w:rFonts w:ascii="Times New Roman" w:hAnsi="Times New Roman" w:cs="Times New Roman"/>
            <w:sz w:val="24"/>
            <w:szCs w:val="24"/>
          </w:rPr>
          <w:t>ong periods of time to</w:t>
        </w:r>
      </w:ins>
      <w:r w:rsidR="00802B66">
        <w:rPr>
          <w:rFonts w:ascii="Times New Roman" w:hAnsi="Times New Roman" w:cs="Times New Roman"/>
          <w:sz w:val="24"/>
          <w:szCs w:val="24"/>
        </w:rPr>
        <w:t xml:space="preserve">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A52E65">
      <w:pPr>
        <w:pStyle w:val="Normal1"/>
        <w:numPr>
          <w:ilvl w:val="1"/>
          <w:numId w:val="19"/>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A52E65">
      <w:pPr>
        <w:pStyle w:val="Normal1"/>
        <w:numPr>
          <w:ilvl w:val="2"/>
          <w:numId w:val="20"/>
        </w:numPr>
        <w:spacing w:line="360" w:lineRule="auto"/>
        <w:ind w:left="1080"/>
        <w:rPr>
          <w:rFonts w:ascii="Times New Roman" w:hAnsi="Times New Roman"/>
          <w:i/>
          <w:sz w:val="24"/>
        </w:rPr>
      </w:pPr>
      <w:r>
        <w:rPr>
          <w:rFonts w:ascii="Times New Roman" w:hAnsi="Times New Roman"/>
          <w:i/>
          <w:sz w:val="24"/>
        </w:rPr>
        <w:t>Theoretical background</w:t>
      </w:r>
    </w:p>
    <w:p w14:paraId="0ECA683B" w14:textId="3567B369" w:rsidR="00D3614E" w:rsidRDefault="00962F12" w:rsidP="00C1590A">
      <w:pPr>
        <w:pStyle w:val="Normal1"/>
        <w:spacing w:line="360" w:lineRule="auto"/>
        <w:ind w:firstLine="360"/>
        <w:rPr>
          <w:rFonts w:ascii="Times New Roman" w:hAnsi="Times New Roman"/>
          <w:sz w:val="24"/>
        </w:rPr>
      </w:pPr>
      <w:commentRangeStart w:id="425"/>
      <w:r>
        <w:rPr>
          <w:rFonts w:ascii="Times New Roman" w:hAnsi="Times New Roman" w:cs="Times New Roman"/>
          <w:sz w:val="24"/>
          <w:szCs w:val="24"/>
        </w:rPr>
        <w:t>A more mechanistic</w:t>
      </w:r>
      <w:del w:id="426" w:author="bradcard" w:date="2018-12-28T13:15:00Z">
        <w:r w:rsidDel="00F52812">
          <w:rPr>
            <w:rFonts w:ascii="Times New Roman" w:hAnsi="Times New Roman" w:cs="Times New Roman"/>
            <w:sz w:val="24"/>
            <w:szCs w:val="24"/>
          </w:rPr>
          <w:delText xml:space="preserve">al </w:delText>
        </w:r>
        <w:r w:rsidR="00FC6281" w:rsidDel="00F52812">
          <w:rPr>
            <w:rFonts w:ascii="Times New Roman" w:hAnsi="Times New Roman" w:cs="Times New Roman" w:hint="eastAsia"/>
            <w:sz w:val="24"/>
            <w:szCs w:val="24"/>
            <w:lang w:eastAsia="zh-TW"/>
          </w:rPr>
          <w:delText>fashion</w:delText>
        </w:r>
      </w:del>
      <w:ins w:id="427" w:author="bradcard" w:date="2018-12-28T13:15:00Z">
        <w:r w:rsidR="00F52812">
          <w:rPr>
            <w:rFonts w:ascii="Times New Roman" w:hAnsi="Times New Roman" w:cs="Times New Roman"/>
            <w:sz w:val="24"/>
            <w:szCs w:val="24"/>
            <w:lang w:eastAsia="zh-TW"/>
          </w:rPr>
          <w:t xml:space="preserve"> method</w:t>
        </w:r>
        <w:commentRangeEnd w:id="425"/>
        <w:r w:rsidR="00F52812">
          <w:rPr>
            <w:rStyle w:val="CommentReference"/>
          </w:rPr>
          <w:commentReference w:id="425"/>
        </w:r>
        <w:r w:rsidR="00F52812">
          <w:rPr>
            <w:rFonts w:ascii="Times New Roman" w:hAnsi="Times New Roman" w:cs="Times New Roman"/>
            <w:sz w:val="24"/>
            <w:szCs w:val="24"/>
            <w:lang w:eastAsia="zh-TW"/>
          </w:rPr>
          <w:t xml:space="preserve"> for</w:t>
        </w:r>
      </w:ins>
      <w:del w:id="428" w:author="bradcard" w:date="2018-12-28T13:15:00Z">
        <w:r w:rsidR="00FC6281" w:rsidDel="00F52812">
          <w:rPr>
            <w:rFonts w:ascii="Times New Roman" w:hAnsi="Times New Roman" w:cs="Times New Roman" w:hint="eastAsia"/>
            <w:sz w:val="24"/>
            <w:szCs w:val="24"/>
            <w:lang w:eastAsia="zh-TW"/>
          </w:rPr>
          <w:delText xml:space="preserve"> </w:delText>
        </w:r>
        <w:r w:rsidDel="00F52812">
          <w:rPr>
            <w:rFonts w:ascii="Times New Roman" w:hAnsi="Times New Roman" w:cs="Times New Roman"/>
            <w:sz w:val="24"/>
            <w:szCs w:val="24"/>
          </w:rPr>
          <w:delText>to</w:delText>
        </w:r>
      </w:del>
      <w:r>
        <w:rPr>
          <w:rFonts w:ascii="Times New Roman" w:hAnsi="Times New Roman" w:cs="Times New Roman"/>
          <w:sz w:val="24"/>
          <w:szCs w:val="24"/>
        </w:rPr>
        <w:t xml:space="preserve"> measur</w:t>
      </w:r>
      <w:ins w:id="429" w:author="bradcard" w:date="2018-12-28T13:15:00Z">
        <w:r w:rsidR="00F52812">
          <w:rPr>
            <w:rFonts w:ascii="Times New Roman" w:hAnsi="Times New Roman" w:cs="Times New Roman"/>
            <w:sz w:val="24"/>
            <w:szCs w:val="24"/>
          </w:rPr>
          <w:t>ing</w:t>
        </w:r>
      </w:ins>
      <w:del w:id="430" w:author="bradcard" w:date="2018-12-28T13:15:00Z">
        <w:r w:rsidDel="00F52812">
          <w:rPr>
            <w:rFonts w:ascii="Times New Roman" w:hAnsi="Times New Roman" w:cs="Times New Roman"/>
            <w:sz w:val="24"/>
            <w:szCs w:val="24"/>
          </w:rPr>
          <w:delText>e</w:delText>
        </w:r>
      </w:del>
      <w:r>
        <w:rPr>
          <w:rFonts w:ascii="Times New Roman" w:hAnsi="Times New Roman" w:cs="Times New Roman"/>
          <w:sz w:val="24"/>
          <w:szCs w:val="24"/>
        </w:rPr>
        <w:t xml:space="preserv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del w:id="431" w:author="bradcard" w:date="2018-12-28T13:16:00Z">
        <w:r w:rsidR="004F41F4" w:rsidDel="00F52812">
          <w:rPr>
            <w:rFonts w:ascii="Times New Roman" w:hAnsi="Times New Roman" w:cs="Times New Roman"/>
            <w:sz w:val="24"/>
            <w:szCs w:val="24"/>
          </w:rPr>
          <w:delText>Chesson has shown that b</w:delText>
        </w:r>
      </w:del>
      <w:ins w:id="432" w:author="bradcard" w:date="2018-12-28T13:16:00Z">
        <w:r w:rsidR="00F52812">
          <w:rPr>
            <w:rFonts w:ascii="Times New Roman" w:hAnsi="Times New Roman" w:cs="Times New Roman"/>
            <w:sz w:val="24"/>
            <w:szCs w:val="24"/>
          </w:rPr>
          <w:t>B</w:t>
        </w:r>
      </w:ins>
      <w:r w:rsidR="000B2A9D">
        <w:rPr>
          <w:rFonts w:ascii="Times New Roman" w:hAnsi="Times New Roman" w:cs="Times New Roman"/>
          <w:sz w:val="24"/>
          <w:szCs w:val="24"/>
        </w:rPr>
        <w:t xml:space="preserve">y </w:t>
      </w:r>
      <w:r w:rsidR="004F41F4">
        <w:rPr>
          <w:rFonts w:ascii="Times New Roman" w:hAnsi="Times New Roman" w:cs="Times New Roman"/>
          <w:sz w:val="24"/>
          <w:szCs w:val="24"/>
        </w:rPr>
        <w:t>applying</w:t>
      </w:r>
      <w:ins w:id="433" w:author="bradcard" w:date="2018-12-28T13:15:00Z">
        <w:r w:rsidR="00F52812">
          <w:rPr>
            <w:rFonts w:ascii="Times New Roman" w:hAnsi="Times New Roman" w:cs="Times New Roman"/>
            <w:sz w:val="24"/>
            <w:szCs w:val="24"/>
          </w:rPr>
          <w:t xml:space="preserve"> the</w:t>
        </w:r>
      </w:ins>
      <w:r w:rsidR="004F41F4">
        <w:rPr>
          <w:rFonts w:ascii="Times New Roman" w:hAnsi="Times New Roman" w:cs="Times New Roman"/>
          <w:sz w:val="24"/>
          <w:szCs w:val="24"/>
        </w:rPr>
        <w:t xml:space="preserve"> </w:t>
      </w:r>
      <w:r w:rsidR="000B2A9D">
        <w:rPr>
          <w:rFonts w:ascii="Times New Roman" w:hAnsi="Times New Roman" w:cs="Times New Roman"/>
          <w:sz w:val="24"/>
          <w:szCs w:val="24"/>
        </w:rPr>
        <w:t xml:space="preserve">time scale separation </w:t>
      </w:r>
      <w:r w:rsidR="004F41F4">
        <w:rPr>
          <w:rFonts w:ascii="Times New Roman" w:hAnsi="Times New Roman" w:cs="Times New Roman"/>
          <w:sz w:val="24"/>
          <w:szCs w:val="24"/>
        </w:rPr>
        <w:t>technique</w:t>
      </w:r>
      <w:ins w:id="434" w:author="bradcard" w:date="2018-12-28T13:16:00Z">
        <w:r w:rsidR="00F52812">
          <w:rPr>
            <w:rFonts w:ascii="Times New Roman" w:hAnsi="Times New Roman" w:cs="Times New Roman"/>
            <w:sz w:val="24"/>
            <w:szCs w:val="24"/>
          </w:rPr>
          <w:t xml:space="preserve"> (CITE CHESSON)</w:t>
        </w:r>
      </w:ins>
      <w:r w:rsidR="000B2A9D">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w:t>
      </w:r>
      <w:del w:id="435" w:author="bradcard" w:date="2018-12-28T13:16:00Z">
        <w:r w:rsidR="00D3614E" w:rsidDel="00F52812">
          <w:rPr>
            <w:rFonts w:ascii="Times New Roman" w:hAnsi="Times New Roman"/>
            <w:sz w:val="24"/>
          </w:rPr>
          <w:delText xml:space="preserve"> the following equations</w:delText>
        </w:r>
      </w:del>
      <w:ins w:id="436" w:author="bradcard" w:date="2018-12-28T13:16:00Z">
        <w:r w:rsidR="00F52812">
          <w:rPr>
            <w:rFonts w:ascii="Times New Roman" w:hAnsi="Times New Roman"/>
            <w:sz w:val="24"/>
          </w:rPr>
          <w:t>:</w:t>
        </w:r>
      </w:ins>
      <w:del w:id="437" w:author="bradcard" w:date="2018-12-28T13:16:00Z">
        <w:r w:rsidR="00D3614E" w:rsidDel="00F52812">
          <w:rPr>
            <w:rFonts w:ascii="Times New Roman" w:hAnsi="Times New Roman"/>
            <w:sz w:val="24"/>
          </w:rPr>
          <w:delText>.</w:delText>
        </w:r>
      </w:del>
    </w:p>
    <w:p w14:paraId="060D62CC" w14:textId="77777777" w:rsidR="00D3614E" w:rsidRDefault="00B33E7E"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4A93EAE6" w14:textId="77777777" w:rsidR="004C6F8A" w:rsidRDefault="00B33E7E"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27A75BA3" w14:textId="77777777" w:rsidR="00D3614E" w:rsidRPr="004C6F8A" w:rsidRDefault="004C6F8A" w:rsidP="00C1590A">
      <w:pPr>
        <w:pStyle w:val="Normal1"/>
        <w:spacing w:line="360" w:lineRule="auto"/>
        <w:rPr>
          <w:rFonts w:ascii="Times New Roman" w:hAnsi="Times New Roman"/>
          <w:sz w:val="24"/>
        </w:rPr>
      </w:pPr>
      <w:del w:id="438" w:author="bradcard" w:date="2018-12-28T13:16:00Z">
        <w:r w:rsidDel="00F52812">
          <w:rPr>
            <w:rFonts w:ascii="Times New Roman" w:hAnsi="Times New Roman"/>
            <w:sz w:val="24"/>
          </w:rPr>
          <w:delText xml:space="preserve">, </w:delText>
        </w:r>
      </w:del>
      <w:r>
        <w:rPr>
          <w:rFonts w:ascii="Times New Roman" w:hAnsi="Times New Roman"/>
          <w:sz w:val="24"/>
        </w:rPr>
        <w:t xml:space="preserve">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5A734D23" w14:textId="4F854EE7" w:rsidR="00962F12" w:rsidRDefault="00962F12" w:rsidP="00C1590A">
      <w:pPr>
        <w:pStyle w:val="Normal1"/>
        <w:spacing w:line="360" w:lineRule="auto"/>
        <w:ind w:firstLine="360"/>
        <w:rPr>
          <w:rFonts w:ascii="Times New Roman" w:hAnsi="Times New Roman" w:cs="Times New Roman"/>
          <w:sz w:val="24"/>
          <w:szCs w:val="24"/>
        </w:rPr>
      </w:pPr>
      <w:del w:id="439" w:author="bradcard" w:date="2018-12-28T13:16:00Z">
        <w:r w:rsidRPr="005B0147" w:rsidDel="00F52812">
          <w:rPr>
            <w:rFonts w:ascii="Times New Roman" w:hAnsi="Times New Roman" w:cs="Times New Roman"/>
            <w:sz w:val="24"/>
            <w:szCs w:val="24"/>
          </w:rPr>
          <w:delText xml:space="preserve">This model </w:delText>
        </w:r>
        <w:r w:rsidDel="00F52812">
          <w:rPr>
            <w:rFonts w:ascii="Times New Roman" w:hAnsi="Times New Roman" w:cs="Times New Roman"/>
            <w:sz w:val="24"/>
            <w:szCs w:val="24"/>
          </w:rPr>
          <w:delText>is</w:delText>
        </w:r>
      </w:del>
      <w:ins w:id="440" w:author="bradcard" w:date="2018-12-28T13:16:00Z">
        <w:r w:rsidR="00F52812">
          <w:rPr>
            <w:rFonts w:ascii="Times New Roman" w:hAnsi="Times New Roman" w:cs="Times New Roman"/>
            <w:sz w:val="24"/>
            <w:szCs w:val="24"/>
          </w:rPr>
          <w:t>Equation 11 can be</w:t>
        </w:r>
      </w:ins>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w:t>
      </w:r>
      <w:commentRangeStart w:id="441"/>
      <w:r w:rsidRPr="005B0147">
        <w:rPr>
          <w:rFonts w:ascii="Times New Roman" w:hAnsi="Times New Roman" w:cs="Times New Roman"/>
          <w:sz w:val="24"/>
          <w:szCs w:val="24"/>
        </w:rPr>
        <w: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commentRangeEnd w:id="441"/>
      <w:r w:rsidR="00F52812">
        <w:rPr>
          <w:rStyle w:val="CommentReference"/>
        </w:rPr>
        <w:commentReference w:id="441"/>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ins w:id="442" w:author="bradcard" w:date="2018-12-28T13:17:00Z">
        <w:r w:rsidR="00F52812">
          <w:rPr>
            <w:rFonts w:ascii="Times New Roman" w:hAnsi="Times New Roman" w:cs="Times New Roman"/>
            <w:sz w:val="24"/>
            <w:szCs w:val="24"/>
          </w:rPr>
          <w:t>:</w:t>
        </w:r>
      </w:ins>
      <w:del w:id="443" w:author="bradcard" w:date="2018-12-28T13:17:00Z">
        <w:r w:rsidRPr="005B0147" w:rsidDel="00F52812">
          <w:rPr>
            <w:rFonts w:ascii="Times New Roman" w:hAnsi="Times New Roman" w:cs="Times New Roman"/>
            <w:sz w:val="24"/>
            <w:szCs w:val="24"/>
          </w:rPr>
          <w:delText>. After the reorganization shown in</w:delText>
        </w:r>
        <w:r w:rsidR="00A2051A" w:rsidDel="00F52812">
          <w:rPr>
            <w:rFonts w:ascii="Times New Roman" w:hAnsi="Times New Roman" w:cs="Times New Roman"/>
            <w:sz w:val="24"/>
            <w:szCs w:val="24"/>
          </w:rPr>
          <w:delText xml:space="preserve"> </w:delText>
        </w:r>
        <w:r w:rsidDel="00F52812">
          <w:rPr>
            <w:rFonts w:ascii="Times New Roman" w:hAnsi="Times New Roman" w:cs="Times New Roman"/>
            <w:sz w:val="24"/>
            <w:szCs w:val="24"/>
          </w:rPr>
          <w:fldChar w:fldCharType="begin" w:fldLock="1"/>
        </w:r>
        <w:r w:rsidDel="00F52812">
          <w:rPr>
            <w:rFonts w:ascii="Times New Roman" w:hAnsi="Times New Roman" w:cs="Times New Roman"/>
            <w:sz w:val="24"/>
            <w:szCs w:val="24"/>
          </w:rPr>
          <w:del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delInstrText>
        </w:r>
        <w:r w:rsidDel="00F52812">
          <w:rPr>
            <w:rFonts w:ascii="Times New Roman" w:hAnsi="Times New Roman" w:cs="Times New Roman"/>
            <w:sz w:val="24"/>
            <w:szCs w:val="24"/>
          </w:rPr>
          <w:fldChar w:fldCharType="separate"/>
        </w:r>
        <w:r w:rsidRPr="000E201E" w:rsidDel="00F52812">
          <w:rPr>
            <w:rFonts w:ascii="Times New Roman" w:hAnsi="Times New Roman" w:cs="Times New Roman"/>
            <w:noProof/>
            <w:sz w:val="24"/>
            <w:szCs w:val="24"/>
          </w:rPr>
          <w:delText>(Chesson 1990)</w:delText>
        </w:r>
        <w:r w:rsidDel="00F52812">
          <w:rPr>
            <w:rFonts w:ascii="Times New Roman" w:hAnsi="Times New Roman" w:cs="Times New Roman"/>
            <w:sz w:val="24"/>
            <w:szCs w:val="24"/>
          </w:rPr>
          <w:fldChar w:fldCharType="end"/>
        </w:r>
        <w:r w:rsidRPr="005B0147" w:rsidDel="00F52812">
          <w:rPr>
            <w:rFonts w:ascii="Times New Roman" w:hAnsi="Times New Roman" w:cs="Times New Roman"/>
            <w:sz w:val="24"/>
            <w:szCs w:val="24"/>
          </w:rPr>
          <w:delText xml:space="preserve">, the following </w:delText>
        </w:r>
        <w:r w:rsidRPr="005B0147" w:rsidDel="00F52812">
          <w:rPr>
            <w:rFonts w:ascii="Times New Roman" w:hAnsi="Times New Roman" w:cs="Times New Roman"/>
            <w:sz w:val="24"/>
            <w:szCs w:val="24"/>
          </w:rPr>
          <w:lastRenderedPageBreak/>
          <w:delText>equation repres</w:delText>
        </w:r>
        <w:r w:rsidR="00A2051A" w:rsidDel="00F52812">
          <w:rPr>
            <w:rFonts w:ascii="Times New Roman" w:hAnsi="Times New Roman" w:cs="Times New Roman"/>
            <w:sz w:val="24"/>
            <w:szCs w:val="24"/>
          </w:rPr>
          <w:delText>ent the linkage between the Lot</w:delText>
        </w:r>
        <w:r w:rsidRPr="005B0147" w:rsidDel="00F52812">
          <w:rPr>
            <w:rFonts w:ascii="Times New Roman" w:hAnsi="Times New Roman" w:cs="Times New Roman"/>
            <w:sz w:val="24"/>
            <w:szCs w:val="24"/>
          </w:rPr>
          <w:delText>ka-Volterra model and the parameters of MacArthur’s consumer resource model.</w:delText>
        </w:r>
      </w:del>
    </w:p>
    <w:p w14:paraId="14631827" w14:textId="77777777" w:rsidR="00962F12" w:rsidRDefault="00B33E7E"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38A23AE1" w14:textId="77777777" w:rsidR="00962F12" w:rsidRDefault="00B33E7E"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2B991BF" w14:textId="280692FF" w:rsidR="00962F12" w:rsidRPr="00962F12" w:rsidRDefault="00F52812" w:rsidP="00C1590A">
      <w:pPr>
        <w:pStyle w:val="Normal1"/>
        <w:spacing w:line="360" w:lineRule="auto"/>
        <w:rPr>
          <w:rFonts w:ascii="Times New Roman" w:hAnsi="Times New Roman" w:cs="Times New Roman"/>
          <w:sz w:val="24"/>
          <w:szCs w:val="24"/>
        </w:rPr>
      </w:pPr>
      <w:ins w:id="444" w:author="bradcard" w:date="2018-12-28T13:18:00Z">
        <w:r>
          <w:rPr>
            <w:rFonts w:ascii="Times New Roman" w:hAnsi="Times New Roman" w:cs="Times New Roman"/>
            <w:sz w:val="24"/>
            <w:szCs w:val="24"/>
          </w:rPr>
          <w:t xml:space="preserve">The </w:t>
        </w:r>
      </w:ins>
      <w:del w:id="445" w:author="bradcard" w:date="2018-12-28T13:18:00Z">
        <w:r w:rsidR="00962F12" w:rsidRPr="00B0403D" w:rsidDel="00F52812">
          <w:rPr>
            <w:rFonts w:ascii="Times New Roman" w:hAnsi="Times New Roman" w:cs="Times New Roman"/>
            <w:sz w:val="24"/>
            <w:szCs w:val="24"/>
          </w:rPr>
          <w:delText>L</w:delText>
        </w:r>
      </w:del>
      <w:ins w:id="446" w:author="bradcard" w:date="2018-12-28T13:18:00Z">
        <w:r>
          <w:rPr>
            <w:rFonts w:ascii="Times New Roman" w:hAnsi="Times New Roman" w:cs="Times New Roman"/>
            <w:sz w:val="24"/>
            <w:szCs w:val="24"/>
          </w:rPr>
          <w:t>l</w:t>
        </w:r>
      </w:ins>
      <w:r w:rsidR="00962F12" w:rsidRPr="00B0403D">
        <w:rPr>
          <w:rFonts w:ascii="Times New Roman" w:hAnsi="Times New Roman" w:cs="Times New Roman"/>
          <w:sz w:val="24"/>
          <w:szCs w:val="24"/>
        </w:rPr>
        <w:t>eft</w:t>
      </w:r>
      <w:r w:rsidR="00962F12">
        <w:rPr>
          <w:rFonts w:ascii="Times New Roman" w:hAnsi="Times New Roman" w:cs="Times New Roman"/>
          <w:sz w:val="24"/>
          <w:szCs w:val="24"/>
        </w:rPr>
        <w:t>-</w:t>
      </w:r>
      <w:r w:rsidR="00962F12"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00962F12" w:rsidRPr="00B0403D">
        <w:rPr>
          <w:rFonts w:ascii="Times New Roman" w:hAnsi="Times New Roman" w:cs="Times New Roman"/>
          <w:sz w:val="24"/>
          <w:szCs w:val="24"/>
        </w:rPr>
        <w:t xml:space="preserve"> </w:t>
      </w:r>
      <w:r w:rsidR="004C6F8A">
        <w:rPr>
          <w:rFonts w:ascii="Times New Roman" w:hAnsi="Times New Roman" w:cs="Times New Roman"/>
          <w:sz w:val="24"/>
          <w:szCs w:val="24"/>
        </w:rPr>
        <w:t>1</w:t>
      </w:r>
      <w:ins w:id="447" w:author="bradcard" w:date="2018-12-28T13:18:00Z">
        <w:r>
          <w:rPr>
            <w:rFonts w:ascii="Times New Roman" w:hAnsi="Times New Roman" w:cs="Times New Roman"/>
            <w:sz w:val="24"/>
            <w:szCs w:val="24"/>
          </w:rPr>
          <w:t>2</w:t>
        </w:r>
      </w:ins>
      <w:del w:id="448" w:author="bradcard" w:date="2018-12-28T13:18:00Z">
        <w:r w:rsidR="004C6F8A" w:rsidDel="00F52812">
          <w:rPr>
            <w:rFonts w:ascii="Times New Roman" w:hAnsi="Times New Roman" w:cs="Times New Roman"/>
            <w:sz w:val="24"/>
            <w:szCs w:val="24"/>
          </w:rPr>
          <w:delText>1</w:delText>
        </w:r>
      </w:del>
      <w:r w:rsidR="00962F12"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del w:id="449" w:author="bradcard" w:date="2018-12-28T13:18:00Z">
        <w:r w:rsidR="004C6F8A" w:rsidDel="00F52812">
          <w:rPr>
            <w:rFonts w:ascii="Times New Roman" w:hAnsi="Times New Roman" w:cs="Times New Roman"/>
            <w:sz w:val="24"/>
            <w:szCs w:val="24"/>
          </w:rPr>
          <w:delText>2</w:delText>
        </w:r>
      </w:del>
      <w:ins w:id="450" w:author="bradcard" w:date="2018-12-28T13:18:00Z">
        <w:r>
          <w:rPr>
            <w:rFonts w:ascii="Times New Roman" w:hAnsi="Times New Roman" w:cs="Times New Roman"/>
            <w:sz w:val="24"/>
            <w:szCs w:val="24"/>
          </w:rPr>
          <w:t>3</w:t>
        </w:r>
      </w:ins>
      <w:r w:rsidR="00962F12" w:rsidRPr="00B0403D">
        <w:rPr>
          <w:rFonts w:ascii="Times New Roman" w:hAnsi="Times New Roman" w:cs="Times New Roman"/>
          <w:sz w:val="24"/>
          <w:szCs w:val="24"/>
        </w:rPr>
        <w:t xml:space="preserve"> </w:t>
      </w:r>
      <w:ins w:id="451" w:author="bradcard" w:date="2018-12-28T13:18:00Z">
        <w:r>
          <w:rPr>
            <w:rFonts w:ascii="Times New Roman" w:hAnsi="Times New Roman" w:cs="Times New Roman"/>
            <w:sz w:val="24"/>
            <w:szCs w:val="24"/>
          </w:rPr>
          <w:t>are</w:t>
        </w:r>
      </w:ins>
      <w:del w:id="452" w:author="bradcard" w:date="2018-12-28T13:18:00Z">
        <w:r w:rsidR="00962F12" w:rsidRPr="00B0403D" w:rsidDel="00F52812">
          <w:rPr>
            <w:rFonts w:ascii="Times New Roman" w:hAnsi="Times New Roman" w:cs="Times New Roman"/>
            <w:sz w:val="24"/>
            <w:szCs w:val="24"/>
          </w:rPr>
          <w:delText>consists of</w:delText>
        </w:r>
      </w:del>
      <w:r w:rsidR="00962F12" w:rsidRPr="00B0403D">
        <w:rPr>
          <w:rFonts w:ascii="Times New Roman" w:hAnsi="Times New Roman" w:cs="Times New Roman"/>
          <w:sz w:val="24"/>
          <w:szCs w:val="24"/>
        </w:rPr>
        <w:t xml:space="preserve"> parameters in the Lotka-Volterra model, </w:t>
      </w:r>
      <w:r w:rsidR="004C6F8A">
        <w:rPr>
          <w:rFonts w:ascii="Times New Roman" w:hAnsi="Times New Roman" w:cs="Times New Roman"/>
          <w:sz w:val="24"/>
          <w:szCs w:val="24"/>
        </w:rPr>
        <w:t>where</w:t>
      </w:r>
      <w:r w:rsidR="00962F12" w:rsidRPr="00B0403D">
        <w:rPr>
          <w:rFonts w:ascii="Times New Roman" w:hAnsi="Times New Roman" w:cs="Times New Roman"/>
          <w:sz w:val="24"/>
          <w:szCs w:val="24"/>
        </w:rPr>
        <w:t xml:space="preserve"> </w:t>
      </w:r>
      <w:r w:rsidR="00962F12" w:rsidRPr="005B0147">
        <w:rPr>
          <w:rFonts w:ascii="Times New Roman" w:hAnsi="Times New Roman" w:cs="Times New Roman"/>
          <w:i/>
          <w:sz w:val="24"/>
          <w:szCs w:val="24"/>
        </w:rPr>
        <w:t>α</w:t>
      </w:r>
      <w:r w:rsidR="00962F12" w:rsidRPr="005B0147">
        <w:rPr>
          <w:rFonts w:ascii="Times New Roman" w:hAnsi="Times New Roman" w:cs="Times New Roman"/>
          <w:i/>
          <w:sz w:val="24"/>
          <w:szCs w:val="24"/>
          <w:vertAlign w:val="subscript"/>
        </w:rPr>
        <w:t>ij</w:t>
      </w:r>
      <w:r w:rsidR="00962F12" w:rsidRPr="00B0403D">
        <w:rPr>
          <w:rFonts w:ascii="Times New Roman" w:hAnsi="Times New Roman" w:cs="Times New Roman"/>
          <w:sz w:val="24"/>
          <w:szCs w:val="24"/>
        </w:rPr>
        <w:t xml:space="preserve"> is the competition coefficient and </w:t>
      </w:r>
      <w:r w:rsidR="00962F12" w:rsidRPr="005B0147">
        <w:rPr>
          <w:rFonts w:ascii="Times New Roman" w:hAnsi="Times New Roman" w:cs="Times New Roman"/>
          <w:i/>
          <w:sz w:val="24"/>
          <w:szCs w:val="24"/>
        </w:rPr>
        <w:t>f</w:t>
      </w:r>
      <w:r w:rsidR="00962F12" w:rsidRPr="005B0147">
        <w:rPr>
          <w:rFonts w:ascii="Times New Roman" w:hAnsi="Times New Roman" w:cs="Times New Roman"/>
          <w:i/>
          <w:sz w:val="24"/>
          <w:szCs w:val="24"/>
          <w:vertAlign w:val="subscript"/>
        </w:rPr>
        <w:t>i</w:t>
      </w:r>
      <w:r w:rsidR="00962F12" w:rsidRPr="00B0403D">
        <w:rPr>
          <w:rFonts w:ascii="Times New Roman" w:hAnsi="Times New Roman" w:cs="Times New Roman"/>
          <w:sz w:val="24"/>
          <w:szCs w:val="24"/>
        </w:rPr>
        <w:t xml:space="preserve"> is per capita growth rates of the species </w:t>
      </w:r>
      <w:r w:rsidR="00962F12" w:rsidRPr="005B0147">
        <w:rPr>
          <w:rFonts w:ascii="Times New Roman" w:hAnsi="Times New Roman" w:cs="Times New Roman"/>
          <w:i/>
          <w:sz w:val="24"/>
          <w:szCs w:val="24"/>
        </w:rPr>
        <w:t>i</w:t>
      </w:r>
      <w:r w:rsidR="00962F12" w:rsidRPr="00B0403D">
        <w:rPr>
          <w:rFonts w:ascii="Times New Roman" w:hAnsi="Times New Roman" w:cs="Times New Roman"/>
          <w:sz w:val="24"/>
          <w:szCs w:val="24"/>
        </w:rPr>
        <w:t xml:space="preserve"> in the absence of resource limitation, which determines the winner of the competition</w:t>
      </w:r>
      <w:r w:rsidR="00962F12">
        <w:rPr>
          <w:rFonts w:ascii="Times New Roman" w:hAnsi="Times New Roman" w:cs="Times New Roman"/>
          <w:sz w:val="24"/>
          <w:szCs w:val="24"/>
        </w:rPr>
        <w:t xml:space="preserve"> </w:t>
      </w:r>
      <w:r w:rsidR="00962F1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962F1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962F12">
        <w:rPr>
          <w:rFonts w:ascii="Times New Roman" w:hAnsi="Times New Roman" w:cs="Times New Roman"/>
          <w:sz w:val="24"/>
          <w:szCs w:val="24"/>
        </w:rPr>
        <w:fldChar w:fldCharType="end"/>
      </w:r>
      <w:r w:rsidR="00962F12" w:rsidRPr="00B0403D">
        <w:rPr>
          <w:rFonts w:ascii="Times New Roman" w:hAnsi="Times New Roman" w:cs="Times New Roman"/>
          <w:sz w:val="24"/>
          <w:szCs w:val="24"/>
        </w:rPr>
        <w:t>. T</w:t>
      </w:r>
      <w:commentRangeStart w:id="453"/>
      <w:r w:rsidR="00962F12" w:rsidRPr="00B0403D">
        <w:rPr>
          <w:rFonts w:ascii="Times New Roman" w:hAnsi="Times New Roman" w:cs="Times New Roman"/>
          <w:sz w:val="24"/>
          <w:szCs w:val="24"/>
        </w:rPr>
        <w: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commentRangeEnd w:id="453"/>
      <w:r>
        <w:rPr>
          <w:rStyle w:val="CommentReference"/>
        </w:rPr>
        <w:commentReference w:id="453"/>
      </w:r>
      <w:r w:rsidR="00962F12"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sidR="00962F12">
        <w:rPr>
          <w:rFonts w:ascii="Times New Roman" w:hAnsi="Times New Roman" w:cs="Times New Roman" w:hint="eastAsia"/>
          <w:sz w:val="24"/>
          <w:szCs w:val="24"/>
          <w:lang w:eastAsia="zh-TW"/>
        </w:rPr>
        <w:t>Ch</w:t>
      </w:r>
      <w:r w:rsidR="00962F12">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64191537" w14:textId="02265469" w:rsidR="00962F12" w:rsidRDefault="00962F12" w:rsidP="00A52E65">
      <w:pPr>
        <w:pStyle w:val="Normal1"/>
        <w:numPr>
          <w:ilvl w:val="2"/>
          <w:numId w:val="21"/>
        </w:numPr>
        <w:spacing w:line="360" w:lineRule="auto"/>
        <w:ind w:left="1080"/>
        <w:rPr>
          <w:rFonts w:ascii="Times New Roman" w:hAnsi="Times New Roman" w:cs="Times New Roman"/>
          <w:i/>
          <w:sz w:val="24"/>
          <w:szCs w:val="24"/>
        </w:rPr>
      </w:pPr>
      <w:commentRangeStart w:id="454"/>
      <w:del w:id="455" w:author="bradcard" w:date="2018-12-28T13:20:00Z">
        <w:r w:rsidDel="00064FBD">
          <w:rPr>
            <w:rFonts w:ascii="Times New Roman" w:hAnsi="Times New Roman" w:cs="Times New Roman"/>
            <w:i/>
            <w:sz w:val="24"/>
            <w:szCs w:val="24"/>
          </w:rPr>
          <w:delText>Potential e</w:delText>
        </w:r>
      </w:del>
      <w:ins w:id="456" w:author="bradcard" w:date="2018-12-28T13:20:00Z">
        <w:r w:rsidR="00064FBD">
          <w:rPr>
            <w:rFonts w:ascii="Times New Roman" w:hAnsi="Times New Roman" w:cs="Times New Roman"/>
            <w:i/>
            <w:sz w:val="24"/>
            <w:szCs w:val="24"/>
          </w:rPr>
          <w:t>E</w:t>
        </w:r>
      </w:ins>
      <w:r>
        <w:rPr>
          <w:rFonts w:ascii="Times New Roman" w:hAnsi="Times New Roman" w:cs="Times New Roman"/>
          <w:i/>
          <w:sz w:val="24"/>
          <w:szCs w:val="24"/>
        </w:rPr>
        <w:t xml:space="preserve">mpirical </w:t>
      </w:r>
      <w:commentRangeEnd w:id="454"/>
      <w:r w:rsidR="00064FBD">
        <w:rPr>
          <w:rStyle w:val="CommentReference"/>
        </w:rPr>
        <w:commentReference w:id="454"/>
      </w:r>
      <w:r>
        <w:rPr>
          <w:rFonts w:ascii="Times New Roman" w:hAnsi="Times New Roman" w:cs="Times New Roman"/>
          <w:i/>
          <w:sz w:val="24"/>
          <w:szCs w:val="24"/>
        </w:rPr>
        <w:t>approaches</w:t>
      </w:r>
    </w:p>
    <w:p w14:paraId="314FCE1A" w14:textId="23290D97"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del w:id="457" w:author="bradcard" w:date="2018-12-28T13:20:00Z">
        <w:r w:rsidR="00045068" w:rsidDel="00064FBD">
          <w:rPr>
            <w:rFonts w:ascii="Times New Roman" w:hAnsi="Times New Roman"/>
            <w:sz w:val="24"/>
          </w:rPr>
          <w:delText xml:space="preserve">theoretically </w:delText>
        </w:r>
      </w:del>
      <w:r>
        <w:rPr>
          <w:rFonts w:ascii="Times New Roman" w:hAnsi="Times New Roman"/>
          <w:sz w:val="24"/>
        </w:rPr>
        <w:t xml:space="preserve">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4049BD">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A52E65">
      <w:pPr>
        <w:pStyle w:val="Normal1"/>
        <w:numPr>
          <w:ilvl w:val="1"/>
          <w:numId w:val="21"/>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lastRenderedPageBreak/>
        <w:t>Theoretical background</w:t>
      </w:r>
    </w:p>
    <w:p w14:paraId="521280EC" w14:textId="510BFF59" w:rsidR="004B51FF" w:rsidRDefault="00FC6281" w:rsidP="006707F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845AE">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2AE8C07E" w14:textId="77777777" w:rsidR="004B51FF" w:rsidRDefault="00B33E7E"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3E2D64AF" w14:textId="77777777" w:rsidR="004B51FF" w:rsidRDefault="00B33E7E"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6E7C6F47" w14:textId="77777777" w:rsidR="00B01CDA" w:rsidRDefault="00B33E7E"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36C5F19A" w14:textId="77777777" w:rsidR="00DF4A88" w:rsidRDefault="00B33E7E"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62D26FB1" w14:textId="77777777"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E13D5D5" w14:textId="77777777" w:rsidR="00FC6281" w:rsidRPr="00661099" w:rsidRDefault="006C4D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 xml:space="preserve">This is done by evaluating the equations for each species under the resource conditions that would result from a steady-state population of the other species, similar to an invasion experiment. </w:t>
      </w:r>
      <w:commentRangeStart w:id="458"/>
      <w:r w:rsidR="00661099"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commentRangeEnd w:id="458"/>
      <w:r w:rsidR="00A34D5F">
        <w:rPr>
          <w:rStyle w:val="CommentReference"/>
        </w:rPr>
        <w:commentReference w:id="458"/>
      </w:r>
    </w:p>
    <w:p w14:paraId="19FF21E0" w14:textId="77777777" w:rsidR="00D3751B" w:rsidRDefault="00B33E7E"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6BC34B84" w14:textId="77777777" w:rsidR="00D3751B" w:rsidRPr="00D3751B" w:rsidRDefault="00B33E7E"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3E34E92F" w14:textId="77777777" w:rsidR="00D3751B" w:rsidRPr="00D3751B" w:rsidRDefault="00B33E7E"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0EE28F03" w14:textId="77777777" w:rsidR="00D3751B" w:rsidRDefault="00B33E7E"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4951EE3" w14:textId="77777777"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w:t>
      </w:r>
      <w:r w:rsidR="00617C19">
        <w:rPr>
          <w:rFonts w:ascii="Times New Roman" w:hAnsi="Times New Roman" w:cs="Times New Roman"/>
          <w:sz w:val="24"/>
          <w:szCs w:val="24"/>
        </w:rPr>
        <w:t xml:space="preserve">consumer </w:t>
      </w:r>
      <w:r>
        <w:rPr>
          <w:rFonts w:ascii="Times New Roman" w:hAnsi="Times New Roman" w:cs="Times New Roman"/>
          <w:sz w:val="24"/>
          <w:szCs w:val="24"/>
        </w:rPr>
        <w:t>resource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p>
    <w:p w14:paraId="07CEB82B" w14:textId="147EDC06" w:rsidR="00661099" w:rsidRDefault="00661099" w:rsidP="00A52E65">
      <w:pPr>
        <w:pStyle w:val="Normal1"/>
        <w:numPr>
          <w:ilvl w:val="2"/>
          <w:numId w:val="22"/>
        </w:numPr>
        <w:adjustRightInd w:val="0"/>
        <w:spacing w:line="360" w:lineRule="auto"/>
        <w:ind w:left="1080" w:hanging="720"/>
        <w:rPr>
          <w:rFonts w:ascii="Times New Roman" w:hAnsi="Times New Roman" w:cs="Times New Roman"/>
          <w:i/>
          <w:sz w:val="24"/>
          <w:szCs w:val="24"/>
        </w:rPr>
      </w:pPr>
      <w:commentRangeStart w:id="459"/>
      <w:del w:id="460" w:author="bradcard" w:date="2018-12-28T13:24:00Z">
        <w:r w:rsidDel="00064FBD">
          <w:rPr>
            <w:rFonts w:ascii="Times New Roman" w:hAnsi="Times New Roman" w:cs="Times New Roman"/>
            <w:i/>
            <w:sz w:val="24"/>
            <w:szCs w:val="24"/>
          </w:rPr>
          <w:delText>Potential e</w:delText>
        </w:r>
      </w:del>
      <w:ins w:id="461" w:author="bradcard" w:date="2018-12-28T13:24:00Z">
        <w:r w:rsidR="00064FBD">
          <w:rPr>
            <w:rFonts w:ascii="Times New Roman" w:hAnsi="Times New Roman" w:cs="Times New Roman"/>
            <w:i/>
            <w:sz w:val="24"/>
            <w:szCs w:val="24"/>
          </w:rPr>
          <w:t>E</w:t>
        </w:r>
      </w:ins>
      <w:r>
        <w:rPr>
          <w:rFonts w:ascii="Times New Roman" w:hAnsi="Times New Roman" w:cs="Times New Roman"/>
          <w:i/>
          <w:sz w:val="24"/>
          <w:szCs w:val="24"/>
        </w:rPr>
        <w:t>mpirical approaches</w:t>
      </w:r>
      <w:commentRangeEnd w:id="459"/>
      <w:r w:rsidR="00064FBD">
        <w:rPr>
          <w:rStyle w:val="CommentReference"/>
        </w:rPr>
        <w:commentReference w:id="459"/>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Limitations</w:t>
      </w:r>
    </w:p>
    <w:p w14:paraId="64934046" w14:textId="0BE282AF" w:rsidR="0087540E" w:rsidRDefault="004F41F4" w:rsidP="00C1590A">
      <w:pPr>
        <w:pStyle w:val="Normal1"/>
        <w:spacing w:line="360" w:lineRule="auto"/>
        <w:ind w:firstLine="360"/>
        <w:rPr>
          <w:rFonts w:ascii="Times New Roman" w:hAnsi="Times New Roman" w:cs="Times New Roman"/>
          <w:sz w:val="24"/>
          <w:szCs w:val="24"/>
        </w:rPr>
      </w:pPr>
      <w:commentRangeStart w:id="462"/>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w:t>
      </w:r>
      <w:r w:rsidR="006F10AA">
        <w:rPr>
          <w:rFonts w:ascii="Times New Roman" w:hAnsi="Times New Roman" w:cs="Times New Roman"/>
          <w:sz w:val="24"/>
          <w:szCs w:val="24"/>
        </w:rPr>
        <w:t xml:space="preserve">a hypothetical </w:t>
      </w:r>
      <w:r w:rsidR="00D50C76">
        <w:rPr>
          <w:rFonts w:ascii="Times New Roman" w:hAnsi="Times New Roman" w:cs="Times New Roman"/>
          <w:sz w:val="24"/>
          <w:szCs w:val="24"/>
        </w:rPr>
        <w:t xml:space="preserve">invasibility experiment, which means the growth of each species is evaluated at the resource condition that would result from a steady-state population of the other species. </w:t>
      </w:r>
      <w:commentRangeEnd w:id="462"/>
      <w:r w:rsidR="00A34D5F">
        <w:rPr>
          <w:rStyle w:val="CommentReference"/>
        </w:rPr>
        <w:commentReference w:id="462"/>
      </w:r>
      <w:r w:rsidR="00D50C76">
        <w:rPr>
          <w:rFonts w:ascii="Times New Roman" w:hAnsi="Times New Roman" w:cs="Times New Roman"/>
          <w:sz w:val="24"/>
          <w:szCs w:val="24"/>
        </w:rPr>
        <w:t xml:space="preserve">Therefore, </w:t>
      </w:r>
      <w:r w:rsidR="00586AA8">
        <w:rPr>
          <w:rFonts w:ascii="Times New Roman" w:hAnsi="Times New Roman" w:cs="Times New Roman"/>
          <w:sz w:val="24"/>
          <w:szCs w:val="24"/>
        </w:rPr>
        <w:t>i</w:t>
      </w:r>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w:t>
      </w:r>
      <w:r w:rsidR="00586AA8">
        <w:rPr>
          <w:rFonts w:ascii="Times New Roman" w:hAnsi="Times New Roman" w:cs="Times New Roman"/>
          <w:sz w:val="24"/>
          <w:szCs w:val="24"/>
        </w:rPr>
        <w:t>18 to 21</w:t>
      </w:r>
      <w:r w:rsidR="00A65A8D" w:rsidRPr="0036474F">
        <w:rPr>
          <w:rFonts w:ascii="Times New Roman" w:hAnsi="Times New Roman" w:cs="Times New Roman"/>
          <w:sz w:val="24"/>
          <w:szCs w:val="24"/>
        </w:rPr>
        <w:t xml:space="preserve">) to calculate competition coefficients for predicting coexistence, one would have to assume that the </w:t>
      </w:r>
      <w:commentRangeStart w:id="463"/>
      <w:r w:rsidR="00A65A8D" w:rsidRPr="0036474F">
        <w:rPr>
          <w:rFonts w:ascii="Times New Roman" w:hAnsi="Times New Roman" w:cs="Times New Roman"/>
          <w:sz w:val="24"/>
          <w:szCs w:val="24"/>
        </w:rPr>
        <w:t xml:space="preserve">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w:t>
      </w:r>
      <w:r w:rsidR="00F27C4A">
        <w:rPr>
          <w:rFonts w:ascii="Times New Roman" w:hAnsi="Times New Roman" w:cs="Times New Roman"/>
          <w:sz w:val="24"/>
          <w:szCs w:val="24"/>
        </w:rPr>
        <w:t>steady state</w:t>
      </w:r>
      <w:commentRangeEnd w:id="463"/>
      <w:r w:rsidR="00A34D5F">
        <w:rPr>
          <w:rStyle w:val="CommentReference"/>
        </w:rPr>
        <w:commentReference w:id="463"/>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6F2F34">
        <w:rPr>
          <w:rFonts w:ascii="Times New Roman" w:hAnsi="Times New Roman" w:cs="Times New Roman"/>
          <w:sz w:val="24"/>
          <w:szCs w:val="24"/>
        </w:rPr>
        <w:t xml:space="preserve">assumption </w:t>
      </w:r>
      <w:r w:rsidR="006F10AA">
        <w:rPr>
          <w:rFonts w:ascii="Times New Roman" w:hAnsi="Times New Roman" w:cs="Times New Roman"/>
          <w:sz w:val="24"/>
          <w:szCs w:val="24"/>
        </w:rPr>
        <w:t xml:space="preserve">should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7C11D057" w:rsidR="00C30928" w:rsidRPr="00D47AC1" w:rsidRDefault="00D47AC1" w:rsidP="00A52E65">
      <w:pPr>
        <w:pStyle w:val="Normal1"/>
        <w:numPr>
          <w:ilvl w:val="0"/>
          <w:numId w:val="22"/>
        </w:numPr>
        <w:spacing w:line="360" w:lineRule="auto"/>
        <w:ind w:left="360"/>
        <w:rPr>
          <w:rFonts w:ascii="Times New Roman" w:hAnsi="Times New Roman" w:cs="Times New Roman"/>
          <w:i/>
          <w:sz w:val="24"/>
          <w:szCs w:val="24"/>
        </w:rPr>
      </w:pPr>
      <w:del w:id="464" w:author="bradcard" w:date="2018-12-28T13:25:00Z">
        <w:r w:rsidRPr="00D47AC1" w:rsidDel="00064FBD">
          <w:rPr>
            <w:rFonts w:ascii="Times New Roman" w:hAnsi="Times New Roman" w:cs="Times New Roman"/>
            <w:i/>
            <w:sz w:val="24"/>
            <w:szCs w:val="24"/>
          </w:rPr>
          <w:delText xml:space="preserve">Are </w:delText>
        </w:r>
      </w:del>
      <w:ins w:id="465" w:author="bradcard" w:date="2018-12-28T13:25:00Z">
        <w:r w:rsidR="00064FBD">
          <w:rPr>
            <w:rFonts w:ascii="Times New Roman" w:hAnsi="Times New Roman" w:cs="Times New Roman"/>
            <w:i/>
            <w:sz w:val="24"/>
            <w:szCs w:val="24"/>
          </w:rPr>
          <w:t xml:space="preserve">Do </w:t>
        </w:r>
      </w:ins>
      <w:r w:rsidR="00C30928" w:rsidRPr="00D47AC1">
        <w:rPr>
          <w:rFonts w:ascii="Times New Roman" w:hAnsi="Times New Roman" w:cs="Times New Roman"/>
          <w:i/>
          <w:sz w:val="24"/>
          <w:szCs w:val="24"/>
        </w:rPr>
        <w:t>the</w:t>
      </w:r>
      <w:del w:id="466" w:author="bradcard" w:date="2018-12-28T13:25:00Z">
        <w:r w:rsidR="00C30928" w:rsidRPr="00D47AC1" w:rsidDel="00064FBD">
          <w:rPr>
            <w:rFonts w:ascii="Times New Roman" w:hAnsi="Times New Roman" w:cs="Times New Roman"/>
            <w:i/>
            <w:sz w:val="24"/>
            <w:szCs w:val="24"/>
          </w:rPr>
          <w:delText>se</w:delText>
        </w:r>
      </w:del>
      <w:r w:rsidR="00C30928" w:rsidRPr="00D47AC1">
        <w:rPr>
          <w:rFonts w:ascii="Times New Roman" w:hAnsi="Times New Roman" w:cs="Times New Roman"/>
          <w:i/>
          <w:sz w:val="24"/>
          <w:szCs w:val="24"/>
        </w:rPr>
        <w:t xml:space="preserve"> methods yield qualitatively </w:t>
      </w:r>
      <w:ins w:id="467" w:author="bradcard" w:date="2018-12-28T13:25:00Z">
        <w:r w:rsidR="00064FBD">
          <w:rPr>
            <w:rFonts w:ascii="Times New Roman" w:hAnsi="Times New Roman" w:cs="Times New Roman"/>
            <w:i/>
            <w:sz w:val="24"/>
            <w:szCs w:val="24"/>
          </w:rPr>
          <w:t>similar</w:t>
        </w:r>
      </w:ins>
      <w:del w:id="468" w:author="bradcard" w:date="2018-12-28T13:25:00Z">
        <w:r w:rsidR="00C30928" w:rsidRPr="00D47AC1" w:rsidDel="00064FBD">
          <w:rPr>
            <w:rFonts w:ascii="Times New Roman" w:hAnsi="Times New Roman" w:cs="Times New Roman"/>
            <w:i/>
            <w:sz w:val="24"/>
            <w:szCs w:val="24"/>
          </w:rPr>
          <w:delText>the same</w:delText>
        </w:r>
      </w:del>
      <w:r w:rsidR="00C30928" w:rsidRPr="00D47AC1">
        <w:rPr>
          <w:rFonts w:ascii="Times New Roman" w:hAnsi="Times New Roman" w:cs="Times New Roman"/>
          <w:i/>
          <w:sz w:val="24"/>
          <w:szCs w:val="24"/>
        </w:rPr>
        <w:t xml:space="preserve"> prediction</w:t>
      </w:r>
      <w:ins w:id="469" w:author="bradcard" w:date="2018-12-28T13:25:00Z">
        <w:r w:rsidR="00064FBD">
          <w:rPr>
            <w:rFonts w:ascii="Times New Roman" w:hAnsi="Times New Roman" w:cs="Times New Roman"/>
            <w:i/>
            <w:sz w:val="24"/>
            <w:szCs w:val="24"/>
          </w:rPr>
          <w:t>s</w:t>
        </w:r>
      </w:ins>
      <w:r w:rsidR="00C30928" w:rsidRPr="00D47AC1">
        <w:rPr>
          <w:rFonts w:ascii="Times New Roman" w:hAnsi="Times New Roman" w:cs="Times New Roman"/>
          <w:i/>
          <w:sz w:val="24"/>
          <w:szCs w:val="24"/>
        </w:rPr>
        <w:t xml:space="preserve"> for </w:t>
      </w:r>
      <w:r w:rsidRPr="00D47AC1">
        <w:rPr>
          <w:rFonts w:ascii="Times New Roman" w:hAnsi="Times New Roman" w:cs="Times New Roman"/>
          <w:i/>
          <w:sz w:val="24"/>
          <w:szCs w:val="24"/>
        </w:rPr>
        <w:t>coexistence</w:t>
      </w:r>
      <w:r w:rsidRPr="00D47AC1">
        <w:rPr>
          <w:rFonts w:ascii="Times New Roman" w:hAnsi="Times New Roman" w:cs="Times New Roman"/>
          <w:i/>
          <w:sz w:val="24"/>
          <w:szCs w:val="24"/>
          <w:lang w:eastAsia="zh-TW"/>
        </w:rPr>
        <w:t>?</w:t>
      </w:r>
    </w:p>
    <w:p w14:paraId="56B95786" w14:textId="6050BE8E" w:rsidR="00064FBD" w:rsidRDefault="008B7AD5" w:rsidP="00D47AC1">
      <w:pPr>
        <w:pStyle w:val="Normal1"/>
        <w:spacing w:line="360" w:lineRule="auto"/>
        <w:ind w:firstLine="360"/>
        <w:rPr>
          <w:ins w:id="470" w:author="bradcard" w:date="2018-12-28T13:27:00Z"/>
          <w:rFonts w:ascii="Times New Roman" w:hAnsi="Times New Roman" w:cs="Times New Roman"/>
          <w:sz w:val="24"/>
          <w:szCs w:val="24"/>
          <w:lang w:eastAsia="zh-TW"/>
        </w:rPr>
      </w:pPr>
      <w:r w:rsidRPr="00C30928">
        <w:rPr>
          <w:rFonts w:ascii="Times New Roman" w:hAnsi="Times New Roman" w:cs="Times New Roman"/>
          <w:sz w:val="24"/>
          <w:szCs w:val="24"/>
          <w:lang w:eastAsia="zh-TW"/>
        </w:rPr>
        <w:t>We showed that with the exception</w:t>
      </w:r>
      <w:del w:id="471" w:author="bradcard" w:date="2018-12-28T13:27:00Z">
        <w:r w:rsidRPr="00C30928" w:rsidDel="00064FBD">
          <w:rPr>
            <w:rFonts w:ascii="Times New Roman" w:hAnsi="Times New Roman" w:cs="Times New Roman"/>
            <w:sz w:val="24"/>
            <w:szCs w:val="24"/>
            <w:lang w:eastAsia="zh-TW"/>
          </w:rPr>
          <w:delText>s</w:delText>
        </w:r>
      </w:del>
      <w:r w:rsidRPr="00C30928">
        <w:rPr>
          <w:rFonts w:ascii="Times New Roman" w:hAnsi="Times New Roman" w:cs="Times New Roman"/>
          <w:sz w:val="24"/>
          <w:szCs w:val="24"/>
          <w:lang w:eastAsia="zh-TW"/>
        </w:rPr>
        <w:t xml:space="preserve"> </w:t>
      </w:r>
      <w:r w:rsidRPr="00C30928">
        <w:rPr>
          <w:rFonts w:ascii="Times New Roman" w:hAnsi="Times New Roman" w:cs="Times New Roman"/>
          <w:sz w:val="24"/>
          <w:szCs w:val="24"/>
        </w:rPr>
        <w:t xml:space="preserve">of the NFD method, the other four methods can </w:t>
      </w:r>
      <w:ins w:id="472" w:author="bradcard" w:date="2018-12-28T13:27:00Z">
        <w:r w:rsidR="00064FBD">
          <w:rPr>
            <w:rFonts w:ascii="Times New Roman" w:hAnsi="Times New Roman" w:cs="Times New Roman"/>
            <w:sz w:val="24"/>
            <w:szCs w:val="24"/>
          </w:rPr>
          <w:t xml:space="preserve">all </w:t>
        </w:r>
      </w:ins>
      <w:r w:rsidRPr="00C30928">
        <w:rPr>
          <w:rFonts w:ascii="Times New Roman" w:hAnsi="Times New Roman" w:cs="Times New Roman"/>
          <w:sz w:val="24"/>
          <w:szCs w:val="24"/>
        </w:rPr>
        <w:t xml:space="preserve">be reduced to the same algebra </w:t>
      </w:r>
      <w:del w:id="473" w:author="bradcard" w:date="2018-12-28T13:27:00Z">
        <w:r w:rsidRPr="00C30928" w:rsidDel="00064FBD">
          <w:rPr>
            <w:rFonts w:ascii="Times New Roman" w:hAnsi="Times New Roman" w:cs="Times New Roman"/>
            <w:sz w:val="24"/>
            <w:szCs w:val="24"/>
          </w:rPr>
          <w:delText xml:space="preserve">to </w:delText>
        </w:r>
      </w:del>
      <w:ins w:id="474" w:author="bradcard" w:date="2018-12-28T13:27:00Z">
        <w:r w:rsidR="00064FBD">
          <w:rPr>
            <w:rFonts w:ascii="Times New Roman" w:hAnsi="Times New Roman" w:cs="Times New Roman"/>
            <w:sz w:val="24"/>
            <w:szCs w:val="24"/>
          </w:rPr>
          <w:t>used</w:t>
        </w:r>
        <w:r w:rsidR="00064FBD" w:rsidRPr="00C30928">
          <w:rPr>
            <w:rFonts w:ascii="Times New Roman" w:hAnsi="Times New Roman" w:cs="Times New Roman"/>
            <w:sz w:val="24"/>
            <w:szCs w:val="24"/>
          </w:rPr>
          <w:t xml:space="preserve"> </w:t>
        </w:r>
      </w:ins>
      <w:r w:rsidRPr="00C30928">
        <w:rPr>
          <w:rFonts w:ascii="Times New Roman" w:hAnsi="Times New Roman" w:cs="Times New Roman"/>
          <w:sz w:val="24"/>
          <w:szCs w:val="24"/>
        </w:rPr>
        <w:t>calculate ND</w:t>
      </w:r>
      <w:r w:rsidRPr="00C30928">
        <w:rPr>
          <w:rFonts w:ascii="Times New Roman" w:hAnsi="Times New Roman" w:cs="Times New Roman"/>
          <w:sz w:val="24"/>
          <w:szCs w:val="24"/>
          <w:lang w:eastAsia="zh-TW"/>
        </w:rPr>
        <w:t xml:space="preserve"> and RFD</w:t>
      </w:r>
      <w:ins w:id="475" w:author="bradcard" w:date="2018-12-28T13:27:00Z">
        <w:r w:rsidR="00064FBD">
          <w:rPr>
            <w:rFonts w:ascii="Times New Roman" w:hAnsi="Times New Roman" w:cs="Times New Roman"/>
            <w:sz w:val="24"/>
            <w:szCs w:val="24"/>
            <w:lang w:eastAsia="zh-TW"/>
          </w:rPr>
          <w:t xml:space="preserve">. Therefore, they </w:t>
        </w:r>
      </w:ins>
      <w:del w:id="476" w:author="bradcard" w:date="2018-12-28T13:27:00Z">
        <w:r w:rsidRPr="00C30928" w:rsidDel="00064FBD">
          <w:rPr>
            <w:rFonts w:ascii="Times New Roman" w:hAnsi="Times New Roman" w:cs="Times New Roman"/>
            <w:sz w:val="24"/>
            <w:szCs w:val="24"/>
            <w:lang w:eastAsia="zh-TW"/>
          </w:rPr>
          <w:delText xml:space="preserve"> and </w:delText>
        </w:r>
      </w:del>
      <w:r w:rsidRPr="00C30928">
        <w:rPr>
          <w:rFonts w:ascii="Times New Roman" w:hAnsi="Times New Roman" w:cs="Times New Roman"/>
          <w:sz w:val="24"/>
          <w:szCs w:val="24"/>
          <w:lang w:eastAsia="zh-TW"/>
        </w:rPr>
        <w:t xml:space="preserve">give </w:t>
      </w:r>
      <w:r w:rsidRPr="00C30928">
        <w:rPr>
          <w:rFonts w:ascii="Times New Roman" w:hAnsi="Times New Roman" w:cs="Times New Roman"/>
          <w:sz w:val="24"/>
          <w:szCs w:val="24"/>
        </w:rPr>
        <w:t xml:space="preserve">qualitatively </w:t>
      </w:r>
      <w:del w:id="477" w:author="bradcard" w:date="2018-12-28T13:27:00Z">
        <w:r w:rsidRPr="00C30928" w:rsidDel="00064FBD">
          <w:rPr>
            <w:rFonts w:ascii="Times New Roman" w:hAnsi="Times New Roman" w:cs="Times New Roman"/>
            <w:sz w:val="24"/>
            <w:szCs w:val="24"/>
          </w:rPr>
          <w:delText xml:space="preserve">the </w:delText>
        </w:r>
      </w:del>
      <w:ins w:id="478" w:author="bradcard" w:date="2018-12-28T13:27:00Z">
        <w:r w:rsidR="00064FBD">
          <w:rPr>
            <w:rFonts w:ascii="Times New Roman" w:hAnsi="Times New Roman" w:cs="Times New Roman"/>
            <w:sz w:val="24"/>
            <w:szCs w:val="24"/>
          </w:rPr>
          <w:t>similar</w:t>
        </w:r>
        <w:r w:rsidR="00064FBD" w:rsidRPr="00C30928">
          <w:rPr>
            <w:rFonts w:ascii="Times New Roman" w:hAnsi="Times New Roman" w:cs="Times New Roman"/>
            <w:sz w:val="24"/>
            <w:szCs w:val="24"/>
          </w:rPr>
          <w:t xml:space="preserve"> </w:t>
        </w:r>
      </w:ins>
      <w:del w:id="479" w:author="bradcard" w:date="2018-12-28T13:27:00Z">
        <w:r w:rsidRPr="00C30928" w:rsidDel="00064FBD">
          <w:rPr>
            <w:rFonts w:ascii="Times New Roman" w:hAnsi="Times New Roman" w:cs="Times New Roman"/>
            <w:sz w:val="24"/>
            <w:szCs w:val="24"/>
          </w:rPr>
          <w:delText xml:space="preserve">same </w:delText>
        </w:r>
      </w:del>
      <w:r w:rsidRPr="00C30928">
        <w:rPr>
          <w:rFonts w:ascii="Times New Roman" w:hAnsi="Times New Roman" w:cs="Times New Roman"/>
          <w:sz w:val="24"/>
          <w:szCs w:val="24"/>
          <w:lang w:eastAsia="zh-TW"/>
        </w:rPr>
        <w:t>predictions for coexistence</w:t>
      </w:r>
      <w:r w:rsidRPr="00C30928">
        <w:rPr>
          <w:rFonts w:ascii="Times New Roman" w:hAnsi="Times New Roman" w:cs="Times New Roman" w:hint="eastAsia"/>
          <w:sz w:val="24"/>
          <w:szCs w:val="24"/>
          <w:lang w:eastAsia="zh-TW"/>
        </w:rPr>
        <w:t>.</w:t>
      </w:r>
      <w:r w:rsidRPr="00C30928">
        <w:rPr>
          <w:rFonts w:ascii="Times New Roman" w:hAnsi="Times New Roman" w:cs="Times New Roman"/>
          <w:sz w:val="24"/>
          <w:szCs w:val="24"/>
          <w:lang w:eastAsia="zh-TW"/>
        </w:rPr>
        <w:t xml:space="preserve"> </w:t>
      </w:r>
      <w:ins w:id="480" w:author="bradcard" w:date="2018-12-28T13:27:00Z">
        <w:r w:rsidR="00064FBD">
          <w:rPr>
            <w:rFonts w:ascii="Times New Roman" w:hAnsi="Times New Roman" w:cs="Times New Roman"/>
            <w:sz w:val="24"/>
            <w:szCs w:val="24"/>
            <w:lang w:eastAsia="zh-TW"/>
          </w:rPr>
          <w:t>THEN WHAT IS THE DIFFERENCE BETWEEN THEM?</w:t>
        </w:r>
      </w:ins>
    </w:p>
    <w:p w14:paraId="5A3EA25F" w14:textId="6C12C0E0"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w:t>
      </w:r>
      <w:ins w:id="481" w:author="bradcard" w:date="2018-12-28T13:28:00Z">
        <w:r w:rsidR="00064FBD">
          <w:rPr>
            <w:rFonts w:ascii="Times New Roman" w:hAnsi="Times New Roman" w:cs="Times New Roman"/>
            <w:sz w:val="24"/>
            <w:szCs w:val="24"/>
            <w:lang w:eastAsia="zh-TW"/>
          </w:rPr>
          <w:t xml:space="preserve">further </w:t>
        </w:r>
      </w:ins>
      <w:r w:rsidRPr="00C30928">
        <w:rPr>
          <w:rFonts w:ascii="Times New Roman" w:hAnsi="Times New Roman" w:cs="Times New Roman"/>
          <w:sz w:val="24"/>
          <w:szCs w:val="24"/>
          <w:lang w:eastAsia="zh-TW"/>
        </w:rPr>
        <w:t>show</w:t>
      </w:r>
      <w:ins w:id="482" w:author="bradcard" w:date="2018-12-28T13:28:00Z">
        <w:r w:rsidR="00064FBD">
          <w:rPr>
            <w:rFonts w:ascii="Times New Roman" w:hAnsi="Times New Roman" w:cs="Times New Roman"/>
            <w:sz w:val="24"/>
            <w:szCs w:val="24"/>
            <w:lang w:eastAsia="zh-TW"/>
          </w:rPr>
          <w:t>ed</w:t>
        </w:r>
      </w:ins>
      <w:r w:rsidRPr="00C30928">
        <w:rPr>
          <w:rFonts w:ascii="Times New Roman" w:hAnsi="Times New Roman" w:cs="Times New Roman"/>
          <w:sz w:val="24"/>
          <w:szCs w:val="24"/>
          <w:lang w:eastAsia="zh-TW"/>
        </w:rPr>
        <w:t xml:space="preserve">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D47AC1">
        <w:rPr>
          <w:rFonts w:ascii="Times New Roman" w:hAnsi="Times New Roman" w:cs="Times New Roman"/>
          <w:sz w:val="24"/>
          <w:szCs w:val="24"/>
          <w:lang w:eastAsia="zh-TW"/>
        </w:rPr>
        <w:t>.</w:t>
      </w:r>
      <w:ins w:id="483" w:author="bradcard" w:date="2018-12-28T13:28:00Z">
        <w:r w:rsidR="00064FBD">
          <w:rPr>
            <w:rFonts w:ascii="Times New Roman" w:hAnsi="Times New Roman" w:cs="Times New Roman"/>
            <w:sz w:val="24"/>
            <w:szCs w:val="24"/>
            <w:lang w:eastAsia="zh-TW"/>
          </w:rPr>
          <w:t xml:space="preserve"> MEANING </w:t>
        </w:r>
        <w:r w:rsidR="00064FBD">
          <w:rPr>
            <w:rFonts w:ascii="Times New Roman" w:hAnsi="Times New Roman" w:cs="Times New Roman"/>
            <w:sz w:val="24"/>
            <w:szCs w:val="24"/>
            <w:lang w:eastAsia="zh-TW"/>
          </w:rPr>
          <w:lastRenderedPageBreak/>
          <w:t xml:space="preserve">WHAT? </w:t>
        </w:r>
      </w:ins>
      <w:r w:rsidR="00D47AC1">
        <w:rPr>
          <w:rFonts w:ascii="Times New Roman" w:hAnsi="Times New Roman" w:cs="Times New Roman"/>
          <w:sz w:val="24"/>
          <w:szCs w:val="24"/>
          <w:lang w:eastAsia="zh-TW"/>
        </w:rPr>
        <w:t xml:space="preserve"> In addition, </w:t>
      </w:r>
      <w:r w:rsidRPr="00C30928">
        <w:rPr>
          <w:rFonts w:ascii="Times New Roman" w:hAnsi="Times New Roman" w:cs="Times New Roman"/>
          <w:sz w:val="24"/>
          <w:szCs w:val="24"/>
          <w:lang w:eastAsia="zh-TW"/>
        </w:rPr>
        <w:t xml:space="preserve">the </w:t>
      </w:r>
      <w:ins w:id="484" w:author="Godwin, Casey" w:date="2018-12-21T12:09:00Z">
        <w:r w:rsidR="00E75410">
          <w:rPr>
            <w:rFonts w:ascii="Times New Roman" w:hAnsi="Times New Roman" w:cs="Times New Roman"/>
            <w:sz w:val="24"/>
            <w:szCs w:val="24"/>
            <w:lang w:eastAsia="zh-TW"/>
          </w:rPr>
          <w:t xml:space="preserve">fact that the </w:t>
        </w:r>
      </w:ins>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4B3731D3" w14:textId="77777777" w:rsidR="00064FBD" w:rsidRDefault="00064FBD" w:rsidP="00C1590A">
      <w:pPr>
        <w:pStyle w:val="Normal1"/>
        <w:spacing w:line="360" w:lineRule="auto"/>
        <w:rPr>
          <w:ins w:id="485" w:author="bradcard" w:date="2018-12-28T13:28:00Z"/>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73EEC2E8"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described</w:t>
      </w:r>
      <w:ins w:id="486" w:author="bradcard" w:date="2018-12-28T13:28:00Z">
        <w:r w:rsidR="00064FBD">
          <w:rPr>
            <w:rFonts w:ascii="Times New Roman" w:hAnsi="Times New Roman" w:cs="Times New Roman"/>
            <w:sz w:val="24"/>
            <w:szCs w:val="24"/>
          </w:rPr>
          <w:t xml:space="preserve"> and compared</w:t>
        </w:r>
      </w:ins>
      <w:r>
        <w:rPr>
          <w:rFonts w:ascii="Times New Roman" w:hAnsi="Times New Roman" w:cs="Times New Roman"/>
          <w:sz w:val="24"/>
          <w:szCs w:val="24"/>
        </w:rPr>
        <w:t xml:space="preserve"> the foundation of each </w:t>
      </w:r>
      <w:commentRangeStart w:id="487"/>
      <w:r>
        <w:rPr>
          <w:rFonts w:ascii="Times New Roman" w:hAnsi="Times New Roman" w:cs="Times New Roman"/>
          <w:sz w:val="24"/>
          <w:szCs w:val="24"/>
        </w:rPr>
        <w:t>empirical method,</w:t>
      </w:r>
      <w:commentRangeEnd w:id="487"/>
      <w:r w:rsidR="00064FBD">
        <w:rPr>
          <w:rStyle w:val="CommentReference"/>
        </w:rPr>
        <w:commentReference w:id="487"/>
      </w:r>
      <w:r>
        <w:rPr>
          <w:rFonts w:ascii="Times New Roman" w:hAnsi="Times New Roman" w:cs="Times New Roman"/>
          <w:sz w:val="24"/>
          <w:szCs w:val="24"/>
        </w:rPr>
        <w:t xml:space="preserve"> </w:t>
      </w:r>
      <w:ins w:id="488" w:author="bradcard" w:date="2018-12-28T13:29:00Z">
        <w:r w:rsidR="007F050B">
          <w:rPr>
            <w:rFonts w:ascii="Times New Roman" w:hAnsi="Times New Roman" w:cs="Times New Roman"/>
            <w:sz w:val="24"/>
            <w:szCs w:val="24"/>
          </w:rPr>
          <w:t xml:space="preserve">here in Part II of the paper </w:t>
        </w:r>
      </w:ins>
      <w:r>
        <w:rPr>
          <w:rFonts w:ascii="Times New Roman" w:hAnsi="Times New Roman" w:cs="Times New Roman"/>
          <w:sz w:val="24"/>
          <w:szCs w:val="24"/>
        </w:rPr>
        <w:t xml:space="preserve">we </w:t>
      </w:r>
      <w:ins w:id="489" w:author="bradcard" w:date="2018-12-28T13:29:00Z">
        <w:r w:rsidR="007F050B">
          <w:rPr>
            <w:rFonts w:ascii="Times New Roman" w:hAnsi="Times New Roman" w:cs="Times New Roman"/>
            <w:sz w:val="24"/>
            <w:szCs w:val="24"/>
          </w:rPr>
          <w:t xml:space="preserve">now </w:t>
        </w:r>
      </w:ins>
      <w:del w:id="490" w:author="bradcard" w:date="2018-12-28T13:29:00Z">
        <w:r w:rsidDel="007F050B">
          <w:rPr>
            <w:rFonts w:ascii="Times New Roman" w:hAnsi="Times New Roman" w:cs="Times New Roman"/>
            <w:sz w:val="24"/>
            <w:szCs w:val="24"/>
          </w:rPr>
          <w:delText xml:space="preserve">use Table 1 </w:delText>
        </w:r>
      </w:del>
      <w:r>
        <w:rPr>
          <w:rFonts w:ascii="Times New Roman" w:hAnsi="Times New Roman" w:cs="Times New Roman"/>
          <w:sz w:val="24"/>
          <w:szCs w:val="24"/>
        </w:rPr>
        <w:t>to help</w:t>
      </w:r>
      <w:r w:rsidR="0049128C">
        <w:rPr>
          <w:rFonts w:ascii="Times New Roman" w:hAnsi="Times New Roman" w:cs="Times New Roman"/>
          <w:sz w:val="24"/>
          <w:szCs w:val="24"/>
        </w:rPr>
        <w:t xml:space="preserve"> empiricists </w:t>
      </w:r>
      <w:del w:id="491" w:author="bradcard" w:date="2018-12-28T13:30:00Z">
        <w:r w:rsidR="0049128C" w:rsidDel="007F050B">
          <w:rPr>
            <w:rFonts w:ascii="Times New Roman" w:hAnsi="Times New Roman" w:cs="Times New Roman"/>
            <w:sz w:val="24"/>
            <w:szCs w:val="24"/>
          </w:rPr>
          <w:delText xml:space="preserve">to </w:delText>
        </w:r>
      </w:del>
      <w:r w:rsidR="0049128C">
        <w:rPr>
          <w:rFonts w:ascii="Times New Roman" w:hAnsi="Times New Roman" w:cs="Times New Roman"/>
          <w:sz w:val="24"/>
          <w:szCs w:val="24"/>
        </w:rPr>
        <w:t xml:space="preserve">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w:t>
      </w:r>
      <w:del w:id="492" w:author="bradcard" w:date="2018-12-28T13:30:00Z">
        <w:r w:rsidDel="007F050B">
          <w:rPr>
            <w:rFonts w:ascii="Times New Roman" w:hAnsi="Times New Roman" w:cs="Times New Roman"/>
            <w:sz w:val="24"/>
            <w:szCs w:val="24"/>
          </w:rPr>
          <w:delText xml:space="preserve">the </w:delText>
        </w:r>
      </w:del>
      <w:ins w:id="493" w:author="bradcard" w:date="2018-12-28T13:30:00Z">
        <w:r w:rsidR="007F050B">
          <w:rPr>
            <w:rFonts w:ascii="Times New Roman" w:hAnsi="Times New Roman" w:cs="Times New Roman"/>
            <w:sz w:val="24"/>
            <w:szCs w:val="24"/>
          </w:rPr>
          <w:t xml:space="preserve">a given </w:t>
        </w:r>
      </w:ins>
      <w:r>
        <w:rPr>
          <w:rFonts w:ascii="Times New Roman" w:hAnsi="Times New Roman" w:cs="Times New Roman"/>
          <w:sz w:val="24"/>
          <w:szCs w:val="24"/>
        </w:rPr>
        <w:t xml:space="preserve">method, and 3) what types of predictions the method can deliver. </w:t>
      </w:r>
      <w:ins w:id="494" w:author="bradcard" w:date="2018-12-28T13:30:00Z">
        <w:r w:rsidR="007F050B">
          <w:rPr>
            <w:rFonts w:ascii="Times New Roman" w:hAnsi="Times New Roman" w:cs="Times New Roman"/>
            <w:sz w:val="24"/>
            <w:szCs w:val="24"/>
          </w:rPr>
          <w:t xml:space="preserve">To aid our discussion, we have summarized the methods in </w:t>
        </w:r>
      </w:ins>
      <w:r>
        <w:rPr>
          <w:rFonts w:ascii="Times New Roman" w:hAnsi="Times New Roman" w:cs="Times New Roman"/>
          <w:sz w:val="24"/>
          <w:szCs w:val="24"/>
        </w:rPr>
        <w:t>Table 1</w:t>
      </w:r>
      <w:ins w:id="495" w:author="bradcard" w:date="2018-12-28T13:30:00Z">
        <w:r w:rsidR="007F050B">
          <w:rPr>
            <w:rFonts w:ascii="Times New Roman" w:hAnsi="Times New Roman" w:cs="Times New Roman"/>
            <w:sz w:val="24"/>
            <w:szCs w:val="24"/>
          </w:rPr>
          <w:t>, which</w:t>
        </w:r>
      </w:ins>
      <w:r>
        <w:rPr>
          <w:rFonts w:ascii="Times New Roman" w:hAnsi="Times New Roman" w:cs="Times New Roman"/>
          <w:sz w:val="24"/>
          <w:szCs w:val="24"/>
        </w:rPr>
        <w:t xml:space="preserve">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w:t>
      </w:r>
      <w:ins w:id="496" w:author="bradcard" w:date="2018-12-28T13:30:00Z">
        <w:r w:rsidR="007F050B">
          <w:rPr>
            <w:rFonts w:ascii="Times New Roman" w:hAnsi="Times New Roman" w:cs="Times New Roman"/>
            <w:sz w:val="24"/>
            <w:szCs w:val="24"/>
          </w:rPr>
          <w:t xml:space="preserve"> system</w:t>
        </w:r>
      </w:ins>
      <w:r>
        <w:rPr>
          <w:rFonts w:ascii="Times New Roman" w:hAnsi="Times New Roman" w:cs="Times New Roman"/>
          <w:sz w:val="24"/>
          <w:szCs w:val="24"/>
        </w:rPr>
        <w:t>.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outlines</w:t>
      </w:r>
      <w:commentRangeStart w:id="497"/>
      <w:r w:rsidR="00431BF1">
        <w:rPr>
          <w:rFonts w:ascii="Times New Roman" w:hAnsi="Times New Roman" w:cs="Times New Roman"/>
          <w:sz w:val="24"/>
          <w:szCs w:val="24"/>
        </w:rPr>
        <w:t xml:space="preserve"> the number </w:t>
      </w:r>
      <w:commentRangeEnd w:id="497"/>
      <w:r w:rsidR="007F050B">
        <w:rPr>
          <w:rStyle w:val="CommentReference"/>
        </w:rPr>
        <w:commentReference w:id="497"/>
      </w:r>
      <w:r w:rsidR="00431BF1">
        <w:rPr>
          <w:rFonts w:ascii="Times New Roman" w:hAnsi="Times New Roman" w:cs="Times New Roman"/>
          <w:sz w:val="24"/>
          <w:szCs w:val="24"/>
        </w:rPr>
        <w:t xml:space="preserve">and types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explains the types of predictions that the method can </w:t>
      </w:r>
      <w:del w:id="498" w:author="bradcard" w:date="2018-12-28T13:31:00Z">
        <w:r w:rsidR="00431BF1" w:rsidDel="007F050B">
          <w:rPr>
            <w:rFonts w:ascii="Times New Roman" w:hAnsi="Times New Roman" w:cs="Times New Roman"/>
            <w:sz w:val="24"/>
            <w:szCs w:val="24"/>
          </w:rPr>
          <w:delText xml:space="preserve">be used to </w:delText>
        </w:r>
      </w:del>
      <w:r w:rsidR="00431BF1">
        <w:rPr>
          <w:rFonts w:ascii="Times New Roman" w:hAnsi="Times New Roman" w:cs="Times New Roman"/>
          <w:sz w:val="24"/>
          <w:szCs w:val="24"/>
        </w:rPr>
        <w:t>make</w:t>
      </w:r>
      <w:r w:rsidR="007829B1">
        <w:rPr>
          <w:rFonts w:ascii="Times New Roman" w:hAnsi="Times New Roman" w:cs="Times New Roman"/>
          <w:sz w:val="24"/>
          <w:szCs w:val="24"/>
        </w:rPr>
        <w:t xml:space="preserve">. </w:t>
      </w:r>
    </w:p>
    <w:p w14:paraId="1515C6B2" w14:textId="79A34FBA" w:rsidR="008B7AD5" w:rsidRPr="00D05024" w:rsidRDefault="00431BF1" w:rsidP="005036A0">
      <w:pPr>
        <w:pStyle w:val="Normal1"/>
        <w:numPr>
          <w:ilvl w:val="1"/>
          <w:numId w:val="14"/>
        </w:numPr>
        <w:spacing w:line="360" w:lineRule="auto"/>
        <w:rPr>
          <w:rFonts w:ascii="Times New Roman" w:hAnsi="Times New Roman" w:cs="Times New Roman"/>
          <w:i/>
          <w:sz w:val="24"/>
          <w:szCs w:val="24"/>
        </w:rPr>
      </w:pPr>
      <w:r>
        <w:rPr>
          <w:rFonts w:ascii="Times New Roman" w:hAnsi="Times New Roman" w:cs="Times New Roman"/>
          <w:i/>
          <w:sz w:val="24"/>
          <w:szCs w:val="24"/>
        </w:rPr>
        <w:t xml:space="preserve">Decision Steps - </w:t>
      </w:r>
      <w:del w:id="499" w:author="bradcard" w:date="2018-12-28T13:31:00Z">
        <w:r w:rsidDel="001A54E1">
          <w:rPr>
            <w:rFonts w:ascii="Times New Roman" w:hAnsi="Times New Roman" w:cs="Times New Roman"/>
            <w:i/>
            <w:sz w:val="24"/>
            <w:szCs w:val="24"/>
          </w:rPr>
          <w:delText>h</w:delText>
        </w:r>
        <w:r w:rsidR="00AA6B7B" w:rsidRPr="00D05024" w:rsidDel="001A54E1">
          <w:rPr>
            <w:rFonts w:ascii="Times New Roman" w:hAnsi="Times New Roman" w:cs="Times New Roman"/>
            <w:i/>
            <w:sz w:val="24"/>
            <w:szCs w:val="24"/>
          </w:rPr>
          <w:delText xml:space="preserve">ow to </w:delText>
        </w:r>
      </w:del>
      <w:r w:rsidR="00AA6B7B" w:rsidRPr="00D05024">
        <w:rPr>
          <w:rFonts w:ascii="Times New Roman" w:hAnsi="Times New Roman" w:cs="Times New Roman"/>
          <w:i/>
          <w:sz w:val="24"/>
          <w:szCs w:val="24"/>
        </w:rPr>
        <w:t>decid</w:t>
      </w:r>
      <w:ins w:id="500" w:author="bradcard" w:date="2018-12-28T13:31:00Z">
        <w:r w:rsidR="001A54E1">
          <w:rPr>
            <w:rFonts w:ascii="Times New Roman" w:hAnsi="Times New Roman" w:cs="Times New Roman"/>
            <w:i/>
            <w:sz w:val="24"/>
            <w:szCs w:val="24"/>
          </w:rPr>
          <w:t>ing</w:t>
        </w:r>
      </w:ins>
      <w:del w:id="501" w:author="bradcard" w:date="2018-12-28T13:31:00Z">
        <w:r w:rsidR="00AA6B7B" w:rsidRPr="00D05024" w:rsidDel="001A54E1">
          <w:rPr>
            <w:rFonts w:ascii="Times New Roman" w:hAnsi="Times New Roman" w:cs="Times New Roman"/>
            <w:i/>
            <w:sz w:val="24"/>
            <w:szCs w:val="24"/>
          </w:rPr>
          <w:delText>e</w:delText>
        </w:r>
      </w:del>
      <w:r w:rsidR="00AA6B7B" w:rsidRPr="00D05024">
        <w:rPr>
          <w:rFonts w:ascii="Times New Roman" w:hAnsi="Times New Roman" w:cs="Times New Roman"/>
          <w:i/>
          <w:sz w:val="24"/>
          <w:szCs w:val="24"/>
        </w:rPr>
        <w:t xml:space="preserve"> which method </w:t>
      </w:r>
      <w:ins w:id="502" w:author="bradcard" w:date="2018-12-28T13:32:00Z">
        <w:r w:rsidR="001A54E1">
          <w:rPr>
            <w:rFonts w:ascii="Times New Roman" w:hAnsi="Times New Roman" w:cs="Times New Roman"/>
            <w:i/>
            <w:sz w:val="24"/>
            <w:szCs w:val="24"/>
          </w:rPr>
          <w:t xml:space="preserve">to use </w:t>
        </w:r>
      </w:ins>
      <w:del w:id="503" w:author="bradcard" w:date="2018-12-28T13:32:00Z">
        <w:r w:rsidDel="001A54E1">
          <w:rPr>
            <w:rFonts w:ascii="Times New Roman" w:hAnsi="Times New Roman" w:cs="Times New Roman"/>
            <w:i/>
            <w:sz w:val="24"/>
            <w:szCs w:val="24"/>
          </w:rPr>
          <w:delText>is appropriate</w:delText>
        </w:r>
      </w:del>
      <w:r>
        <w:rPr>
          <w:rFonts w:ascii="Times New Roman" w:hAnsi="Times New Roman" w:cs="Times New Roman"/>
          <w:i/>
          <w:sz w:val="24"/>
          <w:szCs w:val="24"/>
        </w:rPr>
        <w:t xml:space="preserve"> </w:t>
      </w:r>
      <w:del w:id="504" w:author="bradcard" w:date="2018-12-28T13:31:00Z">
        <w:r w:rsidDel="001A54E1">
          <w:rPr>
            <w:rFonts w:ascii="Times New Roman" w:hAnsi="Times New Roman" w:cs="Times New Roman"/>
            <w:i/>
            <w:sz w:val="24"/>
            <w:szCs w:val="24"/>
          </w:rPr>
          <w:delText>for a study</w:delText>
        </w:r>
      </w:del>
    </w:p>
    <w:p w14:paraId="7F7461EB" w14:textId="11CAAC66" w:rsidR="00726870" w:rsidRDefault="00431BF1"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w:t>
      </w:r>
      <w:ins w:id="505" w:author="bradcard" w:date="2018-12-28T13:37:00Z">
        <w:r w:rsidR="00620C68">
          <w:rPr>
            <w:rFonts w:ascii="Times New Roman" w:hAnsi="Times New Roman" w:cs="Times New Roman"/>
            <w:sz w:val="24"/>
            <w:szCs w:val="24"/>
          </w:rPr>
          <w:t>e</w:t>
        </w:r>
      </w:ins>
      <w:del w:id="506" w:author="bradcard" w:date="2018-12-28T13:37:00Z">
        <w:r w:rsidDel="00620C68">
          <w:rPr>
            <w:rFonts w:ascii="Times New Roman" w:hAnsi="Times New Roman" w:cs="Times New Roman"/>
            <w:sz w:val="24"/>
            <w:szCs w:val="24"/>
          </w:rPr>
          <w:delText>is</w:delText>
        </w:r>
      </w:del>
      <w:ins w:id="507" w:author="bradcard" w:date="2018-12-28T13:37:00Z">
        <w:r w:rsidR="00620C68">
          <w:rPr>
            <w:rFonts w:ascii="Times New Roman" w:hAnsi="Times New Roman" w:cs="Times New Roman"/>
            <w:sz w:val="24"/>
            <w:szCs w:val="24"/>
          </w:rPr>
          <w:t xml:space="preserve"> first</w:t>
        </w:r>
      </w:ins>
      <w:r>
        <w:rPr>
          <w:rFonts w:ascii="Times New Roman" w:hAnsi="Times New Roman" w:cs="Times New Roman"/>
          <w:sz w:val="24"/>
          <w:szCs w:val="24"/>
        </w:rPr>
        <w:t xml:space="preserve"> section of </w:t>
      </w:r>
      <w:commentRangeStart w:id="508"/>
      <w:r>
        <w:rPr>
          <w:rFonts w:ascii="Times New Roman" w:hAnsi="Times New Roman" w:cs="Times New Roman"/>
          <w:sz w:val="24"/>
          <w:szCs w:val="24"/>
        </w:rPr>
        <w:t>Table 1</w:t>
      </w:r>
      <w:commentRangeEnd w:id="508"/>
      <w:r w:rsidR="00620C68">
        <w:rPr>
          <w:rStyle w:val="CommentReference"/>
        </w:rPr>
        <w:commentReference w:id="508"/>
      </w:r>
      <w:r>
        <w:rPr>
          <w:rFonts w:ascii="Times New Roman" w:hAnsi="Times New Roman" w:cs="Times New Roman"/>
          <w:sz w:val="24"/>
          <w:szCs w:val="24"/>
        </w:rPr>
        <w:t xml:space="preserve"> </w:t>
      </w:r>
      <w:ins w:id="509" w:author="bradcard" w:date="2018-12-28T13:37:00Z">
        <w:r w:rsidR="00620C68">
          <w:rPr>
            <w:rFonts w:ascii="Times New Roman" w:hAnsi="Times New Roman" w:cs="Times New Roman"/>
            <w:sz w:val="24"/>
            <w:szCs w:val="24"/>
          </w:rPr>
          <w:t xml:space="preserve">(decision steps) </w:t>
        </w:r>
      </w:ins>
      <w:r>
        <w:rPr>
          <w:rFonts w:ascii="Times New Roman" w:hAnsi="Times New Roman" w:cs="Times New Roman"/>
          <w:sz w:val="24"/>
          <w:szCs w:val="24"/>
        </w:rPr>
        <w:t xml:space="preserve">uses </w:t>
      </w:r>
      <w:ins w:id="510" w:author="bradcard" w:date="2018-12-28T13:37:00Z">
        <w:r w:rsidR="00620C68">
          <w:rPr>
            <w:rFonts w:ascii="Times New Roman" w:hAnsi="Times New Roman" w:cs="Times New Roman"/>
            <w:sz w:val="24"/>
            <w:szCs w:val="24"/>
          </w:rPr>
          <w:t xml:space="preserve">a </w:t>
        </w:r>
      </w:ins>
      <w:r>
        <w:rPr>
          <w:rFonts w:ascii="Times New Roman" w:hAnsi="Times New Roman" w:cs="Times New Roman"/>
          <w:sz w:val="24"/>
          <w:szCs w:val="24"/>
        </w:rPr>
        <w:t>sequen</w:t>
      </w:r>
      <w:ins w:id="511" w:author="bradcard" w:date="2018-12-28T13:37:00Z">
        <w:r w:rsidR="00620C68">
          <w:rPr>
            <w:rFonts w:ascii="Times New Roman" w:hAnsi="Times New Roman" w:cs="Times New Roman"/>
            <w:sz w:val="24"/>
            <w:szCs w:val="24"/>
          </w:rPr>
          <w:t>ce</w:t>
        </w:r>
      </w:ins>
      <w:del w:id="512" w:author="bradcard" w:date="2018-12-28T13:37:00Z">
        <w:r w:rsidDel="00620C68">
          <w:rPr>
            <w:rFonts w:ascii="Times New Roman" w:hAnsi="Times New Roman" w:cs="Times New Roman"/>
            <w:sz w:val="24"/>
            <w:szCs w:val="24"/>
          </w:rPr>
          <w:delText>tial</w:delText>
        </w:r>
      </w:del>
      <w:ins w:id="513" w:author="bradcard" w:date="2018-12-28T13:37:00Z">
        <w:r w:rsidR="00620C68">
          <w:rPr>
            <w:rFonts w:ascii="Times New Roman" w:hAnsi="Times New Roman" w:cs="Times New Roman"/>
            <w:sz w:val="24"/>
            <w:szCs w:val="24"/>
          </w:rPr>
          <w:t xml:space="preserve"> of</w:t>
        </w:r>
      </w:ins>
      <w:r>
        <w:rPr>
          <w:rFonts w:ascii="Times New Roman" w:hAnsi="Times New Roman" w:cs="Times New Roman"/>
          <w:sz w:val="24"/>
          <w:szCs w:val="24"/>
        </w:rPr>
        <w:t xml:space="preserve"> questions about the study system </w:t>
      </w:r>
      <w:del w:id="514" w:author="bradcard" w:date="2018-12-28T13:37:00Z">
        <w:r w:rsidDel="00620C68">
          <w:rPr>
            <w:rFonts w:ascii="Times New Roman" w:hAnsi="Times New Roman" w:cs="Times New Roman"/>
            <w:sz w:val="24"/>
            <w:szCs w:val="24"/>
          </w:rPr>
          <w:delText xml:space="preserve">to </w:delText>
        </w:r>
      </w:del>
      <w:ins w:id="515" w:author="bradcard" w:date="2018-12-28T13:37:00Z">
        <w:r w:rsidR="00620C68">
          <w:rPr>
            <w:rFonts w:ascii="Times New Roman" w:hAnsi="Times New Roman" w:cs="Times New Roman"/>
            <w:sz w:val="24"/>
            <w:szCs w:val="24"/>
          </w:rPr>
          <w:t xml:space="preserve">that help an empiricist </w:t>
        </w:r>
      </w:ins>
      <w:r>
        <w:rPr>
          <w:rFonts w:ascii="Times New Roman" w:hAnsi="Times New Roman" w:cs="Times New Roman"/>
          <w:sz w:val="24"/>
          <w:szCs w:val="24"/>
        </w:rPr>
        <w:t>identify the most appropriate method</w:t>
      </w:r>
      <w:ins w:id="516" w:author="bradcard" w:date="2018-12-28T13:38:00Z">
        <w:r w:rsidR="00620C68">
          <w:rPr>
            <w:rFonts w:ascii="Times New Roman" w:hAnsi="Times New Roman" w:cs="Times New Roman"/>
            <w:sz w:val="24"/>
            <w:szCs w:val="24"/>
          </w:rPr>
          <w:t xml:space="preserve"> for their work</w:t>
        </w:r>
      </w:ins>
      <w:r>
        <w:rPr>
          <w:rFonts w:ascii="Times New Roman" w:hAnsi="Times New Roman" w:cs="Times New Roman"/>
          <w:sz w:val="24"/>
          <w:szCs w:val="24"/>
        </w:rPr>
        <w:t xml:space="preserve">.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del w:id="517" w:author="bradcard" w:date="2018-12-28T13:38:00Z">
        <w:r w:rsidR="00AA6B7B" w:rsidDel="00620C68">
          <w:rPr>
            <w:rFonts w:ascii="Times New Roman" w:hAnsi="Times New Roman" w:cs="Times New Roman"/>
            <w:sz w:val="24"/>
            <w:szCs w:val="24"/>
          </w:rPr>
          <w:delText>d</w:delText>
        </w:r>
        <w:r w:rsidR="007829B1" w:rsidDel="00620C68">
          <w:rPr>
            <w:rFonts w:ascii="Times New Roman" w:hAnsi="Times New Roman" w:cs="Times New Roman"/>
            <w:sz w:val="24"/>
            <w:szCs w:val="24"/>
          </w:rPr>
          <w:delText xml:space="preserve">ecision </w:delText>
        </w:r>
        <w:r w:rsidR="00AA6B7B" w:rsidDel="00620C68">
          <w:rPr>
            <w:rFonts w:ascii="Times New Roman" w:hAnsi="Times New Roman" w:cs="Times New Roman"/>
            <w:sz w:val="24"/>
            <w:szCs w:val="24"/>
          </w:rPr>
          <w:delText>s</w:delText>
        </w:r>
        <w:r w:rsidR="007829B1" w:rsidDel="00620C68">
          <w:rPr>
            <w:rFonts w:ascii="Times New Roman" w:hAnsi="Times New Roman" w:cs="Times New Roman"/>
            <w:sz w:val="24"/>
            <w:szCs w:val="24"/>
          </w:rPr>
          <w:delText>tep</w:delText>
        </w:r>
        <w:r w:rsidDel="00620C68">
          <w:rPr>
            <w:rFonts w:ascii="Times New Roman" w:hAnsi="Times New Roman" w:cs="Times New Roman"/>
            <w:sz w:val="24"/>
            <w:szCs w:val="24"/>
          </w:rPr>
          <w:delText xml:space="preserve">, </w:delText>
        </w:r>
      </w:del>
      <w:ins w:id="518" w:author="bradcard" w:date="2018-12-28T13:38:00Z">
        <w:r w:rsidR="00620C68">
          <w:rPr>
            <w:rFonts w:ascii="Times New Roman" w:hAnsi="Times New Roman" w:cs="Times New Roman"/>
            <w:sz w:val="24"/>
            <w:szCs w:val="24"/>
          </w:rPr>
          <w:t xml:space="preserve">question asks </w:t>
        </w:r>
      </w:ins>
      <w:r>
        <w:rPr>
          <w:rFonts w:ascii="Times New Roman" w:hAnsi="Times New Roman" w:cs="Times New Roman"/>
          <w:sz w:val="24"/>
          <w:szCs w:val="24"/>
        </w:rPr>
        <w:t xml:space="preserve">whether the method must yield estimates of ND and RFD </w:t>
      </w:r>
      <w:ins w:id="519" w:author="bradcard" w:date="2018-12-28T13:38:00Z">
        <w:r w:rsidR="00620C68">
          <w:rPr>
            <w:rFonts w:ascii="Times New Roman" w:hAnsi="Times New Roman" w:cs="Times New Roman"/>
            <w:sz w:val="24"/>
            <w:szCs w:val="24"/>
          </w:rPr>
          <w:t xml:space="preserve">that can be directly related back to </w:t>
        </w:r>
      </w:ins>
      <w:del w:id="520" w:author="bradcard" w:date="2018-12-28T13:38:00Z">
        <w:r w:rsidDel="00620C68">
          <w:rPr>
            <w:rFonts w:ascii="Times New Roman" w:hAnsi="Times New Roman" w:cs="Times New Roman"/>
            <w:sz w:val="24"/>
            <w:szCs w:val="24"/>
          </w:rPr>
          <w:delText>compatible with</w:delText>
        </w:r>
      </w:del>
      <w:ins w:id="521" w:author="bradcard" w:date="2018-12-28T13:38:00Z">
        <w:r w:rsidR="00620C68">
          <w:rPr>
            <w:rFonts w:ascii="Times New Roman" w:hAnsi="Times New Roman" w:cs="Times New Roman"/>
            <w:sz w:val="24"/>
            <w:szCs w:val="24"/>
          </w:rPr>
          <w:t>Chesson’s</w:t>
        </w:r>
      </w:ins>
      <w:ins w:id="522" w:author="bradcard" w:date="2018-12-28T13:39:00Z">
        <w:r w:rsidR="00620C68">
          <w:rPr>
            <w:rFonts w:ascii="Times New Roman" w:hAnsi="Times New Roman" w:cs="Times New Roman"/>
            <w:sz w:val="24"/>
            <w:szCs w:val="24"/>
          </w:rPr>
          <w:t xml:space="preserve"> inequality (eq. X), which is desirable because ?</w:t>
        </w:r>
      </w:ins>
      <w:del w:id="523" w:author="bradcard" w:date="2018-12-28T13:39:00Z">
        <w:r w:rsidDel="00620C68">
          <w:rPr>
            <w:rFonts w:ascii="Times New Roman" w:hAnsi="Times New Roman" w:cs="Times New Roman"/>
            <w:sz w:val="24"/>
            <w:szCs w:val="24"/>
          </w:rPr>
          <w:delText xml:space="preserve"> MCT, </w:delText>
        </w:r>
      </w:del>
      <w:ins w:id="524" w:author="bradcard" w:date="2018-12-28T13:39:00Z">
        <w:r w:rsidR="00620C68">
          <w:rPr>
            <w:rFonts w:ascii="Times New Roman" w:hAnsi="Times New Roman" w:cs="Times New Roman"/>
            <w:sz w:val="24"/>
            <w:szCs w:val="24"/>
          </w:rPr>
          <w:t xml:space="preserve">Question 1 </w:t>
        </w:r>
      </w:ins>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w:t>
      </w:r>
      <w:del w:id="525" w:author="bradcard" w:date="2018-12-28T13:39:00Z">
        <w:r w:rsidR="00AA6B7B" w:rsidDel="00620C68">
          <w:rPr>
            <w:rFonts w:ascii="Times New Roman" w:hAnsi="Times New Roman" w:cs="Times New Roman"/>
            <w:sz w:val="24"/>
            <w:szCs w:val="24"/>
          </w:rPr>
          <w:delText xml:space="preserve">the </w:delText>
        </w:r>
      </w:del>
      <w:ins w:id="526" w:author="bradcard" w:date="2018-12-28T13:39:00Z">
        <w:r w:rsidR="00620C68">
          <w:rPr>
            <w:rFonts w:ascii="Times New Roman" w:hAnsi="Times New Roman" w:cs="Times New Roman"/>
            <w:sz w:val="24"/>
            <w:szCs w:val="24"/>
          </w:rPr>
          <w:t xml:space="preserve">all </w:t>
        </w:r>
      </w:ins>
      <w:r w:rsidR="00AA6B7B">
        <w:rPr>
          <w:rFonts w:ascii="Times New Roman" w:hAnsi="Times New Roman" w:cs="Times New Roman"/>
          <w:sz w:val="24"/>
          <w:szCs w:val="24"/>
        </w:rPr>
        <w:t xml:space="preserve">others. While </w:t>
      </w:r>
      <w:ins w:id="527" w:author="bradcard" w:date="2018-12-28T13:39:00Z">
        <w:r w:rsidR="00620C68">
          <w:rPr>
            <w:rFonts w:ascii="Times New Roman" w:hAnsi="Times New Roman" w:cs="Times New Roman"/>
            <w:sz w:val="24"/>
            <w:szCs w:val="24"/>
          </w:rPr>
          <w:t xml:space="preserve">the </w:t>
        </w:r>
      </w:ins>
      <w:r w:rsidR="00AA6B7B">
        <w:rPr>
          <w:rFonts w:ascii="Times New Roman" w:hAnsi="Times New Roman" w:cs="Times New Roman"/>
          <w:sz w:val="24"/>
          <w:szCs w:val="24"/>
        </w:rPr>
        <w:t xml:space="preserve">NFD </w:t>
      </w:r>
      <w:ins w:id="528" w:author="bradcard" w:date="2018-12-28T13:39:00Z">
        <w:r w:rsidR="00620C68">
          <w:rPr>
            <w:rFonts w:ascii="Times New Roman" w:hAnsi="Times New Roman" w:cs="Times New Roman"/>
            <w:sz w:val="24"/>
            <w:szCs w:val="24"/>
          </w:rPr>
          <w:t xml:space="preserve">method </w:t>
        </w:r>
      </w:ins>
      <w:r w:rsidR="00AA6B7B">
        <w:rPr>
          <w:rFonts w:ascii="Times New Roman" w:hAnsi="Times New Roman" w:cs="Times New Roman"/>
          <w:sz w:val="24"/>
          <w:szCs w:val="24"/>
        </w:rPr>
        <w:t xml:space="preserve">can accurately </w:t>
      </w:r>
      <w:del w:id="529" w:author="bradcard" w:date="2018-12-28T13:39:00Z">
        <w:r w:rsidR="00AA6B7B" w:rsidDel="00620C68">
          <w:rPr>
            <w:rFonts w:ascii="Times New Roman" w:hAnsi="Times New Roman" w:cs="Times New Roman"/>
            <w:sz w:val="24"/>
            <w:szCs w:val="24"/>
          </w:rPr>
          <w:delText xml:space="preserve">determine </w:delText>
        </w:r>
      </w:del>
      <w:ins w:id="530" w:author="bradcard" w:date="2018-12-28T13:39:00Z">
        <w:r w:rsidR="00620C68">
          <w:rPr>
            <w:rFonts w:ascii="Times New Roman" w:hAnsi="Times New Roman" w:cs="Times New Roman"/>
            <w:sz w:val="24"/>
            <w:szCs w:val="24"/>
          </w:rPr>
          <w:t xml:space="preserve">quantify </w:t>
        </w:r>
      </w:ins>
      <w:r w:rsidR="00AA6B7B">
        <w:rPr>
          <w:rFonts w:ascii="Times New Roman" w:hAnsi="Times New Roman" w:cs="Times New Roman"/>
          <w:sz w:val="24"/>
          <w:szCs w:val="24"/>
        </w:rPr>
        <w:t xml:space="preserve">mutual invasibility, </w:t>
      </w:r>
      <w:r w:rsidR="00715006">
        <w:rPr>
          <w:rFonts w:ascii="Times New Roman" w:hAnsi="Times New Roman" w:cs="Times New Roman"/>
          <w:sz w:val="24"/>
          <w:szCs w:val="24"/>
        </w:rPr>
        <w:t xml:space="preserve">it is the only method that cannot be used to </w:t>
      </w:r>
      <w:ins w:id="531" w:author="bradcard" w:date="2018-12-28T13:40:00Z">
        <w:r w:rsidR="00620C68">
          <w:rPr>
            <w:rFonts w:ascii="Times New Roman" w:hAnsi="Times New Roman" w:cs="Times New Roman"/>
            <w:sz w:val="24"/>
            <w:szCs w:val="24"/>
          </w:rPr>
          <w:t xml:space="preserve">directly </w:t>
        </w:r>
      </w:ins>
      <w:del w:id="532" w:author="bradcard" w:date="2018-12-28T13:40:00Z">
        <w:r w:rsidR="00715006" w:rsidDel="00620C68">
          <w:rPr>
            <w:rFonts w:ascii="Times New Roman" w:hAnsi="Times New Roman" w:cs="Times New Roman"/>
            <w:sz w:val="24"/>
            <w:szCs w:val="24"/>
          </w:rPr>
          <w:delText xml:space="preserve">estimate </w:delText>
        </w:r>
      </w:del>
      <w:ins w:id="533" w:author="bradcard" w:date="2018-12-28T13:40:00Z">
        <w:r w:rsidR="00620C68">
          <w:rPr>
            <w:rFonts w:ascii="Times New Roman" w:hAnsi="Times New Roman" w:cs="Times New Roman"/>
            <w:sz w:val="24"/>
            <w:szCs w:val="24"/>
          </w:rPr>
          <w:t xml:space="preserve">quantify the magnitude of </w:t>
        </w:r>
      </w:ins>
      <w:r w:rsidR="00715006">
        <w:rPr>
          <w:rFonts w:ascii="Times New Roman" w:hAnsi="Times New Roman" w:cs="Times New Roman"/>
          <w:sz w:val="24"/>
          <w:szCs w:val="24"/>
        </w:rPr>
        <w:t xml:space="preserve">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w:t>
      </w:r>
      <w:del w:id="534" w:author="bradcard" w:date="2018-12-28T13:40:00Z">
        <w:r w:rsidDel="00620C68">
          <w:rPr>
            <w:rFonts w:ascii="Times New Roman" w:hAnsi="Times New Roman" w:cs="Times New Roman"/>
            <w:sz w:val="24"/>
            <w:szCs w:val="24"/>
          </w:rPr>
          <w:delText xml:space="preserve">the </w:delText>
        </w:r>
      </w:del>
      <w:r>
        <w:rPr>
          <w:rFonts w:ascii="Times New Roman" w:hAnsi="Times New Roman" w:cs="Times New Roman"/>
          <w:sz w:val="24"/>
          <w:szCs w:val="24"/>
        </w:rPr>
        <w:t xml:space="preserve">other </w:t>
      </w:r>
      <w:del w:id="535" w:author="bradcard" w:date="2018-12-28T13:40:00Z">
        <w:r w:rsidDel="00620C68">
          <w:rPr>
            <w:rFonts w:ascii="Times New Roman" w:hAnsi="Times New Roman" w:cs="Times New Roman"/>
            <w:sz w:val="24"/>
            <w:szCs w:val="24"/>
          </w:rPr>
          <w:delText xml:space="preserve">four </w:delText>
        </w:r>
      </w:del>
      <w:r>
        <w:rPr>
          <w:rFonts w:ascii="Times New Roman" w:hAnsi="Times New Roman" w:cs="Times New Roman"/>
          <w:sz w:val="24"/>
          <w:szCs w:val="24"/>
        </w:rPr>
        <w:t xml:space="preserve">methods, it is </w:t>
      </w:r>
      <w:del w:id="536" w:author="bradcard" w:date="2018-12-28T13:40:00Z">
        <w:r w:rsidDel="00620C68">
          <w:rPr>
            <w:rFonts w:ascii="Times New Roman" w:hAnsi="Times New Roman" w:cs="Times New Roman"/>
            <w:sz w:val="24"/>
            <w:szCs w:val="24"/>
          </w:rPr>
          <w:delText xml:space="preserve">important </w:delText>
        </w:r>
      </w:del>
      <w:ins w:id="537" w:author="bradcard" w:date="2018-12-28T13:40:00Z">
        <w:r w:rsidR="00620C68">
          <w:rPr>
            <w:rFonts w:ascii="Times New Roman" w:hAnsi="Times New Roman" w:cs="Times New Roman"/>
            <w:sz w:val="24"/>
            <w:szCs w:val="24"/>
          </w:rPr>
          <w:t>worth</w:t>
        </w:r>
      </w:ins>
      <w:del w:id="538" w:author="bradcard" w:date="2018-12-28T13:40:00Z">
        <w:r w:rsidDel="00620C68">
          <w:rPr>
            <w:rFonts w:ascii="Times New Roman" w:hAnsi="Times New Roman" w:cs="Times New Roman"/>
            <w:sz w:val="24"/>
            <w:szCs w:val="24"/>
          </w:rPr>
          <w:delText>to</w:delText>
        </w:r>
      </w:del>
      <w:r>
        <w:rPr>
          <w:rFonts w:ascii="Times New Roman" w:hAnsi="Times New Roman" w:cs="Times New Roman"/>
          <w:sz w:val="24"/>
          <w:szCs w:val="24"/>
        </w:rPr>
        <w:t xml:space="preserve"> not</w:t>
      </w:r>
      <w:ins w:id="539" w:author="bradcard" w:date="2018-12-28T13:40:00Z">
        <w:r w:rsidR="00620C68">
          <w:rPr>
            <w:rFonts w:ascii="Times New Roman" w:hAnsi="Times New Roman" w:cs="Times New Roman"/>
            <w:sz w:val="24"/>
            <w:szCs w:val="24"/>
          </w:rPr>
          <w:t>ing</w:t>
        </w:r>
      </w:ins>
      <w:del w:id="540" w:author="bradcard" w:date="2018-12-28T13:40:00Z">
        <w:r w:rsidDel="00620C68">
          <w:rPr>
            <w:rFonts w:ascii="Times New Roman" w:hAnsi="Times New Roman" w:cs="Times New Roman"/>
            <w:sz w:val="24"/>
            <w:szCs w:val="24"/>
          </w:rPr>
          <w:delText>e</w:delText>
        </w:r>
      </w:del>
      <w:r>
        <w:rPr>
          <w:rFonts w:ascii="Times New Roman" w:hAnsi="Times New Roman" w:cs="Times New Roman"/>
          <w:sz w:val="24"/>
          <w:szCs w:val="24"/>
        </w:rPr>
        <w:t xml:space="preserve"> that </w:t>
      </w:r>
      <w:r w:rsidR="00726870">
        <w:rPr>
          <w:rFonts w:ascii="Times New Roman" w:hAnsi="Times New Roman" w:cs="Times New Roman"/>
          <w:sz w:val="24"/>
          <w:szCs w:val="24"/>
        </w:rPr>
        <w:t xml:space="preserve">the </w:t>
      </w:r>
      <w:ins w:id="541" w:author="bradcard" w:date="2018-12-28T13:40:00Z">
        <w:r w:rsidR="00620C68">
          <w:rPr>
            <w:rFonts w:ascii="Times New Roman" w:hAnsi="Times New Roman" w:cs="Times New Roman"/>
            <w:sz w:val="24"/>
            <w:szCs w:val="24"/>
          </w:rPr>
          <w:t xml:space="preserve">NFD </w:t>
        </w:r>
      </w:ins>
      <w:del w:id="542" w:author="bradcard" w:date="2018-12-28T13:40:00Z">
        <w:r w:rsidR="00726870" w:rsidDel="00620C68">
          <w:rPr>
            <w:rFonts w:ascii="Times New Roman" w:hAnsi="Times New Roman" w:cs="Times New Roman"/>
            <w:sz w:val="24"/>
            <w:szCs w:val="24"/>
          </w:rPr>
          <w:delText>negative frequency dependenc</w:delText>
        </w:r>
        <w:r w:rsidR="00AA6B7B" w:rsidDel="00620C68">
          <w:rPr>
            <w:rFonts w:ascii="Times New Roman" w:hAnsi="Times New Roman" w:cs="Times New Roman"/>
            <w:sz w:val="24"/>
            <w:szCs w:val="24"/>
          </w:rPr>
          <w:delText>e</w:delText>
        </w:r>
        <w:r w:rsidR="00726870" w:rsidDel="00620C68">
          <w:rPr>
            <w:rFonts w:ascii="Times New Roman" w:hAnsi="Times New Roman" w:cs="Times New Roman"/>
            <w:sz w:val="24"/>
            <w:szCs w:val="24"/>
          </w:rPr>
          <w:delText xml:space="preserve"> </w:delText>
        </w:r>
      </w:del>
      <w:r w:rsidR="00726870">
        <w:rPr>
          <w:rFonts w:ascii="Times New Roman" w:hAnsi="Times New Roman" w:cs="Times New Roman"/>
          <w:sz w:val="24"/>
          <w:szCs w:val="24"/>
        </w:rPr>
        <w:t xml:space="preserve">method </w:t>
      </w:r>
      <w:r>
        <w:rPr>
          <w:rFonts w:ascii="Times New Roman" w:hAnsi="Times New Roman" w:cs="Times New Roman"/>
          <w:sz w:val="24"/>
          <w:szCs w:val="24"/>
        </w:rPr>
        <w:t xml:space="preserve">is the only </w:t>
      </w:r>
      <w:del w:id="543" w:author="bradcard" w:date="2018-12-28T13:40:00Z">
        <w:r w:rsidDel="00620C68">
          <w:rPr>
            <w:rFonts w:ascii="Times New Roman" w:hAnsi="Times New Roman" w:cs="Times New Roman"/>
            <w:sz w:val="24"/>
            <w:szCs w:val="24"/>
          </w:rPr>
          <w:delText xml:space="preserve">method </w:delText>
        </w:r>
      </w:del>
      <w:ins w:id="544" w:author="bradcard" w:date="2018-12-28T13:40:00Z">
        <w:r w:rsidR="00620C68">
          <w:rPr>
            <w:rFonts w:ascii="Times New Roman" w:hAnsi="Times New Roman" w:cs="Times New Roman"/>
            <w:sz w:val="24"/>
            <w:szCs w:val="24"/>
          </w:rPr>
          <w:t xml:space="preserve">one </w:t>
        </w:r>
      </w:ins>
      <w:r>
        <w:rPr>
          <w:rFonts w:ascii="Times New Roman" w:hAnsi="Times New Roman" w:cs="Times New Roman"/>
          <w:sz w:val="24"/>
          <w:szCs w:val="24"/>
        </w:rPr>
        <w:t>that</w:t>
      </w:r>
      <w:r w:rsidRPr="00371339">
        <w:rPr>
          <w:rFonts w:ascii="Times New Roman" w:hAnsi="Times New Roman" w:cs="Times New Roman"/>
          <w:sz w:val="24"/>
          <w:szCs w:val="24"/>
        </w:rPr>
        <w:t xml:space="preserve"> does not require</w:t>
      </w:r>
      <w:ins w:id="545" w:author="bradcard" w:date="2018-12-28T13:40:00Z">
        <w:r w:rsidR="00620C68">
          <w:rPr>
            <w:rFonts w:ascii="Times New Roman" w:hAnsi="Times New Roman" w:cs="Times New Roman"/>
            <w:sz w:val="24"/>
            <w:szCs w:val="24"/>
          </w:rPr>
          <w:t xml:space="preserve"> that species are all grown alone as</w:t>
        </w:r>
      </w:ins>
      <w:r w:rsidRPr="00371339">
        <w:rPr>
          <w:rFonts w:ascii="Times New Roman" w:hAnsi="Times New Roman" w:cs="Times New Roman"/>
          <w:sz w:val="24"/>
          <w:szCs w:val="24"/>
        </w:rPr>
        <w:t xml:space="preserv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w:t>
      </w:r>
      <w:del w:id="546" w:author="bradcard" w:date="2018-12-28T13:41:00Z">
        <w:r w:rsidR="00726870" w:rsidDel="00620C68">
          <w:rPr>
            <w:rFonts w:ascii="Times New Roman" w:hAnsi="Times New Roman" w:cs="Times New Roman"/>
            <w:sz w:val="24"/>
            <w:szCs w:val="24"/>
          </w:rPr>
          <w:delText xml:space="preserve">advantage </w:delText>
        </w:r>
      </w:del>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del w:id="547" w:author="bradcard" w:date="2018-12-28T13:41:00Z">
        <w:r w:rsidR="00726870" w:rsidDel="00620C68">
          <w:rPr>
            <w:rFonts w:ascii="Times New Roman" w:hAnsi="Times New Roman" w:cs="Times New Roman"/>
            <w:sz w:val="24"/>
            <w:szCs w:val="24"/>
          </w:rPr>
          <w:delText xml:space="preserve">particularly important </w:delText>
        </w:r>
      </w:del>
      <w:ins w:id="548" w:author="bradcard" w:date="2018-12-28T13:41:00Z">
        <w:r w:rsidR="00620C68">
          <w:rPr>
            <w:rFonts w:ascii="Times New Roman" w:hAnsi="Times New Roman" w:cs="Times New Roman"/>
            <w:sz w:val="24"/>
            <w:szCs w:val="24"/>
          </w:rPr>
          <w:t xml:space="preserve">an advantage </w:t>
        </w:r>
      </w:ins>
      <w:r w:rsidR="00726870">
        <w:rPr>
          <w:rFonts w:ascii="Times New Roman" w:hAnsi="Times New Roman" w:cs="Times New Roman"/>
          <w:sz w:val="24"/>
          <w:szCs w:val="24"/>
        </w:rPr>
        <w:t>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204FE8D1" w:rsidR="005A3F9E" w:rsidRDefault="00715006" w:rsidP="00123B3F">
      <w:pPr>
        <w:pStyle w:val="Normal1"/>
        <w:spacing w:line="360" w:lineRule="auto"/>
        <w:ind w:firstLine="360"/>
        <w:rPr>
          <w:rFonts w:ascii="Times New Roman" w:hAnsi="Times New Roman" w:cs="Times New Roman"/>
          <w:sz w:val="24"/>
          <w:szCs w:val="24"/>
        </w:rPr>
      </w:pPr>
      <w:commentRangeStart w:id="549"/>
      <w:r>
        <w:rPr>
          <w:rFonts w:ascii="Times New Roman" w:hAnsi="Times New Roman" w:cs="Times New Roman"/>
          <w:sz w:val="24"/>
          <w:szCs w:val="24"/>
        </w:rPr>
        <w:lastRenderedPageBreak/>
        <w:t xml:space="preserve">The </w:t>
      </w:r>
      <w:r w:rsidR="00BA135C">
        <w:rPr>
          <w:rFonts w:ascii="Times New Roman" w:hAnsi="Times New Roman" w:cs="Times New Roman"/>
          <w:sz w:val="24"/>
          <w:szCs w:val="24"/>
        </w:rPr>
        <w:t xml:space="preserve">next </w:t>
      </w:r>
      <w:ins w:id="550" w:author="bradcard" w:date="2018-12-28T13:42:00Z">
        <w:r w:rsidR="00620C68">
          <w:rPr>
            <w:rFonts w:ascii="Times New Roman" w:hAnsi="Times New Roman" w:cs="Times New Roman"/>
            <w:sz w:val="24"/>
            <w:szCs w:val="24"/>
          </w:rPr>
          <w:t xml:space="preserve">question in the </w:t>
        </w:r>
      </w:ins>
      <w:r w:rsidR="00431BF1">
        <w:rPr>
          <w:rFonts w:ascii="Times New Roman" w:hAnsi="Times New Roman" w:cs="Times New Roman"/>
          <w:sz w:val="24"/>
          <w:szCs w:val="24"/>
        </w:rPr>
        <w:t>decision step</w:t>
      </w:r>
      <w:del w:id="551" w:author="bradcard" w:date="2018-12-28T13:42:00Z">
        <w:r w:rsidR="00431BF1" w:rsidDel="00620C68">
          <w:rPr>
            <w:rFonts w:ascii="Times New Roman" w:hAnsi="Times New Roman" w:cs="Times New Roman"/>
            <w:sz w:val="24"/>
            <w:szCs w:val="24"/>
          </w:rPr>
          <w:delText>,</w:delText>
        </w:r>
      </w:del>
      <w:ins w:id="552" w:author="bradcard" w:date="2018-12-28T13:42:00Z">
        <w:r w:rsidR="00620C68">
          <w:rPr>
            <w:rFonts w:ascii="Times New Roman" w:hAnsi="Times New Roman" w:cs="Times New Roman"/>
            <w:sz w:val="24"/>
            <w:szCs w:val="24"/>
          </w:rPr>
          <w:t xml:space="preserve"> is</w:t>
        </w:r>
      </w:ins>
      <w:r w:rsidR="00431BF1">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whether </w:t>
      </w:r>
      <w:del w:id="553" w:author="bradcard" w:date="2018-12-28T13:42:00Z">
        <w:r w:rsidR="00794E37" w:rsidRPr="00B0403D" w:rsidDel="00620C68">
          <w:rPr>
            <w:rFonts w:ascii="Times New Roman" w:hAnsi="Times New Roman" w:cs="Times New Roman"/>
            <w:sz w:val="24"/>
            <w:szCs w:val="24"/>
          </w:rPr>
          <w:delText xml:space="preserve">or </w:delText>
        </w:r>
      </w:del>
      <w:r w:rsidR="00794E37" w:rsidRPr="00B0403D">
        <w:rPr>
          <w:rFonts w:ascii="Times New Roman" w:hAnsi="Times New Roman" w:cs="Times New Roman"/>
          <w:sz w:val="24"/>
          <w:szCs w:val="24"/>
        </w:rPr>
        <w:t xml:space="preserve">the empiricist knows the factors that </w:t>
      </w:r>
      <w:del w:id="554" w:author="bradcard" w:date="2018-12-28T13:42:00Z">
        <w:r w:rsidR="00794E37" w:rsidRPr="00B0403D" w:rsidDel="00620C68">
          <w:rPr>
            <w:rFonts w:ascii="Times New Roman" w:hAnsi="Times New Roman" w:cs="Times New Roman"/>
            <w:sz w:val="24"/>
            <w:szCs w:val="24"/>
          </w:rPr>
          <w:delText xml:space="preserve">influence </w:delText>
        </w:r>
      </w:del>
      <w:ins w:id="555" w:author="bradcard" w:date="2018-12-28T13:42:00Z">
        <w:r w:rsidR="00620C68">
          <w:rPr>
            <w:rFonts w:ascii="Times New Roman" w:hAnsi="Times New Roman" w:cs="Times New Roman"/>
            <w:sz w:val="24"/>
            <w:szCs w:val="24"/>
          </w:rPr>
          <w:t>control</w:t>
        </w:r>
        <w:r w:rsidR="00620C68" w:rsidRPr="00B0403D">
          <w:rPr>
            <w:rFonts w:ascii="Times New Roman" w:hAnsi="Times New Roman" w:cs="Times New Roman"/>
            <w:sz w:val="24"/>
            <w:szCs w:val="24"/>
          </w:rPr>
          <w:t xml:space="preserve"> </w:t>
        </w:r>
      </w:ins>
      <w:r w:rsidR="00794E37" w:rsidRPr="00B0403D">
        <w:rPr>
          <w:rFonts w:ascii="Times New Roman" w:hAnsi="Times New Roman" w:cs="Times New Roman"/>
          <w:sz w:val="24"/>
          <w:szCs w:val="24"/>
        </w:rPr>
        <w:t>population dynamics in their study system</w:t>
      </w:r>
      <w:ins w:id="556" w:author="bradcard" w:date="2018-12-28T13:42:00Z">
        <w:r w:rsidR="00620C68">
          <w:rPr>
            <w:rFonts w:ascii="Times New Roman" w:hAnsi="Times New Roman" w:cs="Times New Roman"/>
            <w:sz w:val="24"/>
            <w:szCs w:val="24"/>
          </w:rPr>
          <w:t>,</w:t>
        </w:r>
      </w:ins>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w:t>
      </w:r>
      <w:ins w:id="557" w:author="bradcard" w:date="2018-12-28T13:42:00Z">
        <w:r w:rsidR="00620C68">
          <w:rPr>
            <w:rFonts w:ascii="Times New Roman" w:hAnsi="Times New Roman" w:cs="Times New Roman"/>
            <w:sz w:val="24"/>
            <w:szCs w:val="24"/>
          </w:rPr>
          <w:t xml:space="preserve">whether s/he </w:t>
        </w:r>
      </w:ins>
      <w:r w:rsidR="00842C71">
        <w:rPr>
          <w:rFonts w:ascii="Times New Roman" w:hAnsi="Times New Roman" w:cs="Times New Roman"/>
          <w:sz w:val="24"/>
          <w:szCs w:val="24"/>
        </w:rPr>
        <w:t xml:space="preserve">can quantify </w:t>
      </w:r>
      <w:commentRangeStart w:id="558"/>
      <w:r w:rsidR="00842C71">
        <w:rPr>
          <w:rFonts w:ascii="Times New Roman" w:hAnsi="Times New Roman" w:cs="Times New Roman"/>
          <w:sz w:val="24"/>
          <w:szCs w:val="24"/>
        </w:rPr>
        <w:t>these relationships</w:t>
      </w:r>
      <w:commentRangeEnd w:id="558"/>
      <w:r w:rsidR="00620C68">
        <w:rPr>
          <w:rStyle w:val="CommentReference"/>
        </w:rPr>
        <w:commentReference w:id="558"/>
      </w:r>
      <w:del w:id="559" w:author="bradcard" w:date="2018-12-28T13:43:00Z">
        <w:r w:rsidR="00431BF1" w:rsidDel="00620C68">
          <w:rPr>
            <w:rFonts w:ascii="Times New Roman" w:hAnsi="Times New Roman" w:cs="Times New Roman"/>
            <w:sz w:val="24"/>
            <w:szCs w:val="24"/>
          </w:rPr>
          <w:delText xml:space="preserve">, </w:delText>
        </w:r>
      </w:del>
      <w:commentRangeEnd w:id="549"/>
      <w:r w:rsidR="00620C68">
        <w:rPr>
          <w:rStyle w:val="CommentReference"/>
        </w:rPr>
        <w:commentReference w:id="549"/>
      </w:r>
      <w:ins w:id="560" w:author="bradcard" w:date="2018-12-28T13:43:00Z">
        <w:r w:rsidR="00620C68">
          <w:rPr>
            <w:rFonts w:ascii="Times New Roman" w:hAnsi="Times New Roman" w:cs="Times New Roman"/>
            <w:sz w:val="24"/>
            <w:szCs w:val="24"/>
          </w:rPr>
          <w:t xml:space="preserve">. This question </w:t>
        </w:r>
      </w:ins>
      <w:r w:rsidR="00431BF1">
        <w:rPr>
          <w:rFonts w:ascii="Times New Roman" w:hAnsi="Times New Roman" w:cs="Times New Roman"/>
          <w:sz w:val="24"/>
          <w:szCs w:val="24"/>
        </w:rPr>
        <w:t xml:space="preserve">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w:t>
      </w:r>
      <w:del w:id="561" w:author="bradcard" w:date="2018-12-28T13:44:00Z">
        <w:r w:rsidR="00794E37" w:rsidRPr="00016F51" w:rsidDel="00620C68">
          <w:rPr>
            <w:rFonts w:ascii="Times New Roman" w:hAnsi="Times New Roman" w:cs="Times New Roman"/>
            <w:sz w:val="24"/>
            <w:szCs w:val="24"/>
          </w:rPr>
          <w:delText xml:space="preserve">completely </w:delText>
        </w:r>
      </w:del>
      <w:r w:rsidR="00794E37" w:rsidRPr="00016F51">
        <w:rPr>
          <w:rFonts w:ascii="Times New Roman" w:hAnsi="Times New Roman" w:cs="Times New Roman"/>
          <w:sz w:val="24"/>
          <w:szCs w:val="24"/>
        </w:rPr>
        <w:t>separate groups: phenomenological methods that are informed by quantifying species interactions</w:t>
      </w:r>
      <w:ins w:id="562" w:author="bradcard" w:date="2018-12-28T13:44:00Z">
        <w:r w:rsidR="00620C68">
          <w:rPr>
            <w:rFonts w:ascii="Times New Roman" w:hAnsi="Times New Roman" w:cs="Times New Roman"/>
            <w:sz w:val="24"/>
            <w:szCs w:val="24"/>
          </w:rPr>
          <w:t>,</w:t>
        </w:r>
      </w:ins>
      <w:r w:rsidR="00794E37" w:rsidRPr="00016F51">
        <w:rPr>
          <w:rFonts w:ascii="Times New Roman" w:hAnsi="Times New Roman" w:cs="Times New Roman"/>
          <w:sz w:val="24"/>
          <w:szCs w:val="24"/>
        </w:rPr>
        <w:t xml:space="preserve"> but </w:t>
      </w:r>
      <w:ins w:id="563" w:author="bradcard" w:date="2018-12-28T13:44:00Z">
        <w:r w:rsidR="00620C68">
          <w:rPr>
            <w:rFonts w:ascii="Times New Roman" w:hAnsi="Times New Roman" w:cs="Times New Roman"/>
            <w:sz w:val="24"/>
            <w:szCs w:val="24"/>
          </w:rPr>
          <w:t xml:space="preserve">which </w:t>
        </w:r>
      </w:ins>
      <w:r w:rsidR="00794E37" w:rsidRPr="00016F51">
        <w:rPr>
          <w:rFonts w:ascii="Times New Roman" w:hAnsi="Times New Roman" w:cs="Times New Roman"/>
          <w:sz w:val="24"/>
          <w:szCs w:val="24"/>
        </w:rPr>
        <w:t>make no assumptions about</w:t>
      </w:r>
      <w:commentRangeStart w:id="564"/>
      <w:r w:rsidR="00794E37" w:rsidRPr="00016F51">
        <w:rPr>
          <w:rFonts w:ascii="Times New Roman" w:hAnsi="Times New Roman" w:cs="Times New Roman"/>
          <w:sz w:val="24"/>
          <w:szCs w:val="24"/>
        </w:rPr>
        <w:t xml:space="preserve">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commentRangeEnd w:id="564"/>
      <w:r w:rsidR="00620C68">
        <w:rPr>
          <w:rStyle w:val="CommentReference"/>
        </w:rPr>
        <w:commentReference w:id="564"/>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all of the remaining steps are conditional on whether the method is phenomenological or mechanistic. In many cases it will not be possible for an empiricist to answer ‘yes’ to question 2, </w:t>
      </w:r>
      <w:ins w:id="565" w:author="bradcard" w:date="2018-12-28T13:46:00Z">
        <w:r w:rsidR="00A14B78">
          <w:rPr>
            <w:rFonts w:ascii="Times New Roman" w:hAnsi="Times New Roman" w:cs="Times New Roman"/>
            <w:sz w:val="24"/>
            <w:szCs w:val="24"/>
          </w:rPr>
          <w:t xml:space="preserve">because?  </w:t>
        </w:r>
      </w:ins>
      <w:del w:id="566" w:author="bradcard" w:date="2018-12-28T13:46:00Z">
        <w:r w:rsidR="00EA4D62" w:rsidDel="00A14B78">
          <w:rPr>
            <w:rFonts w:ascii="Times New Roman" w:hAnsi="Times New Roman" w:cs="Times New Roman"/>
            <w:sz w:val="24"/>
            <w:szCs w:val="24"/>
          </w:rPr>
          <w:delText>w</w:delText>
        </w:r>
      </w:del>
      <w:ins w:id="567" w:author="bradcard" w:date="2018-12-28T13:46:00Z">
        <w:r w:rsidR="00A14B78">
          <w:rPr>
            <w:rFonts w:ascii="Times New Roman" w:hAnsi="Times New Roman" w:cs="Times New Roman"/>
            <w:sz w:val="24"/>
            <w:szCs w:val="24"/>
          </w:rPr>
          <w:t>W</w:t>
        </w:r>
      </w:ins>
      <w:r w:rsidR="00EA4D62">
        <w:rPr>
          <w:rFonts w:ascii="Times New Roman" w:hAnsi="Times New Roman" w:cs="Times New Roman"/>
          <w:sz w:val="24"/>
          <w:szCs w:val="24"/>
        </w:rPr>
        <w:t>h</w:t>
      </w:r>
      <w:ins w:id="568" w:author="bradcard" w:date="2018-12-28T13:46:00Z">
        <w:r w:rsidR="00A14B78">
          <w:rPr>
            <w:rFonts w:ascii="Times New Roman" w:hAnsi="Times New Roman" w:cs="Times New Roman"/>
            <w:sz w:val="24"/>
            <w:szCs w:val="24"/>
          </w:rPr>
          <w:t xml:space="preserve">en </w:t>
        </w:r>
      </w:ins>
      <w:del w:id="569" w:author="bradcard" w:date="2018-12-28T13:46:00Z">
        <w:r w:rsidR="00EA4D62" w:rsidDel="00A14B78">
          <w:rPr>
            <w:rFonts w:ascii="Times New Roman" w:hAnsi="Times New Roman" w:cs="Times New Roman"/>
            <w:sz w:val="24"/>
            <w:szCs w:val="24"/>
          </w:rPr>
          <w:delText>ich</w:delText>
        </w:r>
      </w:del>
      <w:ins w:id="570" w:author="bradcard" w:date="2018-12-28T13:47:00Z">
        <w:r w:rsidR="00A14B78">
          <w:rPr>
            <w:rFonts w:ascii="Times New Roman" w:hAnsi="Times New Roman" w:cs="Times New Roman"/>
            <w:sz w:val="24"/>
            <w:szCs w:val="24"/>
          </w:rPr>
          <w:t xml:space="preserve">one cannot answer yes to question 2, then the </w:t>
        </w:r>
      </w:ins>
      <w:del w:id="571" w:author="bradcard" w:date="2018-12-28T13:47:00Z">
        <w:r w:rsidR="00EA4D62" w:rsidDel="00A14B78">
          <w:rPr>
            <w:rFonts w:ascii="Times New Roman" w:hAnsi="Times New Roman" w:cs="Times New Roman"/>
            <w:sz w:val="24"/>
            <w:szCs w:val="24"/>
          </w:rPr>
          <w:delText xml:space="preserve"> makes the</w:delText>
        </w:r>
      </w:del>
      <w:r w:rsidR="00EA4D62">
        <w:rPr>
          <w:rFonts w:ascii="Times New Roman" w:hAnsi="Times New Roman" w:cs="Times New Roman"/>
          <w:sz w:val="24"/>
          <w:szCs w:val="24"/>
        </w:rPr>
        <w:t xml:space="preserve"> Lotka-Volterra and Sensitivity methods </w:t>
      </w:r>
      <w:ins w:id="572" w:author="bradcard" w:date="2018-12-28T13:47:00Z">
        <w:r w:rsidR="00A14B78">
          <w:rPr>
            <w:rFonts w:ascii="Times New Roman" w:hAnsi="Times New Roman" w:cs="Times New Roman"/>
            <w:sz w:val="24"/>
            <w:szCs w:val="24"/>
          </w:rPr>
          <w:t xml:space="preserve">can be </w:t>
        </w:r>
      </w:ins>
      <w:r w:rsidR="00EA4D62">
        <w:rPr>
          <w:rFonts w:ascii="Times New Roman" w:hAnsi="Times New Roman" w:cs="Times New Roman"/>
          <w:sz w:val="24"/>
          <w:szCs w:val="24"/>
        </w:rPr>
        <w:t>particularly useful</w:t>
      </w:r>
      <w:ins w:id="573" w:author="bradcard" w:date="2018-12-28T13:47:00Z">
        <w:r w:rsidR="00A14B78">
          <w:rPr>
            <w:rFonts w:ascii="Times New Roman" w:hAnsi="Times New Roman" w:cs="Times New Roman"/>
            <w:sz w:val="24"/>
            <w:szCs w:val="24"/>
          </w:rPr>
          <w:t xml:space="preserve"> because they can still quantify ND and RFD even if the empiricist does not have a good understanding of which resource(s) </w:t>
        </w:r>
      </w:ins>
      <w:ins w:id="574" w:author="bradcard" w:date="2018-12-28T13:48:00Z">
        <w:r w:rsidR="00A14B78">
          <w:rPr>
            <w:rFonts w:ascii="Times New Roman" w:hAnsi="Times New Roman" w:cs="Times New Roman"/>
            <w:sz w:val="24"/>
            <w:szCs w:val="24"/>
          </w:rPr>
          <w:t xml:space="preserve">species </w:t>
        </w:r>
      </w:ins>
      <w:ins w:id="575" w:author="bradcard" w:date="2018-12-28T13:47:00Z">
        <w:r w:rsidR="00A14B78">
          <w:rPr>
            <w:rFonts w:ascii="Times New Roman" w:hAnsi="Times New Roman" w:cs="Times New Roman"/>
            <w:sz w:val="24"/>
            <w:szCs w:val="24"/>
          </w:rPr>
          <w:t>are compet</w:t>
        </w:r>
      </w:ins>
      <w:ins w:id="576" w:author="bradcard" w:date="2018-12-28T13:48:00Z">
        <w:r w:rsidR="00A14B78">
          <w:rPr>
            <w:rFonts w:ascii="Times New Roman" w:hAnsi="Times New Roman" w:cs="Times New Roman"/>
            <w:sz w:val="24"/>
            <w:szCs w:val="24"/>
          </w:rPr>
          <w:t>ing</w:t>
        </w:r>
      </w:ins>
      <w:ins w:id="577" w:author="bradcard" w:date="2018-12-28T13:47:00Z">
        <w:r w:rsidR="00A14B78">
          <w:rPr>
            <w:rFonts w:ascii="Times New Roman" w:hAnsi="Times New Roman" w:cs="Times New Roman"/>
            <w:sz w:val="24"/>
            <w:szCs w:val="24"/>
          </w:rPr>
          <w:t xml:space="preserve"> for</w:t>
        </w:r>
      </w:ins>
      <w:ins w:id="578" w:author="bradcard" w:date="2018-12-28T13:48:00Z">
        <w:r w:rsidR="00A14B78">
          <w:rPr>
            <w:rFonts w:ascii="Times New Roman" w:hAnsi="Times New Roman" w:cs="Times New Roman"/>
            <w:sz w:val="24"/>
            <w:szCs w:val="24"/>
          </w:rPr>
          <w:t>, and thus, which resources axes define their niche</w:t>
        </w:r>
      </w:ins>
      <w:r w:rsidR="00EA4D62">
        <w:rPr>
          <w:rFonts w:ascii="Times New Roman" w:hAnsi="Times New Roman" w:cs="Times New Roman"/>
          <w:sz w:val="24"/>
          <w:szCs w:val="24"/>
        </w:rPr>
        <w:t>. O</w:t>
      </w:r>
      <w:commentRangeStart w:id="579"/>
      <w:r w:rsidR="00EA4D62">
        <w:rPr>
          <w:rFonts w:ascii="Times New Roman" w:hAnsi="Times New Roman" w:cs="Times New Roman"/>
          <w:sz w:val="24"/>
          <w:szCs w:val="24"/>
        </w:rPr>
        <w:t>n the other hand, only the mechanistic methods can give predictions about coexistence without growing the species together and can be used to make predictions about novel combinations of species and environmental conditions.</w:t>
      </w:r>
      <w:commentRangeEnd w:id="579"/>
      <w:r w:rsidR="00A14B78">
        <w:rPr>
          <w:rStyle w:val="CommentReference"/>
        </w:rPr>
        <w:commentReference w:id="579"/>
      </w:r>
      <w:r w:rsidR="00EA4D62">
        <w:rPr>
          <w:rFonts w:ascii="Times New Roman" w:hAnsi="Times New Roman" w:cs="Times New Roman"/>
          <w:sz w:val="24"/>
          <w:szCs w:val="24"/>
        </w:rPr>
        <w:t xml:space="preserve"> Because this decision step is so influential, the remaining steps are particular to either the phenomenological or mechanistic methods. </w:t>
      </w:r>
    </w:p>
    <w:p w14:paraId="7F4FAE6C" w14:textId="47ED53EB"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w:t>
      </w:r>
      <w:del w:id="580" w:author="bradcard" w:date="2018-12-28T13:50:00Z">
        <w:r w:rsidR="00123B3F" w:rsidDel="00A14B78">
          <w:rPr>
            <w:rFonts w:ascii="Times New Roman" w:hAnsi="Times New Roman" w:cs="Times New Roman"/>
            <w:sz w:val="24"/>
            <w:szCs w:val="24"/>
          </w:rPr>
          <w:delText xml:space="preserve">a </w:delText>
        </w:r>
      </w:del>
      <w:ins w:id="581" w:author="bradcard" w:date="2018-12-28T13:50:00Z">
        <w:r w:rsidR="00A14B78">
          <w:rPr>
            <w:rFonts w:ascii="Times New Roman" w:hAnsi="Times New Roman" w:cs="Times New Roman"/>
            <w:sz w:val="24"/>
            <w:szCs w:val="24"/>
          </w:rPr>
          <w:t xml:space="preserve">it is experimentally possible to obtain a species monoculture that is at </w:t>
        </w:r>
      </w:ins>
      <w:r w:rsidR="00123B3F">
        <w:rPr>
          <w:rFonts w:ascii="Times New Roman" w:hAnsi="Times New Roman" w:cs="Times New Roman"/>
          <w:sz w:val="24"/>
          <w:szCs w:val="24"/>
        </w:rPr>
        <w:t xml:space="preserve">steady-state </w:t>
      </w:r>
      <w:del w:id="582" w:author="bradcard" w:date="2018-12-28T13:50:00Z">
        <w:r w:rsidR="00123B3F" w:rsidDel="00A14B78">
          <w:rPr>
            <w:rFonts w:ascii="Times New Roman" w:hAnsi="Times New Roman" w:cs="Times New Roman"/>
            <w:sz w:val="24"/>
            <w:szCs w:val="24"/>
          </w:rPr>
          <w:delText xml:space="preserve">monoculture can be obtained </w:delText>
        </w:r>
      </w:del>
      <w:r w:rsidR="00123B3F">
        <w:rPr>
          <w:rFonts w:ascii="Times New Roman" w:hAnsi="Times New Roman" w:cs="Times New Roman"/>
          <w:sz w:val="24"/>
          <w:szCs w:val="24"/>
        </w:rPr>
        <w:t xml:space="preserve">(question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w:t>
      </w:r>
      <w:del w:id="583" w:author="bradcard" w:date="2018-12-28T13:51:00Z">
        <w:r w:rsidR="00570EEB" w:rsidDel="00A14B78">
          <w:rPr>
            <w:rFonts w:ascii="Times New Roman" w:hAnsi="Times New Roman" w:cs="Times New Roman"/>
            <w:sz w:val="24"/>
            <w:szCs w:val="24"/>
          </w:rPr>
          <w:delText xml:space="preserve">the </w:delText>
        </w:r>
      </w:del>
      <w:ins w:id="584" w:author="bradcard" w:date="2018-12-28T13:51:00Z">
        <w:r w:rsidR="00A14B78">
          <w:rPr>
            <w:rFonts w:ascii="Times New Roman" w:hAnsi="Times New Roman" w:cs="Times New Roman"/>
            <w:sz w:val="24"/>
            <w:szCs w:val="24"/>
          </w:rPr>
          <w:t>all non-focal</w:t>
        </w:r>
      </w:ins>
      <w:del w:id="585" w:author="bradcard" w:date="2018-12-28T13:51:00Z">
        <w:r w:rsidR="00570EEB" w:rsidDel="00A14B78">
          <w:rPr>
            <w:rFonts w:ascii="Times New Roman" w:hAnsi="Times New Roman" w:cs="Times New Roman"/>
            <w:sz w:val="24"/>
            <w:szCs w:val="24"/>
          </w:rPr>
          <w:delText>other</w:delText>
        </w:r>
      </w:del>
      <w:r w:rsidR="00570EEB">
        <w:rPr>
          <w:rFonts w:ascii="Times New Roman" w:hAnsi="Times New Roman" w:cs="Times New Roman"/>
          <w:sz w:val="24"/>
          <w:szCs w:val="24"/>
        </w:rPr>
        <w:t xml:space="preserve"> species are considered in aggregate</w:t>
      </w:r>
      <w:r w:rsidR="000D4BCD">
        <w:rPr>
          <w:rFonts w:ascii="Times New Roman" w:hAnsi="Times New Roman" w:cs="Times New Roman"/>
          <w:sz w:val="24"/>
          <w:szCs w:val="24"/>
        </w:rPr>
        <w:t xml:space="preserve"> (e.g. species </w:t>
      </w:r>
      <w:r w:rsidR="000D4BCD" w:rsidRPr="00FE69E0">
        <w:rPr>
          <w:rFonts w:ascii="Times New Roman" w:hAnsi="Times New Roman" w:cs="Times New Roman"/>
          <w:i/>
          <w:sz w:val="24"/>
          <w:szCs w:val="24"/>
        </w:rPr>
        <w:t>i</w:t>
      </w:r>
      <w:r w:rsidR="000D4BCD">
        <w:rPr>
          <w:rFonts w:ascii="Times New Roman" w:hAnsi="Times New Roman" w:cs="Times New Roman"/>
          <w:sz w:val="24"/>
          <w:szCs w:val="24"/>
        </w:rPr>
        <w:t xml:space="preserve"> invading </w:t>
      </w:r>
      <w:del w:id="586" w:author="bradcard" w:date="2018-12-28T13:51:00Z">
        <w:r w:rsidR="000D4BCD" w:rsidDel="00A14B78">
          <w:rPr>
            <w:rFonts w:ascii="Times New Roman" w:hAnsi="Times New Roman" w:cs="Times New Roman"/>
            <w:sz w:val="24"/>
            <w:szCs w:val="24"/>
          </w:rPr>
          <w:delText xml:space="preserve">the </w:delText>
        </w:r>
      </w:del>
      <w:ins w:id="587" w:author="bradcard" w:date="2018-12-28T13:51:00Z">
        <w:r w:rsidR="00A14B78">
          <w:rPr>
            <w:rFonts w:ascii="Times New Roman" w:hAnsi="Times New Roman" w:cs="Times New Roman"/>
            <w:sz w:val="24"/>
            <w:szCs w:val="24"/>
          </w:rPr>
          <w:t xml:space="preserve">a </w:t>
        </w:r>
      </w:ins>
      <w:r w:rsidR="000D4BCD">
        <w:rPr>
          <w:rFonts w:ascii="Times New Roman" w:hAnsi="Times New Roman" w:cs="Times New Roman"/>
          <w:sz w:val="24"/>
          <w:szCs w:val="24"/>
        </w:rPr>
        <w:t>community</w:t>
      </w:r>
      <w:ins w:id="588" w:author="bradcard" w:date="2018-12-28T13:51:00Z">
        <w:r w:rsidR="00A14B78">
          <w:rPr>
            <w:rFonts w:ascii="Times New Roman" w:hAnsi="Times New Roman" w:cs="Times New Roman"/>
            <w:sz w:val="24"/>
            <w:szCs w:val="24"/>
          </w:rPr>
          <w:t xml:space="preserve"> of</w:t>
        </w:r>
      </w:ins>
      <w:r w:rsidR="000D4BCD">
        <w:rPr>
          <w:rFonts w:ascii="Times New Roman" w:hAnsi="Times New Roman" w:cs="Times New Roman"/>
          <w:sz w:val="24"/>
          <w:szCs w:val="24"/>
        </w:rPr>
        <w:t xml:space="preserve"> </w:t>
      </w:r>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66B82E19" w:rsidR="00F92F42"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 xml:space="preserve">(e.g. inorganic nutrients consumed by plants) or biotic </w:t>
      </w:r>
      <w:del w:id="589" w:author="bradcard" w:date="2018-12-28T13:51:00Z">
        <w:r w:rsidR="00794E37" w:rsidRPr="00B0403D" w:rsidDel="00A14B78">
          <w:rPr>
            <w:rFonts w:ascii="Times New Roman" w:hAnsi="Times New Roman" w:cs="Times New Roman"/>
            <w:sz w:val="24"/>
            <w:szCs w:val="24"/>
          </w:rPr>
          <w:delText>and has</w:delText>
        </w:r>
      </w:del>
      <w:ins w:id="590" w:author="bradcard" w:date="2018-12-28T13:51:00Z">
        <w:r w:rsidR="00A14B78">
          <w:rPr>
            <w:rFonts w:ascii="Times New Roman" w:hAnsi="Times New Roman" w:cs="Times New Roman"/>
            <w:sz w:val="24"/>
            <w:szCs w:val="24"/>
          </w:rPr>
          <w:t>with</w:t>
        </w:r>
      </w:ins>
      <w:r w:rsidR="00794E37" w:rsidRPr="00B0403D">
        <w:rPr>
          <w:rFonts w:ascii="Times New Roman" w:hAnsi="Times New Roman" w:cs="Times New Roman"/>
          <w:sz w:val="24"/>
          <w:szCs w:val="24"/>
        </w:rPr>
        <w:t xml:space="preserve">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del w:id="591" w:author="bradcard" w:date="2018-12-28T13:52:00Z">
        <w:r w:rsidR="00FE69E0" w:rsidDel="00A14B78">
          <w:rPr>
            <w:rFonts w:ascii="Times New Roman" w:hAnsi="Times New Roman" w:cs="Times New Roman"/>
            <w:sz w:val="24"/>
            <w:szCs w:val="24"/>
          </w:rPr>
          <w:delText>method based on</w:delText>
        </w:r>
      </w:del>
      <w:ins w:id="592" w:author="bradcard" w:date="2018-12-28T13:52:00Z">
        <w:r w:rsidR="00A14B78">
          <w:rPr>
            <w:rFonts w:ascii="Times New Roman" w:hAnsi="Times New Roman" w:cs="Times New Roman"/>
            <w:sz w:val="24"/>
            <w:szCs w:val="24"/>
          </w:rPr>
          <w:t>use of</w:t>
        </w:r>
      </w:ins>
      <w:r w:rsidR="00FE69E0">
        <w:rPr>
          <w:rFonts w:ascii="Times New Roman" w:hAnsi="Times New Roman" w:cs="Times New Roman"/>
          <w:sz w:val="24"/>
          <w:szCs w:val="24"/>
        </w:rPr>
        <w:t xml:space="preserve">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 xml:space="preserve">can theoretically </w:t>
      </w:r>
      <w:r w:rsidR="000D4BCD">
        <w:rPr>
          <w:rFonts w:ascii="Times New Roman" w:hAnsi="Times New Roman" w:cs="Times New Roman"/>
          <w:sz w:val="24"/>
          <w:szCs w:val="24"/>
        </w:rPr>
        <w:t xml:space="preserve">work for more than two </w:t>
      </w:r>
      <w:r w:rsidR="000D4BCD">
        <w:rPr>
          <w:rFonts w:ascii="Times New Roman" w:hAnsi="Times New Roman" w:cs="Times New Roman"/>
          <w:sz w:val="24"/>
          <w:szCs w:val="24"/>
        </w:rPr>
        <w:lastRenderedPageBreak/>
        <w:t>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5036A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7EFCA9C4"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 xml:space="preserve">for the number and types of experiments required </w:t>
      </w:r>
      <w:ins w:id="593" w:author="bradcard" w:date="2018-12-28T13:52:00Z">
        <w:r w:rsidR="00B33E7E">
          <w:rPr>
            <w:rFonts w:ascii="Times New Roman" w:hAnsi="Times New Roman" w:cs="Times New Roman"/>
            <w:sz w:val="24"/>
            <w:szCs w:val="24"/>
          </w:rPr>
          <w:t xml:space="preserve">to quantify ND and RFD </w:t>
        </w:r>
      </w:ins>
      <w:r>
        <w:rPr>
          <w:rFonts w:ascii="Times New Roman" w:hAnsi="Times New Roman" w:cs="Times New Roman"/>
          <w:sz w:val="24"/>
          <w:szCs w:val="24"/>
        </w:rPr>
        <w:t>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increase</w:t>
      </w:r>
      <w:ins w:id="594" w:author="bradcard" w:date="2018-12-28T13:53:00Z">
        <w:r w:rsidR="00B33E7E">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linearly or exponentially with each additional species</w:t>
      </w:r>
      <w:ins w:id="595" w:author="bradcard" w:date="2018-12-28T13:53:00Z">
        <w:r w:rsidR="00B33E7E">
          <w:rPr>
            <w:rFonts w:ascii="Times New Roman" w:hAnsi="Times New Roman" w:cs="Times New Roman"/>
            <w:sz w:val="24"/>
            <w:szCs w:val="24"/>
          </w:rPr>
          <w:t xml:space="preserve"> being considered</w:t>
        </w:r>
      </w:ins>
      <w:r w:rsidR="00794E37" w:rsidRPr="00B0403D">
        <w:rPr>
          <w:rFonts w:ascii="Times New Roman" w:hAnsi="Times New Roman" w:cs="Times New Roman"/>
          <w:sz w:val="24"/>
          <w:szCs w:val="24"/>
        </w:rPr>
        <w:t xml:space="preserve">.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ins w:id="596" w:author="bradcard" w:date="2018-12-28T13:53:00Z">
        <w:r w:rsidR="00B33E7E">
          <w:rPr>
            <w:rFonts w:ascii="Times New Roman" w:hAnsi="Times New Roman" w:cs="Times New Roman"/>
            <w:sz w:val="24"/>
            <w:szCs w:val="24"/>
          </w:rPr>
          <w:t xml:space="preserve"> the growth of</w:t>
        </w:r>
      </w:ins>
      <w:r w:rsidR="00221A46">
        <w:rPr>
          <w:rFonts w:ascii="Times New Roman" w:hAnsi="Times New Roman" w:cs="Times New Roman"/>
          <w:sz w:val="24"/>
          <w:szCs w:val="24"/>
        </w:rPr>
        <w:t xml:space="preserve"> species </w:t>
      </w:r>
      <w:commentRangeStart w:id="597"/>
      <w:r w:rsidR="00221A46">
        <w:rPr>
          <w:rFonts w:ascii="Times New Roman" w:hAnsi="Times New Roman" w:cs="Times New Roman"/>
          <w:sz w:val="24"/>
          <w:szCs w:val="24"/>
        </w:rPr>
        <w:t>at equilibrium</w:t>
      </w:r>
      <w:commentRangeEnd w:id="597"/>
      <w:r w:rsidR="00B33E7E">
        <w:rPr>
          <w:rStyle w:val="CommentReference"/>
        </w:rPr>
        <w:commentReference w:id="597"/>
      </w:r>
      <w:r w:rsidR="00221A46">
        <w:rPr>
          <w:rFonts w:ascii="Times New Roman" w:hAnsi="Times New Roman" w:cs="Times New Roman"/>
          <w:sz w:val="24"/>
          <w:szCs w:val="24"/>
        </w:rPr>
        <w:t xml:space="preserve">,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ins w:id="598" w:author="bradcard" w:date="2018-12-28T13:53:00Z">
        <w:r w:rsidR="00B33E7E">
          <w:rPr>
            <w:rFonts w:ascii="Times New Roman" w:hAnsi="Times New Roman" w:cs="Times New Roman"/>
            <w:sz w:val="24"/>
            <w:szCs w:val="24"/>
          </w:rPr>
          <w:t xml:space="preserve"> species are known to compete for</w:t>
        </w:r>
      </w:ins>
      <w:r w:rsidR="00794E37" w:rsidRPr="00B0403D">
        <w:rPr>
          <w:rFonts w:ascii="Times New Roman" w:hAnsi="Times New Roman" w:cs="Times New Roman"/>
          <w:sz w:val="24"/>
          <w:szCs w:val="24"/>
        </w:rPr>
        <w:t>.</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FE69E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4CD4F35A"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 xml:space="preserve">predict the potential for coexistence among combinations of species </w:t>
      </w:r>
      <w:commentRangeStart w:id="599"/>
      <w:r w:rsidR="00794E37" w:rsidRPr="00B0403D">
        <w:rPr>
          <w:rFonts w:ascii="Times New Roman" w:hAnsi="Times New Roman" w:cs="Times New Roman"/>
          <w:sz w:val="24"/>
          <w:szCs w:val="24"/>
        </w:rPr>
        <w:t xml:space="preserve">without growing </w:t>
      </w:r>
      <w:del w:id="600" w:author="bradcard" w:date="2018-12-28T13:55:00Z">
        <w:r w:rsidR="00794E37" w:rsidRPr="00B0403D" w:rsidDel="00B33E7E">
          <w:rPr>
            <w:rFonts w:ascii="Times New Roman" w:hAnsi="Times New Roman" w:cs="Times New Roman"/>
            <w:sz w:val="24"/>
            <w:szCs w:val="24"/>
          </w:rPr>
          <w:delText xml:space="preserve">those </w:delText>
        </w:r>
      </w:del>
      <w:r w:rsidR="00794E37" w:rsidRPr="00B0403D">
        <w:rPr>
          <w:rFonts w:ascii="Times New Roman" w:hAnsi="Times New Roman" w:cs="Times New Roman"/>
          <w:sz w:val="24"/>
          <w:szCs w:val="24"/>
        </w:rPr>
        <w:t>species together simultaneously</w:t>
      </w:r>
      <w:commentRangeEnd w:id="599"/>
      <w:r w:rsidR="00B33E7E">
        <w:rPr>
          <w:rStyle w:val="CommentReference"/>
        </w:rPr>
        <w:commentReference w:id="599"/>
      </w:r>
      <w:r w:rsidR="00794E37" w:rsidRPr="00B0403D">
        <w:rPr>
          <w:rFonts w:ascii="Times New Roman" w:hAnsi="Times New Roman" w:cs="Times New Roman"/>
          <w:sz w:val="24"/>
          <w:szCs w:val="24"/>
        </w:rPr>
        <w:t xml:space="preserve">.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201</w:t>
      </w:r>
      <w:del w:id="601" w:author="Godwin, Casey" w:date="2018-12-21T12:11:00Z">
        <w:r w:rsidR="001E04F8" w:rsidDel="00E75410">
          <w:rPr>
            <w:rFonts w:ascii="Times New Roman" w:hAnsi="Times New Roman" w:cs="Times New Roman"/>
            <w:sz w:val="24"/>
            <w:szCs w:val="24"/>
          </w:rPr>
          <w:delText xml:space="preserve">  </w:delText>
        </w:r>
      </w:del>
      <w:r w:rsidR="005036A0">
        <w:rPr>
          <w:rFonts w:ascii="Times New Roman" w:hAnsi="Times New Roman" w:cs="Times New Roman"/>
          <w:sz w:val="24"/>
          <w:szCs w:val="24"/>
        </w:rPr>
        <w:t xml:space="preserve">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outcome of pairwise LV or sensitivity experiments cannot be used to predict coexistence for novel pairs of species or under any changes to environmental conditions. </w:t>
      </w:r>
    </w:p>
    <w:p w14:paraId="61DA72BD" w14:textId="123F1E7A" w:rsidR="004044A2" w:rsidRDefault="004044A2" w:rsidP="00C1590A">
      <w:pPr>
        <w:pStyle w:val="Normal1"/>
        <w:pBdr>
          <w:top w:val="nil"/>
          <w:left w:val="nil"/>
          <w:bottom w:val="nil"/>
          <w:right w:val="nil"/>
          <w:between w:val="nil"/>
        </w:pBdr>
        <w:spacing w:line="360" w:lineRule="auto"/>
        <w:rPr>
          <w:ins w:id="602" w:author="bradcard" w:date="2018-12-28T13:55:00Z"/>
          <w:rFonts w:ascii="Times New Roman" w:hAnsi="Times New Roman" w:cs="Times New Roman"/>
          <w:sz w:val="24"/>
          <w:szCs w:val="24"/>
        </w:rPr>
      </w:pPr>
    </w:p>
    <w:p w14:paraId="1A80DD14" w14:textId="7ACDADA3" w:rsidR="00B33E7E" w:rsidRDefault="00B33E7E" w:rsidP="00C1590A">
      <w:pPr>
        <w:pStyle w:val="Normal1"/>
        <w:pBdr>
          <w:top w:val="nil"/>
          <w:left w:val="nil"/>
          <w:bottom w:val="nil"/>
          <w:right w:val="nil"/>
          <w:between w:val="nil"/>
        </w:pBdr>
        <w:spacing w:line="360" w:lineRule="auto"/>
        <w:rPr>
          <w:ins w:id="603" w:author="bradcard" w:date="2018-12-28T13:58:00Z"/>
          <w:rFonts w:ascii="Times New Roman" w:hAnsi="Times New Roman" w:cs="Times New Roman"/>
          <w:sz w:val="24"/>
          <w:szCs w:val="24"/>
        </w:rPr>
      </w:pPr>
      <w:ins w:id="604" w:author="bradcard" w:date="2018-12-28T13:55:00Z">
        <w:r>
          <w:rPr>
            <w:rFonts w:ascii="Times New Roman" w:hAnsi="Times New Roman" w:cs="Times New Roman"/>
            <w:sz w:val="24"/>
            <w:szCs w:val="24"/>
          </w:rPr>
          <w:t xml:space="preserve">Overall, I like Part 2. However, </w:t>
        </w:r>
      </w:ins>
      <w:ins w:id="605" w:author="bradcard" w:date="2018-12-28T13:56:00Z">
        <w:r>
          <w:rPr>
            <w:rFonts w:ascii="Times New Roman" w:hAnsi="Times New Roman" w:cs="Times New Roman"/>
            <w:sz w:val="24"/>
            <w:szCs w:val="24"/>
          </w:rPr>
          <w:t xml:space="preserve">there are a number of sections where things felt to me as if they were not fully explained. In particular, there were several areas of text where the difference among methods was highlighted,  but the implications for empirical research were not flushed </w:t>
        </w:r>
        <w:r>
          <w:rPr>
            <w:rFonts w:ascii="Times New Roman" w:hAnsi="Times New Roman" w:cs="Times New Roman"/>
            <w:sz w:val="24"/>
            <w:szCs w:val="24"/>
          </w:rPr>
          <w:lastRenderedPageBreak/>
          <w:t xml:space="preserve">out. For example, </w:t>
        </w:r>
      </w:ins>
      <w:ins w:id="606" w:author="bradcard" w:date="2018-12-28T13:57:00Z">
        <w:r>
          <w:rPr>
            <w:rFonts w:ascii="Times New Roman" w:hAnsi="Times New Roman" w:cs="Times New Roman"/>
            <w:sz w:val="24"/>
            <w:szCs w:val="24"/>
          </w:rPr>
          <w:t xml:space="preserve">I can see from Table 1 that the mechanistic methods may require fewer experiments because they don’t require growth of species combinations. </w:t>
        </w:r>
      </w:ins>
      <w:ins w:id="607" w:author="bradcard" w:date="2018-12-28T13:58:00Z">
        <w:r w:rsidR="00C30E51">
          <w:rPr>
            <w:rFonts w:ascii="Times New Roman" w:hAnsi="Times New Roman" w:cs="Times New Roman"/>
            <w:sz w:val="24"/>
            <w:szCs w:val="24"/>
          </w:rPr>
          <w:t>But what does this mean for a typical competition study? Here, it would be useful to go through the design of an experiment using just 3 species (A, B, C):</w:t>
        </w:r>
      </w:ins>
    </w:p>
    <w:p w14:paraId="3F8B3329" w14:textId="2461EDA9" w:rsidR="00C30E51" w:rsidRDefault="00C30E51" w:rsidP="00C1590A">
      <w:pPr>
        <w:pStyle w:val="Normal1"/>
        <w:pBdr>
          <w:top w:val="nil"/>
          <w:left w:val="nil"/>
          <w:bottom w:val="nil"/>
          <w:right w:val="nil"/>
          <w:between w:val="nil"/>
        </w:pBdr>
        <w:spacing w:line="360" w:lineRule="auto"/>
        <w:rPr>
          <w:ins w:id="608" w:author="bradcard" w:date="2018-12-28T13:59:00Z"/>
          <w:rFonts w:ascii="Times New Roman" w:hAnsi="Times New Roman" w:cs="Times New Roman"/>
          <w:sz w:val="24"/>
          <w:szCs w:val="24"/>
        </w:rPr>
      </w:pPr>
    </w:p>
    <w:p w14:paraId="5BE74482" w14:textId="7900648E" w:rsidR="00C30E51" w:rsidRDefault="00C30E51" w:rsidP="00C1590A">
      <w:pPr>
        <w:pStyle w:val="Normal1"/>
        <w:pBdr>
          <w:top w:val="nil"/>
          <w:left w:val="nil"/>
          <w:bottom w:val="nil"/>
          <w:right w:val="nil"/>
          <w:between w:val="nil"/>
        </w:pBdr>
        <w:spacing w:line="360" w:lineRule="auto"/>
        <w:rPr>
          <w:ins w:id="609" w:author="bradcard" w:date="2018-12-28T14:00:00Z"/>
          <w:rFonts w:ascii="Times New Roman" w:hAnsi="Times New Roman" w:cs="Times New Roman"/>
          <w:sz w:val="24"/>
          <w:szCs w:val="24"/>
        </w:rPr>
      </w:pPr>
      <w:ins w:id="610" w:author="bradcard" w:date="2018-12-28T13:59:00Z">
        <w:r>
          <w:rPr>
            <w:rFonts w:ascii="Times New Roman" w:hAnsi="Times New Roman" w:cs="Times New Roman"/>
            <w:sz w:val="24"/>
            <w:szCs w:val="24"/>
          </w:rPr>
          <w:t>Mechanistic experiments; 3 treatment, species A alone, B alone, C alone</w:t>
        </w:r>
      </w:ins>
      <w:ins w:id="611" w:author="bradcard" w:date="2018-12-28T14:00:00Z">
        <w:r>
          <w:rPr>
            <w:rFonts w:ascii="Times New Roman" w:hAnsi="Times New Roman" w:cs="Times New Roman"/>
            <w:sz w:val="24"/>
            <w:szCs w:val="24"/>
          </w:rPr>
          <w:t>. These experiments can be used to predict ND and RFD for any combination of these three species.</w:t>
        </w:r>
      </w:ins>
    </w:p>
    <w:p w14:paraId="1F1E8EC1" w14:textId="77777777" w:rsidR="00C30E51" w:rsidRDefault="00C30E51" w:rsidP="00C1590A">
      <w:pPr>
        <w:pStyle w:val="Normal1"/>
        <w:pBdr>
          <w:top w:val="nil"/>
          <w:left w:val="nil"/>
          <w:bottom w:val="nil"/>
          <w:right w:val="nil"/>
          <w:between w:val="nil"/>
        </w:pBdr>
        <w:spacing w:line="360" w:lineRule="auto"/>
        <w:rPr>
          <w:ins w:id="612" w:author="bradcard" w:date="2018-12-28T13:59:00Z"/>
          <w:rFonts w:ascii="Times New Roman" w:hAnsi="Times New Roman" w:cs="Times New Roman"/>
          <w:sz w:val="24"/>
          <w:szCs w:val="24"/>
        </w:rPr>
      </w:pPr>
    </w:p>
    <w:p w14:paraId="491A2F31" w14:textId="02ECFFF0" w:rsidR="00C30E51" w:rsidRDefault="00C30E51" w:rsidP="00C1590A">
      <w:pPr>
        <w:pStyle w:val="Normal1"/>
        <w:pBdr>
          <w:top w:val="nil"/>
          <w:left w:val="nil"/>
          <w:bottom w:val="nil"/>
          <w:right w:val="nil"/>
          <w:between w:val="nil"/>
        </w:pBdr>
        <w:spacing w:line="360" w:lineRule="auto"/>
        <w:rPr>
          <w:ins w:id="613" w:author="bradcard" w:date="2018-12-28T13:55:00Z"/>
          <w:rFonts w:ascii="Times New Roman" w:hAnsi="Times New Roman" w:cs="Times New Roman"/>
          <w:sz w:val="24"/>
          <w:szCs w:val="24"/>
        </w:rPr>
      </w:pPr>
      <w:ins w:id="614" w:author="bradcard" w:date="2018-12-28T13:59:00Z">
        <w:r>
          <w:rPr>
            <w:rFonts w:ascii="Times New Roman" w:hAnsi="Times New Roman" w:cs="Times New Roman"/>
            <w:sz w:val="24"/>
            <w:szCs w:val="24"/>
          </w:rPr>
          <w:t xml:space="preserve">Phenomenological experiments: 6 treatments, species A alone, B alone, C alone, AB, AC, and BC. Results only apply to </w:t>
        </w:r>
      </w:ins>
      <w:ins w:id="615" w:author="bradcard" w:date="2018-12-28T14:01:00Z">
        <w:r>
          <w:rPr>
            <w:rFonts w:ascii="Times New Roman" w:hAnsi="Times New Roman" w:cs="Times New Roman"/>
            <w:sz w:val="24"/>
            <w:szCs w:val="24"/>
          </w:rPr>
          <w:t xml:space="preserve">the particular </w:t>
        </w:r>
      </w:ins>
      <w:ins w:id="616" w:author="bradcard" w:date="2018-12-28T13:59:00Z">
        <w:r>
          <w:rPr>
            <w:rFonts w:ascii="Times New Roman" w:hAnsi="Times New Roman" w:cs="Times New Roman"/>
            <w:sz w:val="24"/>
            <w:szCs w:val="24"/>
          </w:rPr>
          <w:t>species combination</w:t>
        </w:r>
      </w:ins>
      <w:ins w:id="617" w:author="bradcard" w:date="2018-12-28T14:01:00Z">
        <w:r>
          <w:rPr>
            <w:rFonts w:ascii="Times New Roman" w:hAnsi="Times New Roman" w:cs="Times New Roman"/>
            <w:sz w:val="24"/>
            <w:szCs w:val="24"/>
          </w:rPr>
          <w:t xml:space="preserve"> … coexistence in a new combination cannot be predicted (e.g., ABC).</w:t>
        </w:r>
      </w:ins>
    </w:p>
    <w:p w14:paraId="75E61B70" w14:textId="77777777" w:rsidR="00B33E7E" w:rsidRPr="00B0403D" w:rsidRDefault="00B33E7E"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5AE6803F"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Using only ND and RFD to assess mutual invasibility</w:t>
      </w:r>
      <w:ins w:id="618" w:author="Godwin, Casey" w:date="2018-12-21T12:12:00Z">
        <w:r w:rsidR="00E75410">
          <w:rPr>
            <w:rFonts w:ascii="Times New Roman" w:hAnsi="Times New Roman" w:cs="Times New Roman"/>
            <w:i/>
            <w:sz w:val="24"/>
            <w:szCs w:val="24"/>
          </w:rPr>
          <w:t xml:space="preserve"> </w:t>
        </w:r>
        <w:del w:id="619" w:author="bradcard" w:date="2018-12-28T14:01:00Z">
          <w:r w:rsidR="00E75410" w:rsidDel="00C30E51">
            <w:rPr>
              <w:rFonts w:ascii="Times New Roman" w:hAnsi="Times New Roman" w:cs="Times New Roman"/>
              <w:i/>
              <w:sz w:val="24"/>
              <w:szCs w:val="24"/>
            </w:rPr>
            <w:delText>requires</w:delText>
          </w:r>
        </w:del>
      </w:ins>
      <w:ins w:id="620" w:author="bradcard" w:date="2018-12-28T14:01:00Z">
        <w:r w:rsidR="00C30E51">
          <w:rPr>
            <w:rFonts w:ascii="Times New Roman" w:hAnsi="Times New Roman" w:cs="Times New Roman"/>
            <w:i/>
            <w:sz w:val="24"/>
            <w:szCs w:val="24"/>
          </w:rPr>
          <w:t>assumes</w:t>
        </w:r>
      </w:ins>
      <w:del w:id="621" w:author="Godwin, Casey" w:date="2018-12-21T12:12:00Z">
        <w:r w:rsidR="005A6BD1" w:rsidDel="00E75410">
          <w:rPr>
            <w:rFonts w:ascii="Times New Roman" w:hAnsi="Times New Roman" w:cs="Times New Roman"/>
            <w:i/>
            <w:sz w:val="24"/>
            <w:szCs w:val="24"/>
          </w:rPr>
          <w:delText xml:space="preserve"> implies</w:delText>
        </w:r>
      </w:del>
      <w:r w:rsidR="005A6BD1">
        <w:rPr>
          <w:rFonts w:ascii="Times New Roman" w:hAnsi="Times New Roman" w:cs="Times New Roman"/>
          <w:i/>
          <w:sz w:val="24"/>
          <w:szCs w:val="24"/>
        </w:rPr>
        <w:t xml:space="preserve">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ins w:id="622" w:author="Godwin, Casey" w:date="2018-12-21T12:12:00Z">
        <w:r w:rsidR="00E75410">
          <w:rPr>
            <w:rFonts w:ascii="Times New Roman" w:hAnsi="Times New Roman" w:cs="Times New Roman"/>
            <w:i/>
            <w:sz w:val="24"/>
            <w:szCs w:val="24"/>
          </w:rPr>
          <w:t xml:space="preserve"> </w:t>
        </w:r>
      </w:ins>
      <w:ins w:id="623" w:author="Godwin, Casey" w:date="2018-12-21T12:13:00Z">
        <w:r w:rsidR="00E75410">
          <w:rPr>
            <w:rFonts w:ascii="Times New Roman" w:hAnsi="Times New Roman" w:cs="Times New Roman"/>
            <w:i/>
            <w:sz w:val="24"/>
            <w:szCs w:val="24"/>
          </w:rPr>
          <w:t>near the conditions of mutual invasion</w:t>
        </w:r>
      </w:ins>
    </w:p>
    <w:p w14:paraId="3E146402" w14:textId="7CAEEB67" w:rsidR="00330DAB" w:rsidRDefault="00DC1C4F" w:rsidP="001D322C">
      <w:pPr>
        <w:pStyle w:val="Normal1"/>
        <w:spacing w:line="360" w:lineRule="auto"/>
        <w:ind w:firstLine="450"/>
        <w:rPr>
          <w:rFonts w:ascii="Times New Roman" w:hAnsi="Times New Roman" w:cs="Times New Roman"/>
          <w:sz w:val="24"/>
          <w:szCs w:val="24"/>
        </w:rPr>
      </w:pPr>
      <w:commentRangeStart w:id="624"/>
      <w:r>
        <w:rPr>
          <w:rFonts w:ascii="Times New Roman" w:hAnsi="Times New Roman" w:cs="Times New Roman"/>
          <w:sz w:val="24"/>
          <w:szCs w:val="24"/>
        </w:rPr>
        <w:t xml:space="preserve">The very first </w:t>
      </w:r>
      <w:del w:id="625" w:author="Godwin, Casey" w:date="2018-12-21T12:11:00Z">
        <w:r w:rsidDel="00E75410">
          <w:rPr>
            <w:rFonts w:ascii="Times New Roman" w:hAnsi="Times New Roman" w:cs="Times New Roman"/>
            <w:sz w:val="24"/>
            <w:szCs w:val="24"/>
          </w:rPr>
          <w:delText xml:space="preserve">caution that is worth mentioning </w:delText>
        </w:r>
      </w:del>
      <w:r>
        <w:rPr>
          <w:rFonts w:ascii="Times New Roman" w:hAnsi="Times New Roman" w:cs="Times New Roman"/>
          <w:sz w:val="24"/>
          <w:szCs w:val="24"/>
        </w:rPr>
        <w:t xml:space="preserve">is that </w:t>
      </w:r>
      <w:r w:rsidR="00B54319">
        <w:rPr>
          <w:rFonts w:ascii="Times New Roman" w:hAnsi="Times New Roman" w:cs="Times New Roman"/>
          <w:sz w:val="24"/>
          <w:szCs w:val="24"/>
        </w:rPr>
        <w:t>niche difference (ND) and relative fitness difference (RFD)</w:t>
      </w:r>
      <w:r w:rsidR="00293936">
        <w:rPr>
          <w:rFonts w:ascii="Times New Roman" w:hAnsi="Times New Roman" w:cs="Times New Roman"/>
          <w:sz w:val="24"/>
          <w:szCs w:val="24"/>
        </w:rPr>
        <w:t xml:space="preserve"> </w:t>
      </w:r>
      <w:r w:rsidR="005A6BD1">
        <w:rPr>
          <w:rFonts w:ascii="Times New Roman" w:hAnsi="Times New Roman" w:cs="Times New Roman"/>
          <w:sz w:val="24"/>
          <w:szCs w:val="24"/>
        </w:rPr>
        <w:t xml:space="preserve">are the first order terms of the invasion growth rate </w:t>
      </w:r>
      <w:r w:rsidR="005A6BD1">
        <w:rPr>
          <w:rFonts w:ascii="Times New Roman" w:hAnsi="Times New Roman" w:cs="Times New Roman"/>
          <w:sz w:val="24"/>
          <w:szCs w:val="24"/>
        </w:rPr>
        <w:fldChar w:fldCharType="begin" w:fldLock="1"/>
      </w:r>
      <w:r w:rsidR="005A6BD1">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A6BD1">
        <w:rPr>
          <w:rFonts w:ascii="Times New Roman" w:hAnsi="Times New Roman" w:cs="Times New Roman"/>
          <w:sz w:val="24"/>
          <w:szCs w:val="24"/>
        </w:rPr>
        <w:fldChar w:fldCharType="separate"/>
      </w:r>
      <w:r w:rsidR="005A6BD1" w:rsidRPr="005D6DE6">
        <w:rPr>
          <w:rFonts w:ascii="Times New Roman" w:hAnsi="Times New Roman" w:cs="Times New Roman"/>
          <w:noProof/>
          <w:sz w:val="24"/>
          <w:szCs w:val="24"/>
        </w:rPr>
        <w:t>(Barabás et al. 2018)</w:t>
      </w:r>
      <w:r w:rsidR="005A6BD1">
        <w:rPr>
          <w:rFonts w:ascii="Times New Roman" w:hAnsi="Times New Roman" w:cs="Times New Roman"/>
          <w:sz w:val="24"/>
          <w:szCs w:val="24"/>
        </w:rPr>
        <w:fldChar w:fldCharType="end"/>
      </w:r>
      <w:r w:rsidR="005A6BD1">
        <w:rPr>
          <w:rFonts w:ascii="Times New Roman" w:hAnsi="Times New Roman" w:cs="Times New Roman"/>
          <w:sz w:val="24"/>
          <w:szCs w:val="24"/>
        </w:rPr>
        <w:t>.</w:t>
      </w:r>
      <w:commentRangeEnd w:id="624"/>
      <w:r w:rsidR="00C30E51">
        <w:rPr>
          <w:rStyle w:val="CommentReference"/>
        </w:rPr>
        <w:commentReference w:id="624"/>
      </w:r>
      <w:r w:rsidR="005A6BD1">
        <w:rPr>
          <w:rFonts w:ascii="Times New Roman" w:hAnsi="Times New Roman" w:cs="Times New Roman"/>
          <w:sz w:val="24"/>
          <w:szCs w:val="24"/>
        </w:rPr>
        <w:t xml:space="preserve"> In other words, when calculating ND and RFD to assess Chesson’s inequality (equation 1), environmental fluctuations are assumed </w:t>
      </w:r>
      <w:commentRangeStart w:id="626"/>
      <w:r w:rsidR="005A6BD1">
        <w:rPr>
          <w:rFonts w:ascii="Times New Roman" w:hAnsi="Times New Roman" w:cs="Times New Roman"/>
          <w:sz w:val="24"/>
          <w:szCs w:val="24"/>
        </w:rPr>
        <w:t xml:space="preserve">to be negligible so that </w:t>
      </w:r>
      <w:r w:rsidR="00131404">
        <w:rPr>
          <w:rFonts w:ascii="Times New Roman" w:hAnsi="Times New Roman" w:cs="Times New Roman"/>
          <w:sz w:val="24"/>
          <w:szCs w:val="24"/>
        </w:rPr>
        <w:t xml:space="preserve">species interactions can be approximated by linear terms without losing </w:t>
      </w:r>
      <w:del w:id="627" w:author="bradcard" w:date="2018-12-28T14:02:00Z">
        <w:r w:rsidR="00131404" w:rsidDel="00C30E51">
          <w:rPr>
            <w:rFonts w:ascii="Times New Roman" w:hAnsi="Times New Roman" w:cs="Times New Roman"/>
            <w:sz w:val="24"/>
            <w:szCs w:val="24"/>
          </w:rPr>
          <w:delText xml:space="preserve">too much </w:delText>
        </w:r>
      </w:del>
      <w:r w:rsidR="00131404">
        <w:rPr>
          <w:rFonts w:ascii="Times New Roman" w:hAnsi="Times New Roman" w:cs="Times New Roman"/>
          <w:sz w:val="24"/>
          <w:szCs w:val="24"/>
        </w:rPr>
        <w:t>accuracy</w:t>
      </w:r>
      <w:commentRangeEnd w:id="626"/>
      <w:r w:rsidR="00E75410">
        <w:rPr>
          <w:rStyle w:val="CommentReference"/>
        </w:rPr>
        <w:commentReference w:id="626"/>
      </w:r>
      <w:r w:rsidR="00131404">
        <w:rPr>
          <w:rFonts w:ascii="Times New Roman" w:hAnsi="Times New Roman" w:cs="Times New Roman"/>
          <w:sz w:val="24"/>
          <w:szCs w:val="24"/>
        </w:rPr>
        <w:t xml:space="preserve">. For example, </w:t>
      </w:r>
      <w:r w:rsidR="000339F3">
        <w:rPr>
          <w:rFonts w:ascii="Times New Roman" w:hAnsi="Times New Roman" w:cs="Times New Roman"/>
          <w:sz w:val="24"/>
          <w:szCs w:val="24"/>
        </w:rPr>
        <w:t xml:space="preserve">when </w:t>
      </w:r>
      <w:r w:rsidR="00131404">
        <w:rPr>
          <w:rFonts w:ascii="Times New Roman" w:hAnsi="Times New Roman" w:cs="Times New Roman"/>
          <w:sz w:val="24"/>
          <w:szCs w:val="24"/>
        </w:rPr>
        <w:t xml:space="preserve">reorganizing MacArthur’s consumer model to a Lotka-Volterra form </w:t>
      </w:r>
      <w:r w:rsidR="00131404">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1990)"},"properties":{"noteIndex":0},"schema":"https://github.com/citation-style-language/schema/raw/master/csl-citation.json"}</w:instrText>
      </w:r>
      <w:r w:rsidR="00131404">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(Chesson 1990)</w:t>
      </w:r>
      <w:r w:rsidR="00131404">
        <w:rPr>
          <w:rFonts w:ascii="Times New Roman" w:hAnsi="Times New Roman" w:cs="Times New Roman"/>
          <w:sz w:val="24"/>
          <w:szCs w:val="24"/>
        </w:rPr>
        <w:fldChar w:fldCharType="end"/>
      </w:r>
      <w:r w:rsidR="00131404">
        <w:rPr>
          <w:rFonts w:ascii="Times New Roman" w:hAnsi="Times New Roman" w:cs="Times New Roman"/>
          <w:sz w:val="24"/>
          <w:szCs w:val="24"/>
        </w:rPr>
        <w:t xml:space="preserve">, </w:t>
      </w:r>
      <w:r w:rsidR="000339F3">
        <w:rPr>
          <w:rFonts w:ascii="Times New Roman" w:hAnsi="Times New Roman" w:cs="Times New Roman"/>
          <w:sz w:val="24"/>
          <w:szCs w:val="24"/>
        </w:rPr>
        <w:t xml:space="preserve">Chesson </w:t>
      </w:r>
      <w:r w:rsidR="00131404">
        <w:rPr>
          <w:rFonts w:ascii="Times New Roman" w:hAnsi="Times New Roman" w:cs="Times New Roman"/>
          <w:sz w:val="24"/>
          <w:szCs w:val="24"/>
        </w:rPr>
        <w:t xml:space="preserve">assumes the resource species </w:t>
      </w:r>
      <w:r w:rsidR="000339F3">
        <w:rPr>
          <w:rFonts w:ascii="Times New Roman" w:hAnsi="Times New Roman" w:cs="Times New Roman"/>
          <w:sz w:val="24"/>
          <w:szCs w:val="24"/>
        </w:rPr>
        <w:t>fluctuation</w:t>
      </w:r>
      <w:r w:rsidR="00131404">
        <w:rPr>
          <w:rFonts w:ascii="Times New Roman" w:hAnsi="Times New Roman" w:cs="Times New Roman"/>
          <w:sz w:val="24"/>
          <w:szCs w:val="24"/>
        </w:rPr>
        <w:t xml:space="preserve"> is fast enough</w:t>
      </w:r>
      <w:r w:rsidR="000339F3">
        <w:rPr>
          <w:rFonts w:ascii="Times New Roman" w:hAnsi="Times New Roman" w:cs="Times New Roman"/>
          <w:sz w:val="24"/>
          <w:szCs w:val="24"/>
        </w:rPr>
        <w:t>, so is negligible,</w:t>
      </w:r>
      <w:r w:rsidR="00131404">
        <w:rPr>
          <w:rFonts w:ascii="Times New Roman" w:hAnsi="Times New Roman" w:cs="Times New Roman"/>
          <w:sz w:val="24"/>
          <w:szCs w:val="24"/>
        </w:rPr>
        <w:t xml:space="preserve"> </w:t>
      </w:r>
      <w:r w:rsidR="000339F3">
        <w:rPr>
          <w:rFonts w:ascii="Times New Roman" w:hAnsi="Times New Roman" w:cs="Times New Roman"/>
          <w:sz w:val="24"/>
          <w:szCs w:val="24"/>
        </w:rPr>
        <w:t>to</w:t>
      </w:r>
      <w:r w:rsidR="00131404">
        <w:rPr>
          <w:rFonts w:ascii="Times New Roman" w:hAnsi="Times New Roman" w:cs="Times New Roman"/>
          <w:sz w:val="24"/>
          <w:szCs w:val="24"/>
        </w:rPr>
        <w:t xml:space="preserve"> the focal species</w:t>
      </w:r>
      <w:r w:rsidR="000339F3">
        <w:rPr>
          <w:rFonts w:ascii="Times New Roman" w:hAnsi="Times New Roman" w:cs="Times New Roman"/>
          <w:sz w:val="24"/>
          <w:szCs w:val="24"/>
        </w:rPr>
        <w:t xml:space="preserve">. With this assumption, </w:t>
      </w:r>
      <w:r w:rsidR="00131404">
        <w:rPr>
          <w:rFonts w:ascii="Times New Roman" w:hAnsi="Times New Roman" w:cs="Times New Roman"/>
          <w:sz w:val="24"/>
          <w:szCs w:val="24"/>
        </w:rPr>
        <w:t xml:space="preserve">Chesson can apply the time scale separation technique </w:t>
      </w:r>
      <w:r w:rsidR="000339F3">
        <w:rPr>
          <w:rFonts w:ascii="Times New Roman" w:hAnsi="Times New Roman" w:cs="Times New Roman"/>
          <w:sz w:val="24"/>
          <w:szCs w:val="24"/>
        </w:rPr>
        <w:t xml:space="preserve">to approximate nonlinear species interactions in MacArthur’s consumer model by linear terms in a Lotka-Volterra model. </w:t>
      </w:r>
      <w:r w:rsidR="001D322C">
        <w:rPr>
          <w:rFonts w:ascii="Times New Roman" w:hAnsi="Times New Roman" w:cs="Times New Roman"/>
          <w:sz w:val="24"/>
          <w:szCs w:val="24"/>
        </w:rPr>
        <w:t xml:space="preserve">ND and RFD can then be derived from </w:t>
      </w:r>
      <w:r w:rsidR="00FE1A54">
        <w:rPr>
          <w:rFonts w:ascii="Times New Roman" w:hAnsi="Times New Roman" w:cs="Times New Roman"/>
          <w:sz w:val="24"/>
          <w:szCs w:val="24"/>
        </w:rPr>
        <w:t xml:space="preserve">this </w:t>
      </w:r>
      <w:r w:rsidR="001D322C">
        <w:rPr>
          <w:rFonts w:ascii="Times New Roman" w:hAnsi="Times New Roman" w:cs="Times New Roman"/>
          <w:sz w:val="24"/>
          <w:szCs w:val="24"/>
        </w:rPr>
        <w:t>linear approximation for assessing mutual invasibility. However, i</w:t>
      </w:r>
      <w:r w:rsidR="000339F3">
        <w:rPr>
          <w:rFonts w:ascii="Times New Roman" w:hAnsi="Times New Roman" w:cs="Times New Roman"/>
          <w:sz w:val="24"/>
          <w:szCs w:val="24"/>
        </w:rPr>
        <w:t xml:space="preserve">f resource species fluctuations cannot be negligible, </w:t>
      </w:r>
      <w:r w:rsidR="001D322C">
        <w:rPr>
          <w:rFonts w:ascii="Times New Roman" w:hAnsi="Times New Roman" w:cs="Times New Roman"/>
          <w:sz w:val="24"/>
          <w:szCs w:val="24"/>
        </w:rPr>
        <w:t xml:space="preserve">linear approximation might not be accurate enough so that ND and RFD can be incorrectly calculated. In addition, when environmental fluctuations cannot be negligible, fluctuation dependent </w:t>
      </w:r>
      <w:r w:rsidR="001D322C">
        <w:rPr>
          <w:rFonts w:ascii="Times New Roman" w:hAnsi="Times New Roman" w:cs="Times New Roman"/>
          <w:sz w:val="24"/>
          <w:szCs w:val="24"/>
        </w:rPr>
        <w:lastRenderedPageBreak/>
        <w:t xml:space="preserve">mechanisms, i.e. relative nonlinearity and storage effects, will also determine species’ invasion growth rate in addition to ND and RFD. </w:t>
      </w:r>
      <w:r w:rsidR="00A97777">
        <w:rPr>
          <w:rFonts w:ascii="Times New Roman" w:hAnsi="Times New Roman" w:cs="Times New Roman"/>
          <w:sz w:val="24"/>
          <w:szCs w:val="24"/>
        </w:rPr>
        <w:t xml:space="preserve">However, empiricists should be able to neglect fluctuation dependent mechanisms and still correctly predict species coexistence, when conducting well-controlled experiments. </w:t>
      </w:r>
    </w:p>
    <w:p w14:paraId="507C6D0A" w14:textId="39CC7760"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A</w:t>
      </w:r>
      <w:commentRangeStart w:id="628"/>
      <w:r w:rsidRPr="009E12E1">
        <w:rPr>
          <w:rFonts w:ascii="Times New Roman" w:hAnsi="Times New Roman" w:cs="Times New Roman"/>
          <w:i/>
          <w:sz w:val="24"/>
          <w:szCs w:val="24"/>
        </w:rPr>
        <w:t xml:space="preserve">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commentRangeEnd w:id="628"/>
      <w:r w:rsidR="00C30E51">
        <w:rPr>
          <w:rStyle w:val="CommentReference"/>
        </w:rPr>
        <w:commentReference w:id="628"/>
      </w:r>
    </w:p>
    <w:p w14:paraId="506FF7DE" w14:textId="4301B199" w:rsidR="009E12E1" w:rsidRPr="00580A54" w:rsidRDefault="00580A54" w:rsidP="00C1590A">
      <w:pPr>
        <w:pStyle w:val="Normal1"/>
        <w:spacing w:line="360" w:lineRule="auto"/>
        <w:ind w:firstLine="360"/>
      </w:pPr>
      <w:r>
        <w:rPr>
          <w:rFonts w:ascii="Times New Roman" w:hAnsi="Times New Roman" w:cs="Times New Roman"/>
          <w:sz w:val="24"/>
          <w:szCs w:val="24"/>
        </w:rPr>
        <w:t xml:space="preserve">Although we have shown that the empirical approaches for predicting coexistence among species can give the same qualitative outcome, </w:t>
      </w:r>
      <w:commentRangeStart w:id="629"/>
      <w:r>
        <w:rPr>
          <w:rFonts w:ascii="Times New Roman" w:hAnsi="Times New Roman" w:cs="Times New Roman"/>
          <w:sz w:val="24"/>
          <w:szCs w:val="24"/>
        </w:rPr>
        <w:t>this is true only under certain assumptions and conditions.</w:t>
      </w:r>
      <w:commentRangeEnd w:id="629"/>
      <w:r w:rsidR="00C30E51">
        <w:rPr>
          <w:rStyle w:val="CommentReference"/>
        </w:rPr>
        <w:commentReference w:id="629"/>
      </w:r>
      <w:r>
        <w:rPr>
          <w:rFonts w:ascii="Times New Roman" w:hAnsi="Times New Roman" w:cs="Times New Roman"/>
          <w:sz w:val="24"/>
          <w:szCs w:val="24"/>
        </w:rPr>
        <w:t xml:space="preserve"> When those assumptions are not recognized and justified, any of </w:t>
      </w:r>
      <w:commentRangeStart w:id="630"/>
      <w:r>
        <w:rPr>
          <w:rFonts w:ascii="Times New Roman" w:hAnsi="Times New Roman" w:cs="Times New Roman"/>
          <w:sz w:val="24"/>
          <w:szCs w:val="24"/>
        </w:rPr>
        <w:t>these three methods</w:t>
      </w:r>
      <w:commentRangeEnd w:id="630"/>
      <w:r w:rsidR="00C30E51">
        <w:rPr>
          <w:rStyle w:val="CommentReference"/>
        </w:rPr>
        <w:commentReference w:id="630"/>
      </w:r>
      <w:r>
        <w:rPr>
          <w:rFonts w:ascii="Times New Roman" w:hAnsi="Times New Roman" w:cs="Times New Roman"/>
          <w:sz w:val="24"/>
          <w:szCs w:val="24"/>
        </w:rPr>
        <w:t xml:space="preserve"> can give misleading predictions. For instance, the 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r w:rsidRPr="00FE1A54">
        <w:rPr>
          <w:rFonts w:ascii="Times New Roman" w:hAnsi="Times New Roman" w:cs="Times New Roman"/>
          <w:i/>
          <w:sz w:val="24"/>
          <w:szCs w:val="24"/>
        </w:rPr>
        <w:t>i</w:t>
      </w:r>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w:t>
      </w:r>
      <w:ins w:id="631" w:author="bradcard" w:date="2018-12-28T14:07:00Z">
        <w:r w:rsidR="00C30E51">
          <w:rPr>
            <w:rFonts w:ascii="Times New Roman" w:hAnsi="Times New Roman" w:cs="Times New Roman"/>
            <w:sz w:val="24"/>
            <w:szCs w:val="24"/>
          </w:rPr>
          <w:t xml:space="preserve">would </w:t>
        </w:r>
      </w:ins>
      <w:r>
        <w:rPr>
          <w:rFonts w:ascii="Times New Roman" w:hAnsi="Times New Roman" w:cs="Times New Roman"/>
          <w:sz w:val="24"/>
          <w:szCs w:val="24"/>
        </w:rPr>
        <w:t>mean</w:t>
      </w:r>
      <w:del w:id="632" w:author="bradcard" w:date="2018-12-28T14:07:00Z">
        <w:r w:rsidDel="00C30E51">
          <w:rPr>
            <w:rFonts w:ascii="Times New Roman" w:hAnsi="Times New Roman" w:cs="Times New Roman"/>
            <w:sz w:val="24"/>
            <w:szCs w:val="24"/>
          </w:rPr>
          <w:delText>s</w:delText>
        </w:r>
      </w:del>
      <w:r>
        <w:rPr>
          <w:rFonts w:ascii="Times New Roman" w:hAnsi="Times New Roman" w:cs="Times New Roman"/>
          <w:sz w:val="24"/>
          <w:szCs w:val="24"/>
        </w:rPr>
        <w:t xml:space="preserve">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w:t>
      </w:r>
      <w:commentRangeStart w:id="633"/>
      <w:r>
        <w:rPr>
          <w:rFonts w:ascii="Times New Roman" w:hAnsi="Times New Roman" w:cs="Times New Roman"/>
          <w:sz w:val="24"/>
          <w:szCs w:val="24"/>
        </w:rPr>
        <w:t>This example shows how empirically comparing two methods can reveal differences among the methods which are not readily apparent from their derivation.</w:t>
      </w:r>
      <w:r w:rsidR="00FE1A54">
        <w:rPr>
          <w:rFonts w:ascii="Times New Roman" w:hAnsi="Times New Roman" w:cs="Times New Roman"/>
          <w:sz w:val="24"/>
          <w:szCs w:val="24"/>
        </w:rPr>
        <w:t xml:space="preserve"> </w:t>
      </w:r>
      <w:commentRangeEnd w:id="633"/>
      <w:r w:rsidR="00C30E51">
        <w:rPr>
          <w:rStyle w:val="CommentReference"/>
        </w:rPr>
        <w:commentReference w:id="633"/>
      </w:r>
      <w:r w:rsidR="00FE1A54">
        <w:rPr>
          <w:rFonts w:ascii="Times New Roman" w:hAnsi="Times New Roman" w:cs="Times New Roman"/>
          <w:sz w:val="24"/>
          <w:szCs w:val="24"/>
        </w:rPr>
        <w:t xml:space="preserve">Consequently, it is important to apply the empirical method at the conditions that follow the assumptions. </w:t>
      </w:r>
    </w:p>
    <w:p w14:paraId="7284D451" w14:textId="7147EF69"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0CD0C60B" w14:textId="680D9279" w:rsidR="00DC72EB" w:rsidRDefault="00CA292C" w:rsidP="002002F7">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w:t>
      </w:r>
      <w:commentRangeStart w:id="634"/>
      <w:r w:rsidR="00794E37" w:rsidRPr="00A96538">
        <w:rPr>
          <w:rFonts w:ascii="Times New Roman" w:hAnsi="Times New Roman" w:cs="Times New Roman"/>
          <w:sz w:val="24"/>
          <w:szCs w:val="24"/>
        </w:rPr>
        <w:t>the environmental factors t</w:t>
      </w:r>
      <w:commentRangeEnd w:id="634"/>
      <w:r w:rsidR="002041CD">
        <w:rPr>
          <w:rStyle w:val="CommentReference"/>
        </w:rPr>
        <w:commentReference w:id="634"/>
      </w:r>
      <w:r w:rsidR="00794E37" w:rsidRPr="00A96538">
        <w:rPr>
          <w:rFonts w:ascii="Times New Roman" w:hAnsi="Times New Roman" w:cs="Times New Roman"/>
          <w:sz w:val="24"/>
          <w:szCs w:val="24"/>
        </w:rPr>
        <w:t xml:space="preserve">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commentRangeStart w:id="635"/>
      <w:r w:rsidR="0025241C">
        <w:rPr>
          <w:rFonts w:ascii="Times New Roman" w:hAnsi="Times New Roman" w:cs="Times New Roman"/>
          <w:sz w:val="24"/>
          <w:szCs w:val="24"/>
        </w:rPr>
        <w:t>Outside of abstract experiments,</w:t>
      </w:r>
      <w:commentRangeEnd w:id="635"/>
      <w:r w:rsidR="002041CD">
        <w:rPr>
          <w:rStyle w:val="CommentReference"/>
        </w:rPr>
        <w:commentReference w:id="635"/>
      </w:r>
      <w:r w:rsidR="0025241C">
        <w:rPr>
          <w:rFonts w:ascii="Times New Roman" w:hAnsi="Times New Roman" w:cs="Times New Roman"/>
          <w:sz w:val="24"/>
          <w:szCs w:val="24"/>
        </w:rPr>
        <w:t xml:space="preserve">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DC72EB">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B366084" w:rsidR="00DC72EB" w:rsidRDefault="00FE1A54" w:rsidP="00DC72EB">
      <w:pPr>
        <w:pStyle w:val="Normal1"/>
        <w:spacing w:line="360" w:lineRule="auto"/>
        <w:ind w:firstLine="450"/>
        <w:rPr>
          <w:rFonts w:ascii="Times New Roman" w:hAnsi="Times New Roman" w:cs="Times New Roman"/>
          <w:sz w:val="24"/>
          <w:szCs w:val="24"/>
        </w:rPr>
      </w:pPr>
      <w:r w:rsidRPr="00FE1A54">
        <w:rPr>
          <w:rFonts w:ascii="Times New Roman" w:hAnsi="Times New Roman" w:cs="Times New Roman"/>
          <w:sz w:val="24"/>
          <w:szCs w:val="24"/>
        </w:rPr>
        <w:lastRenderedPageBreak/>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ins w:id="636" w:author="bradcard" w:date="2018-12-28T14:09:00Z">
        <w:r w:rsidR="002041CD">
          <w:rPr>
            <w:rFonts w:ascii="Times New Roman" w:hAnsi="Times New Roman" w:cs="Times New Roman"/>
            <w:sz w:val="24"/>
            <w:szCs w:val="24"/>
          </w:rPr>
          <w:t>able</w:t>
        </w:r>
      </w:ins>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del w:id="637" w:author="Godwin, Casey" w:date="2018-12-21T12:14:00Z">
        <w:r w:rsidR="002002F7" w:rsidDel="00E75410">
          <w:rPr>
            <w:rFonts w:ascii="Times New Roman" w:hAnsi="Times New Roman" w:cs="Times New Roman"/>
            <w:sz w:val="24"/>
            <w:szCs w:val="24"/>
            <w:lang w:eastAsia="zh-TW"/>
          </w:rPr>
          <w:delText xml:space="preserve">now </w:delText>
        </w:r>
        <w:r w:rsidR="00DC72EB" w:rsidDel="00E75410">
          <w:rPr>
            <w:rFonts w:ascii="Times New Roman" w:hAnsi="Times New Roman" w:cs="Times New Roman"/>
            <w:sz w:val="24"/>
            <w:szCs w:val="24"/>
            <w:lang w:eastAsia="zh-TW"/>
          </w:rPr>
          <w:delText xml:space="preserve">argue </w:delText>
        </w:r>
        <w:r w:rsidR="002002F7" w:rsidDel="00E75410">
          <w:rPr>
            <w:rFonts w:ascii="Times New Roman" w:hAnsi="Times New Roman" w:cs="Times New Roman"/>
            <w:sz w:val="24"/>
            <w:szCs w:val="24"/>
            <w:lang w:eastAsia="zh-TW"/>
          </w:rPr>
          <w:delText>the following</w:delText>
        </w:r>
      </w:del>
      <w:ins w:id="638" w:author="Godwin, Casey" w:date="2018-12-21T12:14:00Z">
        <w:r w:rsidR="00E75410">
          <w:rPr>
            <w:rFonts w:ascii="Times New Roman" w:hAnsi="Times New Roman" w:cs="Times New Roman"/>
            <w:sz w:val="24"/>
            <w:szCs w:val="24"/>
            <w:lang w:eastAsia="zh-TW"/>
          </w:rPr>
          <w:t>offer</w:t>
        </w:r>
      </w:ins>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ins w:id="639" w:author="Godwin, Casey" w:date="2018-12-21T12:14:00Z">
        <w:r w:rsidR="00E75410">
          <w:rPr>
            <w:rFonts w:ascii="Times New Roman" w:hAnsi="Times New Roman" w:cs="Times New Roman"/>
            <w:sz w:val="24"/>
            <w:szCs w:val="24"/>
            <w:lang w:eastAsia="zh-TW"/>
          </w:rPr>
          <w:t xml:space="preserve">development of </w:t>
        </w:r>
      </w:ins>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For example, the ND between three species is not as straightforward as the ND between two species. </w:t>
      </w:r>
      <w:ins w:id="640" w:author="bradcard" w:date="2018-12-28T14:09:00Z">
        <w:r w:rsidR="002041CD">
          <w:rPr>
            <w:rFonts w:ascii="Times New Roman" w:hAnsi="Times New Roman" w:cs="Times New Roman"/>
            <w:sz w:val="24"/>
            <w:szCs w:val="24"/>
          </w:rPr>
          <w:t xml:space="preserve">Explain? </w:t>
        </w:r>
      </w:ins>
      <w:r w:rsidR="00DC72EB">
        <w:rPr>
          <w:rFonts w:ascii="Times New Roman" w:hAnsi="Times New Roman" w:cs="Times New Roman"/>
          <w:sz w:val="24"/>
          <w:szCs w:val="24"/>
        </w:rPr>
        <w:t>In terms of experimentation</w:t>
      </w:r>
      <w:r w:rsidR="00DC72EB" w:rsidRPr="0061153E">
        <w:rPr>
          <w:rFonts w:ascii="Times New Roman" w:hAnsi="Times New Roman" w:cs="Times New Roman"/>
          <w:sz w:val="24"/>
          <w:szCs w:val="24"/>
        </w:rPr>
        <w:t xml:space="preserve">, the sensitivity and the negative frequency dependency method can be used in one-to-many </w:t>
      </w:r>
      <w:r w:rsidR="00DC72EB">
        <w:rPr>
          <w:rFonts w:ascii="Times New Roman" w:hAnsi="Times New Roman" w:cs="Times New Roman"/>
          <w:sz w:val="24"/>
          <w:szCs w:val="24"/>
        </w:rPr>
        <w:t>species contexts with</w:t>
      </w:r>
      <w:r w:rsidR="00DC72EB" w:rsidRPr="0061153E">
        <w:rPr>
          <w:rFonts w:ascii="Times New Roman" w:hAnsi="Times New Roman" w:cs="Times New Roman"/>
          <w:sz w:val="24"/>
          <w:szCs w:val="24"/>
        </w:rPr>
        <w:t xml:space="preserve"> some assumptions </w:t>
      </w:r>
      <w:commentRangeStart w:id="641"/>
      <w:r w:rsidR="00DC72EB">
        <w:rPr>
          <w:rFonts w:ascii="Times New Roman" w:hAnsi="Times New Roman" w:cs="Times New Roman"/>
          <w:sz w:val="24"/>
          <w:szCs w:val="24"/>
        </w:rPr>
        <w:t>discussed previously</w:t>
      </w:r>
      <w:commentRangeEnd w:id="641"/>
      <w:r w:rsidR="002041CD">
        <w:rPr>
          <w:rStyle w:val="CommentReference"/>
        </w:rPr>
        <w:commentReference w:id="641"/>
      </w:r>
      <w:r w:rsidR="00DC72EB" w:rsidRPr="0061153E">
        <w:rPr>
          <w:rFonts w:ascii="Times New Roman" w:hAnsi="Times New Roman" w:cs="Times New Roman"/>
          <w:sz w:val="24"/>
          <w:szCs w:val="24"/>
        </w:rPr>
        <w:t xml:space="preserve">. </w:t>
      </w:r>
      <w:r w:rsidR="00DC72EB" w:rsidRPr="00277918">
        <w:rPr>
          <w:rFonts w:ascii="Times New Roman" w:hAnsi="Times New Roman" w:cs="Times New Roman"/>
          <w:sz w:val="24"/>
          <w:szCs w:val="24"/>
        </w:rPr>
        <w:t xml:space="preserve">However, none of these three methods </w:t>
      </w:r>
      <w:r w:rsidR="00DC72EB">
        <w:rPr>
          <w:rFonts w:ascii="Times New Roman" w:hAnsi="Times New Roman" w:cs="Times New Roman"/>
          <w:sz w:val="24"/>
          <w:szCs w:val="24"/>
        </w:rPr>
        <w:t xml:space="preserve">(NFD, LV, and Sensitivity) </w:t>
      </w:r>
      <w:r w:rsidR="00DC72EB" w:rsidRPr="00277918">
        <w:rPr>
          <w:rFonts w:ascii="Times New Roman" w:hAnsi="Times New Roman" w:cs="Times New Roman"/>
          <w:sz w:val="24"/>
          <w:szCs w:val="24"/>
        </w:rPr>
        <w:t>can deal with intransitive competition, where</w:t>
      </w:r>
      <w:r w:rsidR="00DC72EB" w:rsidRPr="00371339">
        <w:rPr>
          <w:rFonts w:ascii="Times New Roman" w:hAnsi="Times New Roman" w:cs="Times New Roman"/>
          <w:sz w:val="24"/>
          <w:szCs w:val="24"/>
        </w:rPr>
        <w:t xml:space="preserve"> competition among species</w:t>
      </w:r>
      <w:r w:rsidR="00DC72EB">
        <w:rPr>
          <w:rFonts w:ascii="Times New Roman" w:hAnsi="Times New Roman" w:cs="Times New Roman"/>
          <w:sz w:val="24"/>
          <w:szCs w:val="24"/>
        </w:rPr>
        <w:t xml:space="preserve"> can be</w:t>
      </w:r>
      <w:r w:rsidR="00DC72EB" w:rsidRPr="00371339">
        <w:rPr>
          <w:rFonts w:ascii="Times New Roman" w:hAnsi="Times New Roman" w:cs="Times New Roman"/>
          <w:sz w:val="24"/>
          <w:szCs w:val="24"/>
        </w:rPr>
        <w:t xml:space="preserve"> non-hierarchical</w:t>
      </w:r>
      <w:commentRangeStart w:id="642"/>
      <w:r w:rsidR="00DC72EB" w:rsidRPr="00371339">
        <w:rPr>
          <w:rFonts w:ascii="Times New Roman" w:hAnsi="Times New Roman" w:cs="Times New Roman"/>
          <w:sz w:val="24"/>
          <w:szCs w:val="24"/>
        </w:rPr>
        <w:t>.</w:t>
      </w:r>
      <w:r w:rsidR="00DC72EB">
        <w:rPr>
          <w:rFonts w:ascii="Times New Roman" w:hAnsi="Times New Roman" w:cs="Times New Roman"/>
          <w:sz w:val="24"/>
          <w:szCs w:val="24"/>
        </w:rPr>
        <w:t xml:space="preserve"> Importantly, th</w:t>
      </w:r>
      <w:ins w:id="643" w:author="bradcard" w:date="2018-12-28T14:10:00Z">
        <w:r w:rsidR="002041CD">
          <w:rPr>
            <w:rFonts w:ascii="Times New Roman" w:hAnsi="Times New Roman" w:cs="Times New Roman"/>
            <w:sz w:val="24"/>
            <w:szCs w:val="24"/>
          </w:rPr>
          <w:t>e</w:t>
        </w:r>
      </w:ins>
      <w:del w:id="644" w:author="bradcard" w:date="2018-12-28T14:10:00Z">
        <w:r w:rsidR="00DC72EB" w:rsidDel="002041CD">
          <w:rPr>
            <w:rFonts w:ascii="Times New Roman" w:hAnsi="Times New Roman" w:cs="Times New Roman"/>
            <w:sz w:val="24"/>
            <w:szCs w:val="24"/>
          </w:rPr>
          <w:delText>is</w:delText>
        </w:r>
      </w:del>
      <w:r w:rsidR="00DC72EB">
        <w:rPr>
          <w:rFonts w:ascii="Times New Roman" w:hAnsi="Times New Roman" w:cs="Times New Roman"/>
          <w:sz w:val="24"/>
          <w:szCs w:val="24"/>
        </w:rPr>
        <w:t xml:space="preserve"> emphasis </w:t>
      </w:r>
      <w:ins w:id="645" w:author="bradcard" w:date="2018-12-28T14:10:00Z">
        <w:r w:rsidR="002041CD">
          <w:rPr>
            <w:rFonts w:ascii="Times New Roman" w:hAnsi="Times New Roman" w:cs="Times New Roman"/>
            <w:sz w:val="24"/>
            <w:szCs w:val="24"/>
          </w:rPr>
          <w:t xml:space="preserve">to date </w:t>
        </w:r>
      </w:ins>
      <w:r w:rsidR="00DC72EB">
        <w:rPr>
          <w:rFonts w:ascii="Times New Roman" w:hAnsi="Times New Roman" w:cs="Times New Roman"/>
          <w:sz w:val="24"/>
          <w:szCs w:val="24"/>
        </w:rPr>
        <w:t>on pairwise interactions and experimentation means that</w:t>
      </w:r>
      <w:r w:rsidR="00DC72EB" w:rsidRPr="0061153E">
        <w:rPr>
          <w:rFonts w:ascii="Times New Roman" w:hAnsi="Times New Roman" w:cs="Times New Roman"/>
          <w:sz w:val="24"/>
          <w:szCs w:val="24"/>
        </w:rPr>
        <w:t xml:space="preserve"> </w:t>
      </w:r>
      <w:r w:rsidR="00DC72EB" w:rsidRPr="005B757E">
        <w:rPr>
          <w:rFonts w:ascii="Times New Roman" w:hAnsi="Times New Roman" w:cs="Times New Roman"/>
          <w:sz w:val="24"/>
          <w:szCs w:val="24"/>
        </w:rPr>
        <w:t xml:space="preserve">intransitive </w:t>
      </w:r>
      <w:r w:rsidR="00DC72EB">
        <w:rPr>
          <w:rFonts w:ascii="Times New Roman" w:hAnsi="Times New Roman" w:cs="Times New Roman"/>
          <w:sz w:val="24"/>
          <w:szCs w:val="24"/>
        </w:rPr>
        <w:t>competitive interactions, if present, are unaccounted for.</w:t>
      </w:r>
      <w:r w:rsidR="002002F7">
        <w:rPr>
          <w:rFonts w:ascii="Times New Roman" w:hAnsi="Times New Roman" w:cs="Times New Roman"/>
          <w:sz w:val="24"/>
          <w:szCs w:val="24"/>
        </w:rPr>
        <w:t xml:space="preserve"> </w:t>
      </w:r>
      <w:del w:id="646" w:author="bradcard" w:date="2018-12-28T14:11:00Z">
        <w:r w:rsidR="002002F7" w:rsidDel="002041CD">
          <w:rPr>
            <w:rFonts w:ascii="Times New Roman" w:hAnsi="Times New Roman" w:cs="Times New Roman"/>
            <w:sz w:val="24"/>
            <w:szCs w:val="24"/>
          </w:rPr>
          <w:delText>How multiple species coexist in nature is an old question that still haunt</w:delText>
        </w:r>
      </w:del>
      <w:del w:id="647" w:author="bradcard" w:date="2018-12-28T14:10:00Z">
        <w:r w:rsidR="002002F7" w:rsidDel="002041CD">
          <w:rPr>
            <w:rFonts w:ascii="Times New Roman" w:hAnsi="Times New Roman" w:cs="Times New Roman"/>
            <w:sz w:val="24"/>
            <w:szCs w:val="24"/>
          </w:rPr>
          <w:delText>in</w:delText>
        </w:r>
      </w:del>
      <w:del w:id="648" w:author="bradcard" w:date="2018-12-28T14:11:00Z">
        <w:r w:rsidR="002002F7" w:rsidDel="002041CD">
          <w:rPr>
            <w:rFonts w:ascii="Times New Roman" w:hAnsi="Times New Roman" w:cs="Times New Roman"/>
            <w:sz w:val="24"/>
            <w:szCs w:val="24"/>
          </w:rPr>
          <w:delText xml:space="preserve">g ecologists. </w:delText>
        </w:r>
      </w:del>
      <w:r w:rsidR="002002F7">
        <w:rPr>
          <w:rFonts w:ascii="Times New Roman" w:hAnsi="Times New Roman" w:cs="Times New Roman"/>
          <w:sz w:val="24"/>
          <w:szCs w:val="24"/>
        </w:rPr>
        <w:t xml:space="preserve">Chesson’s coexistence framework is an informative synthesis </w:t>
      </w:r>
      <w:r w:rsidR="00C9514D">
        <w:rPr>
          <w:rFonts w:ascii="Times New Roman" w:hAnsi="Times New Roman" w:cs="Times New Roman"/>
          <w:sz w:val="24"/>
          <w:szCs w:val="24"/>
        </w:rPr>
        <w:t>so far</w:t>
      </w:r>
      <w:r w:rsidR="002002F7">
        <w:rPr>
          <w:rFonts w:ascii="Times New Roman" w:hAnsi="Times New Roman" w:cs="Times New Roman"/>
          <w:sz w:val="24"/>
          <w:szCs w:val="24"/>
        </w:rPr>
        <w:t xml:space="preserve">, </w:t>
      </w:r>
      <w:r w:rsidR="00C9514D">
        <w:rPr>
          <w:rFonts w:ascii="Times New Roman" w:hAnsi="Times New Roman" w:cs="Times New Roman"/>
          <w:sz w:val="24"/>
          <w:szCs w:val="24"/>
        </w:rPr>
        <w:t xml:space="preserve">and how to expand this framework to multi-species system is a direction worth pursuing. </w:t>
      </w:r>
      <w:commentRangeEnd w:id="642"/>
      <w:r w:rsidR="002041CD">
        <w:rPr>
          <w:rStyle w:val="CommentReference"/>
        </w:rPr>
        <w:commentReference w:id="642"/>
      </w:r>
    </w:p>
    <w:p w14:paraId="26FF68E3" w14:textId="38D6F34E" w:rsidR="00FE1A54" w:rsidRPr="00FE1A54" w:rsidRDefault="002002F7" w:rsidP="007D4DB0">
      <w:pPr>
        <w:pStyle w:val="Normal1"/>
        <w:spacing w:line="360" w:lineRule="auto"/>
        <w:ind w:firstLine="450"/>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ins w:id="649" w:author="bradcard" w:date="2018-12-28T14:12:00Z">
        <w:r w:rsidR="002041CD">
          <w:rPr>
            <w:rFonts w:ascii="Times New Roman" w:hAnsi="Times New Roman" w:cs="Times New Roman"/>
            <w:sz w:val="24"/>
            <w:szCs w:val="24"/>
          </w:rPr>
          <w:t>able</w:t>
        </w:r>
      </w:ins>
      <w:del w:id="650" w:author="bradcard" w:date="2018-12-28T14:12:00Z">
        <w:r w:rsidRPr="00CB33D7" w:rsidDel="002041CD">
          <w:rPr>
            <w:rFonts w:ascii="Times New Roman" w:hAnsi="Times New Roman" w:cs="Times New Roman"/>
            <w:sz w:val="24"/>
            <w:szCs w:val="24"/>
          </w:rPr>
          <w:delText>ed</w:delText>
        </w:r>
      </w:del>
      <w:bookmarkStart w:id="651" w:name="_GoBack"/>
      <w:bookmarkEnd w:id="651"/>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ins w:id="652" w:author="Godwin, Casey" w:date="2018-12-21T12:15:00Z">
        <w:r w:rsidR="00E75410">
          <w:rPr>
            <w:rFonts w:ascii="Times New Roman" w:hAnsi="Times New Roman" w:cs="Times New Roman"/>
            <w:sz w:val="24"/>
            <w:szCs w:val="24"/>
          </w:rPr>
          <w:t xml:space="preserve">obtained from one method </w:t>
        </w:r>
      </w:ins>
      <w:r w:rsidRPr="0027496F">
        <w:rPr>
          <w:rFonts w:ascii="Times New Roman" w:hAnsi="Times New Roman" w:cs="Times New Roman"/>
          <w:sz w:val="24"/>
          <w:szCs w:val="24"/>
        </w:rPr>
        <w:t>to show that two methods are comparable (Letten et al 2017</w:t>
      </w:r>
      <w:r>
        <w:rPr>
          <w:rFonts w:ascii="Times New Roman" w:hAnsi="Times New Roman" w:cs="Times New Roman"/>
          <w:sz w:val="24"/>
          <w:szCs w:val="24"/>
        </w:rPr>
        <w:t xml:space="preserve">; </w:t>
      </w:r>
      <w:r w:rsidRPr="00F65828">
        <w:rPr>
          <w:rFonts w:ascii="Times New Roman" w:hAnsi="Times New Roman" w:cs="Times New Roman"/>
          <w:sz w:val="24"/>
          <w:szCs w:val="24"/>
        </w:rPr>
        <w:t>Levine and HilleRisLambers 2009</w:t>
      </w:r>
      <w:r w:rsidRPr="0027496F">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2"/>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6"/>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r w:rsidR="00D61B71">
        <w:rPr>
          <w:rFonts w:ascii="Times New Roman" w:hAnsi="Times New Roman" w:cs="Times New Roman"/>
          <w:sz w:val="24"/>
          <w:szCs w:val="24"/>
        </w:rPr>
        <w:t>s</w:t>
      </w:r>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7"/>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0B0ED2E" w14:textId="77777777" w:rsidR="00131404" w:rsidRPr="00131404" w:rsidRDefault="00FA6582"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Abrams, P. 1980.Are Competition Coefficients Constant? Inductive Versus Deductive Approaches. The American Naturalist 116:730–735.</w:t>
      </w:r>
    </w:p>
    <w:p w14:paraId="5E87E1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Adler, P. B., J.HilleRislambers, andJ. M.Levine. 2007.A niche for neutrality. Ecology Letters 10:95–104.</w:t>
      </w:r>
    </w:p>
    <w:p w14:paraId="1DD7DD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Barabás, G., R.D’Andrea, andS. M.Stump. 2018.Chesson’s coexistence theory. Ecological Monographs 88:277–303.</w:t>
      </w:r>
    </w:p>
    <w:p w14:paraId="7D4E3F7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1990.MacArthur’s consumer-resource model. Theoretical Population Biology 37:26–38.</w:t>
      </w:r>
    </w:p>
    <w:p w14:paraId="3DE60383"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1994.Multispecies Competition in Variable Environments. Theoretical Population Biology 45:227–276.</w:t>
      </w:r>
    </w:p>
    <w:p w14:paraId="3C218A7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2000.Mechanisms of maintenance of species diversity. Annual Review of Ecology and Systematics 31:343–366.</w:t>
      </w:r>
    </w:p>
    <w:p w14:paraId="6DCAA55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2003.Quantifying and testing coexistence mechanisms arising from recruitment fluctuations. Theoretical Population Biology 64:345–357.</w:t>
      </w:r>
    </w:p>
    <w:p w14:paraId="1235E2D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N. J. B.Kraft, andJ. M.Levine. 2014.Phylogenetic relatedness and the determinants of competitive outcomes. Ecology Letters 17:836–844.</w:t>
      </w:r>
    </w:p>
    <w:p w14:paraId="384BD25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4FD0CF4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M. K.Dhami, P.Ke, andT.Fukami. 2018.Species coexistence through simultaneous fluctuation-dependent mechanisms 115:6745–6750.</w:t>
      </w:r>
    </w:p>
    <w:p w14:paraId="18AC02A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P. J.Ke, andT.Fukami. 2017.Linking modern coexistence theory and contemporary niche theory. Ecological Monographs 87:161–177.</w:t>
      </w:r>
    </w:p>
    <w:p w14:paraId="19EE74D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Levine, J. M., andJ.HilleRisLambers. 2009.The importance of niches for the maintenance of species diversity. Nature 461:254–7.</w:t>
      </w:r>
    </w:p>
    <w:p w14:paraId="6C045FF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EE1C7F0"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1970.Species packing and competitive equilibrium for many species. Theoretical Population Biology 1:1–11.</w:t>
      </w:r>
    </w:p>
    <w:p w14:paraId="36C03A4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0789560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lastRenderedPageBreak/>
        <w:t>Miller, T. E., J. H.Burns, P.Munguia, E. L.Walters, J. M.Kneitel, P. M.Richards, N.Mouquet, andH. L.Buckley. 2005.A critical review of twenty years’ use of the resource-ratio theory. The American Naturalist 165:439–448.</w:t>
      </w:r>
    </w:p>
    <w:p w14:paraId="3AB6B51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0E4D3B8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Schoener, T. W. 1974.Some Methods for Calculating Competition Coefficients from Resource-Utilization Spectra. The American Naturalist 108:332–340.</w:t>
      </w:r>
    </w:p>
    <w:p w14:paraId="43F232B1"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1977.Resource competition between plankton algae: An experimental and theoretical approach. EcologyEcology 58:338–348.</w:t>
      </w:r>
    </w:p>
    <w:p w14:paraId="3D8F790E"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1980.Resources: A Graphical-Mechanistic Approach to Competition and Predation. The American Naturalist 116:362–393.</w:t>
      </w:r>
    </w:p>
    <w:p w14:paraId="4423F63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rPr>
      </w:pPr>
      <w:r w:rsidRPr="00131404">
        <w:rPr>
          <w:rFonts w:ascii="Times New Roman" w:hAnsi="Times New Roman" w:cs="Times New Roman"/>
          <w:noProof/>
          <w:sz w:val="24"/>
          <w:szCs w:val="24"/>
        </w:rPr>
        <w:t>Tilman, D. 1981.Tests of Resource Competition Theory Using Four Species of Lake Michigan Algae. Ecology 62:802–815.</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2" w:author="Godwin, Casey" w:date="2018-12-21T09:44:00Z" w:initials="GC">
    <w:p w14:paraId="0C68A246" w14:textId="63BD12B7" w:rsidR="00B33E7E" w:rsidRDefault="00B33E7E">
      <w:pPr>
        <w:pStyle w:val="CommentText"/>
      </w:pPr>
      <w:r>
        <w:rPr>
          <w:rStyle w:val="CommentReference"/>
        </w:rPr>
        <w:annotationRef/>
      </w:r>
      <w:r>
        <w:t>Suggest spelling this out in the next sentence</w:t>
      </w:r>
    </w:p>
  </w:comment>
  <w:comment w:id="165" w:author="bradcard" w:date="2018-12-27T16:19:00Z" w:initials="BC">
    <w:p w14:paraId="42B6B95F" w14:textId="24BAD726" w:rsidR="00B33E7E" w:rsidRDefault="00B33E7E">
      <w:pPr>
        <w:pStyle w:val="CommentText"/>
      </w:pPr>
      <w:r>
        <w:rPr>
          <w:rStyle w:val="CommentReference"/>
        </w:rPr>
        <w:annotationRef/>
      </w:r>
      <w:r>
        <w:t>Please check the manuscript and make all verbs past tense or present tense. I prefer past tense, but it doesn’t really matter much. Just don’t switch back and forth between tenses.</w:t>
      </w:r>
    </w:p>
  </w:comment>
  <w:comment w:id="166" w:author="Godwin, Casey" w:date="2018-12-21T09:38:00Z" w:initials="GC">
    <w:p w14:paraId="55D3639D" w14:textId="69926D17" w:rsidR="00B33E7E" w:rsidRDefault="00B33E7E">
      <w:pPr>
        <w:pStyle w:val="CommentText"/>
      </w:pPr>
      <w:r>
        <w:rPr>
          <w:rStyle w:val="CommentReference"/>
        </w:rPr>
        <w:annotationRef/>
      </w:r>
      <w:r>
        <w:t>Looking at this paper, it is not clear that they emphasized fluctuation dependent mechanisms. Is there a better reference for this</w:t>
      </w:r>
    </w:p>
  </w:comment>
  <w:comment w:id="177" w:author="Godwin, Casey" w:date="2018-12-21T09:47:00Z" w:initials="GC">
    <w:p w14:paraId="6A78422E" w14:textId="391F3068" w:rsidR="00B33E7E" w:rsidRDefault="00B33E7E">
      <w:pPr>
        <w:pStyle w:val="CommentText"/>
      </w:pPr>
      <w:r>
        <w:rPr>
          <w:rStyle w:val="CommentReference"/>
        </w:rPr>
        <w:annotationRef/>
      </w:r>
      <w:r>
        <w:t>For what? Population dynamics? Need to explain what this means</w:t>
      </w:r>
    </w:p>
  </w:comment>
  <w:comment w:id="174" w:author="Godwin, Casey" w:date="2018-12-21T09:48:00Z" w:initials="GC">
    <w:p w14:paraId="36942105" w14:textId="363240D2" w:rsidR="00B33E7E" w:rsidRDefault="00B33E7E">
      <w:pPr>
        <w:pStyle w:val="CommentText"/>
      </w:pPr>
      <w:r>
        <w:rPr>
          <w:rStyle w:val="CommentReference"/>
        </w:rPr>
        <w:annotationRef/>
      </w:r>
      <w:r>
        <w:t xml:space="preserve">I do like that the fluctuation dependent/independent idea was introduced before this point, but I wonder whether we need to move this part up to explain why ND and RFD are important before explaining what they mean… </w:t>
      </w:r>
    </w:p>
  </w:comment>
  <w:comment w:id="175" w:author="bradcard" w:date="2018-12-27T16:34:00Z" w:initials="BC">
    <w:p w14:paraId="3EE2A354" w14:textId="457051AB" w:rsidR="00B33E7E" w:rsidRDefault="00B33E7E">
      <w:pPr>
        <w:pStyle w:val="CommentText"/>
      </w:pPr>
      <w:r>
        <w:rPr>
          <w:rStyle w:val="CommentReference"/>
        </w:rPr>
        <w:annotationRef/>
      </w:r>
      <w:r>
        <w:t>I changed it a tad to try and help. I would probably keep this text where it is for now, but let’s pay attention to it in the next versin.</w:t>
      </w:r>
    </w:p>
  </w:comment>
  <w:comment w:id="238" w:author="bradcard" w:date="2018-12-27T16:38:00Z" w:initials="BC">
    <w:p w14:paraId="7810086E" w14:textId="32A17820" w:rsidR="00B33E7E" w:rsidRDefault="00B33E7E">
      <w:pPr>
        <w:pStyle w:val="CommentText"/>
      </w:pPr>
      <w:r>
        <w:rPr>
          <w:rStyle w:val="CommentReference"/>
        </w:rPr>
        <w:annotationRef/>
      </w:r>
      <w:r>
        <w:t>Combine these two sentences into one.</w:t>
      </w:r>
    </w:p>
  </w:comment>
  <w:comment w:id="265" w:author="Godwin, Casey" w:date="2018-12-21T09:53:00Z" w:initials="GC">
    <w:p w14:paraId="726567B6" w14:textId="53B74F92" w:rsidR="00B33E7E" w:rsidRDefault="00B33E7E">
      <w:pPr>
        <w:pStyle w:val="CommentText"/>
      </w:pPr>
      <w:r>
        <w:rPr>
          <w:rStyle w:val="CommentReference"/>
        </w:rPr>
        <w:annotationRef/>
      </w:r>
      <w:r>
        <w:t>Accurate enough to do what?</w:t>
      </w:r>
    </w:p>
  </w:comment>
  <w:comment w:id="260" w:author="bradcard" w:date="2018-12-27T16:45:00Z" w:initials="BC">
    <w:p w14:paraId="03BE9ED3" w14:textId="01C70DDB" w:rsidR="00B33E7E" w:rsidRDefault="00B33E7E">
      <w:pPr>
        <w:pStyle w:val="CommentText"/>
      </w:pPr>
      <w:r>
        <w:rPr>
          <w:rStyle w:val="CommentReference"/>
        </w:rPr>
        <w:annotationRef/>
      </w:r>
      <w:r>
        <w:t>I have cannot tell why this first paragraph of text is here, or what it is trying to say.</w:t>
      </w:r>
    </w:p>
    <w:p w14:paraId="3CAB4703" w14:textId="76D6DB45" w:rsidR="00B33E7E" w:rsidRDefault="00B33E7E">
      <w:pPr>
        <w:pStyle w:val="CommentText"/>
      </w:pPr>
    </w:p>
    <w:p w14:paraId="2BA6D03E" w14:textId="53225396" w:rsidR="00B33E7E" w:rsidRDefault="00B33E7E">
      <w:pPr>
        <w:pStyle w:val="CommentText"/>
      </w:pPr>
      <w:r>
        <w:t>Is the point that all 5 of the methods reviewed in Part 1 are, in some way, dependent on the mutual invasibility criterion in order to measure ND and RFD? If so, make that point explicitly.</w:t>
      </w:r>
    </w:p>
  </w:comment>
  <w:comment w:id="267" w:author="bradcard" w:date="2018-12-27T16:54:00Z" w:initials="BC">
    <w:p w14:paraId="23CF23FA" w14:textId="5E55EAB2" w:rsidR="00B33E7E" w:rsidRDefault="00B33E7E">
      <w:pPr>
        <w:pStyle w:val="CommentText"/>
      </w:pPr>
      <w:r>
        <w:rPr>
          <w:rStyle w:val="CommentReference"/>
        </w:rPr>
        <w:annotationRef/>
      </w:r>
      <w:r>
        <w:t>This second paragraph is also confusing. Overall, I cannot follow the logic of the introductory section of Part 1. This section needs to be revised to provide clarity.</w:t>
      </w:r>
    </w:p>
  </w:comment>
  <w:comment w:id="279" w:author="bradcard" w:date="2018-12-27T16:58:00Z" w:initials="BC">
    <w:p w14:paraId="5160252B" w14:textId="34092CBB" w:rsidR="00B33E7E" w:rsidRDefault="00B33E7E">
      <w:pPr>
        <w:pStyle w:val="CommentText"/>
      </w:pPr>
      <w:r>
        <w:rPr>
          <w:rStyle w:val="CommentReference"/>
        </w:rPr>
        <w:annotationRef/>
      </w:r>
      <w:r>
        <w:t>This is not clear.</w:t>
      </w:r>
    </w:p>
  </w:comment>
  <w:comment w:id="292" w:author="Godwin, Casey" w:date="2018-12-21T09:57:00Z" w:initials="GC">
    <w:p w14:paraId="36728893" w14:textId="34172DAA" w:rsidR="00B33E7E" w:rsidRDefault="00B33E7E">
      <w:pPr>
        <w:pStyle w:val="CommentText"/>
      </w:pPr>
      <w:r>
        <w:rPr>
          <w:rStyle w:val="CommentReference"/>
        </w:rPr>
        <w:annotationRef/>
      </w:r>
      <w:r>
        <w:t>Not clear, interaction coefficients?</w:t>
      </w:r>
    </w:p>
  </w:comment>
  <w:comment w:id="294" w:author="bradcard" w:date="2018-12-27T17:01:00Z" w:initials="BC">
    <w:p w14:paraId="01545DA7" w14:textId="197AF849" w:rsidR="00B33E7E" w:rsidRDefault="00B33E7E">
      <w:pPr>
        <w:pStyle w:val="CommentText"/>
      </w:pPr>
      <w:r>
        <w:rPr>
          <w:rStyle w:val="CommentReference"/>
        </w:rPr>
        <w:annotationRef/>
      </w:r>
      <w:r>
        <w:t>I don’t think this is true. If the difference in intercepts is large (large RFD), then these can lead to exclusion when the slopes are small (ND are small).</w:t>
      </w:r>
    </w:p>
  </w:comment>
  <w:comment w:id="319" w:author="Godwin, Casey" w:date="2018-12-21T11:51:00Z" w:initials="GC">
    <w:p w14:paraId="202CD3AC" w14:textId="5B298253" w:rsidR="00B33E7E" w:rsidRDefault="00B33E7E">
      <w:pPr>
        <w:pStyle w:val="CommentText"/>
      </w:pPr>
      <w:r>
        <w:rPr>
          <w:rStyle w:val="CommentReference"/>
        </w:rPr>
        <w:annotationRef/>
      </w:r>
      <w:r>
        <w:t xml:space="preserve">Its more than just the coefficients – that applies to only the simulations based on the LV model. </w:t>
      </w:r>
    </w:p>
  </w:comment>
  <w:comment w:id="309" w:author="bradcard" w:date="2018-12-27T17:11:00Z" w:initials="BC">
    <w:p w14:paraId="2FC307BB" w14:textId="597D2B6D" w:rsidR="00B33E7E" w:rsidRDefault="00B33E7E">
      <w:pPr>
        <w:pStyle w:val="CommentText"/>
      </w:pPr>
      <w:r>
        <w:rPr>
          <w:rStyle w:val="CommentReference"/>
        </w:rPr>
        <w:annotationRef/>
      </w:r>
      <w:r>
        <w:t>This paragraph is confusing. It reads as if you are using this text as an introductory paragraph, setting up what will come. For example, you seem to be saying</w:t>
      </w:r>
    </w:p>
    <w:p w14:paraId="523A4F55" w14:textId="6B4D1562" w:rsidR="00B33E7E" w:rsidRDefault="00B33E7E">
      <w:pPr>
        <w:pStyle w:val="CommentText"/>
      </w:pPr>
    </w:p>
    <w:p w14:paraId="073A50BC" w14:textId="320377E0" w:rsidR="00B33E7E" w:rsidRDefault="00B33E7E">
      <w:pPr>
        <w:pStyle w:val="CommentText"/>
      </w:pPr>
      <w:r>
        <w:t>“Method A is limited by problem 1, which we will describe later. Method A is also limited by problem 2, which we will describe later.”</w:t>
      </w:r>
    </w:p>
    <w:p w14:paraId="7716C7FA" w14:textId="77777777" w:rsidR="00B33E7E" w:rsidRDefault="00B33E7E">
      <w:pPr>
        <w:pStyle w:val="CommentText"/>
      </w:pPr>
    </w:p>
    <w:p w14:paraId="23083F66" w14:textId="77777777" w:rsidR="00B33E7E" w:rsidRDefault="00B33E7E">
      <w:pPr>
        <w:pStyle w:val="CommentText"/>
      </w:pPr>
    </w:p>
    <w:p w14:paraId="4F7C3CCA" w14:textId="1195A425" w:rsidR="00B33E7E" w:rsidRDefault="00B33E7E">
      <w:pPr>
        <w:pStyle w:val="CommentText"/>
      </w:pPr>
      <w:r>
        <w:t>What should be done instead is: “Method A is limited by problem 1, which occurs because [and now describe it]. Method A is further limited by problem 2, which occurs because [and now describe it]”</w:t>
      </w:r>
    </w:p>
  </w:comment>
  <w:comment w:id="329" w:author="Godwin, Casey" w:date="2018-12-21T11:53:00Z" w:initials="GC">
    <w:p w14:paraId="1DB0464F" w14:textId="3814483A" w:rsidR="00B33E7E" w:rsidRDefault="00B33E7E">
      <w:pPr>
        <w:pStyle w:val="CommentText"/>
      </w:pPr>
      <w:r>
        <w:rPr>
          <w:rStyle w:val="CommentReference"/>
        </w:rPr>
        <w:annotationRef/>
      </w:r>
      <w:r>
        <w:t xml:space="preserve">This caveat makes sense to me only because we recently worked this out. This should be expanded, I feel that this is not readily apparent to most readers. </w:t>
      </w:r>
    </w:p>
  </w:comment>
  <w:comment w:id="331" w:author="Godwin, Casey" w:date="2018-12-21T11:55:00Z" w:initials="GC">
    <w:p w14:paraId="3DD34572" w14:textId="42FB05A7" w:rsidR="00B33E7E" w:rsidRDefault="00B33E7E">
      <w:pPr>
        <w:pStyle w:val="CommentText"/>
      </w:pPr>
      <w:r>
        <w:rPr>
          <w:rStyle w:val="CommentReference"/>
        </w:rPr>
        <w:annotationRef/>
      </w:r>
      <w:r>
        <w:t>If that’s true, then the equation should read r1(B-aijNi….. Right??</w:t>
      </w:r>
    </w:p>
  </w:comment>
  <w:comment w:id="341" w:author="Godwin, Casey" w:date="2018-12-21T11:56:00Z" w:initials="GC">
    <w:p w14:paraId="193131F8" w14:textId="27A429E6" w:rsidR="00B33E7E" w:rsidRDefault="00B33E7E">
      <w:pPr>
        <w:pStyle w:val="CommentText"/>
      </w:pPr>
      <w:r>
        <w:rPr>
          <w:rStyle w:val="CommentReference"/>
        </w:rPr>
        <w:annotationRef/>
      </w:r>
      <w:r>
        <w:t>So B changes with Ni? That would make it not a constant..</w:t>
      </w:r>
    </w:p>
  </w:comment>
  <w:comment w:id="325" w:author="bradcard" w:date="2018-12-27T17:20:00Z" w:initials="BC">
    <w:p w14:paraId="6CA7E967" w14:textId="5A74FD87" w:rsidR="00B33E7E" w:rsidRDefault="00B33E7E">
      <w:pPr>
        <w:pStyle w:val="CommentText"/>
      </w:pPr>
      <w:r>
        <w:rPr>
          <w:rStyle w:val="CommentReference"/>
        </w:rPr>
        <w:annotationRef/>
      </w:r>
      <w:r>
        <w:t>Section 1.1.3 is too long, and it gets too much into the weeds of the math that it is not particularly relevant for a manuscript that is touted as an ‘empiricists guide.’</w:t>
      </w:r>
    </w:p>
    <w:p w14:paraId="769527F7" w14:textId="7CBC7EA3" w:rsidR="00B33E7E" w:rsidRDefault="00B33E7E">
      <w:pPr>
        <w:pStyle w:val="CommentText"/>
      </w:pPr>
    </w:p>
    <w:p w14:paraId="7AF368E8" w14:textId="502DD08C" w:rsidR="00B33E7E" w:rsidRDefault="00B33E7E">
      <w:pPr>
        <w:pStyle w:val="CommentText"/>
      </w:pPr>
      <w:r>
        <w:t>One could easily shorten this text by 50% and make clear what is important for the empiricist. Alternatively, one could summarize this text and put the rest in an Appendix.</w:t>
      </w:r>
    </w:p>
  </w:comment>
  <w:comment w:id="354" w:author="Godwin, Casey" w:date="2018-12-21T12:00:00Z" w:initials="GC">
    <w:p w14:paraId="3785CC3F" w14:textId="5413C4BE" w:rsidR="00B33E7E" w:rsidRDefault="00B33E7E">
      <w:pPr>
        <w:pStyle w:val="CommentText"/>
      </w:pPr>
      <w:r>
        <w:rPr>
          <w:rStyle w:val="CommentReference"/>
        </w:rPr>
        <w:annotationRef/>
      </w:r>
      <w:r>
        <w:t>Your plots now match my simulations based on the same parameter values..</w:t>
      </w:r>
    </w:p>
  </w:comment>
  <w:comment w:id="353" w:author="bradcard" w:date="2018-12-27T17:23:00Z" w:initials="BC">
    <w:p w14:paraId="22D0C63B" w14:textId="22E029E4" w:rsidR="00B33E7E" w:rsidRDefault="00B33E7E">
      <w:pPr>
        <w:pStyle w:val="CommentText"/>
      </w:pPr>
      <w:r>
        <w:rPr>
          <w:rStyle w:val="CommentReference"/>
        </w:rPr>
        <w:annotationRef/>
      </w:r>
      <w:r>
        <w:t>Same comment as last section. Part I reads as if you’re getting lost in details of the math. But frankly, the math is too trivial for a theoretician to get excited about this. And no empiricist is going to care about this level of detail (and after reading this section, they won’t understand what the point is).</w:t>
      </w:r>
    </w:p>
    <w:p w14:paraId="6B8EB00D" w14:textId="42BBED42" w:rsidR="00B33E7E" w:rsidRDefault="00B33E7E">
      <w:pPr>
        <w:pStyle w:val="CommentText"/>
      </w:pPr>
    </w:p>
    <w:p w14:paraId="25D4D4E3" w14:textId="6EB34B01" w:rsidR="00B33E7E" w:rsidRDefault="00B33E7E">
      <w:pPr>
        <w:pStyle w:val="CommentText"/>
      </w:pPr>
      <w:r>
        <w:t>For this paper to be successful with the empiricist audience, you need to simplify the text substantially, and make the points easies to understand for someone who wants to measure ND and RFD using an NFD experiment.</w:t>
      </w:r>
    </w:p>
    <w:p w14:paraId="350A663D" w14:textId="77777777" w:rsidR="00B33E7E" w:rsidRDefault="00B33E7E">
      <w:pPr>
        <w:pStyle w:val="CommentText"/>
      </w:pPr>
    </w:p>
    <w:p w14:paraId="3E89D7A4" w14:textId="14BB466A" w:rsidR="00B33E7E" w:rsidRDefault="00B33E7E">
      <w:pPr>
        <w:pStyle w:val="CommentText"/>
      </w:pPr>
      <w:r>
        <w:t>If you can’t simplify things, then we should consider putting this text in an Appendix and dropping most of it from the main body of the paper.</w:t>
      </w:r>
    </w:p>
  </w:comment>
  <w:comment w:id="355" w:author="bradcard" w:date="2018-12-28T13:04:00Z" w:initials="BC">
    <w:p w14:paraId="36D43882" w14:textId="311BEAB5" w:rsidR="00B33E7E" w:rsidRDefault="00B33E7E">
      <w:pPr>
        <w:pStyle w:val="CommentText"/>
      </w:pPr>
      <w:r>
        <w:rPr>
          <w:rStyle w:val="CommentReference"/>
        </w:rPr>
        <w:annotationRef/>
      </w:r>
      <w:r>
        <w:t>This is a good theoretical background. It is very short and to the point.</w:t>
      </w:r>
    </w:p>
  </w:comment>
  <w:comment w:id="368" w:author="bradcard" w:date="2018-12-27T17:31:00Z" w:initials="BC">
    <w:p w14:paraId="78538B8F" w14:textId="0E6871D4" w:rsidR="00B33E7E" w:rsidRDefault="00B33E7E">
      <w:pPr>
        <w:pStyle w:val="CommentText"/>
      </w:pPr>
      <w:r>
        <w:rPr>
          <w:rStyle w:val="CommentReference"/>
        </w:rPr>
        <w:annotationRef/>
      </w:r>
      <w:r>
        <w:t>I wouldn’t present three different ways to do this (use two max). I also think the text related to Figure 2 needs to be flushed out a bit more, as it is not yet sufficient to explain how to do measure ND and RFD using an LV style experiment.</w:t>
      </w:r>
    </w:p>
  </w:comment>
  <w:comment w:id="380" w:author="bradcard" w:date="2018-12-27T17:33:00Z" w:initials="BC">
    <w:p w14:paraId="51AC7BAB" w14:textId="794E88F6" w:rsidR="00B33E7E" w:rsidRDefault="00B33E7E">
      <w:pPr>
        <w:pStyle w:val="CommentText"/>
      </w:pPr>
      <w:r>
        <w:rPr>
          <w:rStyle w:val="CommentReference"/>
        </w:rPr>
        <w:annotationRef/>
      </w:r>
      <w:r>
        <w:t>These two sentences seem contradictory. Which is it?</w:t>
      </w:r>
    </w:p>
  </w:comment>
  <w:comment w:id="394" w:author="bradcard" w:date="2018-12-27T17:37:00Z" w:initials="BC">
    <w:p w14:paraId="5BEE9C5C" w14:textId="317B2C8B" w:rsidR="00B33E7E" w:rsidRDefault="00B33E7E">
      <w:pPr>
        <w:pStyle w:val="CommentText"/>
      </w:pPr>
      <w:r>
        <w:rPr>
          <w:rStyle w:val="CommentReference"/>
        </w:rPr>
        <w:annotationRef/>
      </w:r>
      <w:r>
        <w:t>What does that mean?</w:t>
      </w:r>
    </w:p>
  </w:comment>
  <w:comment w:id="395" w:author="bradcard" w:date="2018-12-27T17:38:00Z" w:initials="BC">
    <w:p w14:paraId="38736C75" w14:textId="4BD20EAF" w:rsidR="00B33E7E" w:rsidRDefault="00B33E7E">
      <w:pPr>
        <w:pStyle w:val="CommentText"/>
      </w:pPr>
      <w:r>
        <w:rPr>
          <w:rStyle w:val="CommentReference"/>
        </w:rPr>
        <w:annotationRef/>
      </w:r>
      <w:r>
        <w:t>Sentence is confusing.</w:t>
      </w:r>
    </w:p>
  </w:comment>
  <w:comment w:id="399" w:author="bradcard" w:date="2018-12-28T13:07:00Z" w:initials="BC">
    <w:p w14:paraId="641EA41D" w14:textId="52EB0428" w:rsidR="00B33E7E" w:rsidRDefault="00B33E7E">
      <w:pPr>
        <w:pStyle w:val="CommentText"/>
      </w:pPr>
      <w:r>
        <w:rPr>
          <w:rStyle w:val="CommentReference"/>
        </w:rPr>
        <w:annotationRef/>
      </w:r>
      <w:r>
        <w:t>Same comment as for previous sections. To be honest, the paper is starting to come across as if you’re more excited about the math than you are about interpreting the math for use by empiricists who want to do experiments that quantify ND and RFD.</w:t>
      </w:r>
    </w:p>
    <w:p w14:paraId="2D6B3E00" w14:textId="2A110DF9" w:rsidR="00B33E7E" w:rsidRDefault="00B33E7E">
      <w:pPr>
        <w:pStyle w:val="CommentText"/>
      </w:pPr>
    </w:p>
    <w:p w14:paraId="49295354" w14:textId="77777777" w:rsidR="00B33E7E" w:rsidRDefault="00B33E7E">
      <w:pPr>
        <w:pStyle w:val="CommentText"/>
      </w:pPr>
      <w:r>
        <w:t>I’ll be frank – I don’t think the math is all that exciting. By itself, it doesn’t really do much to advance coexistence theory, and I doubt it could make a stand alone paper.</w:t>
      </w:r>
    </w:p>
    <w:p w14:paraId="663331AA" w14:textId="77777777" w:rsidR="00B33E7E" w:rsidRDefault="00B33E7E">
      <w:pPr>
        <w:pStyle w:val="CommentText"/>
      </w:pPr>
    </w:p>
    <w:p w14:paraId="6B51D0F0" w14:textId="1C9BA3A4" w:rsidR="00B33E7E" w:rsidRDefault="00B33E7E">
      <w:pPr>
        <w:pStyle w:val="CommentText"/>
      </w:pPr>
      <w:r>
        <w:t xml:space="preserve">The only value I find in the math is that it helps make clear how ND and RFD can be measured and compared. I think Part I of the paper should focus more attention on this goal. </w:t>
      </w:r>
    </w:p>
  </w:comment>
  <w:comment w:id="400" w:author="bradcard" w:date="2018-12-28T13:11:00Z" w:initials="BC">
    <w:p w14:paraId="4032D8C4" w14:textId="3780A757" w:rsidR="00B33E7E" w:rsidRDefault="00B33E7E">
      <w:pPr>
        <w:pStyle w:val="CommentText"/>
      </w:pPr>
      <w:r>
        <w:rPr>
          <w:rStyle w:val="CommentReference"/>
        </w:rPr>
        <w:annotationRef/>
      </w:r>
      <w:r>
        <w:t xml:space="preserve">This short paragraph is not sufficient to explain the empirical method for measuring ND and RFD using the sensitivity approach. </w:t>
      </w:r>
    </w:p>
    <w:p w14:paraId="5DA09111" w14:textId="76BD088D" w:rsidR="00B33E7E" w:rsidRDefault="00B33E7E">
      <w:pPr>
        <w:pStyle w:val="CommentText"/>
      </w:pPr>
    </w:p>
    <w:p w14:paraId="4CFE0AEC" w14:textId="484ABE2F" w:rsidR="00B33E7E" w:rsidRDefault="00B33E7E">
      <w:pPr>
        <w:pStyle w:val="CommentText"/>
      </w:pPr>
      <w:r>
        <w:t>Perhaps you can use the text from the proposals I gave you in which I proposed to use this method.</w:t>
      </w:r>
    </w:p>
  </w:comment>
  <w:comment w:id="425" w:author="bradcard" w:date="2018-12-28T13:15:00Z" w:initials="BC">
    <w:p w14:paraId="3B6271B6" w14:textId="54C29012" w:rsidR="00B33E7E" w:rsidRDefault="00B33E7E">
      <w:pPr>
        <w:pStyle w:val="CommentText"/>
      </w:pPr>
      <w:r>
        <w:rPr>
          <w:rStyle w:val="CommentReference"/>
        </w:rPr>
        <w:annotationRef/>
      </w:r>
      <w:r>
        <w:t>What do you mean by this?</w:t>
      </w:r>
    </w:p>
  </w:comment>
  <w:comment w:id="441" w:author="bradcard" w:date="2018-12-28T13:17:00Z" w:initials="BC">
    <w:p w14:paraId="2C010519" w14:textId="4DAFA8FE" w:rsidR="00B33E7E" w:rsidRDefault="00B33E7E">
      <w:pPr>
        <w:pStyle w:val="CommentText"/>
      </w:pPr>
      <w:r>
        <w:rPr>
          <w:rStyle w:val="CommentReference"/>
        </w:rPr>
        <w:annotationRef/>
      </w:r>
      <w:r>
        <w:t>I don’t know what this means.</w:t>
      </w:r>
    </w:p>
  </w:comment>
  <w:comment w:id="453" w:author="bradcard" w:date="2018-12-28T13:18:00Z" w:initials="BC">
    <w:p w14:paraId="155C43CB" w14:textId="5565D12B" w:rsidR="00B33E7E" w:rsidRDefault="00B33E7E">
      <w:pPr>
        <w:pStyle w:val="CommentText"/>
      </w:pPr>
      <w:r>
        <w:rPr>
          <w:rStyle w:val="CommentReference"/>
        </w:rPr>
        <w:annotationRef/>
      </w:r>
      <w:r>
        <w:t>It’s unclear why anyone would want to translate empirically measured parameters from the MacArthur model back into parameters for the LV model. You should state up-front, at the beginning of this section, that translating back to the LV is how this model can be related to the values of ND and RFD in Chesson.</w:t>
      </w:r>
    </w:p>
  </w:comment>
  <w:comment w:id="454" w:author="bradcard" w:date="2018-12-28T13:20:00Z" w:initials="BC">
    <w:p w14:paraId="1E2403E8" w14:textId="73986F63" w:rsidR="00B33E7E" w:rsidRDefault="00B33E7E" w:rsidP="00064FBD">
      <w:pPr>
        <w:pStyle w:val="CommentText"/>
      </w:pPr>
      <w:r>
        <w:rPr>
          <w:rStyle w:val="CommentReference"/>
        </w:rPr>
        <w:annotationRef/>
      </w:r>
      <w:r>
        <w:t>Notice the amount of time and text you spend on the theory sections compared to the empirical sections. You spend 272 words going through the math, but just 85 words giving an insufficient description of the empirical approach.</w:t>
      </w:r>
    </w:p>
    <w:p w14:paraId="39F62832" w14:textId="0906FDCD" w:rsidR="00B33E7E" w:rsidRDefault="00B33E7E" w:rsidP="00064FBD">
      <w:pPr>
        <w:pStyle w:val="CommentText"/>
      </w:pPr>
    </w:p>
    <w:p w14:paraId="6C436295" w14:textId="51F7DAAE" w:rsidR="00B33E7E" w:rsidRDefault="00B33E7E" w:rsidP="00064FBD">
      <w:pPr>
        <w:pStyle w:val="CommentText"/>
      </w:pPr>
      <w:r>
        <w:t>Part 1 heavily emphasizes the math and theoretical background at the expense of providing a guide for empiricists. As such, it doesn’t accomplish the stated goal of the paper, nor reach the intended audience.</w:t>
      </w:r>
    </w:p>
  </w:comment>
  <w:comment w:id="458" w:author="Godwin, Casey" w:date="2018-12-21T12:05:00Z" w:initials="GC">
    <w:p w14:paraId="55307E24" w14:textId="5426AFDA" w:rsidR="00B33E7E" w:rsidRDefault="00B33E7E">
      <w:pPr>
        <w:pStyle w:val="CommentText"/>
      </w:pPr>
      <w:r>
        <w:rPr>
          <w:rStyle w:val="CommentReference"/>
        </w:rPr>
        <w:annotationRef/>
      </w:r>
      <w:r>
        <w:t xml:space="preserve">We must specify which species is limited by each resource – the equations given by letten are different for the four scenarios produced by two species and two resources. </w:t>
      </w:r>
    </w:p>
  </w:comment>
  <w:comment w:id="459" w:author="bradcard" w:date="2018-12-28T13:24:00Z" w:initials="BC">
    <w:p w14:paraId="61CB886D" w14:textId="2965174D" w:rsidR="00B33E7E" w:rsidRDefault="00B33E7E">
      <w:pPr>
        <w:pStyle w:val="CommentText"/>
      </w:pPr>
      <w:r>
        <w:rPr>
          <w:rStyle w:val="CommentReference"/>
        </w:rPr>
        <w:annotationRef/>
      </w:r>
      <w:r>
        <w:t xml:space="preserve">Same comment as above … 330 words dedicated to the theory, and a meager 99 dedicated to the empirical. </w:t>
      </w:r>
    </w:p>
  </w:comment>
  <w:comment w:id="462" w:author="Godwin, Casey" w:date="2018-12-21T12:07:00Z" w:initials="GC">
    <w:p w14:paraId="6A0BDDB9" w14:textId="119ACACD" w:rsidR="00B33E7E" w:rsidRDefault="00B33E7E">
      <w:pPr>
        <w:pStyle w:val="CommentText"/>
      </w:pPr>
      <w:r>
        <w:rPr>
          <w:rStyle w:val="CommentReference"/>
        </w:rPr>
        <w:annotationRef/>
      </w:r>
      <w:r>
        <w:t xml:space="preserve">Nicely stated, the authors of that paper did not put it that clearly. </w:t>
      </w:r>
    </w:p>
  </w:comment>
  <w:comment w:id="463" w:author="Godwin, Casey" w:date="2018-12-21T12:07:00Z" w:initials="GC">
    <w:p w14:paraId="02AE8891" w14:textId="0156B541" w:rsidR="00B33E7E" w:rsidRDefault="00B33E7E">
      <w:pPr>
        <w:pStyle w:val="CommentText"/>
      </w:pPr>
      <w:r>
        <w:rPr>
          <w:rStyle w:val="CommentReference"/>
        </w:rPr>
        <w:annotationRef/>
      </w:r>
      <w:r>
        <w:t xml:space="preserve">I’m still not sure what this means. You don’t ever measure this consumption term in this model. You measure the kinetics of growth on the resource and the quota (1/yield), which can give you a consumption term for a given dilution rate. As such, I do not think that this is a limitation. Should delete this sentence. </w:t>
      </w:r>
    </w:p>
  </w:comment>
  <w:comment w:id="487" w:author="bradcard" w:date="2018-12-28T13:29:00Z" w:initials="BC">
    <w:p w14:paraId="2589FC42" w14:textId="265F1FDD" w:rsidR="00B33E7E" w:rsidRDefault="00B33E7E">
      <w:pPr>
        <w:pStyle w:val="CommentText"/>
      </w:pPr>
      <w:r>
        <w:rPr>
          <w:rStyle w:val="CommentReference"/>
        </w:rPr>
        <w:annotationRef/>
      </w:r>
      <w:r>
        <w:t>Pretty hard for us to say Part 1 summarizes empirical methods. Most all text is dedicated to describing the math.</w:t>
      </w:r>
    </w:p>
  </w:comment>
  <w:comment w:id="497" w:author="bradcard" w:date="2018-12-28T13:31:00Z" w:initials="BC">
    <w:p w14:paraId="25AF9DEE" w14:textId="6962496C" w:rsidR="00B33E7E" w:rsidRDefault="00B33E7E">
      <w:pPr>
        <w:pStyle w:val="CommentText"/>
      </w:pPr>
      <w:r>
        <w:rPr>
          <w:rStyle w:val="CommentReference"/>
        </w:rPr>
        <w:annotationRef/>
      </w:r>
      <w:r>
        <w:t>It’s not obvious to me what ‘number of experiments’ means.</w:t>
      </w:r>
    </w:p>
  </w:comment>
  <w:comment w:id="508" w:author="bradcard" w:date="2018-12-28T13:36:00Z" w:initials="BC">
    <w:p w14:paraId="5F6AB45D" w14:textId="26DDD492" w:rsidR="00B33E7E" w:rsidRDefault="00B33E7E">
      <w:pPr>
        <w:pStyle w:val="CommentText"/>
      </w:pPr>
      <w:r>
        <w:rPr>
          <w:rStyle w:val="CommentReference"/>
        </w:rPr>
        <w:annotationRef/>
      </w:r>
      <w:r>
        <w:t>Overall, I like the table a lot. But there are some lines in the decision steps that I couldn’t fully understand. I think we might need to go through it and do some rewording.</w:t>
      </w:r>
    </w:p>
  </w:comment>
  <w:comment w:id="558" w:author="bradcard" w:date="2018-12-28T13:42:00Z" w:initials="BC">
    <w:p w14:paraId="65BFD567" w14:textId="3F2012CB" w:rsidR="00B33E7E" w:rsidRDefault="00B33E7E">
      <w:pPr>
        <w:pStyle w:val="CommentText"/>
      </w:pPr>
      <w:r>
        <w:rPr>
          <w:rStyle w:val="CommentReference"/>
        </w:rPr>
        <w:annotationRef/>
      </w:r>
      <w:r>
        <w:t>What relationships?</w:t>
      </w:r>
    </w:p>
  </w:comment>
  <w:comment w:id="549" w:author="bradcard" w:date="2018-12-28T13:43:00Z" w:initials="BC">
    <w:p w14:paraId="04D71FD2" w14:textId="240EC46E" w:rsidR="00B33E7E" w:rsidRDefault="00B33E7E">
      <w:pPr>
        <w:pStyle w:val="CommentText"/>
      </w:pPr>
      <w:r>
        <w:rPr>
          <w:rStyle w:val="CommentReference"/>
        </w:rPr>
        <w:annotationRef/>
      </w:r>
      <w:r>
        <w:t>This sentence was not clear to me. The words ‘factors’, ‘control’, and ‘quantify relationships’ are sufficiently vague that they could refer to almost anything. We either need to make this sentence more concise, or we need to expand it and explain.</w:t>
      </w:r>
    </w:p>
  </w:comment>
  <w:comment w:id="564" w:author="bradcard" w:date="2018-12-28T13:44:00Z" w:initials="BC">
    <w:p w14:paraId="358DECA6" w14:textId="163F4127" w:rsidR="00B33E7E" w:rsidRDefault="00B33E7E">
      <w:pPr>
        <w:pStyle w:val="CommentText"/>
      </w:pPr>
      <w:r>
        <w:rPr>
          <w:rStyle w:val="CommentReference"/>
        </w:rPr>
        <w:annotationRef/>
      </w:r>
      <w:r>
        <w:t xml:space="preserve">What is meant by ‘mechanisms’? I think this paragraph needs more explanation about what we are interpreting to be ‘phenomenological’ vs. ‘mechanistic’ models. </w:t>
      </w:r>
    </w:p>
    <w:p w14:paraId="13B32A12" w14:textId="5B61B128" w:rsidR="00B33E7E" w:rsidRDefault="00B33E7E">
      <w:pPr>
        <w:pStyle w:val="CommentText"/>
      </w:pPr>
    </w:p>
    <w:p w14:paraId="4DD62359" w14:textId="0E62FECE" w:rsidR="00B33E7E" w:rsidRDefault="00B33E7E">
      <w:pPr>
        <w:pStyle w:val="CommentText"/>
      </w:pPr>
      <w:r>
        <w:t xml:space="preserve">I think the difference here is that in mechanistic models, we know what resource(s) the species compete for, and we know which resources define their niche differences. </w:t>
      </w:r>
    </w:p>
  </w:comment>
  <w:comment w:id="579" w:author="bradcard" w:date="2018-12-28T13:48:00Z" w:initials="BC">
    <w:p w14:paraId="2B18754F" w14:textId="6D23E13C" w:rsidR="00B33E7E" w:rsidRDefault="00B33E7E">
      <w:pPr>
        <w:pStyle w:val="CommentText"/>
      </w:pPr>
      <w:r>
        <w:rPr>
          <w:rStyle w:val="CommentReference"/>
        </w:rPr>
        <w:annotationRef/>
      </w:r>
      <w:r>
        <w:t>This needs more explanation. When an empiricist knows which resources are being competed for, then mechanistic methods offer an advantage because one can predict the coexistence (or not) of any species pair based solely on experiments that take measurements form specie grown alone in monoculture.</w:t>
      </w:r>
    </w:p>
  </w:comment>
  <w:comment w:id="597" w:author="bradcard" w:date="2018-12-28T13:53:00Z" w:initials="BC">
    <w:p w14:paraId="4043D86E" w14:textId="42BDB0F3" w:rsidR="00B33E7E" w:rsidRDefault="00B33E7E">
      <w:pPr>
        <w:pStyle w:val="CommentText"/>
      </w:pPr>
      <w:r>
        <w:rPr>
          <w:rStyle w:val="CommentReference"/>
        </w:rPr>
        <w:annotationRef/>
      </w:r>
      <w:r>
        <w:t>Steady-state?</w:t>
      </w:r>
    </w:p>
  </w:comment>
  <w:comment w:id="599" w:author="bradcard" w:date="2018-12-28T13:55:00Z" w:initials="BC">
    <w:p w14:paraId="662E08E2" w14:textId="57B020F4" w:rsidR="00B33E7E" w:rsidRDefault="00B33E7E">
      <w:pPr>
        <w:pStyle w:val="CommentText"/>
      </w:pPr>
      <w:r>
        <w:rPr>
          <w:rStyle w:val="CommentReference"/>
        </w:rPr>
        <w:annotationRef/>
      </w:r>
      <w:r>
        <w:t>Somewhere in Part 2, I think we need to expand on this point and make clear what the advantages are for the empiricist.</w:t>
      </w:r>
    </w:p>
  </w:comment>
  <w:comment w:id="624" w:author="bradcard" w:date="2018-12-28T14:03:00Z" w:initials="BC">
    <w:p w14:paraId="734AA15C" w14:textId="27EA5AAF" w:rsidR="00C30E51" w:rsidRDefault="00C30E51">
      <w:pPr>
        <w:pStyle w:val="CommentText"/>
      </w:pPr>
      <w:r>
        <w:rPr>
          <w:rStyle w:val="CommentReference"/>
        </w:rPr>
        <w:annotationRef/>
      </w:r>
      <w:r>
        <w:t>Ug! This kind of language just makes things hard to understand.</w:t>
      </w:r>
    </w:p>
    <w:p w14:paraId="64A5B2C1" w14:textId="5854D053" w:rsidR="00C30E51" w:rsidRDefault="00C30E51">
      <w:pPr>
        <w:pStyle w:val="CommentText"/>
      </w:pPr>
    </w:p>
    <w:p w14:paraId="48C8E42E" w14:textId="77D2D758" w:rsidR="00C30E51" w:rsidRDefault="00C30E51">
      <w:pPr>
        <w:pStyle w:val="CommentText"/>
      </w:pPr>
      <w:r>
        <w:t>If you instead used language from the introduction – that the methods discussed here only apply to fluctuation independent mechanisms of coexistence – then you could go on to give examples of when this is likely to hold true for empiricists, and under what conditions they need to transfer to a fluctuation dependent mechanism.</w:t>
      </w:r>
    </w:p>
  </w:comment>
  <w:comment w:id="626" w:author="Godwin, Casey" w:date="2018-12-21T12:11:00Z" w:initials="GC">
    <w:p w14:paraId="21D49358" w14:textId="30BC388E" w:rsidR="00B33E7E" w:rsidRDefault="00B33E7E">
      <w:pPr>
        <w:pStyle w:val="CommentText"/>
      </w:pPr>
      <w:r>
        <w:rPr>
          <w:rStyle w:val="CommentReference"/>
        </w:rPr>
        <w:annotationRef/>
      </w:r>
      <w:r>
        <w:t>Use similar language in the intro</w:t>
      </w:r>
    </w:p>
  </w:comment>
  <w:comment w:id="628" w:author="bradcard" w:date="2018-12-28T14:02:00Z" w:initials="BC">
    <w:p w14:paraId="702D3496" w14:textId="0B77C3A0" w:rsidR="00C30E51" w:rsidRDefault="00C30E51">
      <w:pPr>
        <w:pStyle w:val="CommentText"/>
      </w:pPr>
      <w:r>
        <w:rPr>
          <w:rStyle w:val="CommentReference"/>
        </w:rPr>
        <w:annotationRef/>
      </w:r>
      <w:r>
        <w:t>This subtitle is not informative.</w:t>
      </w:r>
    </w:p>
  </w:comment>
  <w:comment w:id="629" w:author="bradcard" w:date="2018-12-28T14:06:00Z" w:initials="BC">
    <w:p w14:paraId="7FAA3236" w14:textId="69A3D70E" w:rsidR="00C30E51" w:rsidRDefault="00C30E51">
      <w:pPr>
        <w:pStyle w:val="CommentText"/>
      </w:pPr>
      <w:r>
        <w:rPr>
          <w:rStyle w:val="CommentReference"/>
        </w:rPr>
        <w:annotationRef/>
      </w:r>
      <w:r>
        <w:t>Which are what?</w:t>
      </w:r>
    </w:p>
  </w:comment>
  <w:comment w:id="630" w:author="bradcard" w:date="2018-12-28T14:06:00Z" w:initials="BC">
    <w:p w14:paraId="03F1AA17" w14:textId="1441C4A1" w:rsidR="00C30E51" w:rsidRDefault="00C30E51">
      <w:pPr>
        <w:pStyle w:val="CommentText"/>
      </w:pPr>
      <w:r>
        <w:rPr>
          <w:rStyle w:val="CommentReference"/>
        </w:rPr>
        <w:annotationRef/>
      </w:r>
      <w:r>
        <w:t>The paper reviews 5 methods. Why are you mentioning just 3 here?</w:t>
      </w:r>
    </w:p>
  </w:comment>
  <w:comment w:id="633" w:author="bradcard" w:date="2018-12-28T14:08:00Z" w:initials="BC">
    <w:p w14:paraId="2013AE38" w14:textId="1ED6371B" w:rsidR="00C30E51" w:rsidRDefault="00C30E51">
      <w:pPr>
        <w:pStyle w:val="CommentText"/>
      </w:pPr>
      <w:r>
        <w:rPr>
          <w:rStyle w:val="CommentReference"/>
        </w:rPr>
        <w:annotationRef/>
      </w:r>
      <w:r>
        <w:t>This is unclear to me.</w:t>
      </w:r>
    </w:p>
  </w:comment>
  <w:comment w:id="634" w:author="bradcard" w:date="2018-12-28T14:08:00Z" w:initials="BC">
    <w:p w14:paraId="1779EA9C" w14:textId="7E2999CC" w:rsidR="002041CD" w:rsidRDefault="002041CD">
      <w:pPr>
        <w:pStyle w:val="CommentText"/>
      </w:pPr>
      <w:r>
        <w:rPr>
          <w:rStyle w:val="CommentReference"/>
        </w:rPr>
        <w:annotationRef/>
      </w:r>
      <w:r>
        <w:t>Do you mean the ‘resources that species are competing for?’</w:t>
      </w:r>
    </w:p>
  </w:comment>
  <w:comment w:id="635" w:author="bradcard" w:date="2018-12-28T14:09:00Z" w:initials="BC">
    <w:p w14:paraId="44928E62" w14:textId="1DBF537C" w:rsidR="002041CD" w:rsidRDefault="002041CD">
      <w:pPr>
        <w:pStyle w:val="CommentText"/>
      </w:pPr>
      <w:r>
        <w:rPr>
          <w:rStyle w:val="CommentReference"/>
        </w:rPr>
        <w:annotationRef/>
      </w:r>
      <w:r>
        <w:t>?</w:t>
      </w:r>
    </w:p>
  </w:comment>
  <w:comment w:id="641" w:author="bradcard" w:date="2018-12-28T14:10:00Z" w:initials="BC">
    <w:p w14:paraId="4089ABD2" w14:textId="5665136C" w:rsidR="002041CD" w:rsidRDefault="002041CD">
      <w:pPr>
        <w:pStyle w:val="CommentText"/>
      </w:pPr>
      <w:r>
        <w:rPr>
          <w:rStyle w:val="CommentReference"/>
        </w:rPr>
        <w:annotationRef/>
      </w:r>
      <w:r>
        <w:t>Need to say them here if you are going to mention them.</w:t>
      </w:r>
    </w:p>
  </w:comment>
  <w:comment w:id="642" w:author="bradcard" w:date="2018-12-28T14:11:00Z" w:initials="BC">
    <w:p w14:paraId="08222392" w14:textId="77777777" w:rsidR="002041CD" w:rsidRDefault="002041CD">
      <w:pPr>
        <w:pStyle w:val="CommentText"/>
      </w:pPr>
      <w:r>
        <w:rPr>
          <w:rStyle w:val="CommentReference"/>
        </w:rPr>
        <w:annotationRef/>
      </w:r>
      <w:r>
        <w:t>Probably need to cite Levin’s recent paper on multi-species models of coexistence.</w:t>
      </w:r>
    </w:p>
    <w:p w14:paraId="4F18986C" w14:textId="77777777" w:rsidR="002041CD" w:rsidRDefault="002041CD">
      <w:pPr>
        <w:pStyle w:val="CommentText"/>
      </w:pPr>
    </w:p>
    <w:p w14:paraId="2E132714" w14:textId="77777777" w:rsidR="002041CD" w:rsidRDefault="002041CD">
      <w:pPr>
        <w:pStyle w:val="CommentText"/>
      </w:pPr>
      <w:r>
        <w:t>Levine et al. Nature (2017)</w:t>
      </w:r>
    </w:p>
    <w:p w14:paraId="1CDA6125" w14:textId="6B50C47A" w:rsidR="002041CD" w:rsidRDefault="002041CD">
      <w:pPr>
        <w:pStyle w:val="CommentText"/>
      </w:pPr>
      <w:r>
        <w:rPr>
          <w:rFonts w:ascii="Segoe UI" w:hAnsi="Segoe UI" w:cs="Segoe UI"/>
          <w:sz w:val="18"/>
          <w:szCs w:val="18"/>
          <w:lang w:val="en-US"/>
        </w:rPr>
        <w:t>Beyond pairwise mechanisms of species coexistence in complex communities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68A246" w15:done="0"/>
  <w15:commentEx w15:paraId="42B6B95F" w15:done="0"/>
  <w15:commentEx w15:paraId="55D3639D" w15:done="0"/>
  <w15:commentEx w15:paraId="6A78422E" w15:done="0"/>
  <w15:commentEx w15:paraId="36942105" w15:done="0"/>
  <w15:commentEx w15:paraId="3EE2A354" w15:paraIdParent="36942105" w15:done="0"/>
  <w15:commentEx w15:paraId="7810086E" w15:done="0"/>
  <w15:commentEx w15:paraId="726567B6" w15:done="0"/>
  <w15:commentEx w15:paraId="2BA6D03E" w15:done="0"/>
  <w15:commentEx w15:paraId="23CF23FA" w15:done="0"/>
  <w15:commentEx w15:paraId="5160252B" w15:done="0"/>
  <w15:commentEx w15:paraId="36728893" w15:done="0"/>
  <w15:commentEx w15:paraId="01545DA7" w15:done="0"/>
  <w15:commentEx w15:paraId="202CD3AC" w15:done="0"/>
  <w15:commentEx w15:paraId="4F7C3CCA" w15:done="0"/>
  <w15:commentEx w15:paraId="1DB0464F" w15:done="0"/>
  <w15:commentEx w15:paraId="3DD34572" w15:done="0"/>
  <w15:commentEx w15:paraId="193131F8" w15:done="0"/>
  <w15:commentEx w15:paraId="7AF368E8" w15:done="0"/>
  <w15:commentEx w15:paraId="3785CC3F" w15:done="0"/>
  <w15:commentEx w15:paraId="3E89D7A4" w15:done="0"/>
  <w15:commentEx w15:paraId="36D43882" w15:done="0"/>
  <w15:commentEx w15:paraId="78538B8F" w15:done="0"/>
  <w15:commentEx w15:paraId="51AC7BAB" w15:done="0"/>
  <w15:commentEx w15:paraId="5BEE9C5C" w15:done="0"/>
  <w15:commentEx w15:paraId="38736C75" w15:done="0"/>
  <w15:commentEx w15:paraId="6B51D0F0" w15:done="0"/>
  <w15:commentEx w15:paraId="4CFE0AEC" w15:done="0"/>
  <w15:commentEx w15:paraId="3B6271B6" w15:done="0"/>
  <w15:commentEx w15:paraId="2C010519" w15:done="0"/>
  <w15:commentEx w15:paraId="155C43CB" w15:done="0"/>
  <w15:commentEx w15:paraId="6C436295" w15:done="0"/>
  <w15:commentEx w15:paraId="55307E24" w15:done="0"/>
  <w15:commentEx w15:paraId="61CB886D" w15:done="0"/>
  <w15:commentEx w15:paraId="6A0BDDB9" w15:done="0"/>
  <w15:commentEx w15:paraId="02AE8891" w15:done="0"/>
  <w15:commentEx w15:paraId="2589FC42" w15:done="0"/>
  <w15:commentEx w15:paraId="25AF9DEE" w15:done="0"/>
  <w15:commentEx w15:paraId="5F6AB45D" w15:done="0"/>
  <w15:commentEx w15:paraId="65BFD567" w15:done="0"/>
  <w15:commentEx w15:paraId="04D71FD2" w15:done="0"/>
  <w15:commentEx w15:paraId="4DD62359" w15:done="0"/>
  <w15:commentEx w15:paraId="2B18754F" w15:done="0"/>
  <w15:commentEx w15:paraId="4043D86E" w15:done="0"/>
  <w15:commentEx w15:paraId="662E08E2" w15:done="0"/>
  <w15:commentEx w15:paraId="48C8E42E" w15:done="0"/>
  <w15:commentEx w15:paraId="21D49358" w15:done="0"/>
  <w15:commentEx w15:paraId="702D3496" w15:done="0"/>
  <w15:commentEx w15:paraId="7FAA3236" w15:done="0"/>
  <w15:commentEx w15:paraId="03F1AA17" w15:done="0"/>
  <w15:commentEx w15:paraId="2013AE38" w15:done="0"/>
  <w15:commentEx w15:paraId="1779EA9C" w15:done="0"/>
  <w15:commentEx w15:paraId="44928E62" w15:done="0"/>
  <w15:commentEx w15:paraId="4089ABD2" w15:done="0"/>
  <w15:commentEx w15:paraId="1CDA61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68A246" w16cid:durableId="1FC7348B"/>
  <w16cid:commentId w16cid:paraId="55D3639D" w16cid:durableId="1FC73319"/>
  <w16cid:commentId w16cid:paraId="6A78422E" w16cid:durableId="1FC73533"/>
  <w16cid:commentId w16cid:paraId="36942105" w16cid:durableId="1FC7356D"/>
  <w16cid:commentId w16cid:paraId="726567B6" w16cid:durableId="1FC7369B"/>
  <w16cid:commentId w16cid:paraId="36728893" w16cid:durableId="1FC73787"/>
  <w16cid:commentId w16cid:paraId="202CD3AC" w16cid:durableId="1FC75237"/>
  <w16cid:commentId w16cid:paraId="1DB0464F" w16cid:durableId="1FC752AD"/>
  <w16cid:commentId w16cid:paraId="3DD34572" w16cid:durableId="1FC7532E"/>
  <w16cid:commentId w16cid:paraId="193131F8" w16cid:durableId="1FC7537A"/>
  <w16cid:commentId w16cid:paraId="3785CC3F" w16cid:durableId="1FC75479"/>
  <w16cid:commentId w16cid:paraId="55307E24" w16cid:durableId="1FC75594"/>
  <w16cid:commentId w16cid:paraId="6A0BDDB9" w16cid:durableId="1FC755E7"/>
  <w16cid:commentId w16cid:paraId="02AE8891" w16cid:durableId="1FC7560C"/>
  <w16cid:commentId w16cid:paraId="21D49358" w16cid:durableId="1FC7570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32FBF5" w14:textId="77777777" w:rsidR="006C0820" w:rsidRDefault="006C0820" w:rsidP="00EF42D4">
      <w:pPr>
        <w:spacing w:line="240" w:lineRule="auto"/>
      </w:pPr>
      <w:r>
        <w:separator/>
      </w:r>
    </w:p>
  </w:endnote>
  <w:endnote w:type="continuationSeparator" w:id="0">
    <w:p w14:paraId="3A51A2B8" w14:textId="77777777" w:rsidR="006C0820" w:rsidRDefault="006C0820" w:rsidP="00EF42D4">
      <w:pPr>
        <w:spacing w:line="240" w:lineRule="auto"/>
      </w:pPr>
      <w:r>
        <w:continuationSeparator/>
      </w:r>
    </w:p>
  </w:endnote>
  <w:endnote w:type="continuationNotice" w:id="1">
    <w:p w14:paraId="61CD8492" w14:textId="77777777" w:rsidR="006C0820" w:rsidRDefault="006C08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00000000"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9C973" w14:textId="77777777" w:rsidR="006C0820" w:rsidRDefault="006C0820" w:rsidP="00EF42D4">
      <w:pPr>
        <w:spacing w:line="240" w:lineRule="auto"/>
      </w:pPr>
      <w:r>
        <w:separator/>
      </w:r>
    </w:p>
  </w:footnote>
  <w:footnote w:type="continuationSeparator" w:id="0">
    <w:p w14:paraId="4FE6F039" w14:textId="77777777" w:rsidR="006C0820" w:rsidRDefault="006C0820" w:rsidP="00EF42D4">
      <w:pPr>
        <w:spacing w:line="240" w:lineRule="auto"/>
      </w:pPr>
      <w:r>
        <w:continuationSeparator/>
      </w:r>
    </w:p>
  </w:footnote>
  <w:footnote w:type="continuationNotice" w:id="1">
    <w:p w14:paraId="6BABC03C" w14:textId="77777777" w:rsidR="006C0820" w:rsidRDefault="006C082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64F4D15"/>
    <w:multiLevelType w:val="multilevel"/>
    <w:tmpl w:val="0F5481D2"/>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5"/>
  </w:num>
  <w:num w:numId="4">
    <w:abstractNumId w:val="16"/>
  </w:num>
  <w:num w:numId="5">
    <w:abstractNumId w:val="10"/>
  </w:num>
  <w:num w:numId="6">
    <w:abstractNumId w:val="8"/>
  </w:num>
  <w:num w:numId="7">
    <w:abstractNumId w:val="0"/>
  </w:num>
  <w:num w:numId="8">
    <w:abstractNumId w:val="13"/>
  </w:num>
  <w:num w:numId="9">
    <w:abstractNumId w:val="6"/>
  </w:num>
  <w:num w:numId="10">
    <w:abstractNumId w:val="21"/>
  </w:num>
  <w:num w:numId="11">
    <w:abstractNumId w:val="15"/>
  </w:num>
  <w:num w:numId="12">
    <w:abstractNumId w:val="12"/>
  </w:num>
  <w:num w:numId="13">
    <w:abstractNumId w:val="7"/>
  </w:num>
  <w:num w:numId="14">
    <w:abstractNumId w:val="2"/>
  </w:num>
  <w:num w:numId="15">
    <w:abstractNumId w:val="19"/>
  </w:num>
  <w:num w:numId="16">
    <w:abstractNumId w:val="9"/>
  </w:num>
  <w:num w:numId="17">
    <w:abstractNumId w:val="14"/>
  </w:num>
  <w:num w:numId="18">
    <w:abstractNumId w:val="11"/>
  </w:num>
  <w:num w:numId="19">
    <w:abstractNumId w:val="3"/>
  </w:num>
  <w:num w:numId="20">
    <w:abstractNumId w:val="20"/>
  </w:num>
  <w:num w:numId="21">
    <w:abstractNumId w:val="17"/>
  </w:num>
  <w:num w:numId="2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radcard">
    <w15:presenceInfo w15:providerId="None" w15:userId="bradcard"/>
  </w15:person>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D23"/>
    <w:rsid w:val="00016F51"/>
    <w:rsid w:val="00021826"/>
    <w:rsid w:val="0002282F"/>
    <w:rsid w:val="00022B29"/>
    <w:rsid w:val="00026027"/>
    <w:rsid w:val="00027919"/>
    <w:rsid w:val="000339F3"/>
    <w:rsid w:val="000357A8"/>
    <w:rsid w:val="00037DD9"/>
    <w:rsid w:val="00040CFA"/>
    <w:rsid w:val="000418B3"/>
    <w:rsid w:val="00045068"/>
    <w:rsid w:val="0004523D"/>
    <w:rsid w:val="0005123C"/>
    <w:rsid w:val="00064FBD"/>
    <w:rsid w:val="00065258"/>
    <w:rsid w:val="000657D1"/>
    <w:rsid w:val="000677FA"/>
    <w:rsid w:val="00070205"/>
    <w:rsid w:val="00073388"/>
    <w:rsid w:val="000733F9"/>
    <w:rsid w:val="00073AD3"/>
    <w:rsid w:val="0008291C"/>
    <w:rsid w:val="00082F04"/>
    <w:rsid w:val="0008493E"/>
    <w:rsid w:val="00086502"/>
    <w:rsid w:val="000865C1"/>
    <w:rsid w:val="00093C67"/>
    <w:rsid w:val="000A064D"/>
    <w:rsid w:val="000A11DD"/>
    <w:rsid w:val="000A2417"/>
    <w:rsid w:val="000A2482"/>
    <w:rsid w:val="000A2F38"/>
    <w:rsid w:val="000A3C20"/>
    <w:rsid w:val="000B0707"/>
    <w:rsid w:val="000B10DE"/>
    <w:rsid w:val="000B2A9D"/>
    <w:rsid w:val="000B45B3"/>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682C"/>
    <w:rsid w:val="00120378"/>
    <w:rsid w:val="00123049"/>
    <w:rsid w:val="0012326E"/>
    <w:rsid w:val="001237AF"/>
    <w:rsid w:val="00123814"/>
    <w:rsid w:val="00123B3F"/>
    <w:rsid w:val="00125C77"/>
    <w:rsid w:val="001263C4"/>
    <w:rsid w:val="00131404"/>
    <w:rsid w:val="00133E4D"/>
    <w:rsid w:val="0013550E"/>
    <w:rsid w:val="00142ECC"/>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54E1"/>
    <w:rsid w:val="001A7559"/>
    <w:rsid w:val="001B56F2"/>
    <w:rsid w:val="001C0CB2"/>
    <w:rsid w:val="001C16F8"/>
    <w:rsid w:val="001C1ABD"/>
    <w:rsid w:val="001C2583"/>
    <w:rsid w:val="001C2812"/>
    <w:rsid w:val="001C2A2C"/>
    <w:rsid w:val="001C5F53"/>
    <w:rsid w:val="001D22A2"/>
    <w:rsid w:val="001D322C"/>
    <w:rsid w:val="001D468D"/>
    <w:rsid w:val="001D6037"/>
    <w:rsid w:val="001E04F8"/>
    <w:rsid w:val="001E0C34"/>
    <w:rsid w:val="001E1092"/>
    <w:rsid w:val="001E52B3"/>
    <w:rsid w:val="001E5768"/>
    <w:rsid w:val="001F1C04"/>
    <w:rsid w:val="001F41ED"/>
    <w:rsid w:val="001F4B16"/>
    <w:rsid w:val="001F4F32"/>
    <w:rsid w:val="001F5893"/>
    <w:rsid w:val="001F5AE1"/>
    <w:rsid w:val="001F6144"/>
    <w:rsid w:val="002002F7"/>
    <w:rsid w:val="00200D57"/>
    <w:rsid w:val="002041CD"/>
    <w:rsid w:val="00205033"/>
    <w:rsid w:val="00207FE2"/>
    <w:rsid w:val="002103F2"/>
    <w:rsid w:val="002166BD"/>
    <w:rsid w:val="00217247"/>
    <w:rsid w:val="00221A46"/>
    <w:rsid w:val="00222289"/>
    <w:rsid w:val="00222AD6"/>
    <w:rsid w:val="00234FEA"/>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309B"/>
    <w:rsid w:val="002B3371"/>
    <w:rsid w:val="002B7E48"/>
    <w:rsid w:val="002C38A5"/>
    <w:rsid w:val="002D2236"/>
    <w:rsid w:val="002D749B"/>
    <w:rsid w:val="002F2925"/>
    <w:rsid w:val="002F32A4"/>
    <w:rsid w:val="002F4910"/>
    <w:rsid w:val="003004E2"/>
    <w:rsid w:val="00301BB0"/>
    <w:rsid w:val="00303135"/>
    <w:rsid w:val="0030436C"/>
    <w:rsid w:val="003056C1"/>
    <w:rsid w:val="00307DBE"/>
    <w:rsid w:val="00311B8A"/>
    <w:rsid w:val="003155F3"/>
    <w:rsid w:val="0031703E"/>
    <w:rsid w:val="0032042E"/>
    <w:rsid w:val="003236B8"/>
    <w:rsid w:val="00330DAB"/>
    <w:rsid w:val="0034356A"/>
    <w:rsid w:val="00344B55"/>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210F"/>
    <w:rsid w:val="00385FA6"/>
    <w:rsid w:val="00392461"/>
    <w:rsid w:val="00395348"/>
    <w:rsid w:val="00396647"/>
    <w:rsid w:val="003A336D"/>
    <w:rsid w:val="003B415B"/>
    <w:rsid w:val="003B5BFE"/>
    <w:rsid w:val="003B67D4"/>
    <w:rsid w:val="003B6E25"/>
    <w:rsid w:val="003C339C"/>
    <w:rsid w:val="003C4513"/>
    <w:rsid w:val="003C59E3"/>
    <w:rsid w:val="003D123F"/>
    <w:rsid w:val="003D3F08"/>
    <w:rsid w:val="003E0E34"/>
    <w:rsid w:val="003E1084"/>
    <w:rsid w:val="003E1E8D"/>
    <w:rsid w:val="003E3CE9"/>
    <w:rsid w:val="003E70E8"/>
    <w:rsid w:val="003F4BFC"/>
    <w:rsid w:val="003F4D8E"/>
    <w:rsid w:val="00400C9C"/>
    <w:rsid w:val="004022B4"/>
    <w:rsid w:val="004044A2"/>
    <w:rsid w:val="004049BD"/>
    <w:rsid w:val="00406D4A"/>
    <w:rsid w:val="00410070"/>
    <w:rsid w:val="00411B9B"/>
    <w:rsid w:val="00412528"/>
    <w:rsid w:val="0041296B"/>
    <w:rsid w:val="00412E32"/>
    <w:rsid w:val="00416398"/>
    <w:rsid w:val="00417181"/>
    <w:rsid w:val="004204E8"/>
    <w:rsid w:val="0042278E"/>
    <w:rsid w:val="004227B0"/>
    <w:rsid w:val="004230EC"/>
    <w:rsid w:val="00424395"/>
    <w:rsid w:val="00431BF1"/>
    <w:rsid w:val="00440476"/>
    <w:rsid w:val="00441445"/>
    <w:rsid w:val="0045315F"/>
    <w:rsid w:val="0045426E"/>
    <w:rsid w:val="00454E54"/>
    <w:rsid w:val="004556F2"/>
    <w:rsid w:val="00457DD7"/>
    <w:rsid w:val="00460213"/>
    <w:rsid w:val="00461E2F"/>
    <w:rsid w:val="00467AEA"/>
    <w:rsid w:val="00483951"/>
    <w:rsid w:val="0048414C"/>
    <w:rsid w:val="0049128C"/>
    <w:rsid w:val="0049185E"/>
    <w:rsid w:val="00492A43"/>
    <w:rsid w:val="00493E47"/>
    <w:rsid w:val="00494945"/>
    <w:rsid w:val="00494EC7"/>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6D56"/>
    <w:rsid w:val="005B757E"/>
    <w:rsid w:val="005C1D36"/>
    <w:rsid w:val="005C2DC9"/>
    <w:rsid w:val="005C49C8"/>
    <w:rsid w:val="005C6399"/>
    <w:rsid w:val="005C7FE4"/>
    <w:rsid w:val="005D17A7"/>
    <w:rsid w:val="005D5244"/>
    <w:rsid w:val="005D6DE6"/>
    <w:rsid w:val="005E19EC"/>
    <w:rsid w:val="005E2F4C"/>
    <w:rsid w:val="005E42AA"/>
    <w:rsid w:val="005E5C56"/>
    <w:rsid w:val="005F09FF"/>
    <w:rsid w:val="005F3C2E"/>
    <w:rsid w:val="005F437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0525"/>
    <w:rsid w:val="00620C68"/>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0820"/>
    <w:rsid w:val="006C2B31"/>
    <w:rsid w:val="006C451A"/>
    <w:rsid w:val="006C4DB7"/>
    <w:rsid w:val="006C7677"/>
    <w:rsid w:val="006D1FDA"/>
    <w:rsid w:val="006D507E"/>
    <w:rsid w:val="006D78E8"/>
    <w:rsid w:val="006E0547"/>
    <w:rsid w:val="006E4637"/>
    <w:rsid w:val="006E52C1"/>
    <w:rsid w:val="006E5B5E"/>
    <w:rsid w:val="006E6139"/>
    <w:rsid w:val="006E69F1"/>
    <w:rsid w:val="006E71ED"/>
    <w:rsid w:val="006F0D24"/>
    <w:rsid w:val="006F10AA"/>
    <w:rsid w:val="006F2F34"/>
    <w:rsid w:val="006F768A"/>
    <w:rsid w:val="0070393F"/>
    <w:rsid w:val="00703E71"/>
    <w:rsid w:val="00715006"/>
    <w:rsid w:val="00717E8B"/>
    <w:rsid w:val="0072583A"/>
    <w:rsid w:val="00725D3C"/>
    <w:rsid w:val="007264DB"/>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9B1"/>
    <w:rsid w:val="00784767"/>
    <w:rsid w:val="0079227F"/>
    <w:rsid w:val="00794E37"/>
    <w:rsid w:val="00796098"/>
    <w:rsid w:val="00796325"/>
    <w:rsid w:val="007A1391"/>
    <w:rsid w:val="007A561A"/>
    <w:rsid w:val="007A643E"/>
    <w:rsid w:val="007B1D87"/>
    <w:rsid w:val="007C0630"/>
    <w:rsid w:val="007C083B"/>
    <w:rsid w:val="007C26EA"/>
    <w:rsid w:val="007C3B2C"/>
    <w:rsid w:val="007D0DBC"/>
    <w:rsid w:val="007D1791"/>
    <w:rsid w:val="007D2365"/>
    <w:rsid w:val="007D4DB0"/>
    <w:rsid w:val="007D6C08"/>
    <w:rsid w:val="007E2CE1"/>
    <w:rsid w:val="007E5760"/>
    <w:rsid w:val="007F050B"/>
    <w:rsid w:val="007F2691"/>
    <w:rsid w:val="007F2E86"/>
    <w:rsid w:val="007F61CF"/>
    <w:rsid w:val="007F68D8"/>
    <w:rsid w:val="00802B66"/>
    <w:rsid w:val="008035B7"/>
    <w:rsid w:val="00803600"/>
    <w:rsid w:val="00803A21"/>
    <w:rsid w:val="008109E5"/>
    <w:rsid w:val="0081259A"/>
    <w:rsid w:val="00813AB2"/>
    <w:rsid w:val="00820840"/>
    <w:rsid w:val="00821A6C"/>
    <w:rsid w:val="008224A7"/>
    <w:rsid w:val="0082257B"/>
    <w:rsid w:val="00824BB4"/>
    <w:rsid w:val="0083226F"/>
    <w:rsid w:val="008331DB"/>
    <w:rsid w:val="00834358"/>
    <w:rsid w:val="00835469"/>
    <w:rsid w:val="008356F7"/>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B62"/>
    <w:rsid w:val="008B3DD2"/>
    <w:rsid w:val="008B7AD5"/>
    <w:rsid w:val="008C1BC2"/>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16A1"/>
    <w:rsid w:val="00962F12"/>
    <w:rsid w:val="009730B5"/>
    <w:rsid w:val="00987613"/>
    <w:rsid w:val="00990B09"/>
    <w:rsid w:val="00992ECB"/>
    <w:rsid w:val="009A1C04"/>
    <w:rsid w:val="009A2907"/>
    <w:rsid w:val="009A32BB"/>
    <w:rsid w:val="009A4B7F"/>
    <w:rsid w:val="009A4E83"/>
    <w:rsid w:val="009A5D4B"/>
    <w:rsid w:val="009A7A0E"/>
    <w:rsid w:val="009B1545"/>
    <w:rsid w:val="009B4840"/>
    <w:rsid w:val="009B53A2"/>
    <w:rsid w:val="009B721E"/>
    <w:rsid w:val="009C53A1"/>
    <w:rsid w:val="009C62C1"/>
    <w:rsid w:val="009D46D8"/>
    <w:rsid w:val="009E09DD"/>
    <w:rsid w:val="009E0D39"/>
    <w:rsid w:val="009E12E1"/>
    <w:rsid w:val="009E2CCD"/>
    <w:rsid w:val="009E3B6D"/>
    <w:rsid w:val="009E57E9"/>
    <w:rsid w:val="009E5FED"/>
    <w:rsid w:val="009E6509"/>
    <w:rsid w:val="009E6952"/>
    <w:rsid w:val="009F0993"/>
    <w:rsid w:val="009F29C6"/>
    <w:rsid w:val="009F328C"/>
    <w:rsid w:val="00A07639"/>
    <w:rsid w:val="00A122B9"/>
    <w:rsid w:val="00A1359F"/>
    <w:rsid w:val="00A14B78"/>
    <w:rsid w:val="00A2051A"/>
    <w:rsid w:val="00A2065E"/>
    <w:rsid w:val="00A20955"/>
    <w:rsid w:val="00A20C2B"/>
    <w:rsid w:val="00A21DAB"/>
    <w:rsid w:val="00A23A60"/>
    <w:rsid w:val="00A2668C"/>
    <w:rsid w:val="00A31E3A"/>
    <w:rsid w:val="00A34D5F"/>
    <w:rsid w:val="00A435E3"/>
    <w:rsid w:val="00A43FB1"/>
    <w:rsid w:val="00A4438F"/>
    <w:rsid w:val="00A4632F"/>
    <w:rsid w:val="00A52E65"/>
    <w:rsid w:val="00A57201"/>
    <w:rsid w:val="00A60FE8"/>
    <w:rsid w:val="00A62853"/>
    <w:rsid w:val="00A656E9"/>
    <w:rsid w:val="00A65A8D"/>
    <w:rsid w:val="00A66529"/>
    <w:rsid w:val="00A67A2F"/>
    <w:rsid w:val="00A70F62"/>
    <w:rsid w:val="00A7339A"/>
    <w:rsid w:val="00A74252"/>
    <w:rsid w:val="00A74DF5"/>
    <w:rsid w:val="00A75590"/>
    <w:rsid w:val="00A75607"/>
    <w:rsid w:val="00A8354D"/>
    <w:rsid w:val="00A87B14"/>
    <w:rsid w:val="00A91870"/>
    <w:rsid w:val="00A93810"/>
    <w:rsid w:val="00A959B9"/>
    <w:rsid w:val="00A96538"/>
    <w:rsid w:val="00A97777"/>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07D4B"/>
    <w:rsid w:val="00B105BA"/>
    <w:rsid w:val="00B10E8D"/>
    <w:rsid w:val="00B1163F"/>
    <w:rsid w:val="00B1291C"/>
    <w:rsid w:val="00B24FC3"/>
    <w:rsid w:val="00B30763"/>
    <w:rsid w:val="00B33E7E"/>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76EB"/>
    <w:rsid w:val="00B7161D"/>
    <w:rsid w:val="00B71ACF"/>
    <w:rsid w:val="00B73CE7"/>
    <w:rsid w:val="00B76E7F"/>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3A7B"/>
    <w:rsid w:val="00BD7D2B"/>
    <w:rsid w:val="00BE5EBA"/>
    <w:rsid w:val="00BF5B0D"/>
    <w:rsid w:val="00C1217F"/>
    <w:rsid w:val="00C1590A"/>
    <w:rsid w:val="00C1685F"/>
    <w:rsid w:val="00C17DA9"/>
    <w:rsid w:val="00C2189E"/>
    <w:rsid w:val="00C23696"/>
    <w:rsid w:val="00C246EE"/>
    <w:rsid w:val="00C256F2"/>
    <w:rsid w:val="00C30928"/>
    <w:rsid w:val="00C30E51"/>
    <w:rsid w:val="00C44A63"/>
    <w:rsid w:val="00C4550E"/>
    <w:rsid w:val="00C507F0"/>
    <w:rsid w:val="00C512F2"/>
    <w:rsid w:val="00C51B59"/>
    <w:rsid w:val="00C54394"/>
    <w:rsid w:val="00C57C5E"/>
    <w:rsid w:val="00C611F4"/>
    <w:rsid w:val="00C6492E"/>
    <w:rsid w:val="00C726FE"/>
    <w:rsid w:val="00C74947"/>
    <w:rsid w:val="00C74BC9"/>
    <w:rsid w:val="00C81335"/>
    <w:rsid w:val="00C84DCD"/>
    <w:rsid w:val="00C903A3"/>
    <w:rsid w:val="00C9514D"/>
    <w:rsid w:val="00C9580C"/>
    <w:rsid w:val="00CA0DC3"/>
    <w:rsid w:val="00CA292C"/>
    <w:rsid w:val="00CA338A"/>
    <w:rsid w:val="00CA437A"/>
    <w:rsid w:val="00CA55C7"/>
    <w:rsid w:val="00CB33D7"/>
    <w:rsid w:val="00CB7848"/>
    <w:rsid w:val="00CC20AD"/>
    <w:rsid w:val="00CC412F"/>
    <w:rsid w:val="00CC4294"/>
    <w:rsid w:val="00CD2064"/>
    <w:rsid w:val="00CD3B2F"/>
    <w:rsid w:val="00CD4EDE"/>
    <w:rsid w:val="00CE1DD8"/>
    <w:rsid w:val="00CE29AE"/>
    <w:rsid w:val="00CE35F7"/>
    <w:rsid w:val="00CE6193"/>
    <w:rsid w:val="00CF2794"/>
    <w:rsid w:val="00D02C6B"/>
    <w:rsid w:val="00D04358"/>
    <w:rsid w:val="00D05024"/>
    <w:rsid w:val="00D0738E"/>
    <w:rsid w:val="00D07EFB"/>
    <w:rsid w:val="00D1164A"/>
    <w:rsid w:val="00D1306A"/>
    <w:rsid w:val="00D13915"/>
    <w:rsid w:val="00D163AA"/>
    <w:rsid w:val="00D17173"/>
    <w:rsid w:val="00D17376"/>
    <w:rsid w:val="00D2074B"/>
    <w:rsid w:val="00D20E7A"/>
    <w:rsid w:val="00D217A1"/>
    <w:rsid w:val="00D239E5"/>
    <w:rsid w:val="00D23D1D"/>
    <w:rsid w:val="00D25414"/>
    <w:rsid w:val="00D34EB0"/>
    <w:rsid w:val="00D35FC3"/>
    <w:rsid w:val="00D3614E"/>
    <w:rsid w:val="00D3751B"/>
    <w:rsid w:val="00D37750"/>
    <w:rsid w:val="00D37F9C"/>
    <w:rsid w:val="00D47AC1"/>
    <w:rsid w:val="00D50C76"/>
    <w:rsid w:val="00D526F1"/>
    <w:rsid w:val="00D602AC"/>
    <w:rsid w:val="00D61B71"/>
    <w:rsid w:val="00D6430E"/>
    <w:rsid w:val="00D654A2"/>
    <w:rsid w:val="00D70762"/>
    <w:rsid w:val="00D81614"/>
    <w:rsid w:val="00D81748"/>
    <w:rsid w:val="00D82922"/>
    <w:rsid w:val="00D8550A"/>
    <w:rsid w:val="00D86582"/>
    <w:rsid w:val="00D94A76"/>
    <w:rsid w:val="00D95871"/>
    <w:rsid w:val="00D97616"/>
    <w:rsid w:val="00D97F9C"/>
    <w:rsid w:val="00DB5293"/>
    <w:rsid w:val="00DB6518"/>
    <w:rsid w:val="00DC1C4F"/>
    <w:rsid w:val="00DC1FA7"/>
    <w:rsid w:val="00DC47E9"/>
    <w:rsid w:val="00DC5055"/>
    <w:rsid w:val="00DC5134"/>
    <w:rsid w:val="00DC535B"/>
    <w:rsid w:val="00DC72EB"/>
    <w:rsid w:val="00DD202C"/>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5410"/>
    <w:rsid w:val="00E7771D"/>
    <w:rsid w:val="00E8424A"/>
    <w:rsid w:val="00E91710"/>
    <w:rsid w:val="00E95056"/>
    <w:rsid w:val="00EA0367"/>
    <w:rsid w:val="00EA0D10"/>
    <w:rsid w:val="00EA4D62"/>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27C4A"/>
    <w:rsid w:val="00F34BB5"/>
    <w:rsid w:val="00F40CDC"/>
    <w:rsid w:val="00F43404"/>
    <w:rsid w:val="00F44A42"/>
    <w:rsid w:val="00F450D8"/>
    <w:rsid w:val="00F47F67"/>
    <w:rsid w:val="00F52812"/>
    <w:rsid w:val="00F65828"/>
    <w:rsid w:val="00F65FDE"/>
    <w:rsid w:val="00F71118"/>
    <w:rsid w:val="00F71328"/>
    <w:rsid w:val="00F72867"/>
    <w:rsid w:val="00F72BD3"/>
    <w:rsid w:val="00F75215"/>
    <w:rsid w:val="00F8144E"/>
    <w:rsid w:val="00F873F2"/>
    <w:rsid w:val="00F90AF9"/>
    <w:rsid w:val="00F922BD"/>
    <w:rsid w:val="00F92E42"/>
    <w:rsid w:val="00F92F42"/>
    <w:rsid w:val="00F93DA7"/>
    <w:rsid w:val="00FA1A3B"/>
    <w:rsid w:val="00FA51B9"/>
    <w:rsid w:val="00FA6582"/>
    <w:rsid w:val="00FB0AA5"/>
    <w:rsid w:val="00FB4AE5"/>
    <w:rsid w:val="00FB57AB"/>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e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tiff"/><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7F825-23ED-4E80-BF1B-B90E5DB28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26325</Words>
  <Characters>150057</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176030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bradcard</cp:lastModifiedBy>
  <cp:revision>10</cp:revision>
  <dcterms:created xsi:type="dcterms:W3CDTF">2018-12-27T20:53:00Z</dcterms:created>
  <dcterms:modified xsi:type="dcterms:W3CDTF">2018-12-28T19:12:00Z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