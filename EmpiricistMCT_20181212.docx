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69317879"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45861A48"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C1590A">
      <w:pPr>
        <w:pStyle w:val="Normal1"/>
        <w:spacing w:line="360" w:lineRule="auto"/>
        <w:rPr>
          <w:rFonts w:ascii="Times New Roman" w:hAnsi="Times New Roman" w:cs="Times New Roman"/>
          <w:sz w:val="24"/>
          <w:szCs w:val="24"/>
        </w:rPr>
      </w:pPr>
    </w:p>
    <w:p w14:paraId="67767717" w14:textId="1C400AC1" w:rsidR="004044A2" w:rsidRDefault="004044A2" w:rsidP="00C1590A">
      <w:pPr>
        <w:pStyle w:val="Normal1"/>
        <w:spacing w:line="360" w:lineRule="auto"/>
        <w:rPr>
          <w:rFonts w:ascii="Times New Roman" w:hAnsi="Times New Roman" w:cs="Times New Roman"/>
          <w:sz w:val="24"/>
          <w:szCs w:val="24"/>
        </w:rPr>
      </w:pPr>
    </w:p>
    <w:p w14:paraId="117C927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025A0AA6" w14:textId="66DDCD0F" w:rsidR="00E7771D" w:rsidRPr="00CA437A" w:rsidDel="00950054" w:rsidRDefault="0051418D" w:rsidP="00C1590A">
      <w:pPr>
        <w:pStyle w:val="Normal1"/>
        <w:spacing w:line="360" w:lineRule="auto"/>
        <w:ind w:firstLine="720"/>
        <w:rPr>
          <w:del w:id="1" w:author="Godwin, Casey" w:date="2018-12-03T16:27:00Z"/>
          <w:rFonts w:ascii="Times New Roman" w:hAnsi="Times New Roman" w:cs="Times New Roman"/>
          <w:sz w:val="24"/>
          <w:szCs w:val="24"/>
          <w:highlight w:val="yellow"/>
          <w:rPrChange w:id="2" w:author="Godwin, Casey" w:date="2018-12-04T11:30:00Z">
            <w:rPr>
              <w:del w:id="3" w:author="Godwin, Casey" w:date="2018-12-03T16:27:00Z"/>
              <w:rFonts w:ascii="Times New Roman" w:hAnsi="Times New Roman" w:cs="Times New Roman"/>
              <w:sz w:val="24"/>
              <w:szCs w:val="24"/>
            </w:rPr>
          </w:rPrChange>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w:t>
      </w:r>
      <w:ins w:id="4" w:author="Godwin, Casey" w:date="2018-12-03T16:24:00Z">
        <w:r w:rsidR="00950054">
          <w:rPr>
            <w:rFonts w:ascii="Times New Roman" w:hAnsi="Times New Roman" w:cs="Times New Roman"/>
            <w:sz w:val="24"/>
            <w:szCs w:val="24"/>
          </w:rPr>
          <w:t xml:space="preserve">according to the balance of </w:t>
        </w:r>
      </w:ins>
      <w:del w:id="5" w:author="Godwin, Casey" w:date="2018-12-03T16:24:00Z">
        <w:r w:rsidR="00FA1A3B" w:rsidDel="00950054">
          <w:rPr>
            <w:rFonts w:ascii="Times New Roman" w:hAnsi="Times New Roman" w:cs="Times New Roman"/>
            <w:sz w:val="24"/>
            <w:szCs w:val="24"/>
          </w:rPr>
          <w:delText xml:space="preserve">via </w:delText>
        </w:r>
        <w:r w:rsidDel="00950054">
          <w:rPr>
            <w:rFonts w:ascii="Times New Roman" w:hAnsi="Times New Roman" w:cs="Times New Roman"/>
            <w:sz w:val="24"/>
            <w:szCs w:val="24"/>
          </w:rPr>
          <w:delText xml:space="preserve">the </w:delText>
        </w:r>
      </w:del>
      <w:del w:id="6" w:author="Godwin, Casey" w:date="2018-12-03T16:26:00Z">
        <w:r w:rsidDel="00950054">
          <w:rPr>
            <w:rFonts w:ascii="Times New Roman" w:hAnsi="Times New Roman" w:cs="Times New Roman"/>
            <w:sz w:val="24"/>
            <w:szCs w:val="24"/>
          </w:rPr>
          <w:delText xml:space="preserve">so-called </w:delText>
        </w:r>
      </w:del>
      <w:r w:rsidR="00FA1A3B" w:rsidRPr="00DE4F2C">
        <w:rPr>
          <w:rFonts w:ascii="Times New Roman" w:hAnsi="Times New Roman" w:cs="Times New Roman"/>
          <w:sz w:val="24"/>
          <w:szCs w:val="24"/>
        </w:rPr>
        <w:t xml:space="preserve">stabilizing </w:t>
      </w:r>
      <w:del w:id="7" w:author="Godwin, Casey" w:date="2018-12-03T16:24:00Z">
        <w:r w:rsidR="00FA1A3B" w:rsidRPr="00DE4F2C" w:rsidDel="00950054">
          <w:rPr>
            <w:rFonts w:ascii="Times New Roman" w:hAnsi="Times New Roman" w:cs="Times New Roman"/>
            <w:sz w:val="24"/>
            <w:szCs w:val="24"/>
          </w:rPr>
          <w:delText>and equalizing</w:delText>
        </w:r>
        <w:r w:rsidDel="00950054">
          <w:rPr>
            <w:rFonts w:ascii="Times New Roman" w:hAnsi="Times New Roman" w:cs="Times New Roman"/>
            <w:sz w:val="24"/>
            <w:szCs w:val="24"/>
          </w:rPr>
          <w:delText xml:space="preserve"> forces. The s</w:delText>
        </w:r>
        <w:r w:rsidRPr="00DE4F2C" w:rsidDel="00950054">
          <w:rPr>
            <w:rFonts w:ascii="Times New Roman" w:hAnsi="Times New Roman" w:cs="Times New Roman"/>
            <w:sz w:val="24"/>
            <w:szCs w:val="24"/>
          </w:rPr>
          <w:delText>tabilizing</w:delText>
        </w:r>
      </w:del>
      <w:del w:id="8" w:author="Godwin, Casey" w:date="2018-12-03T16:25:00Z">
        <w:r w:rsidRPr="00DE4F2C" w:rsidDel="00950054">
          <w:rPr>
            <w:rFonts w:ascii="Times New Roman" w:hAnsi="Times New Roman" w:cs="Times New Roman"/>
            <w:sz w:val="24"/>
            <w:szCs w:val="24"/>
          </w:rPr>
          <w:delText xml:space="preserve"> </w:delText>
        </w:r>
      </w:del>
      <w:r w:rsidRPr="00DE4F2C">
        <w:rPr>
          <w:rFonts w:ascii="Times New Roman" w:hAnsi="Times New Roman" w:cs="Times New Roman"/>
          <w:sz w:val="24"/>
          <w:szCs w:val="24"/>
        </w:rPr>
        <w:t>forces</w:t>
      </w:r>
      <w:ins w:id="9" w:author="Godwin, Casey" w:date="2018-12-03T16:26:00Z">
        <w:r w:rsidR="00950054">
          <w:rPr>
            <w:rFonts w:ascii="Times New Roman" w:hAnsi="Times New Roman" w:cs="Times New Roman"/>
            <w:sz w:val="24"/>
            <w:szCs w:val="24"/>
          </w:rPr>
          <w:t xml:space="preserve">, </w:t>
        </w:r>
      </w:ins>
      <w:ins w:id="10" w:author="Godwin, Casey" w:date="2018-12-03T16:24:00Z">
        <w:r w:rsidR="00950054">
          <w:rPr>
            <w:rFonts w:ascii="Times New Roman" w:hAnsi="Times New Roman" w:cs="Times New Roman"/>
            <w:sz w:val="24"/>
            <w:szCs w:val="24"/>
          </w:rPr>
          <w:t xml:space="preserve"> that</w:t>
        </w:r>
      </w:ins>
      <w:r w:rsidRPr="00DE4F2C">
        <w:rPr>
          <w:rFonts w:ascii="Times New Roman" w:hAnsi="Times New Roman" w:cs="Times New Roman"/>
          <w:sz w:val="24"/>
          <w:szCs w:val="24"/>
        </w:rPr>
        <w:t xml:space="preserve"> represent various forms of niche differentiation (ND)</w:t>
      </w:r>
      <w:ins w:id="11" w:author="Godwin, Casey" w:date="2018-12-03T16:25:00Z">
        <w:r w:rsidR="00950054">
          <w:rPr>
            <w:rFonts w:ascii="Times New Roman" w:hAnsi="Times New Roman" w:cs="Times New Roman"/>
            <w:sz w:val="24"/>
            <w:szCs w:val="24"/>
          </w:rPr>
          <w:t>,</w:t>
        </w:r>
      </w:ins>
      <w:ins w:id="12" w:author="Godwin, Casey" w:date="2018-12-03T16:24:00Z">
        <w:r w:rsidR="00950054">
          <w:rPr>
            <w:rFonts w:ascii="Times New Roman" w:hAnsi="Times New Roman" w:cs="Times New Roman"/>
            <w:sz w:val="24"/>
            <w:szCs w:val="24"/>
          </w:rPr>
          <w:t xml:space="preserve"> and</w:t>
        </w:r>
      </w:ins>
      <w:del w:id="13" w:author="Godwin, Casey" w:date="2018-12-03T16:24:00Z">
        <w:r w:rsidRPr="00DE4F2C" w:rsidDel="00950054">
          <w:rPr>
            <w:rFonts w:ascii="Times New Roman" w:hAnsi="Times New Roman" w:cs="Times New Roman"/>
            <w:sz w:val="24"/>
            <w:szCs w:val="24"/>
          </w:rPr>
          <w:delText>,</w:delText>
        </w:r>
      </w:del>
      <w:r>
        <w:rPr>
          <w:rFonts w:ascii="Times New Roman" w:hAnsi="Times New Roman" w:cs="Times New Roman"/>
          <w:sz w:val="24"/>
          <w:szCs w:val="24"/>
        </w:rPr>
        <w:t xml:space="preserve"> </w:t>
      </w:r>
      <w:del w:id="14" w:author="Godwin, Casey" w:date="2018-12-03T16:24:00Z">
        <w:r w:rsidDel="00950054">
          <w:rPr>
            <w:rFonts w:ascii="Times New Roman" w:hAnsi="Times New Roman" w:cs="Times New Roman"/>
            <w:sz w:val="24"/>
            <w:szCs w:val="24"/>
          </w:rPr>
          <w:delText xml:space="preserve">while the </w:delText>
        </w:r>
      </w:del>
      <w:r>
        <w:rPr>
          <w:rFonts w:ascii="Times New Roman" w:hAnsi="Times New Roman" w:cs="Times New Roman"/>
          <w:sz w:val="24"/>
          <w:szCs w:val="24"/>
        </w:rPr>
        <w:t>equalizing forces</w:t>
      </w:r>
      <w:del w:id="15" w:author="Godwin, Casey" w:date="2018-12-03T16:31:00Z">
        <w:r w:rsidDel="00E37246">
          <w:rPr>
            <w:rFonts w:ascii="Times New Roman" w:hAnsi="Times New Roman" w:cs="Times New Roman"/>
            <w:sz w:val="24"/>
            <w:szCs w:val="24"/>
          </w:rPr>
          <w:delText xml:space="preserve"> </w:delText>
        </w:r>
      </w:del>
      <w:ins w:id="16" w:author="Godwin, Casey" w:date="2018-12-03T16:26:00Z">
        <w:r w:rsidR="00950054">
          <w:rPr>
            <w:rFonts w:ascii="Times New Roman" w:hAnsi="Times New Roman" w:cs="Times New Roman"/>
            <w:sz w:val="24"/>
            <w:szCs w:val="24"/>
          </w:rPr>
          <w:t>,</w:t>
        </w:r>
      </w:ins>
      <w:ins w:id="17" w:author="Godwin, Casey" w:date="2018-12-03T16:25:00Z">
        <w:r w:rsidR="00950054">
          <w:rPr>
            <w:rFonts w:ascii="Times New Roman" w:hAnsi="Times New Roman" w:cs="Times New Roman"/>
            <w:sz w:val="24"/>
            <w:szCs w:val="24"/>
          </w:rPr>
          <w:t xml:space="preserve"> </w:t>
        </w:r>
      </w:ins>
      <w:ins w:id="18" w:author="Godwin, Casey" w:date="2018-12-03T16:26:00Z">
        <w:r w:rsidR="00950054">
          <w:rPr>
            <w:rFonts w:ascii="Times New Roman" w:hAnsi="Times New Roman" w:cs="Times New Roman"/>
            <w:sz w:val="24"/>
            <w:szCs w:val="24"/>
          </w:rPr>
          <w:t>which</w:t>
        </w:r>
      </w:ins>
      <w:ins w:id="19" w:author="Godwin, Casey" w:date="2018-12-03T16:24:00Z">
        <w:r w:rsidR="00950054">
          <w:rPr>
            <w:rFonts w:ascii="Times New Roman" w:hAnsi="Times New Roman" w:cs="Times New Roman"/>
            <w:sz w:val="24"/>
            <w:szCs w:val="24"/>
          </w:rPr>
          <w:t xml:space="preserve"> </w:t>
        </w:r>
      </w:ins>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w:t>
      </w:r>
      <w:del w:id="20" w:author="Godwin, Casey" w:date="2018-12-03T16:25:00Z">
        <w:r w:rsidDel="00950054">
          <w:rPr>
            <w:rFonts w:ascii="Times New Roman" w:hAnsi="Times New Roman" w:cs="Times New Roman"/>
            <w:sz w:val="24"/>
            <w:szCs w:val="24"/>
          </w:rPr>
          <w:delText xml:space="preserve">difference </w:delText>
        </w:r>
      </w:del>
      <w:r>
        <w:rPr>
          <w:rFonts w:ascii="Times New Roman" w:hAnsi="Times New Roman" w:cs="Times New Roman"/>
          <w:sz w:val="24"/>
          <w:szCs w:val="24"/>
        </w:rPr>
        <w:t>among species</w:t>
      </w:r>
      <w:ins w:id="21" w:author="Godwin, Casey" w:date="2018-12-03T16:31:00Z">
        <w:r w:rsidR="00E37246">
          <w:rPr>
            <w:rFonts w:ascii="Times New Roman" w:hAnsi="Times New Roman" w:cs="Times New Roman"/>
            <w:sz w:val="24"/>
            <w:szCs w:val="24"/>
          </w:rPr>
          <w:t xml:space="preserve"> or </w:t>
        </w:r>
        <w:r w:rsidR="00E37246" w:rsidRPr="00DE4F2C">
          <w:rPr>
            <w:rFonts w:ascii="Times New Roman" w:hAnsi="Times New Roman" w:cs="Times New Roman"/>
            <w:sz w:val="24"/>
            <w:szCs w:val="24"/>
          </w:rPr>
          <w:t>relative fitness differences (RFD)</w:t>
        </w:r>
      </w:ins>
      <w:del w:id="22" w:author="Godwin, Casey" w:date="2018-12-03T16:25:00Z">
        <w:r w:rsidDel="00950054">
          <w:rPr>
            <w:rFonts w:ascii="Times New Roman" w:hAnsi="Times New Roman" w:cs="Times New Roman"/>
            <w:sz w:val="24"/>
            <w:szCs w:val="24"/>
          </w:rPr>
          <w:delText xml:space="preserve">, which is </w:delText>
        </w:r>
        <w:r w:rsidRPr="00DE4F2C" w:rsidDel="00950054">
          <w:rPr>
            <w:rFonts w:ascii="Times New Roman" w:hAnsi="Times New Roman" w:cs="Times New Roman"/>
            <w:sz w:val="24"/>
            <w:szCs w:val="24"/>
          </w:rPr>
          <w:delText>refer to as relative fitness differences (RFD)</w:delText>
        </w:r>
      </w:del>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del w:id="23" w:author="Godwin, Casey" w:date="2018-12-03T16:21:00Z">
        <w:r w:rsidDel="00950054">
          <w:rPr>
            <w:rFonts w:ascii="Times New Roman" w:hAnsi="Times New Roman" w:cs="Times New Roman"/>
            <w:sz w:val="24"/>
            <w:szCs w:val="24"/>
          </w:rPr>
          <w:delText>has been</w:delText>
        </w:r>
      </w:del>
      <w:ins w:id="24" w:author="Godwin, Casey" w:date="2018-12-03T16:21:00Z">
        <w:r w:rsidR="00950054">
          <w:rPr>
            <w:rFonts w:ascii="Times New Roman" w:hAnsi="Times New Roman" w:cs="Times New Roman"/>
            <w:sz w:val="24"/>
            <w:szCs w:val="24"/>
          </w:rPr>
          <w:t>was firs</w:t>
        </w:r>
      </w:ins>
      <w:ins w:id="25" w:author="Godwin, Casey" w:date="2018-12-03T16:22:00Z">
        <w:r w:rsidR="00950054">
          <w:rPr>
            <w:rFonts w:ascii="Times New Roman" w:hAnsi="Times New Roman" w:cs="Times New Roman"/>
            <w:sz w:val="24"/>
            <w:szCs w:val="24"/>
          </w:rPr>
          <w:t>t</w:t>
        </w:r>
      </w:ins>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xml:space="preserve">, fitting </w:t>
      </w:r>
      <w:ins w:id="26" w:author="Godwin, Casey" w:date="2018-12-03T16:22:00Z">
        <w:r w:rsidR="00950054">
          <w:rPr>
            <w:rFonts w:ascii="Times New Roman" w:hAnsi="Times New Roman" w:cs="Times New Roman"/>
            <w:sz w:val="24"/>
            <w:szCs w:val="24"/>
          </w:rPr>
          <w:t xml:space="preserve">the </w:t>
        </w:r>
      </w:ins>
      <w:r>
        <w:rPr>
          <w:rFonts w:ascii="Times New Roman" w:hAnsi="Times New Roman" w:cs="Times New Roman"/>
          <w:sz w:val="24"/>
          <w:szCs w:val="24"/>
        </w:rPr>
        <w:t>Lotka-Volterra model</w:t>
      </w:r>
      <w:r w:rsidR="00E7771D">
        <w:rPr>
          <w:rFonts w:ascii="Times New Roman" w:hAnsi="Times New Roman" w:cs="Times New Roman"/>
          <w:sz w:val="24"/>
          <w:szCs w:val="24"/>
        </w:rPr>
        <w:t xml:space="preserve"> to time series</w:t>
      </w:r>
      <w:r>
        <w:rPr>
          <w:rFonts w:ascii="Times New Roman" w:hAnsi="Times New Roman" w:cs="Times New Roman"/>
          <w:sz w:val="24"/>
          <w:szCs w:val="24"/>
        </w:rPr>
        <w:t>, MacArthur’s consumer</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and a derivation </w:t>
      </w:r>
      <w:r>
        <w:rPr>
          <w:rFonts w:ascii="Times New Roman" w:hAnsi="Times New Roman" w:cs="Times New Roman"/>
          <w:sz w:val="24"/>
          <w:szCs w:val="24"/>
        </w:rPr>
        <w:t>o</w:t>
      </w:r>
      <w:r w:rsidR="00E7771D">
        <w:rPr>
          <w:rFonts w:ascii="Times New Roman" w:hAnsi="Times New Roman" w:cs="Times New Roman"/>
          <w:sz w:val="24"/>
          <w:szCs w:val="24"/>
        </w:rPr>
        <w:t>f</w:t>
      </w:r>
      <w:r>
        <w:rPr>
          <w:rFonts w:ascii="Times New Roman" w:hAnsi="Times New Roman" w:cs="Times New Roman"/>
          <w:sz w:val="24"/>
          <w:szCs w:val="24"/>
        </w:rPr>
        <w:t xml:space="preserve"> Tilman’s </w:t>
      </w:r>
      <w:r w:rsidR="006E4637">
        <w:rPr>
          <w:rFonts w:ascii="Times New Roman" w:hAnsi="Times New Roman" w:cs="Times New Roman"/>
          <w:sz w:val="24"/>
          <w:szCs w:val="24"/>
        </w:rPr>
        <w:t>resource ratio</w:t>
      </w:r>
      <w:r>
        <w:rPr>
          <w:rFonts w:ascii="Times New Roman" w:hAnsi="Times New Roman" w:cs="Times New Roman"/>
          <w:sz w:val="24"/>
          <w:szCs w:val="24"/>
        </w:rPr>
        <w:t xml:space="preserve"> consumer</w:t>
      </w:r>
      <w:r w:rsidR="00E7771D">
        <w:rPr>
          <w:rFonts w:ascii="Times New Roman" w:hAnsi="Times New Roman" w:cs="Times New Roman"/>
          <w:sz w:val="24"/>
          <w:szCs w:val="24"/>
        </w:rPr>
        <w:t>-resource</w:t>
      </w:r>
      <w:r>
        <w:rPr>
          <w:rFonts w:ascii="Times New Roman" w:hAnsi="Times New Roman" w:cs="Times New Roman"/>
          <w:sz w:val="24"/>
          <w:szCs w:val="24"/>
        </w:rPr>
        <w:t xml:space="preserve"> model</w:t>
      </w:r>
      <w:r w:rsidR="006E4637">
        <w:rPr>
          <w:rFonts w:ascii="Times New Roman" w:hAnsi="Times New Roman" w:cs="Times New Roman"/>
          <w:sz w:val="24"/>
          <w:szCs w:val="24"/>
        </w:rPr>
        <w:t xml:space="preserve">. </w:t>
      </w:r>
      <w:r w:rsidR="00E7771D">
        <w:rPr>
          <w:rFonts w:ascii="Times New Roman" w:hAnsi="Times New Roman" w:cs="Times New Roman"/>
          <w:sz w:val="24"/>
          <w:szCs w:val="24"/>
        </w:rPr>
        <w:t>W</w:t>
      </w:r>
      <w:r w:rsidR="00987613">
        <w:rPr>
          <w:rFonts w:ascii="Times New Roman" w:hAnsi="Times New Roman" w:cs="Times New Roman"/>
          <w:sz w:val="24"/>
          <w:szCs w:val="24"/>
        </w:rPr>
        <w:t>e</w:t>
      </w:r>
      <w:r w:rsidR="00010ED7">
        <w:rPr>
          <w:rFonts w:ascii="Times New Roman" w:hAnsi="Times New Roman" w:cs="Times New Roman"/>
          <w:sz w:val="24"/>
          <w:szCs w:val="24"/>
        </w:rPr>
        <w:t xml:space="preserve"> compare</w:t>
      </w:r>
      <w:r w:rsidR="00E7771D">
        <w:rPr>
          <w:rFonts w:ascii="Times New Roman" w:hAnsi="Times New Roman" w:cs="Times New Roman"/>
          <w:sz w:val="24"/>
          <w:szCs w:val="24"/>
        </w:rPr>
        <w:t>d</w:t>
      </w:r>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r w:rsidR="00E7771D">
        <w:rPr>
          <w:rFonts w:ascii="Times New Roman" w:hAnsi="Times New Roman" w:cs="Times New Roman"/>
          <w:sz w:val="24"/>
          <w:szCs w:val="24"/>
        </w:rPr>
        <w:t xml:space="preserve">approaches </w:t>
      </w:r>
      <w:r w:rsidR="00010ED7" w:rsidRPr="00CA437A">
        <w:rPr>
          <w:rFonts w:ascii="Times New Roman" w:hAnsi="Times New Roman" w:cs="Times New Roman"/>
          <w:sz w:val="24"/>
          <w:szCs w:val="24"/>
          <w:highlight w:val="yellow"/>
          <w:rPrChange w:id="27" w:author="Godwin, Casey" w:date="2018-12-04T11:30:00Z">
            <w:rPr>
              <w:rFonts w:ascii="Times New Roman" w:hAnsi="Times New Roman" w:cs="Times New Roman"/>
              <w:sz w:val="24"/>
              <w:szCs w:val="24"/>
            </w:rPr>
          </w:rPrChange>
        </w:rPr>
        <w:t xml:space="preserve">give </w:t>
      </w:r>
      <w:r w:rsidR="004E4F0B" w:rsidRPr="00CA437A">
        <w:rPr>
          <w:rFonts w:ascii="Times New Roman" w:hAnsi="Times New Roman" w:cs="Times New Roman"/>
          <w:sz w:val="24"/>
          <w:szCs w:val="24"/>
          <w:highlight w:val="yellow"/>
          <w:rPrChange w:id="28" w:author="Godwin, Casey" w:date="2018-12-04T11:30:00Z">
            <w:rPr>
              <w:rFonts w:ascii="Times New Roman" w:hAnsi="Times New Roman" w:cs="Times New Roman"/>
              <w:sz w:val="24"/>
              <w:szCs w:val="24"/>
            </w:rPr>
          </w:rPrChange>
        </w:rPr>
        <w:t>identical estimates of ND and RFD</w:t>
      </w:r>
      <w:r w:rsidR="00E7771D" w:rsidRPr="00CA437A">
        <w:rPr>
          <w:rFonts w:ascii="Times New Roman" w:hAnsi="Times New Roman" w:cs="Times New Roman"/>
          <w:sz w:val="24"/>
          <w:szCs w:val="24"/>
          <w:highlight w:val="yellow"/>
          <w:rPrChange w:id="29" w:author="Godwin, Casey" w:date="2018-12-04T11:30:00Z">
            <w:rPr>
              <w:rFonts w:ascii="Times New Roman" w:hAnsi="Times New Roman" w:cs="Times New Roman"/>
              <w:sz w:val="24"/>
              <w:szCs w:val="24"/>
            </w:rPr>
          </w:rPrChange>
        </w:rPr>
        <w:t xml:space="preserve"> and the same </w:t>
      </w:r>
      <w:r w:rsidR="004E4F0B" w:rsidRPr="00CA437A">
        <w:rPr>
          <w:rFonts w:ascii="Times New Roman" w:hAnsi="Times New Roman" w:cs="Times New Roman"/>
          <w:sz w:val="24"/>
          <w:szCs w:val="24"/>
          <w:highlight w:val="yellow"/>
          <w:rPrChange w:id="30" w:author="Godwin, Casey" w:date="2018-12-04T11:30:00Z">
            <w:rPr>
              <w:rFonts w:ascii="Times New Roman" w:hAnsi="Times New Roman" w:cs="Times New Roman"/>
              <w:sz w:val="24"/>
              <w:szCs w:val="24"/>
            </w:rPr>
          </w:rPrChange>
        </w:rPr>
        <w:t xml:space="preserve">predictions </w:t>
      </w:r>
      <w:r w:rsidR="00E7771D" w:rsidRPr="00CA437A">
        <w:rPr>
          <w:rFonts w:ascii="Times New Roman" w:hAnsi="Times New Roman" w:cs="Times New Roman"/>
          <w:sz w:val="24"/>
          <w:szCs w:val="24"/>
          <w:highlight w:val="yellow"/>
          <w:rPrChange w:id="31" w:author="Godwin, Casey" w:date="2018-12-04T11:30:00Z">
            <w:rPr>
              <w:rFonts w:ascii="Times New Roman" w:hAnsi="Times New Roman" w:cs="Times New Roman"/>
              <w:sz w:val="24"/>
              <w:szCs w:val="24"/>
            </w:rPr>
          </w:rPrChange>
        </w:rPr>
        <w:t>about</w:t>
      </w:r>
      <w:r w:rsidR="004E4F0B" w:rsidRPr="00CA437A">
        <w:rPr>
          <w:rFonts w:ascii="Times New Roman" w:hAnsi="Times New Roman" w:cs="Times New Roman"/>
          <w:sz w:val="24"/>
          <w:szCs w:val="24"/>
          <w:highlight w:val="yellow"/>
          <w:rPrChange w:id="32" w:author="Godwin, Casey" w:date="2018-12-04T11:30:00Z">
            <w:rPr>
              <w:rFonts w:ascii="Times New Roman" w:hAnsi="Times New Roman" w:cs="Times New Roman"/>
              <w:sz w:val="24"/>
              <w:szCs w:val="24"/>
            </w:rPr>
          </w:rPrChange>
        </w:rPr>
        <w:t xml:space="preserve"> species coexistence. </w:t>
      </w:r>
    </w:p>
    <w:p w14:paraId="248071EC" w14:textId="2942CBB6" w:rsidR="00F72BD3" w:rsidRPr="006E4637" w:rsidRDefault="00E7771D">
      <w:pPr>
        <w:pStyle w:val="Normal1"/>
        <w:spacing w:line="360" w:lineRule="auto"/>
        <w:ind w:firstLine="720"/>
        <w:rPr>
          <w:rFonts w:ascii="Times New Roman" w:hAnsi="Times New Roman" w:cs="Times New Roman"/>
          <w:sz w:val="24"/>
          <w:szCs w:val="24"/>
        </w:rPr>
        <w:pPrChange w:id="33" w:author="Godwin, Casey" w:date="2018-12-03T16:27:00Z">
          <w:pPr>
            <w:pStyle w:val="Normal1"/>
            <w:spacing w:line="360" w:lineRule="auto"/>
          </w:pPr>
        </w:pPrChange>
      </w:pPr>
      <w:r w:rsidRPr="00CA437A">
        <w:rPr>
          <w:rFonts w:ascii="Times New Roman" w:hAnsi="Times New Roman" w:cs="Times New Roman"/>
          <w:sz w:val="24"/>
          <w:szCs w:val="24"/>
          <w:highlight w:val="yellow"/>
          <w:rPrChange w:id="34" w:author="Godwin, Casey" w:date="2018-12-04T11:30:00Z">
            <w:rPr>
              <w:rFonts w:ascii="Times New Roman" w:hAnsi="Times New Roman" w:cs="Times New Roman"/>
              <w:sz w:val="24"/>
              <w:szCs w:val="24"/>
            </w:rPr>
          </w:rPrChange>
        </w:rPr>
        <w:t xml:space="preserve">While all of the methods have the potential to </w:t>
      </w:r>
      <w:commentRangeStart w:id="35"/>
      <w:r w:rsidRPr="00CA437A">
        <w:rPr>
          <w:rFonts w:ascii="Times New Roman" w:hAnsi="Times New Roman" w:cs="Times New Roman"/>
          <w:sz w:val="24"/>
          <w:szCs w:val="24"/>
          <w:highlight w:val="yellow"/>
          <w:rPrChange w:id="36" w:author="Godwin, Casey" w:date="2018-12-04T11:30:00Z">
            <w:rPr>
              <w:rFonts w:ascii="Times New Roman" w:hAnsi="Times New Roman" w:cs="Times New Roman"/>
              <w:sz w:val="24"/>
              <w:szCs w:val="24"/>
            </w:rPr>
          </w:rPrChange>
        </w:rPr>
        <w:t>correctly</w:t>
      </w:r>
      <w:commentRangeEnd w:id="35"/>
      <w:r w:rsidR="00CA437A">
        <w:rPr>
          <w:rStyle w:val="CommentReference"/>
        </w:rPr>
        <w:commentReference w:id="35"/>
      </w:r>
      <w:r>
        <w:rPr>
          <w:rFonts w:ascii="Times New Roman" w:hAnsi="Times New Roman" w:cs="Times New Roman"/>
          <w:sz w:val="24"/>
          <w:szCs w:val="24"/>
        </w:rPr>
        <w:t xml:space="preserve"> predict species coexistence, some of the methods 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del w:id="37" w:author="Godwin, Casey" w:date="2018-12-03T16:28:00Z">
        <w:r w:rsidR="004E4F0B" w:rsidDel="00950054">
          <w:rPr>
            <w:rFonts w:ascii="Times New Roman" w:hAnsi="Times New Roman" w:cs="Times New Roman" w:hint="eastAsia"/>
            <w:sz w:val="24"/>
            <w:szCs w:val="24"/>
            <w:lang w:eastAsia="zh-TW"/>
          </w:rPr>
          <w:delText>F</w:delText>
        </w:r>
        <w:r w:rsidR="004E4F0B" w:rsidDel="00950054">
          <w:rPr>
            <w:rFonts w:ascii="Times New Roman" w:hAnsi="Times New Roman" w:cs="Times New Roman"/>
            <w:sz w:val="24"/>
            <w:szCs w:val="24"/>
            <w:lang w:eastAsia="zh-TW"/>
          </w:rPr>
          <w:delText xml:space="preserve">inally, we list some cautions when using these methods. </w:delText>
        </w:r>
      </w:del>
    </w:p>
    <w:p w14:paraId="2355EA9F" w14:textId="74700A6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0CB70605"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374C9823" w14:textId="6C4230CA"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Chesson argues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lastRenderedPageBreak/>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53EF00EA" w14:textId="64D932B2" w:rsidR="00DC1C4F" w:rsidRPr="00DE4F2C" w:rsidRDefault="00A959B9"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 </w:instrText>
      </w:r>
      <w:r w:rsidR="00DC1C4F">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EN.CITE.DATA </w:instrText>
      </w:r>
      <w:r w:rsidR="00DC1C4F">
        <w:rPr>
          <w:rFonts w:ascii="Times New Roman" w:hAnsi="Times New Roman" w:cs="Times New Roman"/>
          <w:sz w:val="24"/>
          <w:szCs w:val="24"/>
        </w:rPr>
      </w:r>
      <w:r w:rsidR="00DC1C4F">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 Turnbull et al. 2013)</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differential resistance to consumers, or differences in growth rates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 </w:instrText>
      </w:r>
      <w:r w:rsidR="00DC1C4F"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EN.CITE.DATA </w:instrText>
      </w:r>
      <w:r w:rsidR="00DC1C4F" w:rsidRPr="00B47C79">
        <w:rPr>
          <w:rFonts w:ascii="Times New Roman" w:hAnsi="Times New Roman" w:cs="Times New Roman"/>
          <w:sz w:val="24"/>
          <w:szCs w:val="24"/>
        </w:rPr>
      </w:r>
      <w:r w:rsidR="00DC1C4F" w:rsidRPr="00B47C79">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5A63BC70" w:rsidR="00DC1C4F" w:rsidRDefault="0013550E"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When environmental fluctuation is negligible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(Chesson 2000)</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3165FC8A" w14:textId="2981DD40" w:rsidR="003752B7" w:rsidRDefault="00200D57"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lastRenderedPageBreak/>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 Barabás et al. 2018)","plainTextFormattedCitation":"(Chesson 2000, Barabás et al. 2018)","previouslyFormattedCitation":"(Chesson 2000,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attention in ecology 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r w:rsidR="00E37246">
        <w:rPr>
          <w:rFonts w:ascii="Times New Roman" w:hAnsi="Times New Roman" w:cs="Times New Roman"/>
          <w:sz w:val="24"/>
          <w:szCs w:val="24"/>
        </w:rPr>
        <w:t xml:space="preserve">proposed </w:t>
      </w:r>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grown. 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E37246">
        <w:rPr>
          <w:rFonts w:ascii="Times New Roman" w:hAnsi="Times New Roman" w:cs="Times New Roman"/>
          <w:sz w:val="24"/>
          <w:szCs w:val="24"/>
        </w:rPr>
        <w:t xml:space="preserve"> and use different experimental designs</w:t>
      </w:r>
      <w:r w:rsidR="00DC1C4F" w:rsidRPr="00CA338A">
        <w:rPr>
          <w:rFonts w:ascii="Times New Roman" w:hAnsi="Times New Roman" w:cs="Times New Roman"/>
          <w:sz w:val="24"/>
          <w:szCs w:val="24"/>
        </w:rPr>
        <w:t xml:space="preserve">, and </w:t>
      </w:r>
      <w:r w:rsidR="00E37246">
        <w:rPr>
          <w:rFonts w:ascii="Times New Roman" w:hAnsi="Times New Roman" w:cs="Times New Roman"/>
          <w:sz w:val="24"/>
          <w:szCs w:val="24"/>
        </w:rPr>
        <w:t>a</w:t>
      </w:r>
      <w:r w:rsidR="00DC1C4F" w:rsidRPr="00CA338A">
        <w:rPr>
          <w:rFonts w:ascii="Times New Roman" w:hAnsi="Times New Roman" w:cs="Times New Roman"/>
          <w:sz w:val="24"/>
          <w:szCs w:val="24"/>
        </w:rPr>
        <w:t>s a result, there is potential for confusion to occur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w:t>
      </w:r>
      <w:r w:rsidR="00E37246">
        <w:rPr>
          <w:rFonts w:ascii="Times New Roman" w:hAnsi="Times New Roman" w:cs="Times New Roman"/>
          <w:sz w:val="24"/>
          <w:szCs w:val="24"/>
        </w:rPr>
        <w:t xml:space="preserve">Without first determining whether these methods are theoretically comparable, such synthesis could lead to incorrect conclusions. </w:t>
      </w:r>
      <w:r w:rsidR="00DC1C4F" w:rsidRPr="00CA338A">
        <w:rPr>
          <w:rFonts w:ascii="Times New Roman" w:hAnsi="Times New Roman" w:cs="Times New Roman"/>
          <w:sz w:val="24"/>
          <w:szCs w:val="24"/>
        </w:rPr>
        <w:t>To help circumvent these future problems, we have written this paper to provide a summary and comparison of the different methods</w:t>
      </w:r>
      <w:r w:rsidR="00DC1C4F">
        <w:rPr>
          <w:rFonts w:ascii="Times New Roman" w:hAnsi="Times New Roman" w:cs="Times New Roman"/>
          <w:sz w:val="24"/>
          <w:szCs w:val="24"/>
        </w:rPr>
        <w:t xml:space="preserve"> that have been used to measure ND and RFD, and to compare how each method makes predictions regarding species coexistence. </w:t>
      </w:r>
    </w:p>
    <w:p w14:paraId="4D6D4BCE" w14:textId="200A4FA2" w:rsidR="00123814" w:rsidRDefault="00086502"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w:t>
      </w:r>
      <w:r w:rsidR="00742E7D">
        <w:rPr>
          <w:rFonts w:ascii="Times New Roman" w:hAnsi="Times New Roman" w:cs="Times New Roman"/>
          <w:sz w:val="24"/>
          <w:szCs w:val="24"/>
        </w:rPr>
        <w:t>proposed</w:t>
      </w:r>
      <w:r w:rsidR="00DC1C4F">
        <w:rPr>
          <w:rFonts w:ascii="Times New Roman" w:hAnsi="Times New Roman" w:cs="Times New Roman"/>
          <w:sz w:val="24"/>
          <w:szCs w:val="24"/>
        </w:rPr>
        <w:t xml:space="preserve"> empirical methods, going through the theore</w:t>
      </w:r>
      <w:r w:rsidR="007F68D8">
        <w:rPr>
          <w:rFonts w:ascii="Times New Roman" w:hAnsi="Times New Roman" w:cs="Times New Roman"/>
          <w:sz w:val="24"/>
          <w:szCs w:val="24"/>
        </w:rPr>
        <w:t xml:space="preserve">tical background of </w:t>
      </w:r>
      <w:r w:rsidR="007F2E86">
        <w:rPr>
          <w:rFonts w:ascii="Times New Roman" w:hAnsi="Times New Roman" w:cs="Times New Roman"/>
          <w:sz w:val="24"/>
          <w:szCs w:val="24"/>
        </w:rPr>
        <w:t>each</w:t>
      </w:r>
      <w:r w:rsidR="007F68D8">
        <w:rPr>
          <w:rFonts w:ascii="Times New Roman" w:hAnsi="Times New Roman" w:cs="Times New Roman"/>
          <w:sz w:val="24"/>
          <w:szCs w:val="24"/>
        </w:rPr>
        <w:t xml:space="preserve"> method as well as the measurements </w:t>
      </w:r>
      <w:r w:rsidR="00DC1C4F">
        <w:rPr>
          <w:rFonts w:ascii="Times New Roman" w:hAnsi="Times New Roman" w:cs="Times New Roman"/>
          <w:sz w:val="24"/>
          <w:szCs w:val="24"/>
        </w:rPr>
        <w:t>typically used to quantify</w:t>
      </w:r>
      <w:r w:rsidR="00293936">
        <w:rPr>
          <w:rFonts w:ascii="Times New Roman" w:hAnsi="Times New Roman" w:cs="Times New Roman"/>
          <w:sz w:val="24"/>
          <w:szCs w:val="24"/>
        </w:rPr>
        <w:t xml:space="preserve"> fluctuation independent mechanisms, </w:t>
      </w:r>
      <w:r w:rsidR="00DC1C4F">
        <w:rPr>
          <w:rFonts w:ascii="Times New Roman" w:hAnsi="Times New Roman" w:cs="Times New Roman"/>
          <w:sz w:val="24"/>
          <w:szCs w:val="24"/>
        </w:rPr>
        <w:t>ND and RFD</w:t>
      </w:r>
      <w:r w:rsidR="007F68D8">
        <w:rPr>
          <w:rFonts w:ascii="Times New Roman" w:hAnsi="Times New Roman" w:cs="Times New Roman"/>
          <w:sz w:val="24"/>
          <w:szCs w:val="24"/>
        </w:rPr>
        <w:t>. We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w:t>
      </w:r>
      <w:r w:rsidR="007F2E86">
        <w:rPr>
          <w:rFonts w:ascii="Times New Roman" w:hAnsi="Times New Roman" w:cs="Times New Roman"/>
          <w:sz w:val="24"/>
          <w:szCs w:val="24"/>
        </w:rPr>
        <w:t xml:space="preserve">select the most appropriate method for their study and </w:t>
      </w:r>
      <w:r w:rsidR="00DC1C4F">
        <w:rPr>
          <w:rFonts w:ascii="Times New Roman" w:hAnsi="Times New Roman" w:cs="Times New Roman"/>
          <w:sz w:val="24"/>
          <w:szCs w:val="24"/>
        </w:rPr>
        <w:t xml:space="preserve">understand the </w:t>
      </w:r>
      <w:r w:rsidR="007F2E86">
        <w:rPr>
          <w:rFonts w:ascii="Times New Roman" w:hAnsi="Times New Roman" w:cs="Times New Roman"/>
          <w:sz w:val="24"/>
          <w:szCs w:val="24"/>
        </w:rPr>
        <w:t>limitations of</w:t>
      </w:r>
      <w:r w:rsidR="00DC1C4F">
        <w:rPr>
          <w:rFonts w:ascii="Times New Roman" w:hAnsi="Times New Roman" w:cs="Times New Roman"/>
          <w:sz w:val="24"/>
          <w:szCs w:val="24"/>
        </w:rPr>
        <w:t xml:space="preserve">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some 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0CBC16DB" w14:textId="77777777" w:rsidR="00123814" w:rsidRPr="00B0403D" w:rsidRDefault="00123814" w:rsidP="00C1590A">
      <w:pPr>
        <w:pStyle w:val="Normal1"/>
        <w:spacing w:line="360" w:lineRule="auto"/>
        <w:ind w:left="1440"/>
        <w:rPr>
          <w:rFonts w:ascii="Times New Roman" w:hAnsi="Times New Roman" w:cs="Times New Roman"/>
          <w:sz w:val="24"/>
          <w:szCs w:val="24"/>
        </w:rPr>
      </w:pPr>
    </w:p>
    <w:p w14:paraId="0528646C" w14:textId="51D735F5"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258EC04E" w14:textId="0B291A03" w:rsidR="00B6315B" w:rsidRDefault="000D1DA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lang w:eastAsia="zh-TW"/>
        </w:rPr>
        <w:t>Th</w:t>
      </w:r>
      <w:r>
        <w:rPr>
          <w:rFonts w:ascii="Times New Roman" w:hAnsi="Times New Roman" w:cs="Times New Roman"/>
          <w:sz w:val="24"/>
          <w:szCs w:val="24"/>
          <w:lang w:eastAsia="zh-TW"/>
        </w:rPr>
        <w:t xml:space="preserve">e five empirical methods we reviewed here </w:t>
      </w:r>
      <w:r w:rsidR="005E42AA">
        <w:rPr>
          <w:rFonts w:ascii="Times New Roman" w:hAnsi="Times New Roman" w:cs="Times New Roman"/>
          <w:sz w:val="24"/>
          <w:szCs w:val="24"/>
          <w:lang w:eastAsia="zh-TW"/>
        </w:rPr>
        <w:t xml:space="preserve">are </w:t>
      </w:r>
      <w:r w:rsidR="00B35C97">
        <w:rPr>
          <w:rFonts w:ascii="Times New Roman" w:hAnsi="Times New Roman" w:cs="Times New Roman"/>
          <w:sz w:val="24"/>
          <w:szCs w:val="24"/>
          <w:lang w:eastAsia="zh-TW"/>
        </w:rPr>
        <w:t>proposed</w:t>
      </w:r>
      <w:r w:rsidR="005E42AA">
        <w:rPr>
          <w:rFonts w:ascii="Times New Roman" w:hAnsi="Times New Roman" w:cs="Times New Roman"/>
          <w:sz w:val="24"/>
          <w:szCs w:val="24"/>
          <w:lang w:eastAsia="zh-TW"/>
        </w:rPr>
        <w:t xml:space="preserve"> to </w:t>
      </w:r>
      <w:r w:rsidR="00B35C97">
        <w:rPr>
          <w:rFonts w:ascii="Times New Roman" w:hAnsi="Times New Roman" w:cs="Times New Roman"/>
          <w:sz w:val="24"/>
          <w:szCs w:val="24"/>
          <w:lang w:eastAsia="zh-TW"/>
        </w:rPr>
        <w:t>quantify</w:t>
      </w:r>
      <w:r w:rsidR="005E42AA">
        <w:rPr>
          <w:rFonts w:ascii="Times New Roman" w:hAnsi="Times New Roman" w:cs="Times New Roman"/>
          <w:sz w:val="24"/>
          <w:szCs w:val="24"/>
          <w:lang w:eastAsia="zh-TW"/>
        </w:rPr>
        <w:t xml:space="preserve"> only fluctuation independent mechanisms – ND and RFD – for assessing mutual invasibility criterion for species coexistence. The mutual invasibility</w:t>
      </w:r>
      <w:r w:rsidR="005E42AA">
        <w:rPr>
          <w:rFonts w:ascii="Times New Roman" w:hAnsi="Times New Roman" w:cs="Times New Roman"/>
          <w:sz w:val="24"/>
          <w:szCs w:val="24"/>
        </w:rPr>
        <w:t xml:space="preserve"> criterion states that </w:t>
      </w:r>
      <w:r w:rsidR="005E42AA">
        <w:rPr>
          <w:rFonts w:ascii="Times New Roman" w:hAnsi="Times New Roman" w:cs="Times New Roman"/>
          <w:sz w:val="24"/>
          <w:szCs w:val="24"/>
          <w:lang w:eastAsia="zh-TW"/>
        </w:rPr>
        <w:t>f</w:t>
      </w:r>
      <w:r w:rsidR="005E42AA" w:rsidRPr="00B0403D">
        <w:rPr>
          <w:rFonts w:ascii="Times New Roman" w:hAnsi="Times New Roman" w:cs="Times New Roman"/>
          <w:sz w:val="24"/>
          <w:szCs w:val="24"/>
        </w:rPr>
        <w:t xml:space="preserve">or any two species (e.g. </w:t>
      </w:r>
      <w:r w:rsidR="005E42AA" w:rsidRPr="009F29C6">
        <w:rPr>
          <w:rFonts w:ascii="Times New Roman" w:hAnsi="Times New Roman" w:cs="Times New Roman"/>
          <w:i/>
          <w:sz w:val="24"/>
          <w:szCs w:val="24"/>
        </w:rPr>
        <w:t>i</w:t>
      </w:r>
      <w:r w:rsidR="005E42AA" w:rsidRPr="00B0403D">
        <w:rPr>
          <w:rFonts w:ascii="Times New Roman" w:hAnsi="Times New Roman" w:cs="Times New Roman"/>
          <w:sz w:val="24"/>
          <w:szCs w:val="24"/>
        </w:rPr>
        <w:t xml:space="preserve"> and </w:t>
      </w:r>
      <w:r w:rsidR="005E42AA" w:rsidRPr="009F29C6">
        <w:rPr>
          <w:rFonts w:ascii="Times New Roman" w:hAnsi="Times New Roman" w:cs="Times New Roman"/>
          <w:i/>
          <w:sz w:val="24"/>
          <w:szCs w:val="24"/>
        </w:rPr>
        <w:t>j</w:t>
      </w:r>
      <w:r w:rsidR="005E42AA" w:rsidRPr="00B0403D">
        <w:rPr>
          <w:rFonts w:ascii="Times New Roman" w:hAnsi="Times New Roman" w:cs="Times New Roman"/>
          <w:sz w:val="24"/>
          <w:szCs w:val="24"/>
        </w:rPr>
        <w:t>) to stably coexist</w:t>
      </w:r>
      <w:r w:rsidR="005E42AA">
        <w:rPr>
          <w:rFonts w:ascii="Times New Roman" w:hAnsi="Times New Roman" w:cs="Times New Roman"/>
          <w:sz w:val="24"/>
          <w:szCs w:val="24"/>
        </w:rPr>
        <w:t>, each of them must be able to invade a steady-state population of the other species.</w:t>
      </w:r>
      <w:r w:rsidR="00243C4F">
        <w:rPr>
          <w:rFonts w:ascii="Times New Roman" w:hAnsi="Times New Roman" w:cs="Times New Roman"/>
          <w:sz w:val="24"/>
          <w:szCs w:val="24"/>
        </w:rPr>
        <w:t xml:space="preserve"> </w:t>
      </w:r>
      <w:r w:rsidR="003B415B">
        <w:rPr>
          <w:rFonts w:ascii="Times New Roman" w:hAnsi="Times New Roman" w:cs="Times New Roman"/>
          <w:sz w:val="24"/>
          <w:szCs w:val="24"/>
        </w:rPr>
        <w:t>Using</w:t>
      </w:r>
      <w:r w:rsidR="005E42AA">
        <w:rPr>
          <w:rFonts w:ascii="Times New Roman" w:hAnsi="Times New Roman" w:cs="Times New Roman"/>
          <w:sz w:val="24"/>
          <w:szCs w:val="24"/>
        </w:rPr>
        <w:t xml:space="preserve"> only ND and RFD</w:t>
      </w:r>
      <w:r w:rsidR="003B415B">
        <w:rPr>
          <w:rFonts w:ascii="Times New Roman" w:hAnsi="Times New Roman" w:cs="Times New Roman"/>
          <w:sz w:val="24"/>
          <w:szCs w:val="24"/>
        </w:rPr>
        <w:t xml:space="preserve"> to assess mutual invasibility criterion premises on </w:t>
      </w:r>
      <w:r w:rsidR="003B415B">
        <w:rPr>
          <w:rFonts w:ascii="Times New Roman" w:hAnsi="Times New Roman" w:cs="Times New Roman" w:hint="eastAsia"/>
          <w:sz w:val="24"/>
          <w:szCs w:val="24"/>
          <w:lang w:eastAsia="zh-TW"/>
        </w:rPr>
        <w:t>(1)</w:t>
      </w:r>
      <w:r w:rsidR="00733D46">
        <w:rPr>
          <w:rFonts w:ascii="Times New Roman" w:hAnsi="Times New Roman" w:cs="Times New Roman"/>
          <w:sz w:val="24"/>
          <w:szCs w:val="24"/>
        </w:rPr>
        <w:t xml:space="preserve"> negligible </w:t>
      </w:r>
      <w:r w:rsidR="005906A1">
        <w:rPr>
          <w:rFonts w:ascii="Times New Roman" w:hAnsi="Times New Roman" w:cs="Times New Roman"/>
          <w:sz w:val="24"/>
          <w:szCs w:val="24"/>
        </w:rPr>
        <w:t>e</w:t>
      </w:r>
      <w:r w:rsidR="003B415B">
        <w:rPr>
          <w:rFonts w:ascii="Times New Roman" w:hAnsi="Times New Roman" w:cs="Times New Roman"/>
          <w:sz w:val="24"/>
          <w:szCs w:val="24"/>
        </w:rPr>
        <w:t xml:space="preserve">nvironmental fluctuations </w:t>
      </w:r>
      <w:r w:rsidR="00293936">
        <w:rPr>
          <w:rFonts w:ascii="Times New Roman" w:hAnsi="Times New Roman" w:cs="Times New Roman"/>
          <w:sz w:val="24"/>
          <w:szCs w:val="24"/>
        </w:rPr>
        <w:t xml:space="preserve">so that </w:t>
      </w:r>
      <w:r w:rsidR="003B415B">
        <w:rPr>
          <w:rFonts w:ascii="Times New Roman" w:hAnsi="Times New Roman" w:cs="Times New Roman"/>
          <w:sz w:val="24"/>
          <w:szCs w:val="24"/>
        </w:rPr>
        <w:t xml:space="preserve">(2) linear approximation of </w:t>
      </w:r>
      <w:r w:rsidR="00B35C97">
        <w:rPr>
          <w:rFonts w:ascii="Times New Roman" w:hAnsi="Times New Roman" w:cs="Times New Roman"/>
          <w:sz w:val="24"/>
          <w:szCs w:val="24"/>
        </w:rPr>
        <w:t>species interactions</w:t>
      </w:r>
      <w:r w:rsidR="00293936">
        <w:rPr>
          <w:rFonts w:ascii="Times New Roman" w:hAnsi="Times New Roman" w:cs="Times New Roman"/>
          <w:sz w:val="24"/>
          <w:szCs w:val="24"/>
        </w:rPr>
        <w:t xml:space="preserve"> is accurate enough</w:t>
      </w:r>
      <w:r w:rsidR="00B35C97">
        <w:rPr>
          <w:rFonts w:ascii="Times New Roman" w:hAnsi="Times New Roman" w:cs="Times New Roman"/>
          <w:sz w:val="24"/>
          <w:szCs w:val="24"/>
        </w:rPr>
        <w:t xml:space="preserve"> </w:t>
      </w:r>
      <w:r w:rsidR="00183762">
        <w:rPr>
          <w:rFonts w:ascii="Times New Roman" w:hAnsi="Times New Roman" w:cs="Times New Roman"/>
          <w:sz w:val="24"/>
          <w:szCs w:val="24"/>
        </w:rPr>
        <w:fldChar w:fldCharType="begin" w:fldLock="1"/>
      </w:r>
      <w:r w:rsidR="00AC69FB">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183762">
        <w:rPr>
          <w:rFonts w:ascii="Times New Roman" w:hAnsi="Times New Roman" w:cs="Times New Roman"/>
          <w:sz w:val="24"/>
          <w:szCs w:val="24"/>
        </w:rPr>
        <w:fldChar w:fldCharType="separate"/>
      </w:r>
      <w:r w:rsidR="00183762" w:rsidRPr="00183762">
        <w:rPr>
          <w:rFonts w:ascii="Times New Roman" w:hAnsi="Times New Roman" w:cs="Times New Roman"/>
          <w:noProof/>
          <w:sz w:val="24"/>
          <w:szCs w:val="24"/>
        </w:rPr>
        <w:t>(Barabás et al. 2018)</w:t>
      </w:r>
      <w:r w:rsidR="00183762">
        <w:rPr>
          <w:rFonts w:ascii="Times New Roman" w:hAnsi="Times New Roman" w:cs="Times New Roman"/>
          <w:sz w:val="24"/>
          <w:szCs w:val="24"/>
        </w:rPr>
        <w:fldChar w:fldCharType="end"/>
      </w:r>
      <w:r w:rsidR="005906A1">
        <w:rPr>
          <w:rFonts w:ascii="Times New Roman" w:hAnsi="Times New Roman" w:cs="Times New Roman"/>
          <w:sz w:val="24"/>
          <w:szCs w:val="24"/>
        </w:rPr>
        <w:t xml:space="preserve">. </w:t>
      </w:r>
      <w:r w:rsidR="00AC69FB">
        <w:rPr>
          <w:rFonts w:ascii="Times New Roman" w:hAnsi="Times New Roman" w:cs="Times New Roman"/>
          <w:sz w:val="24"/>
          <w:szCs w:val="24"/>
        </w:rPr>
        <w:t>For example,</w:t>
      </w:r>
      <w:r w:rsidR="00290499">
        <w:rPr>
          <w:rFonts w:ascii="Times New Roman" w:hAnsi="Times New Roman" w:cs="Times New Roman"/>
          <w:sz w:val="24"/>
          <w:szCs w:val="24"/>
        </w:rPr>
        <w:t xml:space="preserve"> one popular definition of ND and RFD known to empiricists is </w:t>
      </w:r>
      <w:r w:rsidR="00027919">
        <w:rPr>
          <w:rFonts w:ascii="Times New Roman" w:hAnsi="Times New Roman" w:cs="Times New Roman"/>
          <w:sz w:val="24"/>
          <w:szCs w:val="24"/>
        </w:rPr>
        <w:t>derived by Chesson by</w:t>
      </w:r>
      <w:r w:rsidR="00290499">
        <w:rPr>
          <w:rFonts w:ascii="Times New Roman" w:hAnsi="Times New Roman" w:cs="Times New Roman"/>
          <w:sz w:val="24"/>
          <w:szCs w:val="24"/>
        </w:rPr>
        <w:t xml:space="preserve"> </w:t>
      </w:r>
      <w:r w:rsidR="00AC69FB">
        <w:rPr>
          <w:rFonts w:ascii="Times New Roman" w:hAnsi="Times New Roman" w:cs="Times New Roman"/>
          <w:sz w:val="24"/>
          <w:szCs w:val="24"/>
        </w:rPr>
        <w:t xml:space="preserve">linearly </w:t>
      </w:r>
      <w:r w:rsidR="00290499">
        <w:rPr>
          <w:rFonts w:ascii="Times New Roman" w:hAnsi="Times New Roman" w:cs="Times New Roman"/>
          <w:sz w:val="24"/>
          <w:szCs w:val="24"/>
        </w:rPr>
        <w:t>approximating</w:t>
      </w:r>
      <w:r w:rsidR="00AC69FB">
        <w:rPr>
          <w:rFonts w:ascii="Times New Roman" w:hAnsi="Times New Roman" w:cs="Times New Roman"/>
          <w:sz w:val="24"/>
          <w:szCs w:val="24"/>
        </w:rPr>
        <w:t xml:space="preserve"> the MacArthur’s consumer resource </w:t>
      </w:r>
      <w:r w:rsidR="00AC69FB">
        <w:rPr>
          <w:rFonts w:ascii="Times New Roman" w:hAnsi="Times New Roman" w:cs="Times New Roman"/>
          <w:sz w:val="24"/>
          <w:szCs w:val="24"/>
        </w:rPr>
        <w:lastRenderedPageBreak/>
        <w:t>model with the classic Lotka-Volterra model</w:t>
      </w:r>
      <w:r w:rsidR="003B415B">
        <w:rPr>
          <w:rFonts w:ascii="Times New Roman" w:hAnsi="Times New Roman" w:cs="Times New Roman"/>
          <w:sz w:val="24"/>
          <w:szCs w:val="24"/>
        </w:rPr>
        <w:t xml:space="preserve"> </w:t>
      </w:r>
      <w:r w:rsidR="00AC69FB">
        <w:rPr>
          <w:rFonts w:ascii="Times New Roman" w:hAnsi="Times New Roman" w:cs="Times New Roman"/>
          <w:sz w:val="24"/>
          <w:szCs w:val="24"/>
        </w:rPr>
        <w:fldChar w:fldCharType="begin" w:fldLock="1"/>
      </w:r>
      <w:r w:rsidR="00454E5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AC69FB">
        <w:rPr>
          <w:rFonts w:ascii="Times New Roman" w:hAnsi="Times New Roman" w:cs="Times New Roman"/>
          <w:sz w:val="24"/>
          <w:szCs w:val="24"/>
        </w:rPr>
        <w:fldChar w:fldCharType="separate"/>
      </w:r>
      <w:r w:rsidR="00AC69FB" w:rsidRPr="00AC69FB">
        <w:rPr>
          <w:rFonts w:ascii="Times New Roman" w:hAnsi="Times New Roman" w:cs="Times New Roman"/>
          <w:noProof/>
          <w:sz w:val="24"/>
          <w:szCs w:val="24"/>
        </w:rPr>
        <w:t>(Chesson 1990)</w:t>
      </w:r>
      <w:r w:rsidR="00AC69FB">
        <w:rPr>
          <w:rFonts w:ascii="Times New Roman" w:hAnsi="Times New Roman" w:cs="Times New Roman"/>
          <w:sz w:val="24"/>
          <w:szCs w:val="24"/>
        </w:rPr>
        <w:fldChar w:fldCharType="end"/>
      </w:r>
      <w:r w:rsidR="00AC69FB">
        <w:rPr>
          <w:rFonts w:ascii="Times New Roman" w:hAnsi="Times New Roman" w:cs="Times New Roman"/>
          <w:sz w:val="24"/>
          <w:szCs w:val="24"/>
        </w:rPr>
        <w:t>. Specifically, Chesson applies the timescale separation technique and reorganize</w:t>
      </w:r>
      <w:r w:rsidR="00733D46">
        <w:rPr>
          <w:rFonts w:ascii="Times New Roman" w:hAnsi="Times New Roman" w:cs="Times New Roman"/>
          <w:sz w:val="24"/>
          <w:szCs w:val="24"/>
        </w:rPr>
        <w:t>s</w:t>
      </w:r>
      <w:r w:rsidR="00AC69FB">
        <w:rPr>
          <w:rFonts w:ascii="Times New Roman" w:hAnsi="Times New Roman" w:cs="Times New Roman"/>
          <w:sz w:val="24"/>
          <w:szCs w:val="24"/>
        </w:rPr>
        <w:t xml:space="preserve"> MacArthur’s consumer resource model into a Lotka-Volterra form</w:t>
      </w:r>
      <w:r w:rsidR="00733D46">
        <w:rPr>
          <w:rFonts w:ascii="Times New Roman" w:hAnsi="Times New Roman" w:cs="Times New Roman"/>
          <w:sz w:val="24"/>
          <w:szCs w:val="24"/>
        </w:rPr>
        <w:t xml:space="preserve">, which means approximate species interactions with linear intra- and inter-specification competition coefficients. By doing so, Chesson found that </w:t>
      </w:r>
      <w:r w:rsidR="00733D46" w:rsidRPr="00B0403D">
        <w:rPr>
          <w:rFonts w:ascii="Times New Roman" w:hAnsi="Times New Roman" w:cs="Times New Roman"/>
          <w:sz w:val="24"/>
          <w:szCs w:val="24"/>
        </w:rPr>
        <w:t>how similar two competing species are in terms of resource</w:t>
      </w:r>
      <w:r w:rsidR="00733D46">
        <w:rPr>
          <w:rFonts w:ascii="Times New Roman" w:hAnsi="Times New Roman" w:cs="Times New Roman"/>
          <w:sz w:val="24"/>
          <w:szCs w:val="24"/>
        </w:rPr>
        <w:t xml:space="preserve"> use, i.e. </w:t>
      </w:r>
      <w:r w:rsidR="00733D46" w:rsidRPr="00B0403D">
        <w:rPr>
          <w:rFonts w:ascii="Times New Roman" w:hAnsi="Times New Roman" w:cs="Times New Roman"/>
          <w:sz w:val="24"/>
          <w:szCs w:val="24"/>
        </w:rPr>
        <w:t>the</w:t>
      </w:r>
      <w:r w:rsidR="00733D46">
        <w:rPr>
          <w:rFonts w:ascii="Times New Roman" w:hAnsi="Times New Roman" w:cs="Times New Roman"/>
          <w:sz w:val="24"/>
          <w:szCs w:val="24"/>
        </w:rPr>
        <w:t xml:space="preserve"> </w:t>
      </w:r>
      <w:r w:rsidR="00733D46" w:rsidRPr="00B0403D">
        <w:rPr>
          <w:rFonts w:ascii="Times New Roman" w:hAnsi="Times New Roman" w:cs="Times New Roman"/>
          <w:sz w:val="24"/>
          <w:szCs w:val="24"/>
        </w:rPr>
        <w:t>niche overlap (</w:t>
      </w:r>
      <w:r w:rsidR="00733D46" w:rsidRPr="005B0147">
        <w:rPr>
          <w:rFonts w:ascii="Times New Roman" w:hAnsi="Times New Roman" w:cs="Times New Roman"/>
          <w:i/>
          <w:sz w:val="24"/>
          <w:szCs w:val="24"/>
        </w:rPr>
        <w:t>ρ</w:t>
      </w:r>
      <w:r w:rsidR="00733D46" w:rsidRPr="00B0403D">
        <w:rPr>
          <w:rFonts w:ascii="Times New Roman" w:hAnsi="Times New Roman" w:cs="Times New Roman"/>
          <w:sz w:val="24"/>
          <w:szCs w:val="24"/>
        </w:rPr>
        <w:t>)</w:t>
      </w:r>
      <w:r w:rsidR="00733D46">
        <w:rPr>
          <w:rFonts w:ascii="Times New Roman" w:hAnsi="Times New Roman" w:cs="Times New Roman"/>
          <w:sz w:val="24"/>
          <w:szCs w:val="24"/>
        </w:rPr>
        <w:t>, can be described as</w:t>
      </w:r>
      <w:r w:rsidR="00733D46" w:rsidRPr="00B0403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so </w:t>
      </w:r>
      <w:r w:rsidR="003B415B">
        <w:rPr>
          <w:rFonts w:ascii="Times New Roman" w:hAnsi="Times New Roman" w:cs="Times New Roman"/>
          <w:sz w:val="24"/>
          <w:szCs w:val="24"/>
        </w:rPr>
        <w:t>that niche difference (</w:t>
      </w:r>
      <w:r w:rsidR="00733D46">
        <w:rPr>
          <w:rFonts w:ascii="Times New Roman" w:hAnsi="Times New Roman" w:cs="Times New Roman"/>
          <w:sz w:val="24"/>
          <w:szCs w:val="24"/>
        </w:rPr>
        <w:t>ND</w:t>
      </w:r>
      <w:r w:rsidR="003B415B">
        <w:rPr>
          <w:rFonts w:ascii="Times New Roman" w:hAnsi="Times New Roman" w:cs="Times New Roman"/>
          <w:sz w:val="24"/>
          <w:szCs w:val="24"/>
        </w:rPr>
        <w:t>)</w:t>
      </w:r>
      <w:r w:rsidR="00733D46">
        <w:rPr>
          <w:rFonts w:ascii="Times New Roman" w:hAnsi="Times New Roman" w:cs="Times New Roman"/>
          <w:sz w:val="24"/>
          <w:szCs w:val="24"/>
        </w:rPr>
        <w:t xml:space="preserve"> is defined as </w:t>
      </w:r>
      <w:r w:rsidR="00733D46" w:rsidRPr="00B0403D">
        <w:rPr>
          <w:rFonts w:ascii="Times New Roman" w:hAnsi="Times New Roman" w:cs="Times New Roman"/>
          <w:sz w:val="24"/>
          <w:szCs w:val="24"/>
        </w:rPr>
        <w:t xml:space="preserve">1 </w:t>
      </w:r>
      <w:r w:rsidR="00733D46">
        <w:rPr>
          <w:rFonts w:ascii="Times New Roman" w:hAnsi="Times New Roman" w:cs="Times New Roman"/>
          <w:sz w:val="24"/>
          <w:szCs w:val="24"/>
        </w:rPr>
        <w:t>–</w:t>
      </w:r>
      <w:r w:rsidR="00733D46" w:rsidRPr="00B0403D">
        <w:rPr>
          <w:rFonts w:ascii="Times New Roman" w:hAnsi="Times New Roman" w:cs="Times New Roman"/>
          <w:sz w:val="24"/>
          <w:szCs w:val="24"/>
        </w:rPr>
        <w:t xml:space="preserve"> </w:t>
      </w:r>
      <w:r w:rsidR="00733D46" w:rsidRPr="005B0147">
        <w:rPr>
          <w:rFonts w:ascii="Times New Roman" w:hAnsi="Times New Roman" w:cs="Times New Roman"/>
          <w:i/>
          <w:sz w:val="24"/>
          <w:szCs w:val="24"/>
        </w:rPr>
        <w:t>ρ</w:t>
      </w:r>
      <w:r w:rsidR="00733D46" w:rsidRPr="00183762">
        <w:rPr>
          <w:rFonts w:ascii="Times New Roman" w:hAnsi="Times New Roman" w:cs="Times New Roman"/>
          <w:sz w:val="24"/>
          <w:szCs w:val="24"/>
        </w:rPr>
        <w:t xml:space="preserve"> = 1-</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w:t>
      </w:r>
      <w:r w:rsidR="003B415B" w:rsidRPr="00B0403D">
        <w:rPr>
          <w:rFonts w:ascii="Times New Roman" w:hAnsi="Times New Roman" w:cs="Times New Roman"/>
          <w:sz w:val="24"/>
          <w:szCs w:val="24"/>
        </w:rPr>
        <w:t xml:space="preserve">Chesson </w:t>
      </w:r>
      <w:r w:rsidR="003B415B">
        <w:rPr>
          <w:rFonts w:ascii="Times New Roman" w:hAnsi="Times New Roman" w:cs="Times New Roman"/>
          <w:sz w:val="24"/>
          <w:szCs w:val="24"/>
        </w:rPr>
        <w:t xml:space="preserve">then defines the </w:t>
      </w:r>
      <w:r w:rsidR="003B415B" w:rsidRPr="00B0403D">
        <w:rPr>
          <w:rFonts w:ascii="Times New Roman" w:hAnsi="Times New Roman" w:cs="Times New Roman"/>
          <w:sz w:val="24"/>
          <w:szCs w:val="24"/>
        </w:rPr>
        <w:t xml:space="preserve">relative fitness difference </w:t>
      </w:r>
      <w:r w:rsidR="003B415B">
        <w:rPr>
          <w:rFonts w:ascii="Times New Roman" w:hAnsi="Times New Roman" w:cs="Times New Roman"/>
          <w:sz w:val="24"/>
          <w:szCs w:val="24"/>
        </w:rPr>
        <w:t>(RFD)</w:t>
      </w:r>
      <w:r w:rsidR="003E1084">
        <w:rPr>
          <w:rFonts w:ascii="Times New Roman" w:hAnsi="Times New Roman" w:cs="Times New Roman"/>
          <w:sz w:val="24"/>
          <w:szCs w:val="24"/>
        </w:rPr>
        <w:t xml:space="preserve"> of species </w:t>
      </w:r>
      <w:r w:rsidR="003E1084" w:rsidRPr="003E1084">
        <w:rPr>
          <w:rFonts w:ascii="Times New Roman" w:hAnsi="Times New Roman" w:cs="Times New Roman"/>
          <w:i/>
          <w:sz w:val="24"/>
          <w:szCs w:val="24"/>
        </w:rPr>
        <w:t>j</w:t>
      </w:r>
      <w:r w:rsidR="003E1084">
        <w:rPr>
          <w:rFonts w:ascii="Times New Roman" w:hAnsi="Times New Roman" w:cs="Times New Roman"/>
          <w:sz w:val="24"/>
          <w:szCs w:val="24"/>
        </w:rPr>
        <w:t xml:space="preserve"> over species </w:t>
      </w:r>
      <w:r w:rsidR="003E1084" w:rsidRPr="003E1084">
        <w:rPr>
          <w:rFonts w:ascii="Times New Roman" w:hAnsi="Times New Roman" w:cs="Times New Roman"/>
          <w:i/>
          <w:sz w:val="24"/>
          <w:szCs w:val="24"/>
        </w:rPr>
        <w:t>i</w:t>
      </w:r>
      <w:r w:rsidR="003B415B">
        <w:rPr>
          <w:rFonts w:ascii="Times New Roman" w:hAnsi="Times New Roman" w:cs="Times New Roman"/>
          <w:sz w:val="24"/>
          <w:szCs w:val="24"/>
        </w:rPr>
        <w:t xml:space="preserve">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3B415B" w:rsidRPr="00B0403D">
        <w:rPr>
          <w:rFonts w:ascii="Times New Roman" w:hAnsi="Times New Roman" w:cs="Times New Roman"/>
          <w:sz w:val="24"/>
          <w:szCs w:val="24"/>
        </w:rPr>
        <w:t xml:space="preserve"> </w:t>
      </w:r>
      <w:r w:rsidR="003B415B">
        <w:rPr>
          <w:rFonts w:ascii="Times New Roman" w:hAnsi="Times New Roman" w:cs="Times New Roman"/>
          <w:sz w:val="24"/>
          <w:szCs w:val="24"/>
        </w:rPr>
        <w:t>, which quantifies the competitive hierarchy among competing species when</w:t>
      </w:r>
      <w:r w:rsidR="003B415B" w:rsidRPr="00B76E7F">
        <w:rPr>
          <w:rFonts w:ascii="Times New Roman" w:hAnsi="Times New Roman" w:cs="Times New Roman"/>
          <w:sz w:val="24"/>
          <w:szCs w:val="24"/>
        </w:rPr>
        <w:t xml:space="preserve"> they overlap</w:t>
      </w:r>
      <w:r w:rsidR="003B415B" w:rsidRPr="00D47192">
        <w:rPr>
          <w:rFonts w:ascii="Times New Roman" w:hAnsi="Times New Roman" w:cs="Times New Roman"/>
          <w:sz w:val="24"/>
          <w:szCs w:val="24"/>
        </w:rPr>
        <w:t xml:space="preserve"> </w:t>
      </w:r>
      <w:r w:rsidR="003B415B" w:rsidRPr="00B76E7F">
        <w:rPr>
          <w:rFonts w:ascii="Times New Roman" w:hAnsi="Times New Roman" w:cs="Times New Roman"/>
          <w:sz w:val="24"/>
          <w:szCs w:val="24"/>
        </w:rPr>
        <w:t xml:space="preserve">completely </w:t>
      </w:r>
      <w:r w:rsidR="003B415B">
        <w:rPr>
          <w:rFonts w:ascii="Times New Roman" w:hAnsi="Times New Roman" w:cs="Times New Roman"/>
          <w:sz w:val="24"/>
          <w:szCs w:val="24"/>
        </w:rPr>
        <w:t>in</w:t>
      </w:r>
      <w:r w:rsidR="003B415B" w:rsidRPr="00B76E7F">
        <w:rPr>
          <w:rFonts w:ascii="Times New Roman" w:hAnsi="Times New Roman" w:cs="Times New Roman"/>
          <w:sz w:val="24"/>
          <w:szCs w:val="24"/>
        </w:rPr>
        <w:t xml:space="preserve"> resource use</w:t>
      </w:r>
      <w:r w:rsidR="003B415B">
        <w:rPr>
          <w:rFonts w:ascii="Times New Roman" w:hAnsi="Times New Roman" w:cs="Times New Roman"/>
          <w:sz w:val="24"/>
          <w:szCs w:val="24"/>
        </w:rPr>
        <w:t xml:space="preserve"> – that is, when ND is zero</w:t>
      </w:r>
      <w:r w:rsidR="003B415B" w:rsidRPr="00B76E7F">
        <w:rPr>
          <w:rFonts w:ascii="Times New Roman" w:hAnsi="Times New Roman" w:cs="Times New Roman"/>
          <w:sz w:val="24"/>
          <w:szCs w:val="24"/>
        </w:rPr>
        <w:t>.</w:t>
      </w:r>
      <w:r w:rsidR="003B415B">
        <w:rPr>
          <w:rFonts w:ascii="Times New Roman" w:hAnsi="Times New Roman" w:cs="Times New Roman"/>
          <w:sz w:val="24"/>
          <w:szCs w:val="24"/>
        </w:rPr>
        <w:t xml:space="preserve"> </w:t>
      </w:r>
      <w:r w:rsidR="000A11DD">
        <w:rPr>
          <w:rFonts w:ascii="Times New Roman" w:hAnsi="Times New Roman" w:cs="Times New Roman" w:hint="eastAsia"/>
          <w:sz w:val="24"/>
          <w:szCs w:val="24"/>
          <w:lang w:eastAsia="zh-TW"/>
        </w:rPr>
        <w:t>W</w:t>
      </w:r>
      <w:r w:rsidR="000A11DD">
        <w:rPr>
          <w:rFonts w:ascii="Times New Roman" w:hAnsi="Times New Roman" w:cs="Times New Roman"/>
          <w:sz w:val="24"/>
          <w:szCs w:val="24"/>
        </w:rPr>
        <w:t xml:space="preserve">ith the definitions of ND and RFD, Chesson went on to express the mutual invasibility in terms of ND and RFD. For the mutual invasibility to be satisfied in the Lotka-Volterra model, </w:t>
      </w:r>
      <w:r w:rsidR="000A11DD" w:rsidRPr="00B0403D">
        <w:rPr>
          <w:rFonts w:ascii="Times New Roman" w:hAnsi="Times New Roman" w:cs="Times New Roman"/>
          <w:sz w:val="24"/>
          <w:szCs w:val="24"/>
        </w:rPr>
        <w:t xml:space="preserve">intra-specific competition of species </w:t>
      </w:r>
      <w:r w:rsidR="000A11DD" w:rsidRPr="00B76E7F">
        <w:rPr>
          <w:rFonts w:ascii="Times New Roman" w:hAnsi="Times New Roman" w:cs="Times New Roman"/>
          <w:i/>
          <w:sz w:val="24"/>
          <w:szCs w:val="24"/>
        </w:rPr>
        <w:t>j</w:t>
      </w:r>
      <w:r w:rsidR="000A11DD" w:rsidRPr="00B0403D">
        <w:rPr>
          <w:rFonts w:ascii="Times New Roman" w:hAnsi="Times New Roman" w:cs="Times New Roman"/>
          <w:sz w:val="24"/>
          <w:szCs w:val="24"/>
        </w:rPr>
        <w:t xml:space="preserve"> </w:t>
      </w:r>
      <w:r w:rsidR="000A11DD">
        <w:rPr>
          <w:rFonts w:ascii="Times New Roman" w:hAnsi="Times New Roman" w:cs="Times New Roman"/>
          <w:sz w:val="24"/>
          <w:szCs w:val="24"/>
        </w:rPr>
        <w:t xml:space="preserve">must be </w:t>
      </w:r>
      <w:r w:rsidR="000A11DD" w:rsidRPr="00B0403D">
        <w:rPr>
          <w:rFonts w:ascii="Times New Roman" w:hAnsi="Times New Roman" w:cs="Times New Roman"/>
          <w:sz w:val="24"/>
          <w:szCs w:val="24"/>
        </w:rPr>
        <w:t xml:space="preserve">greater than inter-specific competition of species </w:t>
      </w:r>
      <w:r w:rsidR="000A11DD">
        <w:rPr>
          <w:rFonts w:ascii="Times New Roman" w:hAnsi="Times New Roman" w:cs="Times New Roman"/>
          <w:i/>
          <w:sz w:val="24"/>
          <w:szCs w:val="24"/>
        </w:rPr>
        <w:t>i</w:t>
      </w:r>
      <w:r w:rsidR="000A11DD" w:rsidRPr="00B76E7F">
        <w:rPr>
          <w:rFonts w:ascii="Times New Roman" w:hAnsi="Times New Roman" w:cs="Times New Roman"/>
          <w:sz w:val="24"/>
          <w:szCs w:val="24"/>
        </w:rPr>
        <w:t xml:space="preserve"> </w:t>
      </w:r>
      <w:r w:rsidR="000A11DD">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0A11DD">
        <w:rPr>
          <w:rFonts w:ascii="Times New Roman" w:hAnsi="Times New Roman" w:cs="Times New Roman"/>
          <w:sz w:val="24"/>
          <w:szCs w:val="24"/>
        </w:rPr>
        <w:t xml:space="preserve">), which means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&lt;1</m:t>
        </m:r>
      </m:oMath>
      <w:r w:rsidR="000A11D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0A11DD">
        <w:rPr>
          <w:rFonts w:ascii="Times New Roman" w:hAnsi="Times New Roman" w:cs="Times New Roman"/>
          <w:sz w:val="24"/>
          <w:szCs w:val="24"/>
        </w:rPr>
        <w:t xml:space="preserve"> is also the </w:t>
      </w:r>
      <w:r w:rsidR="00B6315B" w:rsidRPr="00B0403D">
        <w:rPr>
          <w:rFonts w:ascii="Times New Roman" w:hAnsi="Times New Roman" w:cs="Times New Roman"/>
          <w:sz w:val="24"/>
          <w:szCs w:val="24"/>
        </w:rPr>
        <w:t>product of</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ρ</w:t>
      </w:r>
      <w:r w:rsidR="00B6315B" w:rsidRPr="00B0403D">
        <w:rPr>
          <w:rFonts w:ascii="Times New Roman" w:hAnsi="Times New Roman" w:cs="Times New Roman"/>
          <w:sz w:val="24"/>
          <w:szCs w:val="24"/>
        </w:rPr>
        <w:t xml:space="preserve"> </w:t>
      </w:r>
      <w:r w:rsidR="000A11DD">
        <w:rPr>
          <w:rFonts w:ascii="Times New Roman" w:hAnsi="Times New Roman" w:cs="Times New Roman"/>
          <w:sz w:val="24"/>
          <w:szCs w:val="24"/>
        </w:rPr>
        <w:t>(</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0A11DD">
        <w:rPr>
          <w:rFonts w:ascii="Times New Roman" w:hAnsi="Times New Roman" w:cs="Times New Roman"/>
          <w:sz w:val="24"/>
          <w:szCs w:val="24"/>
        </w:rPr>
        <w:t xml:space="preserve">) </w:t>
      </w:r>
      <w:r w:rsidR="00B6315B" w:rsidRPr="00B0403D">
        <w:rPr>
          <w:rFonts w:ascii="Times New Roman" w:hAnsi="Times New Roman" w:cs="Times New Roman"/>
          <w:sz w:val="24"/>
          <w:szCs w:val="24"/>
        </w:rPr>
        <w:t>and RFD</w:t>
      </w:r>
      <w:r w:rsidR="000A11D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0A11DD">
        <w:rPr>
          <w:rFonts w:ascii="Times New Roman" w:hAnsi="Times New Roman" w:cs="Times New Roman"/>
          <w:sz w:val="24"/>
          <w:szCs w:val="24"/>
        </w:rPr>
        <w:t>)</w:t>
      </w:r>
      <w:r w:rsidR="003E1084">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3E1084">
        <w:rPr>
          <w:rFonts w:ascii="Times New Roman" w:hAnsi="Times New Roman" w:cs="Times New Roman"/>
          <w:sz w:val="24"/>
          <w:szCs w:val="24"/>
        </w:rPr>
        <w:t xml:space="preserve"> and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3E1084">
        <w:rPr>
          <w:rFonts w:ascii="Times New Roman" w:hAnsi="Times New Roman" w:cs="Times New Roman"/>
          <w:sz w:val="24"/>
          <w:szCs w:val="24"/>
        </w:rPr>
        <w:t xml:space="preserve">. </w:t>
      </w:r>
      <w:r w:rsidR="00B6315B">
        <w:rPr>
          <w:rFonts w:ascii="Times New Roman" w:hAnsi="Times New Roman" w:cs="Times New Roman"/>
          <w:sz w:val="24"/>
          <w:szCs w:val="24"/>
        </w:rPr>
        <w:t xml:space="preserve">Similarly, </w:t>
      </w:r>
      <w:r w:rsidR="00B6315B" w:rsidRPr="00B76E7F">
        <w:rPr>
          <w:rFonts w:ascii="Times New Roman" w:hAnsi="Times New Roman" w:cs="Times New Roman"/>
          <w:sz w:val="24"/>
          <w:szCs w:val="24"/>
        </w:rPr>
        <w:t>when intra-specific competition of species</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i</w:t>
      </w:r>
      <w:r w:rsidR="00B6315B" w:rsidRPr="00B76E7F">
        <w:rPr>
          <w:rFonts w:ascii="Times New Roman" w:hAnsi="Times New Roman" w:cs="Times New Roman"/>
          <w:sz w:val="24"/>
          <w:szCs w:val="24"/>
        </w:rPr>
        <w:t xml:space="preserve"> is greater than inter-specific competition of species </w:t>
      </w:r>
      <w:r w:rsidR="00B6315B" w:rsidRPr="00B76E7F">
        <w:rPr>
          <w:rFonts w:ascii="Times New Roman" w:hAnsi="Times New Roman" w:cs="Times New Roman"/>
          <w:i/>
          <w:sz w:val="24"/>
          <w:szCs w:val="24"/>
        </w:rPr>
        <w:t>j</w:t>
      </w:r>
      <w:r w:rsidR="00B6315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6315B">
        <w:rPr>
          <w:rFonts w:ascii="Times New Roman" w:hAnsi="Times New Roman" w:cs="Times New Roman"/>
          <w:sz w:val="24"/>
          <w:szCs w:val="24"/>
        </w:rPr>
        <w:t>)</w:t>
      </w:r>
      <w:r w:rsidR="00B6315B" w:rsidRPr="00B76E7F">
        <w:rPr>
          <w:rFonts w:ascii="Times New Roman" w:hAnsi="Times New Roman" w:cs="Times New Roman"/>
          <w:sz w:val="24"/>
          <w:szCs w:val="24"/>
        </w:rPr>
        <w:t>,</w:t>
      </w:r>
      <w:r w:rsidR="00B6315B">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6315B">
        <w:rPr>
          <w:rFonts w:ascii="Times New Roman" w:hAnsi="Times New Roman" w:cs="Times New Roman"/>
          <w:sz w:val="24"/>
          <w:szCs w:val="24"/>
        </w:rPr>
        <w:t xml:space="preserve">. </w:t>
      </w:r>
      <w:r w:rsidR="003E1084">
        <w:rPr>
          <w:rFonts w:ascii="Times New Roman" w:hAnsi="Times New Roman" w:cs="Times New Roman"/>
          <w:sz w:val="24"/>
          <w:szCs w:val="24"/>
        </w:rPr>
        <w:t>The</w:t>
      </w:r>
      <w:r w:rsidR="00B6315B" w:rsidRPr="00B76E7F">
        <w:rPr>
          <w:rFonts w:ascii="Times New Roman" w:hAnsi="Times New Roman" w:cs="Times New Roman"/>
          <w:sz w:val="24"/>
          <w:szCs w:val="24"/>
        </w:rPr>
        <w:t xml:space="preserve"> mutual invasibility criteri</w:t>
      </w:r>
      <w:r w:rsidR="003E1084">
        <w:rPr>
          <w:rFonts w:ascii="Times New Roman" w:hAnsi="Times New Roman" w:cs="Times New Roman"/>
          <w:sz w:val="24"/>
          <w:szCs w:val="24"/>
        </w:rPr>
        <w:t>on</w:t>
      </w:r>
      <w:r w:rsidR="00B6315B" w:rsidRPr="00B76E7F">
        <w:rPr>
          <w:rFonts w:ascii="Times New Roman" w:hAnsi="Times New Roman" w:cs="Times New Roman"/>
          <w:sz w:val="24"/>
          <w:szCs w:val="24"/>
        </w:rPr>
        <w:t xml:space="preserve"> for stable coexistence can </w:t>
      </w:r>
      <w:r w:rsidR="003E1084">
        <w:rPr>
          <w:rFonts w:ascii="Times New Roman" w:hAnsi="Times New Roman" w:cs="Times New Roman"/>
          <w:sz w:val="24"/>
          <w:szCs w:val="24"/>
        </w:rPr>
        <w:t xml:space="preserve">finally </w:t>
      </w:r>
      <w:r w:rsidR="00B6315B" w:rsidRPr="00B76E7F">
        <w:rPr>
          <w:rFonts w:ascii="Times New Roman" w:hAnsi="Times New Roman" w:cs="Times New Roman"/>
          <w:sz w:val="24"/>
          <w:szCs w:val="24"/>
        </w:rPr>
        <w:t xml:space="preserve">be </w:t>
      </w:r>
      <w:r w:rsidR="00B6315B">
        <w:rPr>
          <w:rFonts w:ascii="Times New Roman" w:hAnsi="Times New Roman" w:cs="Times New Roman"/>
          <w:sz w:val="24"/>
          <w:szCs w:val="24"/>
        </w:rPr>
        <w:t xml:space="preserve">expressed in terms of ND and RFD using </w:t>
      </w:r>
      <w:r w:rsidR="009A4B7F">
        <w:rPr>
          <w:rFonts w:ascii="Times New Roman" w:hAnsi="Times New Roman" w:cs="Times New Roman"/>
          <w:sz w:val="24"/>
          <w:szCs w:val="24"/>
        </w:rPr>
        <w:t>Equation 1</w:t>
      </w:r>
      <w:r w:rsidR="00B6315B" w:rsidRPr="00B76E7F">
        <w:rPr>
          <w:rFonts w:ascii="Times New Roman" w:hAnsi="Times New Roman" w:cs="Times New Roman"/>
          <w:sz w:val="24"/>
          <w:szCs w:val="24"/>
        </w:rPr>
        <w:t>.</w:t>
      </w:r>
    </w:p>
    <w:p w14:paraId="7074290E" w14:textId="73DE6473" w:rsidR="00B6315B" w:rsidRDefault="00B6315B" w:rsidP="00C1590A">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0DB00A0A" w:rsidR="005C6399" w:rsidRPr="0029101D" w:rsidRDefault="000D5CCA"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lang w:eastAsia="zh-TW"/>
        </w:rPr>
        <w:t xml:space="preserve">We now introduce how each of the following empirical methods are being used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Pr>
          <w:rFonts w:ascii="Times New Roman" w:hAnsi="Times New Roman" w:cs="Times New Roman"/>
          <w:sz w:val="24"/>
          <w:szCs w:val="24"/>
        </w:rPr>
        <w:t xml:space="preserve">. First, we describe the underlying rationale of each method. For the methods that do not assume a specific population growth model, we </w:t>
      </w:r>
      <w:r w:rsidR="00FF2EF7">
        <w:rPr>
          <w:rFonts w:ascii="Times New Roman" w:hAnsi="Times New Roman" w:cs="Times New Roman"/>
          <w:sz w:val="24"/>
          <w:szCs w:val="24"/>
        </w:rPr>
        <w:t xml:space="preserve">assume a Lotka-Volterra model, which does not include environmental fluctuation and linearly </w:t>
      </w:r>
      <w:r w:rsidR="00CA0DC3">
        <w:rPr>
          <w:rFonts w:ascii="Times New Roman" w:hAnsi="Times New Roman" w:cs="Times New Roman"/>
          <w:sz w:val="24"/>
          <w:szCs w:val="24"/>
        </w:rPr>
        <w:t>approximates</w:t>
      </w:r>
      <w:r w:rsidR="00FF2EF7">
        <w:rPr>
          <w:rFonts w:ascii="Times New Roman" w:hAnsi="Times New Roman" w:cs="Times New Roman"/>
          <w:sz w:val="24"/>
          <w:szCs w:val="24"/>
        </w:rPr>
        <w:t xml:space="preserve"> species interaction. For the methods based on specific models, we linearly approximated it as Chesson did. We then show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w:t>
      </w:r>
      <w:r w:rsidR="00FF2EF7">
        <w:rPr>
          <w:rFonts w:ascii="Times New Roman" w:hAnsi="Times New Roman" w:cs="Times New Roman"/>
          <w:sz w:val="24"/>
          <w:szCs w:val="24"/>
        </w:rPr>
        <w:t xml:space="preserve">each method </w:t>
      </w:r>
      <w:r w:rsidR="003C59E3">
        <w:rPr>
          <w:rFonts w:ascii="Times New Roman" w:hAnsi="Times New Roman" w:cs="Times New Roman"/>
          <w:sz w:val="24"/>
          <w:szCs w:val="24"/>
        </w:rPr>
        <w:t>to derive</w:t>
      </w:r>
      <w:r w:rsidR="005C6399">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sidR="005C6399">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sidR="005C6399">
        <w:rPr>
          <w:rFonts w:ascii="Times New Roman" w:hAnsi="Times New Roman" w:cs="Times New Roman"/>
          <w:sz w:val="24"/>
          <w:szCs w:val="24"/>
        </w:rPr>
        <w:t xml:space="preserve">Chesson’s </w:t>
      </w:r>
      <w:r w:rsidR="005C6399" w:rsidRPr="00B76E7F">
        <w:rPr>
          <w:rFonts w:ascii="Times New Roman" w:hAnsi="Times New Roman" w:cs="Times New Roman"/>
          <w:sz w:val="24"/>
          <w:szCs w:val="24"/>
        </w:rPr>
        <w:t>inequality</w:t>
      </w:r>
      <w:r w:rsidR="005C6399">
        <w:rPr>
          <w:rFonts w:ascii="Times New Roman" w:hAnsi="Times New Roman" w:cs="Times New Roman"/>
          <w:sz w:val="24"/>
          <w:szCs w:val="24"/>
        </w:rPr>
        <w:t xml:space="preserve"> </w:t>
      </w:r>
      <w:r w:rsidR="005C6399">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sidR="005C6399">
        <w:rPr>
          <w:rFonts w:ascii="Times New Roman" w:hAnsi="Times New Roman" w:cs="Times New Roman"/>
          <w:sz w:val="24"/>
          <w:szCs w:val="24"/>
        </w:rPr>
        <w:t xml:space="preserve"> 1).</w:t>
      </w:r>
      <w:r w:rsidR="00796098">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xml:space="preserve">, we conclude this part by comparing these </w:t>
      </w:r>
      <w:r w:rsidR="00942E98">
        <w:rPr>
          <w:rFonts w:ascii="Times New Roman" w:hAnsi="Times New Roman" w:cs="Times New Roman"/>
          <w:sz w:val="24"/>
          <w:szCs w:val="24"/>
        </w:rPr>
        <w:lastRenderedPageBreak/>
        <w:t>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4C4D6BE7" w14:textId="597836A0" w:rsidR="00DD3906" w:rsidRPr="00715006" w:rsidRDefault="001F4F32"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C1590A">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4C911965" w14:textId="02329A62" w:rsidR="00454E54" w:rsidRDefault="00676AE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w:t>
      </w:r>
      <w:r w:rsidR="00820840">
        <w:rPr>
          <w:rFonts w:ascii="Times New Roman" w:hAnsi="Times New Roman" w:cs="Times New Roman"/>
          <w:sz w:val="24"/>
          <w:szCs w:val="24"/>
        </w:rPr>
        <w:t>reviewed</w:t>
      </w:r>
      <w:r>
        <w:rPr>
          <w:rFonts w:ascii="Times New Roman" w:hAnsi="Times New Roman" w:cs="Times New Roman"/>
          <w:sz w:val="24"/>
          <w:szCs w:val="24"/>
        </w:rPr>
        <w:t xml:space="preserve"> method to measure ND and RFD is </w:t>
      </w:r>
      <w:r w:rsidR="00441445">
        <w:rPr>
          <w:rFonts w:ascii="Times New Roman" w:hAnsi="Times New Roman" w:cs="Times New Roman"/>
          <w:sz w:val="24"/>
          <w:szCs w:val="24"/>
        </w:rPr>
        <w:t xml:space="preserve">the </w:t>
      </w:r>
      <w:r>
        <w:rPr>
          <w:rFonts w:ascii="Times New Roman" w:hAnsi="Times New Roman" w:cs="Times New Roman"/>
          <w:sz w:val="24"/>
          <w:szCs w:val="24"/>
        </w:rPr>
        <w:t xml:space="preserve">negative frequency dependence </w:t>
      </w:r>
      <w:r w:rsidR="00441445">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Negative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 xml:space="preserve">does not assume species to follow any specific growth model but to </w:t>
      </w:r>
      <w:r>
        <w:rPr>
          <w:rFonts w:ascii="Times New Roman" w:hAnsi="Times New Roman" w:cs="Times New Roman"/>
          <w:sz w:val="24"/>
          <w:szCs w:val="24"/>
        </w:rPr>
        <w:t>quantifies the relationship between a species’ frequency in a community (individuals of species 1 / total individuals of all species) and its growth rate</w:t>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Pr>
          <w:rFonts w:ascii="Times New Roman" w:hAnsi="Times New Roman" w:cs="Times New Roman"/>
          <w:sz w:val="24"/>
          <w:szCs w:val="24"/>
        </w:rPr>
        <w:t xml:space="preserve">predict whether both species will have positive growth rates when </w:t>
      </w:r>
      <w:r w:rsidR="00737466">
        <w:rPr>
          <w:rFonts w:ascii="Times New Roman" w:hAnsi="Times New Roman" w:cs="Times New Roman"/>
          <w:sz w:val="24"/>
          <w:szCs w:val="24"/>
        </w:rPr>
        <w:t xml:space="preserve">being </w:t>
      </w:r>
      <w:r>
        <w:rPr>
          <w:rFonts w:ascii="Times New Roman" w:hAnsi="Times New Roman" w:cs="Times New Roman"/>
          <w:sz w:val="24"/>
          <w:szCs w:val="24"/>
        </w:rPr>
        <w:t>rare in a community</w:t>
      </w:r>
      <w:r w:rsidR="00737466">
        <w:rPr>
          <w:rFonts w:ascii="Times New Roman" w:hAnsi="Times New Roman" w:cs="Times New Roman"/>
          <w:sz w:val="24"/>
          <w:szCs w:val="24"/>
        </w:rPr>
        <w:t xml:space="preserve"> – the mutual </w:t>
      </w:r>
      <w:r w:rsidR="00441445">
        <w:rPr>
          <w:rFonts w:ascii="Times New Roman" w:hAnsi="Times New Roman" w:cs="Times New Roman"/>
          <w:sz w:val="24"/>
          <w:szCs w:val="24"/>
        </w:rPr>
        <w:t>invasibility criterion</w:t>
      </w:r>
      <w:r>
        <w:rPr>
          <w:rFonts w:ascii="Times New Roman" w:hAnsi="Times New Roman" w:cs="Times New Roman"/>
          <w:sz w:val="24"/>
          <w:szCs w:val="24"/>
        </w:rPr>
        <w:t xml:space="preserve">. </w:t>
      </w:r>
    </w:p>
    <w:p w14:paraId="33A0AD7D" w14:textId="35C43B2C" w:rsidR="00992ECB" w:rsidRDefault="00441445" w:rsidP="00C3092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rational of the negative frequency dependence method </w:t>
      </w:r>
      <w:r w:rsidR="00454E54">
        <w:rPr>
          <w:rFonts w:ascii="Times New Roman" w:hAnsi="Times New Roman" w:cs="Times New Roman"/>
          <w:sz w:val="24"/>
          <w:szCs w:val="24"/>
        </w:rPr>
        <w:t xml:space="preserve">critically 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the resources or niches are being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focal species </w:t>
      </w:r>
      <w:r w:rsidRPr="00B105BA">
        <w:rPr>
          <w:rFonts w:ascii="Times New Roman" w:hAnsi="Times New Roman" w:cs="Times New Roman"/>
          <w:i/>
          <w:sz w:val="24"/>
          <w:szCs w:val="24"/>
        </w:rPr>
        <w:t>i</w:t>
      </w:r>
      <w:r w:rsidR="00D97616">
        <w:rPr>
          <w:rFonts w:ascii="Times New Roman" w:hAnsi="Times New Roman" w:cs="Times New Roman"/>
          <w:sz w:val="24"/>
          <w:szCs w:val="24"/>
        </w:rPr>
        <w:t xml:space="preserve">, means species </w:t>
      </w:r>
      <w:r w:rsidR="00D97616" w:rsidRPr="00D97616">
        <w:rPr>
          <w:rFonts w:ascii="Times New Roman" w:hAnsi="Times New Roman" w:cs="Times New Roman"/>
          <w:i/>
          <w:sz w:val="24"/>
          <w:szCs w:val="24"/>
        </w:rPr>
        <w:t>i</w:t>
      </w:r>
      <w:r w:rsidR="00D97616">
        <w:rPr>
          <w:rFonts w:ascii="Times New Roman" w:hAnsi="Times New Roman" w:cs="Times New Roman"/>
          <w:sz w:val="24"/>
          <w:szCs w:val="24"/>
        </w:rPr>
        <w:t xml:space="preserve"> will compete with its own kind for resources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nagative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does not require estimating any specific coefficients</w:t>
      </w:r>
      <w:r w:rsidR="001A3D1A">
        <w:rPr>
          <w:rFonts w:ascii="Times New Roman" w:hAnsi="Times New Roman" w:cs="Times New Roman"/>
          <w:sz w:val="24"/>
          <w:szCs w:val="24"/>
        </w:rPr>
        <w:t xml:space="preserve"> to predict coexistence. </w:t>
      </w:r>
      <w:r w:rsidR="000418B3">
        <w:rPr>
          <w:rFonts w:ascii="Times New Roman" w:hAnsi="Times New Roman" w:cs="Times New Roman"/>
          <w:sz w:val="24"/>
          <w:szCs w:val="24"/>
        </w:rPr>
        <w:t>As long as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r w:rsidR="0089275E">
        <w:rPr>
          <w:rFonts w:ascii="Times New Roman" w:hAnsi="Times New Roman" w:cs="Times New Roman"/>
          <w:sz w:val="24"/>
          <w:szCs w:val="24"/>
        </w:rPr>
        <w:t>When two</w:t>
      </w:r>
      <w:r w:rsidR="009E57E9">
        <w:rPr>
          <w:rFonts w:ascii="Times New Roman" w:hAnsi="Times New Roman" w:cs="Times New Roman"/>
          <w:sz w:val="24"/>
          <w:szCs w:val="24"/>
        </w:rPr>
        <w:t xml:space="preserve"> species have negative </w:t>
      </w:r>
      <w:r w:rsidR="0089275E">
        <w:rPr>
          <w:rFonts w:ascii="Times New Roman" w:hAnsi="Times New Roman" w:cs="Times New Roman"/>
          <w:sz w:val="24"/>
          <w:szCs w:val="24"/>
        </w:rPr>
        <w:t>NFD slope</w:t>
      </w:r>
      <w:r w:rsidR="00C74947">
        <w:rPr>
          <w:rFonts w:ascii="Times New Roman" w:hAnsi="Times New Roman" w:cs="Times New Roman"/>
          <w:sz w:val="24"/>
          <w:szCs w:val="24"/>
        </w:rPr>
        <w:t xml:space="preserve"> and </w:t>
      </w:r>
      <w:r w:rsidR="009E57E9">
        <w:rPr>
          <w:rFonts w:ascii="Times New Roman" w:hAnsi="Times New Roman" w:cs="Times New Roman"/>
          <w:sz w:val="24"/>
          <w:szCs w:val="24"/>
        </w:rPr>
        <w:t>positive</w:t>
      </w:r>
      <w:r w:rsidR="0089275E">
        <w:rPr>
          <w:rFonts w:ascii="Times New Roman" w:hAnsi="Times New Roman" w:cs="Times New Roman"/>
          <w:sz w:val="24"/>
          <w:szCs w:val="24"/>
        </w:rPr>
        <w:t xml:space="preserve"> NFD intercept, they can stably coexist. </w:t>
      </w:r>
    </w:p>
    <w:p w14:paraId="43200645" w14:textId="10C59CAB" w:rsidR="00FC0C4F" w:rsidRDefault="0022228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4855935E"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w:t>
      </w:r>
      <w:r>
        <w:rPr>
          <w:rFonts w:ascii="Times New Roman" w:hAnsi="Times New Roman" w:cs="Times New Roman"/>
          <w:sz w:val="24"/>
          <w:szCs w:val="24"/>
        </w:rPr>
        <w:lastRenderedPageBreak/>
        <w:t xml:space="preserve">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Pr>
          <w:rFonts w:ascii="Times New Roman" w:hAnsi="Times New Roman" w:cs="Times New Roman"/>
          <w:sz w:val="24"/>
          <w:szCs w:val="24"/>
        </w:rPr>
        <w:t xml:space="preserve">In addition, theoretically, frequency 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6DCFEA6E" w:rsidR="00992ECB" w:rsidRDefault="00D8292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 xml:space="preserve">e argue that </w:t>
      </w:r>
      <w:r w:rsidR="002A3D2F">
        <w:rPr>
          <w:rFonts w:ascii="Times New Roman" w:hAnsi="Times New Roman" w:cs="Times New Roman"/>
          <w:sz w:val="24"/>
          <w:szCs w:val="24"/>
        </w:rPr>
        <w:t xml:space="preserve">the </w:t>
      </w:r>
      <w:r w:rsidR="00FC0C4F">
        <w:rPr>
          <w:rFonts w:ascii="Times New Roman" w:hAnsi="Times New Roman" w:cs="Times New Roman"/>
          <w:sz w:val="24"/>
          <w:szCs w:val="24"/>
        </w:rPr>
        <w:t>NFD slope</w:t>
      </w:r>
      <w:r w:rsidR="006A09C1">
        <w:rPr>
          <w:rFonts w:ascii="Times New Roman" w:hAnsi="Times New Roman" w:cs="Times New Roman" w:hint="eastAsia"/>
          <w:sz w:val="24"/>
          <w:szCs w:val="24"/>
          <w:lang w:eastAsia="zh-TW"/>
        </w:rPr>
        <w:t xml:space="preserve"> (</w:t>
      </w:r>
      <w:r w:rsidR="006A09C1">
        <w:rPr>
          <w:rFonts w:ascii="Times New Roman" w:hAnsi="Times New Roman" w:cs="Times New Roman"/>
          <w:sz w:val="24"/>
          <w:szCs w:val="24"/>
        </w:rPr>
        <w:t>the magnitude of frequency dependence</w:t>
      </w:r>
      <w:r w:rsidR="002A3D2F">
        <w:rPr>
          <w:rFonts w:ascii="Times New Roman" w:hAnsi="Times New Roman" w:cs="Times New Roman"/>
          <w:sz w:val="24"/>
          <w:szCs w:val="24"/>
        </w:rPr>
        <w:t xml:space="preserve">) </w:t>
      </w:r>
      <w:r w:rsidR="006A09C1">
        <w:rPr>
          <w:rFonts w:ascii="Times New Roman" w:hAnsi="Times New Roman" w:cs="Times New Roman"/>
          <w:sz w:val="24"/>
          <w:szCs w:val="24"/>
        </w:rPr>
        <w:t>and NFD intercept</w:t>
      </w:r>
      <w:r w:rsidR="006A09C1">
        <w:rPr>
          <w:rFonts w:ascii="Times New Roman" w:hAnsi="Times New Roman" w:cs="Times New Roman" w:hint="eastAsia"/>
          <w:sz w:val="24"/>
          <w:szCs w:val="24"/>
          <w:lang w:eastAsia="zh-TW"/>
        </w:rPr>
        <w:t xml:space="preserve"> (s</w:t>
      </w:r>
      <w:r w:rsidR="006A09C1">
        <w:rPr>
          <w:rFonts w:ascii="Times New Roman" w:hAnsi="Times New Roman" w:cs="Times New Roman"/>
          <w:sz w:val="24"/>
          <w:szCs w:val="24"/>
          <w:lang w:eastAsia="zh-TW"/>
        </w:rPr>
        <w:t>pecies’ growth rate when at rare)</w:t>
      </w:r>
      <w:r w:rsidR="006A09C1">
        <w:rPr>
          <w:rFonts w:ascii="Times New Roman" w:hAnsi="Times New Roman" w:cs="Times New Roman"/>
          <w:sz w:val="24"/>
          <w:szCs w:val="24"/>
        </w:rPr>
        <w:t xml:space="preserve"> </w:t>
      </w:r>
      <w:r w:rsidR="002A3D2F">
        <w:rPr>
          <w:rFonts w:ascii="Times New Roman" w:hAnsi="Times New Roman" w:cs="Times New Roman"/>
          <w:sz w:val="24"/>
          <w:szCs w:val="24"/>
        </w:rPr>
        <w:t xml:space="preserve">cannot </w:t>
      </w:r>
      <w:r w:rsidR="00FC0C4F">
        <w:rPr>
          <w:rFonts w:ascii="Times New Roman" w:hAnsi="Times New Roman" w:cs="Times New Roman"/>
          <w:sz w:val="24"/>
          <w:szCs w:val="24"/>
        </w:rPr>
        <w:t>be used to</w:t>
      </w:r>
      <w:r w:rsidR="00F450D8">
        <w:rPr>
          <w:rFonts w:ascii="Times New Roman" w:hAnsi="Times New Roman" w:cs="Times New Roman"/>
          <w:sz w:val="24"/>
          <w:szCs w:val="24"/>
        </w:rPr>
        <w:t xml:space="preserve"> accurately </w:t>
      </w:r>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NFD slope</w:t>
      </w:r>
      <w:r w:rsidR="0089275E">
        <w:rPr>
          <w:rFonts w:ascii="Times New Roman" w:hAnsi="Times New Roman" w:cs="Times New Roman"/>
          <w:sz w:val="24"/>
          <w:szCs w:val="24"/>
        </w:rPr>
        <w:t xml:space="preserve"> and intercept</w:t>
      </w:r>
      <w:r w:rsidR="002A3D2F">
        <w:rPr>
          <w:rFonts w:ascii="Times New Roman" w:hAnsi="Times New Roman" w:cs="Times New Roman"/>
          <w:sz w:val="24"/>
          <w:szCs w:val="24"/>
        </w:rPr>
        <w:t xml:space="preserve"> </w:t>
      </w:r>
      <w:r w:rsidR="0089275E">
        <w:rPr>
          <w:rFonts w:ascii="Times New Roman" w:hAnsi="Times New Roman" w:cs="Times New Roman"/>
          <w:sz w:val="24"/>
          <w:szCs w:val="24"/>
        </w:rPr>
        <w:t xml:space="preserve">is affected by not only intra- and inter-specific competition coefficients but also subject to the value that the community biomass is assumed to be. </w:t>
      </w:r>
      <w:r w:rsidR="00992ECB">
        <w:rPr>
          <w:rFonts w:ascii="Times New Roman" w:hAnsi="Times New Roman" w:cs="Times New Roman"/>
          <w:sz w:val="24"/>
          <w:szCs w:val="24"/>
        </w:rPr>
        <w:t>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12F3C900" w:rsidR="00992ECB" w:rsidRDefault="006A09C1"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We attempt to derive the NFD slope and intercept from </w:t>
      </w:r>
      <w:r w:rsidR="00664288">
        <w:rPr>
          <w:rFonts w:ascii="Times New Roman" w:hAnsi="Times New Roman" w:cs="Times New Roman"/>
          <w:sz w:val="24"/>
          <w:szCs w:val="24"/>
        </w:rPr>
        <w:t>a two species</w:t>
      </w:r>
      <w:r>
        <w:rPr>
          <w:rFonts w:ascii="Times New Roman" w:hAnsi="Times New Roman" w:cs="Times New Roman"/>
          <w:sz w:val="24"/>
          <w:szCs w:val="24"/>
        </w:rPr>
        <w:t xml:space="preserve"> Lotka-Volterra </w:t>
      </w:r>
      <w:r w:rsidR="00664288">
        <w:rPr>
          <w:rFonts w:ascii="Times New Roman" w:hAnsi="Times New Roman" w:cs="Times New Roman"/>
          <w:sz w:val="24"/>
          <w:szCs w:val="24"/>
        </w:rPr>
        <w:t xml:space="preserve">competition </w:t>
      </w:r>
      <w:r>
        <w:rPr>
          <w:rFonts w:ascii="Times New Roman" w:hAnsi="Times New Roman" w:cs="Times New Roman"/>
          <w:sz w:val="24"/>
          <w:szCs w:val="24"/>
        </w:rPr>
        <w:t>model</w:t>
      </w:r>
      <w:r w:rsidR="00664288">
        <w:rPr>
          <w:rFonts w:ascii="Times New Roman" w:hAnsi="Times New Roman" w:cs="Times New Roman"/>
          <w:sz w:val="24"/>
          <w:szCs w:val="24"/>
        </w:rPr>
        <w:t xml:space="preserve">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664288">
        <w:rPr>
          <w:rFonts w:ascii="Times New Roman" w:hAnsi="Times New Roman" w:cs="Times New Roman"/>
          <w:sz w:val="24"/>
          <w:szCs w:val="24"/>
        </w:rPr>
        <w:t xml:space="preserve">), where </w:t>
      </w:r>
      <w:r w:rsidR="00664288" w:rsidRPr="00664288">
        <w:rPr>
          <w:rFonts w:ascii="Times New Roman" w:hAnsi="Times New Roman" w:cs="Times New Roman"/>
          <w:i/>
          <w:sz w:val="24"/>
          <w:szCs w:val="24"/>
        </w:rPr>
        <w:t>N</w:t>
      </w:r>
      <w:r w:rsidR="00664288" w:rsidRPr="00664288">
        <w:rPr>
          <w:rFonts w:ascii="Times New Roman" w:hAnsi="Times New Roman" w:cs="Times New Roman"/>
          <w:i/>
          <w:sz w:val="24"/>
          <w:szCs w:val="24"/>
          <w:vertAlign w:val="subscript"/>
        </w:rPr>
        <w:t>i</w:t>
      </w:r>
      <w:r w:rsidR="00664288">
        <w:rPr>
          <w:rFonts w:ascii="Times New Roman" w:hAnsi="Times New Roman" w:cs="Times New Roman"/>
          <w:sz w:val="24"/>
          <w:szCs w:val="24"/>
        </w:rPr>
        <w:t xml:space="preserve"> is scaled on its carrying capacity but does not means</w:t>
      </w:r>
      <w:r w:rsidR="0034356A">
        <w:rPr>
          <w:rFonts w:ascii="Times New Roman" w:hAnsi="Times New Roman" w:cs="Times New Roman"/>
          <w:sz w:val="24"/>
          <w:szCs w:val="24"/>
        </w:rPr>
        <w:t xml:space="preserve"> two species </w:t>
      </w:r>
      <w:r w:rsidR="00664288">
        <w:rPr>
          <w:rFonts w:ascii="Times New Roman" w:hAnsi="Times New Roman" w:cs="Times New Roman"/>
          <w:sz w:val="24"/>
          <w:szCs w:val="24"/>
        </w:rPr>
        <w:t>have</w:t>
      </w:r>
      <w:r w:rsidR="0034356A">
        <w:rPr>
          <w:rFonts w:ascii="Times New Roman" w:hAnsi="Times New Roman" w:cs="Times New Roman"/>
          <w:sz w:val="24"/>
          <w:szCs w:val="24"/>
        </w:rPr>
        <w:t xml:space="preserve"> the</w:t>
      </w:r>
      <w:r w:rsidR="00664288">
        <w:rPr>
          <w:rFonts w:ascii="Times New Roman" w:hAnsi="Times New Roman" w:cs="Times New Roman"/>
          <w:sz w:val="24"/>
          <w:szCs w:val="24"/>
        </w:rPr>
        <w:t xml:space="preserve"> same carrying capacity</w:t>
      </w:r>
      <w:r>
        <w:rPr>
          <w:rFonts w:ascii="Times New Roman" w:hAnsi="Times New Roman" w:cs="Times New Roman"/>
          <w:sz w:val="24"/>
          <w:szCs w:val="24"/>
        </w:rPr>
        <w:t xml:space="preserve">. In a Lotka-Volterra model, there is no variable representing species’ frequency, so that we have to </w:t>
      </w:r>
      <w:r w:rsidR="00DC5134">
        <w:rPr>
          <w:rFonts w:ascii="Times New Roman" w:hAnsi="Times New Roman" w:cs="Times New Roman"/>
          <w:sz w:val="24"/>
          <w:szCs w:val="24"/>
        </w:rPr>
        <w:t>assum</w:t>
      </w:r>
      <w:r>
        <w:rPr>
          <w:rFonts w:ascii="Times New Roman" w:hAnsi="Times New Roman" w:cs="Times New Roman"/>
          <w:sz w:val="24"/>
          <w:szCs w:val="24"/>
        </w:rPr>
        <w:t>e a fixed</w:t>
      </w:r>
      <w:r w:rsidR="00DC5134">
        <w:rPr>
          <w:rFonts w:ascii="Times New Roman" w:hAnsi="Times New Roman" w:cs="Times New Roman"/>
          <w:sz w:val="24"/>
          <w:szCs w:val="24"/>
        </w:rPr>
        <w:t xml:space="preserve"> community density</w:t>
      </w:r>
      <w:r>
        <w:rPr>
          <w:rFonts w:ascii="Times New Roman" w:hAnsi="Times New Roman" w:cs="Times New Roman"/>
          <w:sz w:val="24"/>
          <w:szCs w:val="24"/>
        </w:rPr>
        <w:t xml:space="preserve">,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is always saturated. </w:t>
      </w:r>
      <w:r w:rsidR="0034356A">
        <w:rPr>
          <w:rFonts w:ascii="Times New Roman" w:hAnsi="Times New Roman" w:cs="Times New Roman"/>
          <w:sz w:val="24"/>
          <w:szCs w:val="24"/>
        </w:rPr>
        <w:t>F</w:t>
      </w:r>
      <w:r>
        <w:rPr>
          <w:rFonts w:ascii="Times New Roman" w:hAnsi="Times New Roman" w:cs="Times New Roman"/>
          <w:sz w:val="24"/>
          <w:szCs w:val="24"/>
        </w:rPr>
        <w:t xml:space="preserve">ixing the </w:t>
      </w:r>
      <w:r w:rsidR="00992ECB" w:rsidRPr="00B0403D">
        <w:rPr>
          <w:rFonts w:ascii="Times New Roman" w:hAnsi="Times New Roman" w:cs="Times New Roman"/>
          <w:sz w:val="24"/>
          <w:szCs w:val="24"/>
        </w:rPr>
        <w:t xml:space="preserve">community density </w:t>
      </w:r>
      <w:r>
        <w:rPr>
          <w:rFonts w:ascii="Times New Roman" w:hAnsi="Times New Roman" w:cs="Times New Roman"/>
          <w:sz w:val="24"/>
          <w:szCs w:val="24"/>
        </w:rPr>
        <w:t>makes the</w:t>
      </w:r>
      <w:r w:rsidR="00992ECB">
        <w:rPr>
          <w:rFonts w:ascii="Times New Roman" w:hAnsi="Times New Roman" w:cs="Times New Roman"/>
          <w:sz w:val="24"/>
          <w:szCs w:val="24"/>
        </w:rPr>
        <w:t xml:space="preserve"> density dependency, </w:t>
      </w:r>
      <w:r w:rsidR="00992ECB" w:rsidRPr="00D07EFB">
        <w:rPr>
          <w:rFonts w:ascii="Times New Roman" w:hAnsi="Times New Roman" w:cs="Times New Roman"/>
          <w:i/>
          <w:sz w:val="24"/>
          <w:szCs w:val="24"/>
        </w:rPr>
        <w:t>α</w:t>
      </w:r>
      <w:r w:rsidR="00992ECB" w:rsidRPr="00D07EFB">
        <w:rPr>
          <w:rFonts w:ascii="Times New Roman" w:hAnsi="Times New Roman" w:cs="Times New Roman"/>
          <w:i/>
          <w:sz w:val="24"/>
          <w:szCs w:val="24"/>
          <w:vertAlign w:val="subscript"/>
        </w:rPr>
        <w:t>ij</w:t>
      </w:r>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34356A">
        <w:rPr>
          <w:rFonts w:ascii="Times New Roman" w:hAnsi="Times New Roman" w:cs="Times New Roman"/>
          <w:sz w:val="24"/>
          <w:szCs w:val="24"/>
        </w:rPr>
        <w:t xml:space="preserve">, and makes species’ frequency can be calculated by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34356A" w:rsidRPr="0034356A">
        <w:rPr>
          <w:rFonts w:ascii="Times New Roman" w:hAnsi="Times New Roman" w:cs="Times New Roman"/>
          <w:i/>
          <w:sz w:val="24"/>
          <w:szCs w:val="24"/>
        </w:rPr>
        <w:t>B</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T</w:t>
      </w:r>
      <w:r w:rsidR="00992ECB" w:rsidRPr="00B0403D">
        <w:rPr>
          <w:rFonts w:ascii="Times New Roman" w:hAnsi="Times New Roman" w:cs="Times New Roman"/>
          <w:sz w:val="24"/>
          <w:szCs w:val="24"/>
        </w:rPr>
        <w: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w:t>
      </w:r>
      <w:r w:rsidR="0034356A">
        <w:rPr>
          <w:rFonts w:ascii="Times New Roman" w:hAnsi="Times New Roman" w:cs="Times New Roman"/>
          <w:sz w:val="24"/>
          <w:szCs w:val="24"/>
        </w:rPr>
        <w:t xml:space="preserve">then </w:t>
      </w:r>
      <w:r w:rsidR="00992ECB" w:rsidRPr="00B0403D">
        <w:rPr>
          <w:rFonts w:ascii="Times New Roman" w:hAnsi="Times New Roman" w:cs="Times New Roman"/>
          <w:sz w:val="24"/>
          <w:szCs w:val="24"/>
        </w:rPr>
        <w:t>be rewritten as followed.</w:t>
      </w:r>
    </w:p>
    <w:p w14:paraId="247905EA" w14:textId="4C9A54CC" w:rsidR="00992ECB" w:rsidRDefault="00B54319" w:rsidP="00C1590A">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6839C9EA" w14:textId="77777777" w:rsidR="0034356A" w:rsidRDefault="002F4910"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w:t>
      </w:r>
      <w:r w:rsidR="0034356A">
        <w:rPr>
          <w:rFonts w:ascii="Times New Roman" w:hAnsi="Times New Roman" w:cs="Times New Roman"/>
          <w:sz w:val="24"/>
          <w:szCs w:val="24"/>
        </w:rPr>
        <w:t>the</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 xml:space="preserve">equilibrium </w:t>
      </w:r>
      <w:r w:rsidR="00992ECB" w:rsidRPr="00B0403D">
        <w:rPr>
          <w:rFonts w:ascii="Times New Roman" w:hAnsi="Times New Roman" w:cs="Times New Roman"/>
          <w:sz w:val="24"/>
          <w:szCs w:val="24"/>
        </w:rPr>
        <w:t xml:space="preserve">community density </w:t>
      </w:r>
      <w:r w:rsidR="0034356A">
        <w:rPr>
          <w:rFonts w:ascii="Times New Roman" w:hAnsi="Times New Roman" w:cs="Times New Roman"/>
          <w:sz w:val="24"/>
          <w:szCs w:val="24"/>
        </w:rPr>
        <w:t xml:space="preserve">at any given density of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992ECB" w:rsidRPr="00B0403D">
        <w:rPr>
          <w:rFonts w:ascii="Times New Roman" w:hAnsi="Times New Roman" w:cs="Times New Roman"/>
          <w:sz w:val="24"/>
          <w:szCs w:val="24"/>
        </w:rPr>
        <w:t xml:space="preserve"> </w:t>
      </w:r>
    </w:p>
    <w:p w14:paraId="309D32A1" w14:textId="31E4E95B" w:rsidR="00BB5886" w:rsidRDefault="0034356A"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calculate the NFD intercept, we can replace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 xml:space="preserve"> with 0 because NFD intercept of species </w:t>
      </w:r>
      <w:r w:rsidRPr="0034356A">
        <w:rPr>
          <w:rFonts w:ascii="Times New Roman" w:hAnsi="Times New Roman" w:cs="Times New Roman"/>
          <w:i/>
          <w:sz w:val="24"/>
          <w:szCs w:val="24"/>
        </w:rPr>
        <w:t>i</w:t>
      </w:r>
      <w:r>
        <w:rPr>
          <w:rFonts w:ascii="Times New Roman" w:hAnsi="Times New Roman" w:cs="Times New Roman"/>
          <w:sz w:val="24"/>
          <w:szCs w:val="24"/>
        </w:rPr>
        <w:t xml:space="preserve"> is the species’ growth rate when at the frequency of zero and the other species is at steady state. </w:t>
      </w:r>
      <w:r w:rsidR="00BB5886">
        <w:rPr>
          <w:rFonts w:ascii="Times New Roman" w:hAnsi="Times New Roman" w:cs="Times New Roman"/>
          <w:sz w:val="24"/>
          <w:szCs w:val="24"/>
        </w:rPr>
        <w:t xml:space="preserve">Therefore, the NFD intercept can be calculated as follow. </w:t>
      </w:r>
    </w:p>
    <w:p w14:paraId="67A44EC0" w14:textId="759AF67C" w:rsidR="00BB5886" w:rsidRDefault="00BB5886" w:rsidP="00BB588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0679F374" w14:textId="0AD5E64B" w:rsidR="008A0330" w:rsidRDefault="00BB5886" w:rsidP="008A0330">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 xml:space="preserve">The </w:t>
      </w:r>
      <w:r w:rsidRPr="00BB5886">
        <w:rPr>
          <w:rFonts w:ascii="Times New Roman" w:hAnsi="Times New Roman" w:cs="Times New Roman"/>
          <w:i/>
          <w:sz w:val="24"/>
          <w:szCs w:val="24"/>
        </w:rPr>
        <w:t>B</w:t>
      </w:r>
      <w:r>
        <w:rPr>
          <w:rFonts w:ascii="Times New Roman" w:hAnsi="Times New Roman" w:cs="Times New Roman"/>
          <w:sz w:val="24"/>
          <w:szCs w:val="24"/>
        </w:rPr>
        <w:t xml:space="preserve"> in equation 3 becomes the carrying capacity of species </w:t>
      </w:r>
      <w:r w:rsidRPr="00BB5886">
        <w:rPr>
          <w:rFonts w:ascii="Times New Roman" w:hAnsi="Times New Roman" w:cs="Times New Roman"/>
          <w:i/>
          <w:sz w:val="24"/>
          <w:szCs w:val="24"/>
        </w:rPr>
        <w:t>j</w:t>
      </w:r>
      <w:r>
        <w:rPr>
          <w:rFonts w:ascii="Times New Roman" w:hAnsi="Times New Roman" w:cs="Times New Roman"/>
          <w:sz w:val="24"/>
          <w:szCs w:val="24"/>
        </w:rPr>
        <w:t xml:space="preserve">. Equation 3 </w:t>
      </w:r>
      <w:r>
        <w:rPr>
          <w:rFonts w:ascii="Times New Roman" w:hAnsi="Times New Roman" w:cs="Times New Roman" w:hint="eastAsia"/>
          <w:sz w:val="24"/>
          <w:szCs w:val="24"/>
          <w:lang w:eastAsia="zh-TW"/>
        </w:rPr>
        <w:t>s</w:t>
      </w:r>
      <w:r>
        <w:rPr>
          <w:rFonts w:ascii="Times New Roman" w:hAnsi="Times New Roman" w:cs="Times New Roman"/>
          <w:sz w:val="24"/>
          <w:szCs w:val="24"/>
          <w:lang w:eastAsia="zh-TW"/>
        </w:rPr>
        <w:t xml:space="preserve">hows that species’ per capita growth rate when approaching a frequency of zero is determined by not only </w:t>
      </w:r>
      <w:r w:rsidR="008A0330">
        <w:rPr>
          <w:rFonts w:ascii="Times New Roman" w:hAnsi="Times New Roman" w:cs="Times New Roman"/>
          <w:sz w:val="24"/>
          <w:szCs w:val="24"/>
          <w:lang w:eastAsia="zh-TW"/>
        </w:rPr>
        <w:t>its</w:t>
      </w:r>
      <w:r>
        <w:rPr>
          <w:rFonts w:ascii="Times New Roman" w:hAnsi="Times New Roman" w:cs="Times New Roman"/>
          <w:sz w:val="24"/>
          <w:szCs w:val="24"/>
          <w:lang w:eastAsia="zh-TW"/>
        </w:rPr>
        <w:t xml:space="preserve"> own intrinsic</w:t>
      </w:r>
      <w:r w:rsidR="008A0330">
        <w:rPr>
          <w:rFonts w:ascii="Times New Roman" w:hAnsi="Times New Roman" w:cs="Times New Roman"/>
          <w:sz w:val="24"/>
          <w:szCs w:val="24"/>
          <w:lang w:eastAsia="zh-TW"/>
        </w:rPr>
        <w:t xml:space="preserve"> per capita</w:t>
      </w:r>
      <w:r>
        <w:rPr>
          <w:rFonts w:ascii="Times New Roman" w:hAnsi="Times New Roman" w:cs="Times New Roman"/>
          <w:sz w:val="24"/>
          <w:szCs w:val="24"/>
          <w:lang w:eastAsia="zh-TW"/>
        </w:rPr>
        <w:t xml:space="preserve"> growth rate (</w:t>
      </w:r>
      <w:r w:rsidRPr="008A0330">
        <w:rPr>
          <w:rFonts w:ascii="Times New Roman" w:hAnsi="Times New Roman" w:cs="Times New Roman"/>
          <w:i/>
          <w:sz w:val="24"/>
          <w:szCs w:val="24"/>
          <w:lang w:eastAsia="zh-TW"/>
        </w:rPr>
        <w:t>r</w:t>
      </w:r>
      <w:r w:rsidRPr="008A0330">
        <w:rPr>
          <w:rFonts w:ascii="Times New Roman" w:hAnsi="Times New Roman" w:cs="Times New Roman"/>
          <w:i/>
          <w:sz w:val="24"/>
          <w:szCs w:val="24"/>
          <w:vertAlign w:val="subscript"/>
          <w:lang w:eastAsia="zh-TW"/>
        </w:rPr>
        <w:t>i</w:t>
      </w:r>
      <w:r>
        <w:rPr>
          <w:rFonts w:ascii="Times New Roman" w:hAnsi="Times New Roman" w:cs="Times New Roman"/>
          <w:sz w:val="24"/>
          <w:szCs w:val="24"/>
          <w:lang w:eastAsia="zh-TW"/>
        </w:rPr>
        <w:t xml:space="preserve">) but also </w:t>
      </w:r>
      <w:r w:rsidR="008A0330">
        <w:rPr>
          <w:rFonts w:ascii="Times New Roman" w:hAnsi="Times New Roman" w:cs="Times New Roman"/>
          <w:sz w:val="24"/>
          <w:szCs w:val="24"/>
          <w:lang w:eastAsia="zh-TW"/>
        </w:rPr>
        <w:t xml:space="preserve">the inter-specific competition coefficient </w:t>
      </w:r>
      <w:r w:rsidR="008A0330" w:rsidRPr="00B0403D">
        <w:rPr>
          <w:rFonts w:ascii="Times New Roman" w:hAnsi="Times New Roman" w:cs="Times New Roman"/>
          <w:sz w:val="24"/>
          <w:szCs w:val="24"/>
        </w:rPr>
        <w:t>(</w:t>
      </w:r>
      <w:r w:rsidR="008A0330" w:rsidRPr="00CE29AE">
        <w:rPr>
          <w:rFonts w:ascii="Times New Roman" w:hAnsi="Times New Roman" w:cs="Times New Roman"/>
          <w:i/>
          <w:sz w:val="24"/>
          <w:szCs w:val="24"/>
        </w:rPr>
        <w:t>α</w:t>
      </w:r>
      <w:r w:rsidR="008A0330" w:rsidRPr="00CE29AE">
        <w:rPr>
          <w:rFonts w:ascii="Times New Roman" w:hAnsi="Times New Roman" w:cs="Times New Roman"/>
          <w:i/>
          <w:sz w:val="24"/>
          <w:szCs w:val="24"/>
          <w:vertAlign w:val="subscript"/>
        </w:rPr>
        <w:t>ij</w:t>
      </w:r>
      <w:r w:rsidR="008A0330" w:rsidRPr="00B0403D">
        <w:rPr>
          <w:rFonts w:ascii="Times New Roman" w:hAnsi="Times New Roman" w:cs="Times New Roman"/>
          <w:sz w:val="24"/>
          <w:szCs w:val="24"/>
        </w:rPr>
        <w:t>)</w:t>
      </w:r>
      <w:r w:rsidR="008A0330">
        <w:rPr>
          <w:rFonts w:ascii="Times New Roman" w:hAnsi="Times New Roman" w:cs="Times New Roman"/>
          <w:sz w:val="24"/>
          <w:szCs w:val="24"/>
        </w:rPr>
        <w:t xml:space="preserve"> </w:t>
      </w:r>
      <w:r w:rsidR="008A0330">
        <w:rPr>
          <w:rFonts w:ascii="Times New Roman" w:hAnsi="Times New Roman" w:cs="Times New Roman"/>
          <w:sz w:val="24"/>
          <w:szCs w:val="24"/>
          <w:lang w:eastAsia="zh-TW"/>
        </w:rPr>
        <w:t xml:space="preserve">and species </w:t>
      </w:r>
      <w:r w:rsidR="008A0330" w:rsidRPr="008A0330">
        <w:rPr>
          <w:rFonts w:ascii="Times New Roman" w:hAnsi="Times New Roman" w:cs="Times New Roman"/>
          <w:i/>
          <w:sz w:val="24"/>
          <w:szCs w:val="24"/>
          <w:lang w:eastAsia="zh-TW"/>
        </w:rPr>
        <w:t>j</w:t>
      </w:r>
      <w:r w:rsidR="008A0330">
        <w:rPr>
          <w:rFonts w:ascii="Times New Roman" w:hAnsi="Times New Roman" w:cs="Times New Roman"/>
          <w:sz w:val="24"/>
          <w:szCs w:val="24"/>
          <w:lang w:eastAsia="zh-TW"/>
        </w:rPr>
        <w:t>’s carrying capacity. When a species has higher intrinsic per capita growth rate (</w:t>
      </w:r>
      <w:r w:rsidR="008A0330" w:rsidRPr="008A0330">
        <w:rPr>
          <w:rFonts w:ascii="Times New Roman" w:hAnsi="Times New Roman" w:cs="Times New Roman"/>
          <w:i/>
          <w:sz w:val="24"/>
          <w:szCs w:val="24"/>
          <w:lang w:eastAsia="zh-TW"/>
        </w:rPr>
        <w:t>r</w:t>
      </w:r>
      <w:r w:rsidR="008A0330" w:rsidRPr="008A0330">
        <w:rPr>
          <w:rFonts w:ascii="Times New Roman" w:hAnsi="Times New Roman" w:cs="Times New Roman"/>
          <w:i/>
          <w:sz w:val="24"/>
          <w:szCs w:val="24"/>
          <w:vertAlign w:val="subscript"/>
          <w:lang w:eastAsia="zh-TW"/>
        </w:rPr>
        <w:t>i</w:t>
      </w:r>
      <w:r w:rsidR="008A0330">
        <w:rPr>
          <w:rFonts w:ascii="Times New Roman" w:hAnsi="Times New Roman" w:cs="Times New Roman"/>
          <w:sz w:val="24"/>
          <w:szCs w:val="24"/>
          <w:lang w:eastAsia="zh-TW"/>
        </w:rPr>
        <w:t xml:space="preserve">) or its competitor has lower carrying capacity, a species should have higher </w:t>
      </w:r>
      <w:r w:rsidR="00D1306A">
        <w:rPr>
          <w:rFonts w:ascii="Times New Roman" w:hAnsi="Times New Roman" w:cs="Times New Roman"/>
          <w:sz w:val="24"/>
          <w:szCs w:val="24"/>
          <w:lang w:eastAsia="zh-TW"/>
        </w:rPr>
        <w:t xml:space="preserve">NFD intercept </w:t>
      </w:r>
      <w:r w:rsidR="00D1306A" w:rsidRPr="00B0403D">
        <w:rPr>
          <w:rFonts w:ascii="Times New Roman" w:hAnsi="Times New Roman" w:cs="Times New Roman"/>
          <w:sz w:val="24"/>
          <w:szCs w:val="24"/>
        </w:rPr>
        <w:t xml:space="preserve">(Fig. </w:t>
      </w:r>
      <w:r w:rsidR="00D1306A">
        <w:rPr>
          <w:rFonts w:ascii="Times New Roman" w:hAnsi="Times New Roman" w:cs="Times New Roman"/>
          <w:sz w:val="24"/>
          <w:szCs w:val="24"/>
        </w:rPr>
        <w:t>1</w:t>
      </w:r>
      <w:r w:rsidR="00D1306A" w:rsidRPr="00B0403D">
        <w:rPr>
          <w:rFonts w:ascii="Times New Roman" w:hAnsi="Times New Roman" w:cs="Times New Roman"/>
          <w:sz w:val="24"/>
          <w:szCs w:val="24"/>
        </w:rPr>
        <w:t>).</w:t>
      </w:r>
      <w:r w:rsidR="00D1306A">
        <w:rPr>
          <w:rFonts w:ascii="Times New Roman" w:hAnsi="Times New Roman" w:cs="Times New Roman"/>
          <w:sz w:val="24"/>
          <w:szCs w:val="24"/>
          <w:lang w:eastAsia="zh-TW"/>
        </w:rPr>
        <w:t xml:space="preserve"> </w:t>
      </w:r>
    </w:p>
    <w:p w14:paraId="51E4A12C" w14:textId="3EA97854" w:rsidR="00992ECB" w:rsidRPr="00BB5886" w:rsidRDefault="00992ECB" w:rsidP="008A033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calculate the </w:t>
      </w:r>
      <w:r w:rsidR="00BB5886">
        <w:rPr>
          <w:rFonts w:ascii="Times New Roman" w:hAnsi="Times New Roman" w:cs="Times New Roman"/>
          <w:sz w:val="24"/>
          <w:szCs w:val="24"/>
        </w:rPr>
        <w:t>NFD slope</w:t>
      </w:r>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4B07F38B" w14:textId="058550EC" w:rsidR="00992ECB" w:rsidRDefault="00992ECB" w:rsidP="00C1590A">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8A0330">
        <w:rPr>
          <w:rFonts w:ascii="Times New Roman" w:hAnsi="Times New Roman" w:cs="Times New Roman"/>
          <w:sz w:val="24"/>
          <w:szCs w:val="24"/>
        </w:rPr>
        <w:t>4</w:t>
      </w:r>
      <w:r>
        <w:rPr>
          <w:rFonts w:ascii="Times New Roman" w:hAnsi="Times New Roman" w:cs="Times New Roman"/>
          <w:sz w:val="24"/>
          <w:szCs w:val="24"/>
        </w:rPr>
        <w:t>)</w:t>
      </w:r>
    </w:p>
    <w:p w14:paraId="65666FED" w14:textId="77777777" w:rsidR="00276BC9" w:rsidRDefault="00B84601" w:rsidP="00276BC9">
      <w:pPr>
        <w:pStyle w:val="Normal1"/>
        <w:spacing w:line="360" w:lineRule="auto"/>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sidR="008A0330">
        <w:rPr>
          <w:rFonts w:ascii="Times New Roman" w:hAnsi="Times New Roman" w:cs="Times New Roman"/>
          <w:sz w:val="24"/>
          <w:szCs w:val="24"/>
        </w:rPr>
        <w:t>4</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D1306A">
        <w:rPr>
          <w:rFonts w:ascii="Times New Roman" w:hAnsi="Times New Roman" w:cs="Times New Roman"/>
          <w:sz w:val="24"/>
          <w:szCs w:val="24"/>
        </w:rPr>
        <w:t>per capita growth</w:t>
      </w:r>
      <w:r w:rsidRPr="00B0403D">
        <w:rPr>
          <w:rFonts w:ascii="Times New Roman" w:hAnsi="Times New Roman" w:cs="Times New Roman"/>
          <w:sz w:val="24"/>
          <w:szCs w:val="24"/>
        </w:rPr>
        <w:t xml:space="preserve"> rate with respect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8A0330">
        <w:rPr>
          <w:rFonts w:ascii="Times New Roman" w:hAnsi="Times New Roman" w:cs="Times New Roman"/>
          <w:sz w:val="24"/>
          <w:szCs w:val="24"/>
        </w:rPr>
        <w:t>4,</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Pr>
          <w:rFonts w:ascii="Times New Roman" w:hAnsi="Times New Roman" w:cs="Times New Roman"/>
          <w:sz w:val="24"/>
          <w:szCs w:val="24"/>
        </w:rPr>
        <w:t xml:space="preserve">), </w:t>
      </w:r>
      <w:r w:rsid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w:t>
      </w:r>
      <w:r w:rsidR="00992ECB" w:rsidRPr="00B0403D">
        <w:rPr>
          <w:rFonts w:ascii="Times New Roman" w:hAnsi="Times New Roman" w:cs="Times New Roman"/>
          <w:sz w:val="24"/>
          <w:szCs w:val="24"/>
        </w:rPr>
        <w:t xml:space="preserve"> growth rate (</w:t>
      </w:r>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w:t>
      </w:r>
      <w:r w:rsidR="00D1306A">
        <w:rPr>
          <w:rFonts w:ascii="Times New Roman" w:hAnsi="Times New Roman" w:cs="Times New Roman"/>
          <w:sz w:val="24"/>
          <w:szCs w:val="24"/>
        </w:rPr>
        <w:t xml:space="preserve">Equation 4 shows that </w:t>
      </w:r>
      <w:r>
        <w:rPr>
          <w:rFonts w:ascii="Times New Roman" w:hAnsi="Times New Roman" w:cs="Times New Roman"/>
          <w:sz w:val="24"/>
          <w:szCs w:val="24"/>
        </w:rPr>
        <w:t xml:space="preserve">the </w:t>
      </w:r>
      <w:r w:rsidR="008A0330">
        <w:rPr>
          <w:rFonts w:ascii="Times New Roman" w:hAnsi="Times New Roman" w:cs="Times New Roman"/>
          <w:sz w:val="24"/>
          <w:szCs w:val="24"/>
        </w:rPr>
        <w:t xml:space="preserve">NFD </w:t>
      </w:r>
      <w:r>
        <w:rPr>
          <w:rFonts w:ascii="Times New Roman" w:hAnsi="Times New Roman" w:cs="Times New Roman"/>
          <w:sz w:val="24"/>
          <w:szCs w:val="24"/>
        </w:rPr>
        <w:t xml:space="preserve">slope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ij</w:t>
      </w:r>
      <w:r w:rsidR="00992ECB" w:rsidRPr="00B0403D">
        <w:rPr>
          <w:rFonts w:ascii="Times New Roman" w:hAnsi="Times New Roman" w:cs="Times New Roman"/>
          <w:sz w:val="24"/>
          <w:szCs w:val="24"/>
        </w:rPr>
        <w:t>)</w:t>
      </w:r>
      <w:r w:rsidR="00BB5886">
        <w:rPr>
          <w:rFonts w:ascii="Times New Roman" w:hAnsi="Times New Roman" w:cs="Times New Roman" w:hint="eastAsia"/>
          <w:sz w:val="24"/>
          <w:szCs w:val="24"/>
          <w:lang w:eastAsia="zh-TW"/>
        </w:rPr>
        <w:t>.</w:t>
      </w:r>
      <w:r w:rsidR="00BB5886" w:rsidRPr="00B0403D">
        <w:rPr>
          <w:rFonts w:ascii="Times New Roman" w:hAnsi="Times New Roman" w:cs="Times New Roman"/>
          <w:sz w:val="24"/>
          <w:szCs w:val="24"/>
        </w:rPr>
        <w:t xml:space="preserve"> </w:t>
      </w:r>
      <w:r w:rsidR="00BB5886">
        <w:rPr>
          <w:rFonts w:ascii="Times New Roman" w:hAnsi="Times New Roman" w:cs="Times New Roman"/>
          <w:sz w:val="24"/>
          <w:szCs w:val="24"/>
        </w:rPr>
        <w:t>A</w:t>
      </w:r>
      <w:r w:rsidR="00992ECB" w:rsidRPr="00B0403D">
        <w:rPr>
          <w:rFonts w:ascii="Times New Roman" w:hAnsi="Times New Roman" w:cs="Times New Roman"/>
          <w:sz w:val="24"/>
          <w:szCs w:val="24"/>
        </w:rPr>
        <w:t xml:space="preserve">dditionally, higher </w:t>
      </w:r>
      <w:r w:rsidR="00D1306A" w:rsidRP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 growth</w:t>
      </w:r>
      <w:r w:rsidR="00992ECB" w:rsidRPr="00B0403D">
        <w:rPr>
          <w:rFonts w:ascii="Times New Roman" w:hAnsi="Times New Roman" w:cs="Times New Roman"/>
          <w:sz w:val="24"/>
          <w:szCs w:val="24"/>
        </w:rPr>
        <w:t xml:space="preserve"> rate of a species </w:t>
      </w:r>
      <w:r w:rsidR="00D1306A">
        <w:rPr>
          <w:rFonts w:ascii="Times New Roman" w:hAnsi="Times New Roman" w:cs="Times New Roman"/>
          <w:sz w:val="24"/>
          <w:szCs w:val="24"/>
        </w:rPr>
        <w:t>and/or</w:t>
      </w:r>
      <w:r w:rsidR="00992ECB" w:rsidRPr="00B0403D">
        <w:rPr>
          <w:rFonts w:ascii="Times New Roman" w:hAnsi="Times New Roman" w:cs="Times New Roman"/>
          <w:sz w:val="24"/>
          <w:szCs w:val="24"/>
        </w:rPr>
        <w:t xml:space="preserve"> higher community density (e.g. in the later more mature stage of the community) </w:t>
      </w:r>
      <w:r w:rsidR="00D1306A">
        <w:rPr>
          <w:rFonts w:ascii="Times New Roman" w:hAnsi="Times New Roman" w:cs="Times New Roman"/>
          <w:sz w:val="24"/>
          <w:szCs w:val="24"/>
        </w:rPr>
        <w:t xml:space="preserve">will </w:t>
      </w:r>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w:t>
      </w:r>
      <w:r w:rsidR="00D1306A">
        <w:rPr>
          <w:rFonts w:ascii="Times New Roman" w:hAnsi="Times New Roman" w:cs="Times New Roman"/>
          <w:sz w:val="24"/>
          <w:szCs w:val="24"/>
        </w:rPr>
        <w:t>stronger</w:t>
      </w:r>
      <w:r>
        <w:rPr>
          <w:rFonts w:ascii="Times New Roman" w:hAnsi="Times New Roman" w:cs="Times New Roman"/>
          <w:sz w:val="24"/>
          <w:szCs w:val="24"/>
        </w:rPr>
        <w:t xml:space="preserve"> negative </w:t>
      </w:r>
      <w:r w:rsidR="00992ECB" w:rsidRPr="00B0403D">
        <w:rPr>
          <w:rFonts w:ascii="Times New Roman" w:hAnsi="Times New Roman" w:cs="Times New Roman"/>
          <w:sz w:val="24"/>
          <w:szCs w:val="24"/>
        </w:rPr>
        <w:t xml:space="preserve">frequency dependency (Fig.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w:t>
      </w:r>
    </w:p>
    <w:p w14:paraId="0B16FE2E" w14:textId="03B48334" w:rsidR="00992ECB" w:rsidRDefault="00276BC9" w:rsidP="00276BC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3 and 4, we argue that both NFD intercept and slope should be </w:t>
      </w:r>
      <w:r w:rsidR="00B8777A">
        <w:rPr>
          <w:rFonts w:ascii="Times New Roman" w:hAnsi="Times New Roman" w:cs="Times New Roman"/>
          <w:sz w:val="24"/>
          <w:szCs w:val="24"/>
        </w:rPr>
        <w:t>used</w:t>
      </w:r>
      <w:r w:rsidRPr="00B0403D">
        <w:rPr>
          <w:rFonts w:ascii="Times New Roman" w:hAnsi="Times New Roman" w:cs="Times New Roman"/>
          <w:sz w:val="24"/>
          <w:szCs w:val="24"/>
        </w:rPr>
        <w:t xml:space="preserve"> with caution</w:t>
      </w:r>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Neither the difference nor the ratio of two species’ NFD intercept (equation 3) does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m:rPr>
            <m:sty m:val="p"/>
          </m:rP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4) is also not equivalent to the equation calculating niche difference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Pr>
          <w:rFonts w:ascii="Times New Roman" w:hAnsi="Times New Roman" w:cs="Times New Roman"/>
          <w:sz w:val="24"/>
          <w:szCs w:val="24"/>
        </w:rPr>
        <w:t>), a</w:t>
      </w:r>
      <w:r w:rsidR="00992ECB" w:rsidRPr="00B0403D">
        <w:rPr>
          <w:rFonts w:ascii="Times New Roman" w:hAnsi="Times New Roman" w:cs="Times New Roman"/>
          <w:sz w:val="24"/>
          <w:szCs w:val="24"/>
        </w:rPr>
        <w:t xml:space="preserve">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ND </w:t>
      </w:r>
      <w:r w:rsidR="00992ECB" w:rsidRPr="00B0403D">
        <w:rPr>
          <w:rFonts w:ascii="Times New Roman" w:hAnsi="Times New Roman" w:cs="Times New Roman"/>
          <w:sz w:val="24"/>
          <w:szCs w:val="24"/>
        </w:rPr>
        <w:t xml:space="preserve">for annual plant communities </w:t>
      </w:r>
      <w:r>
        <w:rPr>
          <w:rFonts w:ascii="Times New Roman" w:hAnsi="Times New Roman" w:cs="Times New Roman"/>
          <w:sz w:val="24"/>
          <w:szCs w:val="24"/>
        </w:rPr>
        <w:fldChar w:fldCharType="begin" w:fldLock="1"/>
      </w:r>
      <w:r w:rsidR="00654900">
        <w:rPr>
          <w:rFonts w:ascii="Times New Roman" w:hAnsi="Times New Roman" w:cs="Times New Roman"/>
          <w:sz w:val="24"/>
          <w:szCs w:val="24"/>
        </w:rPr>
        <w:instrText>ADDIN CSL_CITATION {"citationItems":[{"id":"ITEM-1","itemData":{"DOI":"10.1111/ele.12289","ISBN":"1461-0248","ISSN":"14610248","PMID":"24766326","abstract":"Recent hypotheses argue that phylogenetic relatedness should predict both the niche differences that stabilise coexistence and the average fitness differences that drive competitive dominance. These still largely untested predictions complicate Darwin's hypothesis that more closely related species less easily coexist, and challenge the use of community phylogenetic patterns to infer com-petition. We field parameterised models of competitor dynamics with pairs of 18 California annual plant species, and then related species' niche and fitness differences to their phylogenetic distance. Stabilising niche differences were unrelated to phylogenetic distance, while species' average fitness showed phylogenetic structure. This meant that more distant relatives had greater competitive asymmetry, which should favour the coexistence of close relatives. Nonetheless, coexistence proved unrelated to phylogeny, due in part to increasing variance in fitness differences with phylo-genetic distance, a previously overlooked property of such relationships. Together, these findings question the expectation that distant relatives should more readily coexist.","author":[{"dropping-particle":"","family":"Godoy","given":"Oscar","non-dropping-particle":"","parse-names":false,"suffix":""},{"dropping-particle":"","family":"Kraft","given":"Nathan J B","non-dropping-particle":"","parse-names":false,"suffix":""},{"dropping-particle":"","family":"Levine","given":"Jonathan M.","non-dropping-particle":"","parse-names":false,"suffix":""}],"container-title":"Ecology Letters","id":"ITEM-1","issue":"7","issued":{"date-parts":[["2014"]]},"page":"836-844","title":"Phylogenetic relatedness and the determinants of competitive outcomes","type":"article-journal","volume":"17"},"uris":["http://www.mendeley.com/documents/?uuid=95071008-3dd2-4aa8-ab39-b993a9082c37"]}],"mendeley":{"formattedCitation":"(Godoy et al. 2014)","manualFormatting":"(e.g. Godoy et al. 2014)","plainTextFormattedCitation":"(Godoy et al. 2014)","previouslyFormattedCitation":"(Godoy et al. 2014)"},"properties":{"noteIndex":0},"schema":"https://github.com/citation-style-language/schema/raw/master/csl-citation.json"}</w:instrText>
      </w:r>
      <w:r>
        <w:rPr>
          <w:rFonts w:ascii="Times New Roman" w:hAnsi="Times New Roman" w:cs="Times New Roman"/>
          <w:sz w:val="24"/>
          <w:szCs w:val="24"/>
        </w:rPr>
        <w:fldChar w:fldCharType="separate"/>
      </w:r>
      <w:r w:rsidRPr="00276BC9">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276BC9">
        <w:rPr>
          <w:rFonts w:ascii="Times New Roman" w:hAnsi="Times New Roman" w:cs="Times New Roman"/>
          <w:noProof/>
          <w:sz w:val="24"/>
          <w:szCs w:val="24"/>
        </w:rPr>
        <w:t>Godoy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3471">
        <w:rPr>
          <w:rFonts w:ascii="Times New Roman" w:hAnsi="Times New Roman" w:cs="Times New Roman"/>
          <w:sz w:val="24"/>
          <w:szCs w:val="24"/>
        </w:rPr>
        <w:t xml:space="preserve">Thus, while the </w:t>
      </w:r>
      <w:r>
        <w:rPr>
          <w:rFonts w:ascii="Times New Roman" w:hAnsi="Times New Roman" w:cs="Times New Roman"/>
          <w:sz w:val="24"/>
          <w:szCs w:val="24"/>
        </w:rPr>
        <w:t xml:space="preserve">negative frequency dependency </w:t>
      </w:r>
      <w:r w:rsidR="00193471">
        <w:rPr>
          <w:rFonts w:ascii="Times New Roman" w:hAnsi="Times New Roman" w:cs="Times New Roman"/>
          <w:sz w:val="24"/>
          <w:szCs w:val="24"/>
        </w:rPr>
        <w:t xml:space="preserve">method </w:t>
      </w:r>
      <w:r w:rsidR="00193471">
        <w:rPr>
          <w:rFonts w:ascii="Times New Roman" w:hAnsi="Times New Roman" w:cs="Times New Roman"/>
          <w:sz w:val="24"/>
          <w:szCs w:val="24"/>
        </w:rPr>
        <w:lastRenderedPageBreak/>
        <w:t xml:space="preserve">can correctly predict mutual invasibility, the </w:t>
      </w:r>
      <w:r w:rsidR="002F4910">
        <w:rPr>
          <w:rFonts w:ascii="Times New Roman" w:hAnsi="Times New Roman" w:cs="Times New Roman"/>
          <w:sz w:val="24"/>
          <w:szCs w:val="24"/>
        </w:rPr>
        <w:t xml:space="preserve">NFD </w:t>
      </w:r>
      <w:r>
        <w:rPr>
          <w:rFonts w:ascii="Times New Roman" w:hAnsi="Times New Roman" w:cs="Times New Roman"/>
          <w:sz w:val="24"/>
          <w:szCs w:val="24"/>
        </w:rPr>
        <w:t xml:space="preserve">intercept and slope </w:t>
      </w:r>
      <w:r w:rsidR="00992ECB" w:rsidRPr="00B0403D">
        <w:rPr>
          <w:rFonts w:ascii="Times New Roman" w:hAnsi="Times New Roman" w:cs="Times New Roman"/>
          <w:sz w:val="24"/>
          <w:szCs w:val="24"/>
        </w:rPr>
        <w:t xml:space="preserve">should not be </w:t>
      </w:r>
      <w:r w:rsidR="00193471">
        <w:rPr>
          <w:rFonts w:ascii="Times New Roman" w:hAnsi="Times New Roman" w:cs="Times New Roman"/>
          <w:sz w:val="24"/>
          <w:szCs w:val="24"/>
        </w:rPr>
        <w:t>interpreted as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00992ECB" w:rsidRPr="00B0403D">
        <w:rPr>
          <w:rFonts w:ascii="Times New Roman" w:hAnsi="Times New Roman" w:cs="Times New Roman"/>
          <w:sz w:val="24"/>
          <w:szCs w:val="24"/>
        </w:rPr>
        <w:t xml:space="preserve">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r w:rsidR="00193471">
        <w:rPr>
          <w:rFonts w:ascii="Times New Roman" w:hAnsi="Times New Roman" w:cs="Times New Roman"/>
          <w:sz w:val="24"/>
          <w:szCs w:val="24"/>
        </w:rPr>
        <w:t>evaluate Chesson’s inequality</w:t>
      </w:r>
      <w:r w:rsidR="00992ECB" w:rsidRPr="00B0403D">
        <w:rPr>
          <w:rFonts w:ascii="Times New Roman" w:hAnsi="Times New Roman" w:cs="Times New Roman"/>
          <w:sz w:val="24"/>
          <w:szCs w:val="24"/>
        </w:rPr>
        <w:t>.</w:t>
      </w:r>
    </w:p>
    <w:p w14:paraId="557A30FB" w14:textId="492411D0" w:rsidR="003C4513" w:rsidRDefault="00613B94" w:rsidP="00C1590A">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r w:rsidR="0019762D">
        <w:rPr>
          <w:rFonts w:ascii="Times New Roman" w:hAnsi="Times New Roman" w:cs="Times New Roman"/>
          <w:sz w:val="24"/>
          <w:szCs w:val="24"/>
        </w:rPr>
        <w:t xml:space="preserve"> across frequencies even when total community biomass is </w:t>
      </w:r>
      <w:r w:rsidR="001C2583">
        <w:rPr>
          <w:rFonts w:ascii="Times New Roman" w:hAnsi="Times New Roman" w:cs="Times New Roman"/>
          <w:sz w:val="24"/>
          <w:szCs w:val="24"/>
        </w:rPr>
        <w:t>still saturated but not constant</w:t>
      </w:r>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 xml:space="preserve">From equation </w:t>
      </w:r>
      <w:r w:rsidR="008558EA">
        <w:rPr>
          <w:rFonts w:ascii="Times New Roman" w:hAnsi="Times New Roman" w:cs="Times New Roman"/>
          <w:sz w:val="24"/>
          <w:szCs w:val="24"/>
          <w:lang w:eastAsia="zh-TW"/>
        </w:rPr>
        <w:t>4</w:t>
      </w:r>
      <w:r w:rsidR="0064191A">
        <w:rPr>
          <w:rFonts w:ascii="Times New Roman" w:hAnsi="Times New Roman" w:cs="Times New Roman"/>
          <w:sz w:val="24"/>
          <w:szCs w:val="24"/>
          <w:lang w:eastAsia="zh-TW"/>
        </w:rPr>
        <w:t>,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w:t>
      </w:r>
      <w:r w:rsidR="00B8777A">
        <w:rPr>
          <w:rFonts w:ascii="Times New Roman" w:hAnsi="Times New Roman" w:cs="Times New Roman"/>
          <w:sz w:val="24"/>
          <w:szCs w:val="24"/>
          <w:lang w:eastAsia="zh-TW"/>
        </w:rPr>
        <w:t>density</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r w:rsidR="0019762D">
        <w:rPr>
          <w:rFonts w:ascii="Times New Roman" w:hAnsi="Times New Roman" w:cs="Times New Roman"/>
          <w:sz w:val="24"/>
          <w:szCs w:val="24"/>
        </w:rPr>
        <w:t>s</w:t>
      </w:r>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which is very likely to occur in reality</w:t>
      </w:r>
      <w:r w:rsidR="0019762D">
        <w:rPr>
          <w:rFonts w:ascii="Times New Roman" w:hAnsi="Times New Roman" w:cs="Times New Roman"/>
          <w:sz w:val="24"/>
          <w:szCs w:val="24"/>
        </w:rPr>
        <w:t xml:space="preserve"> (e.g. </w:t>
      </w:r>
      <w:r w:rsidR="008558EA">
        <w:rPr>
          <w:rFonts w:ascii="Times New Roman" w:hAnsi="Times New Roman" w:cs="Times New Roman"/>
          <w:sz w:val="24"/>
          <w:szCs w:val="24"/>
        </w:rPr>
        <w:t xml:space="preserve">increase one individual of species </w:t>
      </w:r>
      <w:r w:rsidR="008558EA" w:rsidRPr="008558EA">
        <w:rPr>
          <w:rFonts w:ascii="Times New Roman" w:hAnsi="Times New Roman" w:cs="Times New Roman"/>
          <w:i/>
          <w:sz w:val="24"/>
          <w:szCs w:val="24"/>
        </w:rPr>
        <w:t>i</w:t>
      </w:r>
      <w:r w:rsidR="008558EA">
        <w:rPr>
          <w:rFonts w:ascii="Times New Roman" w:hAnsi="Times New Roman" w:cs="Times New Roman"/>
          <w:sz w:val="24"/>
          <w:szCs w:val="24"/>
        </w:rPr>
        <w:t xml:space="preserve"> does not necessarily decrease one individual of species </w:t>
      </w:r>
      <w:r w:rsidR="008558EA" w:rsidRPr="008558EA">
        <w:rPr>
          <w:rFonts w:ascii="Times New Roman" w:hAnsi="Times New Roman" w:cs="Times New Roman"/>
          <w:i/>
          <w:sz w:val="24"/>
          <w:szCs w:val="24"/>
        </w:rPr>
        <w:t>j</w:t>
      </w:r>
      <w:r w:rsidR="0019762D">
        <w:rPr>
          <w:rFonts w:ascii="Times New Roman" w:hAnsi="Times New Roman" w:cs="Times New Roman"/>
          <w:sz w:val="24"/>
          <w:szCs w:val="24"/>
        </w:rPr>
        <w:t>)</w:t>
      </w:r>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B8777A">
        <w:rPr>
          <w:rFonts w:ascii="Times New Roman" w:hAnsi="Times New Roman" w:cs="Times New Roman"/>
          <w:sz w:val="24"/>
          <w:szCs w:val="24"/>
          <w:lang w:eastAsia="zh-TW"/>
        </w:rPr>
        <w:t xml:space="preserve">In addition, </w:t>
      </w:r>
      <w:r w:rsidR="00654900">
        <w:rPr>
          <w:rFonts w:ascii="Times New Roman" w:hAnsi="Times New Roman" w:cs="Times New Roman"/>
          <w:sz w:val="24"/>
          <w:szCs w:val="24"/>
          <w:lang w:eastAsia="zh-TW"/>
        </w:rPr>
        <w:t>for the NFD slope to be constant, both intra- and inter-specific interaction strength also need to be fixed as in the Lotka-Volterra model. W</w:t>
      </w:r>
      <w:r w:rsidR="00207FE2">
        <w:rPr>
          <w:rFonts w:ascii="Times New Roman" w:hAnsi="Times New Roman" w:cs="Times New Roman"/>
          <w:sz w:val="24"/>
          <w:szCs w:val="24"/>
          <w:lang w:eastAsia="zh-TW"/>
        </w:rPr>
        <w:t>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173616A9" w:rsidR="00992ECB" w:rsidRPr="00DD3906"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a well-known two species consumer-resource model </w:t>
      </w:r>
      <w:r w:rsidR="0019762D">
        <w:rPr>
          <w:rFonts w:ascii="Times New Roman" w:hAnsi="Times New Roman" w:cs="Times New Roman"/>
          <w:sz w:val="24"/>
          <w:szCs w:val="24"/>
        </w:rPr>
        <w:t xml:space="preserve">to simulate competition experiments </w:t>
      </w:r>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r w:rsidR="0019762D">
        <w:rPr>
          <w:rFonts w:ascii="Times New Roman" w:hAnsi="Times New Roman" w:cs="Times New Roman"/>
          <w:sz w:val="24"/>
          <w:szCs w:val="24"/>
        </w:rPr>
        <w:t>where</w:t>
      </w:r>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w:t>
      </w:r>
      <w:r w:rsidR="0019762D">
        <w:rPr>
          <w:rFonts w:ascii="Times New Roman" w:hAnsi="Times New Roman" w:cs="Times New Roman"/>
          <w:sz w:val="24"/>
          <w:szCs w:val="24"/>
        </w:rPr>
        <w:t>, we invaded each competitor into a steady-state population of the other species</w:t>
      </w:r>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w:t>
      </w:r>
      <w:r w:rsidR="008A2DBA">
        <w:rPr>
          <w:rFonts w:ascii="Times New Roman" w:hAnsi="Times New Roman" w:cs="Times New Roman"/>
          <w:sz w:val="24"/>
          <w:szCs w:val="24"/>
        </w:rPr>
        <w:lastRenderedPageBreak/>
        <w:t>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C1590A">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C1590A">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298ADA8D"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7009E78C" w14:textId="4E0E2B2B" w:rsidR="00AA1D9C" w:rsidRPr="00AA1D9C" w:rsidRDefault="00B54319"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0CB3145A" w:rsidR="00794E37" w:rsidRDefault="00865897"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r w:rsidRPr="00865897">
        <w:rPr>
          <w:rFonts w:ascii="Times New Roman" w:hAnsi="Times New Roman" w:cs="Times New Roman"/>
          <w:i/>
          <w:sz w:val="24"/>
          <w:szCs w:val="24"/>
        </w:rPr>
        <w:t>i</w:t>
      </w:r>
      <w:r>
        <w:rPr>
          <w:rFonts w:ascii="Times New Roman" w:hAnsi="Times New Roman" w:cs="Times New Roman"/>
          <w:sz w:val="24"/>
          <w:szCs w:val="24"/>
        </w:rPr>
        <w:t xml:space="preserve"> scaled on its carrying capacity,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growth rate. The</w:t>
      </w:r>
      <w:r w:rsidR="009F29C6">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The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ij</w:t>
      </w:r>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r w:rsidR="00CE6193">
        <w:rPr>
          <w:rFonts w:ascii="Times New Roman" w:hAnsi="Times New Roman" w:cs="Times New Roman"/>
          <w:sz w:val="24"/>
          <w:szCs w:val="24"/>
        </w:rPr>
        <w:t>To meet</w:t>
      </w:r>
      <w:r w:rsidR="00CE6193" w:rsidRPr="005349B2">
        <w:rPr>
          <w:rFonts w:ascii="Times New Roman" w:hAnsi="Times New Roman" w:cs="Times New Roman"/>
          <w:sz w:val="24"/>
          <w:szCs w:val="24"/>
        </w:rPr>
        <w:t xml:space="preserve"> </w:t>
      </w:r>
      <w:r w:rsidR="00CE6193" w:rsidRPr="00B0403D">
        <w:rPr>
          <w:rFonts w:ascii="Times New Roman" w:hAnsi="Times New Roman" w:cs="Times New Roman"/>
          <w:sz w:val="24"/>
          <w:szCs w:val="24"/>
        </w:rPr>
        <w:t xml:space="preserve">the mutual invasibility criteria </w:t>
      </w:r>
      <w:r w:rsidR="00CE6193">
        <w:rPr>
          <w:rFonts w:ascii="Times New Roman" w:hAnsi="Times New Roman" w:cs="Times New Roman"/>
          <w:sz w:val="24"/>
          <w:szCs w:val="24"/>
        </w:rPr>
        <w:t xml:space="preserve">for </w:t>
      </w:r>
      <w:r w:rsidR="00CE6193" w:rsidRPr="00B0403D">
        <w:rPr>
          <w:rFonts w:ascii="Times New Roman" w:hAnsi="Times New Roman" w:cs="Times New Roman"/>
          <w:sz w:val="24"/>
          <w:szCs w:val="24"/>
        </w:rPr>
        <w:t xml:space="preserve">any two species (e.g. </w:t>
      </w:r>
      <w:r w:rsidR="00CE6193" w:rsidRPr="009F29C6">
        <w:rPr>
          <w:rFonts w:ascii="Times New Roman" w:hAnsi="Times New Roman" w:cs="Times New Roman"/>
          <w:i/>
          <w:sz w:val="24"/>
          <w:szCs w:val="24"/>
        </w:rPr>
        <w:t>i</w:t>
      </w:r>
      <w:r w:rsidR="00CE6193" w:rsidRPr="00B0403D">
        <w:rPr>
          <w:rFonts w:ascii="Times New Roman" w:hAnsi="Times New Roman" w:cs="Times New Roman"/>
          <w:sz w:val="24"/>
          <w:szCs w:val="24"/>
        </w:rPr>
        <w:t xml:space="preserve"> and </w:t>
      </w:r>
      <w:r w:rsidR="00CE6193" w:rsidRPr="009F29C6">
        <w:rPr>
          <w:rFonts w:ascii="Times New Roman" w:hAnsi="Times New Roman" w:cs="Times New Roman"/>
          <w:i/>
          <w:sz w:val="24"/>
          <w:szCs w:val="24"/>
        </w:rPr>
        <w:t>j</w:t>
      </w:r>
      <w:r w:rsidR="00CE6193" w:rsidRPr="00B0403D">
        <w:rPr>
          <w:rFonts w:ascii="Times New Roman" w:hAnsi="Times New Roman" w:cs="Times New Roman"/>
          <w:sz w:val="24"/>
          <w:szCs w:val="24"/>
        </w:rPr>
        <w:t xml:space="preserve">) to stably </w:t>
      </w:r>
      <w:r w:rsidR="00654900" w:rsidRPr="00B0403D">
        <w:rPr>
          <w:rFonts w:ascii="Times New Roman" w:hAnsi="Times New Roman" w:cs="Times New Roman"/>
          <w:sz w:val="24"/>
          <w:szCs w:val="24"/>
        </w:rPr>
        <w:t>coexist</w:t>
      </w:r>
      <w:r w:rsidR="00654900" w:rsidDel="00CE6193">
        <w:rPr>
          <w:rFonts w:ascii="Times New Roman" w:hAnsi="Times New Roman" w:cs="Times New Roman"/>
          <w:sz w:val="24"/>
          <w:szCs w:val="24"/>
        </w:rPr>
        <w:t>,</w:t>
      </w:r>
      <w:r w:rsidR="00CE6193">
        <w:rPr>
          <w:rFonts w:ascii="Times New Roman" w:hAnsi="Times New Roman" w:cs="Times New Roman"/>
          <w:sz w:val="24"/>
          <w:szCs w:val="24"/>
        </w:rPr>
        <w:t xml:space="preserve"> t</w:t>
      </w:r>
      <w:r w:rsidR="005349B2">
        <w:rPr>
          <w:rFonts w:ascii="Times New Roman" w:hAnsi="Times New Roman" w:cs="Times New Roman"/>
          <w:sz w:val="24"/>
          <w:szCs w:val="24"/>
        </w:rPr>
        <w:t xml:space="preserve">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6C04B82A"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Lotka-Volterra model: intrinsic </w:t>
      </w:r>
      <w:r w:rsidR="003E70E8">
        <w:rPr>
          <w:rFonts w:ascii="Times New Roman" w:hAnsi="Times New Roman" w:cs="Times New Roman"/>
          <w:sz w:val="24"/>
          <w:szCs w:val="24"/>
        </w:rPr>
        <w:t xml:space="preserve">per captica </w:t>
      </w:r>
      <w:r w:rsidRPr="00B0403D">
        <w:rPr>
          <w:rFonts w:ascii="Times New Roman" w:hAnsi="Times New Roman" w:cs="Times New Roman"/>
          <w:sz w:val="24"/>
          <w:szCs w:val="24"/>
        </w:rPr>
        <w:t>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 xml:space="preserve">co-culture of the </w:t>
      </w:r>
      <w:r w:rsidR="002F4910" w:rsidRPr="00B0403D">
        <w:rPr>
          <w:rFonts w:ascii="Times New Roman" w:hAnsi="Times New Roman" w:cs="Times New Roman"/>
          <w:sz w:val="24"/>
          <w:szCs w:val="24"/>
        </w:rPr>
        <w:lastRenderedPageBreak/>
        <w:t>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Alternatively, </w:t>
      </w:r>
      <w:r w:rsidR="003E70E8" w:rsidRPr="003E70E8">
        <w:rPr>
          <w:rFonts w:ascii="Times New Roman" w:hAnsi="Times New Roman" w:cs="Times New Roman"/>
          <w:sz w:val="24"/>
          <w:szCs w:val="24"/>
        </w:rPr>
        <w:t>one</w:t>
      </w:r>
      <w:r w:rsidR="003E70E8">
        <w:rPr>
          <w:rFonts w:ascii="Times New Roman" w:hAnsi="Times New Roman" w:cs="Times New Roman"/>
          <w:sz w:val="24"/>
          <w:szCs w:val="24"/>
        </w:rPr>
        <w:t xml:space="preserve"> could manipulate the density of a species and measure the corresponding per capita growth rate to estimate intra-specific competition coefficients (</w:t>
      </w:r>
      <w:r w:rsidR="003E70E8" w:rsidRPr="00FE1382">
        <w:rPr>
          <w:rFonts w:ascii="Times New Roman" w:hAnsi="Times New Roman" w:cs="Times New Roman"/>
          <w:i/>
          <w:sz w:val="24"/>
          <w:szCs w:val="24"/>
        </w:rPr>
        <w:t>α</w:t>
      </w:r>
      <w:r w:rsidR="003E70E8" w:rsidRPr="00FE1382">
        <w:rPr>
          <w:rFonts w:ascii="Times New Roman" w:hAnsi="Times New Roman" w:cs="Times New Roman"/>
          <w:i/>
          <w:sz w:val="24"/>
          <w:szCs w:val="24"/>
          <w:vertAlign w:val="subscript"/>
        </w:rPr>
        <w:t>ii</w:t>
      </w:r>
      <w:r w:rsidR="003E70E8">
        <w:rPr>
          <w:rFonts w:ascii="Times New Roman" w:hAnsi="Times New Roman" w:cs="Times New Roman"/>
          <w:sz w:val="24"/>
          <w:szCs w:val="24"/>
        </w:rPr>
        <w:t xml:space="preserve">), and conduct </w:t>
      </w:r>
      <w:r w:rsidR="003E70E8" w:rsidRPr="003E70E8">
        <w:rPr>
          <w:rFonts w:ascii="Times New Roman" w:hAnsi="Times New Roman" w:cs="Times New Roman"/>
          <w:sz w:val="24"/>
          <w:szCs w:val="24"/>
        </w:rPr>
        <w:t>perform invasion experiments</w:t>
      </w:r>
      <w:r w:rsidR="003E70E8">
        <w:rPr>
          <w:rFonts w:ascii="Times New Roman" w:hAnsi="Times New Roman" w:cs="Times New Roman"/>
          <w:sz w:val="24"/>
          <w:szCs w:val="24"/>
        </w:rPr>
        <w:t xml:space="preserve"> to estimate inter-specific competition coefficients (</w:t>
      </w:r>
      <w:r w:rsidR="003E70E8" w:rsidRPr="00B8777A">
        <w:rPr>
          <w:rFonts w:ascii="Times New Roman" w:hAnsi="Times New Roman" w:cs="Times New Roman"/>
          <w:sz w:val="24"/>
          <w:szCs w:val="24"/>
        </w:rPr>
        <w:t>αij</w:t>
      </w:r>
      <w:r w:rsidR="003E70E8">
        <w:rPr>
          <w:rFonts w:ascii="Times New Roman" w:hAnsi="Times New Roman" w:cs="Times New Roman"/>
          <w:sz w:val="24"/>
          <w:szCs w:val="24"/>
        </w:rPr>
        <w:t xml:space="preserve">). By doing so, one could still calculate ND and RFD </w:t>
      </w:r>
      <w:r w:rsidR="003E70E8" w:rsidRPr="003E70E8">
        <w:rPr>
          <w:rFonts w:ascii="Times New Roman" w:hAnsi="Times New Roman" w:cs="Times New Roman"/>
          <w:sz w:val="24"/>
          <w:szCs w:val="24"/>
        </w:rPr>
        <w:t xml:space="preserve">without </w:t>
      </w:r>
      <w:r w:rsidR="003E70E8" w:rsidRPr="00B8777A">
        <w:rPr>
          <w:rFonts w:ascii="Times New Roman" w:hAnsi="Times New Roman" w:cs="Times New Roman"/>
          <w:sz w:val="24"/>
          <w:szCs w:val="24"/>
        </w:rPr>
        <w:t>a long time series initialized from low density of each species (as in Fig 2)</w:t>
      </w:r>
    </w:p>
    <w:p w14:paraId="0B25E558" w14:textId="1D4873DF" w:rsidR="00746E00" w:rsidRPr="00746E00" w:rsidRDefault="00746E00" w:rsidP="00C1590A">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6EC95630" w:rsidR="001F4F32" w:rsidRPr="00992ECB" w:rsidRDefault="00B8777A"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Lotka-Volterra model is a first order approximation of species interactions. Therefore, o</w:t>
      </w:r>
      <w:r w:rsidR="00645900">
        <w:rPr>
          <w:rFonts w:ascii="Times New Roman" w:hAnsi="Times New Roman" w:cs="Times New Roman"/>
          <w:sz w:val="24"/>
          <w:szCs w:val="24"/>
        </w:rPr>
        <w:t>ne crucial limitation</w:t>
      </w:r>
      <w:r w:rsidR="00746E00">
        <w:rPr>
          <w:rFonts w:ascii="Times New Roman" w:hAnsi="Times New Roman" w:cs="Times New Roman"/>
          <w:sz w:val="24"/>
          <w:szCs w:val="24"/>
        </w:rPr>
        <w:t xml:space="preserve"> inherently associate</w:t>
      </w:r>
      <w:r w:rsidR="00645900">
        <w:rPr>
          <w:rFonts w:ascii="Times New Roman" w:hAnsi="Times New Roman" w:cs="Times New Roman"/>
          <w:sz w:val="24"/>
          <w:szCs w:val="24"/>
        </w:rPr>
        <w:t xml:space="preserve">d with the Lotka-Volterra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r w:rsidR="00C81335">
        <w:rPr>
          <w:rFonts w:ascii="Times New Roman" w:hAnsi="Times New Roman" w:cs="Times New Roman"/>
          <w:sz w:val="24"/>
          <w:szCs w:val="24"/>
        </w:rPr>
        <w:t>T</w:t>
      </w:r>
      <w:r w:rsidR="00181F81">
        <w:rPr>
          <w:rFonts w:ascii="Times New Roman" w:hAnsi="Times New Roman" w:cs="Times New Roman"/>
          <w:sz w:val="24"/>
          <w:szCs w:val="24"/>
        </w:rPr>
        <w:t>his assumption has been shown to be very likely to be 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r w:rsidR="00C81335">
        <w:rPr>
          <w:rFonts w:ascii="Times New Roman" w:hAnsi="Times New Roman" w:cs="Times New Roman"/>
          <w:sz w:val="24"/>
          <w:szCs w:val="24"/>
        </w:rPr>
        <w:t xml:space="preserve"> However, so long as the competition coefficients were measured close to conditions for mutual invasibility, those parameter values should accurately predict coexistence. </w:t>
      </w:r>
    </w:p>
    <w:p w14:paraId="61114435" w14:textId="0AD75ED8" w:rsidR="00794E37" w:rsidRPr="00584734" w:rsidRDefault="00794E37"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035E3301" w14:textId="1A71B236" w:rsidR="00584734" w:rsidRDefault="00584734" w:rsidP="00C1590A">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23BEF78C" w14:textId="46B49B3F" w:rsidR="004D642C" w:rsidRPr="004D642C" w:rsidRDefault="004D642C"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 that</w:t>
      </w:r>
      <w:r>
        <w:rPr>
          <w:rFonts w:ascii="Times New Roman" w:hAnsi="Times New Roman" w:cs="Times New Roman"/>
          <w:sz w:val="24"/>
          <w:szCs w:val="24"/>
        </w:rPr>
        <w:t xml:space="preserve"> evaluate</w:t>
      </w:r>
      <w:del w:id="38" w:author="Godwin, Casey" w:date="2018-12-04T08:06:00Z">
        <w:r w:rsidR="0037083C" w:rsidDel="00C81335">
          <w:rPr>
            <w:rFonts w:ascii="Times New Roman" w:hAnsi="Times New Roman" w:cs="Times New Roman"/>
            <w:sz w:val="24"/>
            <w:szCs w:val="24"/>
          </w:rPr>
          <w:delText>s</w:delText>
        </w:r>
      </w:del>
      <w:r>
        <w:rPr>
          <w:rFonts w:ascii="Times New Roman" w:hAnsi="Times New Roman" w:cs="Times New Roman"/>
          <w:sz w:val="24"/>
          <w:szCs w:val="24"/>
        </w:rPr>
        <w:t xml:space="preserv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the mutual invasibility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Pr="004D642C">
        <w:rPr>
          <w:rFonts w:ascii="Times New Roman" w:hAnsi="Times New Roman" w:cs="Times New Roman"/>
          <w:sz w:val="24"/>
          <w:szCs w:val="24"/>
        </w:rPr>
        <w:t>):</w:t>
      </w:r>
    </w:p>
    <w:p w14:paraId="077E740F" w14:textId="52FC05E0" w:rsidR="00F16868" w:rsidRDefault="00B54319"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757D9E31" w14:textId="5B17B873" w:rsidR="004D642C" w:rsidRDefault="00F16868" w:rsidP="00C1590A">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Pr>
          <w:rFonts w:ascii="Times New Roman" w:hAnsi="Times New Roman" w:cs="Times New Roman"/>
          <w:sz w:val="24"/>
          <w:szCs w:val="24"/>
        </w:rPr>
        <w:t xml:space="preserve"> </w:t>
      </w:r>
    </w:p>
    <w:p w14:paraId="52C65122" w14:textId="12F20321" w:rsid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r w:rsidR="00C81335">
        <w:rPr>
          <w:rFonts w:ascii="Times New Roman" w:hAnsi="Times New Roman" w:cs="Times New Roman"/>
          <w:i/>
          <w:sz w:val="24"/>
          <w:szCs w:val="24"/>
        </w:rPr>
        <w:t>i</w:t>
      </w:r>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654900">
        <w:rPr>
          <w:rFonts w:ascii="Times New Roman" w:hAnsi="Times New Roman" w:cs="Times New Roman"/>
          <w:sz w:val="24"/>
          <w:szCs w:val="24"/>
        </w:rPr>
        <w:t>5</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9A1C04">
        <w:rPr>
          <w:rFonts w:ascii="Times New Roman" w:hAnsi="Times New Roman" w:cs="Times New Roman"/>
          <w:sz w:val="24"/>
          <w:szCs w:val="24"/>
        </w:rPr>
        <w:t xml:space="preserve">in equation 6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1D2357B3" w14:textId="640D47A5" w:rsidR="00022B29" w:rsidRPr="00B0403D" w:rsidRDefault="00B54319" w:rsidP="00C1590A">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w:t>
      </w:r>
      <w:r w:rsidR="009A1C04">
        <w:rPr>
          <w:rFonts w:ascii="Times New Roman" w:hAnsi="Times New Roman" w:cs="Times New Roman"/>
          <w:sz w:val="24"/>
          <w:szCs w:val="24"/>
        </w:rPr>
        <w:t>7</w:t>
      </w:r>
      <w:r w:rsidR="00022B29">
        <w:rPr>
          <w:rFonts w:ascii="Times New Roman" w:hAnsi="Times New Roman" w:cs="Times New Roman"/>
          <w:sz w:val="24"/>
          <w:szCs w:val="24"/>
        </w:rPr>
        <w:t>)</w:t>
      </w:r>
    </w:p>
    <w:p w14:paraId="7210894D" w14:textId="61E67038" w:rsidR="00A2065E" w:rsidRDefault="00022B29"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9A1C04">
        <w:rPr>
          <w:rFonts w:ascii="Times New Roman" w:hAnsi="Times New Roman" w:cs="Times New Roman"/>
          <w:sz w:val="24"/>
          <w:szCs w:val="24"/>
        </w:rPr>
        <w:t>7</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w:t>
      </w:r>
      <w:r w:rsidR="009A1C04">
        <w:rPr>
          <w:rFonts w:ascii="Times New Roman" w:hAnsi="Times New Roman" w:cs="Times New Roman"/>
          <w:sz w:val="24"/>
          <w:szCs w:val="24"/>
        </w:rPr>
        <w:t xml:space="preserve"> “</w:t>
      </w:r>
      <w:r w:rsidR="009A1C04" w:rsidRPr="00301BB0">
        <w:rPr>
          <w:rFonts w:ascii="Times New Roman" w:hAnsi="Times New Roman" w:cs="Times New Roman"/>
          <w:i/>
          <w:sz w:val="24"/>
          <w:szCs w:val="24"/>
        </w:rPr>
        <w:t>per capita</w:t>
      </w:r>
      <w:r w:rsidR="009A1C04">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w:t>
      </w:r>
      <w:r w:rsidR="009A1C04">
        <w:rPr>
          <w:rFonts w:ascii="Times New Roman" w:hAnsi="Times New Roman" w:cs="Times New Roman"/>
          <w:sz w:val="24"/>
          <w:szCs w:val="24"/>
        </w:rPr>
        <w:t xml:space="preserve">In addition, </w:t>
      </w:r>
      <w:r w:rsidR="009A1C04" w:rsidRPr="00B0403D">
        <w:rPr>
          <w:rFonts w:ascii="Times New Roman" w:hAnsi="Times New Roman" w:cs="Times New Roman"/>
          <w:sz w:val="24"/>
          <w:szCs w:val="24"/>
        </w:rPr>
        <w:t>species’ density at the equilibrium (</w:t>
      </w:r>
      <w:r w:rsidR="009A1C04" w:rsidRPr="00301BB0">
        <w:rPr>
          <w:rFonts w:ascii="Times New Roman" w:hAnsi="Times New Roman" w:cs="Times New Roman" w:hint="eastAsia"/>
          <w:i/>
          <w:sz w:val="24"/>
          <w:szCs w:val="24"/>
          <w:lang w:eastAsia="zh-TW"/>
        </w:rPr>
        <w:t>N*</w:t>
      </w:r>
      <w:r w:rsidR="009A1C04" w:rsidRPr="00B0403D">
        <w:rPr>
          <w:rFonts w:ascii="Times New Roman" w:hAnsi="Times New Roman" w:cs="Times New Roman"/>
          <w:sz w:val="24"/>
          <w:szCs w:val="24"/>
        </w:rPr>
        <w:t>) is actually</w:t>
      </w:r>
      <w:r w:rsidR="009A1C0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009A1C04">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9A1C04">
        <w:rPr>
          <w:rFonts w:ascii="Times New Roman" w:hAnsi="Times New Roman" w:cs="Times New Roman"/>
          <w:sz w:val="24"/>
          <w:szCs w:val="24"/>
        </w:rPr>
        <w:t>. T</w:t>
      </w:r>
      <w:r w:rsidR="00A2065E" w:rsidRPr="00B0403D">
        <w:rPr>
          <w:rFonts w:ascii="Times New Roman" w:hAnsi="Times New Roman" w:cs="Times New Roman"/>
          <w:sz w:val="24"/>
          <w:szCs w:val="24"/>
        </w:rPr>
        <w:t xml:space="preserve">he niche difference (ND) </w:t>
      </w:r>
      <w:r w:rsidR="009A1C04">
        <w:rPr>
          <w:rFonts w:ascii="Times New Roman" w:hAnsi="Times New Roman" w:cs="Times New Roman"/>
          <w:sz w:val="24"/>
          <w:szCs w:val="24"/>
        </w:rPr>
        <w:t xml:space="preserve">and relative fitness difference (RFD) can be calculated from the </w:t>
      </w:r>
      <w:r w:rsidR="009A1C04" w:rsidRPr="00B0403D">
        <w:rPr>
          <w:rFonts w:ascii="Times New Roman" w:hAnsi="Times New Roman" w:cs="Times New Roman"/>
          <w:sz w:val="24"/>
          <w:szCs w:val="24"/>
        </w:rPr>
        <w:t xml:space="preserve">sensitivity </w:t>
      </w:r>
      <w:r w:rsidR="009A1C04">
        <w:rPr>
          <w:rFonts w:ascii="Times New Roman" w:hAnsi="Times New Roman" w:cs="Times New Roman"/>
          <w:sz w:val="24"/>
          <w:szCs w:val="24"/>
        </w:rPr>
        <w:t xml:space="preserve">metric </w:t>
      </w:r>
      <w:r w:rsidR="009A1C04" w:rsidRPr="00B0403D">
        <w:rPr>
          <w:rFonts w:ascii="Times New Roman" w:hAnsi="Times New Roman" w:cs="Times New Roman"/>
          <w:sz w:val="24"/>
          <w:szCs w:val="24"/>
        </w:rPr>
        <w:t>(</w:t>
      </w:r>
      <w:r w:rsidR="009A1C04" w:rsidRPr="00301BB0">
        <w:rPr>
          <w:rFonts w:ascii="Times New Roman" w:hAnsi="Times New Roman" w:cs="Times New Roman"/>
          <w:i/>
          <w:sz w:val="24"/>
          <w:szCs w:val="24"/>
        </w:rPr>
        <w:t>S</w:t>
      </w:r>
      <w:r w:rsidR="009A1C04" w:rsidRPr="00301BB0">
        <w:rPr>
          <w:rFonts w:ascii="Times New Roman" w:hAnsi="Times New Roman" w:cs="Times New Roman"/>
          <w:i/>
          <w:sz w:val="24"/>
          <w:szCs w:val="24"/>
          <w:vertAlign w:val="subscript"/>
        </w:rPr>
        <w:t>i</w:t>
      </w:r>
      <w:r w:rsidR="009A1C04" w:rsidRPr="00B0403D">
        <w:rPr>
          <w:rFonts w:ascii="Times New Roman" w:hAnsi="Times New Roman" w:cs="Times New Roman"/>
          <w:sz w:val="24"/>
          <w:szCs w:val="24"/>
        </w:rPr>
        <w:t>)</w:t>
      </w:r>
      <w:r w:rsidR="009A1C04">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009A1C04">
        <w:rPr>
          <w:rFonts w:ascii="Times New Roman" w:hAnsi="Times New Roman" w:cs="Times New Roman"/>
          <w:i/>
          <w:sz w:val="24"/>
          <w:szCs w:val="24"/>
        </w:rPr>
        <w:t xml:space="preserve"> </w:t>
      </w:r>
      <w:r w:rsidR="009A1C04">
        <w:rPr>
          <w:rFonts w:ascii="Times New Roman" w:hAnsi="Times New Roman" w:cs="Times New Roman"/>
          <w:sz w:val="24"/>
          <w:szCs w:val="24"/>
        </w:rPr>
        <w:t xml:space="preserve"> and </w:t>
      </w:r>
      <w:r w:rsidR="001612BE">
        <w:rPr>
          <w:rFonts w:ascii="Times New Roman" w:hAnsi="Times New Roman" w:cs="Times New Roman"/>
          <w:sz w:val="24"/>
          <w:szCs w:val="24"/>
        </w:rPr>
        <w:t xml:space="preserve">RFD of species </w:t>
      </w:r>
      <w:r w:rsidR="001612BE" w:rsidRPr="003E1084">
        <w:rPr>
          <w:rFonts w:ascii="Times New Roman" w:hAnsi="Times New Roman" w:cs="Times New Roman"/>
          <w:i/>
          <w:sz w:val="24"/>
          <w:szCs w:val="24"/>
        </w:rPr>
        <w:t>j</w:t>
      </w:r>
      <w:r w:rsidR="001612BE">
        <w:rPr>
          <w:rFonts w:ascii="Times New Roman" w:hAnsi="Times New Roman" w:cs="Times New Roman"/>
          <w:sz w:val="24"/>
          <w:szCs w:val="24"/>
        </w:rPr>
        <w:t xml:space="preserve"> over species </w:t>
      </w:r>
      <w:r w:rsidR="001612BE" w:rsidRPr="003E1084">
        <w:rPr>
          <w:rFonts w:ascii="Times New Roman" w:hAnsi="Times New Roman" w:cs="Times New Roman"/>
          <w:i/>
          <w:sz w:val="24"/>
          <w:szCs w:val="24"/>
        </w:rPr>
        <w:t>i</w:t>
      </w:r>
      <w:r w:rsidR="001612BE" w:rsidRPr="001612BE">
        <w:rPr>
          <w:rFonts w:ascii="Times New Roman" w:hAnsi="Times New Roman" w:cs="Times New Roman"/>
          <w:sz w:val="24"/>
          <w:szCs w:val="24"/>
        </w:rPr>
        <w:t xml:space="preserve"> </w:t>
      </w:r>
      <w:r w:rsidR="001612BE">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612BE">
        <w:rPr>
          <w:rFonts w:ascii="Times New Roman" w:hAnsi="Times New Roman" w:cs="Times New Roman"/>
          <w:sz w:val="24"/>
          <w:szCs w:val="24"/>
        </w:rPr>
        <w:t xml:space="preserve">. </w:t>
      </w:r>
    </w:p>
    <w:p w14:paraId="7F703FF6" w14:textId="64257356" w:rsidR="00A2065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052BD47" w14:textId="6E9A80D1" w:rsidR="00A2065E" w:rsidRPr="00B0403D" w:rsidRDefault="00B54319"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w:t>
      </w:r>
      <w:r w:rsidR="001612BE">
        <w:rPr>
          <w:rFonts w:ascii="Times New Roman" w:hAnsi="Times New Roman" w:cs="Times New Roman"/>
          <w:sz w:val="24"/>
          <w:szCs w:val="24"/>
        </w:rPr>
        <w:t>8</w:t>
      </w:r>
      <w:r w:rsidR="00A2065E">
        <w:rPr>
          <w:rFonts w:ascii="Times New Roman" w:hAnsi="Times New Roman" w:cs="Times New Roman"/>
          <w:sz w:val="24"/>
          <w:szCs w:val="24"/>
        </w:rPr>
        <w:t>)</w:t>
      </w:r>
    </w:p>
    <w:p w14:paraId="5133F87A" w14:textId="72D05438" w:rsidR="00A2065E" w:rsidRPr="00B0403D" w:rsidRDefault="00B54319"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w:t>
      </w:r>
      <w:r w:rsidR="001612BE">
        <w:rPr>
          <w:rFonts w:ascii="Times New Roman" w:hAnsi="Times New Roman" w:cs="Times New Roman"/>
          <w:sz w:val="24"/>
          <w:szCs w:val="24"/>
        </w:rPr>
        <w:t>9</w:t>
      </w:r>
      <w:r w:rsidR="00A2065E">
        <w:rPr>
          <w:rFonts w:ascii="Times New Roman" w:hAnsi="Times New Roman" w:cs="Times New Roman"/>
          <w:sz w:val="24"/>
          <w:szCs w:val="24"/>
        </w:rPr>
        <w:t>)</w:t>
      </w:r>
    </w:p>
    <w:p w14:paraId="16CE72B3" w14:textId="549D18C7" w:rsidR="00022B29" w:rsidRPr="00D3614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1612BE">
        <w:rPr>
          <w:rFonts w:ascii="Times New Roman" w:hAnsi="Times New Roman" w:cs="Times New Roman"/>
          <w:sz w:val="24"/>
          <w:szCs w:val="24"/>
        </w:rPr>
        <w:t>8</w:t>
      </w:r>
      <w:r w:rsidRPr="00B0403D">
        <w:rPr>
          <w:rFonts w:ascii="Times New Roman" w:hAnsi="Times New Roman" w:cs="Times New Roman"/>
          <w:sz w:val="24"/>
          <w:szCs w:val="24"/>
        </w:rPr>
        <w:t xml:space="preserve"> and </w:t>
      </w:r>
      <w:r w:rsidR="001612BE">
        <w:rPr>
          <w:rFonts w:ascii="Times New Roman" w:hAnsi="Times New Roman" w:cs="Times New Roman"/>
          <w:sz w:val="24"/>
          <w:szCs w:val="24"/>
        </w:rPr>
        <w:t>9</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w:t>
      </w:r>
      <w:r w:rsidRPr="00B0403D">
        <w:rPr>
          <w:rFonts w:ascii="Times New Roman" w:hAnsi="Times New Roman" w:cs="Times New Roman"/>
          <w:sz w:val="24"/>
          <w:szCs w:val="24"/>
        </w:rPr>
        <w:lastRenderedPageBreak/>
        <w:t xml:space="preserve">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sidR="0069776F">
        <w:rPr>
          <w:rFonts w:ascii="Times New Roman" w:hAnsi="Times New Roman" w:cs="Times New Roman"/>
          <w:sz w:val="24"/>
          <w:szCs w:val="24"/>
        </w:rPr>
        <w:t>directly equal</w:t>
      </w:r>
      <w:r w:rsidR="0069776F" w:rsidRPr="00B0403D">
        <w:rPr>
          <w:rFonts w:ascii="Times New Roman" w:hAnsi="Times New Roman" w:cs="Times New Roman"/>
          <w:sz w:val="24"/>
          <w:szCs w:val="24"/>
        </w:rPr>
        <w:t xml:space="preserve"> </w:t>
      </w:r>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w:t>
      </w:r>
      <w:r w:rsidR="0069776F">
        <w:rPr>
          <w:rFonts w:ascii="Times New Roman" w:hAnsi="Times New Roman" w:cs="Times New Roman"/>
          <w:sz w:val="24"/>
          <w:szCs w:val="24"/>
        </w:rPr>
        <w:t>correctly</w:t>
      </w:r>
      <w:r>
        <w:rPr>
          <w:rFonts w:ascii="Times New Roman" w:hAnsi="Times New Roman" w:cs="Times New Roman"/>
          <w:sz w:val="24"/>
          <w:szCs w:val="24"/>
        </w:rPr>
        <w:t xml:space="preserve"> predict coexistence</w:t>
      </w:r>
      <w:r w:rsidR="00022B29">
        <w:rPr>
          <w:rFonts w:ascii="Times New Roman" w:hAnsi="Times New Roman" w:cs="Times New Roman"/>
          <w:sz w:val="24"/>
          <w:szCs w:val="24"/>
        </w:rPr>
        <w:t>.</w:t>
      </w:r>
    </w:p>
    <w:p w14:paraId="2B95C438" w14:textId="5BC60530" w:rsidR="00022B29" w:rsidRDefault="00022B2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034502C0" w:rsidR="00022B29" w:rsidRP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To do the mutual invasibility experiments, one would need to grow each 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above deduction</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30BF56F9"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might only be practical for organisms whose growth rate are easy to measure. </w:t>
      </w:r>
      <w:r w:rsidR="00607E45">
        <w:rPr>
          <w:rFonts w:ascii="Times New Roman" w:hAnsi="Times New Roman" w:cs="Times New Roman"/>
          <w:sz w:val="24"/>
          <w:szCs w:val="24"/>
        </w:rPr>
        <w:t xml:space="preserve">Measuring sensitivity metric requires one to perform mutual invasibility experiments. Such </w:t>
      </w:r>
      <w:r w:rsidR="00802B66">
        <w:rPr>
          <w:rFonts w:ascii="Times New Roman" w:hAnsi="Times New Roman" w:cs="Times New Roman"/>
          <w:sz w:val="24"/>
          <w:szCs w:val="24"/>
        </w:rPr>
        <w:t>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C1590A">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C1590A">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59F63A33" w14:textId="04083571" w:rsidR="00D3614E" w:rsidRDefault="00962F12" w:rsidP="00C1590A">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4F41F4">
        <w:rPr>
          <w:rFonts w:ascii="Times New Roman" w:hAnsi="Times New Roman" w:cs="Times New Roman"/>
          <w:sz w:val="24"/>
          <w:szCs w:val="24"/>
        </w:rPr>
        <w:t>Chesson has shown that b</w:t>
      </w:r>
      <w:r w:rsidR="000B2A9D">
        <w:rPr>
          <w:rFonts w:ascii="Times New Roman" w:hAnsi="Times New Roman" w:cs="Times New Roman"/>
          <w:sz w:val="24"/>
          <w:szCs w:val="24"/>
        </w:rPr>
        <w:t xml:space="preserve">y </w:t>
      </w:r>
      <w:r w:rsidR="004F41F4">
        <w:rPr>
          <w:rFonts w:ascii="Times New Roman" w:hAnsi="Times New Roman" w:cs="Times New Roman"/>
          <w:sz w:val="24"/>
          <w:szCs w:val="24"/>
        </w:rPr>
        <w:t xml:space="preserve">applying </w:t>
      </w:r>
      <w:r w:rsidR="000B2A9D">
        <w:rPr>
          <w:rFonts w:ascii="Times New Roman" w:hAnsi="Times New Roman" w:cs="Times New Roman"/>
          <w:sz w:val="24"/>
          <w:szCs w:val="24"/>
        </w:rPr>
        <w:t xml:space="preserve">time scale separation </w:t>
      </w:r>
      <w:r w:rsidR="004F41F4">
        <w:rPr>
          <w:rFonts w:ascii="Times New Roman" w:hAnsi="Times New Roman" w:cs="Times New Roman"/>
          <w:sz w:val="24"/>
          <w:szCs w:val="24"/>
        </w:rPr>
        <w:t>technique</w:t>
      </w:r>
      <w:r w:rsidR="000B2A9D">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23653C04" w14:textId="0BF67C6F" w:rsidR="00D3614E" w:rsidRDefault="00B54319"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D1164A">
        <w:rPr>
          <w:rFonts w:ascii="Times New Roman" w:hAnsi="Times New Roman" w:cs="Times New Roman"/>
          <w:sz w:val="24"/>
          <w:szCs w:val="24"/>
        </w:rPr>
        <w:t>10</w:t>
      </w:r>
      <w:r w:rsidR="00D3614E">
        <w:rPr>
          <w:rFonts w:ascii="Times New Roman" w:hAnsi="Times New Roman" w:cs="Times New Roman"/>
          <w:sz w:val="24"/>
          <w:szCs w:val="24"/>
        </w:rPr>
        <w:t>)</w:t>
      </w:r>
    </w:p>
    <w:p w14:paraId="1EFCE5F9" w14:textId="6600A5BD" w:rsidR="004C6F8A" w:rsidRDefault="00B54319"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w:t>
      </w:r>
      <w:r w:rsidR="00D1164A">
        <w:rPr>
          <w:rFonts w:ascii="Times New Roman" w:hAnsi="Times New Roman" w:cs="Times New Roman"/>
          <w:sz w:val="24"/>
          <w:szCs w:val="24"/>
        </w:rPr>
        <w:t>1</w:t>
      </w:r>
      <w:r w:rsidR="004C6F8A">
        <w:rPr>
          <w:rFonts w:ascii="Times New Roman" w:hAnsi="Times New Roman" w:cs="Times New Roman"/>
          <w:sz w:val="24"/>
          <w:szCs w:val="24"/>
        </w:rPr>
        <w:t>)</w:t>
      </w:r>
    </w:p>
    <w:p w14:paraId="483BF341" w14:textId="5468F86A" w:rsidR="00D3614E" w:rsidRPr="004C6F8A" w:rsidRDefault="004C6F8A" w:rsidP="00C1590A">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w:t>
      </w:r>
      <w:r w:rsidRPr="00B0403D">
        <w:rPr>
          <w:rFonts w:ascii="Times New Roman" w:hAnsi="Times New Roman" w:cs="Times New Roman"/>
          <w:sz w:val="24"/>
          <w:szCs w:val="24"/>
        </w:rPr>
        <w:lastRenderedPageBreak/>
        <w:t xml:space="preserve">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37C3B3B9" w14:textId="08206ED2" w:rsidR="00962F12" w:rsidRDefault="00962F12" w:rsidP="00C1590A">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1990, 2000)</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69D29F83" w14:textId="35544594" w:rsidR="00962F12" w:rsidRDefault="00B54319"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w:t>
      </w:r>
      <w:r w:rsidR="00D1164A">
        <w:rPr>
          <w:rFonts w:ascii="Times New Roman" w:hAnsi="Times New Roman" w:cs="Times New Roman"/>
          <w:sz w:val="24"/>
          <w:szCs w:val="24"/>
        </w:rPr>
        <w:t>2</w:t>
      </w:r>
      <w:r w:rsidR="00962F12">
        <w:rPr>
          <w:rFonts w:ascii="Times New Roman" w:hAnsi="Times New Roman" w:cs="Times New Roman"/>
          <w:sz w:val="24"/>
          <w:szCs w:val="24"/>
        </w:rPr>
        <w:t>)</w:t>
      </w:r>
    </w:p>
    <w:p w14:paraId="503E6697" w14:textId="5A6687CE" w:rsidR="00962F12" w:rsidRDefault="00B54319"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D1164A">
        <w:rPr>
          <w:rFonts w:ascii="Times New Roman" w:hAnsi="Times New Roman" w:cs="Times New Roman"/>
          <w:sz w:val="24"/>
          <w:szCs w:val="24"/>
        </w:rPr>
        <w:t>3</w:t>
      </w:r>
      <w:r w:rsidR="00962F12">
        <w:rPr>
          <w:rFonts w:ascii="Times New Roman" w:hAnsi="Times New Roman" w:cs="Times New Roman"/>
          <w:sz w:val="24"/>
          <w:szCs w:val="24"/>
        </w:rPr>
        <w:t>)</w:t>
      </w:r>
    </w:p>
    <w:p w14:paraId="4E6235C9" w14:textId="74ABBBF2" w:rsidR="00962F12" w:rsidRPr="00962F12" w:rsidRDefault="00962F12"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hand side of equation</w:t>
      </w:r>
      <w:r w:rsidR="008B2B62">
        <w:rPr>
          <w:rFonts w:ascii="Times New Roman" w:hAnsi="Times New Roman" w:cs="Times New Roman"/>
          <w:sz w:val="24"/>
          <w:szCs w:val="24"/>
        </w:rPr>
        <w:t>s</w:t>
      </w:r>
      <w:r w:rsidRPr="00B0403D">
        <w:rPr>
          <w:rFonts w:ascii="Times New Roman" w:hAnsi="Times New Roman" w:cs="Times New Roman"/>
          <w:sz w:val="24"/>
          <w:szCs w:val="24"/>
        </w:rPr>
        <w:t xml:space="preserve">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Lotka-Volterra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Pr>
          <w:rFonts w:ascii="Times New Roman" w:hAnsi="Times New Roman" w:cs="Times New Roman"/>
          <w:sz w:val="24"/>
          <w:szCs w:val="24"/>
        </w:rPr>
        <w:fldChar w:fldCharType="end"/>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09A408D0"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4049BD">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64266211" w14:textId="33D950AA" w:rsidR="00962F12" w:rsidRDefault="00962F12"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216B9511"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 xml:space="preserve">as there are resources, each of which involves measuring consumption rates at a range of resource </w:t>
      </w:r>
      <w:r w:rsidR="006C4DB7">
        <w:rPr>
          <w:rFonts w:ascii="Times New Roman" w:hAnsi="Times New Roman"/>
          <w:sz w:val="24"/>
        </w:rPr>
        <w:lastRenderedPageBreak/>
        <w:t>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58097DBE" w14:textId="2A931C3D" w:rsidR="00794E37" w:rsidRDefault="00794E37"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Tilman’s </w:t>
      </w:r>
      <w:r w:rsidR="005845AE">
        <w:rPr>
          <w:rFonts w:ascii="Times New Roman" w:hAnsi="Times New Roman"/>
          <w:i/>
          <w:sz w:val="24"/>
        </w:rPr>
        <w:t>consumer resource</w:t>
      </w:r>
      <w:r w:rsidRPr="00715006">
        <w:rPr>
          <w:rFonts w:ascii="Times New Roman" w:hAnsi="Times New Roman"/>
          <w:i/>
          <w:sz w:val="24"/>
        </w:rPr>
        <w:t xml:space="preserve"> model</w:t>
      </w:r>
    </w:p>
    <w:p w14:paraId="3BC8CFF7" w14:textId="0BC81DB6" w:rsidR="00FC6281" w:rsidRDefault="00FC6281" w:rsidP="00C1590A">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AE4FEDA" w14:textId="365AE3FE" w:rsidR="004B51FF" w:rsidRDefault="00FC6281" w:rsidP="006707F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845AE">
        <w:rPr>
          <w:rFonts w:ascii="Times New Roman" w:hAnsi="Times New Roman" w:cs="Times New Roman"/>
          <w:sz w:val="24"/>
          <w:szCs w:val="24"/>
        </w:rPr>
        <w:t xml:space="preserve">consumer </w:t>
      </w:r>
      <w:commentRangeStart w:id="39"/>
      <w:r w:rsidRPr="00B0403D">
        <w:rPr>
          <w:rFonts w:ascii="Times New Roman" w:hAnsi="Times New Roman" w:cs="Times New Roman"/>
          <w:sz w:val="24"/>
          <w:szCs w:val="24"/>
        </w:rPr>
        <w:t>resource</w:t>
      </w:r>
      <w:commentRangeEnd w:id="39"/>
      <w:r w:rsidR="006C4DB7">
        <w:rPr>
          <w:rStyle w:val="CommentReference"/>
        </w:rPr>
        <w:commentReference w:id="39"/>
      </w:r>
      <w:r w:rsidRPr="00B0403D">
        <w:rPr>
          <w:rFonts w:ascii="Times New Roman" w:hAnsi="Times New Roman" w:cs="Times New Roman"/>
          <w:sz w:val="24"/>
          <w:szCs w:val="24"/>
        </w:rPr>
        <w:t xml:space="preserve">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r w:rsidR="006C4DB7">
        <w:rPr>
          <w:rFonts w:ascii="Times New Roman" w:hAnsi="Times New Roman" w:cs="Times New Roman"/>
          <w:sz w:val="24"/>
          <w:szCs w:val="24"/>
        </w:rPr>
        <w:t xml:space="preserve">and non-substitutable </w:t>
      </w:r>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w:t>
      </w:r>
      <w:r w:rsidR="004C41F6">
        <w:rPr>
          <w:rFonts w:ascii="Times New Roman" w:hAnsi="Times New Roman" w:cs="Times New Roman"/>
          <w:sz w:val="24"/>
          <w:szCs w:val="24"/>
        </w:rPr>
        <w:t>4</w:t>
      </w:r>
      <w:r w:rsidR="004B51FF">
        <w:rPr>
          <w:rFonts w:ascii="Times New Roman" w:hAnsi="Times New Roman" w:cs="Times New Roman"/>
          <w:sz w:val="24"/>
          <w:szCs w:val="24"/>
        </w:rPr>
        <w:t xml:space="preserve"> to 1</w:t>
      </w:r>
      <w:r w:rsidR="004C41F6">
        <w:rPr>
          <w:rFonts w:ascii="Times New Roman" w:hAnsi="Times New Roman" w:cs="Times New Roman"/>
          <w:sz w:val="24"/>
          <w:szCs w:val="24"/>
        </w:rPr>
        <w:t>7</w:t>
      </w:r>
      <w:r w:rsidR="004B51FF">
        <w:rPr>
          <w:rFonts w:ascii="Times New Roman" w:hAnsi="Times New Roman" w:cs="Times New Roman"/>
          <w:sz w:val="24"/>
          <w:szCs w:val="24"/>
        </w:rPr>
        <w:t>)</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r w:rsidR="00617C19">
        <w:rPr>
          <w:rFonts w:ascii="Times New Roman" w:hAnsi="Times New Roman" w:cs="Times New Roman"/>
          <w:sz w:val="24"/>
          <w:szCs w:val="24"/>
        </w:rPr>
        <w:t>B</w:t>
      </w:r>
    </w:p>
    <w:p w14:paraId="03E9C9E7" w14:textId="4E2AD6AC" w:rsidR="004B51FF" w:rsidRDefault="00B54319" w:rsidP="004C41F6">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4</w:t>
      </w:r>
      <w:r w:rsidR="004B51FF">
        <w:rPr>
          <w:rFonts w:ascii="Times New Roman" w:hAnsi="Times New Roman" w:cs="Times New Roman"/>
          <w:sz w:val="24"/>
          <w:szCs w:val="24"/>
        </w:rPr>
        <w:t>)</w:t>
      </w:r>
    </w:p>
    <w:p w14:paraId="786BFA5B" w14:textId="2CCA4825" w:rsidR="004B51FF" w:rsidRDefault="00B54319"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5</w:t>
      </w:r>
      <w:r w:rsidR="004B51FF">
        <w:rPr>
          <w:rFonts w:ascii="Times New Roman" w:hAnsi="Times New Roman" w:cs="Times New Roman"/>
          <w:sz w:val="24"/>
          <w:szCs w:val="24"/>
        </w:rPr>
        <w:t>)</w:t>
      </w:r>
    </w:p>
    <w:p w14:paraId="4F7E39A4" w14:textId="7B1F756B" w:rsidR="00B01CDA" w:rsidRDefault="00B54319"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4C41F6">
        <w:rPr>
          <w:rFonts w:ascii="Times New Roman" w:hAnsi="Times New Roman" w:cs="Times New Roman"/>
          <w:sz w:val="24"/>
          <w:szCs w:val="24"/>
        </w:rPr>
        <w:t>6</w:t>
      </w:r>
      <w:r w:rsidR="00B01CDA">
        <w:rPr>
          <w:rFonts w:ascii="Times New Roman" w:hAnsi="Times New Roman" w:cs="Times New Roman"/>
          <w:sz w:val="24"/>
          <w:szCs w:val="24"/>
        </w:rPr>
        <w:t>)</w:t>
      </w:r>
    </w:p>
    <w:p w14:paraId="2B02C6EB" w14:textId="6F44C33E" w:rsidR="00DF4A88" w:rsidRDefault="00B54319"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w:t>
      </w:r>
      <w:r w:rsidR="004C41F6">
        <w:rPr>
          <w:rFonts w:ascii="Times New Roman" w:hAnsi="Times New Roman" w:cs="Times New Roman"/>
          <w:sz w:val="24"/>
          <w:szCs w:val="24"/>
        </w:rPr>
        <w:t>7</w:t>
      </w:r>
      <w:r w:rsidR="00DF4A88">
        <w:rPr>
          <w:rFonts w:ascii="Times New Roman" w:hAnsi="Times New Roman" w:cs="Times New Roman"/>
          <w:sz w:val="24"/>
          <w:szCs w:val="24"/>
        </w:rPr>
        <w:t>)</w:t>
      </w:r>
    </w:p>
    <w:p w14:paraId="2561B37F" w14:textId="30A0ABAE" w:rsidR="004B51FF" w:rsidRDefault="00DF4A88" w:rsidP="00C1590A">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w:t>
      </w:r>
      <w:r w:rsidR="004C41F6">
        <w:rPr>
          <w:rFonts w:ascii="Times New Roman" w:hAnsi="Times New Roman" w:cs="Times New Roman"/>
          <w:sz w:val="24"/>
          <w:szCs w:val="24"/>
        </w:rPr>
        <w:t>4</w:t>
      </w:r>
      <w:r>
        <w:rPr>
          <w:rFonts w:ascii="Times New Roman" w:hAnsi="Times New Roman" w:cs="Times New Roman"/>
          <w:sz w:val="24"/>
          <w:szCs w:val="24"/>
        </w:rPr>
        <w:t xml:space="preserve"> to 1</w:t>
      </w:r>
      <w:r w:rsidR="004C41F6">
        <w:rPr>
          <w:rFonts w:ascii="Times New Roman" w:hAnsi="Times New Roman" w:cs="Times New Roman"/>
          <w:sz w:val="24"/>
          <w:szCs w:val="24"/>
        </w:rPr>
        <w:t>7</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w:t>
      </w:r>
      <w:commentRangeStart w:id="40"/>
      <w:r>
        <w:rPr>
          <w:rFonts w:ascii="Times New Roman" w:hAnsi="Times New Roman" w:cs="Times New Roman"/>
          <w:sz w:val="24"/>
          <w:szCs w:val="24"/>
        </w:rPr>
        <w:t xml:space="preserve">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r>
        <w:rPr>
          <w:rFonts w:ascii="Times New Roman" w:hAnsi="Times New Roman" w:cs="Times New Roman"/>
          <w:sz w:val="24"/>
          <w:szCs w:val="24"/>
        </w:rPr>
        <w:t xml:space="preserve">) is the population density of focal species </w:t>
      </w:r>
      <w:r>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is the per capita maximum growth rate of species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r>
        <w:rPr>
          <w:rFonts w:ascii="Times New Roman" w:hAnsi="Times New Roman" w:cs="Times New Roman"/>
          <w:sz w:val="24"/>
          <w:szCs w:val="24"/>
        </w:rPr>
        <w:t xml:space="preserve"> is the half saturation constant for species </w:t>
      </w:r>
      <w:r w:rsidRPr="006E71ED">
        <w:rPr>
          <w:rFonts w:ascii="Times New Roman" w:hAnsi="Times New Roman" w:cs="Times New Roman"/>
          <w:i/>
          <w:sz w:val="24"/>
          <w:szCs w:val="24"/>
        </w:rPr>
        <w:t>i</w:t>
      </w:r>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i</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r w:rsidR="006C4DB7">
        <w:rPr>
          <w:rStyle w:val="fontstyle21"/>
          <w:rFonts w:ascii="Times New Roman" w:hAnsi="Times New Roman" w:cs="Times New Roman"/>
        </w:rPr>
        <w:t xml:space="preserve">and the density-independent loss rate for both species </w:t>
      </w:r>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r w:rsidR="009616A1">
        <w:rPr>
          <w:rStyle w:val="fontstyle21"/>
          <w:rFonts w:ascii="Times New Roman" w:hAnsi="Times New Roman" w:cs="Times New Roman"/>
        </w:rPr>
        <w:t xml:space="preserve">) </w:t>
      </w:r>
      <w:commentRangeEnd w:id="40"/>
      <w:r w:rsidR="006C4DB7">
        <w:rPr>
          <w:rStyle w:val="CommentReference"/>
        </w:rPr>
        <w:commentReference w:id="40"/>
      </w:r>
      <w:r w:rsidR="009616A1">
        <w:rPr>
          <w:rStyle w:val="fontstyle21"/>
          <w:rFonts w:ascii="Times New Roman" w:hAnsi="Times New Roman" w:cs="Times New Roman"/>
        </w:rPr>
        <w:t>is the supply concentration for resource</w:t>
      </w:r>
      <w:r w:rsidR="009616A1" w:rsidRP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r w:rsidR="009616A1" w:rsidRPr="00B0403D">
        <w:rPr>
          <w:rFonts w:ascii="Times New Roman" w:hAnsi="Times New Roman" w:cs="Times New Roman"/>
          <w:sz w:val="24"/>
          <w:szCs w:val="24"/>
        </w:rPr>
        <w:t xml:space="preserve"> is the consumption term of consumer species </w:t>
      </w:r>
      <w:r w:rsidR="009616A1" w:rsidRPr="00D3751B">
        <w:rPr>
          <w:rFonts w:ascii="Times New Roman" w:hAnsi="Times New Roman" w:cs="Times New Roman"/>
          <w:i/>
          <w:sz w:val="24"/>
          <w:szCs w:val="24"/>
        </w:rPr>
        <w:t>i</w:t>
      </w:r>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1D254B7" w14:textId="26FF0D49" w:rsidR="00FC6281" w:rsidRPr="00661099" w:rsidRDefault="006C4DB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Letten et al [2017] showed how </w:t>
      </w:r>
      <w:r w:rsidR="00154BCB">
        <w:rPr>
          <w:rFonts w:ascii="Times New Roman" w:hAnsi="Times New Roman" w:cs="Times New Roman"/>
          <w:sz w:val="24"/>
          <w:szCs w:val="24"/>
        </w:rPr>
        <w:t>equations 1</w:t>
      </w:r>
      <w:r w:rsidR="004C41F6">
        <w:rPr>
          <w:rFonts w:ascii="Times New Roman" w:hAnsi="Times New Roman" w:cs="Times New Roman"/>
          <w:sz w:val="24"/>
          <w:szCs w:val="24"/>
        </w:rPr>
        <w:t>4</w:t>
      </w:r>
      <w:r w:rsidR="00154BCB">
        <w:rPr>
          <w:rFonts w:ascii="Times New Roman" w:hAnsi="Times New Roman" w:cs="Times New Roman"/>
          <w:sz w:val="24"/>
          <w:szCs w:val="24"/>
        </w:rPr>
        <w:t>-1</w:t>
      </w:r>
      <w:r w:rsidR="004C41F6">
        <w:rPr>
          <w:rFonts w:ascii="Times New Roman" w:hAnsi="Times New Roman" w:cs="Times New Roman"/>
          <w:sz w:val="24"/>
          <w:szCs w:val="24"/>
        </w:rPr>
        <w:t>7</w:t>
      </w:r>
      <w:r w:rsidR="00154BCB">
        <w:rPr>
          <w:rFonts w:ascii="Times New Roman" w:hAnsi="Times New Roman" w:cs="Times New Roman"/>
          <w:sz w:val="24"/>
          <w:szCs w:val="24"/>
        </w:rPr>
        <w:t xml:space="preserve"> can be used to estimate</w:t>
      </w:r>
      <w:r w:rsidR="00FC6281" w:rsidRPr="00B0403D">
        <w:rPr>
          <w:rFonts w:ascii="Times New Roman" w:hAnsi="Times New Roman" w:cs="Times New Roman"/>
          <w:sz w:val="24"/>
          <w:szCs w:val="24"/>
        </w:rPr>
        <w:t xml:space="preserve"> </w:t>
      </w:r>
      <w:r w:rsidR="00661099">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r w:rsidR="00154BCB">
        <w:rPr>
          <w:rFonts w:ascii="Times New Roman" w:hAnsi="Times New Roman" w:cs="Times New Roman"/>
          <w:sz w:val="24"/>
          <w:szCs w:val="24"/>
        </w:rPr>
        <w:t xml:space="preserve">This is done by evaluating the equations for each species under the resource conditions that would result from a steady-state population of the other species, similar to an invasion experiment. </w:t>
      </w:r>
      <w:r w:rsidR="00661099" w:rsidRPr="00B0403D">
        <w:rPr>
          <w:rFonts w:ascii="Times New Roman" w:hAnsi="Times New Roman" w:cs="Times New Roman"/>
          <w:sz w:val="24"/>
          <w:szCs w:val="24"/>
        </w:rPr>
        <w:t>According to Letten et al. the int</w:t>
      </w:r>
      <w:r w:rsidR="009616A1">
        <w:rPr>
          <w:rFonts w:ascii="Times New Roman" w:hAnsi="Times New Roman" w:cs="Times New Roman"/>
          <w:sz w:val="24"/>
          <w:szCs w:val="24"/>
        </w:rPr>
        <w:t>ra</w:t>
      </w:r>
      <w:r w:rsidR="00661099"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00661099" w:rsidRPr="00B0403D">
        <w:rPr>
          <w:rFonts w:ascii="Times New Roman" w:hAnsi="Times New Roman" w:cs="Times New Roman"/>
          <w:sz w:val="24"/>
          <w:szCs w:val="24"/>
        </w:rPr>
        <w:t>specific competition coefficients can be expressed as following</w:t>
      </w:r>
      <w:r w:rsidR="00661099">
        <w:rPr>
          <w:rFonts w:ascii="Times New Roman" w:hAnsi="Times New Roman" w:cs="Times New Roman"/>
          <w:sz w:val="24"/>
          <w:szCs w:val="24"/>
        </w:rPr>
        <w:t xml:space="preserve">: </w:t>
      </w:r>
    </w:p>
    <w:p w14:paraId="002712CE" w14:textId="72A7F13B" w:rsidR="00D3751B" w:rsidRDefault="00B54319"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0A2F38">
        <w:rPr>
          <w:rFonts w:ascii="Times New Roman" w:hAnsi="Times New Roman" w:cs="Times New Roman"/>
          <w:sz w:val="24"/>
          <w:szCs w:val="24"/>
        </w:rPr>
        <w:t>8</w:t>
      </w:r>
      <w:r w:rsidR="00D3751B">
        <w:rPr>
          <w:rFonts w:ascii="Times New Roman" w:hAnsi="Times New Roman" w:cs="Times New Roman"/>
          <w:sz w:val="24"/>
          <w:szCs w:val="24"/>
        </w:rPr>
        <w:t>)</w:t>
      </w:r>
    </w:p>
    <w:p w14:paraId="7609181D" w14:textId="7B92B3DD" w:rsidR="00D3751B" w:rsidRPr="00D3751B" w:rsidRDefault="00B54319"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0A2F38">
        <w:rPr>
          <w:rFonts w:ascii="Times New Roman" w:hAnsi="Times New Roman" w:cs="Times New Roman"/>
          <w:sz w:val="24"/>
          <w:szCs w:val="24"/>
        </w:rPr>
        <w:t>9</w:t>
      </w:r>
      <w:r w:rsidR="00D3751B">
        <w:rPr>
          <w:rFonts w:ascii="Times New Roman" w:hAnsi="Times New Roman" w:cs="Times New Roman"/>
          <w:sz w:val="24"/>
          <w:szCs w:val="24"/>
        </w:rPr>
        <w:t>)</w:t>
      </w:r>
    </w:p>
    <w:p w14:paraId="55EF01FA" w14:textId="47474327" w:rsidR="00D3751B" w:rsidRPr="00D3751B" w:rsidRDefault="00B54319"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0A2F38">
        <w:rPr>
          <w:rFonts w:ascii="Times New Roman" w:hAnsi="Times New Roman" w:cs="Times New Roman"/>
          <w:sz w:val="24"/>
          <w:szCs w:val="24"/>
        </w:rPr>
        <w:t>20</w:t>
      </w:r>
      <w:r w:rsidR="00D3751B">
        <w:rPr>
          <w:rFonts w:ascii="Times New Roman" w:hAnsi="Times New Roman" w:cs="Times New Roman"/>
          <w:sz w:val="24"/>
          <w:szCs w:val="24"/>
        </w:rPr>
        <w:t>)</w:t>
      </w:r>
    </w:p>
    <w:p w14:paraId="4D2BBC32" w14:textId="47806578" w:rsidR="00D3751B" w:rsidRDefault="00B54319"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w:t>
      </w:r>
      <w:r w:rsidR="000A2F38">
        <w:rPr>
          <w:rFonts w:ascii="Times New Roman" w:hAnsi="Times New Roman" w:cs="Times New Roman"/>
          <w:sz w:val="24"/>
          <w:szCs w:val="24"/>
        </w:rPr>
        <w:t>1</w:t>
      </w:r>
      <w:r w:rsidR="00D3751B">
        <w:rPr>
          <w:rFonts w:ascii="Times New Roman" w:hAnsi="Times New Roman" w:cs="Times New Roman"/>
          <w:sz w:val="24"/>
          <w:szCs w:val="24"/>
        </w:rPr>
        <w:t>)</w:t>
      </w:r>
    </w:p>
    <w:p w14:paraId="21DFA4FB" w14:textId="202FBEF3" w:rsidR="00D3751B" w:rsidRDefault="009616A1"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w:t>
      </w:r>
      <w:r w:rsidR="00617C19">
        <w:rPr>
          <w:rFonts w:ascii="Times New Roman" w:hAnsi="Times New Roman" w:cs="Times New Roman"/>
          <w:sz w:val="24"/>
          <w:szCs w:val="24"/>
        </w:rPr>
        <w:t xml:space="preserve">consumer </w:t>
      </w:r>
      <w:r>
        <w:rPr>
          <w:rFonts w:ascii="Times New Roman" w:hAnsi="Times New Roman" w:cs="Times New Roman"/>
          <w:sz w:val="24"/>
          <w:szCs w:val="24"/>
        </w:rPr>
        <w:t>resource model (right hand side of equation 1</w:t>
      </w:r>
      <w:r w:rsidR="000A2F38">
        <w:rPr>
          <w:rFonts w:ascii="Times New Roman" w:hAnsi="Times New Roman" w:cs="Times New Roman"/>
          <w:sz w:val="24"/>
          <w:szCs w:val="24"/>
        </w:rPr>
        <w:t>8</w:t>
      </w:r>
      <w:r>
        <w:rPr>
          <w:rFonts w:ascii="Times New Roman" w:hAnsi="Times New Roman" w:cs="Times New Roman"/>
          <w:sz w:val="24"/>
          <w:szCs w:val="24"/>
        </w:rPr>
        <w:t xml:space="preserve"> to 2</w:t>
      </w:r>
      <w:r w:rsidR="000A2F38">
        <w:rPr>
          <w:rFonts w:ascii="Times New Roman" w:hAnsi="Times New Roman" w:cs="Times New Roman"/>
          <w:sz w:val="24"/>
          <w:szCs w:val="24"/>
        </w:rPr>
        <w:t>1</w:t>
      </w:r>
      <w:r>
        <w:rPr>
          <w:rFonts w:ascii="Times New Roman" w:hAnsi="Times New Roman" w:cs="Times New Roman"/>
          <w:sz w:val="24"/>
          <w:szCs w:val="24"/>
        </w:rPr>
        <w:t xml:space="preserve">)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p>
    <w:p w14:paraId="28452401" w14:textId="3FDD400C" w:rsidR="00661099" w:rsidRDefault="00661099" w:rsidP="00C1590A">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70C3236" w14:textId="08C9666E"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974A588" w14:textId="2A1B55C9" w:rsidR="00661099" w:rsidRPr="0036474F" w:rsidRDefault="00661099" w:rsidP="004C41F6">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16A8AA7A" w14:textId="240302F5" w:rsidR="0087540E" w:rsidRDefault="004F41F4"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invasibility experiments, which means the growth of each species is evaluated at the resource condition that would result from a steady-state population of the other species. Therefore, </w:t>
      </w:r>
      <w:r w:rsidR="00586AA8">
        <w:rPr>
          <w:rFonts w:ascii="Times New Roman" w:hAnsi="Times New Roman" w:cs="Times New Roman"/>
          <w:sz w:val="24"/>
          <w:szCs w:val="24"/>
        </w:rPr>
        <w:t>i</w:t>
      </w:r>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Letten et al.’s derivation (equation </w:t>
      </w:r>
      <w:r w:rsidR="00586AA8">
        <w:rPr>
          <w:rFonts w:ascii="Times New Roman" w:hAnsi="Times New Roman" w:cs="Times New Roman"/>
          <w:sz w:val="24"/>
          <w:szCs w:val="24"/>
        </w:rPr>
        <w:t>18 to 21</w:t>
      </w:r>
      <w:r w:rsidR="00A65A8D" w:rsidRPr="0036474F">
        <w:rPr>
          <w:rFonts w:ascii="Times New Roman" w:hAnsi="Times New Roman" w:cs="Times New Roman"/>
          <w:sz w:val="24"/>
          <w:szCs w:val="24"/>
        </w:rPr>
        <w:t xml:space="preserve">) to calculate competition coefficients for predicting coexistence, one would have to assume that the consumption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this method</w:t>
      </w:r>
      <w:r w:rsidR="00A67A2F">
        <w:rPr>
          <w:rFonts w:ascii="Times New Roman" w:hAnsi="Times New Roman" w:cs="Times New Roman"/>
          <w:sz w:val="24"/>
          <w:szCs w:val="24"/>
        </w:rPr>
        <w:t xml:space="preserve"> </w:t>
      </w:r>
      <w:r w:rsidR="00A65A8D" w:rsidRPr="0036474F">
        <w:rPr>
          <w:rFonts w:ascii="Times New Roman" w:hAnsi="Times New Roman" w:cs="Times New Roman"/>
          <w:sz w:val="24"/>
          <w:szCs w:val="24"/>
        </w:rPr>
        <w:t xml:space="preserve">is satisfactory for </w:t>
      </w:r>
      <w:r w:rsidR="00A67A2F">
        <w:rPr>
          <w:rFonts w:ascii="Times New Roman" w:hAnsi="Times New Roman" w:cs="Times New Roman"/>
          <w:sz w:val="24"/>
          <w:szCs w:val="24"/>
        </w:rPr>
        <w:t>calculating ND and RFD, and assessing Chesson’s inequality</w:t>
      </w:r>
      <w:r w:rsidR="00A65A8D" w:rsidRPr="0036474F">
        <w:rPr>
          <w:rFonts w:ascii="Times New Roman" w:hAnsi="Times New Roman" w:cs="Times New Roman"/>
          <w:sz w:val="24"/>
          <w:szCs w:val="24"/>
        </w:rPr>
        <w:t xml:space="preserve">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 xml:space="preserve">coefficients are </w:t>
      </w:r>
      <w:r w:rsidR="00A65A8D" w:rsidRPr="00D47AC1">
        <w:rPr>
          <w:rFonts w:ascii="Times New Roman" w:hAnsi="Times New Roman" w:cs="Times New Roman"/>
          <w:sz w:val="24"/>
          <w:szCs w:val="24"/>
        </w:rPr>
        <w:t xml:space="preserve">specific to the same conditions that would result when each species invades a steady-state population of the other. </w:t>
      </w:r>
    </w:p>
    <w:p w14:paraId="02CAC945" w14:textId="094E4536" w:rsidR="00C30928" w:rsidRPr="00D47AC1" w:rsidRDefault="00D47AC1" w:rsidP="00D47AC1">
      <w:pPr>
        <w:pStyle w:val="Normal1"/>
        <w:numPr>
          <w:ilvl w:val="0"/>
          <w:numId w:val="12"/>
        </w:numPr>
        <w:spacing w:line="360" w:lineRule="auto"/>
        <w:ind w:left="360"/>
        <w:rPr>
          <w:rFonts w:ascii="Times New Roman" w:hAnsi="Times New Roman" w:cs="Times New Roman"/>
          <w:i/>
          <w:sz w:val="24"/>
          <w:szCs w:val="24"/>
        </w:rPr>
      </w:pPr>
      <w:r w:rsidRPr="00D47AC1">
        <w:rPr>
          <w:rFonts w:ascii="Times New Roman" w:hAnsi="Times New Roman" w:cs="Times New Roman"/>
          <w:i/>
          <w:sz w:val="24"/>
          <w:szCs w:val="24"/>
        </w:rPr>
        <w:t xml:space="preserve">Are </w:t>
      </w:r>
      <w:r w:rsidR="00C30928" w:rsidRPr="00D47AC1">
        <w:rPr>
          <w:rFonts w:ascii="Times New Roman" w:hAnsi="Times New Roman" w:cs="Times New Roman"/>
          <w:i/>
          <w:sz w:val="24"/>
          <w:szCs w:val="24"/>
        </w:rPr>
        <w:t xml:space="preserve">these methods yield qualitatively the same prediction for </w:t>
      </w:r>
      <w:r w:rsidRPr="00D47AC1">
        <w:rPr>
          <w:rFonts w:ascii="Times New Roman" w:hAnsi="Times New Roman" w:cs="Times New Roman"/>
          <w:i/>
          <w:sz w:val="24"/>
          <w:szCs w:val="24"/>
        </w:rPr>
        <w:t>coexistence</w:t>
      </w:r>
      <w:r w:rsidRPr="00D47AC1">
        <w:rPr>
          <w:rFonts w:ascii="Times New Roman" w:hAnsi="Times New Roman" w:cs="Times New Roman"/>
          <w:i/>
          <w:sz w:val="24"/>
          <w:szCs w:val="24"/>
          <w:lang w:eastAsia="zh-TW"/>
        </w:rPr>
        <w:t>?</w:t>
      </w:r>
    </w:p>
    <w:p w14:paraId="785C506D" w14:textId="2D76DD62" w:rsidR="00942E98" w:rsidRPr="00B8330E" w:rsidRDefault="008B7AD5" w:rsidP="00D47AC1">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showed that with the exceptions </w:t>
      </w:r>
      <w:r w:rsidRPr="00C30928">
        <w:rPr>
          <w:rFonts w:ascii="Times New Roman" w:hAnsi="Times New Roman" w:cs="Times New Roman"/>
          <w:sz w:val="24"/>
          <w:szCs w:val="24"/>
        </w:rPr>
        <w:t>of the NFD method, the other four methods can be reduced to the same algebra to calculate ND</w:t>
      </w:r>
      <w:r w:rsidRPr="00C30928">
        <w:rPr>
          <w:rFonts w:ascii="Times New Roman" w:hAnsi="Times New Roman" w:cs="Times New Roman"/>
          <w:sz w:val="24"/>
          <w:szCs w:val="24"/>
          <w:lang w:eastAsia="zh-TW"/>
        </w:rPr>
        <w:t xml:space="preserve"> and RFD and give </w:t>
      </w:r>
      <w:r w:rsidRPr="00C30928">
        <w:rPr>
          <w:rFonts w:ascii="Times New Roman" w:hAnsi="Times New Roman" w:cs="Times New Roman"/>
          <w:sz w:val="24"/>
          <w:szCs w:val="24"/>
        </w:rPr>
        <w:t xml:space="preserve">qualitatively the same </w:t>
      </w:r>
      <w:r w:rsidRPr="00C30928">
        <w:rPr>
          <w:rFonts w:ascii="Times New Roman" w:hAnsi="Times New Roman" w:cs="Times New Roman"/>
          <w:sz w:val="24"/>
          <w:szCs w:val="24"/>
          <w:lang w:eastAsia="zh-TW"/>
        </w:rPr>
        <w:t xml:space="preserve">predictions </w:t>
      </w:r>
      <w:r w:rsidRPr="00C30928">
        <w:rPr>
          <w:rFonts w:ascii="Times New Roman" w:hAnsi="Times New Roman" w:cs="Times New Roman"/>
          <w:sz w:val="24"/>
          <w:szCs w:val="24"/>
          <w:lang w:eastAsia="zh-TW"/>
        </w:rPr>
        <w:lastRenderedPageBreak/>
        <w:t>for coexistence</w:t>
      </w:r>
      <w:r w:rsidRPr="00C30928">
        <w:rPr>
          <w:rFonts w:ascii="Times New Roman" w:hAnsi="Times New Roman" w:cs="Times New Roman" w:hint="eastAsia"/>
          <w:sz w:val="24"/>
          <w:szCs w:val="24"/>
          <w:lang w:eastAsia="zh-TW"/>
        </w:rPr>
        <w:t>.</w:t>
      </w:r>
      <w:r w:rsidRPr="00C30928">
        <w:rPr>
          <w:rFonts w:ascii="Times New Roman" w:hAnsi="Times New Roman" w:cs="Times New Roman"/>
          <w:sz w:val="24"/>
          <w:szCs w:val="24"/>
          <w:lang w:eastAsia="zh-TW"/>
        </w:rPr>
        <w:t xml:space="preserve"> We show that the NFD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D47AC1">
        <w:rPr>
          <w:rFonts w:ascii="Times New Roman" w:hAnsi="Times New Roman" w:cs="Times New Roman"/>
          <w:sz w:val="24"/>
          <w:szCs w:val="24"/>
          <w:lang w:eastAsia="zh-TW"/>
        </w:rPr>
        <w:t xml:space="preserve">. In addition, </w:t>
      </w:r>
      <w:r w:rsidRPr="00C30928">
        <w:rPr>
          <w:rFonts w:ascii="Times New Roman" w:hAnsi="Times New Roman" w:cs="Times New Roman"/>
          <w:sz w:val="24"/>
          <w:szCs w:val="24"/>
          <w:lang w:eastAsia="zh-TW"/>
        </w:rPr>
        <w:t xml:space="preserve">the </w:t>
      </w:r>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05D36F3E" w14:textId="2547E205"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02A9586E" w:rsidR="00C74BC9" w:rsidRDefault="000657D1" w:rsidP="00C1590A">
      <w:pPr>
        <w:pStyle w:val="Normal1"/>
        <w:spacing w:line="360" w:lineRule="auto"/>
        <w:ind w:firstLine="360"/>
        <w:rPr>
          <w:rFonts w:ascii="Times New Roman" w:hAnsi="Times New Roman" w:cs="Times New Roman"/>
          <w:sz w:val="24"/>
          <w:szCs w:val="24"/>
        </w:rPr>
      </w:pPr>
      <w:commentRangeStart w:id="41"/>
      <w:r>
        <w:rPr>
          <w:rFonts w:ascii="Times New Roman" w:hAnsi="Times New Roman" w:cs="Times New Roman"/>
          <w:sz w:val="24"/>
          <w:szCs w:val="24"/>
        </w:rPr>
        <w:t>I</w:t>
      </w:r>
      <w:commentRangeEnd w:id="41"/>
      <w:r w:rsidR="008B7AD5">
        <w:rPr>
          <w:rStyle w:val="CommentReference"/>
        </w:rPr>
        <w:commentReference w:id="41"/>
      </w:r>
      <w:r>
        <w:rPr>
          <w:rFonts w:ascii="Times New Roman" w:hAnsi="Times New Roman" w:cs="Times New Roman"/>
          <w:sz w:val="24"/>
          <w:szCs w:val="24"/>
        </w:rPr>
        <w:t xml:space="preserve">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is a decision tree that divides the five methods with respect to several sequential bifurcations.</w:t>
      </w:r>
      <w:r w:rsidR="007829B1">
        <w:rPr>
          <w:rFonts w:ascii="Times New Roman" w:hAnsi="Times New Roman" w:cs="Times New Roman"/>
          <w:sz w:val="24"/>
          <w:szCs w:val="24"/>
        </w:rPr>
        <w:t xml:space="preserve"> </w:t>
      </w:r>
      <w:r w:rsidR="007829B1" w:rsidRPr="00B0403D">
        <w:rPr>
          <w:rFonts w:ascii="Times New Roman" w:hAnsi="Times New Roman" w:cs="Times New Roman"/>
          <w:sz w:val="24"/>
          <w:szCs w:val="24"/>
        </w:rPr>
        <w:t>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Lotka-Volterra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7D9E715" w14:textId="2787BC72" w:rsidR="008B7AD5" w:rsidRPr="00D05024" w:rsidRDefault="00AA6B7B" w:rsidP="00D05024">
      <w:pPr>
        <w:pStyle w:val="Normal1"/>
        <w:numPr>
          <w:ilvl w:val="0"/>
          <w:numId w:val="13"/>
        </w:numPr>
        <w:spacing w:line="360" w:lineRule="auto"/>
        <w:ind w:left="360"/>
        <w:rPr>
          <w:rFonts w:ascii="Times New Roman" w:hAnsi="Times New Roman" w:cs="Times New Roman"/>
          <w:i/>
          <w:sz w:val="24"/>
          <w:szCs w:val="24"/>
        </w:rPr>
      </w:pPr>
      <w:r w:rsidRPr="00D05024">
        <w:rPr>
          <w:rFonts w:ascii="Times New Roman" w:hAnsi="Times New Roman" w:cs="Times New Roman"/>
          <w:i/>
          <w:sz w:val="24"/>
          <w:szCs w:val="24"/>
        </w:rPr>
        <w:t>How to decide which method to use</w:t>
      </w:r>
    </w:p>
    <w:p w14:paraId="6E0FE5CD" w14:textId="4F37FAF2" w:rsidR="00726870" w:rsidRDefault="00AA6B7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first</w:t>
      </w:r>
      <w:r w:rsidR="007829B1">
        <w:rPr>
          <w:rFonts w:ascii="Times New Roman" w:hAnsi="Times New Roman" w:cs="Times New Roman"/>
          <w:sz w:val="24"/>
          <w:szCs w:val="24"/>
        </w:rPr>
        <w:t xml:space="preserve"> </w:t>
      </w:r>
      <w:r>
        <w:rPr>
          <w:rFonts w:ascii="Times New Roman" w:hAnsi="Times New Roman" w:cs="Times New Roman"/>
          <w:sz w:val="24"/>
          <w:szCs w:val="24"/>
        </w:rPr>
        <w:t>d</w:t>
      </w:r>
      <w:r w:rsidR="007829B1">
        <w:rPr>
          <w:rFonts w:ascii="Times New Roman" w:hAnsi="Times New Roman" w:cs="Times New Roman"/>
          <w:sz w:val="24"/>
          <w:szCs w:val="24"/>
        </w:rPr>
        <w:t xml:space="preserve">ecision </w:t>
      </w:r>
      <w:r>
        <w:rPr>
          <w:rFonts w:ascii="Times New Roman" w:hAnsi="Times New Roman" w:cs="Times New Roman"/>
          <w:sz w:val="24"/>
          <w:szCs w:val="24"/>
        </w:rPr>
        <w:t>s</w:t>
      </w:r>
      <w:r w:rsidR="007829B1">
        <w:rPr>
          <w:rFonts w:ascii="Times New Roman" w:hAnsi="Times New Roman" w:cs="Times New Roman"/>
          <w:sz w:val="24"/>
          <w:szCs w:val="24"/>
        </w:rPr>
        <w:t xml:space="preserve">tep </w:t>
      </w:r>
      <w:r w:rsidR="00715006">
        <w:rPr>
          <w:rFonts w:ascii="Times New Roman" w:hAnsi="Times New Roman" w:cs="Times New Roman"/>
          <w:sz w:val="24"/>
          <w:szCs w:val="24"/>
        </w:rPr>
        <w:t>isolate</w:t>
      </w:r>
      <w:r>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Pr>
          <w:rFonts w:ascii="Times New Roman" w:hAnsi="Times New Roman" w:cs="Times New Roman"/>
          <w:sz w:val="24"/>
          <w:szCs w:val="24"/>
        </w:rPr>
        <w:t>e</w:t>
      </w:r>
      <w:r w:rsidR="00715006">
        <w:rPr>
          <w:rFonts w:ascii="Times New Roman" w:hAnsi="Times New Roman" w:cs="Times New Roman"/>
          <w:sz w:val="24"/>
          <w:szCs w:val="24"/>
        </w:rPr>
        <w:t xml:space="preserve"> method </w:t>
      </w:r>
      <w:r>
        <w:rPr>
          <w:rFonts w:ascii="Times New Roman" w:hAnsi="Times New Roman" w:cs="Times New Roman"/>
          <w:sz w:val="24"/>
          <w:szCs w:val="24"/>
        </w:rPr>
        <w:t xml:space="preserve">from the others. While NFD can accurately determine mutual invasibility, </w:t>
      </w:r>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w:t>
      </w:r>
      <w:r>
        <w:rPr>
          <w:rFonts w:ascii="Times New Roman" w:hAnsi="Times New Roman" w:cs="Times New Roman"/>
          <w:sz w:val="24"/>
          <w:szCs w:val="24"/>
        </w:rPr>
        <w:t>e</w:t>
      </w:r>
      <w:r w:rsidR="00726870">
        <w:rPr>
          <w:rFonts w:ascii="Times New Roman" w:hAnsi="Times New Roman" w:cs="Times New Roman"/>
          <w:sz w:val="24"/>
          <w:szCs w:val="24"/>
        </w:rPr>
        <w:t xml:space="preserve"> method </w:t>
      </w:r>
      <w:r>
        <w:rPr>
          <w:rFonts w:ascii="Times New Roman" w:hAnsi="Times New Roman" w:cs="Times New Roman"/>
          <w:sz w:val="24"/>
          <w:szCs w:val="24"/>
        </w:rPr>
        <w:t>has</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an </w:t>
      </w:r>
      <w:r w:rsidR="00726870">
        <w:rPr>
          <w:rFonts w:ascii="Times New Roman" w:hAnsi="Times New Roman" w:cs="Times New Roman"/>
          <w:sz w:val="24"/>
          <w:szCs w:val="24"/>
        </w:rPr>
        <w:t>advantage</w:t>
      </w:r>
      <w:r>
        <w:rPr>
          <w:rFonts w:ascii="Times New Roman" w:hAnsi="Times New Roman" w:cs="Times New Roman"/>
          <w:sz w:val="24"/>
          <w:szCs w:val="24"/>
        </w:rPr>
        <w:t xml:space="preserve"> over the other method</w:t>
      </w:r>
      <w:r w:rsidR="00726870">
        <w:rPr>
          <w:rFonts w:ascii="Times New Roman" w:hAnsi="Times New Roman" w:cs="Times New Roman"/>
          <w:sz w:val="24"/>
          <w:szCs w:val="24"/>
        </w:rPr>
        <w:t>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w:t>
      </w:r>
      <w:r>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p>
    <w:p w14:paraId="1E30B87E" w14:textId="70179CDA" w:rsidR="004044A2" w:rsidRPr="00B0403D" w:rsidRDefault="00715006"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 xml:space="preserve">This question divides 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commentRangeStart w:id="42"/>
      <w:r w:rsidR="00794E37" w:rsidRPr="00B0403D">
        <w:rPr>
          <w:rFonts w:ascii="Times New Roman" w:hAnsi="Times New Roman" w:cs="Times New Roman"/>
          <w:sz w:val="24"/>
          <w:szCs w:val="24"/>
        </w:rPr>
        <w:lastRenderedPageBreak/>
        <w:t xml:space="preserve">However, none of the phenomenological methods can be used to predict the mechanisms by which species interact in consumer-resource models. </w:t>
      </w:r>
      <w:commentRangeEnd w:id="42"/>
      <w:r w:rsidR="00AA6B7B">
        <w:rPr>
          <w:rStyle w:val="CommentReference"/>
        </w:rPr>
        <w:commentReference w:id="42"/>
      </w:r>
      <w:ins w:id="43" w:author="Godwin, Casey" w:date="2018-12-04T09:20:00Z">
        <w:r w:rsidR="00AA6B7B">
          <w:rPr>
            <w:rFonts w:ascii="Times New Roman" w:hAnsi="Times New Roman" w:cs="Times New Roman"/>
            <w:sz w:val="24"/>
            <w:szCs w:val="24"/>
          </w:rPr>
          <w:t xml:space="preserve"> </w:t>
        </w:r>
      </w:ins>
    </w:p>
    <w:p w14:paraId="28F77C31" w14:textId="648DF129" w:rsidR="006E69F1" w:rsidRDefault="002B309B" w:rsidP="00C1590A">
      <w:pPr>
        <w:pStyle w:val="Normal1"/>
        <w:spacing w:line="360" w:lineRule="auto"/>
        <w:ind w:firstLine="360"/>
        <w:rPr>
          <w:rFonts w:ascii="Times New Roman" w:hAnsi="Times New Roman" w:cs="Times New Roman"/>
          <w:sz w:val="24"/>
          <w:szCs w:val="24"/>
        </w:rPr>
      </w:pPr>
      <w:commentRangeStart w:id="44"/>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for. </w:t>
      </w:r>
      <w:commentRangeEnd w:id="44"/>
      <w:r w:rsidR="00AA6B7B">
        <w:rPr>
          <w:rStyle w:val="CommentReference"/>
        </w:rPr>
        <w:commentReference w:id="44"/>
      </w:r>
      <w:ins w:id="45" w:author="Godwin, Casey" w:date="2018-12-04T10:51:00Z">
        <w:r w:rsidR="003056C1">
          <w:rPr>
            <w:rFonts w:ascii="Times New Roman" w:hAnsi="Times New Roman" w:cs="Times New Roman"/>
            <w:sz w:val="24"/>
            <w:szCs w:val="24"/>
          </w:rPr>
          <w:t xml:space="preserve">The deciding factors for distinguishing these two methods are whether the method can work for </w:t>
        </w:r>
      </w:ins>
      <w:del w:id="46" w:author="Godwin, Casey" w:date="2018-12-04T10:51:00Z">
        <w:r w:rsidR="00B30763" w:rsidRPr="00C74BC9" w:rsidDel="003056C1">
          <w:rPr>
            <w:rFonts w:ascii="Times New Roman" w:hAnsi="Times New Roman" w:cs="Times New Roman"/>
            <w:sz w:val="24"/>
            <w:szCs w:val="24"/>
          </w:rPr>
          <w:delText xml:space="preserve">Both the Lotka-Volterra and Sensitivity </w:delText>
        </w:r>
        <w:r w:rsidR="009730B5" w:rsidRPr="00C74BC9" w:rsidDel="003056C1">
          <w:rPr>
            <w:rFonts w:ascii="Times New Roman" w:hAnsi="Times New Roman" w:cs="Times New Roman"/>
            <w:sz w:val="24"/>
            <w:szCs w:val="24"/>
          </w:rPr>
          <w:delText xml:space="preserve">methods </w:delText>
        </w:r>
        <w:r w:rsidR="00E43EC9" w:rsidRPr="00C74BC9" w:rsidDel="003056C1">
          <w:rPr>
            <w:rFonts w:ascii="Times New Roman" w:hAnsi="Times New Roman" w:cs="Times New Roman"/>
            <w:sz w:val="24"/>
            <w:szCs w:val="24"/>
          </w:rPr>
          <w:delText>will work for manipulative experiments</w:delText>
        </w:r>
      </w:del>
      <w:ins w:id="47" w:author="Godwin, Casey" w:date="2018-12-04T10:51:00Z">
        <w:r w:rsidR="003056C1">
          <w:rPr>
            <w:rFonts w:ascii="Times New Roman" w:hAnsi="Times New Roman" w:cs="Times New Roman"/>
            <w:sz w:val="24"/>
            <w:szCs w:val="24"/>
          </w:rPr>
          <w:t>observ</w:t>
        </w:r>
      </w:ins>
      <w:ins w:id="48" w:author="Godwin, Casey" w:date="2018-12-04T10:52:00Z">
        <w:r w:rsidR="003056C1">
          <w:rPr>
            <w:rFonts w:ascii="Times New Roman" w:hAnsi="Times New Roman" w:cs="Times New Roman"/>
            <w:sz w:val="24"/>
            <w:szCs w:val="24"/>
          </w:rPr>
          <w:t xml:space="preserve">ational datasets and </w:t>
        </w:r>
      </w:ins>
      <w:del w:id="49" w:author="Godwin, Casey" w:date="2018-12-04T10:44:00Z">
        <w:r w:rsidR="00B30763" w:rsidRPr="00C74BC9" w:rsidDel="003056C1">
          <w:rPr>
            <w:rFonts w:ascii="Times New Roman" w:hAnsi="Times New Roman" w:cs="Times New Roman"/>
            <w:sz w:val="24"/>
            <w:szCs w:val="24"/>
          </w:rPr>
          <w:delText xml:space="preserve"> and require</w:delText>
        </w:r>
        <w:r w:rsidR="009730B5" w:rsidRPr="00C74BC9" w:rsidDel="003056C1">
          <w:rPr>
            <w:rFonts w:ascii="Times New Roman" w:hAnsi="Times New Roman" w:cs="Times New Roman"/>
            <w:sz w:val="24"/>
            <w:szCs w:val="24"/>
          </w:rPr>
          <w:delText xml:space="preserve"> some</w:delText>
        </w:r>
        <w:r w:rsidR="00B30763" w:rsidRPr="00C74BC9" w:rsidDel="003056C1">
          <w:rPr>
            <w:rFonts w:ascii="Times New Roman" w:hAnsi="Times New Roman" w:cs="Times New Roman"/>
            <w:sz w:val="24"/>
            <w:szCs w:val="24"/>
          </w:rPr>
          <w:delText xml:space="preserve"> data measured in monocultures. </w:delText>
        </w:r>
      </w:del>
      <w:del w:id="50" w:author="Godwin, Casey" w:date="2018-12-04T10:45:00Z">
        <w:r w:rsidR="00371339" w:rsidRPr="00C74BC9" w:rsidDel="003056C1">
          <w:rPr>
            <w:rFonts w:ascii="Times New Roman" w:hAnsi="Times New Roman" w:cs="Times New Roman"/>
            <w:sz w:val="24"/>
            <w:szCs w:val="24"/>
          </w:rPr>
          <w:delText>The</w:delText>
        </w:r>
      </w:del>
      <w:del w:id="51" w:author="Godwin, Casey" w:date="2018-12-04T10:46:00Z">
        <w:r w:rsidR="00371339" w:rsidRPr="00C74BC9" w:rsidDel="003056C1">
          <w:rPr>
            <w:rFonts w:ascii="Times New Roman" w:hAnsi="Times New Roman" w:cs="Times New Roman"/>
            <w:sz w:val="24"/>
            <w:szCs w:val="24"/>
          </w:rPr>
          <w:delText xml:space="preserve"> Lotka-Volterra and Sensitivity methods </w:delText>
        </w:r>
      </w:del>
      <w:del w:id="52" w:author="Godwin, Casey" w:date="2018-12-04T10:45:00Z">
        <w:r w:rsidR="00371339" w:rsidRPr="00C74BC9" w:rsidDel="003056C1">
          <w:rPr>
            <w:rFonts w:ascii="Times New Roman" w:hAnsi="Times New Roman" w:cs="Times New Roman"/>
            <w:sz w:val="24"/>
            <w:szCs w:val="24"/>
          </w:rPr>
          <w:delText xml:space="preserve">are further distinguished by the need for each species to be grown at steady state as monocultures </w:delText>
        </w:r>
        <w:r w:rsidR="00B30763" w:rsidRPr="00C74BC9" w:rsidDel="003056C1">
          <w:rPr>
            <w:rFonts w:ascii="Times New Roman" w:hAnsi="Times New Roman" w:cs="Times New Roman"/>
            <w:sz w:val="24"/>
            <w:szCs w:val="24"/>
          </w:rPr>
          <w:delText>(decision step 4)</w:delText>
        </w:r>
        <w:r w:rsidR="00570EEB" w:rsidRPr="00C74BC9" w:rsidDel="003056C1">
          <w:rPr>
            <w:rFonts w:ascii="Times New Roman" w:hAnsi="Times New Roman" w:cs="Times New Roman"/>
            <w:sz w:val="24"/>
            <w:szCs w:val="24"/>
          </w:rPr>
          <w:delText>, either to measure steady-state abundance (i.e. carry capacity) or as a resident population for invasion experiments</w:delText>
        </w:r>
      </w:del>
      <w:del w:id="53" w:author="Godwin, Casey" w:date="2018-12-04T10:46:00Z">
        <w:r w:rsidR="00371339" w:rsidRPr="00C74BC9" w:rsidDel="003056C1">
          <w:rPr>
            <w:rFonts w:ascii="Times New Roman" w:hAnsi="Times New Roman" w:cs="Times New Roman"/>
            <w:sz w:val="24"/>
            <w:szCs w:val="24"/>
          </w:rPr>
          <w:delText xml:space="preserve">. </w:delText>
        </w:r>
      </w:del>
      <w:del w:id="54" w:author="Godwin, Casey" w:date="2018-12-04T10:52:00Z">
        <w:r w:rsidR="00570EEB" w:rsidRPr="00C74BC9" w:rsidDel="003056C1">
          <w:rPr>
            <w:rFonts w:ascii="Times New Roman" w:hAnsi="Times New Roman" w:cs="Times New Roman"/>
            <w:sz w:val="24"/>
            <w:szCs w:val="24"/>
          </w:rPr>
          <w:delText xml:space="preserve">The final determinant among the phenomenological methods is </w:delText>
        </w:r>
      </w:del>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w:t>
      </w:r>
      <w:commentRangeStart w:id="55"/>
      <w:r w:rsidR="00B30763" w:rsidRPr="00C74BC9">
        <w:rPr>
          <w:rFonts w:ascii="Times New Roman" w:hAnsi="Times New Roman" w:cs="Times New Roman"/>
          <w:sz w:val="24"/>
          <w:szCs w:val="24"/>
        </w:rPr>
        <w:t>decision step 5</w:t>
      </w:r>
      <w:commentRangeEnd w:id="55"/>
      <w:r w:rsidR="000D4BCD">
        <w:rPr>
          <w:rStyle w:val="CommentReference"/>
        </w:rPr>
        <w:commentReference w:id="55"/>
      </w:r>
      <w:r w:rsidR="00B30763" w:rsidRPr="00C74BC9">
        <w:rPr>
          <w:rFonts w:ascii="Times New Roman" w:hAnsi="Times New Roman" w:cs="Times New Roman"/>
          <w:sz w:val="24"/>
          <w:szCs w:val="24"/>
        </w:rPr>
        <w:t xml:space="preserve">).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ins w:id="56" w:author="Godwin, Casey" w:date="2018-12-04T10:52:00Z">
        <w:r w:rsidR="000D4BCD">
          <w:rPr>
            <w:rFonts w:ascii="Times New Roman" w:hAnsi="Times New Roman" w:cs="Times New Roman"/>
            <w:sz w:val="24"/>
            <w:szCs w:val="24"/>
          </w:rPr>
          <w:t>more than two</w:t>
        </w:r>
      </w:ins>
      <w:del w:id="57" w:author="Godwin, Casey" w:date="2018-12-04T10:52:00Z">
        <w:r w:rsidR="0061165B" w:rsidRPr="00C74BC9" w:rsidDel="000D4BCD">
          <w:rPr>
            <w:rFonts w:ascii="Times New Roman" w:hAnsi="Times New Roman" w:cs="Times New Roman"/>
            <w:sz w:val="24"/>
            <w:szCs w:val="24"/>
          </w:rPr>
          <w:delText>multiple</w:delText>
        </w:r>
      </w:del>
      <w:r w:rsidR="0061165B" w:rsidRPr="00C74BC9">
        <w:rPr>
          <w:rFonts w:ascii="Times New Roman" w:hAnsi="Times New Roman" w:cs="Times New Roman"/>
          <w:sz w:val="24"/>
          <w:szCs w:val="24"/>
        </w:rPr>
        <w:t xml:space="preserve"> species,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ins w:id="58" w:author="Godwin, Casey" w:date="2018-12-04T10:52:00Z">
        <w:r w:rsidR="000D4BCD">
          <w:rPr>
            <w:rFonts w:ascii="Times New Roman" w:hAnsi="Times New Roman" w:cs="Times New Roman"/>
            <w:sz w:val="24"/>
            <w:szCs w:val="24"/>
          </w:rPr>
          <w:t xml:space="preserve">be </w:t>
        </w:r>
      </w:ins>
      <w:del w:id="59" w:author="Godwin, Casey" w:date="2018-12-04T10:52:00Z">
        <w:r w:rsidR="0061165B" w:rsidRPr="00C74BC9" w:rsidDel="000D4BCD">
          <w:rPr>
            <w:rFonts w:ascii="Times New Roman" w:hAnsi="Times New Roman" w:cs="Times New Roman"/>
            <w:sz w:val="24"/>
            <w:szCs w:val="24"/>
          </w:rPr>
          <w:delText xml:space="preserve">consider </w:delText>
        </w:r>
        <w:r w:rsidR="008525B4" w:rsidRPr="00C74BC9" w:rsidDel="000D4BCD">
          <w:rPr>
            <w:rFonts w:ascii="Times New Roman" w:hAnsi="Times New Roman" w:cs="Times New Roman"/>
            <w:sz w:val="24"/>
            <w:szCs w:val="24"/>
          </w:rPr>
          <w:delText>each</w:delText>
        </w:r>
        <w:r w:rsidR="0061165B" w:rsidRPr="00C74BC9" w:rsidDel="000D4BCD">
          <w:rPr>
            <w:rFonts w:ascii="Times New Roman" w:hAnsi="Times New Roman" w:cs="Times New Roman"/>
            <w:sz w:val="24"/>
            <w:szCs w:val="24"/>
          </w:rPr>
          <w:delText xml:space="preserve"> species individually</w:delText>
        </w:r>
        <w:r w:rsidR="008525B4" w:rsidRPr="00C74BC9" w:rsidDel="000D4BCD">
          <w:rPr>
            <w:rFonts w:ascii="Times New Roman" w:hAnsi="Times New Roman" w:cs="Times New Roman"/>
            <w:sz w:val="24"/>
            <w:szCs w:val="24"/>
          </w:rPr>
          <w:delText xml:space="preserve"> so </w:delText>
        </w:r>
      </w:del>
      <w:r w:rsidR="008525B4" w:rsidRPr="00C74BC9">
        <w:rPr>
          <w:rFonts w:ascii="Times New Roman" w:hAnsi="Times New Roman" w:cs="Times New Roman"/>
          <w:sz w:val="24"/>
          <w:szCs w:val="24"/>
        </w:rPr>
        <w:t>parameteriz</w:t>
      </w:r>
      <w:ins w:id="60" w:author="Godwin, Casey" w:date="2018-12-04T10:52:00Z">
        <w:r w:rsidR="000D4BCD">
          <w:rPr>
            <w:rFonts w:ascii="Times New Roman" w:hAnsi="Times New Roman" w:cs="Times New Roman"/>
            <w:sz w:val="24"/>
            <w:szCs w:val="24"/>
          </w:rPr>
          <w:t>ed</w:t>
        </w:r>
      </w:ins>
      <w:del w:id="61" w:author="Godwin, Casey" w:date="2018-12-04T10:52:00Z">
        <w:r w:rsidR="008525B4" w:rsidRPr="00C74BC9" w:rsidDel="000D4BCD">
          <w:rPr>
            <w:rFonts w:ascii="Times New Roman" w:hAnsi="Times New Roman" w:cs="Times New Roman"/>
            <w:sz w:val="24"/>
            <w:szCs w:val="24"/>
          </w:rPr>
          <w:delText>ing</w:delText>
        </w:r>
      </w:del>
      <w:r w:rsidR="008525B4" w:rsidRPr="00C74BC9">
        <w:rPr>
          <w:rFonts w:ascii="Times New Roman" w:hAnsi="Times New Roman" w:cs="Times New Roman"/>
          <w:sz w:val="24"/>
          <w:szCs w:val="24"/>
        </w:rPr>
        <w:t xml:space="preserve"> </w:t>
      </w:r>
      <w:del w:id="62" w:author="Godwin, Casey" w:date="2018-12-04T10:53:00Z">
        <w:r w:rsidR="008525B4" w:rsidRPr="00C74BC9" w:rsidDel="000D4BCD">
          <w:rPr>
            <w:rFonts w:ascii="Times New Roman" w:hAnsi="Times New Roman" w:cs="Times New Roman"/>
            <w:sz w:val="24"/>
            <w:szCs w:val="24"/>
          </w:rPr>
          <w:delText xml:space="preserve">the Lotka-Volterra model allows one </w:delText>
        </w:r>
      </w:del>
      <w:r w:rsidR="008525B4" w:rsidRPr="00C74BC9">
        <w:rPr>
          <w:rFonts w:ascii="Times New Roman" w:hAnsi="Times New Roman" w:cs="Times New Roman"/>
          <w:sz w:val="24"/>
          <w:szCs w:val="24"/>
        </w:rPr>
        <w:t>to obtain all pairwise competition</w:t>
      </w:r>
      <w:r w:rsidR="008525B4">
        <w:rPr>
          <w:rFonts w:ascii="Times New Roman" w:hAnsi="Times New Roman" w:cs="Times New Roman"/>
          <w:sz w:val="24"/>
          <w:szCs w:val="24"/>
        </w:rPr>
        <w:t xml:space="preserve"> coefficients. On the other hand, the sensitivity </w:t>
      </w:r>
      <w:del w:id="63" w:author="Godwin, Casey" w:date="2018-12-04T10:53:00Z">
        <w:r w:rsidR="00F92F42" w:rsidDel="000D4BCD">
          <w:rPr>
            <w:rFonts w:ascii="Times New Roman" w:hAnsi="Times New Roman" w:cs="Times New Roman"/>
            <w:sz w:val="24"/>
            <w:szCs w:val="24"/>
          </w:rPr>
          <w:delText xml:space="preserve">measurement </w:delText>
        </w:r>
      </w:del>
      <w:ins w:id="64" w:author="Godwin, Casey" w:date="2018-12-04T10:53:00Z">
        <w:r w:rsidR="000D4BCD">
          <w:rPr>
            <w:rFonts w:ascii="Times New Roman" w:hAnsi="Times New Roman" w:cs="Times New Roman"/>
            <w:sz w:val="24"/>
            <w:szCs w:val="24"/>
          </w:rPr>
          <w:t xml:space="preserve">method </w:t>
        </w:r>
      </w:ins>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ins w:id="65" w:author="Godwin, Casey" w:date="2018-12-04T10:53:00Z">
        <w:r w:rsidR="000D4BCD">
          <w:rPr>
            <w:rFonts w:ascii="Times New Roman" w:hAnsi="Times New Roman" w:cs="Times New Roman"/>
            <w:sz w:val="24"/>
            <w:szCs w:val="24"/>
          </w:rPr>
          <w:t xml:space="preserve"> (e.g. species i invading the community </w:t>
        </w:r>
        <w:r w:rsidR="000D4BCD" w:rsidRPr="000D4BCD">
          <w:rPr>
            <w:rFonts w:ascii="Times New Roman" w:hAnsi="Times New Roman" w:cs="Times New Roman"/>
            <w:i/>
            <w:sz w:val="24"/>
            <w:szCs w:val="24"/>
            <w:rPrChange w:id="66" w:author="Godwin, Casey" w:date="2018-12-04T10:53:00Z">
              <w:rPr>
                <w:rFonts w:ascii="Times New Roman" w:hAnsi="Times New Roman" w:cs="Times New Roman"/>
                <w:sz w:val="24"/>
                <w:szCs w:val="24"/>
              </w:rPr>
            </w:rPrChange>
          </w:rPr>
          <w:t>j</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67" w:author="Godwin, Casey" w:date="2018-12-04T10:53:00Z">
              <w:rPr>
                <w:rFonts w:ascii="Times New Roman" w:hAnsi="Times New Roman" w:cs="Times New Roman"/>
                <w:sz w:val="24"/>
                <w:szCs w:val="24"/>
              </w:rPr>
            </w:rPrChange>
          </w:rPr>
          <w:t>k</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68" w:author="Godwin, Casey" w:date="2018-12-04T10:53:00Z">
              <w:rPr>
                <w:rFonts w:ascii="Times New Roman" w:hAnsi="Times New Roman" w:cs="Times New Roman"/>
                <w:sz w:val="24"/>
                <w:szCs w:val="24"/>
              </w:rPr>
            </w:rPrChange>
          </w:rPr>
          <w:t>l</w:t>
        </w:r>
        <w:r w:rsidR="000D4BCD">
          <w:rPr>
            <w:rFonts w:ascii="Times New Roman" w:hAnsi="Times New Roman" w:cs="Times New Roman"/>
            <w:sz w:val="24"/>
            <w:szCs w:val="24"/>
          </w:rPr>
          <w:t>)</w:t>
        </w:r>
      </w:ins>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w:t>
      </w:r>
      <w:ins w:id="69" w:author="Godwin, Casey" w:date="2018-12-04T10:54:00Z">
        <w:r w:rsidR="000D4BCD">
          <w:rPr>
            <w:rFonts w:ascii="Times New Roman" w:hAnsi="Times New Roman" w:cs="Times New Roman"/>
            <w:sz w:val="24"/>
            <w:szCs w:val="24"/>
          </w:rPr>
          <w:t>um</w:t>
        </w:r>
      </w:ins>
      <w:del w:id="70" w:author="Godwin, Casey" w:date="2018-12-04T10:54:00Z">
        <w:r w:rsidR="0061165B" w:rsidRPr="008A1084" w:rsidDel="000D4BCD">
          <w:rPr>
            <w:rFonts w:ascii="Times New Roman" w:hAnsi="Times New Roman" w:cs="Times New Roman"/>
            <w:sz w:val="24"/>
            <w:szCs w:val="24"/>
          </w:rPr>
          <w:delText>a</w:delText>
        </w:r>
      </w:del>
      <w:r w:rsidR="0061165B" w:rsidRPr="008A1084">
        <w:rPr>
          <w:rFonts w:ascii="Times New Roman" w:hAnsi="Times New Roman" w:cs="Times New Roman"/>
          <w:sz w:val="24"/>
          <w:szCs w:val="24"/>
        </w:rPr>
        <w:t xml:space="preserve"> </w:t>
      </w:r>
      <w:r w:rsidR="008A1084" w:rsidRPr="008A1084">
        <w:rPr>
          <w:rFonts w:ascii="Times New Roman" w:hAnsi="Times New Roman" w:cs="Times New Roman"/>
          <w:sz w:val="24"/>
          <w:szCs w:val="24"/>
        </w:rPr>
        <w:t>already stably coexist</w:t>
      </w:r>
      <w:ins w:id="71" w:author="Godwin, Casey" w:date="2018-12-04T10:54:00Z">
        <w:r w:rsidR="000D4BCD">
          <w:rPr>
            <w:rFonts w:ascii="Times New Roman" w:hAnsi="Times New Roman" w:cs="Times New Roman"/>
            <w:sz w:val="24"/>
            <w:szCs w:val="24"/>
          </w:rPr>
          <w:t>s</w:t>
        </w:r>
      </w:ins>
      <w:r w:rsidR="008A1084" w:rsidRPr="008A1084">
        <w:rPr>
          <w:rFonts w:ascii="Times New Roman" w:hAnsi="Times New Roman" w:cs="Times New Roman"/>
          <w:sz w:val="24"/>
          <w:szCs w:val="24"/>
        </w:rPr>
        <w:t xml:space="preserve"> </w:t>
      </w:r>
      <w:del w:id="72" w:author="Godwin, Casey" w:date="2018-12-04T10:54:00Z">
        <w:r w:rsidR="008A1084" w:rsidRPr="008A1084" w:rsidDel="000D4BCD">
          <w:rPr>
            <w:rFonts w:ascii="Times New Roman" w:hAnsi="Times New Roman" w:cs="Times New Roman"/>
            <w:sz w:val="24"/>
            <w:szCs w:val="24"/>
          </w:rPr>
          <w:delText xml:space="preserve">before </w:delText>
        </w:r>
      </w:del>
      <w:ins w:id="73" w:author="Godwin, Casey" w:date="2018-12-04T10:54:00Z">
        <w:r w:rsidR="000D4BCD">
          <w:rPr>
            <w:rFonts w:ascii="Times New Roman" w:hAnsi="Times New Roman" w:cs="Times New Roman"/>
            <w:sz w:val="24"/>
            <w:szCs w:val="24"/>
          </w:rPr>
          <w:t>prior to</w:t>
        </w:r>
        <w:r w:rsidR="000D4BCD"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the </w:t>
      </w:r>
      <w:del w:id="74" w:author="Godwin, Casey" w:date="2018-12-04T10:50:00Z">
        <w:r w:rsidR="008A1084" w:rsidRPr="008A1084" w:rsidDel="003056C1">
          <w:rPr>
            <w:rFonts w:ascii="Times New Roman" w:hAnsi="Times New Roman" w:cs="Times New Roman"/>
            <w:sz w:val="24"/>
            <w:szCs w:val="24"/>
          </w:rPr>
          <w:delText xml:space="preserve">presence </w:delText>
        </w:r>
      </w:del>
      <w:ins w:id="75" w:author="Godwin, Casey" w:date="2018-12-04T10:50:00Z">
        <w:r w:rsidR="003056C1">
          <w:rPr>
            <w:rFonts w:ascii="Times New Roman" w:hAnsi="Times New Roman" w:cs="Times New Roman"/>
            <w:sz w:val="24"/>
            <w:szCs w:val="24"/>
          </w:rPr>
          <w:t>addition</w:t>
        </w:r>
        <w:r w:rsidR="003056C1"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of the focal species. </w:t>
      </w:r>
      <w:del w:id="76" w:author="Godwin, Casey" w:date="2018-12-04T11:15:00Z">
        <w:r w:rsidR="0061165B" w:rsidRPr="00277918" w:rsidDel="00B7161D">
          <w:rPr>
            <w:rFonts w:ascii="Times New Roman" w:hAnsi="Times New Roman" w:cs="Times New Roman"/>
            <w:sz w:val="24"/>
            <w:szCs w:val="24"/>
          </w:rPr>
          <w:delText>However, none of these three methods can deal with intransitive competition, where</w:delText>
        </w:r>
        <w:r w:rsidR="0061165B" w:rsidRPr="00371339" w:rsidDel="00B7161D">
          <w:rPr>
            <w:rFonts w:ascii="Times New Roman" w:hAnsi="Times New Roman" w:cs="Times New Roman"/>
            <w:sz w:val="24"/>
            <w:szCs w:val="24"/>
          </w:rPr>
          <w:delText xml:space="preserve"> competition among species</w:delText>
        </w:r>
        <w:r w:rsidR="00570EEB" w:rsidDel="00B7161D">
          <w:rPr>
            <w:rFonts w:ascii="Times New Roman" w:hAnsi="Times New Roman" w:cs="Times New Roman"/>
            <w:sz w:val="24"/>
            <w:szCs w:val="24"/>
          </w:rPr>
          <w:delText xml:space="preserve"> can be</w:delText>
        </w:r>
        <w:r w:rsidR="0061165B" w:rsidRPr="00371339" w:rsidDel="00B7161D">
          <w:rPr>
            <w:rFonts w:ascii="Times New Roman" w:hAnsi="Times New Roman" w:cs="Times New Roman"/>
            <w:sz w:val="24"/>
            <w:szCs w:val="24"/>
          </w:rPr>
          <w:delText xml:space="preserve"> non-hierarchical.</w:delText>
        </w:r>
        <w:r w:rsidR="00B90B60" w:rsidDel="00B7161D">
          <w:rPr>
            <w:rFonts w:ascii="Times New Roman" w:hAnsi="Times New Roman" w:cs="Times New Roman"/>
            <w:sz w:val="24"/>
            <w:szCs w:val="24"/>
          </w:rPr>
          <w:delText xml:space="preserve"> </w:delText>
        </w:r>
      </w:del>
    </w:p>
    <w:p w14:paraId="21CFDB77" w14:textId="6B474D47" w:rsidR="00F92F42" w:rsidRDefault="00221A46" w:rsidP="00C1590A">
      <w:pPr>
        <w:pStyle w:val="Normal1"/>
        <w:spacing w:line="360" w:lineRule="auto"/>
        <w:ind w:firstLine="360"/>
        <w:rPr>
          <w:ins w:id="77" w:author="Godwin, Casey" w:date="2018-12-04T11:03:00Z"/>
          <w:rFonts w:ascii="Times New Roman" w:hAnsi="Times New Roman" w:cs="Times New Roman"/>
          <w:sz w:val="24"/>
          <w:szCs w:val="24"/>
        </w:rPr>
      </w:pPr>
      <w:r>
        <w:rPr>
          <w:rFonts w:ascii="Times New Roman" w:hAnsi="Times New Roman" w:cs="Times New Roman"/>
          <w:sz w:val="24"/>
          <w:szCs w:val="24"/>
        </w:rPr>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commentRangeStart w:id="78"/>
      <w:r w:rsidR="00F92F42">
        <w:rPr>
          <w:rFonts w:ascii="Times New Roman" w:hAnsi="Times New Roman" w:cs="Times New Roman"/>
          <w:sz w:val="24"/>
          <w:szCs w:val="24"/>
        </w:rPr>
        <w:t>6</w:t>
      </w:r>
      <w:commentRangeEnd w:id="78"/>
      <w:r w:rsidR="000D4BCD">
        <w:rPr>
          <w:rStyle w:val="CommentReference"/>
        </w:rPr>
        <w:commentReference w:id="78"/>
      </w:r>
      <w:r w:rsidR="00F92F42">
        <w:rPr>
          <w:rFonts w:ascii="Times New Roman" w:hAnsi="Times New Roman" w:cs="Times New Roman"/>
          <w:sz w:val="24"/>
          <w:szCs w:val="24"/>
        </w:rPr>
        <w:t xml:space="preserve">). </w:t>
      </w:r>
      <w:ins w:id="79" w:author="Godwin, Casey" w:date="2018-12-04T10:56:00Z">
        <w:r w:rsidR="000D4BCD">
          <w:rPr>
            <w:rFonts w:ascii="Times New Roman" w:hAnsi="Times New Roman" w:cs="Times New Roman"/>
            <w:sz w:val="24"/>
            <w:szCs w:val="24"/>
          </w:rPr>
          <w:t xml:space="preserve">An additional consideration is </w:t>
        </w:r>
      </w:ins>
      <w:ins w:id="80" w:author="Godwin, Casey" w:date="2018-12-04T10:57:00Z">
        <w:r w:rsidR="000D4BCD">
          <w:rPr>
            <w:rFonts w:ascii="Times New Roman" w:hAnsi="Times New Roman" w:cs="Times New Roman"/>
            <w:sz w:val="24"/>
            <w:szCs w:val="24"/>
          </w:rPr>
          <w:t>that</w:t>
        </w:r>
      </w:ins>
      <w:ins w:id="81" w:author="Godwin, Casey" w:date="2018-12-04T10:56:00Z">
        <w:r w:rsidR="000D4BCD">
          <w:rPr>
            <w:rFonts w:ascii="Times New Roman" w:hAnsi="Times New Roman" w:cs="Times New Roman"/>
            <w:sz w:val="24"/>
            <w:szCs w:val="24"/>
          </w:rPr>
          <w:t xml:space="preserve"> the </w:t>
        </w:r>
      </w:ins>
      <w:ins w:id="82" w:author="Godwin, Casey" w:date="2018-12-04T10:57:00Z">
        <w:r w:rsidR="000D4BCD">
          <w:rPr>
            <w:rFonts w:ascii="Times New Roman" w:hAnsi="Times New Roman" w:cs="Times New Roman"/>
            <w:sz w:val="24"/>
            <w:szCs w:val="24"/>
          </w:rPr>
          <w:t xml:space="preserve">Macarthur </w:t>
        </w:r>
      </w:ins>
      <w:ins w:id="83" w:author="Godwin, Casey" w:date="2018-12-04T10:56:00Z">
        <w:r w:rsidR="000D4BCD">
          <w:rPr>
            <w:rFonts w:ascii="Times New Roman" w:hAnsi="Times New Roman" w:cs="Times New Roman"/>
            <w:sz w:val="24"/>
            <w:szCs w:val="24"/>
          </w:rPr>
          <w:t>method has been shown to work for more than two species at a time</w:t>
        </w:r>
      </w:ins>
      <w:ins w:id="84" w:author="Godwin, Casey" w:date="2018-12-04T10:57:00Z">
        <w:r w:rsidR="000D4BCD">
          <w:rPr>
            <w:rFonts w:ascii="Times New Roman" w:hAnsi="Times New Roman" w:cs="Times New Roman"/>
            <w:sz w:val="24"/>
            <w:szCs w:val="24"/>
          </w:rPr>
          <w:t xml:space="preserve">, but this has not been shown for the Tilman R* method. </w:t>
        </w:r>
      </w:ins>
      <w:del w:id="85" w:author="Godwin, Casey" w:date="2018-12-04T10:54:00Z">
        <w:r w:rsidR="00A656E9" w:rsidDel="000D4BCD">
          <w:rPr>
            <w:rFonts w:ascii="Times New Roman" w:hAnsi="Times New Roman" w:cs="Times New Roman"/>
            <w:sz w:val="24"/>
            <w:szCs w:val="24"/>
          </w:rPr>
          <w:delText xml:space="preserve">Another characteristic that distinguishes the consumer-resource models is the number of resources that are considered. Specifically, Letten et </w:delText>
        </w:r>
        <w:r w:rsidR="006F0D24" w:rsidDel="000D4BCD">
          <w:rPr>
            <w:rFonts w:ascii="Times New Roman" w:hAnsi="Times New Roman" w:cs="Times New Roman"/>
            <w:sz w:val="24"/>
            <w:szCs w:val="24"/>
          </w:rPr>
          <w:delText>al. 2017</w:delText>
        </w:r>
        <w:r w:rsidR="00A656E9" w:rsidDel="000D4BCD">
          <w:rPr>
            <w:rFonts w:ascii="Times New Roman" w:hAnsi="Times New Roman" w:cs="Times New Roman"/>
            <w:sz w:val="24"/>
            <w:szCs w:val="24"/>
          </w:rPr>
          <w:delText xml:space="preserve"> demonstrated that the consumer-</w:delText>
        </w:r>
        <w:r w:rsidDel="000D4BCD">
          <w:rPr>
            <w:rFonts w:ascii="Times New Roman" w:hAnsi="Times New Roman" w:cs="Times New Roman"/>
            <w:sz w:val="24"/>
            <w:szCs w:val="24"/>
          </w:rPr>
          <w:delText>resource</w:delText>
        </w:r>
        <w:r w:rsidR="00A656E9" w:rsidDel="000D4BCD">
          <w:rPr>
            <w:rFonts w:ascii="Times New Roman" w:hAnsi="Times New Roman" w:cs="Times New Roman"/>
            <w:sz w:val="24"/>
            <w:szCs w:val="24"/>
          </w:rPr>
          <w:delText xml:space="preserve"> model can be used for two abiotic resour</w:delText>
        </w:r>
        <w:r w:rsidR="009C62C1" w:rsidDel="000D4BCD">
          <w:rPr>
            <w:rFonts w:ascii="Times New Roman" w:hAnsi="Times New Roman" w:cs="Times New Roman"/>
            <w:sz w:val="24"/>
            <w:szCs w:val="24"/>
          </w:rPr>
          <w:delText xml:space="preserve">ces, so it </w:delText>
        </w:r>
        <w:r w:rsidR="009C62C1" w:rsidDel="000D4BCD">
          <w:rPr>
            <w:rFonts w:ascii="Times New Roman" w:hAnsi="Times New Roman" w:cs="Times New Roman"/>
            <w:sz w:val="24"/>
            <w:szCs w:val="24"/>
          </w:rPr>
          <w:lastRenderedPageBreak/>
          <w:delText xml:space="preserve">remains unclear whether the method could be expanded to consider information about additional resources. In contrast, </w:delText>
        </w:r>
        <w:r w:rsidR="007F2691" w:rsidDel="000D4BCD">
          <w:rPr>
            <w:rFonts w:ascii="Times New Roman" w:hAnsi="Times New Roman" w:cs="Times New Roman"/>
            <w:sz w:val="24"/>
            <w:szCs w:val="24"/>
          </w:rPr>
          <w:delText xml:space="preserve">the </w:delText>
        </w:r>
        <w:r w:rsidR="009C62C1" w:rsidDel="000D4BCD">
          <w:rPr>
            <w:rFonts w:ascii="Times New Roman" w:hAnsi="Times New Roman" w:cs="Times New Roman"/>
            <w:sz w:val="24"/>
            <w:szCs w:val="24"/>
          </w:rPr>
          <w:delText>method based on MacArthur’s consumer-resource model</w:delText>
        </w:r>
        <w:r w:rsidR="007F2691" w:rsidDel="000D4BCD">
          <w:rPr>
            <w:rFonts w:ascii="Times New Roman" w:hAnsi="Times New Roman" w:cs="Times New Roman"/>
            <w:sz w:val="24"/>
            <w:szCs w:val="24"/>
          </w:rPr>
          <w:delText xml:space="preserve"> works for systems where the number of relevant resources is very large. </w:delText>
        </w:r>
      </w:del>
    </w:p>
    <w:p w14:paraId="296C83E5" w14:textId="77EFC90A" w:rsidR="00E63114" w:rsidRPr="00E63114" w:rsidRDefault="00E63114" w:rsidP="00C1590A">
      <w:pPr>
        <w:pStyle w:val="Normal1"/>
        <w:spacing w:line="360" w:lineRule="auto"/>
        <w:ind w:firstLine="360"/>
        <w:rPr>
          <w:rFonts w:ascii="Times New Roman" w:hAnsi="Times New Roman" w:cs="Times New Roman"/>
          <w:sz w:val="24"/>
          <w:szCs w:val="24"/>
          <w:u w:val="single"/>
          <w:rPrChange w:id="86" w:author="Godwin, Casey" w:date="2018-12-04T11:03:00Z">
            <w:rPr>
              <w:rFonts w:ascii="Times New Roman" w:hAnsi="Times New Roman" w:cs="Times New Roman"/>
              <w:sz w:val="24"/>
              <w:szCs w:val="24"/>
            </w:rPr>
          </w:rPrChange>
        </w:rPr>
      </w:pPr>
      <w:commentRangeStart w:id="87"/>
      <w:ins w:id="88" w:author="Godwin, Casey" w:date="2018-12-04T11:03:00Z">
        <w:r w:rsidRPr="00E63114">
          <w:rPr>
            <w:rFonts w:ascii="Times New Roman" w:hAnsi="Times New Roman" w:cs="Times New Roman"/>
            <w:sz w:val="24"/>
            <w:szCs w:val="24"/>
            <w:u w:val="single"/>
            <w:rPrChange w:id="89" w:author="Godwin, Casey" w:date="2018-12-04T11:03:00Z">
              <w:rPr>
                <w:rFonts w:ascii="Times New Roman" w:hAnsi="Times New Roman" w:cs="Times New Roman"/>
                <w:sz w:val="24"/>
                <w:szCs w:val="24"/>
              </w:rPr>
            </w:rPrChange>
          </w:rPr>
          <w:t>What is required to use each method</w:t>
        </w:r>
        <w:commentRangeEnd w:id="87"/>
        <w:r>
          <w:rPr>
            <w:rStyle w:val="CommentReference"/>
          </w:rPr>
          <w:commentReference w:id="87"/>
        </w:r>
      </w:ins>
    </w:p>
    <w:p w14:paraId="37764AB8" w14:textId="21B7A8D0" w:rsidR="006A208A" w:rsidRDefault="00602093" w:rsidP="00C1590A">
      <w:pPr>
        <w:pStyle w:val="Normal1"/>
        <w:spacing w:line="360" w:lineRule="auto"/>
        <w:ind w:firstLine="360"/>
        <w:rPr>
          <w:rFonts w:ascii="Times New Roman" w:hAnsi="Times New Roman" w:cs="Times New Roman"/>
          <w:sz w:val="24"/>
          <w:szCs w:val="24"/>
        </w:rPr>
      </w:pPr>
      <w:commentRangeStart w:id="90"/>
      <w:r>
        <w:rPr>
          <w:rFonts w:ascii="Times New Roman" w:hAnsi="Times New Roman" w:cs="Times New Roman"/>
          <w:sz w:val="24"/>
          <w:szCs w:val="24"/>
        </w:rPr>
        <w:t xml:space="preserve">In the </w:t>
      </w:r>
      <w:del w:id="91" w:author="Godwin, Casey" w:date="2018-12-04T10:58:00Z">
        <w:r w:rsidDel="000D4BCD">
          <w:rPr>
            <w:rFonts w:ascii="Times New Roman" w:hAnsi="Times New Roman" w:cs="Times New Roman"/>
            <w:sz w:val="24"/>
            <w:szCs w:val="24"/>
          </w:rPr>
          <w:delText xml:space="preserve">following </w:delText>
        </w:r>
      </w:del>
      <w:ins w:id="92" w:author="Godwin, Casey" w:date="2018-12-04T10:58:00Z">
        <w:r w:rsidR="000D4BCD">
          <w:rPr>
            <w:rFonts w:ascii="Times New Roman" w:hAnsi="Times New Roman" w:cs="Times New Roman"/>
            <w:sz w:val="24"/>
            <w:szCs w:val="24"/>
          </w:rPr>
          <w:t>‘</w:t>
        </w:r>
      </w:ins>
      <w:ins w:id="93" w:author="Godwin, Casey" w:date="2018-12-04T11:00:00Z">
        <w:r w:rsidR="000D4BCD">
          <w:rPr>
            <w:rFonts w:ascii="Times New Roman" w:hAnsi="Times New Roman" w:cs="Times New Roman"/>
            <w:sz w:val="24"/>
            <w:szCs w:val="24"/>
          </w:rPr>
          <w:t>Experimental Requirements</w:t>
        </w:r>
      </w:ins>
      <w:ins w:id="94" w:author="Godwin, Casey" w:date="2018-12-04T10:58:00Z">
        <w:r w:rsidR="000D4BCD">
          <w:rPr>
            <w:rFonts w:ascii="Times New Roman" w:hAnsi="Times New Roman" w:cs="Times New Roman"/>
            <w:sz w:val="24"/>
            <w:szCs w:val="24"/>
          </w:rPr>
          <w:t xml:space="preserve">’ </w:t>
        </w:r>
      </w:ins>
      <w:r>
        <w:rPr>
          <w:rFonts w:ascii="Times New Roman" w:hAnsi="Times New Roman" w:cs="Times New Roman"/>
          <w:sz w:val="24"/>
          <w:szCs w:val="24"/>
        </w:rPr>
        <w:t xml:space="preserve">section of Table 2, we </w:t>
      </w:r>
      <w:del w:id="95" w:author="Godwin, Casey" w:date="2018-12-04T11:01:00Z">
        <w:r w:rsidDel="000D4BCD">
          <w:rPr>
            <w:rFonts w:ascii="Times New Roman" w:hAnsi="Times New Roman" w:cs="Times New Roman"/>
            <w:sz w:val="24"/>
            <w:szCs w:val="24"/>
          </w:rPr>
          <w:delText>further list out the experimental requirements of</w:delText>
        </w:r>
      </w:del>
      <w:ins w:id="96" w:author="Godwin, Casey" w:date="2018-12-04T11:01:00Z">
        <w:r w:rsidR="000D4BCD">
          <w:rPr>
            <w:rFonts w:ascii="Times New Roman" w:hAnsi="Times New Roman" w:cs="Times New Roman"/>
            <w:sz w:val="24"/>
            <w:szCs w:val="24"/>
          </w:rPr>
          <w:t>explain practical differences in how</w:t>
        </w:r>
      </w:ins>
      <w:r>
        <w:rPr>
          <w:rFonts w:ascii="Times New Roman" w:hAnsi="Times New Roman" w:cs="Times New Roman"/>
          <w:sz w:val="24"/>
          <w:szCs w:val="24"/>
        </w:rPr>
        <w:t xml:space="preserve"> the five methods</w:t>
      </w:r>
      <w:ins w:id="97" w:author="Godwin, Casey" w:date="2018-12-04T11:01:00Z">
        <w:r w:rsidR="000D4BCD">
          <w:rPr>
            <w:rFonts w:ascii="Times New Roman" w:hAnsi="Times New Roman" w:cs="Times New Roman"/>
            <w:sz w:val="24"/>
            <w:szCs w:val="24"/>
          </w:rPr>
          <w:t xml:space="preserve"> are performed</w:t>
        </w:r>
        <w:commentRangeEnd w:id="90"/>
        <w:r w:rsidR="000D4BCD">
          <w:rPr>
            <w:rStyle w:val="CommentReference"/>
          </w:rPr>
          <w:commentReference w:id="90"/>
        </w:r>
      </w:ins>
      <w:r>
        <w:rPr>
          <w:rFonts w:ascii="Times New Roman" w:hAnsi="Times New Roman" w:cs="Times New Roman"/>
          <w:sz w:val="24"/>
          <w:szCs w:val="24"/>
        </w:rPr>
        <w:t xml:space="preserve">.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w:t>
      </w:r>
      <w:ins w:id="98" w:author="Godwin, Casey" w:date="2018-12-04T10:59:00Z">
        <w:r w:rsidR="000D4BCD">
          <w:rPr>
            <w:rFonts w:ascii="Times New Roman" w:hAnsi="Times New Roman" w:cs="Times New Roman"/>
            <w:sz w:val="24"/>
            <w:szCs w:val="24"/>
          </w:rPr>
          <w:t xml:space="preserve">to assess pairwise coexistence </w:t>
        </w:r>
      </w:ins>
      <w:del w:id="99" w:author="Godwin, Casey" w:date="2018-12-04T10:59:00Z">
        <w:r w:rsidR="00221A46" w:rsidDel="000D4BCD">
          <w:rPr>
            <w:rFonts w:ascii="Times New Roman" w:hAnsi="Times New Roman" w:cs="Times New Roman"/>
            <w:sz w:val="24"/>
            <w:szCs w:val="24"/>
          </w:rPr>
          <w:delText xml:space="preserve">involving </w:delText>
        </w:r>
      </w:del>
      <w:ins w:id="100" w:author="Godwin, Casey" w:date="2018-12-04T10:59:00Z">
        <w:r w:rsidR="000D4BCD">
          <w:rPr>
            <w:rFonts w:ascii="Times New Roman" w:hAnsi="Times New Roman" w:cs="Times New Roman"/>
            <w:sz w:val="24"/>
            <w:szCs w:val="24"/>
          </w:rPr>
          <w:t xml:space="preserve">among </w:t>
        </w:r>
      </w:ins>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del w:id="101" w:author="Godwin, Casey" w:date="2018-12-04T10:59:00Z">
        <w:r w:rsidR="00221A46" w:rsidDel="000D4BCD">
          <w:rPr>
            <w:rFonts w:ascii="Times New Roman" w:hAnsi="Times New Roman" w:cs="Times New Roman"/>
            <w:sz w:val="24"/>
            <w:szCs w:val="24"/>
          </w:rPr>
          <w:delText xml:space="preserve">for each additional species </w:delText>
        </w:r>
        <w:r w:rsidR="00794E37" w:rsidRPr="00B0403D" w:rsidDel="000D4BCD">
          <w:rPr>
            <w:rFonts w:ascii="Times New Roman" w:hAnsi="Times New Roman" w:cs="Times New Roman"/>
            <w:sz w:val="24"/>
            <w:szCs w:val="24"/>
          </w:rPr>
          <w:delText xml:space="preserve">the </w:delText>
        </w:r>
      </w:del>
      <w:ins w:id="102" w:author="Godwin, Casey" w:date="2018-12-04T10:59:00Z">
        <w:r w:rsidR="000D4BCD">
          <w:rPr>
            <w:rFonts w:ascii="Times New Roman" w:hAnsi="Times New Roman" w:cs="Times New Roman"/>
            <w:sz w:val="24"/>
            <w:szCs w:val="24"/>
          </w:rPr>
          <w:t xml:space="preserve">adding additional species to </w:t>
        </w:r>
      </w:ins>
      <w:r w:rsidR="00794E37" w:rsidRPr="00B0403D">
        <w:rPr>
          <w:rFonts w:ascii="Times New Roman" w:hAnsi="Times New Roman" w:cs="Times New Roman"/>
          <w:sz w:val="24"/>
          <w:szCs w:val="24"/>
        </w:rPr>
        <w:t xml:space="preserve">consumer-resource </w:t>
      </w:r>
      <w:ins w:id="103" w:author="Godwin, Casey" w:date="2018-12-04T10:59:00Z">
        <w:r w:rsidR="000D4BCD">
          <w:rPr>
            <w:rFonts w:ascii="Times New Roman" w:hAnsi="Times New Roman" w:cs="Times New Roman"/>
            <w:sz w:val="24"/>
            <w:szCs w:val="24"/>
          </w:rPr>
          <w:t>method</w:t>
        </w:r>
      </w:ins>
      <w:del w:id="104" w:author="Godwin, Casey" w:date="2018-12-04T10:59:00Z">
        <w:r w:rsidR="00794E37" w:rsidRPr="00B0403D" w:rsidDel="000D4BCD">
          <w:rPr>
            <w:rFonts w:ascii="Times New Roman" w:hAnsi="Times New Roman" w:cs="Times New Roman"/>
            <w:sz w:val="24"/>
            <w:szCs w:val="24"/>
          </w:rPr>
          <w:delText>models</w:delText>
        </w:r>
      </w:del>
      <w:r w:rsidR="00794E37" w:rsidRPr="00B0403D">
        <w:rPr>
          <w:rFonts w:ascii="Times New Roman" w:hAnsi="Times New Roman" w:cs="Times New Roman"/>
          <w:sz w:val="24"/>
          <w:szCs w:val="24"/>
        </w:rPr>
        <w:t xml:space="preserve"> require</w:t>
      </w:r>
      <w:ins w:id="105" w:author="Godwin, Casey" w:date="2018-12-04T10:59:00Z">
        <w:r w:rsidR="000D4BCD">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3C9904CD" w:rsidR="004044A2" w:rsidRPr="00B0403D" w:rsidRDefault="00E44EB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w:t>
      </w:r>
      <w:del w:id="106" w:author="Godwin, Casey" w:date="2018-12-04T11:02:00Z">
        <w:r w:rsidR="00794E37" w:rsidRPr="00B0403D" w:rsidDel="001F5AE1">
          <w:rPr>
            <w:rFonts w:ascii="Times New Roman" w:hAnsi="Times New Roman" w:cs="Times New Roman"/>
            <w:sz w:val="24"/>
            <w:szCs w:val="24"/>
          </w:rPr>
          <w:delText>the key differences are between phenomenological and consumer-resource methods. O</w:delText>
        </w:r>
      </w:del>
      <w:ins w:id="107" w:author="Godwin, Casey" w:date="2018-12-04T11:02:00Z">
        <w:r w:rsidR="001F5AE1">
          <w:rPr>
            <w:rFonts w:ascii="Times New Roman" w:hAnsi="Times New Roman" w:cs="Times New Roman"/>
            <w:sz w:val="24"/>
            <w:szCs w:val="24"/>
          </w:rPr>
          <w:t>o</w:t>
        </w:r>
      </w:ins>
      <w:r w:rsidR="00794E37" w:rsidRPr="00B0403D">
        <w:rPr>
          <w:rFonts w:ascii="Times New Roman" w:hAnsi="Times New Roman" w:cs="Times New Roman"/>
          <w:sz w:val="24"/>
          <w:szCs w:val="24"/>
        </w:rPr>
        <w:t xml:space="preserve">nly the consumer resource models </w:t>
      </w:r>
      <w:ins w:id="108" w:author="Godwin, Casey" w:date="2018-12-04T11:02:00Z">
        <w:r w:rsidR="001F5AE1">
          <w:rPr>
            <w:rFonts w:ascii="Times New Roman" w:hAnsi="Times New Roman" w:cs="Times New Roman"/>
            <w:sz w:val="24"/>
            <w:szCs w:val="24"/>
          </w:rPr>
          <w:t xml:space="preserve">have the ability </w:t>
        </w:r>
      </w:ins>
      <w:del w:id="109" w:author="Godwin, Casey" w:date="2018-12-04T11:02:00Z">
        <w:r w:rsidR="00794E37" w:rsidRPr="00B0403D" w:rsidDel="001F5AE1">
          <w:rPr>
            <w:rFonts w:ascii="Times New Roman" w:hAnsi="Times New Roman" w:cs="Times New Roman"/>
            <w:sz w:val="24"/>
            <w:szCs w:val="24"/>
          </w:rPr>
          <w:delText xml:space="preserve">are able to </w:delText>
        </w:r>
      </w:del>
      <w:r w:rsidR="00794E37" w:rsidRPr="00B0403D">
        <w:rPr>
          <w:rFonts w:ascii="Times New Roman" w:hAnsi="Times New Roman" w:cs="Times New Roman"/>
          <w:sz w:val="24"/>
          <w:szCs w:val="24"/>
        </w:rPr>
        <w:t xml:space="preserve">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w:t>
      </w:r>
      <w:del w:id="110" w:author="Godwin, Casey" w:date="2018-12-04T11:03:00Z">
        <w:r w:rsidR="00C9580C" w:rsidDel="001F5AE1">
          <w:rPr>
            <w:rFonts w:ascii="Times New Roman" w:hAnsi="Times New Roman" w:cs="Times New Roman"/>
            <w:sz w:val="24"/>
            <w:szCs w:val="24"/>
          </w:rPr>
          <w:delText>However, n</w:delText>
        </w:r>
        <w:r w:rsidR="00794E37" w:rsidRPr="00B0403D" w:rsidDel="001F5AE1">
          <w:rPr>
            <w:rFonts w:ascii="Times New Roman" w:hAnsi="Times New Roman" w:cs="Times New Roman"/>
            <w:sz w:val="24"/>
            <w:szCs w:val="24"/>
          </w:rPr>
          <w:delText xml:space="preserve">one of the phenomenological methods can be used to make predictions about novel combinations of species or different environmental contexts. </w:delText>
        </w:r>
      </w:del>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w:t>
      </w:r>
      <w:ins w:id="111" w:author="Godwin, Casey" w:date="2018-12-04T11:05:00Z">
        <w:r w:rsidR="00E63114">
          <w:rPr>
            <w:rFonts w:ascii="Times New Roman" w:hAnsi="Times New Roman" w:cs="Times New Roman"/>
            <w:sz w:val="24"/>
            <w:szCs w:val="24"/>
          </w:rPr>
          <w:t>ed</w:t>
        </w:r>
      </w:ins>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ins w:id="112" w:author="Godwin, Casey" w:date="2018-12-04T11:06:00Z">
        <w:r w:rsidR="00E63114">
          <w:rPr>
            <w:rFonts w:ascii="Times New Roman" w:hAnsi="Times New Roman" w:cs="Times New Roman"/>
            <w:sz w:val="24"/>
            <w:szCs w:val="24"/>
          </w:rPr>
          <w:t xml:space="preserve">In contrast, the outcome of </w:t>
        </w:r>
      </w:ins>
      <w:ins w:id="113" w:author="Godwin, Casey" w:date="2018-12-04T11:07:00Z">
        <w:r w:rsidR="00E63114">
          <w:rPr>
            <w:rFonts w:ascii="Times New Roman" w:hAnsi="Times New Roman" w:cs="Times New Roman"/>
            <w:sz w:val="24"/>
            <w:szCs w:val="24"/>
          </w:rPr>
          <w:t xml:space="preserve">pairwise </w:t>
        </w:r>
      </w:ins>
      <w:ins w:id="114" w:author="Godwin, Casey" w:date="2018-12-04T11:06:00Z">
        <w:r w:rsidR="00E63114">
          <w:rPr>
            <w:rFonts w:ascii="Times New Roman" w:hAnsi="Times New Roman" w:cs="Times New Roman"/>
            <w:sz w:val="24"/>
            <w:szCs w:val="24"/>
          </w:rPr>
          <w:t>LV or sensitivity experiments cannot be used to predict coexistence for</w:t>
        </w:r>
      </w:ins>
      <w:ins w:id="115" w:author="Godwin, Casey" w:date="2018-12-04T11:07:00Z">
        <w:r w:rsidR="00E63114">
          <w:rPr>
            <w:rFonts w:ascii="Times New Roman" w:hAnsi="Times New Roman" w:cs="Times New Roman"/>
            <w:sz w:val="24"/>
            <w:szCs w:val="24"/>
          </w:rPr>
          <w:t xml:space="preserve"> novel pairs of species</w:t>
        </w:r>
      </w:ins>
      <w:ins w:id="116" w:author="Godwin, Casey" w:date="2018-12-04T11:08:00Z">
        <w:r w:rsidR="00E63114">
          <w:rPr>
            <w:rFonts w:ascii="Times New Roman" w:hAnsi="Times New Roman" w:cs="Times New Roman"/>
            <w:sz w:val="24"/>
            <w:szCs w:val="24"/>
          </w:rPr>
          <w:t xml:space="preserve"> or under any changes to environmental conditions</w:t>
        </w:r>
      </w:ins>
      <w:ins w:id="117" w:author="Godwin, Casey" w:date="2018-12-04T11:07:00Z">
        <w:r w:rsidR="00E63114">
          <w:rPr>
            <w:rFonts w:ascii="Times New Roman" w:hAnsi="Times New Roman" w:cs="Times New Roman"/>
            <w:sz w:val="24"/>
            <w:szCs w:val="24"/>
          </w:rPr>
          <w:t xml:space="preserve">. </w:t>
        </w:r>
      </w:ins>
    </w:p>
    <w:p w14:paraId="08DB538F" w14:textId="77777777" w:rsidR="004044A2" w:rsidRPr="00B0403D" w:rsidRDefault="004044A2" w:rsidP="00C1590A">
      <w:pPr>
        <w:pStyle w:val="Normal1"/>
        <w:pBdr>
          <w:top w:val="nil"/>
          <w:left w:val="nil"/>
          <w:bottom w:val="nil"/>
          <w:right w:val="nil"/>
          <w:between w:val="nil"/>
        </w:pBdr>
        <w:spacing w:line="360" w:lineRule="auto"/>
        <w:rPr>
          <w:rFonts w:ascii="Times New Roman" w:hAnsi="Times New Roman" w:cs="Times New Roman"/>
          <w:sz w:val="24"/>
          <w:szCs w:val="24"/>
        </w:rPr>
      </w:pPr>
    </w:p>
    <w:p w14:paraId="61214C8B" w14:textId="7990FD3D"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lastRenderedPageBreak/>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1F198053"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 xml:space="preserve">Using only ND and RFD to assess mutual invasibility implies </w:t>
      </w:r>
      <w:r>
        <w:rPr>
          <w:rFonts w:ascii="Times New Roman" w:hAnsi="Times New Roman" w:cs="Times New Roman"/>
          <w:i/>
          <w:sz w:val="24"/>
          <w:szCs w:val="24"/>
        </w:rPr>
        <w:t>linear</w:t>
      </w:r>
      <w:r w:rsidR="005A6BD1">
        <w:rPr>
          <w:rFonts w:ascii="Times New Roman" w:hAnsi="Times New Roman" w:cs="Times New Roman"/>
          <w:i/>
          <w:sz w:val="24"/>
          <w:szCs w:val="24"/>
        </w:rPr>
        <w:t xml:space="preserve"> </w:t>
      </w:r>
      <w:r>
        <w:rPr>
          <w:rFonts w:ascii="Times New Roman" w:hAnsi="Times New Roman" w:cs="Times New Roman"/>
          <w:i/>
          <w:sz w:val="24"/>
          <w:szCs w:val="24"/>
        </w:rPr>
        <w:t>species interaction</w:t>
      </w:r>
      <w:r w:rsidR="005A6BD1">
        <w:rPr>
          <w:rFonts w:ascii="Times New Roman" w:hAnsi="Times New Roman" w:cs="Times New Roman"/>
          <w:i/>
          <w:sz w:val="24"/>
          <w:szCs w:val="24"/>
        </w:rPr>
        <w:t>s</w:t>
      </w:r>
    </w:p>
    <w:p w14:paraId="5862795F" w14:textId="609001FD" w:rsidR="00330DAB" w:rsidRDefault="00DC1C4F" w:rsidP="001D322C">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w:t>
      </w:r>
      <w:r w:rsidR="00B54319">
        <w:rPr>
          <w:rFonts w:ascii="Times New Roman" w:hAnsi="Times New Roman" w:cs="Times New Roman"/>
          <w:sz w:val="24"/>
          <w:szCs w:val="24"/>
        </w:rPr>
        <w:t>niche difference (ND) and relative fitness difference (RFD)</w:t>
      </w:r>
      <w:r w:rsidR="00293936">
        <w:rPr>
          <w:rFonts w:ascii="Times New Roman" w:hAnsi="Times New Roman" w:cs="Times New Roman"/>
          <w:sz w:val="24"/>
          <w:szCs w:val="24"/>
        </w:rPr>
        <w:t xml:space="preserve"> </w:t>
      </w:r>
      <w:r w:rsidR="005A6BD1">
        <w:rPr>
          <w:rFonts w:ascii="Times New Roman" w:hAnsi="Times New Roman" w:cs="Times New Roman"/>
          <w:sz w:val="24"/>
          <w:szCs w:val="24"/>
        </w:rPr>
        <w:t xml:space="preserve">are the first order terms of the invasion growth rate </w:t>
      </w:r>
      <w:r w:rsidR="005A6BD1">
        <w:rPr>
          <w:rFonts w:ascii="Times New Roman" w:hAnsi="Times New Roman" w:cs="Times New Roman"/>
          <w:sz w:val="24"/>
          <w:szCs w:val="24"/>
        </w:rPr>
        <w:fldChar w:fldCharType="begin" w:fldLock="1"/>
      </w:r>
      <w:r w:rsidR="005A6BD1">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A6BD1">
        <w:rPr>
          <w:rFonts w:ascii="Times New Roman" w:hAnsi="Times New Roman" w:cs="Times New Roman"/>
          <w:sz w:val="24"/>
          <w:szCs w:val="24"/>
        </w:rPr>
        <w:fldChar w:fldCharType="separate"/>
      </w:r>
      <w:r w:rsidR="005A6BD1" w:rsidRPr="005D6DE6">
        <w:rPr>
          <w:rFonts w:ascii="Times New Roman" w:hAnsi="Times New Roman" w:cs="Times New Roman"/>
          <w:noProof/>
          <w:sz w:val="24"/>
          <w:szCs w:val="24"/>
        </w:rPr>
        <w:t>(Barabás et al. 2018)</w:t>
      </w:r>
      <w:r w:rsidR="005A6BD1">
        <w:rPr>
          <w:rFonts w:ascii="Times New Roman" w:hAnsi="Times New Roman" w:cs="Times New Roman"/>
          <w:sz w:val="24"/>
          <w:szCs w:val="24"/>
        </w:rPr>
        <w:fldChar w:fldCharType="end"/>
      </w:r>
      <w:r w:rsidR="005A6BD1">
        <w:rPr>
          <w:rFonts w:ascii="Times New Roman" w:hAnsi="Times New Roman" w:cs="Times New Roman"/>
          <w:sz w:val="24"/>
          <w:szCs w:val="24"/>
        </w:rPr>
        <w:t xml:space="preserve">. In other words, when calculating ND and RFD to assess Chesson’s inequality (equation 1), environmental fluctuations are assumed to be negligible so that </w:t>
      </w:r>
      <w:r w:rsidR="00131404">
        <w:rPr>
          <w:rFonts w:ascii="Times New Roman" w:hAnsi="Times New Roman" w:cs="Times New Roman"/>
          <w:sz w:val="24"/>
          <w:szCs w:val="24"/>
        </w:rPr>
        <w:t xml:space="preserve">species interactions can be approximated by linear terms without losing too much accuracy. For example, </w:t>
      </w:r>
      <w:r w:rsidR="000339F3">
        <w:rPr>
          <w:rFonts w:ascii="Times New Roman" w:hAnsi="Times New Roman" w:cs="Times New Roman"/>
          <w:sz w:val="24"/>
          <w:szCs w:val="24"/>
        </w:rPr>
        <w:t xml:space="preserve">when </w:t>
      </w:r>
      <w:r w:rsidR="00131404">
        <w:rPr>
          <w:rFonts w:ascii="Times New Roman" w:hAnsi="Times New Roman" w:cs="Times New Roman"/>
          <w:sz w:val="24"/>
          <w:szCs w:val="24"/>
        </w:rPr>
        <w:t xml:space="preserve">reorganizing MacArthur’s consumer model to a Lotka-Volterra form </w:t>
      </w:r>
      <w:r w:rsidR="00131404">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1990)"},"properties":{"noteIndex":0},"schema":"https://github.com/citation-style-language/schema/raw/master/csl-citation.json"}</w:instrText>
      </w:r>
      <w:r w:rsidR="00131404">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(Chesson 1990)</w:t>
      </w:r>
      <w:r w:rsidR="00131404">
        <w:rPr>
          <w:rFonts w:ascii="Times New Roman" w:hAnsi="Times New Roman" w:cs="Times New Roman"/>
          <w:sz w:val="24"/>
          <w:szCs w:val="24"/>
        </w:rPr>
        <w:fldChar w:fldCharType="end"/>
      </w:r>
      <w:r w:rsidR="00131404">
        <w:rPr>
          <w:rFonts w:ascii="Times New Roman" w:hAnsi="Times New Roman" w:cs="Times New Roman"/>
          <w:sz w:val="24"/>
          <w:szCs w:val="24"/>
        </w:rPr>
        <w:t xml:space="preserve">, </w:t>
      </w:r>
      <w:r w:rsidR="000339F3">
        <w:rPr>
          <w:rFonts w:ascii="Times New Roman" w:hAnsi="Times New Roman" w:cs="Times New Roman"/>
          <w:sz w:val="24"/>
          <w:szCs w:val="24"/>
        </w:rPr>
        <w:t xml:space="preserve">Chesson </w:t>
      </w:r>
      <w:r w:rsidR="00131404">
        <w:rPr>
          <w:rFonts w:ascii="Times New Roman" w:hAnsi="Times New Roman" w:cs="Times New Roman"/>
          <w:sz w:val="24"/>
          <w:szCs w:val="24"/>
        </w:rPr>
        <w:t xml:space="preserve">assumes the resource species </w:t>
      </w:r>
      <w:r w:rsidR="000339F3">
        <w:rPr>
          <w:rFonts w:ascii="Times New Roman" w:hAnsi="Times New Roman" w:cs="Times New Roman"/>
          <w:sz w:val="24"/>
          <w:szCs w:val="24"/>
        </w:rPr>
        <w:t>fluctuation</w:t>
      </w:r>
      <w:r w:rsidR="00131404">
        <w:rPr>
          <w:rFonts w:ascii="Times New Roman" w:hAnsi="Times New Roman" w:cs="Times New Roman"/>
          <w:sz w:val="24"/>
          <w:szCs w:val="24"/>
        </w:rPr>
        <w:t xml:space="preserve"> is fast enough</w:t>
      </w:r>
      <w:r w:rsidR="000339F3">
        <w:rPr>
          <w:rFonts w:ascii="Times New Roman" w:hAnsi="Times New Roman" w:cs="Times New Roman"/>
          <w:sz w:val="24"/>
          <w:szCs w:val="24"/>
        </w:rPr>
        <w:t>, so is negligible,</w:t>
      </w:r>
      <w:r w:rsidR="00131404">
        <w:rPr>
          <w:rFonts w:ascii="Times New Roman" w:hAnsi="Times New Roman" w:cs="Times New Roman"/>
          <w:sz w:val="24"/>
          <w:szCs w:val="24"/>
        </w:rPr>
        <w:t xml:space="preserve"> </w:t>
      </w:r>
      <w:r w:rsidR="000339F3">
        <w:rPr>
          <w:rFonts w:ascii="Times New Roman" w:hAnsi="Times New Roman" w:cs="Times New Roman"/>
          <w:sz w:val="24"/>
          <w:szCs w:val="24"/>
        </w:rPr>
        <w:t>to</w:t>
      </w:r>
      <w:r w:rsidR="00131404">
        <w:rPr>
          <w:rFonts w:ascii="Times New Roman" w:hAnsi="Times New Roman" w:cs="Times New Roman"/>
          <w:sz w:val="24"/>
          <w:szCs w:val="24"/>
        </w:rPr>
        <w:t xml:space="preserve"> the focal species</w:t>
      </w:r>
      <w:r w:rsidR="000339F3">
        <w:rPr>
          <w:rFonts w:ascii="Times New Roman" w:hAnsi="Times New Roman" w:cs="Times New Roman"/>
          <w:sz w:val="24"/>
          <w:szCs w:val="24"/>
        </w:rPr>
        <w:t xml:space="preserve">. With this assumption, </w:t>
      </w:r>
      <w:r w:rsidR="00131404">
        <w:rPr>
          <w:rFonts w:ascii="Times New Roman" w:hAnsi="Times New Roman" w:cs="Times New Roman"/>
          <w:sz w:val="24"/>
          <w:szCs w:val="24"/>
        </w:rPr>
        <w:t xml:space="preserve">Chesson can apply the time scale separation technique </w:t>
      </w:r>
      <w:r w:rsidR="000339F3">
        <w:rPr>
          <w:rFonts w:ascii="Times New Roman" w:hAnsi="Times New Roman" w:cs="Times New Roman"/>
          <w:sz w:val="24"/>
          <w:szCs w:val="24"/>
        </w:rPr>
        <w:t xml:space="preserve">to approximate nonlinear species interactions in </w:t>
      </w:r>
      <w:r w:rsidR="000339F3">
        <w:rPr>
          <w:rFonts w:ascii="Times New Roman" w:hAnsi="Times New Roman" w:cs="Times New Roman"/>
          <w:sz w:val="24"/>
          <w:szCs w:val="24"/>
        </w:rPr>
        <w:t>MacArthur’</w:t>
      </w:r>
      <w:r w:rsidR="000339F3">
        <w:rPr>
          <w:rFonts w:ascii="Times New Roman" w:hAnsi="Times New Roman" w:cs="Times New Roman"/>
          <w:sz w:val="24"/>
          <w:szCs w:val="24"/>
        </w:rPr>
        <w:t xml:space="preserve">s consumer model by linear terms in a Lotka-Volterra model. </w:t>
      </w:r>
      <w:r w:rsidR="001D322C">
        <w:rPr>
          <w:rFonts w:ascii="Times New Roman" w:hAnsi="Times New Roman" w:cs="Times New Roman"/>
          <w:sz w:val="24"/>
          <w:szCs w:val="24"/>
        </w:rPr>
        <w:t>ND and RFD can then be derived from linear approximation for assessing mutual invasibility. However, i</w:t>
      </w:r>
      <w:r w:rsidR="000339F3">
        <w:rPr>
          <w:rFonts w:ascii="Times New Roman" w:hAnsi="Times New Roman" w:cs="Times New Roman"/>
          <w:sz w:val="24"/>
          <w:szCs w:val="24"/>
        </w:rPr>
        <w:t xml:space="preserve">f resource species fluctuations cannot be negligible, </w:t>
      </w:r>
      <w:r w:rsidR="001D322C">
        <w:rPr>
          <w:rFonts w:ascii="Times New Roman" w:hAnsi="Times New Roman" w:cs="Times New Roman"/>
          <w:sz w:val="24"/>
          <w:szCs w:val="24"/>
        </w:rPr>
        <w:t xml:space="preserve">linear approximation might not be accurate enough so that ND and RFD can be </w:t>
      </w:r>
      <w:r w:rsidR="001D322C">
        <w:rPr>
          <w:rFonts w:ascii="Times New Roman" w:hAnsi="Times New Roman" w:cs="Times New Roman"/>
          <w:sz w:val="24"/>
          <w:szCs w:val="24"/>
        </w:rPr>
        <w:t>incorrect</w:t>
      </w:r>
      <w:r w:rsidR="001D322C">
        <w:rPr>
          <w:rFonts w:ascii="Times New Roman" w:hAnsi="Times New Roman" w:cs="Times New Roman"/>
          <w:sz w:val="24"/>
          <w:szCs w:val="24"/>
        </w:rPr>
        <w:t xml:space="preserve">ly calculated. In addition, when environmental fluctuations cannot be negligible, fluctuation dependent mechanisms, i.e. relative nonlinearity and storage effects, will also determine species’ invasion growth rate in addition to ND and RFD. In conclusion, when applying the five empirical methods reviewed here, one should be aware that </w:t>
      </w:r>
      <w:r w:rsidR="0051555D">
        <w:rPr>
          <w:rFonts w:ascii="Times New Roman" w:hAnsi="Times New Roman" w:cs="Times New Roman"/>
          <w:sz w:val="24"/>
          <w:szCs w:val="24"/>
        </w:rPr>
        <w:t xml:space="preserve">fluctuation dependent mechanisms are not being considered. </w:t>
      </w:r>
      <w:bookmarkStart w:id="118" w:name="_GoBack"/>
      <w:bookmarkEnd w:id="118"/>
    </w:p>
    <w:p w14:paraId="6A97F4FC" w14:textId="2D56F2EB" w:rsidR="00125C77" w:rsidRPr="009E12E1" w:rsidRDefault="00125C77" w:rsidP="00C1590A">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w:t>
      </w:r>
      <w:r>
        <w:rPr>
          <w:rFonts w:ascii="Times New Roman" w:hAnsi="Times New Roman" w:cs="Times New Roman"/>
          <w:i/>
          <w:sz w:val="24"/>
          <w:szCs w:val="24"/>
        </w:rPr>
        <w:t xml:space="preserve">theory </w:t>
      </w:r>
      <w:r w:rsidRPr="009E12E1">
        <w:rPr>
          <w:rFonts w:ascii="Times New Roman" w:hAnsi="Times New Roman" w:cs="Times New Roman"/>
          <w:i/>
          <w:sz w:val="24"/>
          <w:szCs w:val="24"/>
        </w:rPr>
        <w:t xml:space="preserve">is </w:t>
      </w:r>
      <w:r w:rsidR="00B7161D">
        <w:rPr>
          <w:rFonts w:ascii="Times New Roman" w:hAnsi="Times New Roman" w:cs="Times New Roman"/>
          <w:i/>
          <w:sz w:val="24"/>
          <w:szCs w:val="24"/>
        </w:rPr>
        <w:t>under-developed for multi</w:t>
      </w:r>
      <w:r w:rsidRPr="009E12E1">
        <w:rPr>
          <w:rFonts w:ascii="Times New Roman" w:hAnsi="Times New Roman" w:cs="Times New Roman"/>
          <w:i/>
          <w:sz w:val="24"/>
          <w:szCs w:val="24"/>
        </w:rPr>
        <w:t>-species system</w:t>
      </w:r>
      <w:r w:rsidR="00B7161D">
        <w:rPr>
          <w:rFonts w:ascii="Times New Roman" w:hAnsi="Times New Roman" w:cs="Times New Roman"/>
          <w:i/>
          <w:sz w:val="24"/>
          <w:szCs w:val="24"/>
        </w:rPr>
        <w:t>s</w:t>
      </w:r>
      <w:r w:rsidRPr="009E12E1">
        <w:rPr>
          <w:rFonts w:ascii="Times New Roman" w:hAnsi="Times New Roman" w:cs="Times New Roman"/>
          <w:i/>
          <w:sz w:val="24"/>
          <w:szCs w:val="24"/>
        </w:rPr>
        <w:t>.</w:t>
      </w:r>
    </w:p>
    <w:p w14:paraId="5B0076AD" w14:textId="0E996226" w:rsidR="00125C77" w:rsidRDefault="00125C77" w:rsidP="00C1590A">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sidR="00B7161D" w:rsidRPr="00277918">
        <w:rPr>
          <w:rFonts w:ascii="Times New Roman" w:hAnsi="Times New Roman" w:cs="Times New Roman"/>
          <w:sz w:val="24"/>
          <w:szCs w:val="24"/>
        </w:rPr>
        <w:t xml:space="preserve">However, none of these three methods </w:t>
      </w:r>
      <w:r w:rsidR="00B7161D">
        <w:rPr>
          <w:rFonts w:ascii="Times New Roman" w:hAnsi="Times New Roman" w:cs="Times New Roman"/>
          <w:sz w:val="24"/>
          <w:szCs w:val="24"/>
        </w:rPr>
        <w:t xml:space="preserve">(NFD, LV, and Sensitivity) </w:t>
      </w:r>
      <w:r w:rsidR="00B7161D" w:rsidRPr="00277918">
        <w:rPr>
          <w:rFonts w:ascii="Times New Roman" w:hAnsi="Times New Roman" w:cs="Times New Roman"/>
          <w:sz w:val="24"/>
          <w:szCs w:val="24"/>
        </w:rPr>
        <w:t>can deal with intransitive competition, where</w:t>
      </w:r>
      <w:r w:rsidR="00B7161D" w:rsidRPr="00371339">
        <w:rPr>
          <w:rFonts w:ascii="Times New Roman" w:hAnsi="Times New Roman" w:cs="Times New Roman"/>
          <w:sz w:val="24"/>
          <w:szCs w:val="24"/>
        </w:rPr>
        <w:t xml:space="preserve"> competition among species</w:t>
      </w:r>
      <w:r w:rsidR="00B7161D">
        <w:rPr>
          <w:rFonts w:ascii="Times New Roman" w:hAnsi="Times New Roman" w:cs="Times New Roman"/>
          <w:sz w:val="24"/>
          <w:szCs w:val="24"/>
        </w:rPr>
        <w:t xml:space="preserve"> can be</w:t>
      </w:r>
      <w:r w:rsidR="00B7161D" w:rsidRPr="00371339">
        <w:rPr>
          <w:rFonts w:ascii="Times New Roman" w:hAnsi="Times New Roman" w:cs="Times New Roman"/>
          <w:sz w:val="24"/>
          <w:szCs w:val="24"/>
        </w:rPr>
        <w:t xml:space="preserve"> non-hierarchical.</w:t>
      </w:r>
      <w:r w:rsidR="00B7161D">
        <w:rPr>
          <w:rFonts w:ascii="Times New Roman" w:hAnsi="Times New Roman" w:cs="Times New Roman"/>
          <w:sz w:val="24"/>
          <w:szCs w:val="24"/>
        </w:rPr>
        <w:t xml:space="preserve"> </w:t>
      </w:r>
      <w:r>
        <w:rPr>
          <w:rFonts w:ascii="Times New Roman" w:hAnsi="Times New Roman" w:cs="Times New Roman"/>
          <w:sz w:val="24"/>
          <w:szCs w:val="24"/>
        </w:rPr>
        <w:t>Importantly</w:t>
      </w:r>
      <w:r>
        <w:rPr>
          <w:rFonts w:ascii="Times New Roman" w:hAnsi="Times New Roman" w:cs="Times New Roman"/>
          <w:sz w:val="24"/>
          <w:szCs w:val="24"/>
        </w:rPr>
        <w:t xml:space="preserve">, this emphasis on pairwise </w:t>
      </w:r>
      <w:r>
        <w:rPr>
          <w:rFonts w:ascii="Times New Roman" w:hAnsi="Times New Roman" w:cs="Times New Roman"/>
          <w:sz w:val="24"/>
          <w:szCs w:val="24"/>
        </w:rPr>
        <w:lastRenderedPageBreak/>
        <w:t>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255E5F3D" w14:textId="75297BCE" w:rsidR="009E12E1" w:rsidRDefault="00DC1C4F" w:rsidP="00C1590A">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564140E1" w14:textId="0AA577E1" w:rsidR="00F90AF9" w:rsidRDefault="000F21BA" w:rsidP="00CB33D7">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CB33D7">
        <w:rPr>
          <w:rFonts w:ascii="Times New Roman" w:hAnsi="Times New Roman" w:cs="Times New Roman"/>
          <w:sz w:val="24"/>
          <w:szCs w:val="24"/>
        </w:rPr>
        <w:t>applied more than one of these methods to the same</w:t>
      </w:r>
      <w:r w:rsidRPr="00CB33D7">
        <w:rPr>
          <w:rFonts w:ascii="Times New Roman" w:hAnsi="Times New Roman" w:cs="Times New Roman"/>
          <w:sz w:val="24"/>
          <w:szCs w:val="24"/>
        </w:rPr>
        <w:t xml:space="preserve"> study system</w:t>
      </w:r>
      <w:r w:rsidR="00794E37" w:rsidRPr="00CB33D7">
        <w:rPr>
          <w:rFonts w:ascii="Times New Roman" w:hAnsi="Times New Roman" w:cs="Times New Roman"/>
          <w:sz w:val="24"/>
          <w:szCs w:val="24"/>
        </w:rPr>
        <w:t xml:space="preserve">. </w:t>
      </w:r>
      <w:r w:rsidR="00BD7D2B" w:rsidRPr="00CB33D7">
        <w:rPr>
          <w:rFonts w:ascii="Times New Roman" w:hAnsi="Times New Roman" w:cs="Times New Roman"/>
          <w:sz w:val="24"/>
          <w:szCs w:val="24"/>
        </w:rPr>
        <w:t xml:space="preserve">According to what we have </w:t>
      </w:r>
      <w:r w:rsidR="00A57201" w:rsidRPr="00CB33D7">
        <w:rPr>
          <w:rFonts w:ascii="Times New Roman" w:hAnsi="Times New Roman" w:cs="Times New Roman"/>
          <w:sz w:val="24"/>
          <w:szCs w:val="24"/>
        </w:rPr>
        <w:t xml:space="preserve">mathematically </w:t>
      </w:r>
      <w:r w:rsidR="00BD7D2B" w:rsidRPr="00CB33D7">
        <w:rPr>
          <w:rFonts w:ascii="Times New Roman" w:hAnsi="Times New Roman" w:cs="Times New Roman"/>
          <w:sz w:val="24"/>
          <w:szCs w:val="24"/>
        </w:rPr>
        <w:t xml:space="preserve">shown in </w:t>
      </w:r>
      <w:r w:rsidR="00D47AC1" w:rsidRPr="00CB33D7">
        <w:rPr>
          <w:rFonts w:ascii="Times New Roman" w:hAnsi="Times New Roman" w:cs="Times New Roman"/>
          <w:sz w:val="24"/>
          <w:szCs w:val="24"/>
        </w:rPr>
        <w:t>part 1</w:t>
      </w:r>
      <w:r w:rsidR="00BD7D2B" w:rsidRPr="00CB33D7">
        <w:rPr>
          <w:rFonts w:ascii="Times New Roman" w:hAnsi="Times New Roman" w:cs="Times New Roman"/>
          <w:sz w:val="24"/>
          <w:szCs w:val="24"/>
        </w:rPr>
        <w:t xml:space="preserve">, </w:t>
      </w:r>
      <w:r w:rsidR="00C30928" w:rsidRPr="00CB33D7">
        <w:rPr>
          <w:rFonts w:ascii="Times New Roman" w:hAnsi="Times New Roman" w:cs="Times New Roman"/>
          <w:sz w:val="24"/>
          <w:szCs w:val="24"/>
        </w:rPr>
        <w:t>all</w:t>
      </w:r>
      <w:r w:rsidR="00BD7D2B" w:rsidRPr="00CB33D7">
        <w:rPr>
          <w:rFonts w:ascii="Times New Roman" w:hAnsi="Times New Roman" w:cs="Times New Roman"/>
          <w:sz w:val="24"/>
          <w:szCs w:val="24"/>
        </w:rPr>
        <w:t xml:space="preserve"> methods</w:t>
      </w:r>
      <w:r w:rsidR="00C30928" w:rsidRPr="00CB33D7">
        <w:rPr>
          <w:rFonts w:ascii="Times New Roman" w:hAnsi="Times New Roman" w:cs="Times New Roman"/>
          <w:sz w:val="24"/>
          <w:szCs w:val="24"/>
        </w:rPr>
        <w:t xml:space="preserve"> except the negative frequency dependency method can be </w:t>
      </w:r>
      <w:r w:rsidR="00D47AC1" w:rsidRPr="00CB33D7">
        <w:rPr>
          <w:rFonts w:ascii="Times New Roman" w:hAnsi="Times New Roman" w:cs="Times New Roman"/>
          <w:sz w:val="24"/>
          <w:szCs w:val="24"/>
        </w:rPr>
        <w:t xml:space="preserve">reduced to the same algebra to </w:t>
      </w:r>
      <w:r w:rsidR="00C30928" w:rsidRPr="00CB33D7">
        <w:rPr>
          <w:rFonts w:ascii="Times New Roman" w:hAnsi="Times New Roman" w:cs="Times New Roman"/>
          <w:sz w:val="24"/>
          <w:szCs w:val="24"/>
        </w:rPr>
        <w:t>calculate ND and RFD, and to assess</w:t>
      </w:r>
      <w:r w:rsidR="00D47AC1" w:rsidRPr="00CB33D7">
        <w:rPr>
          <w:rFonts w:ascii="Times New Roman" w:hAnsi="Times New Roman" w:cs="Times New Roman"/>
          <w:sz w:val="24"/>
          <w:szCs w:val="24"/>
        </w:rPr>
        <w:t xml:space="preserve"> Chesson’s inequality.</w:t>
      </w:r>
      <w:r w:rsidR="00CB33D7" w:rsidRPr="00CB33D7">
        <w:rPr>
          <w:rFonts w:ascii="Times New Roman" w:hAnsi="Times New Roman" w:cs="Times New Roman"/>
          <w:sz w:val="24"/>
          <w:szCs w:val="24"/>
        </w:rPr>
        <w:t xml:space="preserve"> We argue that ND and RFD derived from the NFD method should not be compared to the other methods. </w:t>
      </w:r>
      <w:r w:rsidR="00D47AC1" w:rsidRPr="00CB33D7">
        <w:rPr>
          <w:rFonts w:ascii="Times New Roman" w:hAnsi="Times New Roman" w:cs="Times New Roman"/>
          <w:sz w:val="24"/>
          <w:szCs w:val="24"/>
        </w:rPr>
        <w:t xml:space="preserve"> However</w:t>
      </w:r>
      <w:r w:rsidR="00D47AC1">
        <w:rPr>
          <w:rFonts w:ascii="Times New Roman" w:hAnsi="Times New Roman" w:cs="Times New Roman"/>
          <w:sz w:val="24"/>
          <w:szCs w:val="24"/>
        </w:rPr>
        <w:t>, a</w:t>
      </w:r>
      <w:r w:rsidR="0027496F">
        <w:rPr>
          <w:rFonts w:ascii="Times New Roman" w:hAnsi="Times New Roman" w:cs="Times New Roman"/>
          <w:sz w:val="24"/>
          <w:szCs w:val="24"/>
        </w:rPr>
        <w:t xml:space="preserve">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34D20B00" w14:textId="177572BF"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32CF774F" w14:textId="67B5E539" w:rsidR="009E12E1" w:rsidRPr="00580A54" w:rsidRDefault="00580A54" w:rsidP="00C1590A">
      <w:pPr>
        <w:pStyle w:val="Normal1"/>
        <w:spacing w:line="360" w:lineRule="auto"/>
        <w:ind w:firstLine="360"/>
      </w:pPr>
      <w:r>
        <w:rPr>
          <w:rFonts w:ascii="Times New Roman" w:hAnsi="Times New Roman" w:cs="Times New Roman"/>
          <w:sz w:val="24"/>
          <w:szCs w:val="24"/>
        </w:rPr>
        <w:t>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w:t>
      </w:r>
      <w:commentRangeStart w:id="119"/>
      <w:r>
        <w:rPr>
          <w:rFonts w:ascii="Times New Roman" w:hAnsi="Times New Roman" w:cs="Times New Roman"/>
          <w:sz w:val="24"/>
          <w:szCs w:val="24"/>
        </w:rPr>
        <w:t xml:space="preserve">In designing and interpreting experiments, it would be unclear which value to select for the interaction coefficients. </w:t>
      </w:r>
      <w:commentRangeEnd w:id="119"/>
      <w:r w:rsidR="00B7161D">
        <w:rPr>
          <w:rStyle w:val="CommentReference"/>
        </w:rPr>
        <w:commentReference w:id="119"/>
      </w:r>
      <w:r>
        <w:rPr>
          <w:rFonts w:ascii="Times New Roman" w:hAnsi="Times New Roman" w:cs="Times New Roman"/>
          <w:sz w:val="24"/>
          <w:szCs w:val="24"/>
        </w:rPr>
        <w:t>This example shows how empirically comparing two methods can reveal differences among the methods which are not readily apparent from their derivation.</w:t>
      </w:r>
    </w:p>
    <w:p w14:paraId="6D5B9BAA" w14:textId="531C77FD"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479CD647" w:rsidR="00CA292C" w:rsidRPr="009E12E1" w:rsidRDefault="00CA292C" w:rsidP="00C1590A">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w:t>
      </w:r>
      <w:r w:rsidR="00A96538">
        <w:rPr>
          <w:rFonts w:ascii="Times New Roman" w:hAnsi="Times New Roman" w:cs="Times New Roman"/>
          <w:sz w:val="24"/>
          <w:szCs w:val="24"/>
        </w:rPr>
        <w:lastRenderedPageBreak/>
        <w:t xml:space="preserve">certain experimental systems (e.g. </w:t>
      </w:r>
      <w:r w:rsidR="00F246A4">
        <w:rPr>
          <w:rFonts w:ascii="Times New Roman" w:hAnsi="Times New Roman" w:cs="Times New Roman"/>
          <w:sz w:val="24"/>
          <w:szCs w:val="24"/>
        </w:rPr>
        <w:t xml:space="preserve">microbes grown under laboratory conditions) than others (e.g. </w:t>
      </w:r>
      <w:del w:id="120" w:author="Godwin, Casey" w:date="2018-12-04T11:21:00Z">
        <w:r w:rsidR="00F246A4" w:rsidDel="00B7161D">
          <w:rPr>
            <w:rFonts w:ascii="Times New Roman" w:hAnsi="Times New Roman" w:cs="Times New Roman"/>
            <w:sz w:val="24"/>
            <w:szCs w:val="24"/>
          </w:rPr>
          <w:delText>ungulate herbivores</w:delText>
        </w:r>
      </w:del>
      <w:ins w:id="121" w:author="Godwin, Casey" w:date="2018-12-04T11:21:00Z">
        <w:r w:rsidR="00B7161D">
          <w:rPr>
            <w:rFonts w:ascii="Times New Roman" w:hAnsi="Times New Roman" w:cs="Times New Roman"/>
            <w:sz w:val="24"/>
            <w:szCs w:val="24"/>
          </w:rPr>
          <w:t>mammals</w:t>
        </w:r>
      </w:ins>
      <w:r w:rsidR="00F246A4">
        <w:rPr>
          <w:rFonts w:ascii="Times New Roman" w:hAnsi="Times New Roman" w:cs="Times New Roman"/>
          <w:sz w:val="24"/>
          <w:szCs w:val="24"/>
        </w:rPr>
        <w:t>).</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w:t>
      </w:r>
      <w:commentRangeStart w:id="122"/>
      <w:r w:rsidR="0025241C">
        <w:rPr>
          <w:rFonts w:ascii="Times New Roman" w:hAnsi="Times New Roman" w:cs="Times New Roman"/>
          <w:sz w:val="24"/>
          <w:szCs w:val="24"/>
          <w:lang w:eastAsia="zh-TW"/>
        </w:rPr>
        <w:t>unknown</w:t>
      </w:r>
      <w:commentRangeEnd w:id="122"/>
      <w:r w:rsidR="00B7161D">
        <w:rPr>
          <w:rStyle w:val="CommentReference"/>
        </w:rPr>
        <w:commentReference w:id="122"/>
      </w:r>
      <w:r w:rsidR="0025241C">
        <w:rPr>
          <w:rFonts w:ascii="Times New Roman" w:hAnsi="Times New Roman" w:cs="Times New Roman"/>
          <w:sz w:val="24"/>
          <w:szCs w:val="24"/>
          <w:lang w:eastAsia="zh-TW"/>
        </w:rPr>
        <w:t>.</w:t>
      </w:r>
      <w:r w:rsidR="0025241C" w:rsidRPr="0061153E">
        <w:rPr>
          <w:rFonts w:ascii="Times New Roman" w:hAnsi="Times New Roman" w:cs="Times New Roman"/>
          <w:sz w:val="24"/>
          <w:szCs w:val="24"/>
          <w:lang w:eastAsia="zh-TW"/>
        </w:rPr>
        <w:t xml:space="preserve"> </w:t>
      </w:r>
    </w:p>
    <w:p w14:paraId="7F034AD9" w14:textId="26411209"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318223DD" w14:textId="415C2C11"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115FD223" w14:textId="25A81E98" w:rsidR="00EA0D10" w:rsidRPr="00A23A60" w:rsidRDefault="00BA0996" w:rsidP="00C1590A">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344485BE"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4EE41F8D" w14:textId="66023476"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7DA370D3"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015D1A2" w14:textId="28DD8B6B"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563A3FC4" w14:textId="67B6911D"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9ECB6" wp14:editId="6386725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7D982C8D" w14:textId="7F0F4D8A"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295B934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6B39D8DD"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w:t>
      </w:r>
      <w:commentRangeStart w:id="123"/>
      <w:r w:rsidRPr="00B0403D">
        <w:rPr>
          <w:rFonts w:ascii="Times New Roman" w:hAnsi="Times New Roman" w:cs="Times New Roman"/>
          <w:sz w:val="24"/>
          <w:szCs w:val="24"/>
        </w:rPr>
        <w:t xml:space="preserve">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del w:id="124" w:author="Godwin, Casey" w:date="2018-12-04T11:41:00Z">
        <w:r w:rsidRPr="00B0403D" w:rsidDel="002103F2">
          <w:rPr>
            <w:rFonts w:ascii="Times New Roman" w:hAnsi="Times New Roman" w:cs="Times New Roman"/>
            <w:sz w:val="24"/>
            <w:szCs w:val="24"/>
          </w:rPr>
          <w:delText>resoruce</w:delText>
        </w:r>
      </w:del>
      <w:ins w:id="125" w:author="Godwin, Casey" w:date="2018-12-04T11:41:00Z">
        <w:r w:rsidR="002103F2" w:rsidRPr="00B0403D">
          <w:rPr>
            <w:rFonts w:ascii="Times New Roman" w:hAnsi="Times New Roman" w:cs="Times New Roman"/>
            <w:sz w:val="24"/>
            <w:szCs w:val="24"/>
          </w:rPr>
          <w:t>resource</w:t>
        </w:r>
      </w:ins>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commentRangeEnd w:id="123"/>
      <w:r w:rsidR="002103F2">
        <w:rPr>
          <w:rStyle w:val="CommentReference"/>
        </w:rPr>
        <w:commentReference w:id="123"/>
      </w:r>
    </w:p>
    <w:p w14:paraId="15DCD3A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B63C666"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commentRangeStart w:id="126"/>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commentRangeEnd w:id="126"/>
      <w:r w:rsidR="00CA437A">
        <w:rPr>
          <w:rStyle w:val="CommentReference"/>
        </w:rPr>
        <w:commentReference w:id="126"/>
      </w:r>
    </w:p>
    <w:p w14:paraId="183E6C01" w14:textId="2EBBAA30"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ins w:id="127" w:author="Godwin, Casey" w:date="2018-12-04T11:35:00Z">
        <w:r w:rsidR="00D61B71">
          <w:rPr>
            <w:rFonts w:ascii="Times New Roman" w:hAnsi="Times New Roman" w:cs="Times New Roman"/>
            <w:sz w:val="24"/>
            <w:szCs w:val="24"/>
          </w:rPr>
          <w:t>s</w:t>
        </w:r>
      </w:ins>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7D6F7700" w14:textId="6A128CA4"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1E787717" w14:textId="14CEC066" w:rsidR="00131404" w:rsidRPr="00131404" w:rsidRDefault="00FA6582"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Abrams, P. 1980.Are Competition Coefficients Constant? Inductive Versus Deductive Approaches. The American Naturalist 116:730–735.</w:t>
      </w:r>
    </w:p>
    <w:p w14:paraId="0E7D7F2E"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Adler, P. B., J.HilleRislambers, andJ. M.Levine. 2007.A niche for neutrality. Ecology Letters 10:95–104.</w:t>
      </w:r>
    </w:p>
    <w:p w14:paraId="7F84C8A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Barabás, G., R.D’Andrea, andS. M.Stump. 2018.Chesson’s coexistence theory. Ecological Monographs 88:277–303.</w:t>
      </w:r>
    </w:p>
    <w:p w14:paraId="24135AD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1990.MacArthur’s consumer-resource model. Theoretical Population Biology 37:26–38.</w:t>
      </w:r>
    </w:p>
    <w:p w14:paraId="15906A09"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1994.Multispecies Competition in Variable Environments. Theoretical Population Biology 45:227–276.</w:t>
      </w:r>
    </w:p>
    <w:p w14:paraId="604087C6"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2000.Mechanisms of maintenance of species diversity. Annual Review of Ecology and Systematics 31:343–366.</w:t>
      </w:r>
    </w:p>
    <w:p w14:paraId="26A5B316"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2003.Quantifying and testing coexistence mechanisms arising from recruitment fluctuations. Theoretical Population Biology 64:345–357.</w:t>
      </w:r>
    </w:p>
    <w:p w14:paraId="3DD42C0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N. J. B.Kraft, andJ. M.Levine. 2014.Phylogenetic relatedness and the determinants of competitive outcomes. Ecology Letters 17:836–844.</w:t>
      </w:r>
    </w:p>
    <w:p w14:paraId="0FA91A7A"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65697450"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M. K.Dhami, P.Ke, andT.Fukami. 2018.Species coexistence through simultaneous fluctuation-dependent mechanisms 115:6745–6750.</w:t>
      </w:r>
    </w:p>
    <w:p w14:paraId="19A01188"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P. J.Ke, andT.Fukami. 2017.Linking modern coexistence theory and contemporary niche theory. Ecological Monographs 87:161–177.</w:t>
      </w:r>
    </w:p>
    <w:p w14:paraId="2CCD5A89"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Levine, J. M., andJ.HilleRisLambers. 2009.The importance of niches for the maintenance of species diversity. Nature 461:254–7.</w:t>
      </w:r>
    </w:p>
    <w:p w14:paraId="5D170239"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56BD3759"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1970.Species packing and competitive equilibrium for many species. Theoretical Population Biology 1:1–11.</w:t>
      </w:r>
    </w:p>
    <w:p w14:paraId="340127BA"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2B5DCE9B"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lastRenderedPageBreak/>
        <w:t>Miller, T. E., J. H.Burns, P.Munguia, E. L.Walters, J. M.Kneitel, P. M.Richards, N.Mouquet, andH. L.Buckley. 2005.A critical review of twenty years’ use of the resource-ratio theory. The American Naturalist 165:439–448.</w:t>
      </w:r>
    </w:p>
    <w:p w14:paraId="48CBE773"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517B0A2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Schoener, T. W. 1974.Some Methods for Calculating Competition Coefficients from Resource-Utilization Spectra. The American Naturalist 108:332–340.</w:t>
      </w:r>
    </w:p>
    <w:p w14:paraId="78408EA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1977.Resource competition between plankton algae: An experimental and theoretical approach. EcologyEcology 58:338–348.</w:t>
      </w:r>
    </w:p>
    <w:p w14:paraId="5FAD370B"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1980.Resources: A Graphical-Mechanistic Approach to Competition and Predation. The American Naturalist 116:362–393.</w:t>
      </w:r>
    </w:p>
    <w:p w14:paraId="13257871"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rPr>
      </w:pPr>
      <w:r w:rsidRPr="00131404">
        <w:rPr>
          <w:rFonts w:ascii="Times New Roman" w:hAnsi="Times New Roman" w:cs="Times New Roman"/>
          <w:noProof/>
          <w:sz w:val="24"/>
          <w:szCs w:val="24"/>
        </w:rPr>
        <w:t>Tilman, D. 1981.Tests of Resource Competition Theory Using Four Species of Lake Michigan Algae. Ecology 62:802–815.</w:t>
      </w:r>
    </w:p>
    <w:p w14:paraId="27AE109A" w14:textId="0528E7F9"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Godwin, Casey" w:date="2018-12-04T11:30:00Z" w:initials="GC">
    <w:p w14:paraId="3CF89429" w14:textId="1D9350BA" w:rsidR="00B54319" w:rsidRDefault="00B54319">
      <w:pPr>
        <w:pStyle w:val="CommentText"/>
      </w:pPr>
      <w:r>
        <w:rPr>
          <w:rStyle w:val="CommentReference"/>
        </w:rPr>
        <w:annotationRef/>
      </w:r>
      <w:r>
        <w:t xml:space="preserve">The goal in sentence 1 is different from the answer in sentence 2. More generally, I feel that the distinction that was made in the previously deleted table is obscured in this version of the manuscript. It’s going to raise flags and confuse readers if we say that the methods have equivalent algebra, but do not give the same values for ND and RFD, but do give the same prediction regarding coexistence. </w:t>
      </w:r>
    </w:p>
  </w:comment>
  <w:comment w:id="39" w:author="Godwin, Casey" w:date="2018-12-04T08:34:00Z" w:initials="GC">
    <w:p w14:paraId="7753DEA3" w14:textId="77777777" w:rsidR="00B54319" w:rsidRDefault="00B54319">
      <w:pPr>
        <w:pStyle w:val="CommentText"/>
      </w:pPr>
      <w:r>
        <w:rPr>
          <w:rStyle w:val="CommentReference"/>
        </w:rPr>
        <w:annotationRef/>
      </w:r>
      <w:r>
        <w:t xml:space="preserve">Two points. </w:t>
      </w:r>
    </w:p>
    <w:p w14:paraId="450FD145" w14:textId="77777777" w:rsidR="00B54319" w:rsidRDefault="00B54319">
      <w:pPr>
        <w:pStyle w:val="CommentText"/>
      </w:pPr>
      <w:r>
        <w:t>1.I am undecided whether this method is actually using the resource ratio model. The underlying model says nothing about resource ratios, that only comes into play when considering coexistence as a function of resource supply ratios. Why not just call it Tilman’s consumer-resource model or call this a consumer-resource model and the MacArthur model a predator-prey model? Besides, he borrowed the model from Droop and Jannasch so it’s ambiguous to call it Tilman’s model</w:t>
      </w:r>
    </w:p>
    <w:p w14:paraId="07D8AE53" w14:textId="77777777" w:rsidR="00B54319" w:rsidRDefault="00B54319">
      <w:pPr>
        <w:pStyle w:val="CommentText"/>
      </w:pPr>
    </w:p>
    <w:p w14:paraId="5A61669B" w14:textId="0BF4A92E" w:rsidR="00B54319" w:rsidRDefault="00B54319">
      <w:pPr>
        <w:pStyle w:val="CommentText"/>
      </w:pPr>
      <w:r>
        <w:t xml:space="preserve">2. We need to mention that Tilman’s R* model is itself a method for predicting coexistence. While it predated MCT, it operates in a way that is similar though not identical. The definition of R* is the lowest resource concentration at which a species can maintain a non-negative net growth rate. For non-substitutable resources, the rules hold that the species with the lower R* for the defined limiting resource will drive the net growth rate of the other species to negative. This is similar to an invasion experiment in reverse. Obviously, this is really specific to chemostat conditions, which makes it perhaps less useful than invasion experiments. </w:t>
      </w:r>
    </w:p>
  </w:comment>
  <w:comment w:id="40" w:author="Godwin, Casey" w:date="2018-12-04T08:38:00Z" w:initials="GC">
    <w:p w14:paraId="78178BA8" w14:textId="3A0E3C73" w:rsidR="00B54319" w:rsidRDefault="00B54319">
      <w:pPr>
        <w:pStyle w:val="CommentText"/>
      </w:pPr>
      <w:r>
        <w:rPr>
          <w:rStyle w:val="CommentReference"/>
        </w:rPr>
        <w:annotationRef/>
      </w:r>
      <w:r>
        <w:t>Why the strange notation that is not used for the other models??</w:t>
      </w:r>
    </w:p>
  </w:comment>
  <w:comment w:id="41" w:author="Godwin, Casey" w:date="2018-12-04T09:11:00Z" w:initials="GC">
    <w:p w14:paraId="2560B575" w14:textId="6EE1E14B" w:rsidR="00B54319" w:rsidRDefault="00B54319">
      <w:pPr>
        <w:pStyle w:val="CommentText"/>
      </w:pPr>
      <w:r>
        <w:rPr>
          <w:rStyle w:val="CommentReference"/>
        </w:rPr>
        <w:annotationRef/>
      </w:r>
      <w:r>
        <w:t>As an overview for this Part, this paragraph needs work</w:t>
      </w:r>
    </w:p>
  </w:comment>
  <w:comment w:id="42" w:author="Godwin, Casey" w:date="2018-12-04T09:19:00Z" w:initials="GC">
    <w:p w14:paraId="2347F346" w14:textId="5E032A07" w:rsidR="00B54319" w:rsidRDefault="00B54319">
      <w:pPr>
        <w:pStyle w:val="CommentText"/>
      </w:pPr>
      <w:r>
        <w:rPr>
          <w:rStyle w:val="CommentReference"/>
        </w:rPr>
        <w:annotationRef/>
      </w:r>
      <w:r>
        <w:t xml:space="preserve">This does not help, can we add some text to this paragraph discussing why this is an important distinction. </w:t>
      </w:r>
    </w:p>
  </w:comment>
  <w:comment w:id="44" w:author="Godwin, Casey" w:date="2018-12-04T09:19:00Z" w:initials="GC">
    <w:p w14:paraId="7B6B88E9" w14:textId="6856A6B2" w:rsidR="00B54319" w:rsidRDefault="00B54319">
      <w:pPr>
        <w:pStyle w:val="CommentText"/>
      </w:pPr>
      <w:r>
        <w:rPr>
          <w:rStyle w:val="CommentReference"/>
        </w:rPr>
        <w:annotationRef/>
      </w:r>
      <w:r>
        <w:t>Redundant with the previous paragraph</w:t>
      </w:r>
    </w:p>
  </w:comment>
  <w:comment w:id="55" w:author="Godwin, Casey" w:date="2018-12-04T10:58:00Z" w:initials="GC">
    <w:p w14:paraId="54C20009" w14:textId="1DE50146" w:rsidR="00B54319" w:rsidRDefault="00B54319">
      <w:pPr>
        <w:pStyle w:val="CommentText"/>
      </w:pPr>
      <w:r>
        <w:rPr>
          <w:rStyle w:val="CommentReference"/>
        </w:rPr>
        <w:annotationRef/>
      </w:r>
      <w:r>
        <w:t>Again, the table does not match the text</w:t>
      </w:r>
    </w:p>
  </w:comment>
  <w:comment w:id="78" w:author="Godwin, Casey" w:date="2018-12-04T10:55:00Z" w:initials="GC">
    <w:p w14:paraId="1A857987" w14:textId="3091A5FF" w:rsidR="00B54319" w:rsidRDefault="00B54319">
      <w:pPr>
        <w:pStyle w:val="CommentText"/>
      </w:pPr>
      <w:r>
        <w:rPr>
          <w:rStyle w:val="CommentReference"/>
        </w:rPr>
        <w:annotationRef/>
      </w:r>
      <w:r>
        <w:t xml:space="preserve">I see no reason why the Letten method could not be applied to &gt; 2 resources – this would require expanding the rules that determine when R*s to use, but it is possible to arrive at alphas the same way that they do for two resources. </w:t>
      </w:r>
    </w:p>
  </w:comment>
  <w:comment w:id="87" w:author="Godwin, Casey" w:date="2018-12-04T11:03:00Z" w:initials="GC">
    <w:p w14:paraId="7FBEFAF9" w14:textId="611EEF1D" w:rsidR="00B54319" w:rsidRDefault="00B54319">
      <w:pPr>
        <w:pStyle w:val="CommentText"/>
      </w:pPr>
      <w:r>
        <w:rPr>
          <w:rStyle w:val="CommentReference"/>
        </w:rPr>
        <w:annotationRef/>
      </w:r>
      <w:r>
        <w:t>Some sort of subheading here</w:t>
      </w:r>
    </w:p>
  </w:comment>
  <w:comment w:id="90" w:author="Godwin, Casey" w:date="2018-12-04T11:01:00Z" w:initials="GC">
    <w:p w14:paraId="663931F5" w14:textId="18FAF023" w:rsidR="00B54319" w:rsidRDefault="00B54319">
      <w:pPr>
        <w:pStyle w:val="CommentText"/>
      </w:pPr>
      <w:r>
        <w:rPr>
          <w:rStyle w:val="CommentReference"/>
        </w:rPr>
        <w:annotationRef/>
      </w:r>
      <w:r>
        <w:t xml:space="preserve">In this section it is unclear whether NFD is lumped in with the phenomenological methods. </w:t>
      </w:r>
    </w:p>
  </w:comment>
  <w:comment w:id="119" w:author="Godwin, Casey" w:date="2018-12-04T11:19:00Z" w:initials="GC">
    <w:p w14:paraId="1FD39166" w14:textId="23638B80" w:rsidR="00B54319" w:rsidRDefault="00B54319">
      <w:pPr>
        <w:pStyle w:val="CommentText"/>
      </w:pPr>
      <w:r>
        <w:rPr>
          <w:rStyle w:val="CommentReference"/>
        </w:rPr>
        <w:annotationRef/>
      </w:r>
      <w:r>
        <w:t xml:space="preserve">Here is a good point to mention that these terms need to be estimated at the right points. </w:t>
      </w:r>
    </w:p>
  </w:comment>
  <w:comment w:id="122" w:author="Godwin, Casey" w:date="2018-12-04T11:21:00Z" w:initials="GC">
    <w:p w14:paraId="44475739" w14:textId="794DB240" w:rsidR="00B54319" w:rsidRDefault="00B54319">
      <w:pPr>
        <w:pStyle w:val="CommentText"/>
      </w:pPr>
      <w:r>
        <w:rPr>
          <w:rStyle w:val="CommentReference"/>
        </w:rPr>
        <w:annotationRef/>
      </w:r>
      <w:r>
        <w:t xml:space="preserve">This cannot be the conclusion of the paper. We need to wrap this up under a heading of Conclusions or similar. Something akin to </w:t>
      </w:r>
    </w:p>
    <w:p w14:paraId="3243ADAE" w14:textId="558E55DD" w:rsidR="00B54319" w:rsidRDefault="00B54319">
      <w:pPr>
        <w:pStyle w:val="CommentText"/>
      </w:pPr>
      <w:r>
        <w:t>“</w:t>
      </w:r>
    </w:p>
    <w:p w14:paraId="76DE60EB" w14:textId="5B47698A" w:rsidR="00B54319" w:rsidRDefault="00B54319">
      <w:pPr>
        <w:pStyle w:val="CommentText"/>
      </w:pPr>
      <w:r>
        <w:t xml:space="preserve">We have shown that five methods for empirically evaluating MCT are all capable of predicting coexistence, but there are important distinctions among these methods that … Theoretical advances have outpaced empirical progress in this area of community ecology, but as the number of empirical studies using these methods grows, it is critical that these differences among the methods are acknowledged. “   </w:t>
      </w:r>
    </w:p>
  </w:comment>
  <w:comment w:id="123" w:author="Godwin, Casey" w:date="2018-12-04T11:41:00Z" w:initials="GC">
    <w:p w14:paraId="019C9D75" w14:textId="3BA51CBB" w:rsidR="00B54319" w:rsidRDefault="00B54319">
      <w:pPr>
        <w:pStyle w:val="CommentText"/>
      </w:pPr>
      <w:r>
        <w:rPr>
          <w:rStyle w:val="CommentReference"/>
        </w:rPr>
        <w:annotationRef/>
      </w:r>
      <w:r>
        <w:t xml:space="preserve">None of this is clear from the  figure you show here. You can’t say which species is limited by what without know the supply concentrations and the dilution rate. </w:t>
      </w:r>
    </w:p>
  </w:comment>
  <w:comment w:id="126" w:author="Godwin, Casey" w:date="2018-12-04T11:33:00Z" w:initials="GC">
    <w:p w14:paraId="35399838" w14:textId="76650204" w:rsidR="00B54319" w:rsidRDefault="00B54319">
      <w:pPr>
        <w:pStyle w:val="CommentText"/>
      </w:pPr>
      <w:r>
        <w:rPr>
          <w:rStyle w:val="CommentReference"/>
        </w:rPr>
        <w:annotationRef/>
      </w:r>
      <w:r>
        <w:t xml:space="preserve">I am unable to re-produce the pattern that you show at frequencies approaching 0 and 1. What value did you fix community biomass at?? How are you getting growth rate, is this a numerical simulation or plugging into the analytical solution for N*? Why is the growth rate of a monoculture not zero? In panel a, why does species I show positive density dependence at low density but then negative dependence at frequency greater than ~0.05?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F89429" w15:done="0"/>
  <w15:commentEx w15:paraId="5A61669B" w15:done="0"/>
  <w15:commentEx w15:paraId="78178BA8" w15:done="0"/>
  <w15:commentEx w15:paraId="2560B575" w15:done="0"/>
  <w15:commentEx w15:paraId="2347F346" w15:done="0"/>
  <w15:commentEx w15:paraId="7B6B88E9" w15:done="0"/>
  <w15:commentEx w15:paraId="54C20009" w15:done="0"/>
  <w15:commentEx w15:paraId="1A857987" w15:done="0"/>
  <w15:commentEx w15:paraId="7FBEFAF9" w15:done="0"/>
  <w15:commentEx w15:paraId="663931F5" w15:done="0"/>
  <w15:commentEx w15:paraId="1FD39166" w15:done="0"/>
  <w15:commentEx w15:paraId="76DE60EB" w15:done="0"/>
  <w15:commentEx w15:paraId="019C9D75" w15:done="0"/>
  <w15:commentEx w15:paraId="353998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F89429" w16cid:durableId="1FB0E3EC"/>
  <w16cid:commentId w16cid:paraId="5A61669B" w16cid:durableId="1FB0BA98"/>
  <w16cid:commentId w16cid:paraId="78178BA8" w16cid:durableId="1FB0BB8B"/>
  <w16cid:commentId w16cid:paraId="2560B575" w16cid:durableId="1FB0C33E"/>
  <w16cid:commentId w16cid:paraId="2347F346" w16cid:durableId="1FB0C51B"/>
  <w16cid:commentId w16cid:paraId="7B6B88E9" w16cid:durableId="1FB0C507"/>
  <w16cid:commentId w16cid:paraId="54C20009" w16cid:durableId="1FB0DC40"/>
  <w16cid:commentId w16cid:paraId="1A857987" w16cid:durableId="1FB0DB89"/>
  <w16cid:commentId w16cid:paraId="7FBEFAF9" w16cid:durableId="1FB0DD91"/>
  <w16cid:commentId w16cid:paraId="663931F5" w16cid:durableId="1FB0DD05"/>
  <w16cid:commentId w16cid:paraId="1FD39166" w16cid:durableId="1FB0E153"/>
  <w16cid:commentId w16cid:paraId="76DE60EB" w16cid:durableId="1FB0E1AF"/>
  <w16cid:commentId w16cid:paraId="019C9D75" w16cid:durableId="1FB0E67F"/>
  <w16cid:commentId w16cid:paraId="35399838" w16cid:durableId="1FB0E4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A1257" w14:textId="77777777" w:rsidR="005F77A5" w:rsidRDefault="005F77A5" w:rsidP="00EF42D4">
      <w:pPr>
        <w:spacing w:line="240" w:lineRule="auto"/>
      </w:pPr>
      <w:r>
        <w:separator/>
      </w:r>
    </w:p>
  </w:endnote>
  <w:endnote w:type="continuationSeparator" w:id="0">
    <w:p w14:paraId="66A577B2" w14:textId="77777777" w:rsidR="005F77A5" w:rsidRDefault="005F77A5" w:rsidP="00EF42D4">
      <w:pPr>
        <w:spacing w:line="240" w:lineRule="auto"/>
      </w:pPr>
      <w:r>
        <w:continuationSeparator/>
      </w:r>
    </w:p>
  </w:endnote>
  <w:endnote w:type="continuationNotice" w:id="1">
    <w:p w14:paraId="612DB7A3" w14:textId="77777777" w:rsidR="005F77A5" w:rsidRDefault="005F77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A2BD91" w14:textId="77777777" w:rsidR="005F77A5" w:rsidRDefault="005F77A5" w:rsidP="00EF42D4">
      <w:pPr>
        <w:spacing w:line="240" w:lineRule="auto"/>
      </w:pPr>
      <w:r>
        <w:separator/>
      </w:r>
    </w:p>
  </w:footnote>
  <w:footnote w:type="continuationSeparator" w:id="0">
    <w:p w14:paraId="2231400A" w14:textId="77777777" w:rsidR="005F77A5" w:rsidRDefault="005F77A5" w:rsidP="00EF42D4">
      <w:pPr>
        <w:spacing w:line="240" w:lineRule="auto"/>
      </w:pPr>
      <w:r>
        <w:continuationSeparator/>
      </w:r>
    </w:p>
  </w:footnote>
  <w:footnote w:type="continuationNotice" w:id="1">
    <w:p w14:paraId="048AD33D" w14:textId="77777777" w:rsidR="005F77A5" w:rsidRDefault="005F77A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10"/>
  </w:num>
  <w:num w:numId="5">
    <w:abstractNumId w:val="6"/>
  </w:num>
  <w:num w:numId="6">
    <w:abstractNumId w:val="5"/>
  </w:num>
  <w:num w:numId="7">
    <w:abstractNumId w:val="0"/>
  </w:num>
  <w:num w:numId="8">
    <w:abstractNumId w:val="8"/>
  </w:num>
  <w:num w:numId="9">
    <w:abstractNumId w:val="3"/>
  </w:num>
  <w:num w:numId="10">
    <w:abstractNumId w:val="12"/>
  </w:num>
  <w:num w:numId="11">
    <w:abstractNumId w:val="9"/>
  </w:num>
  <w:num w:numId="12">
    <w:abstractNumId w:val="7"/>
  </w:num>
  <w:num w:numId="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D23"/>
    <w:rsid w:val="00016F51"/>
    <w:rsid w:val="00021826"/>
    <w:rsid w:val="0002282F"/>
    <w:rsid w:val="00022B29"/>
    <w:rsid w:val="00026027"/>
    <w:rsid w:val="00027919"/>
    <w:rsid w:val="000339F3"/>
    <w:rsid w:val="000357A8"/>
    <w:rsid w:val="00037DD9"/>
    <w:rsid w:val="00040CFA"/>
    <w:rsid w:val="000418B3"/>
    <w:rsid w:val="00045068"/>
    <w:rsid w:val="0004523D"/>
    <w:rsid w:val="0005123C"/>
    <w:rsid w:val="00065258"/>
    <w:rsid w:val="000657D1"/>
    <w:rsid w:val="000677FA"/>
    <w:rsid w:val="00070205"/>
    <w:rsid w:val="00073388"/>
    <w:rsid w:val="00073AD3"/>
    <w:rsid w:val="0008291C"/>
    <w:rsid w:val="0008493E"/>
    <w:rsid w:val="00086502"/>
    <w:rsid w:val="000865C1"/>
    <w:rsid w:val="00093C67"/>
    <w:rsid w:val="000A064D"/>
    <w:rsid w:val="000A11DD"/>
    <w:rsid w:val="000A2417"/>
    <w:rsid w:val="000A2482"/>
    <w:rsid w:val="000A2F38"/>
    <w:rsid w:val="000A3C20"/>
    <w:rsid w:val="000B0707"/>
    <w:rsid w:val="000B10DE"/>
    <w:rsid w:val="000B2A9D"/>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7107"/>
    <w:rsid w:val="001108C6"/>
    <w:rsid w:val="00110B8F"/>
    <w:rsid w:val="0011682C"/>
    <w:rsid w:val="00120378"/>
    <w:rsid w:val="00123049"/>
    <w:rsid w:val="0012326E"/>
    <w:rsid w:val="001237AF"/>
    <w:rsid w:val="00123814"/>
    <w:rsid w:val="00125C77"/>
    <w:rsid w:val="001263C4"/>
    <w:rsid w:val="00131404"/>
    <w:rsid w:val="00133E4D"/>
    <w:rsid w:val="0013550E"/>
    <w:rsid w:val="00142ECC"/>
    <w:rsid w:val="00144BB6"/>
    <w:rsid w:val="0014663E"/>
    <w:rsid w:val="00152118"/>
    <w:rsid w:val="001532E7"/>
    <w:rsid w:val="00154BCB"/>
    <w:rsid w:val="001573CF"/>
    <w:rsid w:val="001612BE"/>
    <w:rsid w:val="001658BC"/>
    <w:rsid w:val="0017234A"/>
    <w:rsid w:val="00176B97"/>
    <w:rsid w:val="00181F81"/>
    <w:rsid w:val="00183762"/>
    <w:rsid w:val="00193471"/>
    <w:rsid w:val="0019762D"/>
    <w:rsid w:val="001A3D1A"/>
    <w:rsid w:val="001A7559"/>
    <w:rsid w:val="001B56F2"/>
    <w:rsid w:val="001C0CB2"/>
    <w:rsid w:val="001C16F8"/>
    <w:rsid w:val="001C1ABD"/>
    <w:rsid w:val="001C2583"/>
    <w:rsid w:val="001C2812"/>
    <w:rsid w:val="001C2A2C"/>
    <w:rsid w:val="001C5F53"/>
    <w:rsid w:val="001D22A2"/>
    <w:rsid w:val="001D322C"/>
    <w:rsid w:val="001D468D"/>
    <w:rsid w:val="001E1092"/>
    <w:rsid w:val="001E52B3"/>
    <w:rsid w:val="001E5768"/>
    <w:rsid w:val="001F1C04"/>
    <w:rsid w:val="001F41ED"/>
    <w:rsid w:val="001F4B16"/>
    <w:rsid w:val="001F4F32"/>
    <w:rsid w:val="001F5AE1"/>
    <w:rsid w:val="001F6144"/>
    <w:rsid w:val="00200D57"/>
    <w:rsid w:val="00205033"/>
    <w:rsid w:val="00207FE2"/>
    <w:rsid w:val="002103F2"/>
    <w:rsid w:val="002166BD"/>
    <w:rsid w:val="00217247"/>
    <w:rsid w:val="00221A46"/>
    <w:rsid w:val="00222289"/>
    <w:rsid w:val="00222AD6"/>
    <w:rsid w:val="00234FEA"/>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309B"/>
    <w:rsid w:val="002B3371"/>
    <w:rsid w:val="002B7E48"/>
    <w:rsid w:val="002C38A5"/>
    <w:rsid w:val="002D749B"/>
    <w:rsid w:val="002F2925"/>
    <w:rsid w:val="002F32A4"/>
    <w:rsid w:val="002F4910"/>
    <w:rsid w:val="003004E2"/>
    <w:rsid w:val="00301BB0"/>
    <w:rsid w:val="00303135"/>
    <w:rsid w:val="0030436C"/>
    <w:rsid w:val="003056C1"/>
    <w:rsid w:val="00307DBE"/>
    <w:rsid w:val="00311B8A"/>
    <w:rsid w:val="0031703E"/>
    <w:rsid w:val="0032042E"/>
    <w:rsid w:val="003236B8"/>
    <w:rsid w:val="00330DAB"/>
    <w:rsid w:val="0034356A"/>
    <w:rsid w:val="00350690"/>
    <w:rsid w:val="00351A06"/>
    <w:rsid w:val="00351AD9"/>
    <w:rsid w:val="00360704"/>
    <w:rsid w:val="0036474F"/>
    <w:rsid w:val="0037083C"/>
    <w:rsid w:val="00371339"/>
    <w:rsid w:val="003718F2"/>
    <w:rsid w:val="00371AE2"/>
    <w:rsid w:val="00372CB1"/>
    <w:rsid w:val="00373549"/>
    <w:rsid w:val="003752B7"/>
    <w:rsid w:val="00376E83"/>
    <w:rsid w:val="003802C9"/>
    <w:rsid w:val="00385FA6"/>
    <w:rsid w:val="00392461"/>
    <w:rsid w:val="00395348"/>
    <w:rsid w:val="00396647"/>
    <w:rsid w:val="003A336D"/>
    <w:rsid w:val="003B415B"/>
    <w:rsid w:val="003B5BFE"/>
    <w:rsid w:val="003B67D4"/>
    <w:rsid w:val="003C339C"/>
    <w:rsid w:val="003C4513"/>
    <w:rsid w:val="003C59E3"/>
    <w:rsid w:val="003D123F"/>
    <w:rsid w:val="003D3F08"/>
    <w:rsid w:val="003E0E34"/>
    <w:rsid w:val="003E1084"/>
    <w:rsid w:val="003E1E8D"/>
    <w:rsid w:val="003E3CE9"/>
    <w:rsid w:val="003E70E8"/>
    <w:rsid w:val="003F4BFC"/>
    <w:rsid w:val="003F4D8E"/>
    <w:rsid w:val="00400C9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41445"/>
    <w:rsid w:val="0045315F"/>
    <w:rsid w:val="00454E54"/>
    <w:rsid w:val="004556F2"/>
    <w:rsid w:val="00457DD7"/>
    <w:rsid w:val="00460213"/>
    <w:rsid w:val="00461E2F"/>
    <w:rsid w:val="00467AEA"/>
    <w:rsid w:val="0049128C"/>
    <w:rsid w:val="0049185E"/>
    <w:rsid w:val="00492A43"/>
    <w:rsid w:val="00493E47"/>
    <w:rsid w:val="00494945"/>
    <w:rsid w:val="004960EB"/>
    <w:rsid w:val="004A06CB"/>
    <w:rsid w:val="004A11C4"/>
    <w:rsid w:val="004A3870"/>
    <w:rsid w:val="004A414D"/>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450E"/>
    <w:rsid w:val="0050474B"/>
    <w:rsid w:val="00506AF9"/>
    <w:rsid w:val="00507DFC"/>
    <w:rsid w:val="00507EF7"/>
    <w:rsid w:val="0051418D"/>
    <w:rsid w:val="0051555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A2785"/>
    <w:rsid w:val="005A406C"/>
    <w:rsid w:val="005A522E"/>
    <w:rsid w:val="005A5909"/>
    <w:rsid w:val="005A6BD1"/>
    <w:rsid w:val="005B0147"/>
    <w:rsid w:val="005B1A64"/>
    <w:rsid w:val="005B1AD5"/>
    <w:rsid w:val="005B6D56"/>
    <w:rsid w:val="005B757E"/>
    <w:rsid w:val="005C1D36"/>
    <w:rsid w:val="005C2DC9"/>
    <w:rsid w:val="005C49C8"/>
    <w:rsid w:val="005C6399"/>
    <w:rsid w:val="005D17A7"/>
    <w:rsid w:val="005D5244"/>
    <w:rsid w:val="005D6DE6"/>
    <w:rsid w:val="005E19EC"/>
    <w:rsid w:val="005E2F4C"/>
    <w:rsid w:val="005E42AA"/>
    <w:rsid w:val="005E5C56"/>
    <w:rsid w:val="005F3C2E"/>
    <w:rsid w:val="005F4379"/>
    <w:rsid w:val="005F6553"/>
    <w:rsid w:val="005F77A5"/>
    <w:rsid w:val="00602093"/>
    <w:rsid w:val="006046C5"/>
    <w:rsid w:val="006060EF"/>
    <w:rsid w:val="00607E45"/>
    <w:rsid w:val="00611362"/>
    <w:rsid w:val="0061153E"/>
    <w:rsid w:val="0061165B"/>
    <w:rsid w:val="00613B94"/>
    <w:rsid w:val="00614BCB"/>
    <w:rsid w:val="00616449"/>
    <w:rsid w:val="006165E6"/>
    <w:rsid w:val="00616D15"/>
    <w:rsid w:val="00617C19"/>
    <w:rsid w:val="0062166B"/>
    <w:rsid w:val="00625301"/>
    <w:rsid w:val="00625364"/>
    <w:rsid w:val="00635A60"/>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2B31"/>
    <w:rsid w:val="006C451A"/>
    <w:rsid w:val="006C4DB7"/>
    <w:rsid w:val="006C7677"/>
    <w:rsid w:val="006D1FDA"/>
    <w:rsid w:val="006D78E8"/>
    <w:rsid w:val="006E0547"/>
    <w:rsid w:val="006E4637"/>
    <w:rsid w:val="006E52C1"/>
    <w:rsid w:val="006E5B5E"/>
    <w:rsid w:val="006E6139"/>
    <w:rsid w:val="006E69F1"/>
    <w:rsid w:val="006E71ED"/>
    <w:rsid w:val="006F0D24"/>
    <w:rsid w:val="006F768A"/>
    <w:rsid w:val="0070393F"/>
    <w:rsid w:val="00703E71"/>
    <w:rsid w:val="00715006"/>
    <w:rsid w:val="00717E8B"/>
    <w:rsid w:val="0072583A"/>
    <w:rsid w:val="00725D3C"/>
    <w:rsid w:val="00726870"/>
    <w:rsid w:val="00733D46"/>
    <w:rsid w:val="0073493B"/>
    <w:rsid w:val="00734FD8"/>
    <w:rsid w:val="00737466"/>
    <w:rsid w:val="00737B71"/>
    <w:rsid w:val="00742E7D"/>
    <w:rsid w:val="00746E00"/>
    <w:rsid w:val="0075494D"/>
    <w:rsid w:val="00757AB5"/>
    <w:rsid w:val="0076155A"/>
    <w:rsid w:val="00764333"/>
    <w:rsid w:val="0077003A"/>
    <w:rsid w:val="0077598A"/>
    <w:rsid w:val="00781257"/>
    <w:rsid w:val="007829B1"/>
    <w:rsid w:val="00784767"/>
    <w:rsid w:val="0079227F"/>
    <w:rsid w:val="00794E37"/>
    <w:rsid w:val="00796098"/>
    <w:rsid w:val="00796325"/>
    <w:rsid w:val="007A561A"/>
    <w:rsid w:val="007A643E"/>
    <w:rsid w:val="007B1D87"/>
    <w:rsid w:val="007C0630"/>
    <w:rsid w:val="007C083B"/>
    <w:rsid w:val="007C26EA"/>
    <w:rsid w:val="007C3B2C"/>
    <w:rsid w:val="007D1791"/>
    <w:rsid w:val="007D2365"/>
    <w:rsid w:val="007D6C08"/>
    <w:rsid w:val="007E2CE1"/>
    <w:rsid w:val="007F2691"/>
    <w:rsid w:val="007F2E86"/>
    <w:rsid w:val="007F61CF"/>
    <w:rsid w:val="007F68D8"/>
    <w:rsid w:val="00802B66"/>
    <w:rsid w:val="008035B7"/>
    <w:rsid w:val="00803600"/>
    <w:rsid w:val="00803A21"/>
    <w:rsid w:val="008109E5"/>
    <w:rsid w:val="0081259A"/>
    <w:rsid w:val="00813AB2"/>
    <w:rsid w:val="00820840"/>
    <w:rsid w:val="00821A6C"/>
    <w:rsid w:val="008224A7"/>
    <w:rsid w:val="0082257B"/>
    <w:rsid w:val="00824BB4"/>
    <w:rsid w:val="0083226F"/>
    <w:rsid w:val="00834358"/>
    <w:rsid w:val="00835469"/>
    <w:rsid w:val="00842C71"/>
    <w:rsid w:val="00847AD2"/>
    <w:rsid w:val="008507A4"/>
    <w:rsid w:val="008525B4"/>
    <w:rsid w:val="008558EA"/>
    <w:rsid w:val="00857924"/>
    <w:rsid w:val="00857975"/>
    <w:rsid w:val="0086054F"/>
    <w:rsid w:val="008630C1"/>
    <w:rsid w:val="008643A1"/>
    <w:rsid w:val="00865897"/>
    <w:rsid w:val="008667CF"/>
    <w:rsid w:val="00867C65"/>
    <w:rsid w:val="00872C56"/>
    <w:rsid w:val="00873754"/>
    <w:rsid w:val="0087540E"/>
    <w:rsid w:val="008812D7"/>
    <w:rsid w:val="00883AA0"/>
    <w:rsid w:val="008846E0"/>
    <w:rsid w:val="0089275E"/>
    <w:rsid w:val="008930E1"/>
    <w:rsid w:val="008A0330"/>
    <w:rsid w:val="008A1084"/>
    <w:rsid w:val="008A1B23"/>
    <w:rsid w:val="008A2DBA"/>
    <w:rsid w:val="008B2B62"/>
    <w:rsid w:val="008B3DD2"/>
    <w:rsid w:val="008B7AD5"/>
    <w:rsid w:val="008C4CF5"/>
    <w:rsid w:val="008D1F87"/>
    <w:rsid w:val="008F0F14"/>
    <w:rsid w:val="008F5F30"/>
    <w:rsid w:val="008F681E"/>
    <w:rsid w:val="00900DA7"/>
    <w:rsid w:val="00900E3F"/>
    <w:rsid w:val="00905F2D"/>
    <w:rsid w:val="00910192"/>
    <w:rsid w:val="00915EE2"/>
    <w:rsid w:val="009208E9"/>
    <w:rsid w:val="00921614"/>
    <w:rsid w:val="00921E26"/>
    <w:rsid w:val="00922CD4"/>
    <w:rsid w:val="0092330A"/>
    <w:rsid w:val="00924F07"/>
    <w:rsid w:val="00926697"/>
    <w:rsid w:val="00932105"/>
    <w:rsid w:val="00942458"/>
    <w:rsid w:val="00942E98"/>
    <w:rsid w:val="0094303A"/>
    <w:rsid w:val="0094470B"/>
    <w:rsid w:val="00950054"/>
    <w:rsid w:val="00955FA3"/>
    <w:rsid w:val="009616A1"/>
    <w:rsid w:val="00962F12"/>
    <w:rsid w:val="009730B5"/>
    <w:rsid w:val="00987613"/>
    <w:rsid w:val="00990B09"/>
    <w:rsid w:val="00992ECB"/>
    <w:rsid w:val="009A1C04"/>
    <w:rsid w:val="009A2907"/>
    <w:rsid w:val="009A32BB"/>
    <w:rsid w:val="009A4B7F"/>
    <w:rsid w:val="009A4E83"/>
    <w:rsid w:val="009A7A0E"/>
    <w:rsid w:val="009B1545"/>
    <w:rsid w:val="009B4840"/>
    <w:rsid w:val="009B53A2"/>
    <w:rsid w:val="009B721E"/>
    <w:rsid w:val="009C53A1"/>
    <w:rsid w:val="009C62C1"/>
    <w:rsid w:val="009D46D8"/>
    <w:rsid w:val="009E0D39"/>
    <w:rsid w:val="009E12E1"/>
    <w:rsid w:val="009E2CCD"/>
    <w:rsid w:val="009E3B6D"/>
    <w:rsid w:val="009E57E9"/>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FB1"/>
    <w:rsid w:val="00A4438F"/>
    <w:rsid w:val="00A57201"/>
    <w:rsid w:val="00A60FE8"/>
    <w:rsid w:val="00A62853"/>
    <w:rsid w:val="00A656E9"/>
    <w:rsid w:val="00A65A8D"/>
    <w:rsid w:val="00A66529"/>
    <w:rsid w:val="00A67A2F"/>
    <w:rsid w:val="00A70F62"/>
    <w:rsid w:val="00A7339A"/>
    <w:rsid w:val="00A74252"/>
    <w:rsid w:val="00A74DF5"/>
    <w:rsid w:val="00A75590"/>
    <w:rsid w:val="00A75607"/>
    <w:rsid w:val="00A8354D"/>
    <w:rsid w:val="00A87B14"/>
    <w:rsid w:val="00A91870"/>
    <w:rsid w:val="00A93810"/>
    <w:rsid w:val="00A959B9"/>
    <w:rsid w:val="00A96538"/>
    <w:rsid w:val="00AA1D9C"/>
    <w:rsid w:val="00AA2993"/>
    <w:rsid w:val="00AA6B7B"/>
    <w:rsid w:val="00AB17B4"/>
    <w:rsid w:val="00AC0D57"/>
    <w:rsid w:val="00AC2B77"/>
    <w:rsid w:val="00AC35BA"/>
    <w:rsid w:val="00AC3B74"/>
    <w:rsid w:val="00AC55F4"/>
    <w:rsid w:val="00AC69FB"/>
    <w:rsid w:val="00AD618D"/>
    <w:rsid w:val="00AD7F50"/>
    <w:rsid w:val="00AE0B43"/>
    <w:rsid w:val="00AE2061"/>
    <w:rsid w:val="00AE587B"/>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35C97"/>
    <w:rsid w:val="00B417EB"/>
    <w:rsid w:val="00B4260E"/>
    <w:rsid w:val="00B4642D"/>
    <w:rsid w:val="00B47C79"/>
    <w:rsid w:val="00B51AF7"/>
    <w:rsid w:val="00B52C74"/>
    <w:rsid w:val="00B53294"/>
    <w:rsid w:val="00B53CA3"/>
    <w:rsid w:val="00B54319"/>
    <w:rsid w:val="00B6050D"/>
    <w:rsid w:val="00B6315B"/>
    <w:rsid w:val="00B6694B"/>
    <w:rsid w:val="00B676EB"/>
    <w:rsid w:val="00B7161D"/>
    <w:rsid w:val="00B71ACF"/>
    <w:rsid w:val="00B73CE7"/>
    <w:rsid w:val="00B76E7F"/>
    <w:rsid w:val="00B8330E"/>
    <w:rsid w:val="00B84357"/>
    <w:rsid w:val="00B84601"/>
    <w:rsid w:val="00B8777A"/>
    <w:rsid w:val="00B90B60"/>
    <w:rsid w:val="00B93068"/>
    <w:rsid w:val="00BA0996"/>
    <w:rsid w:val="00BA135C"/>
    <w:rsid w:val="00BA1AEB"/>
    <w:rsid w:val="00BA3C0C"/>
    <w:rsid w:val="00BA5CE2"/>
    <w:rsid w:val="00BB1220"/>
    <w:rsid w:val="00BB2EB2"/>
    <w:rsid w:val="00BB5886"/>
    <w:rsid w:val="00BB6F0D"/>
    <w:rsid w:val="00BC04AA"/>
    <w:rsid w:val="00BC23F1"/>
    <w:rsid w:val="00BD3A7B"/>
    <w:rsid w:val="00BD7D2B"/>
    <w:rsid w:val="00BE5EBA"/>
    <w:rsid w:val="00BF5B0D"/>
    <w:rsid w:val="00C1217F"/>
    <w:rsid w:val="00C1590A"/>
    <w:rsid w:val="00C1685F"/>
    <w:rsid w:val="00C17DA9"/>
    <w:rsid w:val="00C2189E"/>
    <w:rsid w:val="00C23696"/>
    <w:rsid w:val="00C246EE"/>
    <w:rsid w:val="00C256F2"/>
    <w:rsid w:val="00C30928"/>
    <w:rsid w:val="00C44A63"/>
    <w:rsid w:val="00C4550E"/>
    <w:rsid w:val="00C507F0"/>
    <w:rsid w:val="00C512F2"/>
    <w:rsid w:val="00C51B59"/>
    <w:rsid w:val="00C54394"/>
    <w:rsid w:val="00C57C5E"/>
    <w:rsid w:val="00C611F4"/>
    <w:rsid w:val="00C6492E"/>
    <w:rsid w:val="00C726FE"/>
    <w:rsid w:val="00C74947"/>
    <w:rsid w:val="00C74BC9"/>
    <w:rsid w:val="00C81335"/>
    <w:rsid w:val="00C903A3"/>
    <w:rsid w:val="00C9580C"/>
    <w:rsid w:val="00CA0DC3"/>
    <w:rsid w:val="00CA292C"/>
    <w:rsid w:val="00CA338A"/>
    <w:rsid w:val="00CA437A"/>
    <w:rsid w:val="00CA55C7"/>
    <w:rsid w:val="00CB33D7"/>
    <w:rsid w:val="00CB7848"/>
    <w:rsid w:val="00CC20AD"/>
    <w:rsid w:val="00CC4294"/>
    <w:rsid w:val="00CD2064"/>
    <w:rsid w:val="00CD3B2F"/>
    <w:rsid w:val="00CD4EDE"/>
    <w:rsid w:val="00CE1DD8"/>
    <w:rsid w:val="00CE29AE"/>
    <w:rsid w:val="00CE35F7"/>
    <w:rsid w:val="00CE6193"/>
    <w:rsid w:val="00CF2794"/>
    <w:rsid w:val="00D02C6B"/>
    <w:rsid w:val="00D04358"/>
    <w:rsid w:val="00D05024"/>
    <w:rsid w:val="00D0738E"/>
    <w:rsid w:val="00D07EFB"/>
    <w:rsid w:val="00D1164A"/>
    <w:rsid w:val="00D1306A"/>
    <w:rsid w:val="00D13915"/>
    <w:rsid w:val="00D163AA"/>
    <w:rsid w:val="00D17173"/>
    <w:rsid w:val="00D2074B"/>
    <w:rsid w:val="00D20E7A"/>
    <w:rsid w:val="00D239E5"/>
    <w:rsid w:val="00D23D1D"/>
    <w:rsid w:val="00D25414"/>
    <w:rsid w:val="00D34EB0"/>
    <w:rsid w:val="00D35FC3"/>
    <w:rsid w:val="00D3614E"/>
    <w:rsid w:val="00D3751B"/>
    <w:rsid w:val="00D37750"/>
    <w:rsid w:val="00D37F9C"/>
    <w:rsid w:val="00D47AC1"/>
    <w:rsid w:val="00D50C76"/>
    <w:rsid w:val="00D526F1"/>
    <w:rsid w:val="00D602AC"/>
    <w:rsid w:val="00D61B71"/>
    <w:rsid w:val="00D6430E"/>
    <w:rsid w:val="00D654A2"/>
    <w:rsid w:val="00D70762"/>
    <w:rsid w:val="00D81614"/>
    <w:rsid w:val="00D81748"/>
    <w:rsid w:val="00D82922"/>
    <w:rsid w:val="00D8550A"/>
    <w:rsid w:val="00D86582"/>
    <w:rsid w:val="00D95871"/>
    <w:rsid w:val="00D97616"/>
    <w:rsid w:val="00D97F9C"/>
    <w:rsid w:val="00DB5293"/>
    <w:rsid w:val="00DB6518"/>
    <w:rsid w:val="00DC1C4F"/>
    <w:rsid w:val="00DC1FA7"/>
    <w:rsid w:val="00DC47E9"/>
    <w:rsid w:val="00DC5055"/>
    <w:rsid w:val="00DC5134"/>
    <w:rsid w:val="00DC535B"/>
    <w:rsid w:val="00DD371C"/>
    <w:rsid w:val="00DD3906"/>
    <w:rsid w:val="00DD3F4B"/>
    <w:rsid w:val="00DD7F61"/>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771D"/>
    <w:rsid w:val="00E8424A"/>
    <w:rsid w:val="00E91710"/>
    <w:rsid w:val="00E95056"/>
    <w:rsid w:val="00EA0367"/>
    <w:rsid w:val="00EA0D10"/>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50D8"/>
    <w:rsid w:val="00F47F67"/>
    <w:rsid w:val="00F65828"/>
    <w:rsid w:val="00F65FDE"/>
    <w:rsid w:val="00F71118"/>
    <w:rsid w:val="00F71328"/>
    <w:rsid w:val="00F72867"/>
    <w:rsid w:val="00F72BD3"/>
    <w:rsid w:val="00F75215"/>
    <w:rsid w:val="00F8144E"/>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5AA7F-ED80-4C90-8901-B16718D11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38</Pages>
  <Words>24614</Words>
  <Characters>140306</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164591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5</cp:revision>
  <dcterms:created xsi:type="dcterms:W3CDTF">2018-12-11T06:35:00Z</dcterms:created>
  <dcterms:modified xsi:type="dcterms:W3CDTF">2018-12-11T07:49:00Z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