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These methods include negative frequency dependency method, sensitivity measurement in the mutual invasibility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7CF191E"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sidR="00DC5055">
        <w:rPr>
          <w:rFonts w:ascii="Times New Roman" w:hAnsi="Times New Roman" w:cs="Times New Roman"/>
          <w:sz w:val="24"/>
          <w:szCs w:val="24"/>
        </w:rPr>
        <w:t>are limited by</w:t>
      </w:r>
      <w:r w:rsidR="00DC5055" w:rsidRPr="00DE4F2C">
        <w:rPr>
          <w:rFonts w:ascii="Times New Roman" w:hAnsi="Times New Roman" w:cs="Times New Roman"/>
          <w:sz w:val="24"/>
          <w:szCs w:val="24"/>
        </w:rPr>
        <w:t xml:space="preserve"> </w:t>
      </w:r>
      <w:r w:rsidRPr="00DE4F2C">
        <w:rPr>
          <w:rFonts w:ascii="Times New Roman" w:hAnsi="Times New Roman" w:cs="Times New Roman"/>
          <w:sz w:val="24"/>
          <w:szCs w:val="24"/>
        </w:rPr>
        <w:t>different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0E238968"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w:t>
      </w:r>
      <w:r w:rsidR="00F43404" w:rsidRPr="00DE4F2C">
        <w:rPr>
          <w:rFonts w:ascii="Times New Roman" w:hAnsi="Times New Roman" w:cs="Times New Roman"/>
          <w:sz w:val="24"/>
          <w:szCs w:val="24"/>
        </w:rPr>
        <w:t>identical,</w:t>
      </w:r>
      <w:r w:rsidRPr="00DE4F2C">
        <w:rPr>
          <w:rFonts w:ascii="Times New Roman" w:hAnsi="Times New Roman" w:cs="Times New Roman"/>
          <w:sz w:val="24"/>
          <w:szCs w:val="24"/>
        </w:rPr>
        <w:t xml:space="preserve">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sidR="0050450E">
        <w:rPr>
          <w:rFonts w:ascii="Times New Roman" w:hAnsi="Times New Roman" w:cs="Times New Roman"/>
          <w:sz w:val="24"/>
          <w:szCs w:val="24"/>
        </w:rPr>
        <w:t xml:space="preserve"> among a pair of species</w:t>
      </w:r>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0" w:author="Godwin, Casey" w:date="2018-10-22T08:50:00Z">
        <w:r w:rsidR="0011682C">
          <w:rPr>
            <w:rFonts w:ascii="Times New Roman" w:hAnsi="Times New Roman" w:cs="Times New Roman"/>
            <w:sz w:val="24"/>
            <w:szCs w:val="24"/>
          </w:rPr>
          <w:t>ing</w:t>
        </w:r>
      </w:ins>
      <w:del w:id="1"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2"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3"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4" w:author="Godwin, Casey" w:date="2018-10-22T15:15:00Z">
        <w:r w:rsidR="00611362">
          <w:rPr>
            <w:rFonts w:ascii="Times New Roman" w:hAnsi="Times New Roman" w:cs="Times New Roman"/>
            <w:sz w:val="24"/>
            <w:szCs w:val="24"/>
          </w:rPr>
          <w:t xml:space="preserve">inequality provides a general framework for </w:t>
        </w:r>
      </w:ins>
      <w:ins w:id="5" w:author="Godwin, Casey" w:date="2018-10-22T15:17:00Z">
        <w:r w:rsidR="00611362">
          <w:rPr>
            <w:rFonts w:ascii="Times New Roman" w:hAnsi="Times New Roman" w:cs="Times New Roman"/>
            <w:sz w:val="24"/>
            <w:szCs w:val="24"/>
          </w:rPr>
          <w:t xml:space="preserve">predicting </w:t>
        </w:r>
      </w:ins>
      <w:ins w:id="6" w:author="Godwin, Casey" w:date="2018-10-22T15:15:00Z">
        <w:r w:rsidR="00611362">
          <w:rPr>
            <w:rFonts w:ascii="Times New Roman" w:hAnsi="Times New Roman" w:cs="Times New Roman"/>
            <w:sz w:val="24"/>
            <w:szCs w:val="24"/>
          </w:rPr>
          <w:t xml:space="preserve">species </w:t>
        </w:r>
        <w:commentRangeStart w:id="7"/>
        <w:r w:rsidR="00611362">
          <w:rPr>
            <w:rFonts w:ascii="Times New Roman" w:hAnsi="Times New Roman" w:cs="Times New Roman"/>
            <w:sz w:val="24"/>
            <w:szCs w:val="24"/>
          </w:rPr>
          <w:t>coexistence</w:t>
        </w:r>
      </w:ins>
      <w:commentRangeEnd w:id="7"/>
      <w:ins w:id="8" w:author="Godwin, Casey" w:date="2018-10-22T15:18:00Z">
        <w:r w:rsidR="00611362">
          <w:rPr>
            <w:rStyle w:val="CommentReference"/>
          </w:rPr>
          <w:commentReference w:id="7"/>
        </w:r>
      </w:ins>
      <w:del w:id="9"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0B6EB027" w:rsidR="0087540E" w:rsidRPr="00F43404"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0"/>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10"/>
      <w:r w:rsidR="00EC1BD5">
        <w:rPr>
          <w:rStyle w:val="CommentReference"/>
        </w:rPr>
        <w:commentReference w:id="10"/>
      </w:r>
      <w:r>
        <w:rPr>
          <w:rFonts w:ascii="Times New Roman" w:hAnsi="Times New Roman" w:cs="Times New Roman"/>
          <w:sz w:val="24"/>
          <w:szCs w:val="24"/>
        </w:rPr>
        <w:t xml:space="preserve">, much attention in ecology has turned towards the empirical measurement of niche and relative fitness differences. </w:t>
      </w:r>
      <w:commentRangeStart w:id="11"/>
      <w:r>
        <w:rPr>
          <w:rFonts w:ascii="Times New Roman" w:hAnsi="Times New Roman" w:cs="Times New Roman"/>
          <w:sz w:val="24"/>
          <w:szCs w:val="24"/>
        </w:rPr>
        <w:t>But</w:t>
      </w:r>
      <w:commentRangeEnd w:id="11"/>
      <w:r w:rsidR="00EF341F">
        <w:rPr>
          <w:rStyle w:val="CommentReference"/>
        </w:rPr>
        <w:commentReference w:id="11"/>
      </w:r>
      <w:r>
        <w:rPr>
          <w:rFonts w:ascii="Times New Roman" w:hAnsi="Times New Roman" w:cs="Times New Roman"/>
          <w:sz w:val="24"/>
          <w:szCs w:val="24"/>
        </w:rPr>
        <w:t xml:space="preserve"> as the new theory has caught the attention of empiricists, there has been a rapid proliferation in </w:t>
      </w:r>
      <w:del w:id="12"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 xml:space="preserve">utual-invasibility experiments to quantify the </w:t>
      </w:r>
      <w:del w:id="13" w:author="Godwin, Casey" w:date="2018-10-22T15:29:00Z">
        <w:r w:rsidR="00C246EE" w:rsidDel="00EC1BD5">
          <w:rPr>
            <w:rFonts w:ascii="Times New Roman" w:hAnsi="Times New Roman" w:cs="Times New Roman"/>
            <w:sz w:val="24"/>
            <w:szCs w:val="24"/>
          </w:rPr>
          <w:delText xml:space="preserve">strength of competition </w:delText>
        </w:r>
      </w:del>
      <w:ins w:id="14" w:author="Godwin, Casey" w:date="2018-10-22T15:29:00Z">
        <w:r w:rsidR="00EC1BD5">
          <w:rPr>
            <w:rFonts w:ascii="Times New Roman" w:hAnsi="Times New Roman" w:cs="Times New Roman"/>
            <w:sz w:val="24"/>
            <w:szCs w:val="24"/>
          </w:rPr>
          <w:t xml:space="preserve">sensitivity to </w:t>
        </w:r>
        <w:commentRangeStart w:id="15"/>
        <w:r w:rsidR="00EC1BD5">
          <w:rPr>
            <w:rFonts w:ascii="Times New Roman" w:hAnsi="Times New Roman" w:cs="Times New Roman"/>
            <w:sz w:val="24"/>
            <w:szCs w:val="24"/>
          </w:rPr>
          <w:t>competition</w:t>
        </w:r>
        <w:commentRangeEnd w:id="15"/>
        <w:r w:rsidR="00EC1BD5">
          <w:rPr>
            <w:rStyle w:val="CommentReference"/>
          </w:rPr>
          <w:commentReference w:id="15"/>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w:t>
      </w:r>
      <w:r w:rsidR="00C246EE">
        <w:rPr>
          <w:rFonts w:ascii="Times New Roman" w:hAnsi="Times New Roman" w:cs="Times New Roman"/>
          <w:sz w:val="24"/>
          <w:szCs w:val="24"/>
        </w:rPr>
        <w:lastRenderedPageBreak/>
        <w:t xml:space="preserve">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w:t>
      </w:r>
      <w:r w:rsidR="00C246EE" w:rsidRPr="00F43404">
        <w:rPr>
          <w:rFonts w:ascii="Times New Roman" w:hAnsi="Times New Roman" w:cs="Times New Roman"/>
          <w:sz w:val="24"/>
          <w:szCs w:val="24"/>
        </w:rPr>
        <w:t xml:space="preserve">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sidRPr="00F43404">
        <w:rPr>
          <w:rFonts w:ascii="Times New Roman" w:hAnsi="Times New Roman" w:cs="Times New Roman"/>
          <w:sz w:val="24"/>
          <w:szCs w:val="24"/>
        </w:rPr>
        <w:fldChar w:fldCharType="begin"/>
      </w:r>
      <w:r w:rsidR="00C246EE" w:rsidRPr="00F43404">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sidRPr="00F43404">
        <w:rPr>
          <w:rFonts w:ascii="Times New Roman" w:hAnsi="Times New Roman" w:cs="Times New Roman"/>
          <w:sz w:val="24"/>
          <w:szCs w:val="24"/>
        </w:rPr>
        <w:fldChar w:fldCharType="separate"/>
      </w:r>
      <w:r w:rsidR="00C246EE" w:rsidRPr="00F43404">
        <w:rPr>
          <w:rFonts w:ascii="Times New Roman" w:hAnsi="Times New Roman" w:cs="Times New Roman"/>
          <w:noProof/>
          <w:sz w:val="24"/>
          <w:szCs w:val="24"/>
        </w:rPr>
        <w:t>(Levine and HilleRisLambers 2009)</w:t>
      </w:r>
      <w:r w:rsidR="00C246EE" w:rsidRPr="00F43404">
        <w:rPr>
          <w:rFonts w:ascii="Times New Roman" w:hAnsi="Times New Roman" w:cs="Times New Roman"/>
          <w:sz w:val="24"/>
          <w:szCs w:val="24"/>
        </w:rPr>
        <w:fldChar w:fldCharType="end"/>
      </w:r>
      <w:r w:rsidR="00C246EE" w:rsidRPr="00F43404">
        <w:rPr>
          <w:rFonts w:ascii="Times New Roman" w:hAnsi="Times New Roman" w:cs="Times New Roman"/>
          <w:sz w:val="24"/>
          <w:szCs w:val="24"/>
        </w:rPr>
        <w:t xml:space="preserve">. </w:t>
      </w:r>
      <w:r w:rsidR="00A20955" w:rsidRPr="00F43404">
        <w:rPr>
          <w:rFonts w:ascii="Times New Roman" w:hAnsi="Times New Roman" w:cs="Times New Roman"/>
          <w:sz w:val="24"/>
          <w:szCs w:val="24"/>
        </w:rPr>
        <w:t>O</w:t>
      </w:r>
      <w:r w:rsidR="00C246EE" w:rsidRPr="00F43404">
        <w:rPr>
          <w:rFonts w:ascii="Times New Roman" w:hAnsi="Times New Roman" w:cs="Times New Roman"/>
          <w:sz w:val="24"/>
          <w:szCs w:val="24"/>
        </w:rPr>
        <w:t>thers</w:t>
      </w:r>
      <w:r w:rsidR="00A20955" w:rsidRPr="00F43404">
        <w:rPr>
          <w:rFonts w:ascii="Times New Roman" w:hAnsi="Times New Roman" w:cs="Times New Roman"/>
          <w:sz w:val="24"/>
          <w:szCs w:val="24"/>
        </w:rPr>
        <w:t xml:space="preserve"> empirical methods include fitting different growth models, including the Lotka-Volterra model, MacArthur’s consumer model or Tilman’s consumer</w:t>
      </w:r>
      <w:r w:rsidR="008667CF" w:rsidRPr="00F43404">
        <w:rPr>
          <w:rFonts w:ascii="Times New Roman" w:hAnsi="Times New Roman" w:cs="Times New Roman"/>
          <w:sz w:val="24"/>
          <w:szCs w:val="24"/>
        </w:rPr>
        <w:t>-resource</w:t>
      </w:r>
      <w:r w:rsidR="00A20955" w:rsidRPr="00F43404">
        <w:rPr>
          <w:rFonts w:ascii="Times New Roman" w:hAnsi="Times New Roman" w:cs="Times New Roman"/>
          <w:sz w:val="24"/>
          <w:szCs w:val="24"/>
        </w:rPr>
        <w:t xml:space="preserve"> model, to empirical data to estimate ND and RFD. </w:t>
      </w:r>
    </w:p>
    <w:p w14:paraId="1D6C2A6C" w14:textId="0CCB1327" w:rsidR="0087540E" w:rsidRPr="0087540E" w:rsidRDefault="00C246EE" w:rsidP="0087540E">
      <w:pPr>
        <w:pStyle w:val="Normal1"/>
        <w:spacing w:line="360" w:lineRule="auto"/>
        <w:ind w:firstLine="450"/>
        <w:rPr>
          <w:rFonts w:ascii="Times New Roman" w:hAnsi="Times New Roman" w:cs="Times New Roman"/>
          <w:sz w:val="24"/>
          <w:szCs w:val="24"/>
        </w:rPr>
      </w:pPr>
      <w:r w:rsidRPr="00F43404">
        <w:rPr>
          <w:rFonts w:ascii="Times New Roman" w:hAnsi="Times New Roman" w:cs="Times New Roman"/>
          <w:sz w:val="24"/>
          <w:szCs w:val="24"/>
        </w:rPr>
        <w:t>As the number of different approaches to measuring ND and RFD have proliferated, it has become clear to us that ecologists</w:t>
      </w:r>
      <w:r w:rsidR="0087540E" w:rsidRPr="00F43404">
        <w:rPr>
          <w:rFonts w:ascii="Times New Roman" w:hAnsi="Times New Roman" w:cs="Times New Roman"/>
          <w:sz w:val="24"/>
          <w:szCs w:val="24"/>
        </w:rPr>
        <w:t xml:space="preserve"> are using methods and models</w:t>
      </w:r>
      <w:r w:rsidR="0087540E">
        <w:rPr>
          <w:rFonts w:ascii="Times New Roman" w:hAnsi="Times New Roman" w:cs="Times New Roman"/>
          <w:sz w:val="24"/>
          <w:szCs w:val="24"/>
        </w:rPr>
        <w:t xml:space="preserve">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16" w:author="Godwin, Casey" w:date="2018-10-22T15:24:00Z">
        <w:r w:rsidR="0087540E" w:rsidDel="00EC1BD5">
          <w:rPr>
            <w:rFonts w:ascii="Times New Roman" w:hAnsi="Times New Roman" w:cs="Times New Roman"/>
            <w:sz w:val="24"/>
            <w:szCs w:val="24"/>
          </w:rPr>
          <w:delText xml:space="preserve">models </w:delText>
        </w:r>
      </w:del>
      <w:ins w:id="17" w:author="Godwin, Casey" w:date="2018-10-22T15:24:00Z">
        <w:r w:rsidR="00EC1BD5">
          <w:rPr>
            <w:rFonts w:ascii="Times New Roman" w:hAnsi="Times New Roman" w:cs="Times New Roman"/>
            <w:sz w:val="24"/>
            <w:szCs w:val="24"/>
          </w:rPr>
          <w:t xml:space="preserve">methods </w:t>
        </w:r>
      </w:ins>
      <w:commentRangeStart w:id="18"/>
      <w:del w:id="19"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18"/>
      <w:r w:rsidR="00F44A42">
        <w:rPr>
          <w:rStyle w:val="CommentReference"/>
        </w:rPr>
        <w:commentReference w:id="18"/>
      </w:r>
      <w:r w:rsidR="0087540E">
        <w:rPr>
          <w:rFonts w:ascii="Times New Roman" w:hAnsi="Times New Roman" w:cs="Times New Roman"/>
          <w:sz w:val="24"/>
          <w:szCs w:val="24"/>
        </w:rPr>
        <w:t xml:space="preserve"> have been used to measure ND and RFD, and to compare </w:t>
      </w:r>
      <w:del w:id="20" w:author="Godwin, Casey" w:date="2018-10-22T15:54:00Z">
        <w:r w:rsidR="0087540E" w:rsidDel="00A74DF5">
          <w:rPr>
            <w:rFonts w:ascii="Times New Roman" w:hAnsi="Times New Roman" w:cs="Times New Roman"/>
            <w:sz w:val="24"/>
            <w:szCs w:val="24"/>
          </w:rPr>
          <w:delText>their contributions</w:delText>
        </w:r>
      </w:del>
      <w:ins w:id="21" w:author="Godwin, Casey" w:date="2018-10-22T15:54:00Z">
        <w:r w:rsidR="00A74DF5">
          <w:rPr>
            <w:rFonts w:ascii="Times New Roman" w:hAnsi="Times New Roman" w:cs="Times New Roman"/>
            <w:sz w:val="24"/>
            <w:szCs w:val="24"/>
          </w:rPr>
          <w:t xml:space="preserve">how each method </w:t>
        </w:r>
      </w:ins>
      <w:del w:id="22" w:author="Godwin, Casey" w:date="2018-10-22T15:54:00Z">
        <w:r w:rsidR="0087540E" w:rsidDel="00A74DF5">
          <w:rPr>
            <w:rFonts w:ascii="Times New Roman" w:hAnsi="Times New Roman" w:cs="Times New Roman"/>
            <w:sz w:val="24"/>
            <w:szCs w:val="24"/>
          </w:rPr>
          <w:delText xml:space="preserve"> to</w:delText>
        </w:r>
      </w:del>
      <w:ins w:id="23"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 We begin our paper in Part 1 by describing five commonly used empirical methods, going through both the theoretical background of the method, as well we the measurements typically </w:t>
      </w:r>
      <w:commentRangeStart w:id="24"/>
      <w:r w:rsidR="0087540E">
        <w:rPr>
          <w:rFonts w:ascii="Times New Roman" w:hAnsi="Times New Roman" w:cs="Times New Roman"/>
          <w:sz w:val="24"/>
          <w:szCs w:val="24"/>
        </w:rPr>
        <w:t>used to quantify ND and RFD</w:t>
      </w:r>
      <w:commentRangeEnd w:id="24"/>
      <w:r w:rsidR="003C59E3">
        <w:rPr>
          <w:rStyle w:val="CommentReference"/>
        </w:rPr>
        <w:commentReference w:id="24"/>
      </w:r>
      <w:r w:rsidR="0087540E">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r w:rsidR="00A74DF5">
        <w:rPr>
          <w:rFonts w:ascii="Times New Roman" w:hAnsi="Times New Roman" w:cs="Times New Roman"/>
          <w:sz w:val="24"/>
          <w:szCs w:val="24"/>
        </w:rPr>
        <w:t xml:space="preserve">confusion and </w:t>
      </w:r>
      <w:r w:rsidR="0087540E">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644E5E6C" w:rsidR="0082257B" w:rsidRDefault="005C6399" w:rsidP="0078476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r w:rsidR="00F43404">
        <w:rPr>
          <w:rFonts w:ascii="Times New Roman" w:hAnsi="Times New Roman" w:cs="Times New Roman"/>
          <w:sz w:val="24"/>
          <w:szCs w:val="24"/>
        </w:rPr>
        <w:t>fluetuation</w:t>
      </w:r>
      <w:r w:rsidR="00717E8B">
        <w:rPr>
          <w:rFonts w:ascii="Times New Roman" w:hAnsi="Times New Roman" w:cs="Times New Roman"/>
          <w:sz w:val="24"/>
          <w:szCs w:val="24"/>
        </w:rPr>
        <w:t xml:space="preserve">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lastRenderedPageBreak/>
        <w:t xml:space="preserve">of the modern coexistence framework. </w:t>
      </w:r>
      <w:r w:rsidR="004B5E55">
        <w:rPr>
          <w:rFonts w:ascii="Times New Roman" w:hAnsi="Times New Roman" w:cs="Times New Roman"/>
          <w:sz w:val="24"/>
          <w:szCs w:val="24"/>
        </w:rPr>
        <w:t xml:space="preserve">Fluctuation-dependent mechanisms include </w:t>
      </w:r>
      <w:r w:rsidR="00F43404">
        <w:rPr>
          <w:rFonts w:ascii="Times New Roman" w:hAnsi="Times New Roman" w:cs="Times New Roman"/>
          <w:sz w:val="24"/>
          <w:szCs w:val="24"/>
        </w:rPr>
        <w:t xml:space="preserve">relative nonlinearity and storage effect (Chesson 2000), </w:t>
      </w:r>
      <w:r w:rsidR="004B5E55">
        <w:rPr>
          <w:rFonts w:ascii="Times New Roman" w:hAnsi="Times New Roman" w:cs="Times New Roman"/>
          <w:sz w:val="24"/>
          <w:szCs w:val="24"/>
        </w:rPr>
        <w:t xml:space="preserve">but these mechanisms have not been tested empirically. </w:t>
      </w:r>
      <w:r>
        <w:rPr>
          <w:rFonts w:ascii="Times New Roman" w:hAnsi="Times New Roman" w:cs="Times New Roman"/>
          <w:sz w:val="24"/>
          <w:szCs w:val="24"/>
        </w:rPr>
        <w:t xml:space="preserve">The frequency independent mechanisms are funded on </w:t>
      </w:r>
      <w:r w:rsidR="0082257B">
        <w:rPr>
          <w:rFonts w:ascii="Times New Roman" w:hAnsi="Times New Roman" w:cs="Times New Roman"/>
          <w:sz w:val="24"/>
          <w:szCs w:val="24"/>
        </w:rPr>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invasibility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invasibility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r w:rsidR="0082257B" w:rsidRPr="009F29C6">
        <w:rPr>
          <w:rFonts w:ascii="Times New Roman" w:hAnsi="Times New Roman" w:cs="Times New Roman"/>
          <w:i/>
          <w:sz w:val="24"/>
          <w:szCs w:val="24"/>
        </w:rPr>
        <w:t>i</w:t>
      </w:r>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w:t>
      </w:r>
      <w:r w:rsidR="004B5E55">
        <w:rPr>
          <w:rFonts w:ascii="Times New Roman" w:hAnsi="Times New Roman" w:cs="Times New Roman"/>
          <w:sz w:val="24"/>
          <w:szCs w:val="24"/>
        </w:rPr>
        <w:t>a steady-state population of the</w:t>
      </w:r>
      <w:r w:rsidR="0082257B">
        <w:rPr>
          <w:rFonts w:ascii="Times New Roman" w:hAnsi="Times New Roman" w:cs="Times New Roman"/>
          <w:sz w:val="24"/>
          <w:szCs w:val="24"/>
        </w:rPr>
        <w:t xml:space="preserve"> other </w:t>
      </w:r>
      <w:r w:rsidR="004B5E55">
        <w:rPr>
          <w:rFonts w:ascii="Times New Roman" w:hAnsi="Times New Roman" w:cs="Times New Roman"/>
          <w:sz w:val="24"/>
          <w:szCs w:val="24"/>
        </w:rPr>
        <w:t>species</w:t>
      </w:r>
      <w:r w:rsidR="0082257B">
        <w:rPr>
          <w:rFonts w:ascii="Times New Roman" w:hAnsi="Times New Roman" w:cs="Times New Roman"/>
          <w:sz w:val="24"/>
          <w:szCs w:val="24"/>
        </w:rPr>
        <w:t xml:space="preserve">. In other word, when </w:t>
      </w:r>
      <w:r w:rsidR="0082257B" w:rsidRPr="00B0403D">
        <w:rPr>
          <w:rFonts w:ascii="Times New Roman" w:hAnsi="Times New Roman" w:cs="Times New Roman"/>
          <w:sz w:val="24"/>
          <w:szCs w:val="24"/>
        </w:rPr>
        <w:t xml:space="preserve">the mutual invasibility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jj</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invasibility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ij</w:t>
      </w:r>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jj</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assumes that </w:t>
      </w:r>
      <w:r w:rsidR="0082257B">
        <w:rPr>
          <w:rFonts w:ascii="Times New Roman" w:hAnsi="Times New Roman" w:cs="Times New Roman"/>
          <w:sz w:val="24"/>
          <w:szCs w:val="24"/>
          <w:lang w:eastAsia="zh-TW"/>
        </w:rPr>
        <w:t>species’ population dynamics can be described by Lotka-Volterra model</w:t>
      </w:r>
      <w:r w:rsidR="00F43404">
        <w:rPr>
          <w:rFonts w:ascii="Times New Roman" w:hAnsi="Times New Roman" w:cs="Times New Roman"/>
          <w:sz w:val="24"/>
          <w:szCs w:val="24"/>
          <w:lang w:eastAsia="zh-TW"/>
        </w:rPr>
        <w:t>, where population density is scaled on its own carrying capacity,</w:t>
      </w:r>
      <w:r w:rsidR="0082257B">
        <w:rPr>
          <w:rFonts w:ascii="Times New Roman" w:hAnsi="Times New Roman" w:cs="Times New Roman"/>
          <w:sz w:val="24"/>
          <w:szCs w:val="24"/>
          <w:lang w:eastAsia="zh-TW"/>
        </w:rPr>
        <w:t xml:space="preserve">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r w:rsidR="0082257B">
        <w:rPr>
          <w:rFonts w:ascii="Times New Roman" w:hAnsi="Times New Roman" w:cs="Times New Roman"/>
          <w:sz w:val="24"/>
          <w:szCs w:val="24"/>
        </w:rPr>
        <w:t>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r w:rsidR="0082257B">
        <w:rPr>
          <w:rFonts w:ascii="Times New Roman" w:hAnsi="Times New Roman" w:cs="Times New Roman"/>
          <w:i/>
          <w:sz w:val="24"/>
          <w:szCs w:val="24"/>
        </w:rPr>
        <w:t>i</w:t>
      </w:r>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i</w:t>
      </w:r>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208B9A33"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how </w:t>
      </w:r>
      <w:r w:rsidR="00796098" w:rsidRPr="00796098">
        <w:rPr>
          <w:rFonts w:ascii="Times New Roman" w:hAnsi="Times New Roman" w:cs="Times New Roman"/>
          <w:i/>
          <w:sz w:val="24"/>
          <w:szCs w:val="24"/>
          <w:lang w:eastAsia="zh-TW"/>
        </w:rPr>
        <w:lastRenderedPageBreak/>
        <w:t>per capita</w:t>
      </w:r>
      <w:r w:rsidR="00796098" w:rsidRPr="00796098">
        <w:rPr>
          <w:rFonts w:ascii="Times New Roman" w:hAnsi="Times New Roman" w:cs="Times New Roman"/>
          <w:sz w:val="24"/>
          <w:szCs w:val="24"/>
          <w:lang w:eastAsia="zh-TW"/>
        </w:rPr>
        <w:t xml:space="preserve"> 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is measured 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r w:rsidR="00796098">
        <w:rPr>
          <w:rFonts w:ascii="Times New Roman" w:hAnsi="Times New Roman" w:cs="Times New Roman"/>
          <w:sz w:val="24"/>
          <w:szCs w:val="24"/>
        </w:rPr>
        <w:t xml:space="preserve"> We then explain how an experiment can be done for each method. Finally</w:t>
      </w:r>
      <w:r w:rsidR="00416398">
        <w:rPr>
          <w:rFonts w:ascii="Times New Roman" w:hAnsi="Times New Roman" w:cs="Times New Roman"/>
          <w:sz w:val="24"/>
          <w:szCs w:val="24"/>
        </w:rPr>
        <w:t>,</w:t>
      </w:r>
      <w:r w:rsidR="00796098">
        <w:rPr>
          <w:rFonts w:ascii="Times New Roman" w:hAnsi="Times New Roman" w:cs="Times New Roman"/>
          <w:sz w:val="24"/>
          <w:szCs w:val="24"/>
        </w:rPr>
        <w:t xml:space="preserve"> we 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15CBB65F" w:rsidR="00992ECB" w:rsidRDefault="00C57C5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of the </w:t>
      </w:r>
      <w:r w:rsidR="00992ECB">
        <w:rPr>
          <w:rFonts w:ascii="Times New Roman" w:hAnsi="Times New Roman" w:cs="Times New Roman"/>
          <w:sz w:val="24"/>
          <w:szCs w:val="24"/>
        </w:rPr>
        <w:t xml:space="preserve">commonly used empirical method to </w:t>
      </w:r>
      <w:r w:rsidR="00B6694B">
        <w:rPr>
          <w:rFonts w:ascii="Times New Roman" w:hAnsi="Times New Roman" w:cs="Times New Roman"/>
          <w:sz w:val="24"/>
          <w:szCs w:val="24"/>
        </w:rPr>
        <w:t xml:space="preserve">assess species coexistence is </w:t>
      </w:r>
      <w:r w:rsidR="00992ECB">
        <w:rPr>
          <w:rFonts w:ascii="Times New Roman" w:hAnsi="Times New Roman" w:cs="Times New Roman"/>
          <w:sz w:val="24"/>
          <w:szCs w:val="24"/>
        </w:rPr>
        <w:t xml:space="preserve">the negative frequency </w:t>
      </w:r>
      <w:r w:rsidR="00F44A42">
        <w:rPr>
          <w:rFonts w:ascii="Times New Roman" w:hAnsi="Times New Roman" w:cs="Times New Roman"/>
          <w:sz w:val="24"/>
          <w:szCs w:val="24"/>
        </w:rPr>
        <w:t xml:space="preserve">dependence </w:t>
      </w:r>
      <w:r w:rsidR="00992ECB">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461E2F">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sidR="00F44A42">
        <w:rPr>
          <w:rFonts w:ascii="Times New Roman" w:hAnsi="Times New Roman" w:cs="Times New Roman"/>
          <w:sz w:val="24"/>
          <w:szCs w:val="24"/>
        </w:rPr>
        <w:t xml:space="preserve">The negative frequency dependence uses the relationship between a species’ frequency in a community (individuals of species 1 / total individuals of all species) and its growth rate to predict whether both species will have positive growth rates when rare in a community, thus they are mutually invasible. </w:t>
      </w:r>
      <w:r w:rsidR="00992ECB">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or it competitor </w:t>
      </w:r>
      <w:r w:rsidR="00992ECB" w:rsidRPr="006C451A">
        <w:rPr>
          <w:rFonts w:ascii="Times New Roman" w:hAnsi="Times New Roman" w:cs="Times New Roman"/>
          <w:i/>
          <w:sz w:val="24"/>
          <w:szCs w:val="24"/>
        </w:rPr>
        <w:t>j</w:t>
      </w:r>
      <w:r w:rsidR="00992ECB">
        <w:rPr>
          <w:rFonts w:ascii="Times New Roman" w:hAnsi="Times New Roman" w:cs="Times New Roman"/>
          <w:sz w:val="24"/>
          <w:szCs w:val="24"/>
        </w:rPr>
        <w:t xml:space="preserve">. Under this assumption, decreasing the frequency of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frees the resources for its competitor, which increases in abundance. 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the focal species </w:t>
      </w:r>
      <w:r w:rsidR="00992ECB" w:rsidRPr="004F2DE7">
        <w:rPr>
          <w:rFonts w:ascii="Times New Roman" w:hAnsi="Times New Roman" w:cs="Times New Roman"/>
          <w:i/>
          <w:sz w:val="24"/>
          <w:szCs w:val="24"/>
        </w:rPr>
        <w:t>i</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(negative frequency dependence, Figure 3)</w:t>
      </w:r>
      <w:r w:rsidR="00992ECB">
        <w:rPr>
          <w:rFonts w:ascii="Times New Roman" w:hAnsi="Times New Roman" w:cs="Times New Roman"/>
          <w:sz w:val="24"/>
          <w:szCs w:val="24"/>
        </w:rPr>
        <w:t>. If frequency dependenc</w:t>
      </w:r>
      <w:r w:rsidR="00FE21F6">
        <w:rPr>
          <w:rFonts w:ascii="Times New Roman" w:hAnsi="Times New Roman" w:cs="Times New Roman"/>
          <w:sz w:val="24"/>
          <w:szCs w:val="24"/>
        </w:rPr>
        <w:t>e is negative for both species</w:t>
      </w:r>
      <w:r w:rsidR="00992ECB">
        <w:rPr>
          <w:rFonts w:ascii="Times New Roman" w:hAnsi="Times New Roman" w:cs="Times New Roman"/>
          <w:sz w:val="24"/>
          <w:szCs w:val="24"/>
        </w:rPr>
        <w:t xml:space="preserve">, </w:t>
      </w:r>
      <w:r w:rsidR="005546E3">
        <w:rPr>
          <w:rFonts w:ascii="Times New Roman" w:hAnsi="Times New Roman" w:cs="Times New Roman"/>
          <w:sz w:val="24"/>
          <w:szCs w:val="24"/>
        </w:rPr>
        <w:t xml:space="preserve">they </w:t>
      </w:r>
      <w:r w:rsidR="00992ECB" w:rsidRPr="00B0403D">
        <w:rPr>
          <w:rFonts w:ascii="Times New Roman" w:hAnsi="Times New Roman" w:cs="Times New Roman"/>
          <w:sz w:val="24"/>
          <w:szCs w:val="24"/>
        </w:rPr>
        <w:t>should stabl</w:t>
      </w:r>
      <w:r w:rsidR="00992ECB">
        <w:rPr>
          <w:rFonts w:ascii="Times New Roman" w:hAnsi="Times New Roman" w:cs="Times New Roman"/>
          <w:sz w:val="24"/>
          <w:szCs w:val="24"/>
        </w:rPr>
        <w:t>y</w:t>
      </w:r>
      <w:r w:rsidR="00992ECB" w:rsidRPr="00B0403D">
        <w:rPr>
          <w:rFonts w:ascii="Times New Roman" w:hAnsi="Times New Roman" w:cs="Times New Roman"/>
          <w:sz w:val="24"/>
          <w:szCs w:val="24"/>
        </w:rPr>
        <w:t xml:space="preserve"> coexist.</w:t>
      </w:r>
      <w:r w:rsidR="00992ECB">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992ECB">
        <w:rPr>
          <w:rFonts w:ascii="Times New Roman" w:hAnsi="Times New Roman" w:cs="Times New Roman"/>
          <w:sz w:val="24"/>
          <w:szCs w:val="24"/>
        </w:rPr>
        <w:t>approaching zero frequency.</w:t>
      </w:r>
      <w:r w:rsidR="005546E3">
        <w:rPr>
          <w:rFonts w:ascii="Times New Roman" w:hAnsi="Times New Roman" w:cs="Times New Roman"/>
          <w:sz w:val="24"/>
          <w:szCs w:val="24"/>
        </w:rPr>
        <w:t xml:space="preserve"> </w:t>
      </w:r>
      <w:r w:rsidR="0083226F">
        <w:rPr>
          <w:rFonts w:ascii="Times New Roman" w:hAnsi="Times New Roman" w:cs="Times New Roman"/>
          <w:sz w:val="24"/>
          <w:szCs w:val="24"/>
        </w:rPr>
        <w:t xml:space="preserve">As </w:t>
      </w:r>
      <w:r w:rsidR="00992ECB">
        <w:rPr>
          <w:rFonts w:ascii="Times New Roman" w:hAnsi="Times New Roman" w:cs="Times New Roman"/>
          <w:sz w:val="24"/>
          <w:szCs w:val="24"/>
        </w:rPr>
        <w:t>long as the relationship between a species</w:t>
      </w:r>
      <w:r w:rsidR="00FD0D28">
        <w:rPr>
          <w:rFonts w:ascii="Times New Roman" w:hAnsi="Times New Roman" w:cs="Times New Roman"/>
          <w:sz w:val="24"/>
          <w:szCs w:val="24"/>
        </w:rPr>
        <w:t>’</w:t>
      </w:r>
      <w:r w:rsidR="00992ECB">
        <w:rPr>
          <w:rFonts w:ascii="Times New Roman" w:hAnsi="Times New Roman" w:cs="Times New Roman"/>
          <w:sz w:val="24"/>
          <w:szCs w:val="24"/>
        </w:rPr>
        <w:t xml:space="preserve"> frequency and its growth rate is linear, knowing the </w:t>
      </w:r>
      <w:r w:rsidR="00FD0D28">
        <w:rPr>
          <w:rFonts w:ascii="Times New Roman" w:hAnsi="Times New Roman" w:cs="Times New Roman"/>
          <w:sz w:val="24"/>
          <w:szCs w:val="24"/>
        </w:rPr>
        <w:t>slope of that relationship and the growth rate at any</w:t>
      </w:r>
      <w:r w:rsidR="00992ECB">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invasible.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77777777"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 xml:space="preserve">Levine </w:t>
      </w:r>
      <w:r w:rsidRPr="00D82922">
        <w:rPr>
          <w:rFonts w:ascii="Times New Roman" w:hAnsi="Times New Roman" w:cs="Times New Roman"/>
          <w:noProof/>
          <w:sz w:val="24"/>
          <w:szCs w:val="24"/>
        </w:rPr>
        <w:lastRenderedPageBreak/>
        <w:t>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01B4F26E"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r w:rsidRPr="00B0403D">
        <w:rPr>
          <w:rFonts w:ascii="Times New Roman" w:hAnsi="Times New Roman" w:cs="Times New Roman"/>
          <w:sz w:val="24"/>
          <w:szCs w:val="24"/>
        </w:rPr>
        <w:t>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Pr="00B0403D">
        <w:rPr>
          <w:rFonts w:ascii="Times New Roman" w:hAnsi="Times New Roman" w:cs="Times New Roman"/>
          <w:sz w:val="24"/>
          <w:szCs w:val="24"/>
        </w:rPr>
        <w:t>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207FE2"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75853EAB"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w:t>
      </w:r>
      <w:r w:rsidR="0064191A">
        <w:rPr>
          <w:rFonts w:ascii="Times New Roman" w:hAnsi="Times New Roman" w:cs="Times New Roman"/>
          <w:sz w:val="24"/>
          <w:szCs w:val="24"/>
        </w:rPr>
        <w:lastRenderedPageBreak/>
        <w:t xml:space="preserve">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 competitor is assumed. </w:t>
      </w:r>
      <w:r w:rsidRPr="00B0403D">
        <w:rPr>
          <w:rFonts w:ascii="Times New Roman" w:hAnsi="Times New Roman" w:cs="Times New Roman"/>
          <w:sz w:val="24"/>
          <w:szCs w:val="24"/>
        </w:rPr>
        <w:t xml:space="preserve">To calculate the negative frequency dependency </w:t>
      </w:r>
      <w:r>
        <w:rPr>
          <w:rFonts w:ascii="Times New Roman" w:hAnsi="Times New Roman" w:cs="Times New Roman"/>
          <w:sz w:val="24"/>
          <w:szCs w:val="24"/>
        </w:rPr>
        <w:t>slope</w:t>
      </w:r>
      <w:r w:rsidR="00F43404">
        <w:rPr>
          <w:rFonts w:ascii="Times New Roman" w:hAnsi="Times New Roman" w:cs="Times New Roman"/>
          <w:sz w:val="24"/>
          <w:szCs w:val="24"/>
        </w:rPr>
        <w:t xml:space="preserve"> of species </w:t>
      </w:r>
      <w:r w:rsidR="00F43404" w:rsidRPr="00F43404">
        <w:rPr>
          <w:rFonts w:ascii="Times New Roman" w:hAnsi="Times New Roman" w:cs="Times New Roman"/>
          <w:i/>
          <w:sz w:val="24"/>
          <w:szCs w:val="24"/>
        </w:rPr>
        <w:t>i</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in terms of</w:t>
      </w:r>
      <w:r w:rsidR="00F43404">
        <w:rPr>
          <w:rFonts w:ascii="Times New Roman" w:hAnsi="Times New Roman" w:cs="Times New Roman"/>
          <w:sz w:val="24"/>
          <w:szCs w:val="24"/>
        </w:rPr>
        <w:t xml:space="preserve"> the frequency of species </w:t>
      </w:r>
      <w:r w:rsidR="00F43404">
        <w:rPr>
          <w:rFonts w:ascii="Times New Roman" w:hAnsi="Times New Roman" w:cs="Times New Roman"/>
          <w:i/>
          <w:sz w:val="24"/>
          <w:szCs w:val="24"/>
        </w:rPr>
        <w:t>i</w:t>
      </w:r>
      <w:r w:rsidR="00F43404">
        <w:rPr>
          <w:rFonts w:ascii="Times New Roman" w:hAnsi="Times New Roman" w:cs="Times New Roman"/>
          <w:sz w:val="24"/>
          <w:szCs w:val="24"/>
        </w:rPr>
        <w:t xml:space="preserve"> (</w:t>
      </w:r>
      <w:r w:rsidRPr="001F41ED">
        <w:rPr>
          <w:rFonts w:ascii="Times New Roman" w:hAnsi="Times New Roman" w:cs="Times New Roman"/>
          <w:i/>
          <w:sz w:val="24"/>
          <w:szCs w:val="24"/>
        </w:rPr>
        <w:t>Ni/B</w:t>
      </w:r>
      <w:r w:rsidR="00F43404">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0CC27AA5"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Pr="00B0403D">
        <w:rPr>
          <w:rFonts w:ascii="Times New Roman" w:hAnsi="Times New Roman" w:cs="Times New Roman"/>
          <w:sz w:val="24"/>
          <w:szCs w:val="24"/>
        </w:rPr>
        <w:t>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occur in reality,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3306733E"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species coexistence, we used numerical simulation of a well-known two species consumer-resource model [Tilman 1977]</w:t>
      </w:r>
      <w:r w:rsidR="005546E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For all of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77270B88"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second empirical method is to</w:t>
      </w:r>
      <w:r w:rsidR="00FA51B9">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model the </w:t>
      </w:r>
      <w:r w:rsidR="00FA51B9">
        <w:rPr>
          <w:rFonts w:ascii="Times New Roman" w:hAnsi="Times New Roman" w:cs="Times New Roman" w:hint="eastAsia"/>
          <w:sz w:val="24"/>
          <w:szCs w:val="24"/>
          <w:lang w:eastAsia="zh-TW"/>
        </w:rPr>
        <w:t xml:space="preserve">population dynamics </w:t>
      </w:r>
      <w:r w:rsidR="005349B2">
        <w:rPr>
          <w:rFonts w:ascii="Times New Roman" w:hAnsi="Times New Roman" w:cs="Times New Roman"/>
          <w:sz w:val="24"/>
          <w:szCs w:val="24"/>
          <w:lang w:eastAsia="zh-TW"/>
        </w:rPr>
        <w:t xml:space="preserve">with the classic </w:t>
      </w:r>
      <w:r w:rsidR="005349B2">
        <w:rPr>
          <w:rFonts w:ascii="Times New Roman" w:hAnsi="Times New Roman" w:cs="Times New Roman"/>
          <w:sz w:val="24"/>
          <w:szCs w:val="24"/>
          <w:lang w:eastAsia="zh-TW"/>
        </w:rPr>
        <w:t>Lotka-Volterra model</w:t>
      </w:r>
      <w:r w:rsidR="005349B2">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and </w:t>
      </w:r>
      <w:r>
        <w:rPr>
          <w:rFonts w:ascii="Times New Roman" w:hAnsi="Times New Roman" w:cs="Times New Roman"/>
          <w:sz w:val="24"/>
          <w:szCs w:val="24"/>
        </w:rPr>
        <w:t>parameterize the model with empirical data.</w:t>
      </w:r>
      <w:r w:rsidR="005349B2">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w:t>
      </w:r>
      <w:commentRangeStart w:id="25"/>
      <w:r w:rsidR="00794E37" w:rsidRPr="00B0403D">
        <w:rPr>
          <w:rFonts w:ascii="Times New Roman" w:hAnsi="Times New Roman" w:cs="Times New Roman"/>
          <w:sz w:val="24"/>
          <w:szCs w:val="24"/>
        </w:rPr>
        <w:t>following equation</w:t>
      </w:r>
      <w:commentRangeEnd w:id="25"/>
      <w:r w:rsidR="00583CE3">
        <w:rPr>
          <w:rStyle w:val="CommentReference"/>
        </w:rPr>
        <w:commentReference w:id="25"/>
      </w:r>
      <w:r w:rsidR="00794E37" w:rsidRPr="00B0403D">
        <w:rPr>
          <w:rFonts w:ascii="Times New Roman" w:hAnsi="Times New Roman" w:cs="Times New Roman"/>
          <w:sz w:val="24"/>
          <w:szCs w:val="24"/>
        </w:rPr>
        <w:t>.</w:t>
      </w:r>
    </w:p>
    <w:p w14:paraId="7009E78C" w14:textId="47A4FDFC" w:rsidR="00AA1D9C" w:rsidRPr="00AA1D9C" w:rsidRDefault="00207FE2"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F49FB42" w:rsidR="00794E37" w:rsidRPr="00B0403D"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w:t>
      </w:r>
      <w:r w:rsidR="005349B2">
        <w:rPr>
          <w:rFonts w:ascii="Times New Roman" w:hAnsi="Times New Roman" w:cs="Times New Roman"/>
          <w:sz w:val="24"/>
          <w:szCs w:val="24"/>
        </w:rPr>
        <w:t>parameterizing the model</w:t>
      </w:r>
      <w:r w:rsidR="005349B2">
        <w:rPr>
          <w:rFonts w:ascii="Times New Roman" w:hAnsi="Times New Roman" w:cs="Times New Roman"/>
          <w:sz w:val="24"/>
          <w:szCs w:val="24"/>
        </w:rPr>
        <w:t xml:space="preserve">, the intra- and inter-specific competition coefficients can be estimated. The intra-specific competition coefficients must be </w:t>
      </w:r>
      <w:r w:rsidR="005349B2">
        <w:rPr>
          <w:rFonts w:ascii="Times New Roman" w:hAnsi="Times New Roman" w:cs="Times New Roman"/>
          <w:sz w:val="24"/>
          <w:szCs w:val="24"/>
        </w:rPr>
        <w:lastRenderedPageBreak/>
        <w:t>greater than the inter-specific competition coefficients</w:t>
      </w:r>
      <w:r w:rsid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bookmarkStart w:id="26" w:name="_GoBack"/>
      <w:bookmarkEnd w:id="26"/>
      <w:r w:rsidR="005349B2">
        <w:rPr>
          <w:rFonts w:ascii="Times New Roman" w:hAnsi="Times New Roman" w:cs="Times New Roman"/>
          <w:sz w:val="24"/>
          <w:szCs w:val="24"/>
        </w:rPr>
        <w:t xml:space="preserve">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invasibility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r w:rsidR="005349B2" w:rsidRPr="009F29C6">
        <w:rPr>
          <w:rFonts w:ascii="Times New Roman" w:hAnsi="Times New Roman" w:cs="Times New Roman"/>
          <w:i/>
          <w:sz w:val="24"/>
          <w:szCs w:val="24"/>
        </w:rPr>
        <w:t>i</w:t>
      </w:r>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p>
    <w:p w14:paraId="7A576DE7" w14:textId="422B8851" w:rsidR="001F4F32" w:rsidRPr="00992ECB"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commentRangeStart w:id="27"/>
      <w:r w:rsidRPr="00B0403D">
        <w:rPr>
          <w:rFonts w:ascii="Times New Roman" w:hAnsi="Times New Roman" w:cs="Times New Roman"/>
          <w:sz w:val="24"/>
          <w:szCs w:val="24"/>
        </w:rPr>
        <w:t>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End w:id="27"/>
      <w:r w:rsidR="008B3DD2">
        <w:rPr>
          <w:rStyle w:val="CommentReference"/>
        </w:rPr>
        <w:commentReference w:id="27"/>
      </w:r>
      <w:r w:rsidRPr="00B0403D">
        <w:rPr>
          <w:rFonts w:ascii="Times New Roman" w:hAnsi="Times New Roman" w:cs="Times New Roman"/>
          <w:sz w:val="24"/>
          <w:szCs w:val="24"/>
        </w:rPr>
        <w:t>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w:t>
      </w:r>
      <w:r w:rsidRPr="00B0403D">
        <w:rPr>
          <w:rFonts w:ascii="Times New Roman" w:hAnsi="Times New Roman" w:cs="Times New Roman"/>
          <w:sz w:val="24"/>
          <w:szCs w:val="24"/>
        </w:rPr>
        <w:t xml:space="preserve">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w:t>
      </w:r>
      <w:r w:rsidR="00410070">
        <w:rPr>
          <w:rFonts w:ascii="Times New Roman" w:hAnsi="Times New Roman" w:cs="Times New Roman"/>
          <w:sz w:val="24"/>
          <w:szCs w:val="24"/>
        </w:rPr>
        <w:t xml:space="preserve">for empirical work </w:t>
      </w:r>
      <w:r w:rsidRPr="00B0403D">
        <w:rPr>
          <w:rFonts w:ascii="Times New Roman" w:hAnsi="Times New Roman" w:cs="Times New Roman"/>
          <w:sz w:val="24"/>
          <w:szCs w:val="24"/>
        </w:rPr>
        <w:t xml:space="preserve">is that, the Lotka-Volterra model assumes constant intra- and inter-specific competition coefficient with respect </w:t>
      </w:r>
      <w:r w:rsidRPr="00B0403D">
        <w:rPr>
          <w:rFonts w:ascii="Times New Roman" w:hAnsi="Times New Roman" w:cs="Times New Roman"/>
          <w:sz w:val="24"/>
          <w:szCs w:val="24"/>
        </w:rPr>
        <w:t>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69A25A3B"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6E7290B3" w14:textId="2E2E891F" w:rsidR="00222AD6" w:rsidRDefault="00645B6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doing mutual invasibility experiments (invading one species to the carrying capacity of the competing species), we often measure sensitivity to quantify the impact of resident species on the invading one. </w:t>
      </w:r>
      <w:r w:rsidR="00794E37" w:rsidRPr="00B0403D">
        <w:rPr>
          <w:rFonts w:ascii="Times New Roman" w:hAnsi="Times New Roman" w:cs="Times New Roman"/>
          <w:sz w:val="24"/>
          <w:szCs w:val="24"/>
        </w:rPr>
        <w:t xml:space="preserve">The sensitivity </w:t>
      </w:r>
      <w:r>
        <w:rPr>
          <w:rFonts w:ascii="Times New Roman" w:hAnsi="Times New Roman" w:cs="Times New Roman"/>
          <w:sz w:val="24"/>
          <w:szCs w:val="24"/>
        </w:rPr>
        <w:t>measurement</w:t>
      </w:r>
      <w:r w:rsidR="00794E37" w:rsidRPr="00B0403D">
        <w:rPr>
          <w:rFonts w:ascii="Times New Roman" w:hAnsi="Times New Roman" w:cs="Times New Roman"/>
          <w:sz w:val="24"/>
          <w:szCs w:val="24"/>
        </w:rPr>
        <w:t xml:space="preserve"> is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Instead,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relies on the effect of inter-specific competition on the population dynamics. </w:t>
      </w:r>
      <w:r w:rsidR="006746D5"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6746D5" w:rsidRPr="00B0403D">
        <w:rPr>
          <w:rFonts w:ascii="Times New Roman" w:hAnsi="Times New Roman" w:cs="Times New Roman"/>
          <w:sz w:val="24"/>
          <w:szCs w:val="24"/>
        </w:rPr>
        <w:t>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r w:rsidR="00794E37"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w:t>
      </w:r>
      <w:r w:rsidR="00794E37" w:rsidRPr="00B0403D">
        <w:rPr>
          <w:rFonts w:ascii="Times New Roman" w:hAnsi="Times New Roman" w:cs="Times New Roman"/>
          <w:sz w:val="24"/>
          <w:szCs w:val="24"/>
        </w:rPr>
        <w:lastRenderedPageBreak/>
        <w:t xml:space="preserve">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207FE2"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0921883B" w:rsidR="001C2812" w:rsidRDefault="00B24FC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w:t>
      </w:r>
      <w:ins w:id="28" w:author="Godwin, Casey" w:date="2018-10-24T09:50:00Z">
        <w:r w:rsidR="00410070">
          <w:rPr>
            <w:rFonts w:ascii="Times New Roman" w:hAnsi="Times New Roman" w:cs="Times New Roman"/>
            <w:sz w:val="24"/>
            <w:szCs w:val="24"/>
          </w:rPr>
          <w:t>s</w:t>
        </w:r>
      </w:ins>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Pr>
          <w:rFonts w:ascii="Times New Roman" w:hAnsi="Times New Roman" w:cs="Times New Roman"/>
          <w:sz w:val="24"/>
          <w:szCs w:val="24"/>
        </w:rPr>
        <w:t>Carroll 2011</w:t>
      </w:r>
      <w:r w:rsidR="00222AD6" w:rsidRPr="00B0403D">
        <w:rPr>
          <w:rFonts w:ascii="Times New Roman" w:hAnsi="Times New Roman" w:cs="Times New Roman"/>
          <w:sz w:val="24"/>
          <w:szCs w:val="24"/>
        </w:rPr>
        <w:t>].</w:t>
      </w:r>
      <w:r>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sidR="001E1092">
        <w:rPr>
          <w:rFonts w:ascii="Times New Roman" w:hAnsi="Times New Roman" w:cs="Times New Roman"/>
          <w:sz w:val="24"/>
          <w:szCs w:val="24"/>
        </w:rPr>
        <w:t xml:space="preserve"> intuitively connects competition and population dynamics </w:t>
      </w:r>
      <w:r w:rsidR="001E1092" w:rsidRPr="00B0403D">
        <w:rPr>
          <w:rFonts w:ascii="Times New Roman" w:hAnsi="Times New Roman" w:cs="Times New Roman"/>
          <w:sz w:val="24"/>
          <w:szCs w:val="24"/>
        </w:rPr>
        <w:t>[</w:t>
      </w:r>
      <w:r w:rsidR="001E1092">
        <w:rPr>
          <w:rFonts w:ascii="Times New Roman" w:hAnsi="Times New Roman" w:cs="Times New Roman"/>
          <w:sz w:val="24"/>
          <w:szCs w:val="24"/>
        </w:rPr>
        <w:t>Carroll 2011</w:t>
      </w:r>
      <w:r w:rsidR="001E1092" w:rsidRPr="00B0403D">
        <w:rPr>
          <w:rFonts w:ascii="Times New Roman" w:hAnsi="Times New Roman" w:cs="Times New Roman"/>
          <w:sz w:val="24"/>
          <w:szCs w:val="24"/>
        </w:rPr>
        <w:t>]</w:t>
      </w:r>
      <w:r w:rsidR="001E1092">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C2812">
        <w:rPr>
          <w:rFonts w:ascii="Times New Roman" w:hAnsi="Times New Roman" w:cs="Times New Roman"/>
          <w:sz w:val="24"/>
          <w:szCs w:val="24"/>
        </w:rPr>
        <w:t>actually describe</w:t>
      </w:r>
      <w:ins w:id="29" w:author="Godwin, Casey" w:date="2018-10-24T09:51:00Z">
        <w:r w:rsidR="00410070">
          <w:rPr>
            <w:rFonts w:ascii="Times New Roman" w:hAnsi="Times New Roman" w:cs="Times New Roman"/>
            <w:sz w:val="24"/>
            <w:szCs w:val="24"/>
          </w:rPr>
          <w:t>s</w:t>
        </w:r>
      </w:ins>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01E2683E"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therefore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0FDCD6E6" w14:textId="47184182" w:rsidR="00222AD6" w:rsidRPr="00B0403D" w:rsidRDefault="00207FE2"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4F8343E7"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ins w:id="30" w:author="Godwin, Casey" w:date="2018-10-24T09:51:00Z">
        <w:r w:rsidR="00410070">
          <w:rPr>
            <w:rFonts w:ascii="Times New Roman" w:hAnsi="Times New Roman" w:cs="Times New Roman"/>
            <w:sz w:val="24"/>
            <w:szCs w:val="24"/>
          </w:rPr>
          <w:t xml:space="preserve">This correction allows </w:t>
        </w:r>
      </w:ins>
      <w:del w:id="31" w:author="Godwin, Casey" w:date="2018-10-24T09:52:00Z">
        <w:r w:rsidRPr="00B0403D" w:rsidDel="00410070">
          <w:rPr>
            <w:rFonts w:ascii="Times New Roman" w:hAnsi="Times New Roman" w:cs="Times New Roman"/>
            <w:sz w:val="24"/>
            <w:szCs w:val="24"/>
          </w:rPr>
          <w:delText>Small tweak should be implemented when using the sensitivity method</w:delText>
        </w:r>
      </w:del>
      <w:ins w:id="32" w:author="Godwin, Casey" w:date="2018-10-24T09:52:00Z">
        <w:r w:rsidR="00410070">
          <w:rPr>
            <w:rFonts w:ascii="Times New Roman" w:hAnsi="Times New Roman" w:cs="Times New Roman"/>
            <w:sz w:val="24"/>
            <w:szCs w:val="24"/>
          </w:rPr>
          <w:t xml:space="preserve">for measured sensitivity coefficients to be converted to </w:t>
        </w:r>
      </w:ins>
      <w:del w:id="33" w:author="Godwin, Casey" w:date="2018-10-24T09:52:00Z">
        <w:r w:rsidRPr="00B0403D" w:rsidDel="00410070">
          <w:rPr>
            <w:rFonts w:ascii="Times New Roman" w:hAnsi="Times New Roman" w:cs="Times New Roman"/>
            <w:sz w:val="24"/>
            <w:szCs w:val="24"/>
          </w:rPr>
          <w:delText xml:space="preserve"> to estimate per capita </w:delText>
        </w:r>
      </w:del>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ins w:id="34" w:author="Godwin, Casey" w:date="2018-10-24T09:52:00Z">
        <w:r w:rsidR="00410070">
          <w:rPr>
            <w:rFonts w:ascii="Times New Roman" w:hAnsi="Times New Roman" w:cs="Times New Roman"/>
            <w:sz w:val="24"/>
            <w:szCs w:val="24"/>
          </w:rPr>
          <w:t>, though this is not necessary for calculating ND and RFD</w:t>
        </w:r>
      </w:ins>
      <w:r w:rsidRPr="00B0403D">
        <w:rPr>
          <w:rFonts w:ascii="Times New Roman" w:hAnsi="Times New Roman" w:cs="Times New Roman"/>
          <w:sz w:val="24"/>
          <w:szCs w:val="24"/>
        </w:rPr>
        <w:t>.</w:t>
      </w:r>
    </w:p>
    <w:p w14:paraId="266A2D42" w14:textId="77777777" w:rsidR="00205033"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commentRangeStart w:id="35"/>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w:t>
      </w:r>
      <w:commentRangeEnd w:id="35"/>
      <w:r w:rsidR="004C3CBA">
        <w:rPr>
          <w:rStyle w:val="CommentReference"/>
        </w:rPr>
        <w:commentReference w:id="35"/>
      </w:r>
      <w:r w:rsidRPr="00B0403D">
        <w:rPr>
          <w:rFonts w:ascii="Times New Roman" w:hAnsi="Times New Roman" w:cs="Times New Roman"/>
          <w:sz w:val="24"/>
          <w:szCs w:val="24"/>
        </w:rPr>
        <w:t>.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207FE2"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207FE2"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5913A719" w:rsidR="001F4F32" w:rsidRPr="00DD390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62D2A674"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36"/>
      <w:r w:rsidR="004F6B56" w:rsidRPr="005B0147">
        <w:rPr>
          <w:rFonts w:ascii="Times New Roman" w:hAnsi="Times New Roman" w:cs="Times New Roman"/>
          <w:sz w:val="24"/>
          <w:szCs w:val="24"/>
        </w:rPr>
        <w:t>This</w:t>
      </w:r>
      <w:commentRangeEnd w:id="36"/>
      <w:r w:rsidR="00440476">
        <w:rPr>
          <w:rStyle w:val="CommentReference"/>
        </w:rPr>
        <w:commentReference w:id="36"/>
      </w:r>
      <w:r w:rsidR="004F6B56" w:rsidRPr="005B0147">
        <w:rPr>
          <w:rFonts w:ascii="Times New Roman" w:hAnsi="Times New Roman" w:cs="Times New Roman"/>
          <w:sz w:val="24"/>
          <w:szCs w:val="24"/>
        </w:rPr>
        <w:t xml:space="preserve">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w:t>
      </w:r>
      <w:del w:id="37" w:author="Godwin, Casey" w:date="2018-10-24T09:58:00Z">
        <w:r w:rsidR="004F6B56" w:rsidRPr="005B0147" w:rsidDel="00440476">
          <w:rPr>
            <w:rFonts w:ascii="Times New Roman" w:hAnsi="Times New Roman" w:cs="Times New Roman"/>
            <w:sz w:val="24"/>
            <w:szCs w:val="24"/>
          </w:rPr>
          <w:delText>phonological</w:delText>
        </w:r>
      </w:del>
      <w:ins w:id="38" w:author="Godwin, Casey" w:date="2018-10-24T09:58:00Z">
        <w:r w:rsidR="00440476" w:rsidRPr="005B0147">
          <w:rPr>
            <w:rFonts w:ascii="Times New Roman" w:hAnsi="Times New Roman" w:cs="Times New Roman"/>
            <w:sz w:val="24"/>
            <w:szCs w:val="24"/>
          </w:rPr>
          <w:t>ph</w:t>
        </w:r>
        <w:r w:rsidR="00440476">
          <w:rPr>
            <w:rFonts w:ascii="Times New Roman" w:hAnsi="Times New Roman" w:cs="Times New Roman"/>
            <w:sz w:val="24"/>
            <w:szCs w:val="24"/>
          </w:rPr>
          <w:t>enomen</w:t>
        </w:r>
        <w:r w:rsidR="00440476" w:rsidRPr="005B0147">
          <w:rPr>
            <w:rFonts w:ascii="Times New Roman" w:hAnsi="Times New Roman" w:cs="Times New Roman"/>
            <w:sz w:val="24"/>
            <w:szCs w:val="24"/>
          </w:rPr>
          <w:t>ological</w:t>
        </w:r>
      </w:ins>
      <w:r w:rsidR="004F6B56" w:rsidRPr="005B0147">
        <w:rPr>
          <w:rFonts w:ascii="Times New Roman" w:hAnsi="Times New Roman" w:cs="Times New Roman"/>
          <w:sz w:val="24"/>
          <w:szCs w:val="24"/>
        </w:rPr>
        <w:t xml:space="preserve"> </w:t>
      </w:r>
      <w:r w:rsidR="004F6B56" w:rsidRPr="005B0147">
        <w:rPr>
          <w:rFonts w:ascii="Times New Roman" w:hAnsi="Times New Roman" w:cs="Times New Roman"/>
          <w:sz w:val="24"/>
          <w:szCs w:val="24"/>
        </w:rPr>
        <w:lastRenderedPageBreak/>
        <w:t>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207FE2"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207FE2"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27994E12" w:rsidR="001F4F32" w:rsidRPr="000657D1"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w:t>
      </w:r>
      <w:ins w:id="39" w:author="Godwin, Casey" w:date="2018-10-24T09:56:00Z">
        <w:r w:rsidR="00440476">
          <w:rPr>
            <w:rFonts w:ascii="Times New Roman" w:hAnsi="Times New Roman" w:cs="Times New Roman"/>
            <w:sz w:val="24"/>
            <w:szCs w:val="24"/>
          </w:rPr>
          <w:t xml:space="preserve">rate? </w:t>
        </w:r>
      </w:ins>
      <w:commentRangeStart w:id="40"/>
      <w:r w:rsidRPr="00B0403D">
        <w:rPr>
          <w:rFonts w:ascii="Times New Roman" w:hAnsi="Times New Roman" w:cs="Times New Roman"/>
          <w:sz w:val="24"/>
          <w:szCs w:val="24"/>
        </w:rPr>
        <w:t>of</w:t>
      </w:r>
      <w:commentRangeEnd w:id="40"/>
      <w:r w:rsidR="00440476">
        <w:rPr>
          <w:rStyle w:val="CommentReference"/>
        </w:rPr>
        <w:commentReference w:id="40"/>
      </w:r>
      <w:r w:rsidRPr="00B0403D">
        <w:rPr>
          <w:rFonts w:ascii="Times New Roman" w:hAnsi="Times New Roman" w:cs="Times New Roman"/>
          <w:sz w:val="24"/>
          <w:szCs w:val="24"/>
        </w:rPr>
        <w:t xml:space="preserve">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7344A84D"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w:t>
      </w:r>
      <w:del w:id="41"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42" w:author="Godwin, Casey" w:date="2018-10-24T10:01:00Z">
        <w:r w:rsidR="001263C4">
          <w:rPr>
            <w:rFonts w:ascii="Times New Roman" w:hAnsi="Times New Roman" w:cs="Times New Roman"/>
            <w:sz w:val="24"/>
            <w:szCs w:val="24"/>
          </w:rPr>
          <w:t>which can be expressed as inter- and intr</w:t>
        </w:r>
      </w:ins>
      <w:ins w:id="43" w:author="Godwin, Casey" w:date="2018-10-24T10:02:00Z">
        <w:r w:rsidR="001263C4">
          <w:rPr>
            <w:rFonts w:ascii="Times New Roman" w:hAnsi="Times New Roman" w:cs="Times New Roman"/>
            <w:sz w:val="24"/>
            <w:szCs w:val="24"/>
          </w:rPr>
          <w:t>a-specific interaction coefficients consistent with Chesson’s equations for ND and RFD.</w:t>
        </w:r>
      </w:ins>
      <w:del w:id="44"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Letten et al. the inter- and intra-specific competition coefficients can be expressed as following, </w:t>
      </w:r>
    </w:p>
    <w:p w14:paraId="002712CE" w14:textId="6002B357" w:rsidR="00D3751B" w:rsidRDefault="00207FE2"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207FE2"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207FE2"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207FE2"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In the above equations,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consumption term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that representt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0B4197D6"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45" w:author="Godwin, Casey" w:date="2018-10-24T10:02:00Z">
            <w:rPr>
              <w:rFonts w:ascii="Times New Roman" w:hAnsi="Times New Roman" w:cs="Times New Roman"/>
              <w:sz w:val="24"/>
              <w:szCs w:val="24"/>
            </w:rPr>
          </w:rPrChange>
        </w:rPr>
        <w:t xml:space="preserve">Note that, in </w:t>
      </w:r>
      <w:r w:rsidR="00BA3C0C" w:rsidRPr="001263C4">
        <w:rPr>
          <w:rFonts w:ascii="Times New Roman" w:hAnsi="Times New Roman" w:cs="Times New Roman"/>
          <w:sz w:val="24"/>
          <w:szCs w:val="24"/>
          <w:highlight w:val="yellow"/>
          <w:rPrChange w:id="46"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47"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48"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49" w:author="Godwin, Casey" w:date="2018-10-24T10:02:00Z">
            <w:rPr>
              <w:rFonts w:ascii="Times New Roman" w:hAnsi="Times New Roman" w:cs="Times New Roman"/>
              <w:sz w:val="24"/>
              <w:szCs w:val="24"/>
            </w:rPr>
          </w:rPrChange>
        </w:rPr>
        <w:t xml:space="preserve"> consumption term</w:t>
      </w:r>
      <w:del w:id="50" w:author="Godwin, Casey" w:date="2018-10-24T10:03:00Z">
        <w:r w:rsidR="00BA3C0C" w:rsidRPr="001263C4" w:rsidDel="001263C4">
          <w:rPr>
            <w:rFonts w:ascii="Times New Roman" w:hAnsi="Times New Roman" w:cs="Times New Roman"/>
            <w:sz w:val="24"/>
            <w:szCs w:val="24"/>
            <w:highlight w:val="yellow"/>
            <w:rPrChange w:id="51"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52" w:author="Godwin, Casey" w:date="2018-10-24T10:02:00Z">
            <w:rPr>
              <w:rFonts w:ascii="Times New Roman" w:hAnsi="Times New Roman" w:cs="Times New Roman"/>
              <w:sz w:val="24"/>
              <w:szCs w:val="24"/>
            </w:rPr>
          </w:rPrChange>
        </w:rPr>
        <w:t xml:space="preserve"> (</w:t>
      </w:r>
      <w:r w:rsidRPr="001263C4">
        <w:rPr>
          <w:rFonts w:ascii="Times New Roman" w:hAnsi="Times New Roman" w:cs="Times New Roman"/>
          <w:i/>
          <w:sz w:val="24"/>
          <w:szCs w:val="24"/>
          <w:highlight w:val="yellow"/>
          <w:rPrChange w:id="53"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54"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55"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56"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57" w:author="Godwin, Casey" w:date="2018-10-24T10:02:00Z">
            <w:rPr>
              <w:rFonts w:ascii="Times New Roman" w:hAnsi="Times New Roman" w:cs="Times New Roman"/>
              <w:sz w:val="24"/>
              <w:szCs w:val="24"/>
            </w:rPr>
          </w:rPrChange>
        </w:rPr>
        <w:t xml:space="preserve"> a function of resource density</w:t>
      </w:r>
      <w:ins w:id="58" w:author="Godwin, Casey" w:date="2018-10-24T10:03:00Z">
        <w:r w:rsidR="001263C4">
          <w:rPr>
            <w:rFonts w:ascii="Times New Roman" w:hAnsi="Times New Roman" w:cs="Times New Roman"/>
            <w:sz w:val="24"/>
            <w:szCs w:val="24"/>
            <w:highlight w:val="yellow"/>
          </w:rPr>
          <w:t xml:space="preserve"> (</w:t>
        </w:r>
      </w:ins>
      <w:del w:id="59" w:author="Godwin, Casey" w:date="2018-10-24T10:03:00Z">
        <w:r w:rsidRPr="001263C4" w:rsidDel="001263C4">
          <w:rPr>
            <w:rFonts w:ascii="Times New Roman" w:hAnsi="Times New Roman" w:cs="Times New Roman"/>
            <w:sz w:val="24"/>
            <w:szCs w:val="24"/>
            <w:highlight w:val="yellow"/>
            <w:rPrChange w:id="60"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61"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2"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63"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64"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
            </m:ctrlPr>
          </m:fPr>
          <m:num>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5"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66"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7"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68"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
            </m:ctrlPr>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9"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70"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71"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72"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73"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74"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75"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
            </m:ctrlPr>
          </m:den>
        </m:f>
      </m:oMath>
      <w:r w:rsidRPr="001263C4">
        <w:rPr>
          <w:rFonts w:ascii="Times New Roman" w:hAnsi="Times New Roman" w:cs="Times New Roman"/>
          <w:sz w:val="24"/>
          <w:szCs w:val="24"/>
          <w:highlight w:val="yellow"/>
          <w:rPrChange w:id="76" w:author="Godwin, Casey" w:date="2018-10-24T10:02:00Z">
            <w:rPr>
              <w:rFonts w:ascii="Times New Roman" w:hAnsi="Times New Roman" w:cs="Times New Roman"/>
              <w:sz w:val="24"/>
              <w:szCs w:val="24"/>
            </w:rPr>
          </w:rPrChange>
        </w:rPr>
        <w:t xml:space="preserve"> in Tilman’s 1977 deduction</w:t>
      </w:r>
      <w:ins w:id="77"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78" w:author="Godwin, Casey" w:date="2018-10-24T10:02:00Z">
            <w:rPr>
              <w:rFonts w:ascii="Times New Roman" w:hAnsi="Times New Roman" w:cs="Times New Roman"/>
              <w:sz w:val="24"/>
              <w:szCs w:val="24"/>
            </w:rPr>
          </w:rPrChange>
        </w:rPr>
        <w:t xml:space="preserve">. However, if the consumption term </w:t>
      </w:r>
      <w:commentRangeStart w:id="79"/>
      <w:r w:rsidRPr="001263C4">
        <w:rPr>
          <w:rFonts w:ascii="Times New Roman" w:hAnsi="Times New Roman" w:cs="Times New Roman"/>
          <w:sz w:val="24"/>
          <w:szCs w:val="24"/>
          <w:highlight w:val="yellow"/>
          <w:rPrChange w:id="80" w:author="Godwin, Casey" w:date="2018-10-24T10:02:00Z">
            <w:rPr>
              <w:rFonts w:ascii="Times New Roman" w:hAnsi="Times New Roman" w:cs="Times New Roman"/>
              <w:sz w:val="24"/>
              <w:szCs w:val="24"/>
            </w:rPr>
          </w:rPrChange>
        </w:rPr>
        <w:t>is resource density dependent</w:t>
      </w:r>
      <w:commentRangeEnd w:id="79"/>
      <w:r w:rsidR="00AD618D">
        <w:rPr>
          <w:rStyle w:val="CommentReference"/>
        </w:rPr>
        <w:commentReference w:id="79"/>
      </w:r>
      <w:r w:rsidRPr="001263C4">
        <w:rPr>
          <w:rFonts w:ascii="Times New Roman" w:hAnsi="Times New Roman" w:cs="Times New Roman"/>
          <w:sz w:val="24"/>
          <w:szCs w:val="24"/>
          <w:highlight w:val="yellow"/>
          <w:rPrChange w:id="81" w:author="Godwin, Casey" w:date="2018-10-24T10:02:00Z">
            <w:rPr>
              <w:rFonts w:ascii="Times New Roman" w:hAnsi="Times New Roman" w:cs="Times New Roman"/>
              <w:sz w:val="24"/>
              <w:szCs w:val="24"/>
            </w:rPr>
          </w:rPrChange>
        </w:rPr>
        <w:t>, competition coefficients (</w:t>
      </w:r>
      <w:r w:rsidRPr="001263C4">
        <w:rPr>
          <w:rFonts w:ascii="Times New Roman" w:hAnsi="Times New Roman" w:cs="Times New Roman"/>
          <w:i/>
          <w:sz w:val="24"/>
          <w:szCs w:val="24"/>
          <w:highlight w:val="yellow"/>
          <w:rPrChange w:id="82" w:author="Godwin, Casey" w:date="2018-10-24T10:02:00Z">
            <w:rPr>
              <w:rFonts w:ascii="Times New Roman" w:hAnsi="Times New Roman" w:cs="Times New Roman"/>
              <w:i/>
              <w:sz w:val="24"/>
              <w:szCs w:val="24"/>
            </w:rPr>
          </w:rPrChange>
        </w:rPr>
        <w:t>α</w:t>
      </w:r>
      <w:r w:rsidRPr="001263C4">
        <w:rPr>
          <w:rFonts w:ascii="Times New Roman" w:hAnsi="Times New Roman" w:cs="Times New Roman"/>
          <w:i/>
          <w:sz w:val="24"/>
          <w:szCs w:val="24"/>
          <w:highlight w:val="yellow"/>
          <w:vertAlign w:val="subscript"/>
          <w:rPrChange w:id="83"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84" w:author="Godwin, Casey" w:date="2018-10-24T10:02:00Z">
            <w:rPr>
              <w:rFonts w:ascii="Times New Roman" w:hAnsi="Times New Roman" w:cs="Times New Roman"/>
              <w:sz w:val="24"/>
              <w:szCs w:val="24"/>
            </w:rPr>
          </w:rPrChange>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w:t>
      </w:r>
      <w:ins w:id="85"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w:t>
      </w:r>
      <w:commentRangeStart w:id="86"/>
      <w:r w:rsidR="00BA3C0C">
        <w:rPr>
          <w:rFonts w:ascii="Times New Roman" w:hAnsi="Times New Roman" w:cs="Times New Roman"/>
          <w:sz w:val="24"/>
          <w:szCs w:val="24"/>
          <w:lang w:eastAsia="zh-TW"/>
        </w:rPr>
        <w:t>vary</w:t>
      </w:r>
      <w:commentRangeEnd w:id="86"/>
      <w:r w:rsidR="001573CF">
        <w:rPr>
          <w:rStyle w:val="CommentReference"/>
        </w:rPr>
        <w:commentReference w:id="86"/>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sidRPr="003718F2">
        <w:rPr>
          <w:rFonts w:ascii="Times New Roman" w:hAnsi="Times New Roman" w:cs="Times New Roman"/>
          <w:sz w:val="24"/>
          <w:szCs w:val="24"/>
          <w:highlight w:val="yellow"/>
          <w:rPrChange w:id="87"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88" w:author="Godwin, Casey" w:date="2018-10-24T10:18:00Z">
            <w:rPr>
              <w:rFonts w:ascii="Times New Roman" w:hAnsi="Times New Roman" w:cs="Times New Roman"/>
              <w:sz w:val="24"/>
              <w:szCs w:val="24"/>
            </w:rPr>
          </w:rPrChange>
        </w:rPr>
        <w:t xml:space="preserve">. </w:t>
      </w:r>
      <w:ins w:id="89" w:author="Godwin, Casey" w:date="2018-10-24T10:15:00Z">
        <w:r w:rsidR="003718F2" w:rsidRPr="003718F2">
          <w:rPr>
            <w:rFonts w:ascii="Times New Roman" w:hAnsi="Times New Roman" w:cs="Times New Roman"/>
            <w:sz w:val="24"/>
            <w:szCs w:val="24"/>
            <w:highlight w:val="yellow"/>
            <w:rPrChange w:id="90" w:author="Godwin, Casey" w:date="2018-10-24T10:18:00Z">
              <w:rPr>
                <w:rFonts w:ascii="Times New Roman" w:hAnsi="Times New Roman" w:cs="Times New Roman"/>
                <w:sz w:val="24"/>
                <w:szCs w:val="24"/>
              </w:rPr>
            </w:rPrChange>
          </w:rPr>
          <w:t xml:space="preserve">While this means that the interaction coefficients from Letten’s method cannot be used in a Lotka-Volterra model to replicate the </w:t>
        </w:r>
      </w:ins>
      <w:ins w:id="91" w:author="Godwin, Casey" w:date="2018-10-24T10:16:00Z">
        <w:r w:rsidR="003718F2" w:rsidRPr="003718F2">
          <w:rPr>
            <w:rFonts w:ascii="Times New Roman" w:hAnsi="Times New Roman" w:cs="Times New Roman"/>
            <w:sz w:val="24"/>
            <w:szCs w:val="24"/>
            <w:highlight w:val="yellow"/>
            <w:rPrChange w:id="92" w:author="Godwin, Casey" w:date="2018-10-24T10:18:00Z">
              <w:rPr>
                <w:rFonts w:ascii="Times New Roman" w:hAnsi="Times New Roman" w:cs="Times New Roman"/>
                <w:sz w:val="24"/>
                <w:szCs w:val="24"/>
              </w:rPr>
            </w:rPrChange>
          </w:rPr>
          <w:t xml:space="preserve">transient </w:t>
        </w:r>
      </w:ins>
      <w:ins w:id="93" w:author="Godwin, Casey" w:date="2018-10-24T10:15:00Z">
        <w:r w:rsidR="003718F2" w:rsidRPr="003718F2">
          <w:rPr>
            <w:rFonts w:ascii="Times New Roman" w:hAnsi="Times New Roman" w:cs="Times New Roman"/>
            <w:sz w:val="24"/>
            <w:szCs w:val="24"/>
            <w:highlight w:val="yellow"/>
            <w:rPrChange w:id="94" w:author="Godwin, Casey" w:date="2018-10-24T10:18:00Z">
              <w:rPr>
                <w:rFonts w:ascii="Times New Roman" w:hAnsi="Times New Roman" w:cs="Times New Roman"/>
                <w:sz w:val="24"/>
                <w:szCs w:val="24"/>
              </w:rPr>
            </w:rPrChange>
          </w:rPr>
          <w:t xml:space="preserve">dynamics of </w:t>
        </w:r>
      </w:ins>
      <w:ins w:id="95" w:author="Godwin, Casey" w:date="2018-10-24T10:16:00Z">
        <w:r w:rsidR="003718F2" w:rsidRPr="003718F2">
          <w:rPr>
            <w:rFonts w:ascii="Times New Roman" w:hAnsi="Times New Roman" w:cs="Times New Roman"/>
            <w:sz w:val="24"/>
            <w:szCs w:val="24"/>
            <w:highlight w:val="yellow"/>
            <w:rPrChange w:id="96" w:author="Godwin, Casey" w:date="2018-10-24T10:18:00Z">
              <w:rPr>
                <w:rFonts w:ascii="Times New Roman" w:hAnsi="Times New Roman" w:cs="Times New Roman"/>
                <w:sz w:val="24"/>
                <w:szCs w:val="24"/>
              </w:rPr>
            </w:rPrChange>
          </w:rPr>
          <w:t>competition,</w:t>
        </w:r>
      </w:ins>
      <w:del w:id="97" w:author="Godwin, Casey" w:date="2018-10-24T10:13:00Z">
        <w:r w:rsidRPr="003718F2" w:rsidDel="001573CF">
          <w:rPr>
            <w:rFonts w:ascii="Times New Roman" w:hAnsi="Times New Roman" w:cs="Times New Roman"/>
            <w:sz w:val="24"/>
            <w:szCs w:val="24"/>
            <w:highlight w:val="yellow"/>
            <w:rPrChange w:id="98" w:author="Godwin, Casey" w:date="2018-10-24T10:18:00Z">
              <w:rPr>
                <w:rFonts w:ascii="Times New Roman" w:hAnsi="Times New Roman" w:cs="Times New Roman"/>
                <w:sz w:val="24"/>
                <w:szCs w:val="24"/>
              </w:rPr>
            </w:rPrChange>
          </w:rPr>
          <w:delText xml:space="preserve">This assumption is the same as </w:delText>
        </w:r>
      </w:del>
      <w:del w:id="99" w:author="Godwin, Casey" w:date="2018-10-24T10:16:00Z">
        <w:r w:rsidRPr="003718F2" w:rsidDel="003718F2">
          <w:rPr>
            <w:rFonts w:ascii="Times New Roman" w:hAnsi="Times New Roman" w:cs="Times New Roman"/>
            <w:sz w:val="24"/>
            <w:szCs w:val="24"/>
            <w:highlight w:val="yellow"/>
            <w:rPrChange w:id="100" w:author="Godwin, Casey" w:date="2018-10-24T10:18:00Z">
              <w:rPr>
                <w:rFonts w:ascii="Times New Roman" w:hAnsi="Times New Roman" w:cs="Times New Roman"/>
                <w:sz w:val="24"/>
                <w:szCs w:val="24"/>
              </w:rPr>
            </w:rPrChange>
          </w:rPr>
          <w:delText>the sensitivity method</w:delText>
        </w:r>
      </w:del>
      <w:ins w:id="101" w:author="Godwin, Casey" w:date="2018-10-24T10:14:00Z">
        <w:r w:rsidR="001573CF" w:rsidRPr="003718F2">
          <w:rPr>
            <w:rFonts w:ascii="Times New Roman" w:hAnsi="Times New Roman" w:cs="Times New Roman"/>
            <w:sz w:val="24"/>
            <w:szCs w:val="24"/>
            <w:highlight w:val="yellow"/>
            <w:rPrChange w:id="102" w:author="Godwin, Casey" w:date="2018-10-24T10:18:00Z">
              <w:rPr>
                <w:rFonts w:ascii="Times New Roman" w:hAnsi="Times New Roman" w:cs="Times New Roman"/>
                <w:sz w:val="24"/>
                <w:szCs w:val="24"/>
              </w:rPr>
            </w:rPrChange>
          </w:rPr>
          <w:t xml:space="preserve"> </w:t>
        </w:r>
      </w:ins>
      <w:del w:id="103" w:author="Godwin, Casey" w:date="2018-10-24T10:14:00Z">
        <w:r w:rsidRPr="003718F2" w:rsidDel="001573CF">
          <w:rPr>
            <w:rFonts w:ascii="Times New Roman" w:hAnsi="Times New Roman" w:cs="Times New Roman"/>
            <w:sz w:val="24"/>
            <w:szCs w:val="24"/>
            <w:highlight w:val="yellow"/>
            <w:rPrChange w:id="104"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105"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106"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107"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108" w:author="Godwin, Casey" w:date="2018-10-24T10:18:00Z">
              <w:rPr>
                <w:rFonts w:ascii="Times New Roman" w:hAnsi="Times New Roman" w:cs="Times New Roman"/>
                <w:sz w:val="24"/>
                <w:szCs w:val="24"/>
              </w:rPr>
            </w:rPrChange>
          </w:rPr>
          <w:delText>This assumption is also valid because the</w:delText>
        </w:r>
      </w:del>
      <w:ins w:id="109" w:author="Godwin, Casey" w:date="2018-10-24T10:14:00Z">
        <w:r w:rsidR="001573CF" w:rsidRPr="003718F2">
          <w:rPr>
            <w:rFonts w:ascii="Times New Roman" w:hAnsi="Times New Roman" w:cs="Times New Roman"/>
            <w:sz w:val="24"/>
            <w:szCs w:val="24"/>
            <w:highlight w:val="yellow"/>
            <w:rPrChange w:id="110" w:author="Godwin, Casey" w:date="2018-10-24T10:18:00Z">
              <w:rPr>
                <w:rFonts w:ascii="Times New Roman" w:hAnsi="Times New Roman" w:cs="Times New Roman"/>
                <w:sz w:val="24"/>
                <w:szCs w:val="24"/>
              </w:rPr>
            </w:rPrChange>
          </w:rPr>
          <w:t>this method is satisfactory for assessing</w:t>
        </w:r>
      </w:ins>
      <w:r w:rsidRPr="003718F2">
        <w:rPr>
          <w:rFonts w:ascii="Times New Roman" w:hAnsi="Times New Roman" w:cs="Times New Roman"/>
          <w:sz w:val="24"/>
          <w:szCs w:val="24"/>
          <w:highlight w:val="yellow"/>
          <w:rPrChange w:id="111" w:author="Godwin, Casey" w:date="2018-10-24T10:18:00Z">
            <w:rPr>
              <w:rFonts w:ascii="Times New Roman" w:hAnsi="Times New Roman" w:cs="Times New Roman"/>
              <w:sz w:val="24"/>
              <w:szCs w:val="24"/>
            </w:rPr>
          </w:rPrChange>
        </w:rPr>
        <w:t xml:space="preserve"> mutual invasibility</w:t>
      </w:r>
      <w:ins w:id="112" w:author="Godwin, Casey" w:date="2018-10-24T10:14:00Z">
        <w:r w:rsidR="001573CF" w:rsidRPr="003718F2">
          <w:rPr>
            <w:rFonts w:ascii="Times New Roman" w:hAnsi="Times New Roman" w:cs="Times New Roman"/>
            <w:sz w:val="24"/>
            <w:szCs w:val="24"/>
            <w:highlight w:val="yellow"/>
            <w:rPrChange w:id="113" w:author="Godwin, Casey" w:date="2018-10-24T10:18:00Z">
              <w:rPr>
                <w:rFonts w:ascii="Times New Roman" w:hAnsi="Times New Roman" w:cs="Times New Roman"/>
                <w:sz w:val="24"/>
                <w:szCs w:val="24"/>
              </w:rPr>
            </w:rPrChange>
          </w:rPr>
          <w:t xml:space="preserve"> since </w:t>
        </w:r>
      </w:ins>
      <w:del w:id="114" w:author="Godwin, Casey" w:date="2018-10-24T10:14:00Z">
        <w:r w:rsidRPr="003718F2" w:rsidDel="001573CF">
          <w:rPr>
            <w:rFonts w:ascii="Times New Roman" w:hAnsi="Times New Roman" w:cs="Times New Roman"/>
            <w:sz w:val="24"/>
            <w:szCs w:val="24"/>
            <w:highlight w:val="yellow"/>
            <w:rPrChange w:id="115"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116" w:author="Godwin, Casey" w:date="2018-10-24T10:18:00Z">
              <w:rPr>
                <w:rFonts w:ascii="Times New Roman" w:hAnsi="Times New Roman" w:cs="Times New Roman"/>
                <w:sz w:val="24"/>
                <w:szCs w:val="24"/>
              </w:rPr>
            </w:rPrChange>
          </w:rPr>
          <w:delText>also assume the</w:delText>
        </w:r>
      </w:del>
      <w:ins w:id="117" w:author="Godwin, Casey" w:date="2018-10-24T10:15:00Z">
        <w:r w:rsidR="001573CF" w:rsidRPr="003718F2">
          <w:rPr>
            <w:rFonts w:ascii="Times New Roman" w:hAnsi="Times New Roman" w:cs="Times New Roman"/>
            <w:sz w:val="24"/>
            <w:szCs w:val="24"/>
            <w:highlight w:val="yellow"/>
            <w:rPrChange w:id="118"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119" w:author="Godwin, Casey" w:date="2018-10-24T10:18:00Z">
            <w:rPr>
              <w:rFonts w:ascii="Times New Roman" w:hAnsi="Times New Roman" w:cs="Times New Roman"/>
              <w:sz w:val="24"/>
              <w:szCs w:val="24"/>
            </w:rPr>
          </w:rPrChange>
        </w:rPr>
        <w:t xml:space="preserve"> </w:t>
      </w:r>
      <w:ins w:id="120" w:author="Godwin, Casey" w:date="2018-10-24T10:16:00Z">
        <w:r w:rsidR="003718F2" w:rsidRPr="003718F2">
          <w:rPr>
            <w:rFonts w:ascii="Times New Roman" w:hAnsi="Times New Roman" w:cs="Times New Roman"/>
            <w:sz w:val="24"/>
            <w:szCs w:val="24"/>
            <w:highlight w:val="yellow"/>
            <w:rPrChange w:id="121" w:author="Godwin, Casey" w:date="2018-10-24T10:18:00Z">
              <w:rPr>
                <w:rFonts w:ascii="Times New Roman" w:hAnsi="Times New Roman" w:cs="Times New Roman"/>
                <w:sz w:val="24"/>
                <w:szCs w:val="24"/>
              </w:rPr>
            </w:rPrChange>
          </w:rPr>
          <w:t xml:space="preserve">interaction coefficients are specific to </w:t>
        </w:r>
      </w:ins>
      <w:ins w:id="122" w:author="Godwin, Casey" w:date="2018-10-24T10:17:00Z">
        <w:r w:rsidR="003718F2" w:rsidRPr="003718F2">
          <w:rPr>
            <w:rFonts w:ascii="Times New Roman" w:hAnsi="Times New Roman" w:cs="Times New Roman"/>
            <w:sz w:val="24"/>
            <w:szCs w:val="24"/>
            <w:highlight w:val="yellow"/>
            <w:rPrChange w:id="123" w:author="Godwin, Casey" w:date="2018-10-24T10:18:00Z">
              <w:rPr>
                <w:rFonts w:ascii="Times New Roman" w:hAnsi="Times New Roman" w:cs="Times New Roman"/>
                <w:sz w:val="24"/>
                <w:szCs w:val="24"/>
              </w:rPr>
            </w:rPrChange>
          </w:rPr>
          <w:t>the same conditions that would result wh</w:t>
        </w:r>
      </w:ins>
      <w:ins w:id="124" w:author="Godwin, Casey" w:date="2018-10-24T10:18:00Z">
        <w:r w:rsidR="003718F2" w:rsidRPr="003718F2">
          <w:rPr>
            <w:rFonts w:ascii="Times New Roman" w:hAnsi="Times New Roman" w:cs="Times New Roman"/>
            <w:sz w:val="24"/>
            <w:szCs w:val="24"/>
            <w:highlight w:val="yellow"/>
            <w:rPrChange w:id="125" w:author="Godwin, Casey" w:date="2018-10-24T10:18:00Z">
              <w:rPr>
                <w:rFonts w:ascii="Times New Roman" w:hAnsi="Times New Roman" w:cs="Times New Roman"/>
                <w:sz w:val="24"/>
                <w:szCs w:val="24"/>
              </w:rPr>
            </w:rPrChange>
          </w:rPr>
          <w:t>en each species invades a steady-state population of the other</w:t>
        </w:r>
      </w:ins>
      <w:ins w:id="126" w:author="Godwin, Casey" w:date="2018-10-24T10:17:00Z">
        <w:r w:rsidR="003718F2" w:rsidRPr="003718F2">
          <w:rPr>
            <w:rFonts w:ascii="Times New Roman" w:hAnsi="Times New Roman" w:cs="Times New Roman"/>
            <w:sz w:val="24"/>
            <w:szCs w:val="24"/>
            <w:highlight w:val="yellow"/>
            <w:rPrChange w:id="127" w:author="Godwin, Casey" w:date="2018-10-24T10:18:00Z">
              <w:rPr>
                <w:rFonts w:ascii="Times New Roman" w:hAnsi="Times New Roman" w:cs="Times New Roman"/>
                <w:sz w:val="24"/>
                <w:szCs w:val="24"/>
              </w:rPr>
            </w:rPrChange>
          </w:rPr>
          <w:t xml:space="preserve"> </w:t>
        </w:r>
      </w:ins>
      <w:del w:id="128" w:author="Godwin, Casey" w:date="2018-10-24T10:17:00Z">
        <w:r w:rsidR="004E6E9D" w:rsidRPr="003718F2" w:rsidDel="003718F2">
          <w:rPr>
            <w:rFonts w:ascii="Times New Roman" w:hAnsi="Times New Roman" w:cs="Times New Roman"/>
            <w:sz w:val="24"/>
            <w:szCs w:val="24"/>
            <w:highlight w:val="yellow"/>
            <w:rPrChange w:id="129"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130"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131" w:author="Godwin, Casey" w:date="2018-10-24T10:18:00Z">
        <w:r w:rsidR="00602093" w:rsidDel="004E7989">
          <w:rPr>
            <w:rFonts w:ascii="Times New Roman" w:hAnsi="Times New Roman" w:cs="Times New Roman"/>
            <w:b/>
            <w:sz w:val="24"/>
            <w:szCs w:val="24"/>
          </w:rPr>
          <w:delText>Empirical method comparisons and</w:delText>
        </w:r>
      </w:del>
      <w:ins w:id="132"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133"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134"/>
      <w:r>
        <w:rPr>
          <w:rFonts w:ascii="Times New Roman" w:hAnsi="Times New Roman" w:cs="Times New Roman"/>
          <w:sz w:val="24"/>
          <w:szCs w:val="24"/>
        </w:rPr>
        <w:t xml:space="preserve">In this part, we fist compare these five methods in terms </w:t>
      </w:r>
      <w:commentRangeEnd w:id="134"/>
      <w:r w:rsidR="00F0498A">
        <w:rPr>
          <w:rStyle w:val="CommentReference"/>
        </w:rPr>
        <w:commentReference w:id="134"/>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135"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136" w:author="Godwin, Casey" w:date="2018-10-24T10:22:00Z">
        <w:r w:rsidDel="006D1FDA">
          <w:rPr>
            <w:rFonts w:ascii="Times New Roman" w:hAnsi="Times New Roman" w:cs="Times New Roman"/>
            <w:sz w:val="24"/>
            <w:szCs w:val="24"/>
          </w:rPr>
          <w:delText xml:space="preserve">prediction </w:delText>
        </w:r>
      </w:del>
      <w:ins w:id="137" w:author="Godwin, Casey" w:date="2018-10-24T10:22:00Z">
        <w:r w:rsidR="006D1FDA">
          <w:rPr>
            <w:rFonts w:ascii="Times New Roman" w:hAnsi="Times New Roman" w:cs="Times New Roman"/>
            <w:sz w:val="24"/>
            <w:szCs w:val="24"/>
          </w:rPr>
          <w:t xml:space="preserve">based on the condition of mutual invasibility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w:t>
      </w:r>
      <w:r w:rsidR="0049128C">
        <w:rPr>
          <w:rFonts w:ascii="Times New Roman" w:hAnsi="Times New Roman" w:cs="Times New Roman"/>
          <w:sz w:val="24"/>
          <w:szCs w:val="24"/>
        </w:rPr>
        <w:lastRenderedPageBreak/>
        <w:t xml:space="preserve">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138" w:author="Godwin, Casey" w:date="2018-10-24T10:24:00Z">
        <w:r w:rsidDel="006F768A">
          <w:rPr>
            <w:rFonts w:ascii="Times New Roman" w:hAnsi="Times New Roman" w:cs="Times New Roman"/>
            <w:sz w:val="24"/>
            <w:szCs w:val="24"/>
          </w:rPr>
          <w:delText>their metrics</w:delText>
        </w:r>
      </w:del>
      <w:ins w:id="139"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140"/>
      <w:r w:rsidR="000657D1">
        <w:rPr>
          <w:rFonts w:ascii="Times New Roman" w:hAnsi="Times New Roman" w:cs="Times New Roman"/>
          <w:sz w:val="24"/>
          <w:szCs w:val="24"/>
        </w:rPr>
        <w:t xml:space="preserve">The metric of each method is listed in the parenthesis following the name of each method. </w:t>
      </w:r>
      <w:commentRangeEnd w:id="140"/>
      <w:r w:rsidR="0094470B">
        <w:rPr>
          <w:rStyle w:val="CommentReference"/>
        </w:rPr>
        <w:commentReference w:id="140"/>
      </w:r>
      <w:r w:rsidR="000657D1">
        <w:rPr>
          <w:rFonts w:ascii="Times New Roman" w:hAnsi="Times New Roman" w:cs="Times New Roman"/>
          <w:sz w:val="24"/>
          <w:szCs w:val="24"/>
        </w:rPr>
        <w:t xml:space="preserve">We see that the negative frequency dependency is the outlier </w:t>
      </w:r>
      <w:ins w:id="141"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142"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143" w:author="Godwin, Casey" w:date="2018-10-24T10:31:00Z">
        <w:r w:rsidR="000657D1" w:rsidDel="005E19EC">
          <w:rPr>
            <w:rFonts w:ascii="Times New Roman" w:hAnsi="Times New Roman" w:cs="Times New Roman"/>
            <w:sz w:val="24"/>
            <w:szCs w:val="24"/>
          </w:rPr>
          <w:delText>Except</w:delText>
        </w:r>
      </w:del>
      <w:ins w:id="144"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Lotka-Volterra model and the sensitivity method are identical in terms of the </w:t>
      </w:r>
      <w:commentRangeStart w:id="145"/>
      <w:r w:rsidR="000657D1">
        <w:rPr>
          <w:rFonts w:ascii="Times New Roman" w:hAnsi="Times New Roman" w:cs="Times New Roman"/>
          <w:sz w:val="24"/>
          <w:szCs w:val="24"/>
        </w:rPr>
        <w:t xml:space="preserve">algebra for ND and RFD </w:t>
      </w:r>
      <w:commentRangeEnd w:id="145"/>
      <w:r w:rsidR="006060EF">
        <w:rPr>
          <w:rStyle w:val="CommentReference"/>
        </w:rPr>
        <w:commentReference w:id="145"/>
      </w:r>
      <w:r w:rsidR="000657D1">
        <w:rPr>
          <w:rFonts w:ascii="Times New Roman" w:hAnsi="Times New Roman" w:cs="Times New Roman"/>
          <w:sz w:val="24"/>
          <w:szCs w:val="24"/>
        </w:rPr>
        <w:t xml:space="preserve">calculation (eqn. 7 and 8). Both consumer-resource models are also identical with the Lotka-Volterra model and the sensitivity method because one can simply reorganize the parameters in the consumer-resource models to the Lotka-Volterra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146" w:author="Godwin, Casey" w:date="2018-10-24T10:36:00Z">
        <w:r w:rsidR="0002282F">
          <w:rPr>
            <w:rFonts w:ascii="Times New Roman" w:hAnsi="Times New Roman" w:cs="Times New Roman"/>
            <w:sz w:val="24"/>
            <w:szCs w:val="24"/>
            <w:lang w:eastAsia="zh-TW"/>
          </w:rPr>
          <w:t>to a</w:t>
        </w:r>
      </w:ins>
      <w:del w:id="147"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148"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149"/>
      <w:r>
        <w:rPr>
          <w:rFonts w:ascii="Times New Roman" w:hAnsi="Times New Roman" w:cs="Times New Roman"/>
          <w:sz w:val="24"/>
          <w:szCs w:val="24"/>
          <w:lang w:eastAsia="zh-TW"/>
        </w:rPr>
        <w:t xml:space="preserve">The sign of the NFD slope can be used to predict coexistence and the prediction is the same as the other methods. </w:t>
      </w:r>
      <w:commentRangeEnd w:id="149"/>
      <w:r w:rsidR="0002282F">
        <w:rPr>
          <w:rStyle w:val="CommentReference"/>
        </w:rPr>
        <w:commentReference w:id="149"/>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Lotka-Volterra model and the sensitivity method </w:t>
      </w:r>
      <w:r>
        <w:rPr>
          <w:rFonts w:ascii="Times New Roman" w:hAnsi="Times New Roman" w:cs="Times New Roman"/>
          <w:sz w:val="24"/>
          <w:szCs w:val="24"/>
        </w:rPr>
        <w:t xml:space="preserve">under some assumptions. </w:t>
      </w:r>
      <w:commentRangeStart w:id="150"/>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in the Lotka-Volterra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150"/>
      <w:r w:rsidR="0002282F">
        <w:rPr>
          <w:rStyle w:val="CommentReference"/>
        </w:rPr>
        <w:commentReference w:id="150"/>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lastRenderedPageBreak/>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r w:rsidRPr="00654BB8">
        <w:rPr>
          <w:rFonts w:ascii="Times New Roman" w:hAnsi="Times New Roman" w:cs="Times New Roman"/>
          <w:i/>
          <w:sz w:val="24"/>
          <w:szCs w:val="24"/>
        </w:rPr>
        <w:t>i</w:t>
      </w:r>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r>
        <w:rPr>
          <w:rFonts w:ascii="Times New Roman" w:hAnsi="Times New Roman" w:cs="Times New Roman"/>
          <w:i/>
          <w:sz w:val="24"/>
          <w:szCs w:val="24"/>
          <w:lang w:eastAsia="zh-TW"/>
        </w:rPr>
        <w:t>i</w:t>
      </w:r>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r>
        <w:rPr>
          <w:rFonts w:ascii="Times New Roman" w:hAnsi="Times New Roman" w:cs="Times New Roman"/>
          <w:sz w:val="24"/>
          <w:szCs w:val="24"/>
          <w:lang w:eastAsia="zh-TW"/>
        </w:rPr>
        <w:t xml:space="preserve">), which is the limiting resource of species </w:t>
      </w:r>
      <w:r w:rsidRPr="00654BB8">
        <w:rPr>
          <w:rFonts w:ascii="Times New Roman" w:hAnsi="Times New Roman" w:cs="Times New Roman"/>
          <w:i/>
          <w:sz w:val="24"/>
          <w:szCs w:val="24"/>
          <w:lang w:eastAsia="zh-TW"/>
        </w:rPr>
        <w:t>i</w:t>
      </w:r>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151"/>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151"/>
      <w:r w:rsidR="0002282F">
        <w:rPr>
          <w:rStyle w:val="CommentReference"/>
        </w:rPr>
        <w:commentReference w:id="151"/>
      </w:r>
      <w:commentRangeStart w:id="152"/>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152"/>
      <w:r w:rsidR="002166BD">
        <w:rPr>
          <w:rStyle w:val="CommentReference"/>
        </w:rPr>
        <w:commentReference w:id="152"/>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coexistence can be different from that from the Lotka-Volterra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153"/>
      <w:r>
        <w:rPr>
          <w:rFonts w:ascii="Times New Roman" w:hAnsi="Times New Roman" w:cs="Times New Roman"/>
          <w:sz w:val="24"/>
          <w:szCs w:val="24"/>
          <w:lang w:eastAsia="zh-TW"/>
        </w:rPr>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153"/>
      <w:r w:rsidR="00F0498A">
        <w:rPr>
          <w:rStyle w:val="CommentReference"/>
        </w:rPr>
        <w:commentReference w:id="153"/>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154" w:author="Godwin, Casey" w:date="2018-10-24T10:50:00Z">
        <w:r w:rsidR="007F61CF">
          <w:rPr>
            <w:rFonts w:ascii="Times New Roman" w:hAnsi="Times New Roman" w:cs="Times New Roman"/>
            <w:sz w:val="24"/>
            <w:szCs w:val="24"/>
          </w:rPr>
          <w:t xml:space="preserve">, which it can accurately predict mutual invasibility </w:t>
        </w:r>
      </w:ins>
      <w:ins w:id="155" w:author="Godwin, Casey" w:date="2018-10-24T10:51:00Z">
        <w:r w:rsidR="007F61CF">
          <w:rPr>
            <w:rFonts w:ascii="Times New Roman" w:hAnsi="Times New Roman" w:cs="Times New Roman"/>
            <w:sz w:val="24"/>
            <w:szCs w:val="24"/>
          </w:rPr>
          <w:t xml:space="preserve">under certain constraints, </w:t>
        </w:r>
      </w:ins>
      <w:del w:id="156"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157" w:author="Godwin, Casey" w:date="2018-10-24T10:50:00Z">
        <w:r w:rsidR="00715006" w:rsidDel="00F23A98">
          <w:rPr>
            <w:rFonts w:ascii="Times New Roman" w:hAnsi="Times New Roman" w:cs="Times New Roman"/>
            <w:sz w:val="24"/>
            <w:szCs w:val="24"/>
          </w:rPr>
          <w:delText xml:space="preserve">and </w:delText>
        </w:r>
      </w:del>
      <w:ins w:id="158"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159"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w:t>
      </w:r>
      <w:r w:rsidR="00B30763" w:rsidRPr="00371339">
        <w:rPr>
          <w:rFonts w:ascii="Times New Roman" w:hAnsi="Times New Roman" w:cs="Times New Roman"/>
          <w:sz w:val="24"/>
          <w:szCs w:val="24"/>
        </w:rPr>
        <w:lastRenderedPageBreak/>
        <w:t>negative frequency dependence method does not require monocultures.</w:t>
      </w:r>
      <w:ins w:id="160" w:author="Godwin, Casey" w:date="2018-10-24T10:53:00Z">
        <w:r w:rsidR="00842C71" w:rsidRPr="00842C71">
          <w:rPr>
            <w:rFonts w:ascii="Times New Roman" w:hAnsi="Times New Roman" w:cs="Times New Roman"/>
            <w:sz w:val="24"/>
            <w:szCs w:val="24"/>
          </w:rPr>
          <w:t xml:space="preserve"> </w:t>
        </w:r>
      </w:ins>
      <w:moveToRangeStart w:id="161" w:author="Godwin, Casey" w:date="2018-10-24T10:53:00Z" w:name="move528141730"/>
      <w:moveTo w:id="162" w:author="Godwin, Casey" w:date="2018-10-24T10:53:00Z">
        <w:del w:id="163" w:author="Godwin, Casey" w:date="2018-10-24T10:53:00Z">
          <w:r w:rsidR="00842C71" w:rsidDel="00842C71">
            <w:rPr>
              <w:rFonts w:ascii="Times New Roman" w:hAnsi="Times New Roman" w:cs="Times New Roman"/>
              <w:sz w:val="24"/>
              <w:szCs w:val="24"/>
            </w:rPr>
            <w:delText>Both</w:delText>
          </w:r>
        </w:del>
      </w:moveTo>
      <w:ins w:id="164" w:author="Godwin, Casey" w:date="2018-10-24T10:53:00Z">
        <w:r w:rsidR="00842C71">
          <w:rPr>
            <w:rFonts w:ascii="Times New Roman" w:hAnsi="Times New Roman" w:cs="Times New Roman"/>
            <w:sz w:val="24"/>
            <w:szCs w:val="24"/>
          </w:rPr>
          <w:t>Each</w:t>
        </w:r>
      </w:ins>
      <w:moveTo w:id="165"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166" w:author="Godwin, Casey" w:date="2018-10-24T10:53:00Z">
          <w:r w:rsidR="00842C71" w:rsidRPr="00B0403D" w:rsidDel="00842C71">
            <w:rPr>
              <w:rFonts w:ascii="Times New Roman" w:hAnsi="Times New Roman" w:cs="Times New Roman"/>
              <w:sz w:val="24"/>
              <w:szCs w:val="24"/>
            </w:rPr>
            <w:delText>consumer resource models</w:delText>
          </w:r>
        </w:del>
      </w:moveTo>
      <w:ins w:id="167" w:author="Godwin, Casey" w:date="2018-10-24T10:53:00Z">
        <w:r w:rsidR="00842C71">
          <w:rPr>
            <w:rFonts w:ascii="Times New Roman" w:hAnsi="Times New Roman" w:cs="Times New Roman"/>
            <w:sz w:val="24"/>
            <w:szCs w:val="24"/>
          </w:rPr>
          <w:t>other methods</w:t>
        </w:r>
      </w:ins>
      <w:moveTo w:id="168"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161"/>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169"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170" w:author="Godwin, Casey" w:date="2018-10-24T10:53:00Z" w:name="move528141730"/>
      <w:moveFrom w:id="171"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170"/>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172"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173" w:author="Godwin, Casey" w:date="2018-10-24T10:53:00Z">
        <w:r w:rsidR="00794E37" w:rsidRPr="00B0403D" w:rsidDel="00703E71">
          <w:rPr>
            <w:rFonts w:ascii="Times New Roman" w:hAnsi="Times New Roman" w:cs="Times New Roman"/>
            <w:sz w:val="24"/>
            <w:szCs w:val="24"/>
          </w:rPr>
          <w:delText xml:space="preserve">several of </w:delText>
        </w:r>
      </w:del>
      <w:del w:id="174"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r w:rsidR="00B30763" w:rsidRPr="00371339">
        <w:rPr>
          <w:rFonts w:ascii="Times New Roman" w:hAnsi="Times New Roman" w:cs="Times New Roman"/>
          <w:sz w:val="24"/>
          <w:szCs w:val="24"/>
        </w:rPr>
        <w:t xml:space="preserve">Lotka-Volterra and Sensitivity </w:t>
      </w:r>
      <w:del w:id="175"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176"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177"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178" w:author="Godwin, Casey" w:date="2018-10-24T10:54:00Z">
            <w:rPr>
              <w:rFonts w:ascii="Times New Roman" w:hAnsi="Times New Roman" w:cs="Times New Roman"/>
              <w:sz w:val="24"/>
              <w:szCs w:val="24"/>
            </w:rPr>
          </w:rPrChange>
        </w:rPr>
        <w:t xml:space="preserve">The Lotka-Volterra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179"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180" w:author="Godwin, Casey" w:date="2018-10-24T10:54:00Z">
            <w:rPr>
              <w:rFonts w:ascii="Times New Roman" w:hAnsi="Times New Roman" w:cs="Times New Roman"/>
              <w:sz w:val="24"/>
              <w:szCs w:val="24"/>
            </w:rPr>
          </w:rPrChange>
        </w:rPr>
        <w:t>, either to measure steady-state abundance (i.e. carry capacity) or as a resident population for invasion experiments</w:t>
      </w:r>
      <w:r w:rsidR="00371339" w:rsidRPr="009730B5">
        <w:rPr>
          <w:rFonts w:ascii="Times New Roman" w:hAnsi="Times New Roman" w:cs="Times New Roman"/>
          <w:sz w:val="24"/>
          <w:szCs w:val="24"/>
          <w:highlight w:val="yellow"/>
          <w:rPrChange w:id="181"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182" w:author="Godwin, Casey" w:date="2018-10-24T11:08:00Z">
        <w:r w:rsidR="00371339" w:rsidDel="00D04358">
          <w:rPr>
            <w:rFonts w:ascii="Times New Roman" w:hAnsi="Times New Roman" w:cs="Times New Roman"/>
            <w:sz w:val="24"/>
            <w:szCs w:val="24"/>
          </w:rPr>
          <w:delText xml:space="preserve">generalized </w:delText>
        </w:r>
      </w:del>
      <w:ins w:id="183"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184"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185"/>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w:t>
      </w:r>
      <w:r w:rsidR="00570EEB" w:rsidRPr="008A1084">
        <w:rPr>
          <w:rFonts w:ascii="Times New Roman" w:hAnsi="Times New Roman" w:cs="Times New Roman"/>
          <w:sz w:val="24"/>
          <w:szCs w:val="24"/>
        </w:rPr>
        <w:lastRenderedPageBreak/>
        <w:t>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w:t>
      </w:r>
      <w:commentRangeEnd w:id="185"/>
      <w:r w:rsidR="00D04358">
        <w:rPr>
          <w:rStyle w:val="CommentReference"/>
        </w:rPr>
        <w:commentReference w:id="185"/>
      </w:r>
      <w:r w:rsidR="008A1084" w:rsidRPr="008A1084">
        <w:rPr>
          <w:rFonts w:ascii="Times New Roman" w:hAnsi="Times New Roman" w:cs="Times New Roman"/>
          <w:sz w:val="24"/>
          <w:szCs w:val="24"/>
        </w:rPr>
        <w:t xml:space="preserve"> </w:t>
      </w:r>
      <w:commentRangeStart w:id="186"/>
      <w:r w:rsidR="008A1084" w:rsidRPr="008A1084">
        <w:rPr>
          <w:rFonts w:ascii="Times New Roman" w:hAnsi="Times New Roman" w:cs="Times New Roman"/>
          <w:sz w:val="24"/>
          <w:szCs w:val="24"/>
        </w:rPr>
        <w:t>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186"/>
      <w:r w:rsidR="00221A46">
        <w:rPr>
          <w:rStyle w:val="CommentReference"/>
        </w:rPr>
        <w:commentReference w:id="186"/>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187" w:author="Godwin, Casey" w:date="2018-10-24T11:11:00Z">
        <w:r w:rsidDel="00221A46">
          <w:rPr>
            <w:rFonts w:ascii="Times New Roman" w:hAnsi="Times New Roman" w:cs="Times New Roman"/>
            <w:sz w:val="24"/>
            <w:szCs w:val="24"/>
          </w:rPr>
          <w:delText xml:space="preserve">When </w:delText>
        </w:r>
      </w:del>
      <w:ins w:id="188" w:author="Godwin, Casey" w:date="2018-10-24T11:11:00Z">
        <w:r w:rsidR="00221A46">
          <w:rPr>
            <w:rFonts w:ascii="Times New Roman" w:hAnsi="Times New Roman" w:cs="Times New Roman"/>
            <w:sz w:val="24"/>
            <w:szCs w:val="24"/>
          </w:rPr>
          <w:t xml:space="preserve">If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189"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w:t>
      </w:r>
      <w:del w:id="190" w:author="Godwin, Casey" w:date="2018-10-24T11:11:00Z">
        <w:r w:rsidR="00A656E9" w:rsidDel="00221A46">
          <w:rPr>
            <w:rFonts w:ascii="Times New Roman" w:hAnsi="Times New Roman" w:cs="Times New Roman"/>
            <w:sz w:val="24"/>
            <w:szCs w:val="24"/>
          </w:rPr>
          <w:delText>resouce</w:delText>
        </w:r>
      </w:del>
      <w:ins w:id="191"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192"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193"/>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193"/>
      <w:r w:rsidR="00221A46">
        <w:rPr>
          <w:rStyle w:val="CommentReference"/>
        </w:rPr>
        <w:commentReference w:id="193"/>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194"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methods is the </w:t>
      </w:r>
      <w:r w:rsidR="00794E37" w:rsidRPr="00B0403D">
        <w:rPr>
          <w:rFonts w:ascii="Times New Roman" w:hAnsi="Times New Roman" w:cs="Times New Roman"/>
          <w:sz w:val="24"/>
          <w:szCs w:val="24"/>
        </w:rPr>
        <w:t xml:space="preserve">number, length, and types of </w:t>
      </w:r>
      <w:del w:id="195" w:author="Godwin, Casey" w:date="2018-10-24T11:16:00Z">
        <w:r w:rsidR="00794E37" w:rsidRPr="00B0403D" w:rsidDel="00221A46">
          <w:rPr>
            <w:rFonts w:ascii="Times New Roman" w:hAnsi="Times New Roman" w:cs="Times New Roman"/>
            <w:sz w:val="24"/>
            <w:szCs w:val="24"/>
          </w:rPr>
          <w:delText>time series</w:delText>
        </w:r>
      </w:del>
      <w:ins w:id="196"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ins w:id="197"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198"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199" w:author="Godwin, Casey" w:date="2018-10-24T11:17:00Z">
        <w:r w:rsidR="00221A46">
          <w:rPr>
            <w:rFonts w:ascii="Times New Roman" w:hAnsi="Times New Roman" w:cs="Times New Roman"/>
            <w:sz w:val="24"/>
            <w:szCs w:val="24"/>
          </w:rPr>
          <w:t>s</w:t>
        </w:r>
      </w:ins>
      <w:del w:id="200"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[Letten et al 2017], but if for example, temperature were changed, the model </w:t>
      </w:r>
      <w:ins w:id="201" w:author="Godwin, Casey" w:date="2018-10-24T11:19:00Z">
        <w:r w:rsidR="00221A46">
          <w:rPr>
            <w:rFonts w:ascii="Times New Roman" w:hAnsi="Times New Roman" w:cs="Times New Roman"/>
            <w:sz w:val="24"/>
            <w:szCs w:val="24"/>
          </w:rPr>
          <w:t xml:space="preserve">could </w:t>
        </w:r>
      </w:ins>
      <w:del w:id="202"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203"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204" w:author="Godwin, Casey" w:date="2018-10-24T11:19:00Z">
        <w:r w:rsidRPr="002A2FBF">
          <w:rPr>
            <w:rFonts w:ascii="Times New Roman" w:hAnsi="Times New Roman" w:cs="Times New Roman"/>
            <w:sz w:val="24"/>
            <w:szCs w:val="24"/>
          </w:rPr>
          <w:t xml:space="preserve">Having described and compared the methods for </w:t>
        </w:r>
      </w:ins>
      <w:ins w:id="205" w:author="Godwin, Casey" w:date="2018-10-24T11:21:00Z">
        <w:r w:rsidR="00257214">
          <w:rPr>
            <w:rFonts w:ascii="Times New Roman" w:hAnsi="Times New Roman" w:cs="Times New Roman"/>
            <w:sz w:val="24"/>
            <w:szCs w:val="24"/>
          </w:rPr>
          <w:t>implementing</w:t>
        </w:r>
      </w:ins>
      <w:ins w:id="206" w:author="Godwin, Casey" w:date="2018-10-24T11:19:00Z">
        <w:r w:rsidRPr="002A2FBF">
          <w:rPr>
            <w:rFonts w:ascii="Times New Roman" w:hAnsi="Times New Roman" w:cs="Times New Roman"/>
            <w:sz w:val="24"/>
            <w:szCs w:val="24"/>
          </w:rPr>
          <w:t xml:space="preserve"> modern coexistence theory, we of</w:t>
        </w:r>
      </w:ins>
      <w:ins w:id="207" w:author="Godwin, Casey" w:date="2018-10-24T11:20:00Z">
        <w:r w:rsidRPr="002A2FBF">
          <w:rPr>
            <w:rFonts w:ascii="Times New Roman" w:hAnsi="Times New Roman" w:cs="Times New Roman"/>
            <w:sz w:val="24"/>
            <w:szCs w:val="24"/>
          </w:rPr>
          <w:t xml:space="preserve">fer several cautions for this </w:t>
        </w:r>
      </w:ins>
      <w:ins w:id="208" w:author="Godwin, Casey" w:date="2018-10-24T11:21:00Z">
        <w:r w:rsidR="00257214">
          <w:rPr>
            <w:rFonts w:ascii="Times New Roman" w:hAnsi="Times New Roman" w:cs="Times New Roman"/>
            <w:sz w:val="24"/>
            <w:szCs w:val="24"/>
          </w:rPr>
          <w:t>area of research</w:t>
        </w:r>
      </w:ins>
      <w:ins w:id="209" w:author="Godwin, Casey" w:date="2018-10-24T11:20:00Z">
        <w:r w:rsidRPr="002A2FBF">
          <w:rPr>
            <w:rFonts w:ascii="Times New Roman" w:hAnsi="Times New Roman" w:cs="Times New Roman"/>
            <w:sz w:val="24"/>
            <w:szCs w:val="24"/>
          </w:rPr>
          <w:t xml:space="preserve"> as more empirical studies are performed </w:t>
        </w:r>
      </w:ins>
      <w:ins w:id="210" w:author="Godwin, Casey" w:date="2018-10-24T11:21:00Z">
        <w:r w:rsidR="00257214">
          <w:rPr>
            <w:rFonts w:ascii="Times New Roman" w:hAnsi="Times New Roman" w:cs="Times New Roman"/>
            <w:sz w:val="24"/>
            <w:szCs w:val="24"/>
          </w:rPr>
          <w:t xml:space="preserve">and, eventually, </w:t>
        </w:r>
      </w:ins>
      <w:ins w:id="211"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212" w:author="Godwin, Casey" w:date="2018-10-24T11:23:00Z">
        <w:r w:rsidR="0027496F" w:rsidDel="00CE35F7">
          <w:rPr>
            <w:rFonts w:ascii="Times New Roman" w:hAnsi="Times New Roman" w:cs="Times New Roman"/>
            <w:sz w:val="24"/>
            <w:szCs w:val="24"/>
          </w:rPr>
          <w:delText xml:space="preserve">are </w:delText>
        </w:r>
      </w:del>
      <w:ins w:id="213" w:author="Godwin, Casey" w:date="2018-10-24T11:23:00Z">
        <w:r w:rsidR="00CE35F7">
          <w:rPr>
            <w:rFonts w:ascii="Times New Roman" w:hAnsi="Times New Roman" w:cs="Times New Roman"/>
            <w:sz w:val="24"/>
            <w:szCs w:val="24"/>
          </w:rPr>
          <w:t xml:space="preserve">may </w:t>
        </w:r>
      </w:ins>
      <w:r w:rsidR="0027496F">
        <w:rPr>
          <w:rFonts w:ascii="Times New Roman" w:hAnsi="Times New Roman" w:cs="Times New Roman"/>
          <w:sz w:val="24"/>
          <w:szCs w:val="24"/>
        </w:rPr>
        <w:t xml:space="preserve">not </w:t>
      </w:r>
      <w:ins w:id="214"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w:t>
      </w:r>
      <w:r w:rsidR="0027496F">
        <w:rPr>
          <w:rFonts w:ascii="Times New Roman" w:hAnsi="Times New Roman" w:cs="Times New Roman"/>
          <w:sz w:val="24"/>
          <w:szCs w:val="24"/>
        </w:rPr>
        <w:lastRenderedPageBreak/>
        <w:t xml:space="preserve">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del w:id="215" w:author="Godwin, Casey" w:date="2018-10-24T11:24:00Z">
        <w:r w:rsidDel="00CE35F7">
          <w:rPr>
            <w:rFonts w:ascii="Times New Roman" w:hAnsi="Times New Roman" w:cs="Times New Roman"/>
            <w:sz w:val="24"/>
            <w:szCs w:val="24"/>
          </w:rPr>
          <w:delText xml:space="preserve">possibilities </w:delText>
        </w:r>
      </w:del>
      <w:ins w:id="216" w:author="Godwin, Casey" w:date="2018-10-24T11:24:00Z">
        <w:r w:rsidR="00CE35F7">
          <w:rPr>
            <w:rFonts w:ascii="Times New Roman" w:hAnsi="Times New Roman" w:cs="Times New Roman"/>
            <w:sz w:val="24"/>
            <w:szCs w:val="24"/>
          </w:rPr>
          <w:t xml:space="preserve">potential </w:t>
        </w:r>
      </w:ins>
      <w:r>
        <w:rPr>
          <w:rFonts w:ascii="Times New Roman" w:hAnsi="Times New Roman" w:cs="Times New Roman"/>
          <w:sz w:val="24"/>
          <w:szCs w:val="24"/>
        </w:rPr>
        <w:t xml:space="preserve">for synthesis. For example, studies that relate ND and RFD to phylogenetic or functional divergence among species </w:t>
      </w:r>
      <w:del w:id="217"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218" w:author="Godwin, Casey" w:date="2018-10-24T11:25:00Z">
        <w:r w:rsidDel="00CE35F7">
          <w:rPr>
            <w:rFonts w:ascii="Times New Roman" w:hAnsi="Times New Roman" w:cs="Times New Roman"/>
            <w:sz w:val="24"/>
            <w:szCs w:val="24"/>
          </w:rPr>
          <w:delText>would</w:delText>
        </w:r>
      </w:del>
      <w:ins w:id="219" w:author="Godwin, Casey" w:date="2018-10-24T11:25:00Z">
        <w:r w:rsidR="00CE35F7">
          <w:rPr>
            <w:rFonts w:ascii="Times New Roman" w:hAnsi="Times New Roman" w:cs="Times New Roman"/>
            <w:sz w:val="24"/>
            <w:szCs w:val="24"/>
          </w:rPr>
          <w:t>must</w:t>
        </w:r>
      </w:ins>
      <w:del w:id="220"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all of the species</w:t>
      </w:r>
      <w:ins w:id="221" w:author="Godwin, Casey" w:date="2018-10-24T11:25:00Z">
        <w:r w:rsidR="00CE35F7">
          <w:rPr>
            <w:rFonts w:ascii="Times New Roman" w:hAnsi="Times New Roman" w:cs="Times New Roman"/>
            <w:sz w:val="24"/>
            <w:szCs w:val="24"/>
          </w:rPr>
          <w:t xml:space="preserve"> (Narwani et al 2013)</w:t>
        </w:r>
      </w:ins>
      <w:r>
        <w:rPr>
          <w:rFonts w:ascii="Times New Roman" w:hAnsi="Times New Roman" w:cs="Times New Roman"/>
          <w:sz w:val="24"/>
          <w:szCs w:val="24"/>
        </w:rPr>
        <w:t xml:space="preserve">. </w:t>
      </w:r>
      <w:ins w:id="222" w:author="Godwin, Casey" w:date="2018-10-24T11:25:00Z">
        <w:r w:rsidR="00CE35F7">
          <w:rPr>
            <w:rFonts w:ascii="Times New Roman" w:hAnsi="Times New Roman" w:cs="Times New Roman"/>
            <w:sz w:val="24"/>
            <w:szCs w:val="24"/>
          </w:rPr>
          <w:t>In contrast, it would be inappro</w:t>
        </w:r>
      </w:ins>
      <w:ins w:id="223"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224"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225"/>
        <w:r w:rsidR="00CE35F7">
          <w:rPr>
            <w:rFonts w:ascii="Times New Roman" w:hAnsi="Times New Roman" w:cs="Times New Roman"/>
            <w:sz w:val="24"/>
            <w:szCs w:val="24"/>
          </w:rPr>
          <w:t>RFD</w:t>
        </w:r>
        <w:commentRangeEnd w:id="225"/>
        <w:r w:rsidR="00CE35F7">
          <w:rPr>
            <w:rStyle w:val="CommentReference"/>
          </w:rPr>
          <w:commentReference w:id="225"/>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226"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227"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w:t>
      </w:r>
      <w:r w:rsidR="00A96538">
        <w:rPr>
          <w:rFonts w:ascii="Times New Roman" w:hAnsi="Times New Roman" w:cs="Times New Roman"/>
          <w:sz w:val="24"/>
          <w:szCs w:val="24"/>
        </w:rPr>
        <w:lastRenderedPageBreak/>
        <w:t xml:space="preserve">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228"/>
      <w:r w:rsidRPr="00176B97">
        <w:rPr>
          <w:rFonts w:ascii="Times New Roman" w:hAnsi="Times New Roman" w:cs="Times New Roman"/>
          <w:b/>
          <w:sz w:val="24"/>
          <w:szCs w:val="24"/>
        </w:rPr>
        <w:lastRenderedPageBreak/>
        <w:t>Figures</w:t>
      </w:r>
      <w:commentRangeEnd w:id="228"/>
      <w:r w:rsidR="00417181">
        <w:rPr>
          <w:rStyle w:val="CommentReference"/>
        </w:rPr>
        <w:commentReference w:id="228"/>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9"/>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43071055"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3</w:t>
      </w:r>
      <w:r>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DAD6152"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649C5CAF" w14:textId="1A4E136B" w:rsidR="00D82922" w:rsidRPr="00D82922" w:rsidRDefault="00FA658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82922" w:rsidRPr="00D82922">
        <w:rPr>
          <w:rFonts w:ascii="Times New Roman" w:hAnsi="Times New Roman" w:cs="Times New Roman"/>
          <w:noProof/>
          <w:sz w:val="24"/>
          <w:szCs w:val="24"/>
        </w:rPr>
        <w:t>Adler, P. B., J.HilleRislambers, andJ. M.Levine. 2007.A niche for neutrality. Ecology Letters 10:95–104.</w:t>
      </w:r>
    </w:p>
    <w:p w14:paraId="5D9C990A"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5BA7EAF3"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Chesson, P. 1990.MacArthur’s consumer-resource model. Theoretical Population Biology 37:26–38.</w:t>
      </w:r>
    </w:p>
    <w:p w14:paraId="53ED4FB5"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Chesson, P. 2000.Mechanisms of maintenance of species diversity. Annual Review of Ecology and Systematics 31:343–366.</w:t>
      </w:r>
    </w:p>
    <w:p w14:paraId="5217AE04"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717BB26E"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Letten, A. D., P. J.Ke, andT.Fukami. 2017.Linking modern coexistence theory and contemporary niche theory. Ecological Monographs 87:161–177.</w:t>
      </w:r>
    </w:p>
    <w:p w14:paraId="31792424"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Levine, J. M., andJ.HilleRisLambers. 2009.The importance of niches for the maintenance of species diversity. Nature 461:254–7.</w:t>
      </w:r>
    </w:p>
    <w:p w14:paraId="0F6C4E6D"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49095ACD"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MacArthur, R. 1970.Species packing and competitive equilibrium for many species. Theoretical Population Biology 1:1–11.</w:t>
      </w:r>
    </w:p>
    <w:p w14:paraId="06ED54F3"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rPr>
      </w:pPr>
      <w:r w:rsidRPr="00D82922">
        <w:rPr>
          <w:rFonts w:ascii="Times New Roman" w:hAnsi="Times New Roman" w:cs="Times New Roman"/>
          <w:noProof/>
          <w:sz w:val="24"/>
          <w:szCs w:val="24"/>
        </w:rPr>
        <w:t>Tilman, D. 1977.Resource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odwin, Casey" w:date="2018-10-22T15:18:00Z" w:initials="GC">
    <w:p w14:paraId="50DDE421" w14:textId="2955A995" w:rsidR="00207FE2" w:rsidRDefault="00207FE2">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0" w:author="Godwin, Casey" w:date="2018-10-22T15:26:00Z" w:initials="GC">
    <w:p w14:paraId="4F81921C" w14:textId="4E55EFE0" w:rsidR="00207FE2" w:rsidRDefault="00207FE2">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11" w:author="Godwin, Casey" w:date="2018-10-22T15:50:00Z" w:initials="GC">
    <w:p w14:paraId="6CB101AB" w14:textId="291D3992" w:rsidR="00207FE2" w:rsidRDefault="00207FE2">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15" w:author="Godwin, Casey" w:date="2018-10-22T15:29:00Z" w:initials="GC">
    <w:p w14:paraId="4C35CB3C" w14:textId="42392F96" w:rsidR="00207FE2" w:rsidRDefault="00207FE2">
      <w:pPr>
        <w:pStyle w:val="CommentText"/>
      </w:pPr>
      <w:r>
        <w:rPr>
          <w:rStyle w:val="CommentReference"/>
        </w:rPr>
        <w:annotationRef/>
      </w:r>
      <w:r>
        <w:t xml:space="preserve">Strength of competition should be interaction coefficients, but neither of the papers that introduced this method showed how sensitivity coefficiencts can be turned into interaction coefficients. </w:t>
      </w:r>
    </w:p>
  </w:comment>
  <w:comment w:id="18" w:author="Godwin, Casey" w:date="2018-10-22T16:00:00Z" w:initials="GC">
    <w:p w14:paraId="4B8C2C39" w14:textId="098C113B" w:rsidR="00207FE2" w:rsidRDefault="00207FE2">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24" w:author="Godwin, Casey" w:date="2018-10-24T07:00:00Z" w:initials="GC">
    <w:p w14:paraId="173BCFDC" w14:textId="4A193C2F" w:rsidR="00207FE2" w:rsidRDefault="00207FE2">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25" w:author="Godwin, Casey" w:date="2018-10-24T09:35:00Z" w:initials="GC">
    <w:p w14:paraId="16C3ACE2" w14:textId="05876950" w:rsidR="00207FE2" w:rsidRDefault="00207FE2">
      <w:pPr>
        <w:pStyle w:val="CommentText"/>
      </w:pPr>
      <w:r>
        <w:rPr>
          <w:rStyle w:val="CommentReference"/>
        </w:rPr>
        <w:annotationRef/>
      </w:r>
      <w:r>
        <w:t>Again, the 1 in this equation assumes that the same species have the same  value of K?</w:t>
      </w:r>
    </w:p>
  </w:comment>
  <w:comment w:id="27" w:author="Godwin, Casey" w:date="2018-10-24T09:45:00Z" w:initials="GC">
    <w:p w14:paraId="5BA1C660" w14:textId="6935821C" w:rsidR="00207FE2" w:rsidRDefault="00207FE2">
      <w:pPr>
        <w:pStyle w:val="CommentText"/>
      </w:pPr>
      <w:r>
        <w:rPr>
          <w:rStyle w:val="CommentReference"/>
        </w:rPr>
        <w:annotationRef/>
      </w:r>
      <w:r>
        <w:t>K?</w:t>
      </w:r>
    </w:p>
  </w:comment>
  <w:comment w:id="35" w:author="Godwin, Casey" w:date="2018-10-24T09:53:00Z" w:initials="GC">
    <w:p w14:paraId="7A3F8683" w14:textId="4CD188FF" w:rsidR="00207FE2" w:rsidRDefault="00207FE2">
      <w:pPr>
        <w:pStyle w:val="CommentText"/>
      </w:pPr>
      <w:r>
        <w:rPr>
          <w:rStyle w:val="CommentReference"/>
        </w:rPr>
        <w:annotationRef/>
      </w:r>
      <w:r>
        <w:t xml:space="preserve">I suggest we move this to the supplement. </w:t>
      </w:r>
    </w:p>
  </w:comment>
  <w:comment w:id="36" w:author="Godwin, Casey" w:date="2018-10-24T09:59:00Z" w:initials="GC">
    <w:p w14:paraId="58DDA9BE" w14:textId="61FB5BD0" w:rsidR="00207FE2" w:rsidRDefault="00207FE2">
      <w:pPr>
        <w:pStyle w:val="CommentText"/>
      </w:pPr>
      <w:r>
        <w:rPr>
          <w:rStyle w:val="CommentReference"/>
        </w:rPr>
        <w:annotationRef/>
      </w:r>
      <w:r>
        <w:t xml:space="preserve">For the other methods, we give some of the key assumptions. I suggest we do the same for this method as well. </w:t>
      </w:r>
    </w:p>
  </w:comment>
  <w:comment w:id="40" w:author="Godwin, Casey" w:date="2018-10-24T09:56:00Z" w:initials="GC">
    <w:p w14:paraId="3F54CED2" w14:textId="7875EAAC" w:rsidR="00207FE2" w:rsidRDefault="00207FE2">
      <w:pPr>
        <w:pStyle w:val="CommentText"/>
      </w:pPr>
      <w:r>
        <w:rPr>
          <w:rStyle w:val="CommentReference"/>
        </w:rPr>
        <w:annotationRef/>
      </w:r>
      <w:r>
        <w:t>Is this a per-capita term?</w:t>
      </w:r>
    </w:p>
  </w:comment>
  <w:comment w:id="79" w:author="Godwin, Casey" w:date="2018-10-24T10:10:00Z" w:initials="GC">
    <w:p w14:paraId="358B539E" w14:textId="41D40D41" w:rsidR="00207FE2" w:rsidRDefault="00207FE2">
      <w:pPr>
        <w:pStyle w:val="CommentText"/>
      </w:pPr>
      <w:r>
        <w:rPr>
          <w:rStyle w:val="CommentReference"/>
        </w:rPr>
        <w:annotationRef/>
      </w:r>
      <w:r>
        <w:t>I am confused, is this different from the previous sentence?</w:t>
      </w:r>
    </w:p>
  </w:comment>
  <w:comment w:id="86" w:author="Godwin, Casey" w:date="2018-10-24T10:11:00Z" w:initials="GC">
    <w:p w14:paraId="174FAF2A" w14:textId="206400CB" w:rsidR="00207FE2" w:rsidRDefault="00207FE2">
      <w:pPr>
        <w:pStyle w:val="CommentText"/>
      </w:pPr>
      <w:r>
        <w:rPr>
          <w:rStyle w:val="CommentReference"/>
        </w:rPr>
        <w:annotationRef/>
      </w:r>
      <w:r>
        <w:t>We make the point elsewhere, but is it not true that whenever growth rates are dependent upon an abiotic or biotic factor in a non-linear relationship (e.g. temperature, light, predation), that there is a risk of the interaction coefficients being density depndent?</w:t>
      </w:r>
    </w:p>
  </w:comment>
  <w:comment w:id="134" w:author="Godwin, Casey" w:date="2018-10-24T10:48:00Z" w:initials="GC">
    <w:p w14:paraId="152BD4BF" w14:textId="79635655" w:rsidR="00207FE2" w:rsidRDefault="00207FE2">
      <w:pPr>
        <w:pStyle w:val="CommentText"/>
      </w:pPr>
      <w:r>
        <w:rPr>
          <w:rStyle w:val="CommentReference"/>
        </w:rPr>
        <w:annotationRef/>
      </w:r>
      <w:r>
        <w:t>I propose that this should be part of Part 1</w:t>
      </w:r>
    </w:p>
  </w:comment>
  <w:comment w:id="140" w:author="Godwin, Casey" w:date="2018-10-24T10:29:00Z" w:initials="GC">
    <w:p w14:paraId="5F792AB1" w14:textId="1E6E1BAE" w:rsidR="00207FE2" w:rsidRDefault="00207FE2">
      <w:pPr>
        <w:pStyle w:val="CommentText"/>
      </w:pPr>
      <w:r>
        <w:rPr>
          <w:rStyle w:val="CommentReference"/>
        </w:rPr>
        <w:annotationRef/>
      </w:r>
      <w:r>
        <w:t>What is the value of adding this? I think that this serves to confuse the reader</w:t>
      </w:r>
    </w:p>
  </w:comment>
  <w:comment w:id="145" w:author="Godwin, Casey" w:date="2018-10-24T10:31:00Z" w:initials="GC">
    <w:p w14:paraId="796BFED9" w14:textId="7B6DB62D" w:rsidR="00207FE2" w:rsidRDefault="00207FE2">
      <w:pPr>
        <w:pStyle w:val="CommentText"/>
      </w:pPr>
      <w:r>
        <w:rPr>
          <w:rStyle w:val="CommentReference"/>
        </w:rPr>
        <w:annotationRef/>
      </w:r>
      <w:r>
        <w:t xml:space="preserve">By this logic, the Letten’s method is also identical. There is no reason to expect that the alphas from the sensitivity method are density-independent. They are specific to the condition of species invasion, just like Letten’s method. I suggest writing this as a single sentence and updating the table. If a ‘tweak’ makes the sensitivity method match LV, then a re-arrangement of the other two methods is no different. </w:t>
      </w:r>
    </w:p>
  </w:comment>
  <w:comment w:id="149" w:author="Godwin, Casey" w:date="2018-10-24T10:37:00Z" w:initials="GC">
    <w:p w14:paraId="2A181FE4" w14:textId="5461ED59" w:rsidR="00207FE2" w:rsidRDefault="00207FE2">
      <w:pPr>
        <w:pStyle w:val="CommentText"/>
      </w:pPr>
      <w:r>
        <w:rPr>
          <w:rStyle w:val="CommentReference"/>
        </w:rPr>
        <w:annotationRef/>
      </w:r>
      <w:r>
        <w:t>This is not consistent with what we argue in Part 1 and in the supplemental simulations</w:t>
      </w:r>
    </w:p>
  </w:comment>
  <w:comment w:id="150" w:author="Godwin, Casey" w:date="2018-10-24T10:38:00Z" w:initials="GC">
    <w:p w14:paraId="37763A9D" w14:textId="4856217A" w:rsidR="00207FE2" w:rsidRDefault="00207FE2">
      <w:pPr>
        <w:pStyle w:val="CommentText"/>
      </w:pPr>
      <w:r>
        <w:rPr>
          <w:rStyle w:val="CommentReference"/>
        </w:rPr>
        <w:annotationRef/>
      </w:r>
      <w:r>
        <w:t>Not where this belongs</w:t>
      </w:r>
    </w:p>
  </w:comment>
  <w:comment w:id="151" w:author="Godwin, Casey" w:date="2018-10-24T10:39:00Z" w:initials="GC">
    <w:p w14:paraId="712FC3C0" w14:textId="34747864" w:rsidR="00207FE2" w:rsidRDefault="00207FE2">
      <w:pPr>
        <w:pStyle w:val="CommentText"/>
      </w:pPr>
      <w:r>
        <w:rPr>
          <w:rStyle w:val="CommentReference"/>
        </w:rPr>
        <w:annotationRef/>
      </w:r>
      <w:r>
        <w:t xml:space="preserve">Is this saying that if you don’t do the experiment right, you should not apply the calculations specified in the method? </w:t>
      </w:r>
    </w:p>
  </w:comment>
  <w:comment w:id="152" w:author="Godwin, Casey" w:date="2018-10-24T10:44:00Z" w:initials="GC">
    <w:p w14:paraId="0D415D25" w14:textId="733C80BE" w:rsidR="00207FE2" w:rsidRDefault="00207FE2">
      <w:pPr>
        <w:pStyle w:val="CommentText"/>
      </w:pPr>
      <w:r>
        <w:rPr>
          <w:rStyle w:val="CommentReference"/>
        </w:rPr>
        <w:annotationRef/>
      </w:r>
      <w:r>
        <w:t>Now we skip ahead to the middle of Table 2?</w:t>
      </w:r>
    </w:p>
  </w:comment>
  <w:comment w:id="153" w:author="Godwin, Casey" w:date="2018-10-24T10:46:00Z" w:initials="GC">
    <w:p w14:paraId="79429E26" w14:textId="19EF578D" w:rsidR="00207FE2" w:rsidRDefault="00207FE2">
      <w:pPr>
        <w:pStyle w:val="CommentText"/>
      </w:pPr>
      <w:r>
        <w:rPr>
          <w:rStyle w:val="CommentReference"/>
        </w:rPr>
        <w:annotationRef/>
      </w:r>
      <w:r>
        <w:t xml:space="preserve">See my previous comments. These methods produce density-dependent estimates of alpha when evaluated as models outside the specified conditions. In en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185" w:author="Godwin, Casey" w:date="2018-10-24T11:08:00Z" w:initials="GC">
    <w:p w14:paraId="76F13D00" w14:textId="1F70D057" w:rsidR="00207FE2" w:rsidRDefault="00207FE2">
      <w:pPr>
        <w:pStyle w:val="CommentText"/>
      </w:pPr>
      <w:r>
        <w:rPr>
          <w:rStyle w:val="CommentReference"/>
        </w:rPr>
        <w:annotationRef/>
      </w:r>
      <w:r>
        <w:t>Redundant and needs to be condensed.</w:t>
      </w:r>
    </w:p>
  </w:comment>
  <w:comment w:id="186" w:author="Godwin, Casey" w:date="2018-10-24T11:09:00Z" w:initials="GC">
    <w:p w14:paraId="3E0550A6" w14:textId="66469346" w:rsidR="00207FE2" w:rsidRDefault="00207FE2">
      <w:pPr>
        <w:pStyle w:val="CommentText"/>
      </w:pPr>
      <w:r>
        <w:rPr>
          <w:rStyle w:val="CommentReference"/>
        </w:rPr>
        <w:annotationRef/>
      </w:r>
      <w:r>
        <w:t>I’m lost by this point in the paragraph. Can this be shortened to three sentences? 1. Only sensitivity method works for more than 2 spp. 2. Need to assume that resident consortium is self-stable. 3. The last sentece you have already</w:t>
      </w:r>
    </w:p>
  </w:comment>
  <w:comment w:id="193" w:author="Godwin, Casey" w:date="2018-10-24T11:13:00Z" w:initials="GC">
    <w:p w14:paraId="0A668D86" w14:textId="66F41CB7" w:rsidR="00207FE2" w:rsidRDefault="00207FE2">
      <w:pPr>
        <w:pStyle w:val="CommentText"/>
      </w:pPr>
      <w:r>
        <w:rPr>
          <w:rStyle w:val="CommentReference"/>
        </w:rPr>
        <w:annotationRef/>
      </w:r>
      <w:r>
        <w:t>This feels out of place. Should this be moved to the first paragraph describing the table?</w:t>
      </w:r>
    </w:p>
  </w:comment>
  <w:comment w:id="225" w:author="Godwin, Casey" w:date="2018-10-24T11:27:00Z" w:initials="GC">
    <w:p w14:paraId="6B20130C" w14:textId="13EBC16B" w:rsidR="00207FE2" w:rsidRDefault="00207FE2">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228" w:author="Godwin, Casey" w:date="2018-10-24T11:31:00Z" w:initials="GC">
    <w:p w14:paraId="42FCF9AF" w14:textId="27EE1705" w:rsidR="00207FE2" w:rsidRDefault="00207FE2">
      <w:pPr>
        <w:pStyle w:val="CommentText"/>
      </w:pPr>
      <w:r>
        <w:rPr>
          <w:rStyle w:val="CommentReference"/>
        </w:rPr>
        <w:annotationRef/>
      </w:r>
      <w:r>
        <w:t>Please see my comments in Powerpoint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DE421" w15:done="0"/>
  <w15:commentEx w15:paraId="4F81921C" w15:done="0"/>
  <w15:commentEx w15:paraId="6CB101AB" w15:done="0"/>
  <w15:commentEx w15:paraId="4C35CB3C" w15:done="0"/>
  <w15:commentEx w15:paraId="4B8C2C39" w15:done="0"/>
  <w15:commentEx w15:paraId="173BCFDC" w15:done="0"/>
  <w15:commentEx w15:paraId="16C3ACE2" w15:done="0"/>
  <w15:commentEx w15:paraId="5BA1C660" w15:done="0"/>
  <w15:commentEx w15:paraId="7A3F8683" w15:done="0"/>
  <w15:commentEx w15:paraId="58DDA9BE" w15:done="0"/>
  <w15:commentEx w15:paraId="3F54CED2" w15:done="0"/>
  <w15:commentEx w15:paraId="358B539E" w15:done="0"/>
  <w15:commentEx w15:paraId="174FAF2A"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16C3ACE2" w16cid:durableId="1F7ABB7F"/>
  <w16cid:commentId w16cid:paraId="5BA1C660" w16cid:durableId="1F7ABDD7"/>
  <w16cid:commentId w16cid:paraId="7A3F8683" w16cid:durableId="1F7ABF8F"/>
  <w16cid:commentId w16cid:paraId="58DDA9BE" w16cid:durableId="1F7AC10A"/>
  <w16cid:commentId w16cid:paraId="3F54CED2" w16cid:durableId="1F7AC046"/>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FA541" w14:textId="77777777" w:rsidR="009D46D8" w:rsidRDefault="009D46D8" w:rsidP="00EF42D4">
      <w:pPr>
        <w:spacing w:line="240" w:lineRule="auto"/>
      </w:pPr>
      <w:r>
        <w:separator/>
      </w:r>
    </w:p>
  </w:endnote>
  <w:endnote w:type="continuationSeparator" w:id="0">
    <w:p w14:paraId="22F49FE5" w14:textId="77777777" w:rsidR="009D46D8" w:rsidRDefault="009D46D8" w:rsidP="00EF42D4">
      <w:pPr>
        <w:spacing w:line="240" w:lineRule="auto"/>
      </w:pPr>
      <w:r>
        <w:continuationSeparator/>
      </w:r>
    </w:p>
  </w:endnote>
  <w:endnote w:type="continuationNotice" w:id="1">
    <w:p w14:paraId="27CA1D4C" w14:textId="77777777" w:rsidR="009D46D8" w:rsidRDefault="009D46D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825EF" w14:textId="77777777" w:rsidR="009D46D8" w:rsidRDefault="009D46D8" w:rsidP="00EF42D4">
      <w:pPr>
        <w:spacing w:line="240" w:lineRule="auto"/>
      </w:pPr>
      <w:r>
        <w:separator/>
      </w:r>
    </w:p>
  </w:footnote>
  <w:footnote w:type="continuationSeparator" w:id="0">
    <w:p w14:paraId="004ECA99" w14:textId="77777777" w:rsidR="009D46D8" w:rsidRDefault="009D46D8" w:rsidP="00EF42D4">
      <w:pPr>
        <w:spacing w:line="240" w:lineRule="auto"/>
      </w:pPr>
      <w:r>
        <w:continuationSeparator/>
      </w:r>
    </w:p>
  </w:footnote>
  <w:footnote w:type="continuationNotice" w:id="1">
    <w:p w14:paraId="62496C93" w14:textId="77777777" w:rsidR="009D46D8" w:rsidRDefault="009D46D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282F"/>
    <w:rsid w:val="00026027"/>
    <w:rsid w:val="000357A8"/>
    <w:rsid w:val="00037DD9"/>
    <w:rsid w:val="00040CFA"/>
    <w:rsid w:val="0004523D"/>
    <w:rsid w:val="0005123C"/>
    <w:rsid w:val="00065258"/>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E65B9"/>
    <w:rsid w:val="000F21BA"/>
    <w:rsid w:val="00103FFB"/>
    <w:rsid w:val="00107107"/>
    <w:rsid w:val="001108C6"/>
    <w:rsid w:val="00110B8F"/>
    <w:rsid w:val="0011682C"/>
    <w:rsid w:val="00120378"/>
    <w:rsid w:val="0012326E"/>
    <w:rsid w:val="001263C4"/>
    <w:rsid w:val="00133E4D"/>
    <w:rsid w:val="00144BB6"/>
    <w:rsid w:val="0014663E"/>
    <w:rsid w:val="00152118"/>
    <w:rsid w:val="001573CF"/>
    <w:rsid w:val="0017234A"/>
    <w:rsid w:val="00176B97"/>
    <w:rsid w:val="001A7559"/>
    <w:rsid w:val="001B56F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53EA"/>
    <w:rsid w:val="002710F9"/>
    <w:rsid w:val="002719BF"/>
    <w:rsid w:val="0027496F"/>
    <w:rsid w:val="00277918"/>
    <w:rsid w:val="00290D67"/>
    <w:rsid w:val="0029101D"/>
    <w:rsid w:val="00294556"/>
    <w:rsid w:val="002A2FBF"/>
    <w:rsid w:val="002A3D2F"/>
    <w:rsid w:val="002B309B"/>
    <w:rsid w:val="002B3371"/>
    <w:rsid w:val="002C38A5"/>
    <w:rsid w:val="002F2925"/>
    <w:rsid w:val="002F32A4"/>
    <w:rsid w:val="003004E2"/>
    <w:rsid w:val="00301BB0"/>
    <w:rsid w:val="00303135"/>
    <w:rsid w:val="0030436C"/>
    <w:rsid w:val="00307DBE"/>
    <w:rsid w:val="00311B8A"/>
    <w:rsid w:val="0032042E"/>
    <w:rsid w:val="003236B8"/>
    <w:rsid w:val="00350690"/>
    <w:rsid w:val="00351A06"/>
    <w:rsid w:val="00360704"/>
    <w:rsid w:val="00371339"/>
    <w:rsid w:val="003718F2"/>
    <w:rsid w:val="00371AE2"/>
    <w:rsid w:val="00372CB1"/>
    <w:rsid w:val="00373549"/>
    <w:rsid w:val="00376E83"/>
    <w:rsid w:val="00385FA6"/>
    <w:rsid w:val="00396647"/>
    <w:rsid w:val="003A336D"/>
    <w:rsid w:val="003B67D4"/>
    <w:rsid w:val="003C4513"/>
    <w:rsid w:val="003C59E3"/>
    <w:rsid w:val="003D123F"/>
    <w:rsid w:val="003E0E34"/>
    <w:rsid w:val="003E1E8D"/>
    <w:rsid w:val="003E3CE9"/>
    <w:rsid w:val="003F4BFC"/>
    <w:rsid w:val="004044A2"/>
    <w:rsid w:val="00406D4A"/>
    <w:rsid w:val="00410070"/>
    <w:rsid w:val="00411B9B"/>
    <w:rsid w:val="00412528"/>
    <w:rsid w:val="0041296B"/>
    <w:rsid w:val="00412E32"/>
    <w:rsid w:val="00416398"/>
    <w:rsid w:val="00417181"/>
    <w:rsid w:val="004204E8"/>
    <w:rsid w:val="004227B0"/>
    <w:rsid w:val="004230EC"/>
    <w:rsid w:val="00424395"/>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D02F2"/>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1453"/>
    <w:rsid w:val="00582E9D"/>
    <w:rsid w:val="00582F46"/>
    <w:rsid w:val="00583CE3"/>
    <w:rsid w:val="00584038"/>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3B94"/>
    <w:rsid w:val="006165E6"/>
    <w:rsid w:val="00616D15"/>
    <w:rsid w:val="0062166B"/>
    <w:rsid w:val="00625364"/>
    <w:rsid w:val="0064191A"/>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E0547"/>
    <w:rsid w:val="006E6139"/>
    <w:rsid w:val="006E69F1"/>
    <w:rsid w:val="006F768A"/>
    <w:rsid w:val="0070393F"/>
    <w:rsid w:val="00703E71"/>
    <w:rsid w:val="00715006"/>
    <w:rsid w:val="00717E8B"/>
    <w:rsid w:val="00725D3C"/>
    <w:rsid w:val="00726870"/>
    <w:rsid w:val="00734FD8"/>
    <w:rsid w:val="00737B71"/>
    <w:rsid w:val="0076155A"/>
    <w:rsid w:val="00764333"/>
    <w:rsid w:val="0077598A"/>
    <w:rsid w:val="00784767"/>
    <w:rsid w:val="00794E37"/>
    <w:rsid w:val="00796098"/>
    <w:rsid w:val="00796325"/>
    <w:rsid w:val="007A561A"/>
    <w:rsid w:val="007B1D87"/>
    <w:rsid w:val="007C0630"/>
    <w:rsid w:val="007C083B"/>
    <w:rsid w:val="007C3B2C"/>
    <w:rsid w:val="007D2365"/>
    <w:rsid w:val="007E2CE1"/>
    <w:rsid w:val="007F2691"/>
    <w:rsid w:val="007F61CF"/>
    <w:rsid w:val="008035B7"/>
    <w:rsid w:val="00803600"/>
    <w:rsid w:val="00803A21"/>
    <w:rsid w:val="008109E5"/>
    <w:rsid w:val="0082257B"/>
    <w:rsid w:val="00824BB4"/>
    <w:rsid w:val="0083226F"/>
    <w:rsid w:val="00834358"/>
    <w:rsid w:val="00842C71"/>
    <w:rsid w:val="00847AD2"/>
    <w:rsid w:val="008507A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900E3F"/>
    <w:rsid w:val="00905F2D"/>
    <w:rsid w:val="00910192"/>
    <w:rsid w:val="00915EE2"/>
    <w:rsid w:val="009208E9"/>
    <w:rsid w:val="00921E26"/>
    <w:rsid w:val="00922CD4"/>
    <w:rsid w:val="0092330A"/>
    <w:rsid w:val="00924F07"/>
    <w:rsid w:val="00926697"/>
    <w:rsid w:val="00942458"/>
    <w:rsid w:val="0094303A"/>
    <w:rsid w:val="0094470B"/>
    <w:rsid w:val="00955FA3"/>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75607"/>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694B"/>
    <w:rsid w:val="00B676EB"/>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BF5B0D"/>
    <w:rsid w:val="00C17DA9"/>
    <w:rsid w:val="00C2189E"/>
    <w:rsid w:val="00C23696"/>
    <w:rsid w:val="00C246EE"/>
    <w:rsid w:val="00C256F2"/>
    <w:rsid w:val="00C44A63"/>
    <w:rsid w:val="00C4550E"/>
    <w:rsid w:val="00C51B59"/>
    <w:rsid w:val="00C54394"/>
    <w:rsid w:val="00C57C5E"/>
    <w:rsid w:val="00C611F4"/>
    <w:rsid w:val="00C6492E"/>
    <w:rsid w:val="00C903A3"/>
    <w:rsid w:val="00C9580C"/>
    <w:rsid w:val="00CA292C"/>
    <w:rsid w:val="00CA55C7"/>
    <w:rsid w:val="00CB7848"/>
    <w:rsid w:val="00CC4294"/>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751B"/>
    <w:rsid w:val="00D37F9C"/>
    <w:rsid w:val="00D526F1"/>
    <w:rsid w:val="00D602AC"/>
    <w:rsid w:val="00D6430E"/>
    <w:rsid w:val="00D654A2"/>
    <w:rsid w:val="00D70762"/>
    <w:rsid w:val="00D82922"/>
    <w:rsid w:val="00D86582"/>
    <w:rsid w:val="00DB6518"/>
    <w:rsid w:val="00DC47E9"/>
    <w:rsid w:val="00DC5055"/>
    <w:rsid w:val="00DC5134"/>
    <w:rsid w:val="00DC535B"/>
    <w:rsid w:val="00DD371C"/>
    <w:rsid w:val="00DD3906"/>
    <w:rsid w:val="00DD7F61"/>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98A"/>
    <w:rsid w:val="00F13328"/>
    <w:rsid w:val="00F23A98"/>
    <w:rsid w:val="00F246A4"/>
    <w:rsid w:val="00F34BB5"/>
    <w:rsid w:val="00F43404"/>
    <w:rsid w:val="00F44A42"/>
    <w:rsid w:val="00F65828"/>
    <w:rsid w:val="00F65FDE"/>
    <w:rsid w:val="00F71118"/>
    <w:rsid w:val="00F71328"/>
    <w:rsid w:val="00F72867"/>
    <w:rsid w:val="00F72BD3"/>
    <w:rsid w:val="00F75215"/>
    <w:rsid w:val="00F90AF9"/>
    <w:rsid w:val="00F92F42"/>
    <w:rsid w:val="00FA1A3B"/>
    <w:rsid w:val="00FA51B9"/>
    <w:rsid w:val="00FA6582"/>
    <w:rsid w:val="00FB7B21"/>
    <w:rsid w:val="00FC0C4F"/>
    <w:rsid w:val="00FC5C6B"/>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F778C-AE51-4235-AB39-72B2CDC53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37</Pages>
  <Words>16838</Words>
  <Characters>95982</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112595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9</cp:revision>
  <dcterms:created xsi:type="dcterms:W3CDTF">2018-11-07T18:27:00Z</dcterms:created>
  <dcterms:modified xsi:type="dcterms:W3CDTF">2018-11-09T05:33:00Z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