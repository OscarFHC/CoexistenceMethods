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412528">
      <w:pPr>
        <w:spacing w:line="480" w:lineRule="auto"/>
        <w:rPr>
          <w:rFonts w:ascii="Times New Roman" w:hAnsi="Times New Roman" w:cs="Times New Roman"/>
          <w:b/>
          <w:bCs/>
          <w:sz w:val="24"/>
          <w:szCs w:val="24"/>
        </w:rPr>
      </w:pPr>
      <w:r w:rsidRPr="00412528">
        <w:rPr>
          <w:rFonts w:ascii="Times New Roman" w:hAnsi="Times New Roman" w:cs="Times New Roman"/>
          <w:b/>
          <w:bCs/>
          <w:sz w:val="24"/>
          <w:szCs w:val="24"/>
        </w:rPr>
        <w:t>An Empiricist’s Guide To Modern Coexistence Theory</w:t>
      </w:r>
    </w:p>
    <w:p w14:paraId="08FBEDDA" w14:textId="01D3FD7B"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412528">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05025511"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Cs/>
          <w:sz w:val="24"/>
          <w:szCs w:val="24"/>
          <w:lang w:bidi="en-US"/>
        </w:rPr>
        <w:t>School of Natural Resources and Environment, University of Michigan, 1040 Dana, Ann Arbor, Michigan, 48105, USA</w:t>
      </w:r>
    </w:p>
    <w:p w14:paraId="45861A48" w14:textId="77777777" w:rsidR="00412528" w:rsidRPr="00402473" w:rsidRDefault="00412528" w:rsidP="00412528">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412528">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B0403D">
      <w:pPr>
        <w:pStyle w:val="Normal1"/>
        <w:spacing w:line="360" w:lineRule="auto"/>
        <w:contextualSpacing w:val="0"/>
        <w:rPr>
          <w:rFonts w:ascii="Times New Roman" w:hAnsi="Times New Roman" w:cs="Times New Roman"/>
          <w:sz w:val="24"/>
          <w:szCs w:val="24"/>
        </w:rPr>
      </w:pP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117C927B" w14:textId="77777777" w:rsidR="00412528" w:rsidRDefault="00412528">
      <w:pPr>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248071EC" w14:textId="44BF09BC" w:rsidR="00F72BD3" w:rsidRDefault="00FA1A3B" w:rsidP="004E4F0B">
      <w:pPr>
        <w:pStyle w:val="Normal1"/>
        <w:spacing w:line="360" w:lineRule="auto"/>
        <w:ind w:firstLine="720"/>
        <w:rPr>
          <w:rFonts w:ascii="Times New Roman" w:hAnsi="Times New Roman" w:cs="Times New Roman"/>
          <w:b/>
          <w:sz w:val="24"/>
          <w:szCs w:val="24"/>
        </w:rPr>
      </w:pPr>
      <w:r>
        <w:rPr>
          <w:rFonts w:ascii="Times New Roman" w:hAnsi="Times New Roman" w:cs="Times New Roman"/>
          <w:sz w:val="24"/>
          <w:szCs w:val="24"/>
        </w:rPr>
        <w:t xml:space="preserve">Understanding how species coexist is one of the most important and long-lasting questions in ecology. To study this question, various theories have been proposed including the niche theory that focuses on how species differentiate their niche </w:t>
      </w:r>
      <w:r w:rsidR="0051418D">
        <w:rPr>
          <w:rFonts w:ascii="Times New Roman" w:hAnsi="Times New Roman" w:cs="Times New Roman"/>
          <w:sz w:val="24"/>
          <w:szCs w:val="24"/>
        </w:rPr>
        <w:t>and</w:t>
      </w:r>
      <w:r>
        <w:rPr>
          <w:rFonts w:ascii="Times New Roman" w:hAnsi="Times New Roman" w:cs="Times New Roman"/>
          <w:sz w:val="24"/>
          <w:szCs w:val="24"/>
        </w:rPr>
        <w:t xml:space="preserve"> the neutral theory the emphasizes the importance of stochasticity. In </w:t>
      </w:r>
      <w:r w:rsidR="0051418D">
        <w:rPr>
          <w:rFonts w:ascii="Times New Roman" w:hAnsi="Times New Roman" w:cs="Times New Roman"/>
          <w:sz w:val="24"/>
          <w:szCs w:val="24"/>
        </w:rPr>
        <w:t xml:space="preserve">late 1990s to </w:t>
      </w:r>
      <w:r>
        <w:rPr>
          <w:rFonts w:ascii="Times New Roman" w:hAnsi="Times New Roman" w:cs="Times New Roman"/>
          <w:sz w:val="24"/>
          <w:szCs w:val="24"/>
        </w:rPr>
        <w:t xml:space="preserve">early 2000s, the </w:t>
      </w:r>
      <w:r w:rsidR="0051418D">
        <w:rPr>
          <w:rFonts w:ascii="Times New Roman" w:hAnsi="Times New Roman" w:cs="Times New Roman"/>
          <w:sz w:val="24"/>
          <w:szCs w:val="24"/>
        </w:rPr>
        <w:t xml:space="preserve">modern </w:t>
      </w:r>
      <w:r>
        <w:rPr>
          <w:rFonts w:ascii="Times New Roman" w:hAnsi="Times New Roman" w:cs="Times New Roman"/>
          <w:sz w:val="24"/>
          <w:szCs w:val="24"/>
        </w:rPr>
        <w:t xml:space="preserve">coexistence theory </w:t>
      </w:r>
      <w:r w:rsidR="0051418D">
        <w:rPr>
          <w:rFonts w:ascii="Times New Roman" w:hAnsi="Times New Roman" w:cs="Times New Roman"/>
          <w:sz w:val="24"/>
          <w:szCs w:val="24"/>
        </w:rPr>
        <w:t xml:space="preserve">has been proposed to integrate the two perspectives. Under the modern coexistence theory, </w:t>
      </w:r>
      <w:r>
        <w:rPr>
          <w:rFonts w:ascii="Times New Roman" w:hAnsi="Times New Roman" w:cs="Times New Roman"/>
          <w:sz w:val="24"/>
          <w:szCs w:val="24"/>
        </w:rPr>
        <w:t xml:space="preserve">species coexist via </w:t>
      </w:r>
      <w:r w:rsidR="0051418D">
        <w:rPr>
          <w:rFonts w:ascii="Times New Roman" w:hAnsi="Times New Roman" w:cs="Times New Roman"/>
          <w:sz w:val="24"/>
          <w:szCs w:val="24"/>
        </w:rPr>
        <w:t xml:space="preserve">the so-called </w:t>
      </w:r>
      <w:r w:rsidRPr="00DE4F2C">
        <w:rPr>
          <w:rFonts w:ascii="Times New Roman" w:hAnsi="Times New Roman" w:cs="Times New Roman"/>
          <w:sz w:val="24"/>
          <w:szCs w:val="24"/>
        </w:rPr>
        <w:t>stabilizing and equalizing</w:t>
      </w:r>
      <w:r w:rsidR="0051418D">
        <w:rPr>
          <w:rFonts w:ascii="Times New Roman" w:hAnsi="Times New Roman" w:cs="Times New Roman"/>
          <w:sz w:val="24"/>
          <w:szCs w:val="24"/>
        </w:rPr>
        <w:t xml:space="preserve"> forces. The s</w:t>
      </w:r>
      <w:r w:rsidR="0051418D" w:rsidRPr="00DE4F2C">
        <w:rPr>
          <w:rFonts w:ascii="Times New Roman" w:hAnsi="Times New Roman" w:cs="Times New Roman"/>
          <w:sz w:val="24"/>
          <w:szCs w:val="24"/>
        </w:rPr>
        <w:t>tabilizing forces represent various forms of niche differentiation (ND),</w:t>
      </w:r>
      <w:r w:rsidR="0051418D">
        <w:rPr>
          <w:rFonts w:ascii="Times New Roman" w:hAnsi="Times New Roman" w:cs="Times New Roman"/>
          <w:sz w:val="24"/>
          <w:szCs w:val="24"/>
        </w:rPr>
        <w:t xml:space="preserve"> while the equalizing forces </w:t>
      </w:r>
      <w:r w:rsidR="0051418D" w:rsidRPr="00DE4F2C">
        <w:rPr>
          <w:rFonts w:ascii="Times New Roman" w:hAnsi="Times New Roman" w:cs="Times New Roman"/>
          <w:sz w:val="24"/>
          <w:szCs w:val="24"/>
        </w:rPr>
        <w:t>minimize</w:t>
      </w:r>
      <w:r w:rsidR="0051418D">
        <w:rPr>
          <w:rFonts w:ascii="Times New Roman" w:hAnsi="Times New Roman" w:cs="Times New Roman"/>
          <w:sz w:val="24"/>
          <w:szCs w:val="24"/>
        </w:rPr>
        <w:t xml:space="preserve"> the competitive hierarchy difference among species, which is </w:t>
      </w:r>
      <w:r w:rsidR="0051418D" w:rsidRPr="00DE4F2C">
        <w:rPr>
          <w:rFonts w:ascii="Times New Roman" w:hAnsi="Times New Roman" w:cs="Times New Roman"/>
          <w:sz w:val="24"/>
          <w:szCs w:val="24"/>
        </w:rPr>
        <w:t>refer to as relative fitness differences (RFD)</w:t>
      </w:r>
      <w:r w:rsidR="0051418D">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r w:rsidR="0051418D">
        <w:rPr>
          <w:rFonts w:ascii="Times New Roman" w:hAnsi="Times New Roman" w:cs="Times New Roman"/>
          <w:sz w:val="24"/>
          <w:szCs w:val="24"/>
        </w:rPr>
        <w:t>has been</w:t>
      </w:r>
      <w:r w:rsidR="00F72BD3">
        <w:rPr>
          <w:rFonts w:ascii="Times New Roman" w:hAnsi="Times New Roman" w:cs="Times New Roman"/>
          <w:sz w:val="24"/>
          <w:szCs w:val="24"/>
        </w:rPr>
        <w:t xml:space="preserve"> established</w:t>
      </w:r>
      <w:r w:rsidR="0051418D">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sidR="0051418D">
        <w:rPr>
          <w:rFonts w:ascii="Times New Roman" w:hAnsi="Times New Roman" w:cs="Times New Roman"/>
          <w:sz w:val="24"/>
          <w:szCs w:val="24"/>
        </w:rPr>
        <w:t>. These methods include negative frequency dependency method, sensitivity measurement in the mutual invasibility experiments, and fitting Lotka-Volterra model, MacArthur’s consumer model or Tilman’s R</w:t>
      </w:r>
      <w:r w:rsidR="0051418D" w:rsidRPr="0051418D">
        <w:rPr>
          <w:rFonts w:ascii="Times New Roman" w:hAnsi="Times New Roman" w:cs="Times New Roman"/>
          <w:sz w:val="24"/>
          <w:szCs w:val="24"/>
          <w:vertAlign w:val="superscript"/>
        </w:rPr>
        <w:t>*</w:t>
      </w:r>
      <w:r w:rsidR="0051418D">
        <w:rPr>
          <w:rFonts w:ascii="Times New Roman" w:hAnsi="Times New Roman" w:cs="Times New Roman"/>
          <w:sz w:val="24"/>
          <w:szCs w:val="24"/>
        </w:rPr>
        <w:t xml:space="preserve"> consumer model to empirical data. These method</w:t>
      </w:r>
      <w:r w:rsidR="00987613">
        <w:rPr>
          <w:rFonts w:ascii="Times New Roman" w:hAnsi="Times New Roman" w:cs="Times New Roman"/>
          <w:sz w:val="24"/>
          <w:szCs w:val="24"/>
        </w:rPr>
        <w:t>s</w:t>
      </w:r>
      <w:r w:rsidR="0051418D">
        <w:rPr>
          <w:rFonts w:ascii="Times New Roman" w:hAnsi="Times New Roman" w:cs="Times New Roman"/>
          <w:sz w:val="24"/>
          <w:szCs w:val="24"/>
        </w:rPr>
        <w:t xml:space="preserve"> are </w:t>
      </w:r>
      <w:r w:rsidR="00987613">
        <w:rPr>
          <w:rFonts w:ascii="Times New Roman" w:hAnsi="Times New Roman" w:cs="Times New Roman"/>
          <w:sz w:val="24"/>
          <w:szCs w:val="24"/>
        </w:rPr>
        <w:t>all proposed to empirically estimate the ND, RFD and ultimately to predict species coexistence. However, as different methods have been derived from and applied to different systems, it is unclear whether these methods have comparable theoretical background and, more importantly, have same prediction of species coexistence. In this paper, we</w:t>
      </w:r>
      <w:r w:rsidR="004E4F0B">
        <w:rPr>
          <w:rFonts w:ascii="Times New Roman" w:hAnsi="Times New Roman" w:cs="Times New Roman"/>
          <w:sz w:val="24"/>
          <w:szCs w:val="24"/>
        </w:rPr>
        <w:t xml:space="preserve"> first</w:t>
      </w:r>
      <w:r w:rsidR="00987613">
        <w:rPr>
          <w:rFonts w:ascii="Times New Roman" w:hAnsi="Times New Roman" w:cs="Times New Roman"/>
          <w:sz w:val="24"/>
          <w:szCs w:val="24"/>
        </w:rPr>
        <w:t xml:space="preserve"> review </w:t>
      </w:r>
      <w:r w:rsidR="00010ED7">
        <w:rPr>
          <w:rFonts w:ascii="Times New Roman" w:hAnsi="Times New Roman" w:cs="Times New Roman"/>
          <w:sz w:val="24"/>
          <w:szCs w:val="24"/>
        </w:rPr>
        <w:t xml:space="preserve">and compare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methods give </w:t>
      </w:r>
      <w:r w:rsidR="004E4F0B">
        <w:rPr>
          <w:rFonts w:ascii="Times New Roman" w:hAnsi="Times New Roman" w:cs="Times New Roman"/>
          <w:sz w:val="24"/>
          <w:szCs w:val="24"/>
        </w:rPr>
        <w:t xml:space="preserve">identical estimates of ND and RFD as well as predictions of species coexistence. In brief, all empirical methods are identical in terms of ND and RFD estimation except for the negative frequency dependency method. However, under some additional assumptions, the negative frequency dependency is identical with the others when predicting species coexistence.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r w:rsidR="004E4F0B">
        <w:rPr>
          <w:rFonts w:ascii="Times New Roman" w:hAnsi="Times New Roman" w:cs="Times New Roman" w:hint="eastAsia"/>
          <w:sz w:val="24"/>
          <w:szCs w:val="24"/>
          <w:lang w:eastAsia="zh-TW"/>
        </w:rPr>
        <w:t>F</w:t>
      </w:r>
      <w:r w:rsidR="004E4F0B">
        <w:rPr>
          <w:rFonts w:ascii="Times New Roman" w:hAnsi="Times New Roman" w:cs="Times New Roman"/>
          <w:sz w:val="24"/>
          <w:szCs w:val="24"/>
          <w:lang w:eastAsia="zh-TW"/>
        </w:rPr>
        <w:t xml:space="preserve">inally, we list some cautions when using these methods. </w:t>
      </w:r>
    </w:p>
    <w:p w14:paraId="2355EA9F" w14:textId="74700A6C"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784767">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ECD757" w14:textId="27CF191E"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sidRPr="00FA6582">
        <w:rPr>
          <w:rFonts w:ascii="Times New Roman" w:hAnsi="Times New Roman" w:cs="Times New Roman"/>
          <w:sz w:val="24"/>
          <w:szCs w:val="24"/>
        </w:rPr>
        <w:instrText xml:space="preserve"> ADDIN EN.CITE </w:instrText>
      </w:r>
      <w:r w:rsidR="0017234A" w:rsidRPr="00FA6582">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sidRPr="00FA6582">
        <w:rPr>
          <w:rFonts w:ascii="Times New Roman" w:hAnsi="Times New Roman" w:cs="Times New Roman"/>
          <w:sz w:val="24"/>
          <w:szCs w:val="24"/>
        </w:rPr>
        <w:instrText xml:space="preserve"> ADDIN EN.CITE.DATA </w:instrText>
      </w:r>
      <w:r w:rsidR="0017234A" w:rsidRPr="00FA6582">
        <w:rPr>
          <w:rFonts w:ascii="Times New Roman" w:hAnsi="Times New Roman" w:cs="Times New Roman"/>
          <w:sz w:val="24"/>
          <w:szCs w:val="24"/>
        </w:rPr>
      </w:r>
      <w:r w:rsidR="0017234A" w:rsidRPr="00FA6582">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sidR="00DC5055">
        <w:rPr>
          <w:rFonts w:ascii="Times New Roman" w:hAnsi="Times New Roman" w:cs="Times New Roman"/>
          <w:sz w:val="24"/>
          <w:szCs w:val="24"/>
        </w:rPr>
        <w:t>are limited by</w:t>
      </w:r>
      <w:r w:rsidR="00DC5055" w:rsidRPr="00DE4F2C">
        <w:rPr>
          <w:rFonts w:ascii="Times New Roman" w:hAnsi="Times New Roman" w:cs="Times New Roman"/>
          <w:sz w:val="24"/>
          <w:szCs w:val="24"/>
        </w:rPr>
        <w:t xml:space="preserve"> </w:t>
      </w:r>
      <w:r w:rsidRPr="00DE4F2C">
        <w:rPr>
          <w:rFonts w:ascii="Times New Roman" w:hAnsi="Times New Roman" w:cs="Times New Roman"/>
          <w:sz w:val="24"/>
          <w:szCs w:val="24"/>
        </w:rPr>
        <w:t>different resources (consumers) at the same location and time, or if they partition resources (consumers) in space or time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sidR="000B5960">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65F8154A" w14:textId="0E238968"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which argued that patterns of biodiversity in nature can be explained by a relatively simple model that does not invoke niche differences among species. According to Hubbell’s theory, species coexist not because they are different, but because their demographic parameters are </w:t>
      </w:r>
      <w:r w:rsidR="00F43404" w:rsidRPr="00DE4F2C">
        <w:rPr>
          <w:rFonts w:ascii="Times New Roman" w:hAnsi="Times New Roman" w:cs="Times New Roman"/>
          <w:sz w:val="24"/>
          <w:szCs w:val="24"/>
        </w:rPr>
        <w:t>identical,</w:t>
      </w:r>
      <w:r w:rsidRPr="00DE4F2C">
        <w:rPr>
          <w:rFonts w:ascii="Times New Roman" w:hAnsi="Times New Roman" w:cs="Times New Roman"/>
          <w:sz w:val="24"/>
          <w:szCs w:val="24"/>
        </w:rPr>
        <w:t xml:space="preserve"> and the consequences of their interactions are 'neutral' (i.e. 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6411A8E0" w14:textId="5C7E0571" w:rsidR="00DE4F2C" w:rsidRPr="00DE4F2C" w:rsidRDefault="000B5960" w:rsidP="00C246E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00DE4F2C"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00DE4F2C" w:rsidRPr="00DE4F2C">
        <w:rPr>
          <w:rFonts w:ascii="Times New Roman" w:hAnsi="Times New Roman" w:cs="Times New Roman"/>
          <w:sz w:val="24"/>
          <w:szCs w:val="24"/>
        </w:rPr>
        <w:t>neutral theory, Chesson</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00DE4F2C" w:rsidRPr="00DE4F2C">
        <w:rPr>
          <w:rFonts w:ascii="Times New Roman" w:hAnsi="Times New Roman" w:cs="Times New Roman"/>
          <w:sz w:val="24"/>
          <w:szCs w:val="24"/>
        </w:rPr>
        <w:t>niche and neutral perspectives on biodiversity. Chesson showed that coexistence in most mathematical models of competition is simultaneously controlled by two forces, which he called stabilizing and equalizing. Stabilizing forces represent various forms of niche differentiation (ND)</w:t>
      </w:r>
      <w:r w:rsidR="0050450E">
        <w:rPr>
          <w:rFonts w:ascii="Times New Roman" w:hAnsi="Times New Roman" w:cs="Times New Roman"/>
          <w:sz w:val="24"/>
          <w:szCs w:val="24"/>
        </w:rPr>
        <w:t xml:space="preserve"> among a pair of species</w:t>
      </w:r>
      <w:r w:rsidR="00DE4F2C" w:rsidRPr="00DE4F2C">
        <w:rPr>
          <w:rFonts w:ascii="Times New Roman" w:hAnsi="Times New Roman" w:cs="Times New Roman"/>
          <w:sz w:val="24"/>
          <w:szCs w:val="24"/>
        </w:rPr>
        <w:t xml:space="preserve">, all of which cause species to limit their own growth more strongly than they limit the growth of other species (intra &gt; </w:t>
      </w:r>
      <w:r w:rsidR="00DE4F2C" w:rsidRPr="00DE4F2C">
        <w:rPr>
          <w:rFonts w:ascii="Times New Roman" w:hAnsi="Times New Roman" w:cs="Times New Roman"/>
          <w:sz w:val="24"/>
          <w:szCs w:val="24"/>
        </w:rPr>
        <w:lastRenderedPageBreak/>
        <w:t>interspecific competition). This can occur when species partition limit</w:t>
      </w:r>
      <w:ins w:id="0" w:author="Godwin, Casey" w:date="2018-10-22T08:50:00Z">
        <w:r w:rsidR="0011682C">
          <w:rPr>
            <w:rFonts w:ascii="Times New Roman" w:hAnsi="Times New Roman" w:cs="Times New Roman"/>
            <w:sz w:val="24"/>
            <w:szCs w:val="24"/>
          </w:rPr>
          <w:t>ing</w:t>
        </w:r>
      </w:ins>
      <w:del w:id="1" w:author="Godwin, Casey" w:date="2018-10-22T08:50:00Z">
        <w:r w:rsidR="00DE4F2C" w:rsidRPr="00DE4F2C" w:rsidDel="0011682C">
          <w:rPr>
            <w:rFonts w:ascii="Times New Roman" w:hAnsi="Times New Roman" w:cs="Times New Roman"/>
            <w:sz w:val="24"/>
            <w:szCs w:val="24"/>
          </w:rPr>
          <w:delText>ed</w:delText>
        </w:r>
      </w:del>
      <w:r w:rsidR="00DE4F2C"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 Turnbull et al. 2013)</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w:t>
      </w:r>
      <w:ins w:id="2" w:author="Godwin, Casey" w:date="2018-10-22T09:18:00Z">
        <w:r w:rsidR="007C3B2C">
          <w:rPr>
            <w:rFonts w:ascii="Times New Roman" w:hAnsi="Times New Roman" w:cs="Times New Roman"/>
            <w:sz w:val="24"/>
            <w:szCs w:val="24"/>
          </w:rPr>
          <w:t xml:space="preserve">e.g. </w:t>
        </w:r>
      </w:ins>
      <w:r w:rsidR="00DE4F2C" w:rsidRPr="00DE4F2C">
        <w:rPr>
          <w:rFonts w:ascii="Times New Roman" w:hAnsi="Times New Roman" w:cs="Times New Roman"/>
          <w:sz w:val="24"/>
          <w:szCs w:val="24"/>
        </w:rPr>
        <w:t>R*/P*’s</w:t>
      </w:r>
      <w:ins w:id="3" w:author="Godwin, Casey" w:date="2018-10-22T09:18:00Z">
        <w:r w:rsidR="007C3B2C">
          <w:rPr>
            <w:rFonts w:ascii="Times New Roman" w:hAnsi="Times New Roman" w:cs="Times New Roman"/>
            <w:sz w:val="24"/>
            <w:szCs w:val="24"/>
          </w:rPr>
          <w:t>; Tilman 1982</w:t>
        </w:r>
      </w:ins>
      <w:r w:rsidR="00DE4F2C" w:rsidRPr="00DE4F2C">
        <w:rPr>
          <w:rFonts w:ascii="Times New Roman" w:hAnsi="Times New Roman" w:cs="Times New Roman"/>
          <w:sz w:val="24"/>
          <w:szCs w:val="24"/>
        </w:rPr>
        <w:t>), differential resistance to consumers, or differences in growth rates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288E2861" w14:textId="45AE8467" w:rsidR="000B5960"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Importantly, Chesson showed it is the balance of these two forces – RFDs that establish competitive hierarchies, and NDs that prevent competitive exclusion</w:t>
      </w:r>
      <w:r w:rsidR="0082257B" w:rsidRPr="00DE4F2C">
        <w:rPr>
          <w:rFonts w:ascii="Times New Roman" w:hAnsi="Times New Roman" w:cs="Times New Roman"/>
          <w:sz w:val="24"/>
          <w:szCs w:val="24"/>
        </w:rPr>
        <w:t xml:space="preserve"> – </w:t>
      </w:r>
      <w:r w:rsidRPr="00DE4F2C">
        <w:rPr>
          <w:rFonts w:ascii="Times New Roman" w:hAnsi="Times New Roman" w:cs="Times New Roman"/>
          <w:sz w:val="24"/>
          <w:szCs w:val="24"/>
        </w:rPr>
        <w:t>that ultimately determine whether species maintain positive long-term growth rates in competitive communities</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w:t>
      </w:r>
      <w:ins w:id="4" w:author="Godwin, Casey" w:date="2018-10-22T15:15:00Z">
        <w:r w:rsidR="00611362">
          <w:rPr>
            <w:rFonts w:ascii="Times New Roman" w:hAnsi="Times New Roman" w:cs="Times New Roman"/>
            <w:sz w:val="24"/>
            <w:szCs w:val="24"/>
          </w:rPr>
          <w:t xml:space="preserve">inequality provides a general framework for </w:t>
        </w:r>
      </w:ins>
      <w:ins w:id="5" w:author="Godwin, Casey" w:date="2018-10-22T15:17:00Z">
        <w:r w:rsidR="00611362">
          <w:rPr>
            <w:rFonts w:ascii="Times New Roman" w:hAnsi="Times New Roman" w:cs="Times New Roman"/>
            <w:sz w:val="24"/>
            <w:szCs w:val="24"/>
          </w:rPr>
          <w:t xml:space="preserve">predicting </w:t>
        </w:r>
      </w:ins>
      <w:ins w:id="6" w:author="Godwin, Casey" w:date="2018-10-22T15:15:00Z">
        <w:r w:rsidR="00611362">
          <w:rPr>
            <w:rFonts w:ascii="Times New Roman" w:hAnsi="Times New Roman" w:cs="Times New Roman"/>
            <w:sz w:val="24"/>
            <w:szCs w:val="24"/>
          </w:rPr>
          <w:t xml:space="preserve">species </w:t>
        </w:r>
        <w:commentRangeStart w:id="7"/>
        <w:r w:rsidR="00611362">
          <w:rPr>
            <w:rFonts w:ascii="Times New Roman" w:hAnsi="Times New Roman" w:cs="Times New Roman"/>
            <w:sz w:val="24"/>
            <w:szCs w:val="24"/>
          </w:rPr>
          <w:t>coexistence</w:t>
        </w:r>
      </w:ins>
      <w:commentRangeEnd w:id="7"/>
      <w:ins w:id="8" w:author="Godwin, Casey" w:date="2018-10-22T15:18:00Z">
        <w:r w:rsidR="00611362">
          <w:rPr>
            <w:rStyle w:val="CommentReference"/>
          </w:rPr>
          <w:commentReference w:id="7"/>
        </w:r>
      </w:ins>
      <w:del w:id="9" w:author="Godwin, Casey" w:date="2018-10-22T15:16:00Z">
        <w:r w:rsidRPr="00DE4F2C" w:rsidDel="00611362">
          <w:rPr>
            <w:rFonts w:ascii="Times New Roman" w:hAnsi="Times New Roman" w:cs="Times New Roman"/>
            <w:sz w:val="24"/>
            <w:szCs w:val="24"/>
          </w:rPr>
          <w:delText xml:space="preserve">framework is a more general </w:delText>
        </w:r>
        <w:r w:rsidR="0017234A" w:rsidDel="00611362">
          <w:rPr>
            <w:rFonts w:ascii="Times New Roman" w:hAnsi="Times New Roman" w:cs="Times New Roman"/>
            <w:sz w:val="24"/>
            <w:szCs w:val="24"/>
          </w:rPr>
          <w:delText>framework</w:delText>
        </w:r>
        <w:r w:rsidRPr="00DE4F2C" w:rsidDel="00611362">
          <w:rPr>
            <w:rFonts w:ascii="Times New Roman" w:hAnsi="Times New Roman" w:cs="Times New Roman"/>
            <w:sz w:val="24"/>
            <w:szCs w:val="24"/>
          </w:rPr>
          <w:delText xml:space="preserve"> for understanding species coexistence</w:delText>
        </w:r>
      </w:del>
      <w:r w:rsidRPr="00DE4F2C">
        <w:rPr>
          <w:rFonts w:ascii="Times New Roman" w:hAnsi="Times New Roman" w:cs="Times New Roman"/>
          <w:sz w:val="24"/>
          <w:szCs w:val="24"/>
        </w:rPr>
        <w:t>.</w:t>
      </w:r>
    </w:p>
    <w:p w14:paraId="463E490A" w14:textId="0B6EB027" w:rsidR="0087540E" w:rsidRPr="00F43404" w:rsidRDefault="0017234A" w:rsidP="0087540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With </w:t>
      </w:r>
      <w:r w:rsidR="000B5960" w:rsidRPr="000B5960">
        <w:rPr>
          <w:rFonts w:ascii="Times New Roman" w:hAnsi="Times New Roman" w:cs="Times New Roman"/>
          <w:sz w:val="24"/>
          <w:szCs w:val="24"/>
        </w:rPr>
        <w:t>Chesson</w:t>
      </w:r>
      <w:r>
        <w:rPr>
          <w:rFonts w:ascii="Times New Roman" w:hAnsi="Times New Roman" w:cs="Times New Roman"/>
          <w:sz w:val="24"/>
          <w:szCs w:val="24"/>
        </w:rPr>
        <w:t xml:space="preserve">’s general framework of species coexistence </w:t>
      </w:r>
      <w:commentRangeStart w:id="10"/>
      <w:r>
        <w:rPr>
          <w:rFonts w:ascii="Times New Roman" w:hAnsi="Times New Roman" w:cs="Times New Roman"/>
          <w:sz w:val="24"/>
          <w:szCs w:val="24"/>
        </w:rPr>
        <w:t xml:space="preserve">now established </w:t>
      </w:r>
      <w:r w:rsidR="000B5960" w:rsidRPr="000B5960">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0B5960" w:rsidRPr="000B5960">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000B5960" w:rsidRPr="000B5960">
        <w:rPr>
          <w:rFonts w:ascii="Times New Roman" w:hAnsi="Times New Roman" w:cs="Times New Roman"/>
          <w:sz w:val="24"/>
          <w:szCs w:val="24"/>
        </w:rPr>
        <w:fldChar w:fldCharType="end"/>
      </w:r>
      <w:commentRangeEnd w:id="10"/>
      <w:r w:rsidR="00EC1BD5">
        <w:rPr>
          <w:rStyle w:val="CommentReference"/>
        </w:rPr>
        <w:commentReference w:id="10"/>
      </w:r>
      <w:r>
        <w:rPr>
          <w:rFonts w:ascii="Times New Roman" w:hAnsi="Times New Roman" w:cs="Times New Roman"/>
          <w:sz w:val="24"/>
          <w:szCs w:val="24"/>
        </w:rPr>
        <w:t xml:space="preserve">, much attention in ecology has turned towards the empirical measurement of niche and relative fitness differences. </w:t>
      </w:r>
      <w:commentRangeStart w:id="11"/>
      <w:r>
        <w:rPr>
          <w:rFonts w:ascii="Times New Roman" w:hAnsi="Times New Roman" w:cs="Times New Roman"/>
          <w:sz w:val="24"/>
          <w:szCs w:val="24"/>
        </w:rPr>
        <w:t>But</w:t>
      </w:r>
      <w:commentRangeEnd w:id="11"/>
      <w:r w:rsidR="00EF341F">
        <w:rPr>
          <w:rStyle w:val="CommentReference"/>
        </w:rPr>
        <w:commentReference w:id="11"/>
      </w:r>
      <w:r>
        <w:rPr>
          <w:rFonts w:ascii="Times New Roman" w:hAnsi="Times New Roman" w:cs="Times New Roman"/>
          <w:sz w:val="24"/>
          <w:szCs w:val="24"/>
        </w:rPr>
        <w:t xml:space="preserve"> as the new theory has caught the attention of empiricists, there has been a rapid proliferation in </w:t>
      </w:r>
      <w:del w:id="12" w:author="Godwin, Casey" w:date="2018-10-22T15:19:00Z">
        <w:r w:rsidDel="00611362">
          <w:rPr>
            <w:rFonts w:ascii="Times New Roman" w:hAnsi="Times New Roman" w:cs="Times New Roman"/>
            <w:sz w:val="24"/>
            <w:szCs w:val="24"/>
          </w:rPr>
          <w:delText xml:space="preserve">there has been a proliferation in </w:delText>
        </w:r>
      </w:del>
      <w:r>
        <w:rPr>
          <w:rFonts w:ascii="Times New Roman" w:hAnsi="Times New Roman" w:cs="Times New Roman"/>
          <w:sz w:val="24"/>
          <w:szCs w:val="24"/>
        </w:rPr>
        <w:t xml:space="preserve">the variety of ways ND and RFD are measured, and the models they are applied to in order to predict whether or not species will coexist. For example, </w:t>
      </w:r>
      <w:r w:rsidR="00C246EE">
        <w:rPr>
          <w:rFonts w:ascii="Times New Roman" w:hAnsi="Times New Roman" w:cs="Times New Roman"/>
          <w:sz w:val="24"/>
          <w:szCs w:val="24"/>
        </w:rPr>
        <w:t>some</w:t>
      </w:r>
      <w:r>
        <w:rPr>
          <w:rFonts w:ascii="Times New Roman" w:hAnsi="Times New Roman" w:cs="Times New Roman"/>
          <w:sz w:val="24"/>
          <w:szCs w:val="24"/>
        </w:rPr>
        <w:t xml:space="preserve"> ecologists </w:t>
      </w:r>
      <w:r w:rsidR="00C246EE">
        <w:rPr>
          <w:rFonts w:ascii="Times New Roman" w:hAnsi="Times New Roman" w:cs="Times New Roman"/>
          <w:sz w:val="24"/>
          <w:szCs w:val="24"/>
        </w:rPr>
        <w:t xml:space="preserve">have quantified ND and RFD by </w:t>
      </w:r>
      <w:r>
        <w:rPr>
          <w:rFonts w:ascii="Times New Roman" w:hAnsi="Times New Roman" w:cs="Times New Roman"/>
          <w:sz w:val="24"/>
          <w:szCs w:val="24"/>
        </w:rPr>
        <w:t>u</w:t>
      </w:r>
      <w:r w:rsidR="00C246EE">
        <w:rPr>
          <w:rFonts w:ascii="Times New Roman" w:hAnsi="Times New Roman" w:cs="Times New Roman"/>
          <w:sz w:val="24"/>
          <w:szCs w:val="24"/>
        </w:rPr>
        <w:t>sing</w:t>
      </w:r>
      <w:r>
        <w:rPr>
          <w:rFonts w:ascii="Times New Roman" w:hAnsi="Times New Roman" w:cs="Times New Roman"/>
          <w:sz w:val="24"/>
          <w:szCs w:val="24"/>
        </w:rPr>
        <w:t xml:space="preserve"> m</w:t>
      </w:r>
      <w:r w:rsidR="00C246EE">
        <w:rPr>
          <w:rFonts w:ascii="Times New Roman" w:hAnsi="Times New Roman" w:cs="Times New Roman"/>
          <w:sz w:val="24"/>
          <w:szCs w:val="24"/>
        </w:rPr>
        <w:t xml:space="preserve">utual-invasibility experiments to quantify the </w:t>
      </w:r>
      <w:del w:id="13" w:author="Godwin, Casey" w:date="2018-10-22T15:29:00Z">
        <w:r w:rsidR="00C246EE" w:rsidDel="00EC1BD5">
          <w:rPr>
            <w:rFonts w:ascii="Times New Roman" w:hAnsi="Times New Roman" w:cs="Times New Roman"/>
            <w:sz w:val="24"/>
            <w:szCs w:val="24"/>
          </w:rPr>
          <w:delText xml:space="preserve">strength of competition </w:delText>
        </w:r>
      </w:del>
      <w:ins w:id="14" w:author="Godwin, Casey" w:date="2018-10-22T15:29:00Z">
        <w:r w:rsidR="00EC1BD5">
          <w:rPr>
            <w:rFonts w:ascii="Times New Roman" w:hAnsi="Times New Roman" w:cs="Times New Roman"/>
            <w:sz w:val="24"/>
            <w:szCs w:val="24"/>
          </w:rPr>
          <w:t xml:space="preserve">sensitivity to </w:t>
        </w:r>
        <w:commentRangeStart w:id="15"/>
        <w:r w:rsidR="00EC1BD5">
          <w:rPr>
            <w:rFonts w:ascii="Times New Roman" w:hAnsi="Times New Roman" w:cs="Times New Roman"/>
            <w:sz w:val="24"/>
            <w:szCs w:val="24"/>
          </w:rPr>
          <w:t>competition</w:t>
        </w:r>
        <w:commentRangeEnd w:id="15"/>
        <w:r w:rsidR="00EC1BD5">
          <w:rPr>
            <w:rStyle w:val="CommentReference"/>
          </w:rPr>
          <w:commentReference w:id="15"/>
        </w:r>
        <w:r w:rsidR="00EC1BD5">
          <w:rPr>
            <w:rFonts w:ascii="Times New Roman" w:hAnsi="Times New Roman" w:cs="Times New Roman"/>
            <w:sz w:val="24"/>
            <w:szCs w:val="24"/>
          </w:rPr>
          <w:t xml:space="preserve"> </w:t>
        </w:r>
      </w:ins>
      <w:r w:rsidR="00C246EE">
        <w:rPr>
          <w:rFonts w:ascii="Times New Roman" w:hAnsi="Times New Roman" w:cs="Times New Roman"/>
          <w:sz w:val="24"/>
          <w:szCs w:val="24"/>
        </w:rPr>
        <w:t>among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&lt;EndNote&gt;&lt;Cite&gt;&lt;Author&gt;Narwani&lt;/Author&gt;&lt;Year&gt;2013&lt;/Year&gt;&lt;RecNum&gt;5710&lt;/RecNum&gt;&lt;DisplayText&gt;(Narwani et al. 2013)&lt;/DisplayText&gt;&lt;record&gt;&lt;rec-number&gt;5710&lt;/rec-number&gt;&lt;foreign-keys&gt;&lt;key app="EN" db-id="5x0z2evrjt2tvdefdrmved2kr5z5apftstrd" timestamp="1477072660"&gt;5710&lt;/key&gt;&lt;key app="ENWeb" db-id=""&gt;0&lt;/key&gt;&lt;/foreign-keys&gt;&lt;ref-type name="Journal Article"&gt;17&lt;/ref-type&gt;&lt;contributors&gt;&lt;authors&gt;&lt;author&gt;Narwani, Anita&lt;/author&gt;&lt;author&gt;Alexandrou, Markos A.&lt;/author&gt;&lt;author&gt;Oakley, Todd H.&lt;/author&gt;&lt;author&gt;Carroll, Ian T.&lt;/author&gt;&lt;author&gt;Cardinale, Bradley J.&lt;/author&gt;&lt;/authors&gt;&lt;/contributors&gt;&lt;titles&gt;&lt;title&gt;Experimental evidence that evolutionary relatedness does not affect the ecological mechanisms of coexistence in freshwater green algae&lt;/title&gt;&lt;secondary-title&gt;Ecology Letters&lt;/secondary-title&gt;&lt;/titles&gt;&lt;periodical&gt;&lt;full-title&gt;Ecology Letters&lt;/full-title&gt;&lt;/periodical&gt;&lt;pages&gt;1373-1381&lt;/pages&gt;&lt;volume&gt;16&lt;/volume&gt;&lt;number&gt;11&lt;/number&gt;&lt;keywords&gt;&lt;keyword&gt;biodiversity&lt;/keyword&gt;&lt;keyword&gt;coexistence&lt;/keyword&gt;&lt;keyword&gt;community phylogenetics&lt;/keyword&gt;&lt;keyword&gt;competition&lt;/keyword&gt;&lt;keyword&gt;evolutionary ecology&lt;/keyword&gt;&lt;keyword&gt;niche differences&lt;/keyword&gt;&lt;keyword&gt;phytoplankton&lt;/keyword&gt;&lt;keyword&gt;relative fitness differences&lt;/keyword&gt;&lt;/keywords&gt;&lt;dates&gt;&lt;year&gt;2013&lt;/year&gt;&lt;/dates&gt;&lt;isbn&gt;1461-0248&lt;/isbn&gt;&lt;label&gt;15&lt;/label&gt;&lt;urls&gt;&lt;related-urls&gt;&lt;url&gt;http://dx.doi.org/10.1111/ele.12182&lt;/url&gt;&lt;/related-urls&gt;&lt;/urls&gt;&lt;electronic-resource-num&gt;10.1111/ele.12182&lt;/electronic-resource-num&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C246EE">
        <w:rPr>
          <w:rFonts w:ascii="Times New Roman" w:hAnsi="Times New Roman" w:cs="Times New Roman"/>
          <w:sz w:val="24"/>
          <w:szCs w:val="24"/>
        </w:rPr>
        <w:t xml:space="preserve">, which is then decomposed into a niche difference among two species, and a measure of the competitive hierarchy caused by fitness differences </w: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 </w:instrTex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EN.CITE.DATA </w:instrText>
      </w:r>
      <w:r w:rsidR="00C246EE">
        <w:rPr>
          <w:rFonts w:ascii="Times New Roman" w:hAnsi="Times New Roman" w:cs="Times New Roman"/>
          <w:sz w:val="24"/>
          <w:szCs w:val="24"/>
        </w:rPr>
      </w:r>
      <w:r w:rsidR="00C246EE">
        <w:rPr>
          <w:rFonts w:ascii="Times New Roman" w:hAnsi="Times New Roman" w:cs="Times New Roman"/>
          <w:sz w:val="24"/>
          <w:szCs w:val="24"/>
        </w:rPr>
        <w:fldChar w:fldCharType="end"/>
      </w:r>
      <w:r w:rsidR="00C246EE">
        <w:rPr>
          <w:rFonts w:ascii="Times New Roman" w:hAnsi="Times New Roman" w:cs="Times New Roman"/>
          <w:sz w:val="24"/>
          <w:szCs w:val="24"/>
        </w:rPr>
      </w:r>
      <w:r w:rsidR="00C246EE">
        <w:rPr>
          <w:rFonts w:ascii="Times New Roman" w:hAnsi="Times New Roman" w:cs="Times New Roman"/>
          <w:sz w:val="24"/>
          <w:szCs w:val="24"/>
        </w:rPr>
        <w:fldChar w:fldCharType="separate"/>
      </w:r>
      <w:r w:rsidR="00C246EE">
        <w:rPr>
          <w:rFonts w:ascii="Times New Roman" w:hAnsi="Times New Roman" w:cs="Times New Roman"/>
          <w:noProof/>
          <w:sz w:val="24"/>
          <w:szCs w:val="24"/>
        </w:rPr>
        <w:t>(Carroll et al. 2011)</w:t>
      </w:r>
      <w:r w:rsidR="00C246EE">
        <w:rPr>
          <w:rFonts w:ascii="Times New Roman" w:hAnsi="Times New Roman" w:cs="Times New Roman"/>
          <w:sz w:val="24"/>
          <w:szCs w:val="24"/>
        </w:rPr>
        <w:fldChar w:fldCharType="end"/>
      </w:r>
      <w:r w:rsidR="00C246EE">
        <w:rPr>
          <w:rFonts w:ascii="Times New Roman" w:hAnsi="Times New Roman" w:cs="Times New Roman"/>
          <w:sz w:val="24"/>
          <w:szCs w:val="24"/>
        </w:rPr>
        <w:t xml:space="preserve">. This </w:t>
      </w:r>
      <w:r w:rsidR="00C246EE">
        <w:rPr>
          <w:rFonts w:ascii="Times New Roman" w:hAnsi="Times New Roman" w:cs="Times New Roman"/>
          <w:sz w:val="24"/>
          <w:szCs w:val="24"/>
        </w:rPr>
        <w:lastRenderedPageBreak/>
        <w:t xml:space="preserve">approach has been mostly applied in experiments using fast-growing organisms like algae in aquatic mesocosms where steady-state cultures are relatively easy to maintain. Others have taken the approach of measuring a signature of niche differences called negative frequency dependence, and then </w:t>
      </w:r>
      <w:r w:rsidR="00C246EE" w:rsidRPr="00F43404">
        <w:rPr>
          <w:rFonts w:ascii="Times New Roman" w:hAnsi="Times New Roman" w:cs="Times New Roman"/>
          <w:sz w:val="24"/>
          <w:szCs w:val="24"/>
        </w:rPr>
        <w:t xml:space="preserve">estimating relative fitness differences as the impact of competition on species growth rates after frequency dependence is experimentally removed from the interaction. This has been an approach taken by terrestrial ecologists who have been able to manipulate the frequency of a species populations represented in a community of plants </w:t>
      </w:r>
      <w:r w:rsidR="00C246EE" w:rsidRPr="00F43404">
        <w:rPr>
          <w:rFonts w:ascii="Times New Roman" w:hAnsi="Times New Roman" w:cs="Times New Roman"/>
          <w:sz w:val="24"/>
          <w:szCs w:val="24"/>
        </w:rPr>
        <w:fldChar w:fldCharType="begin"/>
      </w:r>
      <w:r w:rsidR="00C246EE" w:rsidRPr="00F43404">
        <w:rPr>
          <w:rFonts w:ascii="Times New Roman" w:hAnsi="Times New Roman" w:cs="Times New Roman"/>
          <w:sz w:val="24"/>
          <w:szCs w:val="24"/>
        </w:rPr>
        <w:instrText xml:space="preserve"> ADDIN EN.CITE &lt;EndNote&gt;&lt;Cite&gt;&lt;Author&gt;Levine&lt;/Author&gt;&lt;Year&gt;2009&lt;/Year&gt;&lt;RecNum&gt;5012&lt;/RecNum&gt;&lt;DisplayText&gt;(Levine and HilleRisLambers 2009)&lt;/DisplayText&gt;&lt;record&gt;&lt;rec-number&gt;5012&lt;/rec-number&gt;&lt;foreign-keys&gt;&lt;key app="EN" db-id="5x0z2evrjt2tvdefdrmved2kr5z5apftstrd" timestamp="1477072660"&gt;5012&lt;/key&gt;&lt;key app="ENWeb" db-id=""&gt;0&lt;/key&gt;&lt;/foreign-keys&gt;&lt;ref-type name="Journal Article"&gt;17&lt;/ref-type&gt;&lt;contributors&gt;&lt;authors&gt;&lt;author&gt;Levine, J. M.&lt;/author&gt;&lt;author&gt;HilleRisLambers, J.&lt;/author&gt;&lt;/authors&gt;&lt;/contributors&gt;&lt;auth-address&gt;[Levine, JM] Univ Calif Santa Barbara, Dept Ecol Evolut &amp;amp; Marine Biol, Santa Barbara, CA 93106 USA. [HilleRisLambers, J] Univ Washington, Dept Biol, Seattle, WA 98195 USA.&amp;#xD;Levine, JM (reprint author), Univ Calif Santa Barbara, Dept Ecol Evolut &amp;amp; Marine Biol, Santa Barbara, CA 93106 USA&amp;#xD;levine@lifesci.ucsb.edu jhrl@u.washington.edu&lt;/auth-address&gt;&lt;titles&gt;&lt;title&gt;The importance of niches for the maintenance of species diversity&lt;/title&gt;&lt;secondary-title&gt;Nature&lt;/secondary-title&gt;&lt;alt-title&gt;Nature&lt;/alt-title&gt;&lt;/titles&gt;&lt;periodical&gt;&lt;full-title&gt;Nature&lt;/full-title&gt;&lt;/periodical&gt;&lt;alt-periodical&gt;&lt;full-title&gt;Nature&lt;/full-title&gt;&lt;/alt-periodical&gt;&lt;pages&gt;254-U130&lt;/pages&gt;&lt;volume&gt;461&lt;/volume&gt;&lt;number&gt;7261&lt;/number&gt;&lt;keywords&gt;&lt;keyword&gt;coexistence&lt;/keyword&gt;&lt;keyword&gt;variability&lt;/keyword&gt;&lt;keyword&gt;predation&lt;/keyword&gt;&lt;keyword&gt;dynamics&lt;/keyword&gt;&lt;keyword&gt;climate&lt;/keyword&gt;&lt;keyword&gt;plants&lt;/keyword&gt;&lt;/keywords&gt;&lt;dates&gt;&lt;year&gt;2009&lt;/year&gt;&lt;pub-dates&gt;&lt;date&gt;Sep&lt;/date&gt;&lt;/pub-dates&gt;&lt;/dates&gt;&lt;isbn&gt;0028-0836&lt;/isbn&gt;&lt;accession-num&gt;WOS:000269654600042&lt;/accession-num&gt;&lt;work-type&gt;Article&lt;/work-type&gt;&lt;urls&gt;&lt;related-urls&gt;&lt;url&gt;&amp;lt;Go to ISI&amp;gt;://WOS:000269654600042&lt;/url&gt;&lt;/related-urls&gt;&lt;/urls&gt;&lt;electronic-resource-num&gt;10.1038/nature08251&lt;/electronic-resource-num&gt;&lt;language&gt;English&lt;/language&gt;&lt;/record&gt;&lt;/Cite&gt;&lt;/EndNote&gt;</w:instrText>
      </w:r>
      <w:r w:rsidR="00C246EE" w:rsidRPr="00F43404">
        <w:rPr>
          <w:rFonts w:ascii="Times New Roman" w:hAnsi="Times New Roman" w:cs="Times New Roman"/>
          <w:sz w:val="24"/>
          <w:szCs w:val="24"/>
        </w:rPr>
        <w:fldChar w:fldCharType="separate"/>
      </w:r>
      <w:r w:rsidR="00C246EE" w:rsidRPr="00F43404">
        <w:rPr>
          <w:rFonts w:ascii="Times New Roman" w:hAnsi="Times New Roman" w:cs="Times New Roman"/>
          <w:noProof/>
          <w:sz w:val="24"/>
          <w:szCs w:val="24"/>
        </w:rPr>
        <w:t>(Levine and HilleRisLambers 2009)</w:t>
      </w:r>
      <w:r w:rsidR="00C246EE" w:rsidRPr="00F43404">
        <w:rPr>
          <w:rFonts w:ascii="Times New Roman" w:hAnsi="Times New Roman" w:cs="Times New Roman"/>
          <w:sz w:val="24"/>
          <w:szCs w:val="24"/>
        </w:rPr>
        <w:fldChar w:fldCharType="end"/>
      </w:r>
      <w:r w:rsidR="00C246EE" w:rsidRPr="00F43404">
        <w:rPr>
          <w:rFonts w:ascii="Times New Roman" w:hAnsi="Times New Roman" w:cs="Times New Roman"/>
          <w:sz w:val="24"/>
          <w:szCs w:val="24"/>
        </w:rPr>
        <w:t xml:space="preserve">. </w:t>
      </w:r>
      <w:r w:rsidR="00A20955" w:rsidRPr="00F43404">
        <w:rPr>
          <w:rFonts w:ascii="Times New Roman" w:hAnsi="Times New Roman" w:cs="Times New Roman"/>
          <w:sz w:val="24"/>
          <w:szCs w:val="24"/>
        </w:rPr>
        <w:t>O</w:t>
      </w:r>
      <w:r w:rsidR="00C246EE" w:rsidRPr="00F43404">
        <w:rPr>
          <w:rFonts w:ascii="Times New Roman" w:hAnsi="Times New Roman" w:cs="Times New Roman"/>
          <w:sz w:val="24"/>
          <w:szCs w:val="24"/>
        </w:rPr>
        <w:t>thers</w:t>
      </w:r>
      <w:r w:rsidR="00A20955" w:rsidRPr="00F43404">
        <w:rPr>
          <w:rFonts w:ascii="Times New Roman" w:hAnsi="Times New Roman" w:cs="Times New Roman"/>
          <w:sz w:val="24"/>
          <w:szCs w:val="24"/>
        </w:rPr>
        <w:t xml:space="preserve"> empirical methods include fitting different growth models, including the Lotka-Volterra model, MacArthur’s consumer model or Tilman’s consumer</w:t>
      </w:r>
      <w:r w:rsidR="008667CF" w:rsidRPr="00F43404">
        <w:rPr>
          <w:rFonts w:ascii="Times New Roman" w:hAnsi="Times New Roman" w:cs="Times New Roman"/>
          <w:sz w:val="24"/>
          <w:szCs w:val="24"/>
        </w:rPr>
        <w:t>-resource</w:t>
      </w:r>
      <w:r w:rsidR="00A20955" w:rsidRPr="00F43404">
        <w:rPr>
          <w:rFonts w:ascii="Times New Roman" w:hAnsi="Times New Roman" w:cs="Times New Roman"/>
          <w:sz w:val="24"/>
          <w:szCs w:val="24"/>
        </w:rPr>
        <w:t xml:space="preserve"> model, to empirical data to estimate ND and RFD. </w:t>
      </w:r>
    </w:p>
    <w:p w14:paraId="1D6C2A6C" w14:textId="0CCB1327" w:rsidR="0087540E" w:rsidRPr="0087540E" w:rsidRDefault="00C246EE" w:rsidP="0087540E">
      <w:pPr>
        <w:pStyle w:val="Normal1"/>
        <w:spacing w:line="360" w:lineRule="auto"/>
        <w:ind w:firstLine="450"/>
        <w:rPr>
          <w:rFonts w:ascii="Times New Roman" w:hAnsi="Times New Roman" w:cs="Times New Roman"/>
          <w:sz w:val="24"/>
          <w:szCs w:val="24"/>
        </w:rPr>
      </w:pPr>
      <w:r w:rsidRPr="00F43404">
        <w:rPr>
          <w:rFonts w:ascii="Times New Roman" w:hAnsi="Times New Roman" w:cs="Times New Roman"/>
          <w:sz w:val="24"/>
          <w:szCs w:val="24"/>
        </w:rPr>
        <w:t>As the number of different approaches to measuring ND and RFD have proliferated, it has become clear to us that ecologists</w:t>
      </w:r>
      <w:r w:rsidR="0087540E" w:rsidRPr="00F43404">
        <w:rPr>
          <w:rFonts w:ascii="Times New Roman" w:hAnsi="Times New Roman" w:cs="Times New Roman"/>
          <w:sz w:val="24"/>
          <w:szCs w:val="24"/>
        </w:rPr>
        <w:t xml:space="preserve"> are using methods and models</w:t>
      </w:r>
      <w:r w:rsidR="0087540E">
        <w:rPr>
          <w:rFonts w:ascii="Times New Roman" w:hAnsi="Times New Roman" w:cs="Times New Roman"/>
          <w:sz w:val="24"/>
          <w:szCs w:val="24"/>
        </w:rPr>
        <w:t xml:space="preserve"> that make differing assumptions, and which are not always comparable to each other. As a result, there is potential for confusion to occur if, at any point in the future, researchers begin to synthesize measurements taken from different studies and/or compare the contributions of ND and RFD to species coexistence among different groups of organisms. To help circumvent these future problems, we have written this paper to provide a summary and comparison of the </w:t>
      </w:r>
      <w:r w:rsidR="0082257B">
        <w:rPr>
          <w:rFonts w:ascii="Times New Roman" w:hAnsi="Times New Roman" w:cs="Times New Roman"/>
          <w:sz w:val="24"/>
          <w:szCs w:val="24"/>
        </w:rPr>
        <w:t>different</w:t>
      </w:r>
      <w:r w:rsidR="0087540E">
        <w:rPr>
          <w:rFonts w:ascii="Times New Roman" w:hAnsi="Times New Roman" w:cs="Times New Roman"/>
          <w:sz w:val="24"/>
          <w:szCs w:val="24"/>
        </w:rPr>
        <w:t xml:space="preserve"> </w:t>
      </w:r>
      <w:del w:id="16" w:author="Godwin, Casey" w:date="2018-10-22T15:24:00Z">
        <w:r w:rsidR="0087540E" w:rsidDel="00EC1BD5">
          <w:rPr>
            <w:rFonts w:ascii="Times New Roman" w:hAnsi="Times New Roman" w:cs="Times New Roman"/>
            <w:sz w:val="24"/>
            <w:szCs w:val="24"/>
          </w:rPr>
          <w:delText xml:space="preserve">models </w:delText>
        </w:r>
      </w:del>
      <w:ins w:id="17" w:author="Godwin, Casey" w:date="2018-10-22T15:24:00Z">
        <w:r w:rsidR="00EC1BD5">
          <w:rPr>
            <w:rFonts w:ascii="Times New Roman" w:hAnsi="Times New Roman" w:cs="Times New Roman"/>
            <w:sz w:val="24"/>
            <w:szCs w:val="24"/>
          </w:rPr>
          <w:t xml:space="preserve">methods </w:t>
        </w:r>
      </w:ins>
      <w:commentRangeStart w:id="18"/>
      <w:del w:id="19" w:author="Godwin, Casey" w:date="2018-10-22T15:54:00Z">
        <w:r w:rsidR="0087540E" w:rsidDel="00A74DF5">
          <w:rPr>
            <w:rFonts w:ascii="Times New Roman" w:hAnsi="Times New Roman" w:cs="Times New Roman"/>
            <w:sz w:val="24"/>
            <w:szCs w:val="24"/>
          </w:rPr>
          <w:delText xml:space="preserve">and models </w:delText>
        </w:r>
      </w:del>
      <w:r w:rsidR="0087540E">
        <w:rPr>
          <w:rFonts w:ascii="Times New Roman" w:hAnsi="Times New Roman" w:cs="Times New Roman"/>
          <w:sz w:val="24"/>
          <w:szCs w:val="24"/>
        </w:rPr>
        <w:t>that</w:t>
      </w:r>
      <w:commentRangeEnd w:id="18"/>
      <w:r w:rsidR="00F44A42">
        <w:rPr>
          <w:rStyle w:val="CommentReference"/>
        </w:rPr>
        <w:commentReference w:id="18"/>
      </w:r>
      <w:r w:rsidR="0087540E">
        <w:rPr>
          <w:rFonts w:ascii="Times New Roman" w:hAnsi="Times New Roman" w:cs="Times New Roman"/>
          <w:sz w:val="24"/>
          <w:szCs w:val="24"/>
        </w:rPr>
        <w:t xml:space="preserve"> have been used to measure ND and RFD, and to compare </w:t>
      </w:r>
      <w:del w:id="20" w:author="Godwin, Casey" w:date="2018-10-22T15:54:00Z">
        <w:r w:rsidR="0087540E" w:rsidDel="00A74DF5">
          <w:rPr>
            <w:rFonts w:ascii="Times New Roman" w:hAnsi="Times New Roman" w:cs="Times New Roman"/>
            <w:sz w:val="24"/>
            <w:szCs w:val="24"/>
          </w:rPr>
          <w:delText>their contributions</w:delText>
        </w:r>
      </w:del>
      <w:ins w:id="21" w:author="Godwin, Casey" w:date="2018-10-22T15:54:00Z">
        <w:r w:rsidR="00A74DF5">
          <w:rPr>
            <w:rFonts w:ascii="Times New Roman" w:hAnsi="Times New Roman" w:cs="Times New Roman"/>
            <w:sz w:val="24"/>
            <w:szCs w:val="24"/>
          </w:rPr>
          <w:t xml:space="preserve">how each method </w:t>
        </w:r>
      </w:ins>
      <w:del w:id="22" w:author="Godwin, Casey" w:date="2018-10-22T15:54:00Z">
        <w:r w:rsidR="0087540E" w:rsidDel="00A74DF5">
          <w:rPr>
            <w:rFonts w:ascii="Times New Roman" w:hAnsi="Times New Roman" w:cs="Times New Roman"/>
            <w:sz w:val="24"/>
            <w:szCs w:val="24"/>
          </w:rPr>
          <w:delText xml:space="preserve"> to</w:delText>
        </w:r>
      </w:del>
      <w:ins w:id="23" w:author="Godwin, Casey" w:date="2018-10-22T15:54:00Z">
        <w:r w:rsidR="00A74DF5">
          <w:rPr>
            <w:rFonts w:ascii="Times New Roman" w:hAnsi="Times New Roman" w:cs="Times New Roman"/>
            <w:sz w:val="24"/>
            <w:szCs w:val="24"/>
          </w:rPr>
          <w:t>makes predictions regarding</w:t>
        </w:r>
      </w:ins>
      <w:r w:rsidR="0087540E">
        <w:rPr>
          <w:rFonts w:ascii="Times New Roman" w:hAnsi="Times New Roman" w:cs="Times New Roman"/>
          <w:sz w:val="24"/>
          <w:szCs w:val="24"/>
        </w:rPr>
        <w:t xml:space="preserve"> species coexistence. We begin our paper in Part 1 by describing five commonly used empirical methods, going through both the theoretical background of the method, as well we the measurements typically </w:t>
      </w:r>
      <w:commentRangeStart w:id="24"/>
      <w:r w:rsidR="0087540E">
        <w:rPr>
          <w:rFonts w:ascii="Times New Roman" w:hAnsi="Times New Roman" w:cs="Times New Roman"/>
          <w:sz w:val="24"/>
          <w:szCs w:val="24"/>
        </w:rPr>
        <w:t>used to quantify ND and RFD</w:t>
      </w:r>
      <w:commentRangeEnd w:id="24"/>
      <w:r w:rsidR="003C59E3">
        <w:rPr>
          <w:rStyle w:val="CommentReference"/>
        </w:rPr>
        <w:commentReference w:id="24"/>
      </w:r>
      <w:r w:rsidR="0087540E">
        <w:rPr>
          <w:rFonts w:ascii="Times New Roman" w:hAnsi="Times New Roman" w:cs="Times New Roman"/>
          <w:sz w:val="24"/>
          <w:szCs w:val="24"/>
        </w:rPr>
        <w:t xml:space="preserve">. In Part 2 of the paper, we </w:t>
      </w:r>
      <w:r w:rsidR="00602093">
        <w:rPr>
          <w:rFonts w:ascii="Times New Roman" w:hAnsi="Times New Roman" w:cs="Times New Roman"/>
          <w:sz w:val="24"/>
          <w:szCs w:val="24"/>
        </w:rPr>
        <w:t xml:space="preserve">first compare the five methods. We then </w:t>
      </w:r>
      <w:r w:rsidR="0087540E">
        <w:rPr>
          <w:rFonts w:ascii="Times New Roman" w:hAnsi="Times New Roman" w:cs="Times New Roman"/>
          <w:sz w:val="24"/>
          <w:szCs w:val="24"/>
        </w:rPr>
        <w:t xml:space="preserve">summarize when, why, and how each method should be used, and provide the equivalent of a decision-tree that will help empiricists understand the consequences of their decisions when performing experiments to measure ND and RFD. In the final section of the paper, Part 3, we provide some warnings to empiricists that will help prevent future </w:t>
      </w:r>
      <w:r w:rsidR="00A74DF5">
        <w:rPr>
          <w:rFonts w:ascii="Times New Roman" w:hAnsi="Times New Roman" w:cs="Times New Roman"/>
          <w:sz w:val="24"/>
          <w:szCs w:val="24"/>
        </w:rPr>
        <w:t xml:space="preserve">confusion and </w:t>
      </w:r>
      <w:r w:rsidR="0087540E">
        <w:rPr>
          <w:rFonts w:ascii="Times New Roman" w:hAnsi="Times New Roman" w:cs="Times New Roman"/>
          <w:sz w:val="24"/>
          <w:szCs w:val="24"/>
        </w:rPr>
        <w:t>miscalculations, and some suggestions that will help maximize the success of this exciting new field of coexistence theory.</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075520CC"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commonly used empirical methods</w:t>
      </w:r>
    </w:p>
    <w:p w14:paraId="148C6558" w14:textId="54A0AEEF" w:rsidR="0082257B" w:rsidRDefault="005C6399" w:rsidP="00CE1DD8">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Before </w:t>
      </w:r>
      <w:r w:rsidR="00992ECB">
        <w:rPr>
          <w:rFonts w:ascii="Times New Roman" w:hAnsi="Times New Roman" w:cs="Times New Roman"/>
          <w:sz w:val="24"/>
          <w:szCs w:val="24"/>
        </w:rPr>
        <w:t>introducing</w:t>
      </w:r>
      <w:r>
        <w:rPr>
          <w:rFonts w:ascii="Times New Roman" w:hAnsi="Times New Roman" w:cs="Times New Roman"/>
          <w:sz w:val="24"/>
          <w:szCs w:val="24"/>
        </w:rPr>
        <w:t xml:space="preserve"> and review the five commonly used</w:t>
      </w:r>
      <w:r w:rsidR="00992ECB">
        <w:rPr>
          <w:rFonts w:ascii="Times New Roman" w:hAnsi="Times New Roman" w:cs="Times New Roman"/>
          <w:sz w:val="24"/>
          <w:szCs w:val="24"/>
        </w:rPr>
        <w:t xml:space="preserve"> empirical</w:t>
      </w:r>
      <w:r>
        <w:rPr>
          <w:rFonts w:ascii="Times New Roman" w:hAnsi="Times New Roman" w:cs="Times New Roman"/>
          <w:sz w:val="24"/>
          <w:szCs w:val="24"/>
        </w:rPr>
        <w:t xml:space="preserve"> methods, </w:t>
      </w:r>
      <w:r w:rsidR="00992ECB">
        <w:rPr>
          <w:rFonts w:ascii="Times New Roman" w:hAnsi="Times New Roman" w:cs="Times New Roman"/>
          <w:sz w:val="24"/>
          <w:szCs w:val="24"/>
        </w:rPr>
        <w:t xml:space="preserve">we must note that these methods are only to approach the </w:t>
      </w:r>
      <w:r w:rsidR="00CE1DD8">
        <w:rPr>
          <w:rFonts w:ascii="Times New Roman" w:hAnsi="Times New Roman" w:cs="Times New Roman"/>
          <w:sz w:val="24"/>
          <w:szCs w:val="24"/>
        </w:rPr>
        <w:t>flu</w:t>
      </w:r>
      <w:r w:rsidR="00CE1DD8">
        <w:rPr>
          <w:rFonts w:ascii="Times New Roman" w:hAnsi="Times New Roman" w:cs="Times New Roman" w:hint="eastAsia"/>
          <w:sz w:val="24"/>
          <w:szCs w:val="24"/>
          <w:lang w:eastAsia="zh-TW"/>
        </w:rPr>
        <w:t>ct</w:t>
      </w:r>
      <w:r w:rsidR="00F43404">
        <w:rPr>
          <w:rFonts w:ascii="Times New Roman" w:hAnsi="Times New Roman" w:cs="Times New Roman"/>
          <w:sz w:val="24"/>
          <w:szCs w:val="24"/>
        </w:rPr>
        <w:t>uation</w:t>
      </w:r>
      <w:r w:rsidR="00717E8B">
        <w:rPr>
          <w:rFonts w:ascii="Times New Roman" w:hAnsi="Times New Roman" w:cs="Times New Roman"/>
          <w:sz w:val="24"/>
          <w:szCs w:val="24"/>
        </w:rPr>
        <w:t xml:space="preserve"> independent mechanisms</w:t>
      </w:r>
      <w:r w:rsidR="00992ECB">
        <w:rPr>
          <w:rFonts w:ascii="Times New Roman" w:hAnsi="Times New Roman" w:cs="Times New Roman"/>
          <w:sz w:val="24"/>
          <w:szCs w:val="24"/>
        </w:rPr>
        <w:t xml:space="preserve"> (i.e. ND and RFD) </w:t>
      </w:r>
      <w:r>
        <w:rPr>
          <w:rFonts w:ascii="Times New Roman" w:hAnsi="Times New Roman" w:cs="Times New Roman"/>
          <w:sz w:val="24"/>
          <w:szCs w:val="24"/>
        </w:rPr>
        <w:lastRenderedPageBreak/>
        <w:t xml:space="preserve">of the modern coexistence framework. </w:t>
      </w:r>
      <w:r w:rsidR="004B5E55">
        <w:rPr>
          <w:rFonts w:ascii="Times New Roman" w:hAnsi="Times New Roman" w:cs="Times New Roman"/>
          <w:sz w:val="24"/>
          <w:szCs w:val="24"/>
        </w:rPr>
        <w:t xml:space="preserve">Fluctuation-dependent mechanisms include </w:t>
      </w:r>
      <w:r w:rsidR="00F43404">
        <w:rPr>
          <w:rFonts w:ascii="Times New Roman" w:hAnsi="Times New Roman" w:cs="Times New Roman"/>
          <w:sz w:val="24"/>
          <w:szCs w:val="24"/>
        </w:rPr>
        <w:t xml:space="preserve">relative nonlinearity and storage effect (Chesson 2000), </w:t>
      </w:r>
      <w:r w:rsidR="004B5E55">
        <w:rPr>
          <w:rFonts w:ascii="Times New Roman" w:hAnsi="Times New Roman" w:cs="Times New Roman"/>
          <w:sz w:val="24"/>
          <w:szCs w:val="24"/>
        </w:rPr>
        <w:t>but these mechanisms have not been tested empirically</w:t>
      </w:r>
      <w:r w:rsidR="00CE1DD8">
        <w:rPr>
          <w:rFonts w:ascii="Times New Roman" w:hAnsi="Times New Roman" w:cs="Times New Roman"/>
          <w:sz w:val="24"/>
          <w:szCs w:val="24"/>
        </w:rPr>
        <w:t xml:space="preserve"> (but see </w:t>
      </w:r>
      <w:r w:rsidR="00CE1DD8">
        <w:rPr>
          <w:rFonts w:ascii="Times New Roman" w:hAnsi="Times New Roman" w:cs="Times New Roman"/>
          <w:sz w:val="24"/>
          <w:szCs w:val="24"/>
        </w:rPr>
        <w:fldChar w:fldCharType="begin" w:fldLock="1"/>
      </w:r>
      <w:r w:rsidR="00A87B14">
        <w:rPr>
          <w:rFonts w:ascii="Times New Roman" w:hAnsi="Times New Roman" w:cs="Times New Roman"/>
          <w:sz w:val="24"/>
          <w:szCs w:val="24"/>
        </w:rPr>
        <w:instrText>ADDIN CSL_CITATION {"citationItems":[{"id":"ITEM-1","itemData":{"abstract":"Fluctuating environmental conditions are thought to be important for the maintenance of species diversity, and yet our understanding of the relative contribution of different fluctuation-dependent coexistence mechanisms (the temporal storage effect and relative nonlinearity of competition) in real systems is limited. Using experiments and simulations, we show that both mechanisms consistently affect coexistence and that, contrary to long-held assumptions, the effect of relative nonlinearity can be larger in magnitude. These results may be general in that the simultaneous emergence of both mechanisms rests on two factors common to nearly all ecological systems, from the human gut to the soil microbiome: variable environmental conditions and saturating population growth rates.Understanding the origins and maintenance of biodiversity remains one of biology’s grand challenges. From theory and observational evidence, we know that variability in environmental conditions through time is likely critical to the coexistence of competing species. Nevertheless, experimental tests of fluctuation-driven coexistence are rare and have typically focused on just one of two potential mechanisms, the temporal storage effect, to the neglect of the theoretically equally plausible mechanism known as relative nonlinearity of competition. We combined experiments and simulations in a system of nectar yeasts to quantify the relative contribution of the two mechanisms to coexistence. Resource competition models parameterized from single-species assays predicted the outcomes of mixed-culture competition experiments with 83% accuracy. Model simulations revealed that both mechanisms have measurable effects on coexistence and that relative nonlinearity can be equal or greater in magnitude to the temporal storage effect. In addition, we show that their effect on coexistence can be both antagonistic and complementary. These results falsify the common assumption that relative nonlinearity is of negligible importance, and in doing so reveal the importance of testing coexistence mechanisms in combination.","author":[{"dropping-particle":"","family":"Letten","given":"Andrew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container-title":"Proceedings of the National Academy of Sciences","id":"ITEM-1","issue":"26","issued":{"date-parts":[["2018","6","26"]]},"page":"6745 LP - 6750","title":"Species coexistence through simultaneous fluctuation-dependent mechanisms","type":"article-journal","volume":"115"},"uris":["http://www.mendeley.com/documents/?uuid=58e580dd-0853-4159-a069-3bc2f8b9e72a"]}],"mendeley":{"formattedCitation":"(Letten et al. 2018)","manualFormatting":"Letten et al. 2018)","plainTextFormattedCitation":"(Letten et al. 2018)","previouslyFormattedCitation":"(Letten et al. 2018)"},"properties":{"noteIndex":0},"schema":"https://github.com/citation-style-language/schema/raw/master/csl-citation.json"}</w:instrText>
      </w:r>
      <w:r w:rsidR="00CE1DD8">
        <w:rPr>
          <w:rFonts w:ascii="Times New Roman" w:hAnsi="Times New Roman" w:cs="Times New Roman"/>
          <w:sz w:val="24"/>
          <w:szCs w:val="24"/>
        </w:rPr>
        <w:fldChar w:fldCharType="separate"/>
      </w:r>
      <w:r w:rsidR="00CE1DD8" w:rsidRPr="00CE1DD8">
        <w:rPr>
          <w:rFonts w:ascii="Times New Roman" w:hAnsi="Times New Roman" w:cs="Times New Roman"/>
          <w:noProof/>
          <w:sz w:val="24"/>
          <w:szCs w:val="24"/>
        </w:rPr>
        <w:t>Letten et al. 2018)</w:t>
      </w:r>
      <w:r w:rsidR="00CE1DD8">
        <w:rPr>
          <w:rFonts w:ascii="Times New Roman" w:hAnsi="Times New Roman" w:cs="Times New Roman"/>
          <w:sz w:val="24"/>
          <w:szCs w:val="24"/>
        </w:rPr>
        <w:fldChar w:fldCharType="end"/>
      </w:r>
      <w:r w:rsidR="004B5E55">
        <w:rPr>
          <w:rFonts w:ascii="Times New Roman" w:hAnsi="Times New Roman" w:cs="Times New Roman"/>
          <w:sz w:val="24"/>
          <w:szCs w:val="24"/>
        </w:rPr>
        <w:t xml:space="preserve">. </w:t>
      </w:r>
      <w:r>
        <w:rPr>
          <w:rFonts w:ascii="Times New Roman" w:hAnsi="Times New Roman" w:cs="Times New Roman"/>
          <w:sz w:val="24"/>
          <w:szCs w:val="24"/>
        </w:rPr>
        <w:t xml:space="preserve">The frequency independent mechanisms are funded on </w:t>
      </w:r>
      <w:r w:rsidR="0082257B">
        <w:rPr>
          <w:rFonts w:ascii="Times New Roman" w:hAnsi="Times New Roman" w:cs="Times New Roman"/>
          <w:sz w:val="24"/>
          <w:szCs w:val="24"/>
        </w:rPr>
        <w:t>Chesson’s key insight</w:t>
      </w:r>
      <w:r w:rsidR="0082257B">
        <w:rPr>
          <w:rFonts w:ascii="Times New Roman" w:hAnsi="Times New Roman" w:cs="Times New Roman" w:hint="eastAsia"/>
          <w:sz w:val="24"/>
          <w:szCs w:val="24"/>
          <w:lang w:eastAsia="zh-TW"/>
        </w:rPr>
        <w:t xml:space="preserve"> t</w:t>
      </w:r>
      <w:r w:rsidR="0082257B">
        <w:rPr>
          <w:rFonts w:ascii="Times New Roman" w:hAnsi="Times New Roman" w:cs="Times New Roman"/>
          <w:sz w:val="24"/>
          <w:szCs w:val="24"/>
          <w:lang w:eastAsia="zh-TW"/>
        </w:rPr>
        <w:t xml:space="preserve">oward the mutual invasibility </w:t>
      </w:r>
      <w:r w:rsidRPr="00B76E7F">
        <w:rPr>
          <w:rFonts w:ascii="Times New Roman" w:hAnsi="Times New Roman" w:cs="Times New Roman"/>
          <w:sz w:val="24"/>
          <w:szCs w:val="24"/>
        </w:rPr>
        <w:t>criteria</w:t>
      </w:r>
      <w:r w:rsidR="0082257B">
        <w:rPr>
          <w:rFonts w:ascii="Times New Roman" w:hAnsi="Times New Roman" w:cs="Times New Roman"/>
          <w:sz w:val="24"/>
          <w:szCs w:val="24"/>
          <w:lang w:eastAsia="zh-TW"/>
        </w:rPr>
        <w:t xml:space="preserve">. The mutual invasibility </w:t>
      </w:r>
      <w:r w:rsidRPr="00B76E7F">
        <w:rPr>
          <w:rFonts w:ascii="Times New Roman" w:hAnsi="Times New Roman" w:cs="Times New Roman"/>
          <w:sz w:val="24"/>
          <w:szCs w:val="24"/>
        </w:rPr>
        <w:t xml:space="preserve">criteria </w:t>
      </w:r>
      <w:r w:rsidR="0082257B">
        <w:rPr>
          <w:rFonts w:ascii="Times New Roman" w:hAnsi="Times New Roman" w:cs="Times New Roman"/>
          <w:sz w:val="24"/>
          <w:szCs w:val="24"/>
          <w:lang w:eastAsia="zh-TW"/>
        </w:rPr>
        <w:t>means, f</w:t>
      </w:r>
      <w:r w:rsidR="0082257B" w:rsidRPr="00B0403D">
        <w:rPr>
          <w:rFonts w:ascii="Times New Roman" w:hAnsi="Times New Roman" w:cs="Times New Roman"/>
          <w:sz w:val="24"/>
          <w:szCs w:val="24"/>
        </w:rPr>
        <w:t xml:space="preserve">or any two species (e.g. </w:t>
      </w:r>
      <w:r w:rsidR="0082257B" w:rsidRPr="009F29C6">
        <w:rPr>
          <w:rFonts w:ascii="Times New Roman" w:hAnsi="Times New Roman" w:cs="Times New Roman"/>
          <w:i/>
          <w:sz w:val="24"/>
          <w:szCs w:val="24"/>
        </w:rPr>
        <w:t>i</w:t>
      </w:r>
      <w:r w:rsidR="0082257B" w:rsidRPr="00B0403D">
        <w:rPr>
          <w:rFonts w:ascii="Times New Roman" w:hAnsi="Times New Roman" w:cs="Times New Roman"/>
          <w:sz w:val="24"/>
          <w:szCs w:val="24"/>
        </w:rPr>
        <w:t xml:space="preserve"> and </w:t>
      </w:r>
      <w:r w:rsidR="0082257B" w:rsidRPr="009F29C6">
        <w:rPr>
          <w:rFonts w:ascii="Times New Roman" w:hAnsi="Times New Roman" w:cs="Times New Roman"/>
          <w:i/>
          <w:sz w:val="24"/>
          <w:szCs w:val="24"/>
        </w:rPr>
        <w:t>j</w:t>
      </w:r>
      <w:r w:rsidR="0082257B" w:rsidRPr="00B0403D">
        <w:rPr>
          <w:rFonts w:ascii="Times New Roman" w:hAnsi="Times New Roman" w:cs="Times New Roman"/>
          <w:sz w:val="24"/>
          <w:szCs w:val="24"/>
        </w:rPr>
        <w:t>) to stably coexist</w:t>
      </w:r>
      <w:r w:rsidR="0082257B">
        <w:rPr>
          <w:rFonts w:ascii="Times New Roman" w:hAnsi="Times New Roman" w:cs="Times New Roman"/>
          <w:sz w:val="24"/>
          <w:szCs w:val="24"/>
        </w:rPr>
        <w:t xml:space="preserve"> each of them must be able to invade </w:t>
      </w:r>
      <w:r w:rsidR="004B5E55">
        <w:rPr>
          <w:rFonts w:ascii="Times New Roman" w:hAnsi="Times New Roman" w:cs="Times New Roman"/>
          <w:sz w:val="24"/>
          <w:szCs w:val="24"/>
        </w:rPr>
        <w:t>a steady-state population of the</w:t>
      </w:r>
      <w:r w:rsidR="0082257B">
        <w:rPr>
          <w:rFonts w:ascii="Times New Roman" w:hAnsi="Times New Roman" w:cs="Times New Roman"/>
          <w:sz w:val="24"/>
          <w:szCs w:val="24"/>
        </w:rPr>
        <w:t xml:space="preserve"> other </w:t>
      </w:r>
      <w:r w:rsidR="004B5E55">
        <w:rPr>
          <w:rFonts w:ascii="Times New Roman" w:hAnsi="Times New Roman" w:cs="Times New Roman"/>
          <w:sz w:val="24"/>
          <w:szCs w:val="24"/>
        </w:rPr>
        <w:t>species</w:t>
      </w:r>
      <w:r w:rsidR="0082257B">
        <w:rPr>
          <w:rFonts w:ascii="Times New Roman" w:hAnsi="Times New Roman" w:cs="Times New Roman"/>
          <w:sz w:val="24"/>
          <w:szCs w:val="24"/>
        </w:rPr>
        <w:t xml:space="preserve">. In other word, when </w:t>
      </w:r>
      <w:r w:rsidR="0082257B" w:rsidRPr="00B0403D">
        <w:rPr>
          <w:rFonts w:ascii="Times New Roman" w:hAnsi="Times New Roman" w:cs="Times New Roman"/>
          <w:sz w:val="24"/>
          <w:szCs w:val="24"/>
        </w:rPr>
        <w:t xml:space="preserve">the mutual invasibility criteria </w:t>
      </w:r>
      <w:r w:rsidR="0082257B">
        <w:rPr>
          <w:rFonts w:ascii="Times New Roman" w:hAnsi="Times New Roman" w:cs="Times New Roman"/>
          <w:sz w:val="24"/>
          <w:szCs w:val="24"/>
        </w:rPr>
        <w:t>is</w:t>
      </w:r>
      <w:r w:rsidR="0082257B" w:rsidRPr="00B0403D">
        <w:rPr>
          <w:rFonts w:ascii="Times New Roman" w:hAnsi="Times New Roman" w:cs="Times New Roman"/>
          <w:sz w:val="24"/>
          <w:szCs w:val="24"/>
        </w:rPr>
        <w:t xml:space="preserve"> met, both species</w:t>
      </w:r>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have positive invasion growth rate</w:t>
      </w:r>
      <w:r w:rsidR="0082257B">
        <w:rPr>
          <w:rFonts w:ascii="Times New Roman" w:hAnsi="Times New Roman" w:cs="Times New Roman"/>
          <w:sz w:val="24"/>
          <w:szCs w:val="24"/>
        </w:rPr>
        <w:t xml:space="preserve">. To have positive invasion growth rate, the species must limit themselves more than they limit their competitor, i.e. </w:t>
      </w:r>
      <w:r w:rsidR="0082257B" w:rsidRPr="00B73CE7">
        <w:rPr>
          <w:rFonts w:ascii="Times New Roman" w:hAnsi="Times New Roman" w:cs="Times New Roman" w:hint="eastAsia"/>
          <w:i/>
          <w:sz w:val="24"/>
          <w:szCs w:val="24"/>
          <w:lang w:eastAsia="zh-TW"/>
        </w:rPr>
        <w:t>p</w:t>
      </w:r>
      <w:r w:rsidR="0082257B" w:rsidRPr="00B73CE7">
        <w:rPr>
          <w:rFonts w:ascii="Times New Roman" w:hAnsi="Times New Roman" w:cs="Times New Roman"/>
          <w:i/>
          <w:sz w:val="24"/>
          <w:szCs w:val="24"/>
          <w:lang w:eastAsia="zh-TW"/>
        </w:rPr>
        <w:t>er capita</w:t>
      </w:r>
      <w:r w:rsidR="0082257B">
        <w:rPr>
          <w:rFonts w:ascii="Times New Roman" w:hAnsi="Times New Roman" w:cs="Times New Roman"/>
          <w:sz w:val="24"/>
          <w:szCs w:val="24"/>
          <w:lang w:eastAsia="zh-TW"/>
        </w:rPr>
        <w:t xml:space="preserve"> </w:t>
      </w:r>
      <w:r w:rsidR="0082257B">
        <w:rPr>
          <w:rFonts w:ascii="Times New Roman" w:hAnsi="Times New Roman" w:cs="Times New Roman"/>
          <w:sz w:val="24"/>
          <w:szCs w:val="24"/>
        </w:rPr>
        <w:t>intra-specific competition coefficients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w:t>
      </w:r>
      <w:r w:rsidR="0082257B">
        <w:rPr>
          <w:rFonts w:ascii="Times New Roman" w:hAnsi="Times New Roman" w:cs="Times New Roman" w:hint="eastAsia"/>
          <w:i/>
          <w:sz w:val="24"/>
          <w:szCs w:val="24"/>
          <w:vertAlign w:val="subscript"/>
          <w:lang w:eastAsia="zh-TW"/>
        </w:rPr>
        <w:t>i</w:t>
      </w:r>
      <w:r w:rsidR="0082257B" w:rsidRPr="00B73CE7">
        <w:rPr>
          <w:rFonts w:ascii="Times New Roman" w:hAnsi="Times New Roman" w:cs="Times New Roman"/>
          <w:sz w:val="24"/>
          <w:szCs w:val="24"/>
          <w:lang w:eastAsia="zh-TW"/>
        </w:rPr>
        <w:t xml:space="preserve"> or </w:t>
      </w:r>
      <w:r w:rsidR="0082257B" w:rsidRPr="005B0147">
        <w:rPr>
          <w:rFonts w:ascii="Times New Roman" w:hAnsi="Times New Roman" w:cs="Times New Roman"/>
          <w:i/>
          <w:sz w:val="24"/>
          <w:szCs w:val="24"/>
        </w:rPr>
        <w:t>α</w:t>
      </w:r>
      <w:r w:rsidR="0082257B">
        <w:rPr>
          <w:rFonts w:ascii="Times New Roman" w:hAnsi="Times New Roman" w:cs="Times New Roman"/>
          <w:i/>
          <w:sz w:val="24"/>
          <w:szCs w:val="24"/>
          <w:vertAlign w:val="subscript"/>
        </w:rPr>
        <w:t>jj</w:t>
      </w:r>
      <w:r w:rsidR="0082257B" w:rsidRPr="00B73CE7">
        <w:rPr>
          <w:rFonts w:ascii="Times New Roman" w:hAnsi="Times New Roman" w:cs="Times New Roman"/>
          <w:sz w:val="24"/>
          <w:szCs w:val="24"/>
        </w:rPr>
        <w:t>)</w:t>
      </w:r>
      <w:r w:rsidR="0082257B">
        <w:rPr>
          <w:rFonts w:ascii="Times New Roman" w:hAnsi="Times New Roman" w:cs="Times New Roman"/>
          <w:sz w:val="24"/>
          <w:szCs w:val="24"/>
        </w:rPr>
        <w:t xml:space="preserve"> must be greater than </w:t>
      </w:r>
      <w:r w:rsidR="0082257B" w:rsidRPr="00B73CE7">
        <w:rPr>
          <w:rFonts w:ascii="Times New Roman" w:hAnsi="Times New Roman" w:cs="Times New Roman"/>
          <w:i/>
          <w:sz w:val="24"/>
          <w:szCs w:val="24"/>
        </w:rPr>
        <w:t>per capita</w:t>
      </w:r>
      <w:r w:rsidR="0082257B">
        <w:rPr>
          <w:rFonts w:ascii="Times New Roman" w:hAnsi="Times New Roman" w:cs="Times New Roman"/>
          <w:sz w:val="24"/>
          <w:szCs w:val="24"/>
        </w:rPr>
        <w:t xml:space="preserve"> inter-specific competition coefficien</w:t>
      </w:r>
      <w:r w:rsidR="0082257B">
        <w:rPr>
          <w:rFonts w:ascii="Times New Roman" w:hAnsi="Times New Roman" w:cs="Times New Roman" w:hint="eastAsia"/>
          <w:sz w:val="24"/>
          <w:szCs w:val="24"/>
          <w:lang w:eastAsia="zh-TW"/>
        </w:rPr>
        <w:t>t</w:t>
      </w:r>
      <w:r w:rsidR="0082257B">
        <w:rPr>
          <w:rFonts w:ascii="Times New Roman" w:hAnsi="Times New Roman" w:cs="Times New Roman"/>
          <w:sz w:val="24"/>
          <w:szCs w:val="24"/>
          <w:lang w:eastAsia="zh-TW"/>
        </w:rPr>
        <w:t xml:space="preserve"> </w:t>
      </w:r>
      <w:r w:rsidR="0082257B">
        <w:rPr>
          <w:rFonts w:ascii="Times New Roman" w:hAnsi="Times New Roman" w:cs="Times New Roman"/>
          <w:sz w:val="24"/>
          <w:szCs w:val="24"/>
        </w:rPr>
        <w:t>(</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w:t>
      </w:r>
      <w:r w:rsidR="0082257B">
        <w:rPr>
          <w:rFonts w:ascii="Times New Roman" w:hAnsi="Times New Roman" w:cs="Times New Roman"/>
          <w:i/>
          <w:sz w:val="24"/>
          <w:szCs w:val="24"/>
          <w:vertAlign w:val="subscript"/>
        </w:rPr>
        <w:t>j</w:t>
      </w:r>
      <w:r w:rsidR="0082257B" w:rsidRPr="00B73CE7">
        <w:rPr>
          <w:rFonts w:ascii="Times New Roman" w:hAnsi="Times New Roman" w:cs="Times New Roman"/>
          <w:sz w:val="24"/>
          <w:szCs w:val="24"/>
          <w:lang w:eastAsia="zh-TW"/>
        </w:rPr>
        <w:t xml:space="preserve"> or </w:t>
      </w:r>
      <w:r w:rsidR="0082257B" w:rsidRPr="005B0147">
        <w:rPr>
          <w:rFonts w:ascii="Times New Roman" w:hAnsi="Times New Roman" w:cs="Times New Roman"/>
          <w:i/>
          <w:sz w:val="24"/>
          <w:szCs w:val="24"/>
        </w:rPr>
        <w:t>α</w:t>
      </w:r>
      <w:r w:rsidR="0082257B">
        <w:rPr>
          <w:rFonts w:ascii="Times New Roman" w:hAnsi="Times New Roman" w:cs="Times New Roman"/>
          <w:i/>
          <w:sz w:val="24"/>
          <w:szCs w:val="24"/>
          <w:vertAlign w:val="subscript"/>
        </w:rPr>
        <w:t>ji</w:t>
      </w:r>
      <w:r w:rsidR="0082257B" w:rsidRPr="00B73CE7">
        <w:rPr>
          <w:rFonts w:ascii="Times New Roman" w:hAnsi="Times New Roman" w:cs="Times New Roman"/>
          <w:sz w:val="24"/>
          <w:szCs w:val="24"/>
        </w:rPr>
        <w:t>)</w:t>
      </w:r>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Chesson showed that the mutual invasibility criteria i.e.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ii</w:t>
      </w:r>
      <w:r w:rsidR="0082257B" w:rsidRPr="00B0403D">
        <w:rPr>
          <w:rFonts w:ascii="Times New Roman" w:hAnsi="Times New Roman" w:cs="Times New Roman"/>
          <w:sz w:val="24"/>
          <w:szCs w:val="24"/>
        </w:rPr>
        <w:t xml:space="preserve"> &gt;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ij</w:t>
      </w:r>
      <w:r w:rsidR="0082257B" w:rsidRPr="00B0403D">
        <w:rPr>
          <w:rFonts w:ascii="Times New Roman" w:hAnsi="Times New Roman" w:cs="Times New Roman"/>
          <w:sz w:val="24"/>
          <w:szCs w:val="24"/>
        </w:rPr>
        <w:t xml:space="preserve"> and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jj</w:t>
      </w:r>
      <w:r w:rsidR="0082257B" w:rsidRPr="00B0403D">
        <w:rPr>
          <w:rFonts w:ascii="Times New Roman" w:hAnsi="Times New Roman" w:cs="Times New Roman"/>
          <w:sz w:val="24"/>
          <w:szCs w:val="24"/>
        </w:rPr>
        <w:t xml:space="preserve"> &gt;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ji</w:t>
      </w:r>
      <w:r w:rsidR="0082257B" w:rsidRPr="00B0403D">
        <w:rPr>
          <w:rFonts w:ascii="Times New Roman" w:hAnsi="Times New Roman" w:cs="Times New Roman"/>
          <w:sz w:val="24"/>
          <w:szCs w:val="24"/>
        </w:rPr>
        <w:t>, can be expressed in a different fashion</w:t>
      </w:r>
      <w:r w:rsidR="0082257B">
        <w:rPr>
          <w:rFonts w:ascii="Times New Roman" w:hAnsi="Times New Roman" w:cs="Times New Roman"/>
          <w:sz w:val="24"/>
          <w:szCs w:val="24"/>
        </w:rPr>
        <w:t xml:space="preserve"> </w:t>
      </w:r>
      <w:r w:rsidR="0082257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82257B">
        <w:rPr>
          <w:rFonts w:ascii="Times New Roman" w:hAnsi="Times New Roman" w:cs="Times New Roman"/>
          <w:sz w:val="24"/>
          <w:szCs w:val="24"/>
        </w:rPr>
        <w:fldChar w:fldCharType="separate"/>
      </w:r>
      <w:r w:rsidR="0082257B" w:rsidRPr="00DF153E">
        <w:rPr>
          <w:rFonts w:ascii="Times New Roman" w:hAnsi="Times New Roman" w:cs="Times New Roman"/>
          <w:noProof/>
          <w:sz w:val="24"/>
          <w:szCs w:val="24"/>
        </w:rPr>
        <w:t>(Chesson 1990, 2000)</w:t>
      </w:r>
      <w:r w:rsidR="0082257B">
        <w:rPr>
          <w:rFonts w:ascii="Times New Roman" w:hAnsi="Times New Roman" w:cs="Times New Roman"/>
          <w:sz w:val="24"/>
          <w:szCs w:val="24"/>
        </w:rPr>
        <w:fldChar w:fldCharType="end"/>
      </w:r>
      <w:r w:rsidR="0082257B" w:rsidRPr="00B0403D">
        <w:rPr>
          <w:rFonts w:ascii="Times New Roman" w:hAnsi="Times New Roman" w:cs="Times New Roman"/>
          <w:sz w:val="24"/>
          <w:szCs w:val="24"/>
        </w:rPr>
        <w:t xml:space="preserve">. </w:t>
      </w:r>
      <w:r w:rsidR="0082257B">
        <w:rPr>
          <w:rFonts w:ascii="Times New Roman" w:hAnsi="Times New Roman" w:cs="Times New Roman"/>
          <w:sz w:val="24"/>
          <w:szCs w:val="24"/>
        </w:rPr>
        <w:t xml:space="preserve">Note that, when making the following deductions, Chesson assumes that </w:t>
      </w:r>
      <w:r w:rsidR="0082257B">
        <w:rPr>
          <w:rFonts w:ascii="Times New Roman" w:hAnsi="Times New Roman" w:cs="Times New Roman"/>
          <w:sz w:val="24"/>
          <w:szCs w:val="24"/>
          <w:lang w:eastAsia="zh-TW"/>
        </w:rPr>
        <w:t>species’ population dynamics can be described by Lotka-Volterra model</w:t>
      </w:r>
      <w:r w:rsidR="00F43404">
        <w:rPr>
          <w:rFonts w:ascii="Times New Roman" w:hAnsi="Times New Roman" w:cs="Times New Roman"/>
          <w:sz w:val="24"/>
          <w:szCs w:val="24"/>
          <w:lang w:eastAsia="zh-TW"/>
        </w:rPr>
        <w:t>, where population density is scaled on its own carrying capacity,</w:t>
      </w:r>
      <w:r w:rsidR="0082257B">
        <w:rPr>
          <w:rFonts w:ascii="Times New Roman" w:hAnsi="Times New Roman" w:cs="Times New Roman"/>
          <w:sz w:val="24"/>
          <w:szCs w:val="24"/>
          <w:lang w:eastAsia="zh-TW"/>
        </w:rPr>
        <w:t xml:space="preserve"> and the </w:t>
      </w:r>
      <w:r w:rsidR="0082257B" w:rsidRPr="00DF153E">
        <w:rPr>
          <w:rFonts w:ascii="Times New Roman" w:hAnsi="Times New Roman" w:cs="Times New Roman"/>
          <w:i/>
          <w:sz w:val="24"/>
          <w:szCs w:val="24"/>
          <w:lang w:eastAsia="zh-TW"/>
        </w:rPr>
        <w:t>per capita</w:t>
      </w:r>
      <w:r w:rsidR="0082257B">
        <w:rPr>
          <w:rFonts w:ascii="Times New Roman" w:hAnsi="Times New Roman" w:cs="Times New Roman"/>
          <w:sz w:val="24"/>
          <w:szCs w:val="24"/>
          <w:lang w:eastAsia="zh-TW"/>
        </w:rPr>
        <w:t xml:space="preserve"> competition coefficients (</w:t>
      </w:r>
      <w:r w:rsidR="0082257B" w:rsidRPr="005B0147">
        <w:rPr>
          <w:rFonts w:ascii="Times New Roman" w:hAnsi="Times New Roman" w:cs="Times New Roman"/>
          <w:i/>
          <w:sz w:val="24"/>
          <w:szCs w:val="24"/>
        </w:rPr>
        <w:t>α</w:t>
      </w:r>
      <w:r w:rsidR="0082257B" w:rsidRPr="00DF153E">
        <w:rPr>
          <w:rFonts w:ascii="Times New Roman" w:hAnsi="Times New Roman" w:cs="Times New Roman"/>
          <w:sz w:val="24"/>
          <w:szCs w:val="24"/>
        </w:rPr>
        <w:t>)</w:t>
      </w:r>
      <w:r w:rsidR="0082257B">
        <w:rPr>
          <w:rFonts w:ascii="Times New Roman" w:hAnsi="Times New Roman" w:cs="Times New Roman"/>
          <w:sz w:val="24"/>
          <w:szCs w:val="24"/>
          <w:lang w:eastAsia="zh-TW"/>
        </w:rPr>
        <w:t xml:space="preserve"> are density independent. </w:t>
      </w:r>
      <w:r w:rsidR="0082257B">
        <w:rPr>
          <w:rFonts w:ascii="Times New Roman" w:hAnsi="Times New Roman" w:cs="Times New Roman"/>
          <w:sz w:val="24"/>
          <w:szCs w:val="24"/>
        </w:rPr>
        <w:t>F</w:t>
      </w:r>
      <w:r w:rsidR="0082257B" w:rsidRPr="00B0403D">
        <w:rPr>
          <w:rFonts w:ascii="Times New Roman" w:hAnsi="Times New Roman" w:cs="Times New Roman"/>
          <w:sz w:val="24"/>
          <w:szCs w:val="24"/>
        </w:rPr>
        <w:t>irst, Chesson defined the niche overlap (</w:t>
      </w:r>
      <w:r w:rsidR="0082257B" w:rsidRPr="005B0147">
        <w:rPr>
          <w:rFonts w:ascii="Times New Roman" w:hAnsi="Times New Roman" w:cs="Times New Roman"/>
          <w:i/>
          <w:sz w:val="24"/>
          <w:szCs w:val="24"/>
        </w:rPr>
        <w:t>ρ</w:t>
      </w:r>
      <w:r w:rsidR="0082257B"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82257B" w:rsidRPr="00B0403D">
        <w:rPr>
          <w:rFonts w:ascii="Times New Roman" w:hAnsi="Times New Roman" w:cs="Times New Roman"/>
          <w:sz w:val="24"/>
          <w:szCs w:val="24"/>
        </w:rPr>
        <w:t xml:space="preserve"> to describe how similar the two competing species are in terms of using resources</w:t>
      </w:r>
      <w:r w:rsidR="0082257B">
        <w:rPr>
          <w:rFonts w:ascii="Times New Roman" w:hAnsi="Times New Roman" w:cs="Times New Roman"/>
          <w:sz w:val="24"/>
          <w:szCs w:val="24"/>
        </w:rPr>
        <w:t>.</w:t>
      </w:r>
      <w:r w:rsidR="0082257B" w:rsidRPr="00B0403D">
        <w:rPr>
          <w:rFonts w:ascii="Times New Roman" w:hAnsi="Times New Roman" w:cs="Times New Roman"/>
          <w:sz w:val="24"/>
          <w:szCs w:val="24"/>
        </w:rPr>
        <w:t xml:space="preserve"> The niche difference (ND) is thus 1 − </w:t>
      </w:r>
      <w:r w:rsidR="0082257B" w:rsidRPr="005B0147">
        <w:rPr>
          <w:rFonts w:ascii="Times New Roman" w:hAnsi="Times New Roman" w:cs="Times New Roman"/>
          <w:i/>
          <w:sz w:val="24"/>
          <w:szCs w:val="24"/>
        </w:rPr>
        <w:t>ρ</w:t>
      </w:r>
      <w:r w:rsidR="0082257B" w:rsidRPr="00B0403D">
        <w:rPr>
          <w:rFonts w:ascii="Times New Roman" w:hAnsi="Times New Roman" w:cs="Times New Roman"/>
          <w:sz w:val="24"/>
          <w:szCs w:val="24"/>
        </w:rPr>
        <w:t>. Second, Chesson defined relative fitness difference (RDF;</w:t>
      </w:r>
      <w:r w:rsidR="0082257B">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the </w:t>
      </w:r>
      <w:r w:rsidR="0082257B" w:rsidRPr="00B76E7F">
        <w:rPr>
          <w:rFonts w:ascii="Times New Roman" w:hAnsi="Times New Roman" w:cs="Times New Roman"/>
          <w:i/>
          <w:sz w:val="24"/>
          <w:szCs w:val="24"/>
        </w:rPr>
        <w:t>f</w:t>
      </w:r>
      <w:r w:rsidR="0082257B" w:rsidRPr="00B76E7F">
        <w:rPr>
          <w:rFonts w:ascii="Times New Roman" w:hAnsi="Times New Roman" w:cs="Times New Roman"/>
          <w:i/>
          <w:sz w:val="24"/>
          <w:szCs w:val="24"/>
          <w:vertAlign w:val="subscript"/>
        </w:rPr>
        <w:t>i</w:t>
      </w:r>
      <w:r w:rsidR="0082257B" w:rsidRPr="00B0403D">
        <w:rPr>
          <w:rFonts w:ascii="Times New Roman" w:hAnsi="Times New Roman" w:cs="Times New Roman"/>
          <w:sz w:val="24"/>
          <w:szCs w:val="24"/>
        </w:rPr>
        <w:t xml:space="preserve"> is the same as the </w:t>
      </w:r>
      <w:r w:rsidR="0082257B" w:rsidRPr="00B76E7F">
        <w:rPr>
          <w:rFonts w:ascii="Times New Roman" w:hAnsi="Times New Roman" w:cs="Times New Roman"/>
          <w:i/>
          <w:sz w:val="24"/>
          <w:szCs w:val="24"/>
        </w:rPr>
        <w:t>k</w:t>
      </w:r>
      <w:r w:rsidR="0082257B" w:rsidRPr="00B76E7F">
        <w:rPr>
          <w:rFonts w:ascii="Times New Roman" w:hAnsi="Times New Roman" w:cs="Times New Roman"/>
          <w:i/>
          <w:sz w:val="24"/>
          <w:szCs w:val="24"/>
          <w:vertAlign w:val="subscript"/>
        </w:rPr>
        <w:t>i</w:t>
      </w:r>
      <w:r w:rsidR="0082257B" w:rsidRPr="00B0403D">
        <w:rPr>
          <w:rFonts w:ascii="Times New Roman" w:hAnsi="Times New Roman" w:cs="Times New Roman"/>
          <w:sz w:val="24"/>
          <w:szCs w:val="24"/>
        </w:rPr>
        <w:t xml:space="preserve"> in Chesson 1990) as</w:t>
      </w:r>
      <w:r w:rsidR="0082257B"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82257B" w:rsidRPr="00B0403D">
        <w:rPr>
          <w:rFonts w:ascii="Times New Roman" w:hAnsi="Times New Roman" w:cs="Times New Roman"/>
          <w:sz w:val="24"/>
          <w:szCs w:val="24"/>
        </w:rPr>
        <w:t xml:space="preserve"> </w:t>
      </w:r>
      <w:r w:rsidR="0082257B" w:rsidRPr="00B76E7F">
        <w:rPr>
          <w:rFonts w:ascii="Times New Roman" w:hAnsi="Times New Roman" w:cs="Times New Roman"/>
          <w:sz w:val="24"/>
          <w:szCs w:val="24"/>
        </w:rPr>
        <w:t>to describe which species should exclude the other one if they completely overlap their resource use.</w:t>
      </w:r>
      <w:r w:rsidR="0082257B" w:rsidRPr="00B0403D">
        <w:rPr>
          <w:rFonts w:ascii="Times New Roman" w:hAnsi="Times New Roman" w:cs="Times New Roman"/>
          <w:sz w:val="24"/>
          <w:szCs w:val="24"/>
        </w:rPr>
        <w:t xml:space="preserve"> Accordingly, the product of</w:t>
      </w:r>
      <w:r w:rsidR="0082257B">
        <w:rPr>
          <w:rFonts w:ascii="Times New Roman" w:hAnsi="Times New Roman" w:cs="Times New Roman"/>
          <w:sz w:val="24"/>
          <w:szCs w:val="24"/>
        </w:rPr>
        <w:t xml:space="preserve"> </w:t>
      </w:r>
      <w:r w:rsidR="0082257B" w:rsidRPr="00B76E7F">
        <w:rPr>
          <w:rFonts w:ascii="Times New Roman" w:hAnsi="Times New Roman" w:cs="Times New Roman"/>
          <w:i/>
          <w:sz w:val="24"/>
          <w:szCs w:val="24"/>
        </w:rPr>
        <w:t>ρ</w:t>
      </w:r>
      <w:r w:rsidR="0082257B" w:rsidRPr="00B0403D">
        <w:rPr>
          <w:rFonts w:ascii="Times New Roman" w:hAnsi="Times New Roman" w:cs="Times New Roman"/>
          <w:sz w:val="24"/>
          <w:szCs w:val="24"/>
        </w:rPr>
        <w:t xml:space="preserve"> and RFD is the ratio of inter- specific to intra-specific competition coefficients, i.e.</w:t>
      </w:r>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When intra-specific competition of species </w:t>
      </w:r>
      <w:r w:rsidR="0082257B" w:rsidRPr="00B76E7F">
        <w:rPr>
          <w:rFonts w:ascii="Times New Roman" w:hAnsi="Times New Roman" w:cs="Times New Roman"/>
          <w:i/>
          <w:sz w:val="24"/>
          <w:szCs w:val="24"/>
        </w:rPr>
        <w:t>j</w:t>
      </w:r>
      <w:r w:rsidR="0082257B" w:rsidRPr="00B0403D">
        <w:rPr>
          <w:rFonts w:ascii="Times New Roman" w:hAnsi="Times New Roman" w:cs="Times New Roman"/>
          <w:sz w:val="24"/>
          <w:szCs w:val="24"/>
        </w:rPr>
        <w:t xml:space="preserve"> is greater than inter-specific competition of species </w:t>
      </w:r>
      <w:r w:rsidR="0082257B">
        <w:rPr>
          <w:rFonts w:ascii="Times New Roman" w:hAnsi="Times New Roman" w:cs="Times New Roman"/>
          <w:i/>
          <w:sz w:val="24"/>
          <w:szCs w:val="24"/>
        </w:rPr>
        <w:t>i</w:t>
      </w:r>
      <w:r w:rsidR="0082257B" w:rsidRPr="00B76E7F">
        <w:rPr>
          <w:rFonts w:ascii="Times New Roman" w:hAnsi="Times New Roman" w:cs="Times New Roman"/>
          <w:sz w:val="24"/>
          <w:szCs w:val="24"/>
        </w:rPr>
        <w:t xml:space="preserve"> </w:t>
      </w:r>
      <w:r w:rsidR="0082257B">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82257B">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82257B">
        <w:rPr>
          <w:rFonts w:ascii="Times New Roman" w:hAnsi="Times New Roman" w:cs="Times New Roman"/>
          <w:sz w:val="24"/>
          <w:szCs w:val="24"/>
        </w:rPr>
        <w:t xml:space="preserve">. By the same logic, </w:t>
      </w:r>
      <w:r w:rsidR="0082257B" w:rsidRPr="00B76E7F">
        <w:rPr>
          <w:rFonts w:ascii="Times New Roman" w:hAnsi="Times New Roman" w:cs="Times New Roman"/>
          <w:sz w:val="24"/>
          <w:szCs w:val="24"/>
        </w:rPr>
        <w:t>when intra-specific competition of species</w:t>
      </w:r>
      <w:r w:rsidR="0082257B">
        <w:rPr>
          <w:rFonts w:ascii="Times New Roman" w:hAnsi="Times New Roman" w:cs="Times New Roman"/>
          <w:sz w:val="24"/>
          <w:szCs w:val="24"/>
        </w:rPr>
        <w:t xml:space="preserve"> </w:t>
      </w:r>
      <w:r w:rsidR="0082257B" w:rsidRPr="00B76E7F">
        <w:rPr>
          <w:rFonts w:ascii="Times New Roman" w:hAnsi="Times New Roman" w:cs="Times New Roman"/>
          <w:i/>
          <w:sz w:val="24"/>
          <w:szCs w:val="24"/>
        </w:rPr>
        <w:t>i</w:t>
      </w:r>
      <w:r w:rsidR="0082257B" w:rsidRPr="00B76E7F">
        <w:rPr>
          <w:rFonts w:ascii="Times New Roman" w:hAnsi="Times New Roman" w:cs="Times New Roman"/>
          <w:sz w:val="24"/>
          <w:szCs w:val="24"/>
        </w:rPr>
        <w:t xml:space="preserve"> is greater than inter-specific competition of species </w:t>
      </w:r>
      <w:r w:rsidR="0082257B" w:rsidRPr="00B76E7F">
        <w:rPr>
          <w:rFonts w:ascii="Times New Roman" w:hAnsi="Times New Roman" w:cs="Times New Roman"/>
          <w:i/>
          <w:sz w:val="24"/>
          <w:szCs w:val="24"/>
        </w:rPr>
        <w:t>j</w:t>
      </w:r>
      <w:r w:rsidR="0082257B">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82257B">
        <w:rPr>
          <w:rFonts w:ascii="Times New Roman" w:hAnsi="Times New Roman" w:cs="Times New Roman"/>
          <w:sz w:val="24"/>
          <w:szCs w:val="24"/>
        </w:rPr>
        <w:t>)</w:t>
      </w:r>
      <w:r w:rsidR="0082257B" w:rsidRPr="00B76E7F">
        <w:rPr>
          <w:rFonts w:ascii="Times New Roman" w:hAnsi="Times New Roman" w:cs="Times New Roman"/>
          <w:sz w:val="24"/>
          <w:szCs w:val="24"/>
        </w:rPr>
        <w:t>,</w:t>
      </w:r>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82257B">
        <w:rPr>
          <w:rFonts w:ascii="Times New Roman" w:hAnsi="Times New Roman" w:cs="Times New Roman"/>
          <w:sz w:val="24"/>
          <w:szCs w:val="24"/>
        </w:rPr>
        <w:t xml:space="preserve">. </w:t>
      </w:r>
      <w:r w:rsidR="0082257B" w:rsidRPr="00B76E7F">
        <w:rPr>
          <w:rFonts w:ascii="Times New Roman" w:hAnsi="Times New Roman" w:cs="Times New Roman"/>
          <w:sz w:val="24"/>
          <w:szCs w:val="24"/>
        </w:rPr>
        <w:t xml:space="preserve">Consequently, the mutual invasibility criteria for stable coexistence can be </w:t>
      </w:r>
      <w:r>
        <w:rPr>
          <w:rFonts w:ascii="Times New Roman" w:hAnsi="Times New Roman" w:cs="Times New Roman"/>
          <w:sz w:val="24"/>
          <w:szCs w:val="24"/>
        </w:rPr>
        <w:t xml:space="preserve">expressed in terms of ND and RFD in </w:t>
      </w:r>
      <w:r w:rsidR="0082257B" w:rsidRPr="00B76E7F">
        <w:rPr>
          <w:rFonts w:ascii="Times New Roman" w:hAnsi="Times New Roman" w:cs="Times New Roman"/>
          <w:sz w:val="24"/>
          <w:szCs w:val="24"/>
        </w:rPr>
        <w:t>the following inequality.</w:t>
      </w:r>
    </w:p>
    <w:p w14:paraId="6918ADC5" w14:textId="1B34A425" w:rsidR="0082257B" w:rsidRDefault="0082257B" w:rsidP="0082257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208B9A33" w:rsidR="005C6399" w:rsidRPr="0029101D" w:rsidRDefault="005C6399" w:rsidP="00715006">
      <w:pPr>
        <w:pStyle w:val="Normal1"/>
        <w:spacing w:line="360" w:lineRule="auto"/>
        <w:ind w:firstLine="360"/>
        <w:rPr>
          <w:rFonts w:ascii="Times New Roman" w:hAnsi="Times New Roman" w:cs="Times New Roman"/>
          <w:sz w:val="24"/>
          <w:szCs w:val="24"/>
        </w:rPr>
      </w:pPr>
      <w:r w:rsidRPr="00796098">
        <w:rPr>
          <w:rFonts w:ascii="Times New Roman" w:hAnsi="Times New Roman" w:cs="Times New Roman"/>
          <w:sz w:val="24"/>
          <w:szCs w:val="24"/>
          <w:lang w:eastAsia="zh-TW"/>
        </w:rPr>
        <w:t>W</w:t>
      </w:r>
      <w:r w:rsidRPr="00796098">
        <w:rPr>
          <w:rFonts w:ascii="Times New Roman" w:hAnsi="Times New Roman" w:cs="Times New Roman"/>
          <w:sz w:val="24"/>
          <w:szCs w:val="24"/>
        </w:rPr>
        <w:t>e</w:t>
      </w:r>
      <w:r w:rsidRPr="00796098">
        <w:rPr>
          <w:rFonts w:ascii="Times New Roman" w:hAnsi="Times New Roman" w:cs="Times New Roman"/>
          <w:sz w:val="24"/>
          <w:szCs w:val="24"/>
          <w:lang w:eastAsia="zh-TW"/>
        </w:rPr>
        <w:t xml:space="preserve"> now </w:t>
      </w:r>
      <w:r w:rsidRPr="00796098">
        <w:rPr>
          <w:rFonts w:ascii="Times New Roman" w:hAnsi="Times New Roman" w:cs="Times New Roman"/>
          <w:sz w:val="24"/>
          <w:szCs w:val="24"/>
        </w:rPr>
        <w:t xml:space="preserve">introduce five </w:t>
      </w:r>
      <w:r w:rsidR="003C59E3" w:rsidRPr="00796098">
        <w:rPr>
          <w:rFonts w:ascii="Times New Roman" w:hAnsi="Times New Roman" w:cs="Times New Roman"/>
          <w:sz w:val="24"/>
          <w:szCs w:val="24"/>
        </w:rPr>
        <w:t>proposed</w:t>
      </w:r>
      <w:r w:rsidRPr="00796098">
        <w:rPr>
          <w:rFonts w:ascii="Times New Roman" w:hAnsi="Times New Roman" w:cs="Times New Roman"/>
          <w:sz w:val="24"/>
          <w:szCs w:val="24"/>
        </w:rPr>
        <w:t xml:space="preserve"> </w:t>
      </w:r>
      <w:r w:rsidR="003C59E3" w:rsidRPr="00796098">
        <w:rPr>
          <w:rFonts w:ascii="Times New Roman" w:hAnsi="Times New Roman" w:cs="Times New Roman"/>
          <w:sz w:val="24"/>
          <w:szCs w:val="24"/>
        </w:rPr>
        <w:t xml:space="preserve">empirical </w:t>
      </w:r>
      <w:r w:rsidRPr="00796098">
        <w:rPr>
          <w:rFonts w:ascii="Times New Roman" w:hAnsi="Times New Roman" w:cs="Times New Roman"/>
          <w:sz w:val="24"/>
          <w:szCs w:val="24"/>
        </w:rPr>
        <w:t xml:space="preserve">methods to </w:t>
      </w:r>
      <w:r w:rsidR="003C59E3" w:rsidRPr="00796098">
        <w:rPr>
          <w:rFonts w:ascii="Times New Roman" w:hAnsi="Times New Roman" w:cs="Times New Roman"/>
          <w:sz w:val="24"/>
          <w:szCs w:val="24"/>
        </w:rPr>
        <w:t xml:space="preserve">predict mutual invasibility </w:t>
      </w:r>
      <w:r w:rsidR="00FE21F6" w:rsidRPr="00796098">
        <w:rPr>
          <w:rFonts w:ascii="Times New Roman" w:hAnsi="Times New Roman" w:cs="Times New Roman"/>
          <w:sz w:val="24"/>
          <w:szCs w:val="24"/>
        </w:rPr>
        <w:t>among pairs of species</w:t>
      </w:r>
      <w:r w:rsidR="00796098" w:rsidRPr="00796098">
        <w:rPr>
          <w:rFonts w:ascii="Times New Roman" w:hAnsi="Times New Roman" w:cs="Times New Roman"/>
          <w:sz w:val="24"/>
          <w:szCs w:val="24"/>
        </w:rPr>
        <w:t xml:space="preserve">. Specifically, we describe the theoretical background of each method and how </w:t>
      </w:r>
      <w:r w:rsidR="00796098" w:rsidRPr="00796098">
        <w:rPr>
          <w:rFonts w:ascii="Times New Roman" w:hAnsi="Times New Roman" w:cs="Times New Roman"/>
          <w:i/>
          <w:sz w:val="24"/>
          <w:szCs w:val="24"/>
          <w:lang w:eastAsia="zh-TW"/>
        </w:rPr>
        <w:t>per capita</w:t>
      </w:r>
      <w:r w:rsidR="00796098" w:rsidRPr="00796098">
        <w:rPr>
          <w:rFonts w:ascii="Times New Roman" w:hAnsi="Times New Roman" w:cs="Times New Roman"/>
          <w:sz w:val="24"/>
          <w:szCs w:val="24"/>
          <w:lang w:eastAsia="zh-TW"/>
        </w:rPr>
        <w:t xml:space="preserve"> 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is measured in each method </w:t>
      </w:r>
      <w:r w:rsidR="003C59E3">
        <w:rPr>
          <w:rFonts w:ascii="Times New Roman" w:hAnsi="Times New Roman" w:cs="Times New Roman"/>
          <w:sz w:val="24"/>
          <w:szCs w:val="24"/>
        </w:rPr>
        <w:t>to derive</w:t>
      </w:r>
      <w:r>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lastRenderedPageBreak/>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Pr>
          <w:rFonts w:ascii="Times New Roman" w:hAnsi="Times New Roman" w:cs="Times New Roman"/>
          <w:sz w:val="24"/>
          <w:szCs w:val="24"/>
        </w:rPr>
        <w:t xml:space="preserve">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w:t>
      </w:r>
      <w:r>
        <w:rPr>
          <w:rFonts w:ascii="Times New Roman" w:hAnsi="Times New Roman" w:cs="Times New Roman" w:hint="eastAsia"/>
          <w:sz w:val="24"/>
          <w:szCs w:val="24"/>
          <w:lang w:eastAsia="zh-TW"/>
        </w:rPr>
        <w:t>(</w:t>
      </w:r>
      <w:r>
        <w:rPr>
          <w:rFonts w:ascii="Times New Roman" w:hAnsi="Times New Roman" w:cs="Times New Roman"/>
          <w:sz w:val="24"/>
          <w:szCs w:val="24"/>
        </w:rPr>
        <w:t>eqn. 1).</w:t>
      </w:r>
      <w:r w:rsidR="00796098">
        <w:rPr>
          <w:rFonts w:ascii="Times New Roman" w:hAnsi="Times New Roman" w:cs="Times New Roman"/>
          <w:sz w:val="24"/>
          <w:szCs w:val="24"/>
        </w:rPr>
        <w:t xml:space="preserve"> We then explain how an experiment can be done for each method. Finally</w:t>
      </w:r>
      <w:r w:rsidR="00416398">
        <w:rPr>
          <w:rFonts w:ascii="Times New Roman" w:hAnsi="Times New Roman" w:cs="Times New Roman"/>
          <w:sz w:val="24"/>
          <w:szCs w:val="24"/>
        </w:rPr>
        <w:t>,</w:t>
      </w:r>
      <w:r w:rsidR="00796098">
        <w:rPr>
          <w:rFonts w:ascii="Times New Roman" w:hAnsi="Times New Roman" w:cs="Times New Roman"/>
          <w:sz w:val="24"/>
          <w:szCs w:val="24"/>
        </w:rPr>
        <w:t xml:space="preserve"> we 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p>
    <w:p w14:paraId="4C4D6BE7" w14:textId="597836A0" w:rsidR="00DD3906" w:rsidRPr="00715006" w:rsidRDefault="001F4F32"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CEF09D9" w14:textId="632D3D62" w:rsidR="00FC0C4F" w:rsidRPr="00FC0C4F" w:rsidRDefault="00FC0C4F" w:rsidP="00715006">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 xml:space="preserve">1.1 Theoretical background </w:t>
      </w:r>
    </w:p>
    <w:p w14:paraId="33A0AD7D" w14:textId="2E520EB4" w:rsidR="00992ECB" w:rsidRDefault="00C57C5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of the </w:t>
      </w:r>
      <w:r w:rsidR="00992ECB">
        <w:rPr>
          <w:rFonts w:ascii="Times New Roman" w:hAnsi="Times New Roman" w:cs="Times New Roman"/>
          <w:sz w:val="24"/>
          <w:szCs w:val="24"/>
        </w:rPr>
        <w:t xml:space="preserve">commonly used empirical method to </w:t>
      </w:r>
      <w:r w:rsidR="00B6694B">
        <w:rPr>
          <w:rFonts w:ascii="Times New Roman" w:hAnsi="Times New Roman" w:cs="Times New Roman"/>
          <w:sz w:val="24"/>
          <w:szCs w:val="24"/>
        </w:rPr>
        <w:t xml:space="preserve">assess species coexistence is </w:t>
      </w:r>
      <w:r w:rsidR="00992ECB">
        <w:rPr>
          <w:rFonts w:ascii="Times New Roman" w:hAnsi="Times New Roman" w:cs="Times New Roman"/>
          <w:sz w:val="24"/>
          <w:szCs w:val="24"/>
        </w:rPr>
        <w:t xml:space="preserve">the negative frequency </w:t>
      </w:r>
      <w:r w:rsidR="00F44A42">
        <w:rPr>
          <w:rFonts w:ascii="Times New Roman" w:hAnsi="Times New Roman" w:cs="Times New Roman"/>
          <w:sz w:val="24"/>
          <w:szCs w:val="24"/>
        </w:rPr>
        <w:t xml:space="preserve">dependence </w:t>
      </w:r>
      <w:r w:rsidR="00992ECB">
        <w:rPr>
          <w:rFonts w:ascii="Times New Roman" w:hAnsi="Times New Roman" w:cs="Times New Roman"/>
          <w:sz w:val="24"/>
          <w:szCs w:val="24"/>
        </w:rPr>
        <w:t xml:space="preserve">method </w:t>
      </w:r>
      <w:r w:rsidR="00992ECB">
        <w:rPr>
          <w:rFonts w:ascii="Times New Roman" w:hAnsi="Times New Roman" w:cs="Times New Roman"/>
          <w:sz w:val="24"/>
          <w:szCs w:val="24"/>
        </w:rPr>
        <w:fldChar w:fldCharType="begin" w:fldLock="1"/>
      </w:r>
      <w:r w:rsidR="00A87B14">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 HilleRisLambers 2009)","plainTextFormattedCitation":"(Adler et al. 2007, Levine and HilleRisLambers 2009)","previouslyFormattedCitation":"(Adler et al. 2007, Levine and 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CE1DD8" w:rsidRPr="00CE1DD8">
        <w:rPr>
          <w:rFonts w:ascii="Times New Roman" w:hAnsi="Times New Roman" w:cs="Times New Roman"/>
          <w:noProof/>
          <w:sz w:val="24"/>
          <w:szCs w:val="24"/>
        </w:rPr>
        <w:t>(Adler et al. 2007, Levine and 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sidR="00F44A42">
        <w:rPr>
          <w:rFonts w:ascii="Times New Roman" w:hAnsi="Times New Roman" w:cs="Times New Roman"/>
          <w:sz w:val="24"/>
          <w:szCs w:val="24"/>
        </w:rPr>
        <w:t xml:space="preserve">The negative frequency dependence uses the relationship between a species’ frequency in a community (individuals of species 1 / total individuals of all species) and its growth rate to predict whether both species will have positive growth rates when rare in a community, thus they are mutually invasible. </w:t>
      </w:r>
      <w:r w:rsidR="00992ECB">
        <w:rPr>
          <w:rFonts w:ascii="Times New Roman" w:hAnsi="Times New Roman" w:cs="Times New Roman"/>
          <w:sz w:val="24"/>
          <w:szCs w:val="24"/>
        </w:rPr>
        <w:t xml:space="preserve">One key assumption of NFD method is that a community is saturated with respect to biomass, so all the resources or niche are being occupied by either the focal species </w:t>
      </w:r>
      <w:r w:rsidR="00992ECB" w:rsidRPr="006C451A">
        <w:rPr>
          <w:rFonts w:ascii="Times New Roman" w:hAnsi="Times New Roman" w:cs="Times New Roman"/>
          <w:i/>
          <w:sz w:val="24"/>
          <w:szCs w:val="24"/>
        </w:rPr>
        <w:t>i</w:t>
      </w:r>
      <w:r w:rsidR="00992ECB">
        <w:rPr>
          <w:rFonts w:ascii="Times New Roman" w:hAnsi="Times New Roman" w:cs="Times New Roman"/>
          <w:sz w:val="24"/>
          <w:szCs w:val="24"/>
        </w:rPr>
        <w:t xml:space="preserve"> or it competitor </w:t>
      </w:r>
      <w:r w:rsidR="00992ECB" w:rsidRPr="006C451A">
        <w:rPr>
          <w:rFonts w:ascii="Times New Roman" w:hAnsi="Times New Roman" w:cs="Times New Roman"/>
          <w:i/>
          <w:sz w:val="24"/>
          <w:szCs w:val="24"/>
        </w:rPr>
        <w:t>j</w:t>
      </w:r>
      <w:r w:rsidR="00992ECB">
        <w:rPr>
          <w:rFonts w:ascii="Times New Roman" w:hAnsi="Times New Roman" w:cs="Times New Roman"/>
          <w:sz w:val="24"/>
          <w:szCs w:val="24"/>
        </w:rPr>
        <w:t xml:space="preserve">. Under this assumption, decreasing the frequency of the focal species </w:t>
      </w:r>
      <w:r w:rsidR="00992ECB" w:rsidRPr="006C451A">
        <w:rPr>
          <w:rFonts w:ascii="Times New Roman" w:hAnsi="Times New Roman" w:cs="Times New Roman"/>
          <w:i/>
          <w:sz w:val="24"/>
          <w:szCs w:val="24"/>
        </w:rPr>
        <w:t>i</w:t>
      </w:r>
      <w:r w:rsidR="00992ECB">
        <w:rPr>
          <w:rFonts w:ascii="Times New Roman" w:hAnsi="Times New Roman" w:cs="Times New Roman"/>
          <w:sz w:val="24"/>
          <w:szCs w:val="24"/>
        </w:rPr>
        <w:t xml:space="preserve"> frees the resources for its competitor, which increases in abundance. Therefore, decreasing the frequency of focal species </w:t>
      </w:r>
      <w:r w:rsidR="00992ECB" w:rsidRPr="00B105BA">
        <w:rPr>
          <w:rFonts w:ascii="Times New Roman" w:hAnsi="Times New Roman" w:cs="Times New Roman"/>
          <w:i/>
          <w:sz w:val="24"/>
          <w:szCs w:val="24"/>
        </w:rPr>
        <w:t>i</w:t>
      </w:r>
      <w:r w:rsidR="00992ECB">
        <w:rPr>
          <w:rFonts w:ascii="Times New Roman" w:hAnsi="Times New Roman" w:cs="Times New Roman"/>
          <w:sz w:val="24"/>
          <w:szCs w:val="24"/>
        </w:rPr>
        <w:t xml:space="preserve"> means the focal species </w:t>
      </w:r>
      <w:r w:rsidR="00992ECB" w:rsidRPr="004F2DE7">
        <w:rPr>
          <w:rFonts w:ascii="Times New Roman" w:hAnsi="Times New Roman" w:cs="Times New Roman"/>
          <w:i/>
          <w:sz w:val="24"/>
          <w:szCs w:val="24"/>
        </w:rPr>
        <w:t>i</w:t>
      </w:r>
      <w:r w:rsidR="00992ECB">
        <w:rPr>
          <w:rFonts w:ascii="Times New Roman" w:hAnsi="Times New Roman" w:cs="Times New Roman"/>
          <w:sz w:val="24"/>
          <w:szCs w:val="24"/>
        </w:rPr>
        <w:t xml:space="preserve"> </w:t>
      </w:r>
      <w:r w:rsidR="00FE21F6">
        <w:rPr>
          <w:rFonts w:ascii="Times New Roman" w:hAnsi="Times New Roman" w:cs="Times New Roman"/>
          <w:sz w:val="24"/>
          <w:szCs w:val="24"/>
        </w:rPr>
        <w:t xml:space="preserve">experiences less intraspecific competition and more interspecific competition. </w:t>
      </w:r>
      <w:r w:rsidR="00992ECB">
        <w:rPr>
          <w:rFonts w:ascii="Times New Roman" w:hAnsi="Times New Roman" w:cs="Times New Roman"/>
          <w:sz w:val="24"/>
          <w:szCs w:val="24"/>
        </w:rPr>
        <w:t>I</w:t>
      </w:r>
      <w:r w:rsidR="00992ECB" w:rsidRPr="00B0403D">
        <w:rPr>
          <w:rFonts w:ascii="Times New Roman" w:hAnsi="Times New Roman" w:cs="Times New Roman"/>
          <w:sz w:val="24"/>
          <w:szCs w:val="24"/>
        </w:rPr>
        <w:t>f</w:t>
      </w:r>
      <w:r w:rsidR="00006F10">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the intra-specific competition coefficient is greater than the inter-specific competition coefficient, </w:t>
      </w:r>
      <w:r w:rsidR="00FE21F6" w:rsidRPr="008F5F30">
        <w:rPr>
          <w:rFonts w:ascii="Times New Roman" w:hAnsi="Times New Roman" w:cs="Times New Roman"/>
          <w:i/>
          <w:sz w:val="24"/>
          <w:szCs w:val="24"/>
        </w:rPr>
        <w:t xml:space="preserve">per capita </w:t>
      </w:r>
      <w:r w:rsidR="00FE21F6" w:rsidRPr="00B0403D">
        <w:rPr>
          <w:rFonts w:ascii="Times New Roman" w:hAnsi="Times New Roman" w:cs="Times New Roman"/>
          <w:sz w:val="24"/>
          <w:szCs w:val="24"/>
        </w:rPr>
        <w:t>growth rate</w:t>
      </w:r>
      <w:r w:rsidR="00FE21F6">
        <w:rPr>
          <w:rFonts w:ascii="Times New Roman" w:hAnsi="Times New Roman" w:cs="Times New Roman" w:hint="eastAsia"/>
          <w:sz w:val="24"/>
          <w:szCs w:val="24"/>
          <w:lang w:eastAsia="zh-TW"/>
        </w:rPr>
        <w:t xml:space="preserve"> </w:t>
      </w:r>
      <w:r w:rsidR="00992ECB" w:rsidRPr="00B0403D">
        <w:rPr>
          <w:rFonts w:ascii="Times New Roman" w:hAnsi="Times New Roman" w:cs="Times New Roman"/>
          <w:sz w:val="24"/>
          <w:szCs w:val="24"/>
        </w:rPr>
        <w:t xml:space="preserve">of the focal species </w:t>
      </w:r>
      <w:r w:rsidR="00992ECB" w:rsidRPr="008F5F30">
        <w:rPr>
          <w:rFonts w:ascii="Times New Roman" w:hAnsi="Times New Roman" w:cs="Times New Roman"/>
          <w:i/>
          <w:sz w:val="24"/>
          <w:szCs w:val="24"/>
        </w:rPr>
        <w:t>i</w:t>
      </w:r>
      <w:r w:rsidR="00992ECB" w:rsidRPr="00B0403D">
        <w:rPr>
          <w:rFonts w:ascii="Times New Roman" w:hAnsi="Times New Roman" w:cs="Times New Roman"/>
          <w:sz w:val="24"/>
          <w:szCs w:val="24"/>
        </w:rPr>
        <w:t xml:space="preserve"> </w:t>
      </w:r>
      <w:r w:rsidR="00FE21F6">
        <w:rPr>
          <w:rFonts w:ascii="Times New Roman" w:hAnsi="Times New Roman" w:cs="Times New Roman"/>
          <w:sz w:val="24"/>
          <w:szCs w:val="24"/>
        </w:rPr>
        <w:t>will be negatively related to its frequency (negative frequency dependence, Figure 3)</w:t>
      </w:r>
      <w:r w:rsidR="00992ECB">
        <w:rPr>
          <w:rFonts w:ascii="Times New Roman" w:hAnsi="Times New Roman" w:cs="Times New Roman"/>
          <w:sz w:val="24"/>
          <w:szCs w:val="24"/>
        </w:rPr>
        <w:t>. If frequency dependenc</w:t>
      </w:r>
      <w:r w:rsidR="00FE21F6">
        <w:rPr>
          <w:rFonts w:ascii="Times New Roman" w:hAnsi="Times New Roman" w:cs="Times New Roman"/>
          <w:sz w:val="24"/>
          <w:szCs w:val="24"/>
        </w:rPr>
        <w:t>e is negative for both species</w:t>
      </w:r>
      <w:r w:rsidR="00992ECB">
        <w:rPr>
          <w:rFonts w:ascii="Times New Roman" w:hAnsi="Times New Roman" w:cs="Times New Roman"/>
          <w:sz w:val="24"/>
          <w:szCs w:val="24"/>
        </w:rPr>
        <w:t xml:space="preserve">, </w:t>
      </w:r>
      <w:r w:rsidR="005546E3">
        <w:rPr>
          <w:rFonts w:ascii="Times New Roman" w:hAnsi="Times New Roman" w:cs="Times New Roman"/>
          <w:sz w:val="24"/>
          <w:szCs w:val="24"/>
        </w:rPr>
        <w:t xml:space="preserve">they </w:t>
      </w:r>
      <w:r w:rsidR="00992ECB" w:rsidRPr="00B0403D">
        <w:rPr>
          <w:rFonts w:ascii="Times New Roman" w:hAnsi="Times New Roman" w:cs="Times New Roman"/>
          <w:sz w:val="24"/>
          <w:szCs w:val="24"/>
        </w:rPr>
        <w:t>should stabl</w:t>
      </w:r>
      <w:r w:rsidR="00992ECB">
        <w:rPr>
          <w:rFonts w:ascii="Times New Roman" w:hAnsi="Times New Roman" w:cs="Times New Roman"/>
          <w:sz w:val="24"/>
          <w:szCs w:val="24"/>
        </w:rPr>
        <w:t>y</w:t>
      </w:r>
      <w:r w:rsidR="00992ECB" w:rsidRPr="00B0403D">
        <w:rPr>
          <w:rFonts w:ascii="Times New Roman" w:hAnsi="Times New Roman" w:cs="Times New Roman"/>
          <w:sz w:val="24"/>
          <w:szCs w:val="24"/>
        </w:rPr>
        <w:t xml:space="preserve"> coexist.</w:t>
      </w:r>
      <w:r w:rsidR="00992ECB">
        <w:rPr>
          <w:rFonts w:ascii="Times New Roman" w:hAnsi="Times New Roman" w:cs="Times New Roman"/>
          <w:sz w:val="24"/>
          <w:szCs w:val="24"/>
        </w:rPr>
        <w:t xml:space="preserve"> Adler et al [2007] expanded upon this definition and showed that, in addition to the requirement for a negative slope of frequency dependence, both species must have positive </w:t>
      </w:r>
      <w:r w:rsidR="00257A11">
        <w:rPr>
          <w:rFonts w:ascii="Times New Roman" w:hAnsi="Times New Roman" w:cs="Times New Roman"/>
          <w:sz w:val="24"/>
          <w:szCs w:val="24"/>
        </w:rPr>
        <w:t xml:space="preserve">growth rate </w:t>
      </w:r>
      <w:r w:rsidR="00992ECB">
        <w:rPr>
          <w:rFonts w:ascii="Times New Roman" w:hAnsi="Times New Roman" w:cs="Times New Roman"/>
          <w:sz w:val="24"/>
          <w:szCs w:val="24"/>
        </w:rPr>
        <w:t>approaching zero frequency.</w:t>
      </w:r>
      <w:r w:rsidR="005546E3">
        <w:rPr>
          <w:rFonts w:ascii="Times New Roman" w:hAnsi="Times New Roman" w:cs="Times New Roman"/>
          <w:sz w:val="24"/>
          <w:szCs w:val="24"/>
        </w:rPr>
        <w:t xml:space="preserve"> </w:t>
      </w:r>
      <w:r w:rsidR="0083226F">
        <w:rPr>
          <w:rFonts w:ascii="Times New Roman" w:hAnsi="Times New Roman" w:cs="Times New Roman"/>
          <w:sz w:val="24"/>
          <w:szCs w:val="24"/>
        </w:rPr>
        <w:t xml:space="preserve">As </w:t>
      </w:r>
      <w:r w:rsidR="00992ECB">
        <w:rPr>
          <w:rFonts w:ascii="Times New Roman" w:hAnsi="Times New Roman" w:cs="Times New Roman"/>
          <w:sz w:val="24"/>
          <w:szCs w:val="24"/>
        </w:rPr>
        <w:t>long as the relationship between a species</w:t>
      </w:r>
      <w:r w:rsidR="00FD0D28">
        <w:rPr>
          <w:rFonts w:ascii="Times New Roman" w:hAnsi="Times New Roman" w:cs="Times New Roman"/>
          <w:sz w:val="24"/>
          <w:szCs w:val="24"/>
        </w:rPr>
        <w:t>’</w:t>
      </w:r>
      <w:r w:rsidR="00992ECB">
        <w:rPr>
          <w:rFonts w:ascii="Times New Roman" w:hAnsi="Times New Roman" w:cs="Times New Roman"/>
          <w:sz w:val="24"/>
          <w:szCs w:val="24"/>
        </w:rPr>
        <w:t xml:space="preserve"> frequency and its growth rate is linear, knowing the </w:t>
      </w:r>
      <w:r w:rsidR="00FD0D28">
        <w:rPr>
          <w:rFonts w:ascii="Times New Roman" w:hAnsi="Times New Roman" w:cs="Times New Roman"/>
          <w:sz w:val="24"/>
          <w:szCs w:val="24"/>
        </w:rPr>
        <w:t>slope of that relationship and the growth rate at any</w:t>
      </w:r>
      <w:r w:rsidR="00992ECB">
        <w:rPr>
          <w:rFonts w:ascii="Times New Roman" w:hAnsi="Times New Roman" w:cs="Times New Roman"/>
          <w:sz w:val="24"/>
          <w:szCs w:val="24"/>
        </w:rPr>
        <w:t xml:space="preserve"> intermediate frequency could allow an empiricist to extrapolate to predict the growth rate approaching zero frequency and determine whether both species are mutually invasible. </w:t>
      </w:r>
    </w:p>
    <w:p w14:paraId="43200645" w14:textId="10C59CAB" w:rsid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1CF8CE58" w14:textId="0066FD8E" w:rsidR="00207FE2" w:rsidRPr="00416398" w:rsidRDefault="00207FE2" w:rsidP="00207FE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in that it can be used to assess whether species can coexist without assuming any underlying population growth model. Frequency dependence of a species can be obtained by 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A87B14">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 HilleRisLambers 2009, Godoy and Levine 2014)","manualFormatting":"Levine andHilleRisLambers 2009, Godoy andLevine 2014)","plainTextFormattedCitation":"(Levine and HilleRisLambers 2009, Godoy and Levine 2014)","previouslyFormattedCitation":"(Levine and HilleRisLambers 2009, Godoy and 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In addition, theoretically, frequency </w:t>
      </w:r>
      <w:r>
        <w:rPr>
          <w:rFonts w:ascii="Times New Roman" w:hAnsi="Times New Roman" w:cs="Times New Roman"/>
          <w:sz w:val="24"/>
          <w:szCs w:val="24"/>
        </w:rPr>
        <w:lastRenderedPageBreak/>
        <w:t xml:space="preserve">dependency can be constructed by observational data as long as the per capita growth rate and the relative frequency of the species can be estimated, and the community is assumed to be saturated with respect to biomass.  </w:t>
      </w:r>
    </w:p>
    <w:p w14:paraId="1D1E8306" w14:textId="0CE4E925" w:rsidR="00416398" w:rsidRP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2C5BE5" w14:textId="357D8D30" w:rsidR="00992ECB" w:rsidRDefault="00D82922" w:rsidP="002A3D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aspects of the NFD method, w</w:t>
      </w:r>
      <w:r w:rsidR="00FC0C4F">
        <w:rPr>
          <w:rFonts w:ascii="Times New Roman" w:hAnsi="Times New Roman" w:cs="Times New Roman"/>
          <w:sz w:val="24"/>
          <w:szCs w:val="24"/>
        </w:rPr>
        <w:t>e argue that the</w:t>
      </w:r>
      <w:r>
        <w:rPr>
          <w:rFonts w:ascii="Times New Roman" w:hAnsi="Times New Roman" w:cs="Times New Roman"/>
          <w:sz w:val="24"/>
          <w:szCs w:val="24"/>
        </w:rPr>
        <w:t xml:space="preserve"> magnitude of</w:t>
      </w:r>
      <w:r w:rsidR="00FC0C4F">
        <w:rPr>
          <w:rFonts w:ascii="Times New Roman" w:hAnsi="Times New Roman" w:cs="Times New Roman"/>
          <w:sz w:val="24"/>
          <w:szCs w:val="24"/>
        </w:rPr>
        <w:t xml:space="preserve"> frequency dependenc</w:t>
      </w:r>
      <w:r w:rsidR="002A3D2F">
        <w:rPr>
          <w:rFonts w:ascii="Times New Roman" w:hAnsi="Times New Roman" w:cs="Times New Roman"/>
          <w:sz w:val="24"/>
          <w:szCs w:val="24"/>
        </w:rPr>
        <w:t xml:space="preserve">e (the </w:t>
      </w:r>
      <w:r w:rsidR="00FC0C4F">
        <w:rPr>
          <w:rFonts w:ascii="Times New Roman" w:hAnsi="Times New Roman" w:cs="Times New Roman"/>
          <w:sz w:val="24"/>
          <w:szCs w:val="24"/>
        </w:rPr>
        <w:t>NFD slope</w:t>
      </w:r>
      <w:r w:rsidR="002A3D2F">
        <w:rPr>
          <w:rFonts w:ascii="Times New Roman" w:hAnsi="Times New Roman" w:cs="Times New Roman"/>
          <w:sz w:val="24"/>
          <w:szCs w:val="24"/>
        </w:rPr>
        <w:t xml:space="preserve">) cannot </w:t>
      </w:r>
      <w:r w:rsidR="00FC0C4F">
        <w:rPr>
          <w:rFonts w:ascii="Times New Roman" w:hAnsi="Times New Roman" w:cs="Times New Roman"/>
          <w:sz w:val="24"/>
          <w:szCs w:val="24"/>
        </w:rPr>
        <w:t xml:space="preserve">be used to 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r w:rsidR="002A3D2F">
        <w:rPr>
          <w:rFonts w:ascii="Times New Roman" w:hAnsi="Times New Roman" w:cs="Times New Roman"/>
          <w:sz w:val="24"/>
          <w:szCs w:val="24"/>
        </w:rPr>
        <w:t xml:space="preserve">NFD slope </w:t>
      </w:r>
      <w:r w:rsidR="00992ECB" w:rsidRPr="00B0403D">
        <w:rPr>
          <w:rFonts w:ascii="Times New Roman" w:hAnsi="Times New Roman" w:cs="Times New Roman"/>
          <w:sz w:val="24"/>
          <w:szCs w:val="24"/>
        </w:rPr>
        <w:t xml:space="preserve">is not equivalent to either intra- or inter-specific competition coefficients </w:t>
      </w:r>
      <w:r w:rsidR="00992ECB">
        <w:rPr>
          <w:rFonts w:ascii="Times New Roman" w:hAnsi="Times New Roman" w:cs="Times New Roman"/>
          <w:sz w:val="24"/>
          <w:szCs w:val="24"/>
        </w:rPr>
        <w:t>but a rather complex combination between both</w:t>
      </w:r>
      <w:r w:rsidR="00992ECB" w:rsidRPr="00B0403D">
        <w:rPr>
          <w:rFonts w:ascii="Times New Roman" w:hAnsi="Times New Roman" w:cs="Times New Roman"/>
          <w:sz w:val="24"/>
          <w:szCs w:val="24"/>
        </w:rPr>
        <w:t>.</w:t>
      </w:r>
      <w:r w:rsidR="00992ECB">
        <w:rPr>
          <w:rFonts w:ascii="Times New Roman" w:hAnsi="Times New Roman" w:cs="Times New Roman"/>
          <w:sz w:val="24"/>
          <w:szCs w:val="24"/>
        </w:rPr>
        <w:t xml:space="preserve"> As a result, the 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requirement that coexisting species are mutually invasible,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5ECE1E9B" w14:textId="01B4F26E" w:rsidR="00992ECB" w:rsidRDefault="00992ECB"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show that NFD slope is a complex combination of intra- and inter specific competition coefficients, we attempt to derive the NFD slope based on the </w:t>
      </w:r>
      <w:r w:rsidRPr="00B0403D">
        <w:rPr>
          <w:rFonts w:ascii="Times New Roman" w:hAnsi="Times New Roman" w:cs="Times New Roman"/>
          <w:sz w:val="24"/>
          <w:szCs w:val="24"/>
        </w:rPr>
        <w:t>Lotka-Volterra model</w:t>
      </w:r>
      <w:r>
        <w:rPr>
          <w:rFonts w:ascii="Times New Roman" w:hAnsi="Times New Roman" w:cs="Times New Roman"/>
          <w:sz w:val="24"/>
          <w:szCs w:val="24"/>
        </w:rPr>
        <w:t xml:space="preserve">. Conceptually, when </w:t>
      </w:r>
      <w:r w:rsidRPr="00B0403D">
        <w:rPr>
          <w:rFonts w:ascii="Times New Roman" w:hAnsi="Times New Roman" w:cs="Times New Roman"/>
          <w:sz w:val="24"/>
          <w:szCs w:val="24"/>
        </w:rPr>
        <w:t xml:space="preserve">the per capita growth rate is being plotted against the frequency of the focal species, </w:t>
      </w:r>
      <w:r>
        <w:rPr>
          <w:rFonts w:ascii="Times New Roman" w:hAnsi="Times New Roman" w:cs="Times New Roman"/>
          <w:sz w:val="24"/>
          <w:szCs w:val="24"/>
        </w:rPr>
        <w:t>the NFD slope</w:t>
      </w:r>
      <w:r w:rsidRPr="00B0403D">
        <w:rPr>
          <w:rFonts w:ascii="Times New Roman" w:hAnsi="Times New Roman" w:cs="Times New Roman"/>
          <w:sz w:val="24"/>
          <w:szCs w:val="24"/>
        </w:rPr>
        <w:t xml:space="preserve"> is actually the ”per %” impact on the per capita growth rate.</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To show that negative frequency dependency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from the Lotka-Volterra mode</w:t>
      </w:r>
      <w:r>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readily derived from the Lotka-Volterra model without </w:t>
      </w:r>
      <w:r w:rsidR="00DC5134">
        <w:rPr>
          <w:rFonts w:ascii="Times New Roman" w:hAnsi="Times New Roman" w:cs="Times New Roman"/>
          <w:sz w:val="24"/>
          <w:szCs w:val="24"/>
        </w:rPr>
        <w:t xml:space="preserve">assuming that the total community density is fixed. </w:t>
      </w:r>
      <w:r w:rsidR="00207FE2">
        <w:rPr>
          <w:rFonts w:ascii="Times New Roman" w:hAnsi="Times New Roman" w:cs="Times New Roman"/>
          <w:sz w:val="24"/>
          <w:szCs w:val="24"/>
        </w:rPr>
        <w:t xml:space="preserve">There is a density term in the Lotka-Volterra model, but no frequency term, so </w:t>
      </w:r>
      <w:r w:rsidRPr="00B0403D">
        <w:rPr>
          <w:rFonts w:ascii="Times New Roman" w:hAnsi="Times New Roman" w:cs="Times New Roman"/>
          <w:sz w:val="24"/>
          <w:szCs w:val="24"/>
        </w:rPr>
        <w:t>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w:t>
      </w:r>
      <w:r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Pr="00B0403D">
        <w:rPr>
          <w:rFonts w:ascii="Times New Roman" w:hAnsi="Times New Roman" w:cs="Times New Roman"/>
          <w:sz w:val="24"/>
          <w:szCs w:val="24"/>
        </w:rPr>
        <w:t xml:space="preserve">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sidR="00DC5134">
        <w:rPr>
          <w:rFonts w:ascii="Times New Roman" w:hAnsi="Times New Roman" w:cs="Times New Roman"/>
          <w:sz w:val="24"/>
          <w:szCs w:val="24"/>
        </w:rPr>
        <w:t xml:space="preserve">Making this assumption implies a </w:t>
      </w:r>
      <w:r w:rsidR="0064191A">
        <w:rPr>
          <w:rFonts w:ascii="Times New Roman" w:hAnsi="Times New Roman" w:cs="Times New Roman"/>
          <w:sz w:val="24"/>
          <w:szCs w:val="24"/>
        </w:rPr>
        <w:t>fixed</w:t>
      </w:r>
      <w:r w:rsidR="00DC5134">
        <w:rPr>
          <w:rFonts w:ascii="Times New Roman" w:hAnsi="Times New Roman" w:cs="Times New Roman"/>
          <w:sz w:val="24"/>
          <w:szCs w:val="24"/>
        </w:rPr>
        <w:t xml:space="preserve"> conversion between the focal species </w:t>
      </w:r>
      <w:r w:rsidR="00DC5134" w:rsidRPr="00DC5134">
        <w:rPr>
          <w:rFonts w:ascii="Times New Roman" w:hAnsi="Times New Roman" w:cs="Times New Roman"/>
          <w:i/>
          <w:sz w:val="24"/>
          <w:szCs w:val="24"/>
        </w:rPr>
        <w:t>i</w:t>
      </w:r>
      <w:r w:rsidR="00DC5134">
        <w:rPr>
          <w:rFonts w:ascii="Times New Roman" w:hAnsi="Times New Roman" w:cs="Times New Roman"/>
          <w:sz w:val="24"/>
          <w:szCs w:val="24"/>
        </w:rPr>
        <w:t xml:space="preserve"> and its competitor, </w:t>
      </w:r>
      <w:r w:rsidR="00DC5134" w:rsidRPr="00DC5134">
        <w:rPr>
          <w:rFonts w:ascii="Times New Roman" w:hAnsi="Times New Roman" w:cs="Times New Roman"/>
          <w:i/>
          <w:sz w:val="24"/>
          <w:szCs w:val="24"/>
        </w:rPr>
        <w:t>e</w:t>
      </w:r>
      <w:r w:rsidR="00DC5134">
        <w:rPr>
          <w:rFonts w:ascii="Times New Roman" w:hAnsi="Times New Roman" w:cs="Times New Roman"/>
          <w:sz w:val="24"/>
          <w:szCs w:val="24"/>
        </w:rPr>
        <w:t xml:space="preserve">, otherwise the community density cannot be constant when changing species’ frequency. </w:t>
      </w:r>
      <w:r w:rsidRPr="00B0403D">
        <w:rPr>
          <w:rFonts w:ascii="Times New Roman" w:hAnsi="Times New Roman" w:cs="Times New Roman"/>
          <w:sz w:val="24"/>
          <w:szCs w:val="24"/>
        </w:rPr>
        <w:t>By doing so, the</w:t>
      </w:r>
      <w:r w:rsidR="00B4260E">
        <w:rPr>
          <w:rFonts w:ascii="Times New Roman" w:hAnsi="Times New Roman" w:cs="Times New Roman"/>
          <w:sz w:val="24"/>
          <w:szCs w:val="24"/>
        </w:rPr>
        <w:t xml:space="preserve"> two-species</w:t>
      </w:r>
      <w:r w:rsidRPr="00B0403D">
        <w:rPr>
          <w:rFonts w:ascii="Times New Roman" w:hAnsi="Times New Roman" w:cs="Times New Roman"/>
          <w:sz w:val="24"/>
          <w:szCs w:val="24"/>
        </w:rPr>
        <w:t xml:space="preserve"> Lotka-Volterra competition model can be rewritten as followed.</w:t>
      </w:r>
    </w:p>
    <w:p w14:paraId="247905EA" w14:textId="4471C143" w:rsidR="00992ECB" w:rsidRDefault="00CE1DD8" w:rsidP="00715006">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r>
              <w:rPr>
                <w:rFonts w:ascii="Cambria Math" w:eastAsia="Arial" w:hAnsi="Cambria Math" w:cs="Times New Roman"/>
                <w:sz w:val="24"/>
                <w:szCs w:val="24"/>
              </w:rPr>
              <m:t>e</m:t>
            </m:r>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51E4A12C" w14:textId="75853EAB" w:rsidR="00992ECB" w:rsidRDefault="00992ECB"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In eq</w:t>
      </w:r>
      <w:r>
        <w:rPr>
          <w:rFonts w:ascii="Times New Roman" w:hAnsi="Times New Roman" w:cs="Times New Roman"/>
          <w:sz w:val="24"/>
          <w:szCs w:val="24"/>
        </w:rPr>
        <w:t>uation</w:t>
      </w:r>
      <w:r w:rsidRPr="00B0403D">
        <w:rPr>
          <w:rFonts w:ascii="Times New Roman" w:hAnsi="Times New Roman" w:cs="Times New Roman"/>
          <w:sz w:val="24"/>
          <w:szCs w:val="24"/>
        </w:rPr>
        <w:t xml:space="preserve"> </w:t>
      </w:r>
      <w:r>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w:t>
      </w:r>
      <w:r w:rsidR="0064191A">
        <w:rPr>
          <w:rFonts w:ascii="Times New Roman" w:hAnsi="Times New Roman" w:cs="Times New Roman"/>
          <w:sz w:val="24"/>
          <w:szCs w:val="24"/>
        </w:rPr>
        <w:t xml:space="preserve">Similarly,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is also an </w:t>
      </w:r>
      <w:r w:rsidR="0064191A" w:rsidRPr="00B0403D">
        <w:rPr>
          <w:rFonts w:ascii="Times New Roman" w:hAnsi="Times New Roman" w:cs="Times New Roman"/>
          <w:sz w:val="24"/>
          <w:szCs w:val="24"/>
        </w:rPr>
        <w:t>arbitrarily defined constant</w:t>
      </w:r>
      <w:r w:rsidR="0064191A">
        <w:rPr>
          <w:rFonts w:ascii="Times New Roman" w:hAnsi="Times New Roman" w:cs="Times New Roman"/>
          <w:sz w:val="24"/>
          <w:szCs w:val="24"/>
        </w:rPr>
        <w:t xml:space="preserve"> coming along with the fixed community assumption. </w:t>
      </w:r>
      <w:r w:rsidR="0064191A">
        <w:rPr>
          <w:rFonts w:ascii="Times New Roman" w:hAnsi="Times New Roman" w:cs="Times New Roman"/>
          <w:sz w:val="24"/>
          <w:szCs w:val="24"/>
        </w:rPr>
        <w:lastRenderedPageBreak/>
        <w:t xml:space="preserve">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can simply be 1 if one-to-one conversion between the focal species and it competitor is assumed. </w:t>
      </w:r>
      <w:r w:rsidRPr="00B0403D">
        <w:rPr>
          <w:rFonts w:ascii="Times New Roman" w:hAnsi="Times New Roman" w:cs="Times New Roman"/>
          <w:sz w:val="24"/>
          <w:szCs w:val="24"/>
        </w:rPr>
        <w:t xml:space="preserve">To calculate the negative frequency dependency </w:t>
      </w:r>
      <w:r>
        <w:rPr>
          <w:rFonts w:ascii="Times New Roman" w:hAnsi="Times New Roman" w:cs="Times New Roman"/>
          <w:sz w:val="24"/>
          <w:szCs w:val="24"/>
        </w:rPr>
        <w:t>slope</w:t>
      </w:r>
      <w:r w:rsidR="00F43404">
        <w:rPr>
          <w:rFonts w:ascii="Times New Roman" w:hAnsi="Times New Roman" w:cs="Times New Roman"/>
          <w:sz w:val="24"/>
          <w:szCs w:val="24"/>
        </w:rPr>
        <w:t xml:space="preserve"> of species </w:t>
      </w:r>
      <w:r w:rsidR="00F43404" w:rsidRPr="00F43404">
        <w:rPr>
          <w:rFonts w:ascii="Times New Roman" w:hAnsi="Times New Roman" w:cs="Times New Roman"/>
          <w:i/>
          <w:sz w:val="24"/>
          <w:szCs w:val="24"/>
        </w:rPr>
        <w:t>i</w:t>
      </w:r>
      <w:r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Pr="00B0403D">
        <w:rPr>
          <w:rFonts w:ascii="Times New Roman" w:hAnsi="Times New Roman" w:cs="Times New Roman"/>
          <w:sz w:val="24"/>
          <w:szCs w:val="24"/>
        </w:rPr>
        <w:t xml:space="preserve"> in terms of</w:t>
      </w:r>
      <w:r w:rsidR="00F43404">
        <w:rPr>
          <w:rFonts w:ascii="Times New Roman" w:hAnsi="Times New Roman" w:cs="Times New Roman"/>
          <w:sz w:val="24"/>
          <w:szCs w:val="24"/>
        </w:rPr>
        <w:t xml:space="preserve"> the frequency of species </w:t>
      </w:r>
      <w:r w:rsidR="00F43404">
        <w:rPr>
          <w:rFonts w:ascii="Times New Roman" w:hAnsi="Times New Roman" w:cs="Times New Roman"/>
          <w:i/>
          <w:sz w:val="24"/>
          <w:szCs w:val="24"/>
        </w:rPr>
        <w:t>i</w:t>
      </w:r>
      <w:r w:rsidR="00F43404">
        <w:rPr>
          <w:rFonts w:ascii="Times New Roman" w:hAnsi="Times New Roman" w:cs="Times New Roman"/>
          <w:sz w:val="24"/>
          <w:szCs w:val="24"/>
        </w:rPr>
        <w:t xml:space="preserve"> (</w:t>
      </w:r>
      <w:r w:rsidRPr="001F41ED">
        <w:rPr>
          <w:rFonts w:ascii="Times New Roman" w:hAnsi="Times New Roman" w:cs="Times New Roman"/>
          <w:i/>
          <w:sz w:val="24"/>
          <w:szCs w:val="24"/>
        </w:rPr>
        <w:t>Ni/B</w:t>
      </w:r>
      <w:r w:rsidR="00F43404">
        <w:rPr>
          <w:rFonts w:ascii="Times New Roman" w:hAnsi="Times New Roman" w:cs="Times New Roman"/>
          <w:sz w:val="24"/>
          <w:szCs w:val="24"/>
        </w:rPr>
        <w:t>).</w:t>
      </w:r>
    </w:p>
    <w:p w14:paraId="4B07F38B" w14:textId="7B69ED87" w:rsidR="00992ECB" w:rsidRDefault="00992ECB" w:rsidP="0071500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0B16FE2E" w14:textId="0CC27AA5" w:rsidR="00992ECB" w:rsidRDefault="00992ECB"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This 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Pr>
          <w:rFonts w:ascii="Times New Roman" w:hAnsi="Times New Roman" w:cs="Times New Roman"/>
          <w:sz w:val="24"/>
          <w:szCs w:val="24"/>
        </w:rPr>
        <w:t>3</w:t>
      </w:r>
      <w:r w:rsidRPr="00B0403D">
        <w:rPr>
          <w:rFonts w:ascii="Times New Roman" w:hAnsi="Times New Roman" w:cs="Times New Roman"/>
          <w:sz w:val="24"/>
          <w:szCs w:val="24"/>
        </w:rPr>
        <w:t xml:space="preser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sidRPr="00B0403D">
        <w:rPr>
          <w:rFonts w:ascii="Times New Roman" w:hAnsi="Times New Roman" w:cs="Times New Roman"/>
          <w:sz w:val="24"/>
          <w:szCs w:val="24"/>
        </w:rPr>
        <w:t>)</w:t>
      </w:r>
      <w:r w:rsidR="0064191A">
        <w:rPr>
          <w:rFonts w:ascii="Times New Roman" w:hAnsi="Times New Roman" w:cs="Times New Roman"/>
          <w:sz w:val="24"/>
          <w:szCs w:val="24"/>
        </w:rPr>
        <w:t>, conversion between species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Pr="00B0403D">
        <w:rPr>
          <w:rFonts w:ascii="Times New Roman" w:hAnsi="Times New Roman" w:cs="Times New Roman"/>
          <w:sz w:val="24"/>
          <w:szCs w:val="24"/>
        </w:rPr>
        <w:t>the intra- and inter-specific competition coefficients. From this equation, we first see that NFD</w:t>
      </w:r>
      <w:r>
        <w:rPr>
          <w:rFonts w:ascii="Times New Roman" w:hAnsi="Times New Roman" w:cs="Times New Roman"/>
          <w:sz w:val="24"/>
          <w:szCs w:val="24"/>
        </w:rPr>
        <w:t xml:space="preserve"> slope</w:t>
      </w:r>
      <w:r w:rsidRPr="00B0403D">
        <w:rPr>
          <w:rFonts w:ascii="Times New Roman" w:hAnsi="Times New Roman" w:cs="Times New Roman"/>
          <w:sz w:val="24"/>
          <w:szCs w:val="24"/>
        </w:rPr>
        <w:t xml:space="preserve"> is negative as long as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sidR="0064191A">
        <w:rPr>
          <w:rFonts w:ascii="Times New Roman" w:hAnsi="Times New Roman" w:cs="Times New Roman"/>
          <w:sz w:val="24"/>
          <w:szCs w:val="24"/>
        </w:rPr>
        <w:t xml:space="preserve"> if one-to-one conversion is boldly assumed</w:t>
      </w:r>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Pr>
          <w:rFonts w:ascii="Times New Roman" w:hAnsi="Times New Roman" w:cs="Times New Roman"/>
          <w:sz w:val="24"/>
          <w:szCs w:val="24"/>
        </w:rPr>
        <w:t>1</w:t>
      </w:r>
      <w:r w:rsidRPr="00B0403D">
        <w:rPr>
          <w:rFonts w:ascii="Times New Roman" w:hAnsi="Times New Roman" w:cs="Times New Roman"/>
          <w:sz w:val="24"/>
          <w:szCs w:val="24"/>
        </w:rPr>
        <w:t xml:space="preserve">). Most importantly, although NFD </w:t>
      </w:r>
      <w:r>
        <w:rPr>
          <w:rFonts w:ascii="Times New Roman" w:hAnsi="Times New Roman" w:cs="Times New Roman"/>
          <w:sz w:val="24"/>
          <w:szCs w:val="24"/>
        </w:rPr>
        <w:t>slope</w:t>
      </w:r>
      <w:r w:rsidRPr="00B0403D">
        <w:rPr>
          <w:rFonts w:ascii="Times New Roman" w:hAnsi="Times New Roman" w:cs="Times New Roman"/>
          <w:sz w:val="24"/>
          <w:szCs w:val="24"/>
        </w:rPr>
        <w:t xml:space="preserve"> has been used to estimate species coexistence empirically for annual plant communities (e.g. Godoy et al. 2014), </w:t>
      </w:r>
      <w:r>
        <w:rPr>
          <w:rFonts w:ascii="Times New Roman" w:hAnsi="Times New Roman" w:cs="Times New Roman"/>
          <w:sz w:val="24"/>
          <w:szCs w:val="24"/>
        </w:rPr>
        <w:t xml:space="preserve">it </w:t>
      </w:r>
      <w:r w:rsidRPr="00B0403D">
        <w:rPr>
          <w:rFonts w:ascii="Times New Roman" w:hAnsi="Times New Roman" w:cs="Times New Roman"/>
          <w:sz w:val="24"/>
          <w:szCs w:val="24"/>
        </w:rPr>
        <w:t>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and thus should not be directly used to calculate ND and RFD</w:t>
      </w:r>
      <w:r>
        <w:rPr>
          <w:rFonts w:ascii="Times New Roman" w:hAnsi="Times New Roman" w:cs="Times New Roman"/>
          <w:sz w:val="24"/>
          <w:szCs w:val="24"/>
        </w:rPr>
        <w:t xml:space="preserve"> in order to</w:t>
      </w:r>
      <w:r w:rsidRPr="00B0403D">
        <w:rPr>
          <w:rFonts w:ascii="Times New Roman" w:hAnsi="Times New Roman" w:cs="Times New Roman"/>
          <w:sz w:val="24"/>
          <w:szCs w:val="24"/>
        </w:rPr>
        <w:t xml:space="preserve"> predict species coexistence.</w:t>
      </w:r>
    </w:p>
    <w:p w14:paraId="557A30FB" w14:textId="36E29BAA" w:rsidR="003C4513" w:rsidRDefault="00613B94" w:rsidP="00A20955">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From equation 3,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he community biomass</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 xml:space="preserve">change with species’ frequency, </w:t>
      </w:r>
      <w:r w:rsidR="003C4513">
        <w:rPr>
          <w:rFonts w:ascii="Times New Roman" w:hAnsi="Times New Roman" w:cs="Times New Roman"/>
          <w:sz w:val="24"/>
          <w:szCs w:val="24"/>
        </w:rPr>
        <w:t xml:space="preserve">which is very likely to occur in reality, the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207FE2">
        <w:rPr>
          <w:rFonts w:ascii="Times New Roman" w:hAnsi="Times New Roman" w:cs="Times New Roman"/>
          <w:sz w:val="24"/>
          <w:szCs w:val="24"/>
          <w:lang w:eastAsia="zh-TW"/>
        </w:rPr>
        <w:t>T</w:t>
      </w:r>
      <w:r w:rsidR="00065258">
        <w:rPr>
          <w:rFonts w:ascii="Times New Roman" w:hAnsi="Times New Roman" w:cs="Times New Roman"/>
          <w:sz w:val="24"/>
          <w:szCs w:val="24"/>
          <w:lang w:eastAsia="zh-TW"/>
        </w:rPr>
        <w:t xml:space="preserve">he </w:t>
      </w:r>
      <w:r w:rsidR="00207FE2">
        <w:rPr>
          <w:rFonts w:ascii="Times New Roman" w:hAnsi="Times New Roman" w:cs="Times New Roman"/>
          <w:sz w:val="24"/>
          <w:szCs w:val="24"/>
          <w:lang w:eastAsia="zh-TW"/>
        </w:rPr>
        <w:t>Lotka-Volterra model assumes a fixed strength for both intra- and inter-specific interactions, but when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oMath>
      <w:r w:rsidR="00B4642D">
        <w:rPr>
          <w:rFonts w:ascii="Times New Roman" w:hAnsi="Times New Roman" w:cs="Times New Roman"/>
          <w:sz w:val="24"/>
          <w:szCs w:val="24"/>
          <w:lang w:eastAsia="zh-TW"/>
        </w:rPr>
        <w:t xml:space="preserve"> is a function of species </w:t>
      </w:r>
      <w:r w:rsidR="00B4642D" w:rsidRPr="00B4642D">
        <w:rPr>
          <w:rFonts w:ascii="Times New Roman" w:hAnsi="Times New Roman" w:cs="Times New Roman"/>
          <w:i/>
          <w:sz w:val="24"/>
          <w:szCs w:val="24"/>
          <w:lang w:eastAsia="zh-TW"/>
        </w:rPr>
        <w:t>i</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687C1093" w14:textId="3306733E" w:rsidR="00992ECB" w:rsidRPr="00DD3906" w:rsidRDefault="00992ECB" w:rsidP="00A20955">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species coexistence, we used numerical simulation of a well-known two species consumer-resource model [Tilman 1977]</w:t>
      </w:r>
      <w:r w:rsidR="005546E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For all of these simulations, </w:t>
      </w:r>
      <w:r>
        <w:rPr>
          <w:rFonts w:ascii="Times New Roman" w:hAnsi="Times New Roman" w:cs="Times New Roman"/>
          <w:sz w:val="24"/>
          <w:szCs w:val="24"/>
        </w:rPr>
        <w:t xml:space="preserve">the community is saturated with respect to biomass and both species are known to </w:t>
      </w:r>
      <w:r w:rsidR="005546E3">
        <w:rPr>
          <w:rFonts w:ascii="Times New Roman" w:hAnsi="Times New Roman" w:cs="Times New Roman"/>
          <w:sz w:val="24"/>
          <w:szCs w:val="24"/>
        </w:rPr>
        <w:t xml:space="preserve">be mutually invasible and </w:t>
      </w:r>
      <w:r>
        <w:rPr>
          <w:rFonts w:ascii="Times New Roman" w:hAnsi="Times New Roman" w:cs="Times New Roman"/>
          <w:sz w:val="24"/>
          <w:szCs w:val="24"/>
        </w:rPr>
        <w:t>coexist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positive growth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79A134AF" w14:textId="7E561C3A" w:rsidR="00794E37" w:rsidRPr="00715006" w:rsidRDefault="001F4F32" w:rsidP="00715006">
      <w:pPr>
        <w:pStyle w:val="Normal1"/>
        <w:numPr>
          <w:ilvl w:val="0"/>
          <w:numId w:val="9"/>
        </w:numPr>
        <w:spacing w:line="360" w:lineRule="auto"/>
        <w:ind w:left="360"/>
        <w:rPr>
          <w:rFonts w:ascii="Times New Roman" w:hAnsi="Times New Roman"/>
          <w:i/>
          <w:sz w:val="24"/>
        </w:rPr>
      </w:pPr>
      <w:r w:rsidRPr="001F4F32">
        <w:rPr>
          <w:rFonts w:ascii="Times New Roman" w:hAnsi="Times New Roman" w:cs="Times New Roman"/>
          <w:i/>
          <w:sz w:val="24"/>
          <w:szCs w:val="24"/>
        </w:rPr>
        <w:t>C</w:t>
      </w:r>
      <w:r w:rsidR="00794E37" w:rsidRPr="001F4F32">
        <w:rPr>
          <w:rFonts w:ascii="Times New Roman" w:hAnsi="Times New Roman" w:cs="Times New Roman"/>
          <w:i/>
          <w:sz w:val="24"/>
          <w:szCs w:val="24"/>
        </w:rPr>
        <w:t>lassic</w:t>
      </w:r>
      <w:r w:rsidR="00794E37" w:rsidRPr="00715006">
        <w:rPr>
          <w:rFonts w:ascii="Times New Roman" w:hAnsi="Times New Roman"/>
          <w:i/>
          <w:sz w:val="24"/>
        </w:rPr>
        <w:t xml:space="preserve"> Lotka-Volterra </w:t>
      </w:r>
      <w:r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p>
    <w:p w14:paraId="744F7055" w14:textId="73BA25FD" w:rsidR="00222289" w:rsidRPr="00222289" w:rsidRDefault="00222289" w:rsidP="00924F07">
      <w:pPr>
        <w:pStyle w:val="Normal1"/>
        <w:spacing w:line="360" w:lineRule="auto"/>
        <w:ind w:left="720" w:hanging="360"/>
        <w:rPr>
          <w:rFonts w:ascii="Times New Roman" w:hAnsi="Times New Roman" w:cs="Times New Roman"/>
          <w:i/>
          <w:sz w:val="24"/>
          <w:szCs w:val="24"/>
        </w:rPr>
      </w:pPr>
      <w:r w:rsidRPr="00222289">
        <w:rPr>
          <w:rFonts w:ascii="Times New Roman" w:hAnsi="Times New Roman" w:cs="Times New Roman"/>
          <w:i/>
          <w:sz w:val="24"/>
          <w:szCs w:val="24"/>
        </w:rPr>
        <w:t>2.1 Theoretical background</w:t>
      </w:r>
    </w:p>
    <w:p w14:paraId="1929B4CD" w14:textId="77270B88" w:rsidR="00CE29AE" w:rsidRPr="00CE29AE" w:rsidRDefault="00461E2F"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 second empirical method is to</w:t>
      </w:r>
      <w:r w:rsidR="00FA51B9">
        <w:rPr>
          <w:rFonts w:ascii="Times New Roman" w:hAnsi="Times New Roman" w:cs="Times New Roman" w:hint="eastAsia"/>
          <w:sz w:val="24"/>
          <w:szCs w:val="24"/>
          <w:lang w:eastAsia="zh-TW"/>
        </w:rPr>
        <w:t xml:space="preserve"> </w:t>
      </w:r>
      <w:r w:rsidR="005349B2">
        <w:rPr>
          <w:rFonts w:ascii="Times New Roman" w:hAnsi="Times New Roman" w:cs="Times New Roman"/>
          <w:sz w:val="24"/>
          <w:szCs w:val="24"/>
          <w:lang w:eastAsia="zh-TW"/>
        </w:rPr>
        <w:t xml:space="preserve">model the </w:t>
      </w:r>
      <w:r w:rsidR="00FA51B9">
        <w:rPr>
          <w:rFonts w:ascii="Times New Roman" w:hAnsi="Times New Roman" w:cs="Times New Roman" w:hint="eastAsia"/>
          <w:sz w:val="24"/>
          <w:szCs w:val="24"/>
          <w:lang w:eastAsia="zh-TW"/>
        </w:rPr>
        <w:t xml:space="preserve">population dynamics </w:t>
      </w:r>
      <w:r w:rsidR="005349B2">
        <w:rPr>
          <w:rFonts w:ascii="Times New Roman" w:hAnsi="Times New Roman" w:cs="Times New Roman"/>
          <w:sz w:val="24"/>
          <w:szCs w:val="24"/>
          <w:lang w:eastAsia="zh-TW"/>
        </w:rPr>
        <w:t>with the classic Lotka-Volterra model</w:t>
      </w:r>
      <w:r w:rsidR="005349B2">
        <w:rPr>
          <w:rFonts w:ascii="Times New Roman" w:hAnsi="Times New Roman" w:cs="Times New Roman" w:hint="eastAsia"/>
          <w:sz w:val="24"/>
          <w:szCs w:val="24"/>
          <w:lang w:eastAsia="zh-TW"/>
        </w:rPr>
        <w:t xml:space="preserve"> </w:t>
      </w:r>
      <w:r w:rsidR="005349B2">
        <w:rPr>
          <w:rFonts w:ascii="Times New Roman" w:hAnsi="Times New Roman" w:cs="Times New Roman"/>
          <w:sz w:val="24"/>
          <w:szCs w:val="24"/>
          <w:lang w:eastAsia="zh-TW"/>
        </w:rPr>
        <w:t xml:space="preserve">and </w:t>
      </w:r>
      <w:r>
        <w:rPr>
          <w:rFonts w:ascii="Times New Roman" w:hAnsi="Times New Roman" w:cs="Times New Roman"/>
          <w:sz w:val="24"/>
          <w:szCs w:val="24"/>
        </w:rPr>
        <w:t>parameterize the model with empirical data.</w:t>
      </w:r>
      <w:r w:rsidR="005349B2">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In the classic Lotka-Volterra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i can be described by the following equation.</w:t>
      </w:r>
    </w:p>
    <w:p w14:paraId="7009E78C" w14:textId="20F552FE" w:rsidR="00AA1D9C" w:rsidRPr="00AA1D9C" w:rsidRDefault="00CE1DD8" w:rsidP="00715006">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04C06FDB" w:rsidR="00794E37" w:rsidRDefault="00794E37" w:rsidP="00715006">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Pr="00B0403D">
        <w:rPr>
          <w:rFonts w:ascii="Times New Roman" w:hAnsi="Times New Roman" w:cs="Times New Roman"/>
          <w:sz w:val="24"/>
          <w:szCs w:val="24"/>
        </w:rPr>
        <w:t xml:space="preserve">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sidR="00746E00">
        <w:rPr>
          <w:rFonts w:ascii="Times New Roman" w:hAnsi="Times New Roman" w:cs="Times New Roman"/>
          <w:sz w:val="24"/>
          <w:szCs w:val="24"/>
        </w:rPr>
        <w:t xml:space="preserve">and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are the density, </w:t>
      </w:r>
      <w:r w:rsidRPr="00B0403D">
        <w:rPr>
          <w:rFonts w:ascii="Times New Roman" w:hAnsi="Times New Roman" w:cs="Times New Roman"/>
          <w:sz w:val="24"/>
          <w:szCs w:val="24"/>
        </w:rPr>
        <w:t>intrinsic growth rate</w:t>
      </w:r>
      <w:r w:rsidR="00746E00">
        <w:rPr>
          <w:rFonts w:ascii="Times New Roman" w:hAnsi="Times New Roman" w:cs="Times New Roman"/>
          <w:sz w:val="24"/>
          <w:szCs w:val="24"/>
        </w:rPr>
        <w:t xml:space="preserve"> and carrying capacity</w:t>
      </w:r>
      <w:r w:rsidRPr="00B0403D">
        <w:rPr>
          <w:rFonts w:ascii="Times New Roman" w:hAnsi="Times New Roman" w:cs="Times New Roman"/>
          <w:sz w:val="24"/>
          <w:szCs w:val="24"/>
        </w:rPr>
        <w:t xml:space="preserv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5349B2">
        <w:rPr>
          <w:rFonts w:ascii="Times New Roman" w:hAnsi="Times New Roman" w:cs="Times New Roman"/>
          <w:sz w:val="24"/>
          <w:szCs w:val="24"/>
        </w:rPr>
        <w:t xml:space="preserve">By parameterizing the model, the intra- and inter-specific competition coefficients can be estimated. The intra-specific competition coefficients must be </w:t>
      </w:r>
      <w:r w:rsidR="005349B2">
        <w:rPr>
          <w:rFonts w:ascii="Times New Roman" w:hAnsi="Times New Roman" w:cs="Times New Roman"/>
          <w:sz w:val="24"/>
          <w:szCs w:val="24"/>
        </w:rPr>
        <w:lastRenderedPageBreak/>
        <w:t xml:space="preserve">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ij</w:t>
      </w:r>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jj</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 to meet</w:t>
      </w:r>
      <w:r w:rsidR="005349B2" w:rsidRPr="005349B2">
        <w:rPr>
          <w:rFonts w:ascii="Times New Roman" w:hAnsi="Times New Roman" w:cs="Times New Roman"/>
          <w:sz w:val="24"/>
          <w:szCs w:val="24"/>
        </w:rPr>
        <w:t xml:space="preserve"> </w:t>
      </w:r>
      <w:r w:rsidR="005349B2" w:rsidRPr="00B0403D">
        <w:rPr>
          <w:rFonts w:ascii="Times New Roman" w:hAnsi="Times New Roman" w:cs="Times New Roman"/>
          <w:sz w:val="24"/>
          <w:szCs w:val="24"/>
        </w:rPr>
        <w:t xml:space="preserve">the mutual invasibility criteria </w:t>
      </w:r>
      <w:r w:rsidR="005349B2">
        <w:rPr>
          <w:rFonts w:ascii="Times New Roman" w:hAnsi="Times New Roman" w:cs="Times New Roman"/>
          <w:sz w:val="24"/>
          <w:szCs w:val="24"/>
        </w:rPr>
        <w:t xml:space="preserve">for </w:t>
      </w:r>
      <w:r w:rsidR="005349B2" w:rsidRPr="00B0403D">
        <w:rPr>
          <w:rFonts w:ascii="Times New Roman" w:hAnsi="Times New Roman" w:cs="Times New Roman"/>
          <w:sz w:val="24"/>
          <w:szCs w:val="24"/>
        </w:rPr>
        <w:t xml:space="preserve">any two species (e.g. </w:t>
      </w:r>
      <w:r w:rsidR="005349B2" w:rsidRPr="009F29C6">
        <w:rPr>
          <w:rFonts w:ascii="Times New Roman" w:hAnsi="Times New Roman" w:cs="Times New Roman"/>
          <w:i/>
          <w:sz w:val="24"/>
          <w:szCs w:val="24"/>
        </w:rPr>
        <w:t>i</w:t>
      </w:r>
      <w:r w:rsidR="005349B2" w:rsidRPr="00B0403D">
        <w:rPr>
          <w:rFonts w:ascii="Times New Roman" w:hAnsi="Times New Roman" w:cs="Times New Roman"/>
          <w:sz w:val="24"/>
          <w:szCs w:val="24"/>
        </w:rPr>
        <w:t xml:space="preserve"> and </w:t>
      </w:r>
      <w:r w:rsidR="005349B2" w:rsidRPr="009F29C6">
        <w:rPr>
          <w:rFonts w:ascii="Times New Roman" w:hAnsi="Times New Roman" w:cs="Times New Roman"/>
          <w:i/>
          <w:sz w:val="24"/>
          <w:szCs w:val="24"/>
        </w:rPr>
        <w:t>j</w:t>
      </w:r>
      <w:r w:rsidR="005349B2" w:rsidRPr="00B0403D">
        <w:rPr>
          <w:rFonts w:ascii="Times New Roman" w:hAnsi="Times New Roman" w:cs="Times New Roman"/>
          <w:sz w:val="24"/>
          <w:szCs w:val="24"/>
        </w:rPr>
        <w:t>) to stably coexist</w:t>
      </w:r>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w:t>
      </w:r>
      <w:r w:rsidR="00746E00">
        <w:rPr>
          <w:rFonts w:ascii="Times New Roman" w:hAnsi="Times New Roman" w:cs="Times New Roman"/>
          <w:sz w:val="24"/>
          <w:szCs w:val="24"/>
        </w:rPr>
        <w:t>access Chesson’s coexistence inequality</w:t>
      </w:r>
      <w:r w:rsidR="00746E00">
        <w:rPr>
          <w:rFonts w:ascii="Times New Roman" w:hAnsi="Times New Roman" w:cs="Times New Roman"/>
          <w:sz w:val="24"/>
          <w:szCs w:val="24"/>
        </w:rPr>
        <w:t xml:space="preserve">. </w:t>
      </w:r>
    </w:p>
    <w:p w14:paraId="2520E114" w14:textId="04E4CF80" w:rsidR="00D97F9C" w:rsidRPr="00D97F9C" w:rsidRDefault="00D97F9C" w:rsidP="00D97F9C">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47834F14" w14:textId="25251934" w:rsidR="00746E00" w:rsidRDefault="00794E37"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746E00">
        <w:rPr>
          <w:rFonts w:ascii="Times New Roman" w:hAnsi="Times New Roman" w:cs="Times New Roman"/>
          <w:sz w:val="24"/>
          <w:szCs w:val="24"/>
        </w:rPr>
        <w:t>eight</w:t>
      </w:r>
      <w:r w:rsidRPr="00B0403D">
        <w:rPr>
          <w:rFonts w:ascii="Times New Roman" w:hAnsi="Times New Roman" w:cs="Times New Roman"/>
          <w:sz w:val="24"/>
          <w:szCs w:val="24"/>
        </w:rPr>
        <w:t xml:space="preserve"> different parameters that are used in the Lotka-Volterra model: </w:t>
      </w:r>
      <w:r w:rsidR="00746E00">
        <w:rPr>
          <w:rFonts w:ascii="Times New Roman" w:hAnsi="Times New Roman" w:cs="Times New Roman"/>
          <w:sz w:val="24"/>
          <w:szCs w:val="24"/>
        </w:rPr>
        <w:t>carrying capacity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and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j</w:t>
      </w:r>
      <w:r w:rsidR="00746E00">
        <w:rPr>
          <w:rFonts w:ascii="Times New Roman" w:hAnsi="Times New Roman" w:cs="Times New Roman"/>
          <w:sz w:val="24"/>
          <w:szCs w:val="24"/>
        </w:rPr>
        <w:t xml:space="preserve">), </w:t>
      </w:r>
      <w:r w:rsidRPr="00B0403D">
        <w:rPr>
          <w:rFonts w:ascii="Times New Roman" w:hAnsi="Times New Roman" w:cs="Times New Roman"/>
          <w:sz w:val="24"/>
          <w:szCs w:val="24"/>
        </w:rPr>
        <w:t>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An alternative 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each species as a monoculture and one co-culture of the two species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p>
    <w:p w14:paraId="0B25E558" w14:textId="1D4873DF" w:rsidR="00746E00" w:rsidRPr="00746E00" w:rsidRDefault="00746E00" w:rsidP="00715006">
      <w:pPr>
        <w:pStyle w:val="Normal1"/>
        <w:spacing w:line="360" w:lineRule="auto"/>
        <w:ind w:firstLine="360"/>
        <w:rPr>
          <w:rFonts w:ascii="Times New Roman" w:hAnsi="Times New Roman" w:cs="Times New Roman"/>
          <w:i/>
          <w:sz w:val="24"/>
          <w:szCs w:val="24"/>
        </w:rPr>
      </w:pPr>
      <w:r w:rsidRPr="00746E00">
        <w:rPr>
          <w:rFonts w:ascii="Times New Roman" w:hAnsi="Times New Roman" w:cs="Times New Roman"/>
          <w:i/>
          <w:sz w:val="24"/>
          <w:szCs w:val="24"/>
        </w:rPr>
        <w:t>2.3. Limitations</w:t>
      </w:r>
    </w:p>
    <w:p w14:paraId="7A576DE7" w14:textId="137A0656" w:rsidR="001F4F32" w:rsidRPr="00992ECB" w:rsidRDefault="0064590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One crucial limitation</w:t>
      </w:r>
      <w:r w:rsidR="00746E00">
        <w:rPr>
          <w:rFonts w:ascii="Times New Roman" w:hAnsi="Times New Roman" w:cs="Times New Roman"/>
          <w:sz w:val="24"/>
          <w:szCs w:val="24"/>
        </w:rPr>
        <w:t xml:space="preserve"> inherently associate</w:t>
      </w:r>
      <w:r>
        <w:rPr>
          <w:rFonts w:ascii="Times New Roman" w:hAnsi="Times New Roman" w:cs="Times New Roman"/>
          <w:sz w:val="24"/>
          <w:szCs w:val="24"/>
        </w:rPr>
        <w:t xml:space="preserve">d with the Lotka-Volterra model is that the </w:t>
      </w:r>
      <w:r w:rsidRPr="00B0403D">
        <w:rPr>
          <w:rFonts w:ascii="Times New Roman" w:hAnsi="Times New Roman" w:cs="Times New Roman"/>
          <w:sz w:val="24"/>
          <w:szCs w:val="24"/>
        </w:rPr>
        <w:t>intra- and inter-specific competition coefficient</w:t>
      </w:r>
      <w:r>
        <w:rPr>
          <w:rFonts w:ascii="Times New Roman" w:hAnsi="Times New Roman" w:cs="Times New Roman"/>
          <w:sz w:val="24"/>
          <w:szCs w:val="24"/>
        </w:rPr>
        <w:t xml:space="preserve">s </w:t>
      </w:r>
      <w:r>
        <w:rPr>
          <w:rFonts w:ascii="Times New Roman" w:hAnsi="Times New Roman" w:cs="Times New Roman"/>
          <w:sz w:val="24"/>
          <w:szCs w:val="24"/>
        </w:rPr>
        <w:t>are always constant</w:t>
      </w:r>
      <w:r w:rsidRPr="00645900">
        <w:rPr>
          <w:rFonts w:ascii="Times New Roman" w:hAnsi="Times New Roman" w:cs="Times New Roman"/>
          <w:sz w:val="24"/>
          <w:szCs w:val="24"/>
        </w:rPr>
        <w:t xml:space="preserve"> </w:t>
      </w:r>
      <w:r w:rsidRPr="00B0403D">
        <w:rPr>
          <w:rFonts w:ascii="Times New Roman" w:hAnsi="Times New Roman" w:cs="Times New Roman"/>
          <w:sz w:val="24"/>
          <w:szCs w:val="24"/>
        </w:rPr>
        <w:t>with respect to population sizes and time</w:t>
      </w:r>
      <w:r>
        <w:rPr>
          <w:rFonts w:ascii="Times New Roman" w:hAnsi="Times New Roman" w:cs="Times New Roman"/>
          <w:sz w:val="24"/>
          <w:szCs w:val="24"/>
        </w:rPr>
        <w:t xml:space="preserve">. The constant competition </w:t>
      </w:r>
      <w:r w:rsidRPr="00B0403D">
        <w:rPr>
          <w:rFonts w:ascii="Times New Roman" w:hAnsi="Times New Roman" w:cs="Times New Roman"/>
          <w:sz w:val="24"/>
          <w:szCs w:val="24"/>
        </w:rPr>
        <w:t>coefficient</w:t>
      </w:r>
      <w:r>
        <w:rPr>
          <w:rFonts w:ascii="Times New Roman" w:hAnsi="Times New Roman" w:cs="Times New Roman"/>
          <w:sz w:val="24"/>
          <w:szCs w:val="24"/>
        </w:rPr>
        <w:t>s</w:t>
      </w:r>
      <w:r>
        <w:rPr>
          <w:rFonts w:ascii="Times New Roman" w:hAnsi="Times New Roman" w:cs="Times New Roman"/>
          <w:sz w:val="24"/>
          <w:szCs w:val="24"/>
        </w:rPr>
        <w:t xml:space="preserve"> stem from the assumption that the Lotka-Volterra model use first order approximations to model species interactions.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 competitor</w:t>
      </w:r>
      <w:r w:rsidR="00181F81">
        <w:rPr>
          <w:rFonts w:ascii="Times New Roman" w:hAnsi="Times New Roman" w:cs="Times New Roman"/>
          <w:sz w:val="24"/>
          <w:szCs w:val="24"/>
        </w:rPr>
        <w:t>. However, this assumption has been shown to be very likely to be violated</w:t>
      </w:r>
      <w:r w:rsidR="00A87B14">
        <w:rPr>
          <w:rFonts w:ascii="Times New Roman" w:hAnsi="Times New Roman" w:cs="Times New Roman"/>
          <w:sz w:val="24"/>
          <w:szCs w:val="24"/>
        </w:rPr>
        <w:t xml:space="preserve"> </w:t>
      </w:r>
      <w:r w:rsidR="00A87B14">
        <w:rPr>
          <w:rFonts w:ascii="Times New Roman" w:hAnsi="Times New Roman" w:cs="Times New Roman"/>
          <w:sz w:val="24"/>
          <w:szCs w:val="24"/>
        </w:rPr>
        <w:fldChar w:fldCharType="begin" w:fldLock="1"/>
      </w:r>
      <w:r w:rsidR="008224A7">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 xml:space="preserve">. </w:t>
      </w:r>
    </w:p>
    <w:p w14:paraId="61114435" w14:textId="0AD75ED8" w:rsidR="00794E37" w:rsidRPr="00584734"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035E3301" w14:textId="1CD3BC04" w:rsidR="00584734" w:rsidRPr="00715006" w:rsidRDefault="00584734" w:rsidP="00584734">
      <w:pPr>
        <w:pStyle w:val="Normal1"/>
        <w:spacing w:line="360" w:lineRule="auto"/>
        <w:ind w:left="360"/>
        <w:rPr>
          <w:rFonts w:ascii="Times New Roman" w:hAnsi="Times New Roman"/>
          <w:i/>
          <w:sz w:val="24"/>
        </w:rPr>
      </w:pPr>
      <w:r>
        <w:rPr>
          <w:rFonts w:ascii="Times New Roman" w:hAnsi="Times New Roman"/>
          <w:i/>
          <w:sz w:val="24"/>
        </w:rPr>
        <w:t>3.1 Theoretical background</w:t>
      </w:r>
    </w:p>
    <w:p w14:paraId="66CDCCCB" w14:textId="77777777" w:rsidR="008224A7" w:rsidRDefault="00584734" w:rsidP="00F47F67">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On</w:t>
      </w:r>
      <w:r w:rsidR="00F47F67">
        <w:rPr>
          <w:rFonts w:ascii="Times New Roman" w:hAnsi="Times New Roman" w:cs="Times New Roman"/>
          <w:sz w:val="24"/>
          <w:szCs w:val="24"/>
        </w:rPr>
        <w:t>e</w:t>
      </w:r>
      <w:r>
        <w:rPr>
          <w:rFonts w:ascii="Times New Roman" w:hAnsi="Times New Roman" w:cs="Times New Roman"/>
          <w:sz w:val="24"/>
          <w:szCs w:val="24"/>
        </w:rPr>
        <w:t xml:space="preserve"> other empirical to measure ND and RFD is to </w:t>
      </w:r>
      <w:r w:rsidR="00F47F67">
        <w:rPr>
          <w:rFonts w:ascii="Times New Roman" w:hAnsi="Times New Roman" w:cs="Times New Roman"/>
          <w:sz w:val="24"/>
          <w:szCs w:val="24"/>
        </w:rPr>
        <w:t>measure</w:t>
      </w:r>
      <w:r>
        <w:rPr>
          <w:rFonts w:ascii="Times New Roman" w:hAnsi="Times New Roman" w:cs="Times New Roman"/>
          <w:sz w:val="24"/>
          <w:szCs w:val="24"/>
        </w:rPr>
        <w:t xml:space="preserve"> how “sensitive” the focal species is to the presence of its competitor</w:t>
      </w:r>
      <w:r w:rsidR="00F47F67">
        <w:rPr>
          <w:rFonts w:ascii="Times New Roman" w:hAnsi="Times New Roman" w:cs="Times New Roman"/>
          <w:sz w:val="24"/>
          <w:szCs w:val="24"/>
        </w:rPr>
        <w:t xml:space="preserve"> </w:t>
      </w:r>
      <w:r w:rsidR="00F47F67">
        <w:rPr>
          <w:rFonts w:ascii="Times New Roman" w:hAnsi="Times New Roman" w:cs="Times New Roman"/>
          <w:sz w:val="24"/>
          <w:szCs w:val="24"/>
        </w:rPr>
        <w:fldChar w:fldCharType="begin" w:fldLock="1"/>
      </w:r>
      <w:r w:rsidR="00F47F67">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function","type":"article-journal","volume":"92"},"uris":["http://www.mendeley.com/documents/?uuid=c2f2b992-9ec0-4b11-b6c1-337e15b0f55a"]}],"mendeley":{"formattedCitation":"(Carroll et al. 2011)","plainTextFormattedCitation":"(Carroll et al. 2011)","previouslyFormattedCitation":"(Carroll et al. 2011)"},"properties":{"noteIndex":0},"schema":"https://github.com/citation-style-language/schema/raw/master/csl-citation.json"}</w:instrText>
      </w:r>
      <w:r w:rsidR="00F47F67">
        <w:rPr>
          <w:rFonts w:ascii="Times New Roman" w:hAnsi="Times New Roman" w:cs="Times New Roman"/>
          <w:sz w:val="24"/>
          <w:szCs w:val="24"/>
        </w:rPr>
        <w:fldChar w:fldCharType="separate"/>
      </w:r>
      <w:r w:rsidR="00F47F67" w:rsidRPr="00245856">
        <w:rPr>
          <w:rFonts w:ascii="Times New Roman" w:hAnsi="Times New Roman" w:cs="Times New Roman"/>
          <w:noProof/>
          <w:sz w:val="24"/>
          <w:szCs w:val="24"/>
        </w:rPr>
        <w:t>(Carroll et al. 2011)</w:t>
      </w:r>
      <w:r w:rsidR="00F47F67">
        <w:rPr>
          <w:rFonts w:ascii="Times New Roman" w:hAnsi="Times New Roman" w:cs="Times New Roman"/>
          <w:sz w:val="24"/>
          <w:szCs w:val="24"/>
        </w:rPr>
        <w:fldChar w:fldCharType="end"/>
      </w:r>
      <w:r w:rsidR="00F47F67" w:rsidRPr="00B0403D">
        <w:rPr>
          <w:rFonts w:ascii="Times New Roman" w:hAnsi="Times New Roman" w:cs="Times New Roman"/>
          <w:sz w:val="24"/>
          <w:szCs w:val="24"/>
        </w:rPr>
        <w:t>.</w:t>
      </w:r>
      <w:r w:rsidR="00F47F67">
        <w:rPr>
          <w:rFonts w:ascii="Times New Roman" w:hAnsi="Times New Roman" w:cs="Times New Roman"/>
          <w:sz w:val="24"/>
          <w:szCs w:val="24"/>
        </w:rPr>
        <w:t xml:space="preserve"> Measuring the sensitivity is to </w:t>
      </w:r>
      <w:r w:rsidR="00F47F67">
        <w:rPr>
          <w:rFonts w:ascii="Times New Roman" w:hAnsi="Times New Roman" w:cs="Times New Roman"/>
          <w:sz w:val="24"/>
          <w:szCs w:val="24"/>
        </w:rPr>
        <w:t>quantify the impact of resident species on the invading one</w:t>
      </w:r>
      <w:r w:rsidR="00F47F67">
        <w:rPr>
          <w:rFonts w:ascii="Times New Roman" w:hAnsi="Times New Roman" w:cs="Times New Roman"/>
          <w:sz w:val="24"/>
          <w:szCs w:val="24"/>
        </w:rPr>
        <w:t xml:space="preserve"> w</w:t>
      </w:r>
      <w:r w:rsidR="00645B6E">
        <w:rPr>
          <w:rFonts w:ascii="Times New Roman" w:hAnsi="Times New Roman" w:cs="Times New Roman"/>
          <w:sz w:val="24"/>
          <w:szCs w:val="24"/>
        </w:rPr>
        <w:t>hen doing mutual invasibility experiments (invading one species to the carrying capacity of the competing species</w:t>
      </w:r>
      <w:r w:rsidR="00F47F67">
        <w:rPr>
          <w:rFonts w:ascii="Times New Roman" w:hAnsi="Times New Roman" w:cs="Times New Roman"/>
          <w:sz w:val="24"/>
          <w:szCs w:val="24"/>
        </w:rPr>
        <w:t>)</w:t>
      </w:r>
      <w:r w:rsidR="00645B6E">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The sensitivity </w:t>
      </w:r>
      <w:r w:rsidR="00645B6E">
        <w:rPr>
          <w:rFonts w:ascii="Times New Roman" w:hAnsi="Times New Roman" w:cs="Times New Roman"/>
          <w:sz w:val="24"/>
          <w:szCs w:val="24"/>
        </w:rPr>
        <w:lastRenderedPageBreak/>
        <w:t>measurement</w:t>
      </w:r>
      <w:r w:rsidR="00794E37" w:rsidRPr="00B0403D">
        <w:rPr>
          <w:rFonts w:ascii="Times New Roman" w:hAnsi="Times New Roman" w:cs="Times New Roman"/>
          <w:sz w:val="24"/>
          <w:szCs w:val="24"/>
        </w:rPr>
        <w:t xml:space="preserve"> </w:t>
      </w:r>
      <w:r w:rsidR="00F47F67">
        <w:rPr>
          <w:rFonts w:ascii="Times New Roman" w:hAnsi="Times New Roman" w:cs="Times New Roman"/>
          <w:sz w:val="24"/>
          <w:szCs w:val="24"/>
        </w:rPr>
        <w:t xml:space="preserve">thus </w:t>
      </w:r>
      <w:r w:rsidR="00F47F67" w:rsidRPr="00B0403D">
        <w:rPr>
          <w:rFonts w:ascii="Times New Roman" w:hAnsi="Times New Roman" w:cs="Times New Roman"/>
          <w:sz w:val="24"/>
          <w:szCs w:val="24"/>
        </w:rPr>
        <w:t xml:space="preserve">relies on the effect of inter-specific competition on </w:t>
      </w:r>
      <w:r w:rsidR="00F47F67">
        <w:rPr>
          <w:rFonts w:ascii="Times New Roman" w:hAnsi="Times New Roman" w:cs="Times New Roman"/>
          <w:sz w:val="24"/>
          <w:szCs w:val="24"/>
        </w:rPr>
        <w:t xml:space="preserve">focal species’ population dynamics rather than </w:t>
      </w:r>
      <w:r w:rsidR="00794E37" w:rsidRPr="00B0403D">
        <w:rPr>
          <w:rFonts w:ascii="Times New Roman" w:hAnsi="Times New Roman" w:cs="Times New Roman"/>
          <w:sz w:val="24"/>
          <w:szCs w:val="24"/>
        </w:rPr>
        <w:t>explicitly estimating the inter-specific competition coefficients</w:t>
      </w:r>
      <w:r w:rsidR="00F47F67">
        <w:rPr>
          <w:rFonts w:ascii="Times New Roman" w:hAnsi="Times New Roman" w:cs="Times New Roman"/>
          <w:sz w:val="24"/>
          <w:szCs w:val="24"/>
        </w:rPr>
        <w:t xml:space="preserve">. </w:t>
      </w:r>
    </w:p>
    <w:p w14:paraId="6E7290B3" w14:textId="4EA921EF" w:rsidR="00222AD6" w:rsidRDefault="008224A7"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 idea of measuring s</w:t>
      </w:r>
      <w:r w:rsidR="006746D5" w:rsidRPr="00B0403D">
        <w:rPr>
          <w:rFonts w:ascii="Times New Roman" w:hAnsi="Times New Roman" w:cs="Times New Roman"/>
          <w:sz w:val="24"/>
          <w:szCs w:val="24"/>
        </w:rPr>
        <w:t>ensitivity is also based on the idea of mutual invasibility that species need to be able to invade its competitor from rare in order to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EB2889">
        <w:rPr>
          <w:rFonts w:ascii="Times New Roman" w:hAnsi="Times New Roman" w:cs="Times New Roman"/>
          <w:sz w:val="24"/>
          <w:szCs w:val="24"/>
        </w:rPr>
        <w:t>(</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00794E37" w:rsidRPr="00B0403D">
        <w:rPr>
          <w:rFonts w:ascii="Times New Roman" w:hAnsi="Times New Roman" w:cs="Times New Roman"/>
          <w:sz w:val="24"/>
          <w:szCs w:val="24"/>
        </w:rPr>
        <w:t xml:space="preserve">o quantify the effect of the competitor on the focal species </w:t>
      </w:r>
      <w:r w:rsidR="00794E37"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00794E37" w:rsidRPr="00B0403D">
        <w:rPr>
          <w:rFonts w:ascii="Times New Roman" w:hAnsi="Times New Roman" w:cs="Times New Roman"/>
          <w:sz w:val="24"/>
          <w:szCs w:val="24"/>
        </w:rPr>
        <w:t xml:space="preserve">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w:t>
      </w:r>
      <w:r w:rsidR="00794E37" w:rsidRPr="00EB2889">
        <w:rPr>
          <w:rFonts w:ascii="Times New Roman" w:hAnsi="Times New Roman" w:cs="Times New Roman"/>
          <w:i/>
          <w:sz w:val="24"/>
          <w:szCs w:val="24"/>
        </w:rPr>
        <w:t>Si</w:t>
      </w:r>
      <w:r w:rsidR="00794E37" w:rsidRPr="00B0403D">
        <w:rPr>
          <w:rFonts w:ascii="Times New Roman" w:hAnsi="Times New Roman" w:cs="Times New Roman"/>
          <w:sz w:val="24"/>
          <w:szCs w:val="24"/>
        </w:rPr>
        <w:t xml:space="preserve">) compares the 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’s </w:t>
      </w:r>
      <w:r w:rsidR="00794E37" w:rsidRPr="00EB2889">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00794E37" w:rsidRPr="00B0403D">
        <w:rPr>
          <w:rFonts w:ascii="Times New Roman" w:hAnsi="Times New Roman" w:cs="Times New Roman"/>
          <w:sz w:val="24"/>
          <w:szCs w:val="24"/>
        </w:rPr>
        <w:t xml:space="preserve"> competitor versus the 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’s </w:t>
      </w:r>
      <w:r w:rsidR="00794E37" w:rsidRPr="00EB2889">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w:t>
      </w:r>
      <w:r w:rsidR="000657D1">
        <w:rPr>
          <w:rFonts w:ascii="Times New Roman" w:hAnsi="Times New Roman" w:cs="Times New Roman"/>
          <w:sz w:val="24"/>
          <w:szCs w:val="24"/>
        </w:rPr>
        <w:t>criteria</w:t>
      </w:r>
      <w:r w:rsidR="001E1092" w:rsidRPr="00B0403D">
        <w:rPr>
          <w:rFonts w:ascii="Times New Roman" w:hAnsi="Times New Roman" w:cs="Times New Roman"/>
          <w:sz w:val="24"/>
          <w:szCs w:val="24"/>
        </w:rPr>
        <w:t xml:space="preserve">). </w:t>
      </w:r>
      <w:r w:rsidR="00EB2889">
        <w:rPr>
          <w:rFonts w:ascii="Times New Roman" w:hAnsi="Times New Roman" w:cs="Times New Roman" w:hint="eastAsia"/>
          <w:sz w:val="24"/>
          <w:szCs w:val="24"/>
          <w:lang w:eastAsia="zh-TW"/>
        </w:rPr>
        <w:t>A</w:t>
      </w:r>
      <w:r w:rsidR="00794E37" w:rsidRPr="00B0403D">
        <w:rPr>
          <w:rFonts w:ascii="Times New Roman" w:hAnsi="Times New Roman" w:cs="Times New Roman"/>
          <w:sz w:val="24"/>
          <w:szCs w:val="24"/>
        </w:rPr>
        <w:t xml:space="preserve">ccording to Carroll et al. 2011,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w:t>
      </w:r>
      <w:r w:rsidR="00794E37" w:rsidRPr="00EB2889">
        <w:rPr>
          <w:rFonts w:ascii="Times New Roman" w:hAnsi="Times New Roman" w:cs="Times New Roman"/>
          <w:i/>
          <w:sz w:val="24"/>
          <w:szCs w:val="24"/>
        </w:rPr>
        <w:t>S</w:t>
      </w:r>
      <w:r w:rsidR="00794E37" w:rsidRPr="00EB2889">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6EFD7418" w:rsidR="001E1092" w:rsidRDefault="00CE1DD8"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7DDC40B1" w:rsidR="001C2812" w:rsidRDefault="00B24FC3"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w:t>
      </w:r>
      <w:r w:rsidR="00222AD6" w:rsidRPr="00B0403D">
        <w:rPr>
          <w:rFonts w:ascii="Times New Roman" w:hAnsi="Times New Roman" w:cs="Times New Roman"/>
          <w:sz w:val="24"/>
          <w:szCs w:val="24"/>
        </w:rPr>
        <w:t xml:space="preserve">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w:t>
      </w:r>
      <w:r w:rsidR="00410070">
        <w:rPr>
          <w:rFonts w:ascii="Times New Roman" w:hAnsi="Times New Roman" w:cs="Times New Roman"/>
          <w:sz w:val="24"/>
          <w:szCs w:val="24"/>
        </w:rPr>
        <w:t>s</w:t>
      </w:r>
      <w:r w:rsidR="00222AD6" w:rsidRPr="00B0403D">
        <w:rPr>
          <w:rFonts w:ascii="Times New Roman" w:hAnsi="Times New Roman" w:cs="Times New Roman"/>
          <w:sz w:val="24"/>
          <w:szCs w:val="24"/>
        </w:rPr>
        <w:t xml:space="preserve">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sidR="001E1092">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8224A7">
        <w:rPr>
          <w:rFonts w:ascii="Times New Roman" w:hAnsi="Times New Roman" w:cs="Times New Roman"/>
          <w:sz w:val="24"/>
          <w:szCs w:val="24"/>
        </w:rPr>
        <w:t xml:space="preserve"> ND and RFD</w:t>
      </w:r>
      <w:r w:rsidR="008224A7">
        <w:rPr>
          <w:rFonts w:ascii="Times New Roman" w:hAnsi="Times New Roman" w:cs="Times New Roman"/>
          <w:sz w:val="24"/>
          <w:szCs w:val="24"/>
        </w:rPr>
        <w:t xml:space="preserve"> </w:t>
      </w:r>
      <w:r w:rsidR="008224A7">
        <w:rPr>
          <w:rFonts w:ascii="Times New Roman" w:hAnsi="Times New Roman" w:cs="Times New Roman"/>
          <w:sz w:val="24"/>
          <w:szCs w:val="24"/>
        </w:rPr>
        <w:fldChar w:fldCharType="begin" w:fldLock="1"/>
      </w:r>
      <w:r w:rsidR="008224A7">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function","type":"article-journal","volume":"92"},"uris":["http://www.mendeley.com/documents/?uuid=c2f2b992-9ec0-4b11-b6c1-337e15b0f55a"]}],"mendeley":{"formattedCitation":"(Carroll et al. 2011)","plainTextFormattedCitation":"(Carroll et al. 2011)"},"properties":{"noteIndex":0},"schema":"https://github.com/citation-style-language/schema/raw/master/csl-citation.json"}</w:instrText>
      </w:r>
      <w:r w:rsidR="008224A7">
        <w:rPr>
          <w:rFonts w:ascii="Times New Roman" w:hAnsi="Times New Roman" w:cs="Times New Roman"/>
          <w:sz w:val="24"/>
          <w:szCs w:val="24"/>
        </w:rPr>
        <w:fldChar w:fldCharType="separate"/>
      </w:r>
      <w:r w:rsidR="008224A7" w:rsidRPr="008224A7">
        <w:rPr>
          <w:rFonts w:ascii="Times New Roman" w:hAnsi="Times New Roman" w:cs="Times New Roman"/>
          <w:noProof/>
          <w:sz w:val="24"/>
          <w:szCs w:val="24"/>
        </w:rPr>
        <w:t>(Carroll et al. 2011)</w:t>
      </w:r>
      <w:r w:rsidR="008224A7">
        <w:rPr>
          <w:rFonts w:ascii="Times New Roman" w:hAnsi="Times New Roman" w:cs="Times New Roman"/>
          <w:sz w:val="24"/>
          <w:szCs w:val="24"/>
        </w:rPr>
        <w:fldChar w:fldCharType="end"/>
      </w:r>
      <w:r w:rsidR="008224A7">
        <w:rPr>
          <w:rFonts w:ascii="Times New Roman" w:hAnsi="Times New Roman" w:cs="Times New Roman"/>
          <w:sz w:val="24"/>
          <w:szCs w:val="24"/>
        </w:rPr>
        <w:t xml:space="preserve">. </w:t>
      </w:r>
      <w:r w:rsidR="00303135">
        <w:rPr>
          <w:rFonts w:ascii="Times New Roman" w:hAnsi="Times New Roman" w:cs="Times New Roman"/>
          <w:sz w:val="24"/>
          <w:szCs w:val="24"/>
        </w:rPr>
        <w:t>Therefore</w:t>
      </w:r>
      <w:r w:rsidR="001E1092">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sidR="001E1092">
        <w:rPr>
          <w:rFonts w:ascii="Times New Roman" w:hAnsi="Times New Roman" w:cs="Times New Roman"/>
          <w:sz w:val="24"/>
          <w:szCs w:val="24"/>
        </w:rPr>
        <w:t xml:space="preserve">estimate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1E1092">
        <w:rPr>
          <w:rFonts w:ascii="Times New Roman" w:hAnsi="Times New Roman" w:cs="Times New Roman"/>
          <w:sz w:val="24"/>
          <w:szCs w:val="24"/>
        </w:rPr>
        <w:t>(</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sidR="001E1092">
        <w:rPr>
          <w:rFonts w:ascii="Times New Roman" w:hAnsi="Times New Roman" w:cs="Times New Roman"/>
          <w:sz w:val="24"/>
          <w:szCs w:val="24"/>
        </w:rPr>
        <w:t xml:space="preserve"> intuitively </w:t>
      </w:r>
      <w:r w:rsidR="001E1092">
        <w:rPr>
          <w:rFonts w:ascii="Times New Roman" w:hAnsi="Times New Roman" w:cs="Times New Roman"/>
          <w:sz w:val="24"/>
          <w:szCs w:val="24"/>
        </w:rPr>
        <w:t>connects competition and population dynamics</w:t>
      </w:r>
      <w:r w:rsidR="008224A7">
        <w:rPr>
          <w:rFonts w:ascii="Times New Roman" w:hAnsi="Times New Roman" w:cs="Times New Roman"/>
          <w:sz w:val="24"/>
          <w:szCs w:val="24"/>
        </w:rPr>
        <w:t xml:space="preserve"> </w:t>
      </w:r>
      <w:r w:rsidR="008224A7">
        <w:rPr>
          <w:rFonts w:ascii="Times New Roman" w:hAnsi="Times New Roman" w:cs="Times New Roman"/>
          <w:sz w:val="24"/>
          <w:szCs w:val="24"/>
        </w:rPr>
        <w:fldChar w:fldCharType="begin" w:fldLock="1"/>
      </w:r>
      <w:r w:rsidR="008224A7">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function","type":"article-journal","volume":"92"},"uris":["http://www.mendeley.com/documents/?uuid=c2f2b992-9ec0-4b11-b6c1-337e15b0f55a"]}],"mendeley":{"formattedCitation":"(Carroll et al. 2011)","plainTextFormattedCitation":"(Carroll et al. 2011)"},"properties":{"noteIndex":0},"schema":"https://github.com/citation-style-language/schema/raw/master/csl-citation.json"}</w:instrText>
      </w:r>
      <w:r w:rsidR="008224A7">
        <w:rPr>
          <w:rFonts w:ascii="Times New Roman" w:hAnsi="Times New Roman" w:cs="Times New Roman"/>
          <w:sz w:val="24"/>
          <w:szCs w:val="24"/>
        </w:rPr>
        <w:fldChar w:fldCharType="separate"/>
      </w:r>
      <w:r w:rsidR="008224A7" w:rsidRPr="008224A7">
        <w:rPr>
          <w:rFonts w:ascii="Times New Roman" w:hAnsi="Times New Roman" w:cs="Times New Roman"/>
          <w:noProof/>
          <w:sz w:val="24"/>
          <w:szCs w:val="24"/>
        </w:rPr>
        <w:t>(Carroll et al. 2011)</w:t>
      </w:r>
      <w:r w:rsidR="008224A7">
        <w:rPr>
          <w:rFonts w:ascii="Times New Roman" w:hAnsi="Times New Roman" w:cs="Times New Roman"/>
          <w:sz w:val="24"/>
          <w:szCs w:val="24"/>
        </w:rPr>
        <w:fldChar w:fldCharType="end"/>
      </w:r>
      <w:r w:rsidR="001E1092">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1C2812">
        <w:rPr>
          <w:rFonts w:ascii="Times New Roman" w:hAnsi="Times New Roman" w:cs="Times New Roman"/>
          <w:sz w:val="24"/>
          <w:szCs w:val="24"/>
        </w:rPr>
        <w:t>actually describe</w:t>
      </w:r>
      <w:r w:rsidR="00410070">
        <w:rPr>
          <w:rFonts w:ascii="Times New Roman" w:hAnsi="Times New Roman" w:cs="Times New Roman"/>
          <w:sz w:val="24"/>
          <w:szCs w:val="24"/>
        </w:rPr>
        <w:t>s</w:t>
      </w:r>
      <w:r w:rsidR="001C2812">
        <w:rPr>
          <w:rFonts w:ascii="Times New Roman" w:hAnsi="Times New Roman" w:cs="Times New Roman"/>
          <w:sz w:val="24"/>
          <w:szCs w:val="24"/>
        </w:rPr>
        <w:t xml:space="preserv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w:t>
      </w:r>
      <w:r w:rsidR="00222AD6" w:rsidRPr="00B0403D">
        <w:rPr>
          <w:rFonts w:ascii="Times New Roman" w:hAnsi="Times New Roman" w:cs="Times New Roman"/>
          <w:sz w:val="24"/>
          <w:szCs w:val="24"/>
        </w:rPr>
        <w:t xml:space="preserve">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598CF697" w14:textId="01E2683E" w:rsidR="00222AD6"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lastRenderedPageBreak/>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sidR="001C2812">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classic Lotka-Volterra </w:t>
      </w:r>
      <w:r w:rsidRPr="00B0403D">
        <w:rPr>
          <w:rFonts w:ascii="Times New Roman" w:hAnsi="Times New Roman" w:cs="Times New Roman"/>
          <w:sz w:val="24"/>
          <w:szCs w:val="24"/>
        </w:rPr>
        <w:t xml:space="preserve">competition model (equation </w:t>
      </w:r>
      <w:r w:rsidR="00D163AA">
        <w:rPr>
          <w:rFonts w:ascii="Times New Roman" w:hAnsi="Times New Roman" w:cs="Times New Roman"/>
          <w:sz w:val="24"/>
          <w:szCs w:val="24"/>
        </w:rPr>
        <w:t>4</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Pr="00B0403D">
        <w:rPr>
          <w:rFonts w:ascii="Times New Roman" w:hAnsi="Times New Roman" w:cs="Times New Roman"/>
          <w:sz w:val="24"/>
          <w:szCs w:val="24"/>
        </w:rPr>
        <w:t xml:space="preserve"> therefore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Pr="00B0403D">
        <w:rPr>
          <w:rFonts w:ascii="Times New Roman" w:hAnsi="Times New Roman" w:cs="Times New Roman"/>
          <w:sz w:val="24"/>
          <w:szCs w:val="24"/>
        </w:rPr>
        <w:t>Accordingly,</w:t>
      </w:r>
    </w:p>
    <w:p w14:paraId="0FDCD6E6" w14:textId="47184182" w:rsidR="00222AD6" w:rsidRPr="00B0403D" w:rsidRDefault="00CE1DD8" w:rsidP="00715006">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6E480796" w:rsidR="00222AD6" w:rsidRPr="00B0403D"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sidR="00410070">
        <w:rPr>
          <w:rFonts w:ascii="Times New Roman" w:hAnsi="Times New Roman" w:cs="Times New Roman"/>
          <w:sz w:val="24"/>
          <w:szCs w:val="24"/>
        </w:rPr>
        <w:t xml:space="preserve">This correction allows for measured sensitivity coefficients 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sidR="00410070">
        <w:rPr>
          <w:rFonts w:ascii="Times New Roman" w:hAnsi="Times New Roman" w:cs="Times New Roman"/>
          <w:sz w:val="24"/>
          <w:szCs w:val="24"/>
        </w:rPr>
        <w:t>, though this is not necessary for calculating ND and RFD</w:t>
      </w:r>
      <w:r w:rsidRPr="00B0403D">
        <w:rPr>
          <w:rFonts w:ascii="Times New Roman" w:hAnsi="Times New Roman" w:cs="Times New Roman"/>
          <w:sz w:val="24"/>
          <w:szCs w:val="24"/>
        </w:rPr>
        <w:t>.</w:t>
      </w:r>
    </w:p>
    <w:p w14:paraId="266A2D42" w14:textId="77777777" w:rsidR="00205033"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 xml:space="preserve">Here we show that geometric mean and standard </w:t>
      </w:r>
      <w:r w:rsidRPr="00B0403D">
        <w:rPr>
          <w:rFonts w:ascii="Times New Roman" w:hAnsi="Times New Roman" w:cs="Times New Roman"/>
          <w:sz w:val="24"/>
          <w:szCs w:val="24"/>
        </w:rPr>
        <w:t>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65C5C1F3" w:rsidR="00205033" w:rsidRPr="00B0403D" w:rsidRDefault="00CE1DD8" w:rsidP="00715006">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205033">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205033">
        <w:rPr>
          <w:rFonts w:ascii="Times New Roman" w:hAnsi="Times New Roman" w:cs="Times New Roman"/>
          <w:sz w:val="24"/>
          <w:szCs w:val="24"/>
        </w:rPr>
        <w:tab/>
        <w:t>(</w:t>
      </w:r>
      <w:r w:rsidR="00D163AA">
        <w:rPr>
          <w:rFonts w:ascii="Times New Roman" w:hAnsi="Times New Roman" w:cs="Times New Roman"/>
          <w:sz w:val="24"/>
          <w:szCs w:val="24"/>
        </w:rPr>
        <w:t>7</w:t>
      </w:r>
      <w:r w:rsidR="00205033">
        <w:rPr>
          <w:rFonts w:ascii="Times New Roman" w:hAnsi="Times New Roman" w:cs="Times New Roman"/>
          <w:sz w:val="24"/>
          <w:szCs w:val="24"/>
        </w:rPr>
        <w:t>)</w:t>
      </w:r>
    </w:p>
    <w:p w14:paraId="6D590409" w14:textId="6EAE86A8" w:rsidR="00205033" w:rsidRPr="00B0403D" w:rsidRDefault="00CE1DD8" w:rsidP="00715006">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205033">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205033">
        <w:rPr>
          <w:rFonts w:ascii="Times New Roman" w:hAnsi="Times New Roman" w:cs="Times New Roman"/>
          <w:sz w:val="24"/>
          <w:szCs w:val="24"/>
        </w:rPr>
        <w:tab/>
        <w:t>(</w:t>
      </w:r>
      <w:r w:rsidR="00D163AA">
        <w:rPr>
          <w:rFonts w:ascii="Times New Roman" w:hAnsi="Times New Roman" w:cs="Times New Roman"/>
          <w:sz w:val="24"/>
          <w:szCs w:val="24"/>
        </w:rPr>
        <w:t>8</w:t>
      </w:r>
      <w:r w:rsidR="00205033">
        <w:rPr>
          <w:rFonts w:ascii="Times New Roman" w:hAnsi="Times New Roman" w:cs="Times New Roman"/>
          <w:sz w:val="24"/>
          <w:szCs w:val="24"/>
        </w:rPr>
        <w:t>)</w:t>
      </w:r>
    </w:p>
    <w:p w14:paraId="668C31FF" w14:textId="5913A719" w:rsidR="001F4F32" w:rsidRPr="00DD3906" w:rsidRDefault="004F6B5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lastRenderedPageBreak/>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Pr="00B0403D">
        <w:rPr>
          <w:rFonts w:ascii="Times New Roman" w:hAnsi="Times New Roman" w:cs="Times New Roman"/>
          <w:sz w:val="24"/>
          <w:szCs w:val="24"/>
        </w:rPr>
        <w:t>(</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w:t>
      </w:r>
      <w:r w:rsidR="000657D1" w:rsidRPr="00B0403D">
        <w:rPr>
          <w:rFonts w:ascii="Times New Roman" w:hAnsi="Times New Roman" w:cs="Times New Roman"/>
          <w:sz w:val="24"/>
          <w:szCs w:val="24"/>
        </w:rPr>
        <w:t>mathematic</w:t>
      </w:r>
      <w:r w:rsidRPr="00B0403D">
        <w:rPr>
          <w:rFonts w:ascii="Times New Roman" w:hAnsi="Times New Roman" w:cs="Times New Roman"/>
          <w:sz w:val="24"/>
          <w:szCs w:val="24"/>
        </w:rPr>
        <w:t xml:space="preserve">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F26AE2" w14:textId="61FE42F2" w:rsidR="005B014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MacArthur’s consumer resource model</w:t>
      </w:r>
    </w:p>
    <w:p w14:paraId="31FB2496" w14:textId="62D2A674" w:rsidR="004F6B56" w:rsidRDefault="000E201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w:t>
      </w:r>
      <w:commentRangeStart w:id="25"/>
      <w:r w:rsidR="004F6B56" w:rsidRPr="005B0147">
        <w:rPr>
          <w:rFonts w:ascii="Times New Roman" w:hAnsi="Times New Roman" w:cs="Times New Roman"/>
          <w:sz w:val="24"/>
          <w:szCs w:val="24"/>
        </w:rPr>
        <w:t>This</w:t>
      </w:r>
      <w:commentRangeEnd w:id="25"/>
      <w:r w:rsidR="00440476">
        <w:rPr>
          <w:rStyle w:val="CommentReference"/>
        </w:rPr>
        <w:commentReference w:id="25"/>
      </w:r>
      <w:r w:rsidR="004F6B56" w:rsidRPr="005B0147">
        <w:rPr>
          <w:rFonts w:ascii="Times New Roman" w:hAnsi="Times New Roman" w:cs="Times New Roman"/>
          <w:sz w:val="24"/>
          <w:szCs w:val="24"/>
        </w:rPr>
        <w:t xml:space="preserve">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Lokta-Volterra form to more closely understand the rather </w:t>
      </w:r>
      <w:del w:id="27" w:author="Godwin, Casey" w:date="2018-10-24T09:58:00Z">
        <w:r w:rsidR="004F6B56" w:rsidRPr="005B0147" w:rsidDel="00440476">
          <w:rPr>
            <w:rFonts w:ascii="Times New Roman" w:hAnsi="Times New Roman" w:cs="Times New Roman"/>
            <w:sz w:val="24"/>
            <w:szCs w:val="24"/>
          </w:rPr>
          <w:delText>phonological</w:delText>
        </w:r>
      </w:del>
      <w:ins w:id="28" w:author="Godwin, Casey" w:date="2018-10-24T09:58:00Z">
        <w:r w:rsidR="00440476" w:rsidRPr="005B0147">
          <w:rPr>
            <w:rFonts w:ascii="Times New Roman" w:hAnsi="Times New Roman" w:cs="Times New Roman"/>
            <w:sz w:val="24"/>
            <w:szCs w:val="24"/>
          </w:rPr>
          <w:t>ph</w:t>
        </w:r>
        <w:r w:rsidR="00440476">
          <w:rPr>
            <w:rFonts w:ascii="Times New Roman" w:hAnsi="Times New Roman" w:cs="Times New Roman"/>
            <w:sz w:val="24"/>
            <w:szCs w:val="24"/>
          </w:rPr>
          <w:t>enomen</w:t>
        </w:r>
        <w:r w:rsidR="00440476" w:rsidRPr="005B0147">
          <w:rPr>
            <w:rFonts w:ascii="Times New Roman" w:hAnsi="Times New Roman" w:cs="Times New Roman"/>
            <w:sz w:val="24"/>
            <w:szCs w:val="24"/>
          </w:rPr>
          <w:t>ological</w:t>
        </w:r>
      </w:ins>
      <w:r w:rsidR="004F6B56" w:rsidRPr="005B0147">
        <w:rPr>
          <w:rFonts w:ascii="Times New Roman" w:hAnsi="Times New Roman" w:cs="Times New Roman"/>
          <w:sz w:val="24"/>
          <w:szCs w:val="24"/>
        </w:rPr>
        <w:t xml:space="preserve">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the following equation represent the linkage between the Lottka-Volterra model and the parameters of MacArthur’s consumer resource model.</w:t>
      </w:r>
    </w:p>
    <w:p w14:paraId="0AB76916" w14:textId="57D70186" w:rsidR="005B0147" w:rsidRDefault="00CE1DD8"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CE1DD8"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6955E075" w14:textId="27994E12" w:rsidR="001F4F32" w:rsidRPr="000657D1" w:rsidRDefault="004F6B5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w:t>
      </w:r>
      <w:ins w:id="29" w:author="Godwin, Casey" w:date="2018-10-24T09:56:00Z">
        <w:r w:rsidR="00440476">
          <w:rPr>
            <w:rFonts w:ascii="Times New Roman" w:hAnsi="Times New Roman" w:cs="Times New Roman"/>
            <w:sz w:val="24"/>
            <w:szCs w:val="24"/>
          </w:rPr>
          <w:t xml:space="preserve">rate? </w:t>
        </w:r>
      </w:ins>
      <w:commentRangeStart w:id="30"/>
      <w:r w:rsidRPr="00B0403D">
        <w:rPr>
          <w:rFonts w:ascii="Times New Roman" w:hAnsi="Times New Roman" w:cs="Times New Roman"/>
          <w:sz w:val="24"/>
          <w:szCs w:val="24"/>
        </w:rPr>
        <w:t>of</w:t>
      </w:r>
      <w:commentRangeEnd w:id="30"/>
      <w:r w:rsidR="00440476">
        <w:rPr>
          <w:rStyle w:val="CommentReference"/>
        </w:rPr>
        <w:commentReference w:id="30"/>
      </w:r>
      <w:r w:rsidRPr="00B0403D">
        <w:rPr>
          <w:rFonts w:ascii="Times New Roman" w:hAnsi="Times New Roman" w:cs="Times New Roman"/>
          <w:sz w:val="24"/>
          <w:szCs w:val="24"/>
        </w:rPr>
        <w:t xml:space="preserve"> 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58097DBE" w14:textId="45D8DC93" w:rsidR="00794E3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Tilman’s resource ratio model</w:t>
      </w:r>
    </w:p>
    <w:p w14:paraId="7F29C2E7" w14:textId="7344A84D" w:rsidR="00351A06" w:rsidRDefault="00507DFC"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Lotka-Volterra form</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(Letten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Letten et al. 2017 reorganize Tilman’s two-species consumer resource model for two essential resources to the following Lokta-Volterra form (equation 11 to 14), </w:t>
      </w:r>
      <w:del w:id="31" w:author="Godwin, Casey" w:date="2018-10-24T10:01:00Z">
        <w:r w:rsidRPr="00B0403D" w:rsidDel="001263C4">
          <w:rPr>
            <w:rFonts w:ascii="Times New Roman" w:hAnsi="Times New Roman" w:cs="Times New Roman"/>
            <w:sz w:val="24"/>
            <w:szCs w:val="24"/>
          </w:rPr>
          <w:delText xml:space="preserve">so that one can decipher the parameters impacting species’ </w:delText>
        </w:r>
        <w:r w:rsidRPr="000E201E" w:rsidDel="001263C4">
          <w:rPr>
            <w:rFonts w:ascii="Times New Roman" w:hAnsi="Times New Roman" w:cs="Times New Roman"/>
            <w:i/>
            <w:sz w:val="24"/>
            <w:szCs w:val="24"/>
          </w:rPr>
          <w:delText xml:space="preserve">per capita </w:delText>
        </w:r>
        <w:r w:rsidRPr="00B0403D" w:rsidDel="001263C4">
          <w:rPr>
            <w:rFonts w:ascii="Times New Roman" w:hAnsi="Times New Roman" w:cs="Times New Roman"/>
            <w:sz w:val="24"/>
            <w:szCs w:val="24"/>
          </w:rPr>
          <w:delText>growth rate</w:delText>
        </w:r>
      </w:del>
      <w:ins w:id="32" w:author="Godwin, Casey" w:date="2018-10-24T10:01:00Z">
        <w:r w:rsidR="001263C4">
          <w:rPr>
            <w:rFonts w:ascii="Times New Roman" w:hAnsi="Times New Roman" w:cs="Times New Roman"/>
            <w:sz w:val="24"/>
            <w:szCs w:val="24"/>
          </w:rPr>
          <w:t xml:space="preserve">which can be expressed as </w:t>
        </w:r>
        <w:r w:rsidR="001263C4">
          <w:rPr>
            <w:rFonts w:ascii="Times New Roman" w:hAnsi="Times New Roman" w:cs="Times New Roman"/>
            <w:sz w:val="24"/>
            <w:szCs w:val="24"/>
          </w:rPr>
          <w:lastRenderedPageBreak/>
          <w:t>inter- and intr</w:t>
        </w:r>
      </w:ins>
      <w:ins w:id="33" w:author="Godwin, Casey" w:date="2018-10-24T10:02:00Z">
        <w:r w:rsidR="001263C4">
          <w:rPr>
            <w:rFonts w:ascii="Times New Roman" w:hAnsi="Times New Roman" w:cs="Times New Roman"/>
            <w:sz w:val="24"/>
            <w:szCs w:val="24"/>
          </w:rPr>
          <w:t>a-specific interaction coefficients consistent with Chesson’s equations for ND and RFD.</w:t>
        </w:r>
      </w:ins>
      <w:del w:id="34" w:author="Godwin, Casey" w:date="2018-10-24T10:02:00Z">
        <w:r w:rsidRPr="00B0403D" w:rsidDel="001263C4">
          <w:rPr>
            <w:rFonts w:ascii="Times New Roman" w:hAnsi="Times New Roman" w:cs="Times New Roman"/>
            <w:sz w:val="24"/>
            <w:szCs w:val="24"/>
          </w:rPr>
          <w:delText>.</w:delText>
        </w:r>
      </w:del>
      <w:r w:rsidRPr="00B0403D">
        <w:rPr>
          <w:rFonts w:ascii="Times New Roman" w:hAnsi="Times New Roman" w:cs="Times New Roman"/>
          <w:sz w:val="24"/>
          <w:szCs w:val="24"/>
        </w:rPr>
        <w:t xml:space="preserve"> According to Letten et al. the inter- and intra-specific competition coefficients can be expressed as following, </w:t>
      </w:r>
    </w:p>
    <w:p w14:paraId="002712CE" w14:textId="6002B357" w:rsidR="00D3751B" w:rsidRDefault="00CE1DD8"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CE1DD8"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CE1DD8"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CE1DD8"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2B92C693" w:rsidR="00D3751B" w:rsidRDefault="00507DFC"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In the above equations,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consumption term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so it contains a parameter </w:t>
      </w:r>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that representt the yield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D</w:t>
      </w:r>
      <w:r w:rsidRPr="00B0403D">
        <w:rPr>
          <w:rFonts w:ascii="Times New Roman" w:hAnsi="Times New Roman" w:cs="Times New Roman"/>
          <w:sz w:val="24"/>
          <w:szCs w:val="24"/>
        </w:rPr>
        <w:t xml:space="preserve"> is the dilution rate, </w:t>
      </w:r>
      <w:r w:rsidRPr="00D3751B">
        <w:rPr>
          <w:rFonts w:ascii="Times New Roman" w:hAnsi="Times New Roman" w:cs="Times New Roman"/>
          <w:i/>
          <w:sz w:val="24"/>
          <w:szCs w:val="24"/>
        </w:rPr>
        <w:t>S</w:t>
      </w:r>
      <w:r w:rsidRPr="00B0403D">
        <w:rPr>
          <w:rFonts w:ascii="Times New Roman" w:hAnsi="Times New Roman" w:cs="Times New Roman"/>
          <w:sz w:val="24"/>
          <w:szCs w:val="24"/>
        </w:rPr>
        <w:t xml:space="preserve"> is the supply rate of resource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00D3751B" w:rsidRPr="000C2981">
        <w:rPr>
          <w:rFonts w:ascii="Times New Roman" w:hAnsi="Times New Roman" w:cs="Times New Roman"/>
          <w:sz w:val="24"/>
          <w:szCs w:val="24"/>
        </w:rPr>
        <w:t>R</w:t>
      </w:r>
      <w:r w:rsidR="00D3751B" w:rsidRPr="00026027">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p>
    <w:p w14:paraId="481D6A8D" w14:textId="0B4197D6" w:rsidR="0008291C" w:rsidRDefault="00507DFC" w:rsidP="00715006">
      <w:pPr>
        <w:pStyle w:val="Normal1"/>
        <w:spacing w:line="360" w:lineRule="auto"/>
        <w:ind w:firstLine="360"/>
        <w:rPr>
          <w:rFonts w:ascii="Times New Roman" w:hAnsi="Times New Roman" w:cs="Times New Roman"/>
          <w:sz w:val="24"/>
          <w:szCs w:val="24"/>
          <w:lang w:eastAsia="zh-TW"/>
        </w:rPr>
      </w:pPr>
      <w:r w:rsidRPr="001263C4">
        <w:rPr>
          <w:rFonts w:ascii="Times New Roman" w:hAnsi="Times New Roman" w:cs="Times New Roman"/>
          <w:sz w:val="24"/>
          <w:szCs w:val="24"/>
          <w:highlight w:val="yellow"/>
          <w:rPrChange w:id="35" w:author="Godwin, Casey" w:date="2018-10-24T10:02:00Z">
            <w:rPr>
              <w:rFonts w:ascii="Times New Roman" w:hAnsi="Times New Roman" w:cs="Times New Roman"/>
              <w:sz w:val="24"/>
              <w:szCs w:val="24"/>
            </w:rPr>
          </w:rPrChange>
        </w:rPr>
        <w:t xml:space="preserve">Note that, in </w:t>
      </w:r>
      <w:r w:rsidR="00BA3C0C" w:rsidRPr="001263C4">
        <w:rPr>
          <w:rFonts w:ascii="Times New Roman" w:hAnsi="Times New Roman" w:cs="Times New Roman"/>
          <w:sz w:val="24"/>
          <w:szCs w:val="24"/>
          <w:highlight w:val="yellow"/>
          <w:rPrChange w:id="36" w:author="Godwin, Casey" w:date="2018-10-24T10:02:00Z">
            <w:rPr>
              <w:rFonts w:ascii="Times New Roman" w:hAnsi="Times New Roman" w:cs="Times New Roman"/>
              <w:sz w:val="24"/>
              <w:szCs w:val="24"/>
            </w:rPr>
          </w:rPrChange>
        </w:rPr>
        <w:t>the</w:t>
      </w:r>
      <w:r w:rsidRPr="001263C4">
        <w:rPr>
          <w:rFonts w:ascii="Times New Roman" w:hAnsi="Times New Roman" w:cs="Times New Roman"/>
          <w:sz w:val="24"/>
          <w:szCs w:val="24"/>
          <w:highlight w:val="yellow"/>
          <w:rPrChange w:id="37" w:author="Godwin, Casey" w:date="2018-10-24T10:02:00Z">
            <w:rPr>
              <w:rFonts w:ascii="Times New Roman" w:hAnsi="Times New Roman" w:cs="Times New Roman"/>
              <w:sz w:val="24"/>
              <w:szCs w:val="24"/>
            </w:rPr>
          </w:rPrChange>
        </w:rPr>
        <w:t xml:space="preserve"> generic consumer resource model, </w:t>
      </w:r>
      <w:r w:rsidR="00BA3C0C" w:rsidRPr="001263C4">
        <w:rPr>
          <w:rFonts w:ascii="Times New Roman" w:hAnsi="Times New Roman" w:cs="Times New Roman"/>
          <w:sz w:val="24"/>
          <w:szCs w:val="24"/>
          <w:highlight w:val="yellow"/>
          <w:rPrChange w:id="38" w:author="Godwin, Casey" w:date="2018-10-24T10:02:00Z">
            <w:rPr>
              <w:rFonts w:ascii="Times New Roman" w:hAnsi="Times New Roman" w:cs="Times New Roman"/>
              <w:sz w:val="24"/>
              <w:szCs w:val="24"/>
            </w:rPr>
          </w:rPrChange>
        </w:rPr>
        <w:t>each</w:t>
      </w:r>
      <w:r w:rsidRPr="001263C4">
        <w:rPr>
          <w:rFonts w:ascii="Times New Roman" w:hAnsi="Times New Roman" w:cs="Times New Roman"/>
          <w:sz w:val="24"/>
          <w:szCs w:val="24"/>
          <w:highlight w:val="yellow"/>
          <w:rPrChange w:id="39" w:author="Godwin, Casey" w:date="2018-10-24T10:02:00Z">
            <w:rPr>
              <w:rFonts w:ascii="Times New Roman" w:hAnsi="Times New Roman" w:cs="Times New Roman"/>
              <w:sz w:val="24"/>
              <w:szCs w:val="24"/>
            </w:rPr>
          </w:rPrChange>
        </w:rPr>
        <w:t xml:space="preserve"> consumption term</w:t>
      </w:r>
      <w:del w:id="40" w:author="Godwin, Casey" w:date="2018-10-24T10:03:00Z">
        <w:r w:rsidR="00BA3C0C" w:rsidRPr="001263C4" w:rsidDel="001263C4">
          <w:rPr>
            <w:rFonts w:ascii="Times New Roman" w:hAnsi="Times New Roman" w:cs="Times New Roman"/>
            <w:sz w:val="24"/>
            <w:szCs w:val="24"/>
            <w:highlight w:val="yellow"/>
            <w:rPrChange w:id="41" w:author="Godwin, Casey" w:date="2018-10-24T10:02:00Z">
              <w:rPr>
                <w:rFonts w:ascii="Times New Roman" w:hAnsi="Times New Roman" w:cs="Times New Roman"/>
                <w:sz w:val="24"/>
                <w:szCs w:val="24"/>
              </w:rPr>
            </w:rPrChange>
          </w:rPr>
          <w:delText>s</w:delText>
        </w:r>
      </w:del>
      <w:r w:rsidRPr="001263C4">
        <w:rPr>
          <w:rFonts w:ascii="Times New Roman" w:hAnsi="Times New Roman" w:cs="Times New Roman"/>
          <w:sz w:val="24"/>
          <w:szCs w:val="24"/>
          <w:highlight w:val="yellow"/>
          <w:rPrChange w:id="42" w:author="Godwin, Casey" w:date="2018-10-24T10:02:00Z">
            <w:rPr>
              <w:rFonts w:ascii="Times New Roman" w:hAnsi="Times New Roman" w:cs="Times New Roman"/>
              <w:sz w:val="24"/>
              <w:szCs w:val="24"/>
            </w:rPr>
          </w:rPrChange>
        </w:rPr>
        <w:t xml:space="preserve"> (</w:t>
      </w:r>
      <w:r w:rsidRPr="001263C4">
        <w:rPr>
          <w:rFonts w:ascii="Times New Roman" w:hAnsi="Times New Roman" w:cs="Times New Roman"/>
          <w:i/>
          <w:sz w:val="24"/>
          <w:szCs w:val="24"/>
          <w:highlight w:val="yellow"/>
          <w:rPrChange w:id="43" w:author="Godwin, Casey" w:date="2018-10-24T10:02:00Z">
            <w:rPr>
              <w:rFonts w:ascii="Times New Roman" w:hAnsi="Times New Roman" w:cs="Times New Roman"/>
              <w:i/>
              <w:sz w:val="24"/>
              <w:szCs w:val="24"/>
            </w:rPr>
          </w:rPrChange>
        </w:rPr>
        <w:t>c</w:t>
      </w:r>
      <w:r w:rsidRPr="001263C4">
        <w:rPr>
          <w:rFonts w:ascii="Times New Roman" w:hAnsi="Times New Roman" w:cs="Times New Roman"/>
          <w:i/>
          <w:sz w:val="24"/>
          <w:szCs w:val="24"/>
          <w:highlight w:val="yellow"/>
          <w:vertAlign w:val="subscript"/>
          <w:rPrChange w:id="44" w:author="Godwin, Casey" w:date="2018-10-24T10:02:00Z">
            <w:rPr>
              <w:rFonts w:ascii="Times New Roman" w:hAnsi="Times New Roman" w:cs="Times New Roman"/>
              <w:i/>
              <w:sz w:val="24"/>
              <w:szCs w:val="24"/>
              <w:vertAlign w:val="subscript"/>
            </w:rPr>
          </w:rPrChange>
        </w:rPr>
        <w:t>ij</w:t>
      </w:r>
      <w:r w:rsidRPr="001263C4">
        <w:rPr>
          <w:rFonts w:ascii="Times New Roman" w:hAnsi="Times New Roman" w:cs="Times New Roman"/>
          <w:sz w:val="24"/>
          <w:szCs w:val="24"/>
          <w:highlight w:val="yellow"/>
          <w:rPrChange w:id="45" w:author="Godwin, Casey" w:date="2018-10-24T10:02:00Z">
            <w:rPr>
              <w:rFonts w:ascii="Times New Roman" w:hAnsi="Times New Roman" w:cs="Times New Roman"/>
              <w:sz w:val="24"/>
              <w:szCs w:val="24"/>
            </w:rPr>
          </w:rPrChange>
        </w:rPr>
        <w:t xml:space="preserve">) </w:t>
      </w:r>
      <w:r w:rsidR="00BA3C0C" w:rsidRPr="001263C4">
        <w:rPr>
          <w:rFonts w:ascii="Times New Roman" w:hAnsi="Times New Roman" w:cs="Times New Roman"/>
          <w:sz w:val="24"/>
          <w:szCs w:val="24"/>
          <w:highlight w:val="yellow"/>
          <w:rPrChange w:id="46" w:author="Godwin, Casey" w:date="2018-10-24T10:02:00Z">
            <w:rPr>
              <w:rFonts w:ascii="Times New Roman" w:hAnsi="Times New Roman" w:cs="Times New Roman"/>
              <w:sz w:val="24"/>
              <w:szCs w:val="24"/>
            </w:rPr>
          </w:rPrChange>
        </w:rPr>
        <w:t>is</w:t>
      </w:r>
      <w:r w:rsidRPr="001263C4">
        <w:rPr>
          <w:rFonts w:ascii="Times New Roman" w:hAnsi="Times New Roman" w:cs="Times New Roman"/>
          <w:sz w:val="24"/>
          <w:szCs w:val="24"/>
          <w:highlight w:val="yellow"/>
          <w:rPrChange w:id="47" w:author="Godwin, Casey" w:date="2018-10-24T10:02:00Z">
            <w:rPr>
              <w:rFonts w:ascii="Times New Roman" w:hAnsi="Times New Roman" w:cs="Times New Roman"/>
              <w:sz w:val="24"/>
              <w:szCs w:val="24"/>
            </w:rPr>
          </w:rPrChange>
        </w:rPr>
        <w:t xml:space="preserve"> a function of resource density</w:t>
      </w:r>
      <w:ins w:id="48" w:author="Godwin, Casey" w:date="2018-10-24T10:03:00Z">
        <w:r w:rsidR="001263C4">
          <w:rPr>
            <w:rFonts w:ascii="Times New Roman" w:hAnsi="Times New Roman" w:cs="Times New Roman"/>
            <w:sz w:val="24"/>
            <w:szCs w:val="24"/>
            <w:highlight w:val="yellow"/>
          </w:rPr>
          <w:t xml:space="preserve"> (</w:t>
        </w:r>
      </w:ins>
      <w:del w:id="49" w:author="Godwin, Casey" w:date="2018-10-24T10:03:00Z">
        <w:r w:rsidRPr="001263C4" w:rsidDel="001263C4">
          <w:rPr>
            <w:rFonts w:ascii="Times New Roman" w:hAnsi="Times New Roman" w:cs="Times New Roman"/>
            <w:sz w:val="24"/>
            <w:szCs w:val="24"/>
            <w:highlight w:val="yellow"/>
            <w:rPrChange w:id="50" w:author="Godwin, Casey" w:date="2018-10-24T10:02:00Z">
              <w:rPr>
                <w:rFonts w:ascii="Times New Roman" w:hAnsi="Times New Roman" w:cs="Times New Roman"/>
                <w:sz w:val="24"/>
                <w:szCs w:val="24"/>
              </w:rPr>
            </w:rPrChange>
          </w:rPr>
          <w:delText>,</w:delText>
        </w:r>
      </w:del>
      <w:r w:rsidRPr="001263C4">
        <w:rPr>
          <w:rFonts w:ascii="Times New Roman" w:hAnsi="Times New Roman" w:cs="Times New Roman"/>
          <w:sz w:val="24"/>
          <w:szCs w:val="24"/>
          <w:highlight w:val="yellow"/>
          <w:rPrChange w:id="51" w:author="Godwin, Casey" w:date="2018-10-24T10:02:00Z">
            <w:rPr>
              <w:rFonts w:ascii="Times New Roman" w:hAnsi="Times New Roman" w:cs="Times New Roman"/>
              <w:sz w:val="24"/>
              <w:szCs w:val="24"/>
            </w:rPr>
          </w:rPrChange>
        </w:rPr>
        <w:t xml:space="preserve"> e.g.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52" w:author="Godwin, Casey" w:date="2018-10-24T10:02:00Z">
                  <w:rPr>
                    <w:rFonts w:ascii="Cambria Math" w:hAnsi="Cambria Math" w:cs="Times New Roman"/>
                    <w:sz w:val="24"/>
                    <w:szCs w:val="24"/>
                  </w:rPr>
                </w:rPrChange>
              </w:rPr>
              <m:t>c</m:t>
            </m:r>
          </m:e>
          <m:sub>
            <m:r>
              <w:rPr>
                <w:rFonts w:ascii="Cambria Math" w:hAnsi="Cambria Math" w:cs="Times New Roman"/>
                <w:sz w:val="24"/>
                <w:szCs w:val="24"/>
                <w:highlight w:val="yellow"/>
                <w:rPrChange w:id="53" w:author="Godwin, Casey" w:date="2018-10-24T10:02:00Z">
                  <w:rPr>
                    <w:rFonts w:ascii="Cambria Math" w:hAnsi="Cambria Math" w:cs="Times New Roman"/>
                    <w:sz w:val="24"/>
                    <w:szCs w:val="24"/>
                  </w:rPr>
                </w:rPrChange>
              </w:rPr>
              <m:t>ij</m:t>
            </m:r>
          </m:sub>
        </m:sSub>
        <m:r>
          <w:rPr>
            <w:rFonts w:ascii="Cambria Math" w:hAnsi="Cambria Math" w:cs="Times New Roman"/>
            <w:sz w:val="24"/>
            <w:szCs w:val="24"/>
            <w:highlight w:val="yellow"/>
            <w:rPrChange w:id="54" w:author="Godwin, Casey" w:date="2018-10-24T10:02:00Z">
              <w:rPr>
                <w:rFonts w:ascii="Cambria Math" w:hAnsi="Cambria Math" w:cs="Times New Roman"/>
                <w:sz w:val="24"/>
                <w:szCs w:val="24"/>
              </w:rPr>
            </w:rPrChange>
          </w:rPr>
          <m:t>=</m:t>
        </m:r>
        <m:f>
          <m:fPr>
            <m:ctrlPr>
              <w:rPr>
                <w:rFonts w:ascii="Cambria Math" w:hAnsi="Cambria Math" w:cs="Times New Roman"/>
                <w:sz w:val="24"/>
                <w:szCs w:val="24"/>
                <w:highlight w:val="yellow"/>
              </w:rPr>
            </m:ctrlPr>
          </m:fPr>
          <m:num>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55"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56" w:author="Godwin, Casey" w:date="2018-10-24T10:02:00Z">
                      <w:rPr>
                        <w:rFonts w:ascii="Cambria Math" w:hAnsi="Cambria Math" w:cs="Times New Roman"/>
                        <w:sz w:val="24"/>
                        <w:szCs w:val="24"/>
                      </w:rPr>
                    </w:rPrChange>
                  </w:rPr>
                  <m:t>i</m:t>
                </m:r>
              </m:sub>
            </m:sSub>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57"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58" w:author="Godwin, Casey" w:date="2018-10-24T10:02:00Z">
                      <w:rPr>
                        <w:rFonts w:ascii="Cambria Math" w:hAnsi="Cambria Math" w:cs="Times New Roman"/>
                        <w:sz w:val="24"/>
                        <w:szCs w:val="24"/>
                      </w:rPr>
                    </w:rPrChange>
                  </w:rPr>
                  <m:t>j</m:t>
                </m:r>
              </m:sub>
            </m:sSub>
            <m:ctrlPr>
              <w:rPr>
                <w:rFonts w:ascii="Cambria Math" w:hAnsi="Cambria Math" w:cs="Times New Roman"/>
                <w:i/>
                <w:sz w:val="24"/>
                <w:szCs w:val="24"/>
                <w:highlight w:val="yellow"/>
              </w:rPr>
            </m:ctrlPr>
          </m:num>
          <m:den>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59" w:author="Godwin, Casey" w:date="2018-10-24T10:02:00Z">
                      <w:rPr>
                        <w:rFonts w:ascii="Cambria Math" w:hAnsi="Cambria Math" w:cs="Times New Roman"/>
                        <w:sz w:val="24"/>
                        <w:szCs w:val="24"/>
                      </w:rPr>
                    </w:rPrChange>
                  </w:rPr>
                  <m:t>y</m:t>
                </m:r>
              </m:e>
              <m:sub>
                <m:r>
                  <w:rPr>
                    <w:rFonts w:ascii="Cambria Math" w:hAnsi="Cambria Math" w:cs="Times New Roman"/>
                    <w:sz w:val="24"/>
                    <w:szCs w:val="24"/>
                    <w:highlight w:val="yellow"/>
                    <w:rPrChange w:id="60" w:author="Godwin, Casey" w:date="2018-10-24T10:02:00Z">
                      <w:rPr>
                        <w:rFonts w:ascii="Cambria Math" w:hAnsi="Cambria Math" w:cs="Times New Roman"/>
                        <w:sz w:val="24"/>
                        <w:szCs w:val="24"/>
                      </w:rPr>
                    </w:rPrChange>
                  </w:rPr>
                  <m:t>ji</m:t>
                </m:r>
              </m:sub>
            </m:sSub>
            <m:d>
              <m:dPr>
                <m:ctrlPr>
                  <w:rPr>
                    <w:rFonts w:ascii="Cambria Math" w:hAnsi="Cambria Math" w:cs="Times New Roman"/>
                    <w:i/>
                    <w:sz w:val="24"/>
                    <w:szCs w:val="24"/>
                    <w:highlight w:val="yellow"/>
                  </w:rPr>
                </m:ctrlPr>
              </m:dPr>
              <m:e>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61"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62" w:author="Godwin, Casey" w:date="2018-10-24T10:02:00Z">
                          <w:rPr>
                            <w:rFonts w:ascii="Cambria Math" w:hAnsi="Cambria Math" w:cs="Times New Roman"/>
                            <w:sz w:val="24"/>
                            <w:szCs w:val="24"/>
                          </w:rPr>
                        </w:rPrChange>
                      </w:rPr>
                      <m:t>j</m:t>
                    </m:r>
                  </m:sub>
                </m:sSub>
                <m:r>
                  <w:rPr>
                    <w:rFonts w:ascii="Cambria Math" w:hAnsi="Cambria Math" w:cs="Times New Roman"/>
                    <w:sz w:val="24"/>
                    <w:szCs w:val="24"/>
                    <w:highlight w:val="yellow"/>
                    <w:rPrChange w:id="63" w:author="Godwin, Casey" w:date="2018-10-24T10:02:00Z">
                      <w:rPr>
                        <w:rFonts w:ascii="Cambria Math" w:hAnsi="Cambria Math" w:cs="Times New Roman"/>
                        <w:sz w:val="24"/>
                        <w:szCs w:val="24"/>
                      </w:rPr>
                    </w:rPrChange>
                  </w:rPr>
                  <m:t>+</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64" w:author="Godwin, Casey" w:date="2018-10-24T10:02:00Z">
                          <w:rPr>
                            <w:rFonts w:ascii="Cambria Math" w:hAnsi="Cambria Math" w:cs="Times New Roman"/>
                            <w:sz w:val="24"/>
                            <w:szCs w:val="24"/>
                          </w:rPr>
                        </w:rPrChange>
                      </w:rPr>
                      <m:t>K</m:t>
                    </m:r>
                  </m:e>
                  <m:sub>
                    <m:r>
                      <w:rPr>
                        <w:rFonts w:ascii="Cambria Math" w:hAnsi="Cambria Math" w:cs="Times New Roman"/>
                        <w:sz w:val="24"/>
                        <w:szCs w:val="24"/>
                        <w:highlight w:val="yellow"/>
                        <w:rPrChange w:id="65" w:author="Godwin, Casey" w:date="2018-10-24T10:02:00Z">
                          <w:rPr>
                            <w:rFonts w:ascii="Cambria Math" w:hAnsi="Cambria Math" w:cs="Times New Roman"/>
                            <w:sz w:val="24"/>
                            <w:szCs w:val="24"/>
                          </w:rPr>
                        </w:rPrChange>
                      </w:rPr>
                      <m:t>ij</m:t>
                    </m:r>
                  </m:sub>
                </m:sSub>
              </m:e>
            </m:d>
            <m:ctrlPr>
              <w:rPr>
                <w:rFonts w:ascii="Cambria Math" w:hAnsi="Cambria Math" w:cs="Times New Roman"/>
                <w:i/>
                <w:sz w:val="24"/>
                <w:szCs w:val="24"/>
                <w:highlight w:val="yellow"/>
              </w:rPr>
            </m:ctrlPr>
          </m:den>
        </m:f>
      </m:oMath>
      <w:r w:rsidRPr="001263C4">
        <w:rPr>
          <w:rFonts w:ascii="Times New Roman" w:hAnsi="Times New Roman" w:cs="Times New Roman"/>
          <w:sz w:val="24"/>
          <w:szCs w:val="24"/>
          <w:highlight w:val="yellow"/>
          <w:rPrChange w:id="66" w:author="Godwin, Casey" w:date="2018-10-24T10:02:00Z">
            <w:rPr>
              <w:rFonts w:ascii="Times New Roman" w:hAnsi="Times New Roman" w:cs="Times New Roman"/>
              <w:sz w:val="24"/>
              <w:szCs w:val="24"/>
            </w:rPr>
          </w:rPrChange>
        </w:rPr>
        <w:t xml:space="preserve"> in Tilman’s 1977 deduction</w:t>
      </w:r>
      <w:ins w:id="67" w:author="Godwin, Casey" w:date="2018-10-24T10:03:00Z">
        <w:r w:rsidR="001263C4">
          <w:rPr>
            <w:rFonts w:ascii="Times New Roman" w:hAnsi="Times New Roman" w:cs="Times New Roman"/>
            <w:sz w:val="24"/>
            <w:szCs w:val="24"/>
            <w:highlight w:val="yellow"/>
          </w:rPr>
          <w:t>)</w:t>
        </w:r>
      </w:ins>
      <w:r w:rsidRPr="001263C4">
        <w:rPr>
          <w:rFonts w:ascii="Times New Roman" w:hAnsi="Times New Roman" w:cs="Times New Roman"/>
          <w:sz w:val="24"/>
          <w:szCs w:val="24"/>
          <w:highlight w:val="yellow"/>
          <w:rPrChange w:id="68" w:author="Godwin, Casey" w:date="2018-10-24T10:02:00Z">
            <w:rPr>
              <w:rFonts w:ascii="Times New Roman" w:hAnsi="Times New Roman" w:cs="Times New Roman"/>
              <w:sz w:val="24"/>
              <w:szCs w:val="24"/>
            </w:rPr>
          </w:rPrChange>
        </w:rPr>
        <w:t xml:space="preserve">. However, if the consumption term </w:t>
      </w:r>
      <w:commentRangeStart w:id="69"/>
      <w:r w:rsidRPr="001263C4">
        <w:rPr>
          <w:rFonts w:ascii="Times New Roman" w:hAnsi="Times New Roman" w:cs="Times New Roman"/>
          <w:sz w:val="24"/>
          <w:szCs w:val="24"/>
          <w:highlight w:val="yellow"/>
          <w:rPrChange w:id="70" w:author="Godwin, Casey" w:date="2018-10-24T10:02:00Z">
            <w:rPr>
              <w:rFonts w:ascii="Times New Roman" w:hAnsi="Times New Roman" w:cs="Times New Roman"/>
              <w:sz w:val="24"/>
              <w:szCs w:val="24"/>
            </w:rPr>
          </w:rPrChange>
        </w:rPr>
        <w:t>is resource density dependent</w:t>
      </w:r>
      <w:commentRangeEnd w:id="69"/>
      <w:r w:rsidR="00AD618D">
        <w:rPr>
          <w:rStyle w:val="CommentReference"/>
        </w:rPr>
        <w:commentReference w:id="69"/>
      </w:r>
      <w:r w:rsidRPr="001263C4">
        <w:rPr>
          <w:rFonts w:ascii="Times New Roman" w:hAnsi="Times New Roman" w:cs="Times New Roman"/>
          <w:sz w:val="24"/>
          <w:szCs w:val="24"/>
          <w:highlight w:val="yellow"/>
          <w:rPrChange w:id="71" w:author="Godwin, Casey" w:date="2018-10-24T10:02:00Z">
            <w:rPr>
              <w:rFonts w:ascii="Times New Roman" w:hAnsi="Times New Roman" w:cs="Times New Roman"/>
              <w:sz w:val="24"/>
              <w:szCs w:val="24"/>
            </w:rPr>
          </w:rPrChange>
        </w:rPr>
        <w:t>, competition coefficients (</w:t>
      </w:r>
      <w:r w:rsidRPr="001263C4">
        <w:rPr>
          <w:rFonts w:ascii="Times New Roman" w:hAnsi="Times New Roman" w:cs="Times New Roman"/>
          <w:i/>
          <w:sz w:val="24"/>
          <w:szCs w:val="24"/>
          <w:highlight w:val="yellow"/>
          <w:rPrChange w:id="72" w:author="Godwin, Casey" w:date="2018-10-24T10:02:00Z">
            <w:rPr>
              <w:rFonts w:ascii="Times New Roman" w:hAnsi="Times New Roman" w:cs="Times New Roman"/>
              <w:i/>
              <w:sz w:val="24"/>
              <w:szCs w:val="24"/>
            </w:rPr>
          </w:rPrChange>
        </w:rPr>
        <w:t>α</w:t>
      </w:r>
      <w:r w:rsidRPr="001263C4">
        <w:rPr>
          <w:rFonts w:ascii="Times New Roman" w:hAnsi="Times New Roman" w:cs="Times New Roman"/>
          <w:i/>
          <w:sz w:val="24"/>
          <w:szCs w:val="24"/>
          <w:highlight w:val="yellow"/>
          <w:vertAlign w:val="subscript"/>
          <w:rPrChange w:id="73" w:author="Godwin, Casey" w:date="2018-10-24T10:02:00Z">
            <w:rPr>
              <w:rFonts w:ascii="Times New Roman" w:hAnsi="Times New Roman" w:cs="Times New Roman"/>
              <w:i/>
              <w:sz w:val="24"/>
              <w:szCs w:val="24"/>
              <w:vertAlign w:val="subscript"/>
            </w:rPr>
          </w:rPrChange>
        </w:rPr>
        <w:t>ij</w:t>
      </w:r>
      <w:r w:rsidRPr="001263C4">
        <w:rPr>
          <w:rFonts w:ascii="Times New Roman" w:hAnsi="Times New Roman" w:cs="Times New Roman"/>
          <w:sz w:val="24"/>
          <w:szCs w:val="24"/>
          <w:highlight w:val="yellow"/>
          <w:rPrChange w:id="74" w:author="Godwin, Casey" w:date="2018-10-24T10:02:00Z">
            <w:rPr>
              <w:rFonts w:ascii="Times New Roman" w:hAnsi="Times New Roman" w:cs="Times New Roman"/>
              <w:sz w:val="24"/>
              <w:szCs w:val="24"/>
            </w:rPr>
          </w:rPrChange>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w:t>
      </w:r>
      <w:ins w:id="75" w:author="Godwin, Casey" w:date="2018-10-24T10:11:00Z">
        <w:r w:rsidR="001573CF">
          <w:rPr>
            <w:rFonts w:ascii="Times New Roman" w:hAnsi="Times New Roman" w:cs="Times New Roman"/>
            <w:sz w:val="24"/>
            <w:szCs w:val="24"/>
          </w:rPr>
          <w:t>s</w:t>
        </w:r>
      </w:ins>
      <w:r w:rsidR="000E201E">
        <w:rPr>
          <w:rFonts w:ascii="Times New Roman" w:hAnsi="Times New Roman" w:cs="Times New Roman"/>
          <w:sz w:val="24"/>
          <w:szCs w:val="24"/>
        </w:rPr>
        <w:t xml:space="preserv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w:t>
      </w:r>
      <w:commentRangeStart w:id="76"/>
      <w:r w:rsidR="00BA3C0C">
        <w:rPr>
          <w:rFonts w:ascii="Times New Roman" w:hAnsi="Times New Roman" w:cs="Times New Roman"/>
          <w:sz w:val="24"/>
          <w:szCs w:val="24"/>
          <w:lang w:eastAsia="zh-TW"/>
        </w:rPr>
        <w:t>vary</w:t>
      </w:r>
      <w:commentRangeEnd w:id="76"/>
      <w:r w:rsidR="001573CF">
        <w:rPr>
          <w:rStyle w:val="CommentReference"/>
        </w:rPr>
        <w:commentReference w:id="76"/>
      </w:r>
      <w:r w:rsidR="00BA3C0C">
        <w:rPr>
          <w:rFonts w:ascii="Times New Roman" w:hAnsi="Times New Roman" w:cs="Times New Roman"/>
          <w:sz w:val="24"/>
          <w:szCs w:val="24"/>
          <w:lang w:eastAsia="zh-TW"/>
        </w:rPr>
        <w:t xml:space="preserve">. </w:t>
      </w:r>
      <w:r w:rsidR="00073388">
        <w:rPr>
          <w:rFonts w:ascii="Times New Roman" w:hAnsi="Times New Roman" w:cs="Times New Roman"/>
          <w:sz w:val="24"/>
          <w:szCs w:val="24"/>
          <w:lang w:eastAsia="zh-TW"/>
        </w:rPr>
        <w:t xml:space="preserve">Therefore,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r w:rsidR="00073388" w:rsidRPr="00073388">
        <w:rPr>
          <w:rFonts w:ascii="Times New Roman" w:hAnsi="Times New Roman" w:cs="Times New Roman"/>
          <w:sz w:val="24"/>
          <w:szCs w:val="24"/>
          <w:vertAlign w:val="subscript"/>
        </w:rPr>
        <w:t>jj</w:t>
      </w:r>
      <w:r w:rsidR="00073388" w:rsidRPr="003718F2">
        <w:rPr>
          <w:rFonts w:ascii="Times New Roman" w:hAnsi="Times New Roman" w:cs="Times New Roman"/>
          <w:sz w:val="24"/>
          <w:szCs w:val="24"/>
          <w:highlight w:val="yellow"/>
          <w:rPrChange w:id="77" w:author="Godwin, Casey" w:date="2018-10-24T10:18:00Z">
            <w:rPr>
              <w:rFonts w:ascii="Times New Roman" w:hAnsi="Times New Roman" w:cs="Times New Roman"/>
              <w:sz w:val="24"/>
              <w:szCs w:val="24"/>
            </w:rPr>
          </w:rPrChange>
        </w:rPr>
        <w:t>)</w:t>
      </w:r>
      <w:r w:rsidRPr="003718F2">
        <w:rPr>
          <w:rFonts w:ascii="Times New Roman" w:hAnsi="Times New Roman" w:cs="Times New Roman"/>
          <w:sz w:val="24"/>
          <w:szCs w:val="24"/>
          <w:highlight w:val="yellow"/>
          <w:rPrChange w:id="78" w:author="Godwin, Casey" w:date="2018-10-24T10:18:00Z">
            <w:rPr>
              <w:rFonts w:ascii="Times New Roman" w:hAnsi="Times New Roman" w:cs="Times New Roman"/>
              <w:sz w:val="24"/>
              <w:szCs w:val="24"/>
            </w:rPr>
          </w:rPrChange>
        </w:rPr>
        <w:t xml:space="preserve">. </w:t>
      </w:r>
      <w:ins w:id="79" w:author="Godwin, Casey" w:date="2018-10-24T10:15:00Z">
        <w:r w:rsidR="003718F2" w:rsidRPr="003718F2">
          <w:rPr>
            <w:rFonts w:ascii="Times New Roman" w:hAnsi="Times New Roman" w:cs="Times New Roman"/>
            <w:sz w:val="24"/>
            <w:szCs w:val="24"/>
            <w:highlight w:val="yellow"/>
            <w:rPrChange w:id="80" w:author="Godwin, Casey" w:date="2018-10-24T10:18:00Z">
              <w:rPr>
                <w:rFonts w:ascii="Times New Roman" w:hAnsi="Times New Roman" w:cs="Times New Roman"/>
                <w:sz w:val="24"/>
                <w:szCs w:val="24"/>
              </w:rPr>
            </w:rPrChange>
          </w:rPr>
          <w:t xml:space="preserve">While this means that the interaction coefficients from Letten’s method cannot be used in a Lotka-Volterra model to replicate the </w:t>
        </w:r>
      </w:ins>
      <w:ins w:id="81" w:author="Godwin, Casey" w:date="2018-10-24T10:16:00Z">
        <w:r w:rsidR="003718F2" w:rsidRPr="003718F2">
          <w:rPr>
            <w:rFonts w:ascii="Times New Roman" w:hAnsi="Times New Roman" w:cs="Times New Roman"/>
            <w:sz w:val="24"/>
            <w:szCs w:val="24"/>
            <w:highlight w:val="yellow"/>
            <w:rPrChange w:id="82" w:author="Godwin, Casey" w:date="2018-10-24T10:18:00Z">
              <w:rPr>
                <w:rFonts w:ascii="Times New Roman" w:hAnsi="Times New Roman" w:cs="Times New Roman"/>
                <w:sz w:val="24"/>
                <w:szCs w:val="24"/>
              </w:rPr>
            </w:rPrChange>
          </w:rPr>
          <w:t xml:space="preserve">transient </w:t>
        </w:r>
      </w:ins>
      <w:ins w:id="83" w:author="Godwin, Casey" w:date="2018-10-24T10:15:00Z">
        <w:r w:rsidR="003718F2" w:rsidRPr="003718F2">
          <w:rPr>
            <w:rFonts w:ascii="Times New Roman" w:hAnsi="Times New Roman" w:cs="Times New Roman"/>
            <w:sz w:val="24"/>
            <w:szCs w:val="24"/>
            <w:highlight w:val="yellow"/>
            <w:rPrChange w:id="84" w:author="Godwin, Casey" w:date="2018-10-24T10:18:00Z">
              <w:rPr>
                <w:rFonts w:ascii="Times New Roman" w:hAnsi="Times New Roman" w:cs="Times New Roman"/>
                <w:sz w:val="24"/>
                <w:szCs w:val="24"/>
              </w:rPr>
            </w:rPrChange>
          </w:rPr>
          <w:t xml:space="preserve">dynamics of </w:t>
        </w:r>
      </w:ins>
      <w:ins w:id="85" w:author="Godwin, Casey" w:date="2018-10-24T10:16:00Z">
        <w:r w:rsidR="003718F2" w:rsidRPr="003718F2">
          <w:rPr>
            <w:rFonts w:ascii="Times New Roman" w:hAnsi="Times New Roman" w:cs="Times New Roman"/>
            <w:sz w:val="24"/>
            <w:szCs w:val="24"/>
            <w:highlight w:val="yellow"/>
            <w:rPrChange w:id="86" w:author="Godwin, Casey" w:date="2018-10-24T10:18:00Z">
              <w:rPr>
                <w:rFonts w:ascii="Times New Roman" w:hAnsi="Times New Roman" w:cs="Times New Roman"/>
                <w:sz w:val="24"/>
                <w:szCs w:val="24"/>
              </w:rPr>
            </w:rPrChange>
          </w:rPr>
          <w:t>competition,</w:t>
        </w:r>
      </w:ins>
      <w:del w:id="87" w:author="Godwin, Casey" w:date="2018-10-24T10:13:00Z">
        <w:r w:rsidRPr="003718F2" w:rsidDel="001573CF">
          <w:rPr>
            <w:rFonts w:ascii="Times New Roman" w:hAnsi="Times New Roman" w:cs="Times New Roman"/>
            <w:sz w:val="24"/>
            <w:szCs w:val="24"/>
            <w:highlight w:val="yellow"/>
            <w:rPrChange w:id="88" w:author="Godwin, Casey" w:date="2018-10-24T10:18:00Z">
              <w:rPr>
                <w:rFonts w:ascii="Times New Roman" w:hAnsi="Times New Roman" w:cs="Times New Roman"/>
                <w:sz w:val="24"/>
                <w:szCs w:val="24"/>
              </w:rPr>
            </w:rPrChange>
          </w:rPr>
          <w:delText xml:space="preserve">This assumption is the same as </w:delText>
        </w:r>
      </w:del>
      <w:del w:id="89" w:author="Godwin, Casey" w:date="2018-10-24T10:16:00Z">
        <w:r w:rsidRPr="003718F2" w:rsidDel="003718F2">
          <w:rPr>
            <w:rFonts w:ascii="Times New Roman" w:hAnsi="Times New Roman" w:cs="Times New Roman"/>
            <w:sz w:val="24"/>
            <w:szCs w:val="24"/>
            <w:highlight w:val="yellow"/>
            <w:rPrChange w:id="90" w:author="Godwin, Casey" w:date="2018-10-24T10:18:00Z">
              <w:rPr>
                <w:rFonts w:ascii="Times New Roman" w:hAnsi="Times New Roman" w:cs="Times New Roman"/>
                <w:sz w:val="24"/>
                <w:szCs w:val="24"/>
              </w:rPr>
            </w:rPrChange>
          </w:rPr>
          <w:delText>the sensitivity method</w:delText>
        </w:r>
      </w:del>
      <w:ins w:id="91" w:author="Godwin, Casey" w:date="2018-10-24T10:14:00Z">
        <w:r w:rsidR="001573CF" w:rsidRPr="003718F2">
          <w:rPr>
            <w:rFonts w:ascii="Times New Roman" w:hAnsi="Times New Roman" w:cs="Times New Roman"/>
            <w:sz w:val="24"/>
            <w:szCs w:val="24"/>
            <w:highlight w:val="yellow"/>
            <w:rPrChange w:id="92" w:author="Godwin, Casey" w:date="2018-10-24T10:18:00Z">
              <w:rPr>
                <w:rFonts w:ascii="Times New Roman" w:hAnsi="Times New Roman" w:cs="Times New Roman"/>
                <w:sz w:val="24"/>
                <w:szCs w:val="24"/>
              </w:rPr>
            </w:rPrChange>
          </w:rPr>
          <w:t xml:space="preserve"> </w:t>
        </w:r>
      </w:ins>
      <w:del w:id="93" w:author="Godwin, Casey" w:date="2018-10-24T10:14:00Z">
        <w:r w:rsidRPr="003718F2" w:rsidDel="001573CF">
          <w:rPr>
            <w:rFonts w:ascii="Times New Roman" w:hAnsi="Times New Roman" w:cs="Times New Roman"/>
            <w:sz w:val="24"/>
            <w:szCs w:val="24"/>
            <w:highlight w:val="yellow"/>
            <w:rPrChange w:id="94" w:author="Godwin, Casey" w:date="2018-10-24T10:18:00Z">
              <w:rPr>
                <w:rFonts w:ascii="Times New Roman" w:hAnsi="Times New Roman" w:cs="Times New Roman"/>
                <w:sz w:val="24"/>
                <w:szCs w:val="24"/>
              </w:rPr>
            </w:rPrChange>
          </w:rPr>
          <w:delText xml:space="preserve"> since both method</w:delText>
        </w:r>
        <w:r w:rsidR="007A561A" w:rsidRPr="003718F2" w:rsidDel="001573CF">
          <w:rPr>
            <w:rFonts w:ascii="Times New Roman" w:hAnsi="Times New Roman" w:cs="Times New Roman"/>
            <w:sz w:val="24"/>
            <w:szCs w:val="24"/>
            <w:highlight w:val="yellow"/>
            <w:rPrChange w:id="95" w:author="Godwin, Casey" w:date="2018-10-24T10:18:00Z">
              <w:rPr>
                <w:rFonts w:ascii="Times New Roman" w:hAnsi="Times New Roman" w:cs="Times New Roman"/>
                <w:sz w:val="24"/>
                <w:szCs w:val="24"/>
              </w:rPr>
            </w:rPrChange>
          </w:rPr>
          <w:delText>s</w:delText>
        </w:r>
        <w:r w:rsidRPr="003718F2" w:rsidDel="001573CF">
          <w:rPr>
            <w:rFonts w:ascii="Times New Roman" w:hAnsi="Times New Roman" w:cs="Times New Roman"/>
            <w:sz w:val="24"/>
            <w:szCs w:val="24"/>
            <w:highlight w:val="yellow"/>
            <w:rPrChange w:id="96" w:author="Godwin, Casey" w:date="2018-10-24T10:18:00Z">
              <w:rPr>
                <w:rFonts w:ascii="Times New Roman" w:hAnsi="Times New Roman" w:cs="Times New Roman"/>
                <w:sz w:val="24"/>
                <w:szCs w:val="24"/>
              </w:rPr>
            </w:rPrChange>
          </w:rPr>
          <w:delText xml:space="preserve"> </w:delText>
        </w:r>
        <w:r w:rsidR="007A561A" w:rsidRPr="003718F2" w:rsidDel="001573CF">
          <w:rPr>
            <w:rFonts w:ascii="Times New Roman" w:hAnsi="Times New Roman" w:cs="Times New Roman"/>
            <w:sz w:val="24"/>
            <w:szCs w:val="24"/>
            <w:highlight w:val="yellow"/>
            <w:rPrChange w:id="97" w:author="Godwin, Casey" w:date="2018-10-24T10:18:00Z">
              <w:rPr>
                <w:rFonts w:ascii="Times New Roman" w:hAnsi="Times New Roman" w:cs="Times New Roman"/>
                <w:sz w:val="24"/>
                <w:szCs w:val="24"/>
              </w:rPr>
            </w:rPrChange>
          </w:rPr>
          <w:delText xml:space="preserve">assume the competing species to be at the equilibrium. </w:delText>
        </w:r>
        <w:r w:rsidRPr="003718F2" w:rsidDel="001573CF">
          <w:rPr>
            <w:rFonts w:ascii="Times New Roman" w:hAnsi="Times New Roman" w:cs="Times New Roman"/>
            <w:sz w:val="24"/>
            <w:szCs w:val="24"/>
            <w:highlight w:val="yellow"/>
            <w:rPrChange w:id="98" w:author="Godwin, Casey" w:date="2018-10-24T10:18:00Z">
              <w:rPr>
                <w:rFonts w:ascii="Times New Roman" w:hAnsi="Times New Roman" w:cs="Times New Roman"/>
                <w:sz w:val="24"/>
                <w:szCs w:val="24"/>
              </w:rPr>
            </w:rPrChange>
          </w:rPr>
          <w:delText>This assumption is also valid because the</w:delText>
        </w:r>
      </w:del>
      <w:ins w:id="99" w:author="Godwin, Casey" w:date="2018-10-24T10:14:00Z">
        <w:r w:rsidR="001573CF" w:rsidRPr="003718F2">
          <w:rPr>
            <w:rFonts w:ascii="Times New Roman" w:hAnsi="Times New Roman" w:cs="Times New Roman"/>
            <w:sz w:val="24"/>
            <w:szCs w:val="24"/>
            <w:highlight w:val="yellow"/>
            <w:rPrChange w:id="100" w:author="Godwin, Casey" w:date="2018-10-24T10:18:00Z">
              <w:rPr>
                <w:rFonts w:ascii="Times New Roman" w:hAnsi="Times New Roman" w:cs="Times New Roman"/>
                <w:sz w:val="24"/>
                <w:szCs w:val="24"/>
              </w:rPr>
            </w:rPrChange>
          </w:rPr>
          <w:t xml:space="preserve">this method is </w:t>
        </w:r>
        <w:r w:rsidR="001573CF" w:rsidRPr="003718F2">
          <w:rPr>
            <w:rFonts w:ascii="Times New Roman" w:hAnsi="Times New Roman" w:cs="Times New Roman"/>
            <w:sz w:val="24"/>
            <w:szCs w:val="24"/>
            <w:highlight w:val="yellow"/>
            <w:rPrChange w:id="101" w:author="Godwin, Casey" w:date="2018-10-24T10:18:00Z">
              <w:rPr>
                <w:rFonts w:ascii="Times New Roman" w:hAnsi="Times New Roman" w:cs="Times New Roman"/>
                <w:sz w:val="24"/>
                <w:szCs w:val="24"/>
              </w:rPr>
            </w:rPrChange>
          </w:rPr>
          <w:lastRenderedPageBreak/>
          <w:t>satisfactory for assessing</w:t>
        </w:r>
      </w:ins>
      <w:r w:rsidRPr="003718F2">
        <w:rPr>
          <w:rFonts w:ascii="Times New Roman" w:hAnsi="Times New Roman" w:cs="Times New Roman"/>
          <w:sz w:val="24"/>
          <w:szCs w:val="24"/>
          <w:highlight w:val="yellow"/>
          <w:rPrChange w:id="102" w:author="Godwin, Casey" w:date="2018-10-24T10:18:00Z">
            <w:rPr>
              <w:rFonts w:ascii="Times New Roman" w:hAnsi="Times New Roman" w:cs="Times New Roman"/>
              <w:sz w:val="24"/>
              <w:szCs w:val="24"/>
            </w:rPr>
          </w:rPrChange>
        </w:rPr>
        <w:t xml:space="preserve"> mutual invasibility</w:t>
      </w:r>
      <w:ins w:id="103" w:author="Godwin, Casey" w:date="2018-10-24T10:14:00Z">
        <w:r w:rsidR="001573CF" w:rsidRPr="003718F2">
          <w:rPr>
            <w:rFonts w:ascii="Times New Roman" w:hAnsi="Times New Roman" w:cs="Times New Roman"/>
            <w:sz w:val="24"/>
            <w:szCs w:val="24"/>
            <w:highlight w:val="yellow"/>
            <w:rPrChange w:id="104" w:author="Godwin, Casey" w:date="2018-10-24T10:18:00Z">
              <w:rPr>
                <w:rFonts w:ascii="Times New Roman" w:hAnsi="Times New Roman" w:cs="Times New Roman"/>
                <w:sz w:val="24"/>
                <w:szCs w:val="24"/>
              </w:rPr>
            </w:rPrChange>
          </w:rPr>
          <w:t xml:space="preserve"> since </w:t>
        </w:r>
      </w:ins>
      <w:del w:id="105" w:author="Godwin, Casey" w:date="2018-10-24T10:14:00Z">
        <w:r w:rsidRPr="003718F2" w:rsidDel="001573CF">
          <w:rPr>
            <w:rFonts w:ascii="Times New Roman" w:hAnsi="Times New Roman" w:cs="Times New Roman"/>
            <w:sz w:val="24"/>
            <w:szCs w:val="24"/>
            <w:highlight w:val="yellow"/>
            <w:rPrChange w:id="106" w:author="Godwin, Casey" w:date="2018-10-24T10:18:00Z">
              <w:rPr>
                <w:rFonts w:ascii="Times New Roman" w:hAnsi="Times New Roman" w:cs="Times New Roman"/>
                <w:sz w:val="24"/>
                <w:szCs w:val="24"/>
              </w:rPr>
            </w:rPrChange>
          </w:rPr>
          <w:delText xml:space="preserve"> criteria </w:delText>
        </w:r>
        <w:r w:rsidR="004E6E9D" w:rsidRPr="003718F2" w:rsidDel="001573CF">
          <w:rPr>
            <w:rFonts w:ascii="Times New Roman" w:hAnsi="Times New Roman" w:cs="Times New Roman"/>
            <w:sz w:val="24"/>
            <w:szCs w:val="24"/>
            <w:highlight w:val="yellow"/>
            <w:rPrChange w:id="107" w:author="Godwin, Casey" w:date="2018-10-24T10:18:00Z">
              <w:rPr>
                <w:rFonts w:ascii="Times New Roman" w:hAnsi="Times New Roman" w:cs="Times New Roman"/>
                <w:sz w:val="24"/>
                <w:szCs w:val="24"/>
              </w:rPr>
            </w:rPrChange>
          </w:rPr>
          <w:delText>also assume the</w:delText>
        </w:r>
      </w:del>
      <w:ins w:id="108" w:author="Godwin, Casey" w:date="2018-10-24T10:15:00Z">
        <w:r w:rsidR="001573CF" w:rsidRPr="003718F2">
          <w:rPr>
            <w:rFonts w:ascii="Times New Roman" w:hAnsi="Times New Roman" w:cs="Times New Roman"/>
            <w:sz w:val="24"/>
            <w:szCs w:val="24"/>
            <w:highlight w:val="yellow"/>
            <w:rPrChange w:id="109" w:author="Godwin, Casey" w:date="2018-10-24T10:18:00Z">
              <w:rPr>
                <w:rFonts w:ascii="Times New Roman" w:hAnsi="Times New Roman" w:cs="Times New Roman"/>
                <w:sz w:val="24"/>
                <w:szCs w:val="24"/>
              </w:rPr>
            </w:rPrChange>
          </w:rPr>
          <w:t>the</w:t>
        </w:r>
      </w:ins>
      <w:r w:rsidR="004E6E9D" w:rsidRPr="003718F2">
        <w:rPr>
          <w:rFonts w:ascii="Times New Roman" w:hAnsi="Times New Roman" w:cs="Times New Roman"/>
          <w:sz w:val="24"/>
          <w:szCs w:val="24"/>
          <w:highlight w:val="yellow"/>
          <w:rPrChange w:id="110" w:author="Godwin, Casey" w:date="2018-10-24T10:18:00Z">
            <w:rPr>
              <w:rFonts w:ascii="Times New Roman" w:hAnsi="Times New Roman" w:cs="Times New Roman"/>
              <w:sz w:val="24"/>
              <w:szCs w:val="24"/>
            </w:rPr>
          </w:rPrChange>
        </w:rPr>
        <w:t xml:space="preserve"> </w:t>
      </w:r>
      <w:ins w:id="111" w:author="Godwin, Casey" w:date="2018-10-24T10:16:00Z">
        <w:r w:rsidR="003718F2" w:rsidRPr="003718F2">
          <w:rPr>
            <w:rFonts w:ascii="Times New Roman" w:hAnsi="Times New Roman" w:cs="Times New Roman"/>
            <w:sz w:val="24"/>
            <w:szCs w:val="24"/>
            <w:highlight w:val="yellow"/>
            <w:rPrChange w:id="112" w:author="Godwin, Casey" w:date="2018-10-24T10:18:00Z">
              <w:rPr>
                <w:rFonts w:ascii="Times New Roman" w:hAnsi="Times New Roman" w:cs="Times New Roman"/>
                <w:sz w:val="24"/>
                <w:szCs w:val="24"/>
              </w:rPr>
            </w:rPrChange>
          </w:rPr>
          <w:t xml:space="preserve">interaction coefficients are specific to </w:t>
        </w:r>
      </w:ins>
      <w:ins w:id="113" w:author="Godwin, Casey" w:date="2018-10-24T10:17:00Z">
        <w:r w:rsidR="003718F2" w:rsidRPr="003718F2">
          <w:rPr>
            <w:rFonts w:ascii="Times New Roman" w:hAnsi="Times New Roman" w:cs="Times New Roman"/>
            <w:sz w:val="24"/>
            <w:szCs w:val="24"/>
            <w:highlight w:val="yellow"/>
            <w:rPrChange w:id="114" w:author="Godwin, Casey" w:date="2018-10-24T10:18:00Z">
              <w:rPr>
                <w:rFonts w:ascii="Times New Roman" w:hAnsi="Times New Roman" w:cs="Times New Roman"/>
                <w:sz w:val="24"/>
                <w:szCs w:val="24"/>
              </w:rPr>
            </w:rPrChange>
          </w:rPr>
          <w:t>the same conditions that would result wh</w:t>
        </w:r>
      </w:ins>
      <w:ins w:id="115" w:author="Godwin, Casey" w:date="2018-10-24T10:18:00Z">
        <w:r w:rsidR="003718F2" w:rsidRPr="003718F2">
          <w:rPr>
            <w:rFonts w:ascii="Times New Roman" w:hAnsi="Times New Roman" w:cs="Times New Roman"/>
            <w:sz w:val="24"/>
            <w:szCs w:val="24"/>
            <w:highlight w:val="yellow"/>
            <w:rPrChange w:id="116" w:author="Godwin, Casey" w:date="2018-10-24T10:18:00Z">
              <w:rPr>
                <w:rFonts w:ascii="Times New Roman" w:hAnsi="Times New Roman" w:cs="Times New Roman"/>
                <w:sz w:val="24"/>
                <w:szCs w:val="24"/>
              </w:rPr>
            </w:rPrChange>
          </w:rPr>
          <w:t>en each species invades a steady-state population of the other</w:t>
        </w:r>
      </w:ins>
      <w:ins w:id="117" w:author="Godwin, Casey" w:date="2018-10-24T10:17:00Z">
        <w:r w:rsidR="003718F2" w:rsidRPr="003718F2">
          <w:rPr>
            <w:rFonts w:ascii="Times New Roman" w:hAnsi="Times New Roman" w:cs="Times New Roman"/>
            <w:sz w:val="24"/>
            <w:szCs w:val="24"/>
            <w:highlight w:val="yellow"/>
            <w:rPrChange w:id="118" w:author="Godwin, Casey" w:date="2018-10-24T10:18:00Z">
              <w:rPr>
                <w:rFonts w:ascii="Times New Roman" w:hAnsi="Times New Roman" w:cs="Times New Roman"/>
                <w:sz w:val="24"/>
                <w:szCs w:val="24"/>
              </w:rPr>
            </w:rPrChange>
          </w:rPr>
          <w:t xml:space="preserve"> </w:t>
        </w:r>
      </w:ins>
      <w:del w:id="119" w:author="Godwin, Casey" w:date="2018-10-24T10:17:00Z">
        <w:r w:rsidR="004E6E9D" w:rsidRPr="003718F2" w:rsidDel="003718F2">
          <w:rPr>
            <w:rFonts w:ascii="Times New Roman" w:hAnsi="Times New Roman" w:cs="Times New Roman"/>
            <w:sz w:val="24"/>
            <w:szCs w:val="24"/>
            <w:highlight w:val="yellow"/>
            <w:rPrChange w:id="120" w:author="Godwin, Casey" w:date="2018-10-24T10:18:00Z">
              <w:rPr>
                <w:rFonts w:ascii="Times New Roman" w:hAnsi="Times New Roman" w:cs="Times New Roman"/>
                <w:sz w:val="24"/>
                <w:szCs w:val="24"/>
              </w:rPr>
            </w:rPrChange>
          </w:rPr>
          <w:delText>competing species to be at the equilibrium</w:delText>
        </w:r>
      </w:del>
      <w:r w:rsidR="004E6E9D" w:rsidRPr="003718F2">
        <w:rPr>
          <w:rFonts w:ascii="Times New Roman" w:hAnsi="Times New Roman" w:cs="Times New Roman"/>
          <w:sz w:val="24"/>
          <w:szCs w:val="24"/>
          <w:highlight w:val="yellow"/>
          <w:rPrChange w:id="121" w:author="Godwin, Casey" w:date="2018-10-24T10:18:00Z">
            <w:rPr>
              <w:rFonts w:ascii="Times New Roman" w:hAnsi="Times New Roman" w:cs="Times New Roman"/>
              <w:sz w:val="24"/>
              <w:szCs w:val="24"/>
            </w:rPr>
          </w:rPrChange>
        </w:rPr>
        <w:t>.</w:t>
      </w:r>
      <w:r w:rsidR="00B53CA3">
        <w:rPr>
          <w:rFonts w:ascii="Times New Roman" w:hAnsi="Times New Roman" w:cs="Times New Roman"/>
          <w:sz w:val="24"/>
          <w:szCs w:val="24"/>
          <w:lang w:eastAsia="zh-TW"/>
        </w:rPr>
        <w:t xml:space="preserve"> </w:t>
      </w:r>
    </w:p>
    <w:p w14:paraId="16A8AA7A" w14:textId="3B8E4D63" w:rsidR="0087540E" w:rsidRDefault="0087540E" w:rsidP="0087540E">
      <w:pPr>
        <w:pStyle w:val="Normal1"/>
        <w:spacing w:line="360" w:lineRule="auto"/>
        <w:ind w:firstLine="540"/>
        <w:rPr>
          <w:rFonts w:ascii="Times New Roman" w:hAnsi="Times New Roman" w:cs="Times New Roman"/>
          <w:sz w:val="24"/>
          <w:szCs w:val="24"/>
          <w:lang w:eastAsia="zh-TW"/>
        </w:rPr>
      </w:pPr>
    </w:p>
    <w:p w14:paraId="05D36F3E" w14:textId="347CC5F1" w:rsidR="004044A2" w:rsidRDefault="0087540E"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2. </w:t>
      </w:r>
      <w:del w:id="122" w:author="Godwin, Casey" w:date="2018-10-24T10:18:00Z">
        <w:r w:rsidR="00602093" w:rsidDel="004E7989">
          <w:rPr>
            <w:rFonts w:ascii="Times New Roman" w:hAnsi="Times New Roman" w:cs="Times New Roman"/>
            <w:b/>
            <w:sz w:val="24"/>
            <w:szCs w:val="24"/>
          </w:rPr>
          <w:delText>Empirical method comparisons and</w:delText>
        </w:r>
      </w:del>
      <w:ins w:id="123" w:author="Godwin, Casey" w:date="2018-10-24T10:18:00Z">
        <w:r w:rsidR="004E7989">
          <w:rPr>
            <w:rFonts w:ascii="Times New Roman" w:hAnsi="Times New Roman" w:cs="Times New Roman"/>
            <w:b/>
            <w:sz w:val="24"/>
            <w:szCs w:val="24"/>
          </w:rPr>
          <w:t>An</w:t>
        </w:r>
      </w:ins>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ins w:id="124" w:author="Godwin, Casey" w:date="2018-10-24T10:18:00Z">
        <w:r w:rsidR="004E7989">
          <w:rPr>
            <w:rFonts w:ascii="Times New Roman" w:hAnsi="Times New Roman" w:cs="Times New Roman"/>
            <w:b/>
            <w:sz w:val="24"/>
            <w:szCs w:val="24"/>
          </w:rPr>
          <w:t xml:space="preserve"> to predict coexistence and estimate ND and RFD</w:t>
        </w:r>
      </w:ins>
    </w:p>
    <w:p w14:paraId="22FA3EFB" w14:textId="0CADA298" w:rsidR="000657D1" w:rsidRDefault="000657D1" w:rsidP="000657D1">
      <w:pPr>
        <w:pStyle w:val="Normal1"/>
        <w:spacing w:line="360" w:lineRule="auto"/>
        <w:ind w:firstLine="360"/>
        <w:rPr>
          <w:rFonts w:ascii="Times New Roman" w:hAnsi="Times New Roman" w:cs="Times New Roman"/>
          <w:sz w:val="24"/>
          <w:szCs w:val="24"/>
        </w:rPr>
      </w:pPr>
      <w:commentRangeStart w:id="125"/>
      <w:r>
        <w:rPr>
          <w:rFonts w:ascii="Times New Roman" w:hAnsi="Times New Roman" w:cs="Times New Roman"/>
          <w:sz w:val="24"/>
          <w:szCs w:val="24"/>
        </w:rPr>
        <w:t xml:space="preserve">In this part, we fist compare these five methods in terms </w:t>
      </w:r>
      <w:commentRangeEnd w:id="125"/>
      <w:r w:rsidR="00F0498A">
        <w:rPr>
          <w:rStyle w:val="CommentReference"/>
        </w:rPr>
        <w:commentReference w:id="125"/>
      </w:r>
      <w:r>
        <w:rPr>
          <w:rFonts w:ascii="Times New Roman" w:hAnsi="Times New Roman" w:cs="Times New Roman"/>
          <w:sz w:val="24"/>
          <w:szCs w:val="24"/>
        </w:rPr>
        <w:t xml:space="preserve">of </w:t>
      </w:r>
      <w:r>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1) </w:t>
      </w:r>
      <w:r>
        <w:rPr>
          <w:rFonts w:ascii="Times New Roman" w:hAnsi="Times New Roman" w:cs="Times New Roman"/>
          <w:sz w:val="24"/>
          <w:szCs w:val="24"/>
        </w:rPr>
        <w:t>whether they are identical with respective to the algebra</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for calculating </w:t>
      </w:r>
      <w:r w:rsidRPr="00B0403D">
        <w:rPr>
          <w:rFonts w:ascii="Times New Roman" w:hAnsi="Times New Roman" w:cs="Times New Roman"/>
          <w:sz w:val="24"/>
          <w:szCs w:val="24"/>
        </w:rPr>
        <w:t>niche difference (ND) and relative fitness difference (RFD)</w:t>
      </w:r>
      <w:r>
        <w:rPr>
          <w:rFonts w:ascii="Times New Roman" w:hAnsi="Times New Roman" w:cs="Times New Roman"/>
          <w:sz w:val="24"/>
          <w:szCs w:val="24"/>
        </w:rPr>
        <w:t xml:space="preserve"> as well as (2) whether they make the same </w:t>
      </w:r>
      <w:ins w:id="126" w:author="Godwin, Casey" w:date="2018-10-24T10:22:00Z">
        <w:r w:rsidR="006D1FDA">
          <w:rPr>
            <w:rFonts w:ascii="Times New Roman" w:hAnsi="Times New Roman" w:cs="Times New Roman"/>
            <w:sz w:val="24"/>
            <w:szCs w:val="24"/>
          </w:rPr>
          <w:t xml:space="preserve">prediction for </w:t>
        </w:r>
      </w:ins>
      <w:r>
        <w:rPr>
          <w:rFonts w:ascii="Times New Roman" w:hAnsi="Times New Roman" w:cs="Times New Roman"/>
          <w:sz w:val="24"/>
          <w:szCs w:val="24"/>
        </w:rPr>
        <w:t xml:space="preserve">coexistence </w:t>
      </w:r>
      <w:del w:id="127" w:author="Godwin, Casey" w:date="2018-10-24T10:22:00Z">
        <w:r w:rsidDel="006D1FDA">
          <w:rPr>
            <w:rFonts w:ascii="Times New Roman" w:hAnsi="Times New Roman" w:cs="Times New Roman"/>
            <w:sz w:val="24"/>
            <w:szCs w:val="24"/>
          </w:rPr>
          <w:delText xml:space="preserve">prediction </w:delText>
        </w:r>
      </w:del>
      <w:ins w:id="128" w:author="Godwin, Casey" w:date="2018-10-24T10:22:00Z">
        <w:r w:rsidR="006D1FDA">
          <w:rPr>
            <w:rFonts w:ascii="Times New Roman" w:hAnsi="Times New Roman" w:cs="Times New Roman"/>
            <w:sz w:val="24"/>
            <w:szCs w:val="24"/>
          </w:rPr>
          <w:t xml:space="preserve">based on the condition of mutual invasibility </w:t>
        </w:r>
      </w:ins>
      <w:r>
        <w:rPr>
          <w:rFonts w:ascii="Times New Roman" w:hAnsi="Times New Roman" w:cs="Times New Roman"/>
          <w:sz w:val="24"/>
          <w:szCs w:val="24"/>
        </w:rPr>
        <w:t xml:space="preserve">(Table 1). We then offer some </w:t>
      </w:r>
      <w:r w:rsidR="0049128C">
        <w:rPr>
          <w:rFonts w:ascii="Times New Roman" w:hAnsi="Times New Roman" w:cs="Times New Roman"/>
          <w:sz w:val="24"/>
          <w:szCs w:val="24"/>
        </w:rPr>
        <w:t xml:space="preserve">guidance for empiricists to determine </w:t>
      </w:r>
      <w:r w:rsidRPr="00B0403D">
        <w:rPr>
          <w:rFonts w:ascii="Times New Roman" w:hAnsi="Times New Roman" w:cs="Times New Roman"/>
          <w:sz w:val="24"/>
          <w:szCs w:val="24"/>
        </w:rPr>
        <w:t>which method(s) are most appropriate for their study system, experimental approach, and goals.</w:t>
      </w:r>
    </w:p>
    <w:p w14:paraId="5E012AE4" w14:textId="7D82A1BF" w:rsidR="00F92F42" w:rsidRPr="00F92F42" w:rsidRDefault="00F92F42" w:rsidP="00F92F42">
      <w:pPr>
        <w:pStyle w:val="Normal1"/>
        <w:numPr>
          <w:ilvl w:val="0"/>
          <w:numId w:val="10"/>
        </w:numPr>
        <w:spacing w:line="360" w:lineRule="auto"/>
        <w:ind w:left="360"/>
        <w:rPr>
          <w:rFonts w:ascii="Times New Roman" w:hAnsi="Times New Roman" w:cs="Times New Roman"/>
          <w:i/>
          <w:sz w:val="24"/>
          <w:szCs w:val="24"/>
        </w:rPr>
      </w:pPr>
      <w:r w:rsidRPr="00F92F42">
        <w:rPr>
          <w:rFonts w:ascii="Times New Roman" w:hAnsi="Times New Roman" w:cs="Times New Roman"/>
          <w:i/>
          <w:sz w:val="24"/>
          <w:szCs w:val="24"/>
        </w:rPr>
        <w:t>Compare the five empirical methods</w:t>
      </w:r>
    </w:p>
    <w:p w14:paraId="532B92D3" w14:textId="6C52644B" w:rsidR="000657D1" w:rsidRDefault="0049128C"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To</w:t>
      </w:r>
      <w:r w:rsidR="000657D1">
        <w:rPr>
          <w:rFonts w:ascii="Times New Roman" w:hAnsi="Times New Roman" w:cs="Times New Roman"/>
          <w:sz w:val="24"/>
          <w:szCs w:val="24"/>
        </w:rPr>
        <w:t xml:space="preserve"> </w:t>
      </w:r>
      <w:r>
        <w:rPr>
          <w:rFonts w:ascii="Times New Roman" w:hAnsi="Times New Roman" w:cs="Times New Roman"/>
          <w:sz w:val="24"/>
          <w:szCs w:val="24"/>
        </w:rPr>
        <w:t xml:space="preserve">compare whether the five methods are identical when using </w:t>
      </w:r>
      <w:del w:id="129" w:author="Godwin, Casey" w:date="2018-10-24T10:24:00Z">
        <w:r w:rsidDel="006F768A">
          <w:rPr>
            <w:rFonts w:ascii="Times New Roman" w:hAnsi="Times New Roman" w:cs="Times New Roman"/>
            <w:sz w:val="24"/>
            <w:szCs w:val="24"/>
          </w:rPr>
          <w:delText>their metrics</w:delText>
        </w:r>
      </w:del>
      <w:ins w:id="130" w:author="Godwin, Casey" w:date="2018-10-24T10:24:00Z">
        <w:r w:rsidR="006F768A">
          <w:rPr>
            <w:rFonts w:ascii="Times New Roman" w:hAnsi="Times New Roman" w:cs="Times New Roman"/>
            <w:sz w:val="24"/>
            <w:szCs w:val="24"/>
          </w:rPr>
          <w:t>empirical data</w:t>
        </w:r>
      </w:ins>
      <w:r>
        <w:rPr>
          <w:rFonts w:ascii="Times New Roman" w:hAnsi="Times New Roman" w:cs="Times New Roman"/>
          <w:sz w:val="24"/>
          <w:szCs w:val="24"/>
        </w:rPr>
        <w:t xml:space="preserve"> to calculate niche difference (ND; </w:t>
      </w:r>
      <m:oMath>
        <m:r>
          <m:rPr>
            <m:sty m:val="p"/>
          </m:rPr>
          <w:rPr>
            <w:rFonts w:ascii="Cambria Math" w:hAnsi="Cambria Math" w:cs="Times New Roman" w:hint="eastAsia"/>
            <w:sz w:val="24"/>
            <w:szCs w:val="24"/>
            <w:lang w:eastAsia="zh-TW"/>
          </w:rPr>
          <m:t>1</m:t>
        </m:r>
        <m:r>
          <m:rPr>
            <m:sty m:val="p"/>
          </m:rPr>
          <w:rPr>
            <w:rFonts w:ascii="Cambria Math" w:hAnsi="Cambria Math" w:hint="eastAsia"/>
            <w:sz w:val="24"/>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Pr>
          <w:rFonts w:ascii="Times New Roman" w:hAnsi="Times New Roman" w:cs="Times New Roman"/>
          <w:sz w:val="24"/>
          <w:szCs w:val="24"/>
        </w:rPr>
        <w:t xml:space="preserve">) and relative fitness difference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xml:space="preserve">), we list all pairwise comparisons of all five methods in the left part of Table 1. </w:t>
      </w:r>
      <w:commentRangeStart w:id="131"/>
      <w:r w:rsidR="000657D1">
        <w:rPr>
          <w:rFonts w:ascii="Times New Roman" w:hAnsi="Times New Roman" w:cs="Times New Roman"/>
          <w:sz w:val="24"/>
          <w:szCs w:val="24"/>
        </w:rPr>
        <w:t xml:space="preserve">The metric of each method is listed in the parenthesis following the name of each method. </w:t>
      </w:r>
      <w:commentRangeEnd w:id="131"/>
      <w:r w:rsidR="0094470B">
        <w:rPr>
          <w:rStyle w:val="CommentReference"/>
        </w:rPr>
        <w:commentReference w:id="131"/>
      </w:r>
      <w:r w:rsidR="000657D1">
        <w:rPr>
          <w:rFonts w:ascii="Times New Roman" w:hAnsi="Times New Roman" w:cs="Times New Roman"/>
          <w:sz w:val="24"/>
          <w:szCs w:val="24"/>
        </w:rPr>
        <w:t xml:space="preserve">We see that the negative frequency dependency is the outlier </w:t>
      </w:r>
      <w:ins w:id="132" w:author="Godwin, Casey" w:date="2018-10-24T10:30:00Z">
        <w:r w:rsidR="0094470B">
          <w:rPr>
            <w:rFonts w:ascii="Times New Roman" w:hAnsi="Times New Roman" w:cs="Times New Roman"/>
            <w:sz w:val="24"/>
            <w:szCs w:val="24"/>
          </w:rPr>
          <w:t xml:space="preserve">among the five methods because it </w:t>
        </w:r>
        <w:r w:rsidR="005E19EC">
          <w:rPr>
            <w:rFonts w:ascii="Times New Roman" w:hAnsi="Times New Roman" w:cs="Times New Roman"/>
            <w:sz w:val="24"/>
            <w:szCs w:val="24"/>
          </w:rPr>
          <w:t xml:space="preserve">does not yield per-capita interaction coefficients that can be used to obtain ND and RFD. </w:t>
        </w:r>
      </w:ins>
      <w:del w:id="133" w:author="Godwin, Casey" w:date="2018-10-24T10:30:00Z">
        <w:r w:rsidR="000657D1" w:rsidDel="005E19EC">
          <w:rPr>
            <w:rFonts w:ascii="Times New Roman" w:hAnsi="Times New Roman" w:cs="Times New Roman"/>
            <w:sz w:val="24"/>
            <w:szCs w:val="24"/>
          </w:rPr>
          <w:delText xml:space="preserve">as the slope of frequency is a complex </w:delText>
        </w:r>
        <w:r w:rsidR="000657D1" w:rsidRPr="00B0403D" w:rsidDel="005E19EC">
          <w:rPr>
            <w:rFonts w:ascii="Times New Roman" w:hAnsi="Times New Roman" w:cs="Times New Roman"/>
            <w:sz w:val="24"/>
            <w:szCs w:val="24"/>
          </w:rPr>
          <w:delText xml:space="preserve">combination of </w:delText>
        </w:r>
        <w:r w:rsidR="000657D1" w:rsidRPr="00CE29AE" w:rsidDel="005E19EC">
          <w:rPr>
            <w:rFonts w:ascii="Times New Roman" w:hAnsi="Times New Roman" w:cs="Times New Roman"/>
            <w:i/>
            <w:sz w:val="24"/>
            <w:szCs w:val="24"/>
          </w:rPr>
          <w:delText>per capita</w:delText>
        </w:r>
        <w:r w:rsidR="000657D1" w:rsidRPr="00B0403D" w:rsidDel="005E19EC">
          <w:rPr>
            <w:rFonts w:ascii="Times New Roman" w:hAnsi="Times New Roman" w:cs="Times New Roman"/>
            <w:sz w:val="24"/>
            <w:szCs w:val="24"/>
          </w:rPr>
          <w:delText xml:space="preserve"> growth rate (</w:delText>
        </w:r>
        <w:r w:rsidR="000657D1" w:rsidRPr="00CE29AE" w:rsidDel="005E19EC">
          <w:rPr>
            <w:rFonts w:ascii="Times New Roman" w:hAnsi="Times New Roman" w:cs="Times New Roman"/>
            <w:i/>
            <w:sz w:val="24"/>
            <w:szCs w:val="24"/>
          </w:rPr>
          <w:delText>r</w:delText>
        </w:r>
        <w:r w:rsidR="000657D1" w:rsidRPr="00CE29AE" w:rsidDel="005E19EC">
          <w:rPr>
            <w:rFonts w:ascii="Times New Roman" w:hAnsi="Times New Roman" w:cs="Times New Roman"/>
            <w:i/>
            <w:sz w:val="24"/>
            <w:szCs w:val="24"/>
            <w:vertAlign w:val="subscript"/>
          </w:rPr>
          <w:delText>i</w:delText>
        </w:r>
        <w:r w:rsidR="000657D1" w:rsidRPr="00B0403D" w:rsidDel="005E19EC">
          <w:rPr>
            <w:rFonts w:ascii="Times New Roman" w:hAnsi="Times New Roman" w:cs="Times New Roman"/>
            <w:sz w:val="24"/>
            <w:szCs w:val="24"/>
          </w:rPr>
          <w:delText>) and the fixed community density (</w:delText>
        </w:r>
        <w:r w:rsidR="000657D1" w:rsidRPr="00CE29AE" w:rsidDel="005E19EC">
          <w:rPr>
            <w:rFonts w:ascii="Times New Roman" w:hAnsi="Times New Roman" w:cs="Times New Roman"/>
            <w:i/>
            <w:sz w:val="24"/>
            <w:szCs w:val="24"/>
          </w:rPr>
          <w:delText>B</w:delText>
        </w:r>
        <w:r w:rsidR="000657D1" w:rsidRPr="00B0403D" w:rsidDel="005E19EC">
          <w:rPr>
            <w:rFonts w:ascii="Times New Roman" w:hAnsi="Times New Roman" w:cs="Times New Roman"/>
            <w:sz w:val="24"/>
            <w:szCs w:val="24"/>
          </w:rPr>
          <w:delText xml:space="preserve">) in addition to </w:delText>
        </w:r>
        <w:r w:rsidR="000657D1" w:rsidRPr="00CE29AE" w:rsidDel="005E19EC">
          <w:rPr>
            <w:rFonts w:ascii="Times New Roman" w:hAnsi="Times New Roman" w:cs="Times New Roman"/>
            <w:i/>
            <w:sz w:val="24"/>
            <w:szCs w:val="24"/>
          </w:rPr>
          <w:delText>per capita</w:delText>
        </w:r>
        <w:r w:rsidR="000657D1" w:rsidRPr="00B0403D" w:rsidDel="005E19EC">
          <w:rPr>
            <w:rFonts w:ascii="Times New Roman" w:hAnsi="Times New Roman" w:cs="Times New Roman"/>
            <w:sz w:val="24"/>
            <w:szCs w:val="24"/>
          </w:rPr>
          <w:delText xml:space="preserve"> the intra- and inter-specific competition</w:delText>
        </w:r>
        <w:r w:rsidR="000657D1" w:rsidDel="005E19EC">
          <w:rPr>
            <w:rFonts w:ascii="Times New Roman" w:hAnsi="Times New Roman" w:cs="Times New Roman"/>
            <w:sz w:val="24"/>
            <w:szCs w:val="24"/>
          </w:rPr>
          <w:delText xml:space="preserve"> coefficients. </w:delText>
        </w:r>
      </w:del>
      <w:del w:id="134" w:author="Godwin, Casey" w:date="2018-10-24T10:31:00Z">
        <w:r w:rsidR="000657D1" w:rsidDel="005E19EC">
          <w:rPr>
            <w:rFonts w:ascii="Times New Roman" w:hAnsi="Times New Roman" w:cs="Times New Roman"/>
            <w:sz w:val="24"/>
            <w:szCs w:val="24"/>
          </w:rPr>
          <w:delText>Except</w:delText>
        </w:r>
      </w:del>
      <w:ins w:id="135" w:author="Godwin, Casey" w:date="2018-10-24T10:31:00Z">
        <w:r w:rsidR="005E19EC">
          <w:rPr>
            <w:rFonts w:ascii="Times New Roman" w:hAnsi="Times New Roman" w:cs="Times New Roman"/>
            <w:sz w:val="24"/>
            <w:szCs w:val="24"/>
          </w:rPr>
          <w:t>Aside from</w:t>
        </w:r>
      </w:ins>
      <w:r w:rsidR="000657D1">
        <w:rPr>
          <w:rFonts w:ascii="Times New Roman" w:hAnsi="Times New Roman" w:cs="Times New Roman"/>
          <w:sz w:val="24"/>
          <w:szCs w:val="24"/>
        </w:rPr>
        <w:t xml:space="preserve"> NFD, the Lotka-Volterra model and the sensitivity method are identical in terms of the </w:t>
      </w:r>
      <w:commentRangeStart w:id="136"/>
      <w:r w:rsidR="000657D1">
        <w:rPr>
          <w:rFonts w:ascii="Times New Roman" w:hAnsi="Times New Roman" w:cs="Times New Roman"/>
          <w:sz w:val="24"/>
          <w:szCs w:val="24"/>
        </w:rPr>
        <w:t xml:space="preserve">algebra for ND and RFD </w:t>
      </w:r>
      <w:commentRangeEnd w:id="136"/>
      <w:r w:rsidR="006060EF">
        <w:rPr>
          <w:rStyle w:val="CommentReference"/>
        </w:rPr>
        <w:commentReference w:id="136"/>
      </w:r>
      <w:r w:rsidR="000657D1">
        <w:rPr>
          <w:rFonts w:ascii="Times New Roman" w:hAnsi="Times New Roman" w:cs="Times New Roman"/>
          <w:sz w:val="24"/>
          <w:szCs w:val="24"/>
        </w:rPr>
        <w:t xml:space="preserve">calculation (eqn. 7 and 8). Both consumer-resource models are also identical with the Lotka-Volterra model and the sensitivity method because one can simply reorganize the parameters in the consumer-resource models to the Lotka-Volterra form and derive ND and RFD. </w:t>
      </w:r>
    </w:p>
    <w:p w14:paraId="49AC8E2E" w14:textId="443C60C1" w:rsidR="000657D1"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 xml:space="preserve">In terms of whether the five methods make qualitatively the same coexistence predictions </w:t>
      </w:r>
      <w:r>
        <w:rPr>
          <w:rFonts w:ascii="Times New Roman" w:hAnsi="Times New Roman" w:cs="Times New Roman"/>
          <w:sz w:val="24"/>
          <w:szCs w:val="24"/>
          <w:lang w:eastAsia="zh-TW"/>
        </w:rPr>
        <w:t xml:space="preserve">when applying these methods </w:t>
      </w:r>
      <w:ins w:id="137" w:author="Godwin, Casey" w:date="2018-10-24T10:36:00Z">
        <w:r w:rsidR="0002282F">
          <w:rPr>
            <w:rFonts w:ascii="Times New Roman" w:hAnsi="Times New Roman" w:cs="Times New Roman"/>
            <w:sz w:val="24"/>
            <w:szCs w:val="24"/>
            <w:lang w:eastAsia="zh-TW"/>
          </w:rPr>
          <w:t>to a</w:t>
        </w:r>
      </w:ins>
      <w:del w:id="138" w:author="Godwin, Casey" w:date="2018-10-24T10:36:00Z">
        <w:r w:rsidDel="0002282F">
          <w:rPr>
            <w:rFonts w:ascii="Times New Roman" w:hAnsi="Times New Roman" w:cs="Times New Roman"/>
            <w:sz w:val="24"/>
            <w:szCs w:val="24"/>
            <w:lang w:eastAsia="zh-TW"/>
          </w:rPr>
          <w:delText>in</w:delText>
        </w:r>
      </w:del>
      <w:r>
        <w:rPr>
          <w:rFonts w:ascii="Times New Roman" w:hAnsi="Times New Roman" w:cs="Times New Roman"/>
          <w:sz w:val="24"/>
          <w:szCs w:val="24"/>
          <w:lang w:eastAsia="zh-TW"/>
        </w:rPr>
        <w:t xml:space="preserve"> real experiment </w:t>
      </w:r>
      <w:r>
        <w:rPr>
          <w:rFonts w:ascii="Times New Roman" w:hAnsi="Times New Roman" w:cs="Times New Roman"/>
          <w:sz w:val="24"/>
          <w:szCs w:val="24"/>
        </w:rPr>
        <w:t>(right part of</w:t>
      </w:r>
      <w:del w:id="139" w:author="Godwin, Casey" w:date="2018-10-24T10:36:00Z">
        <w:r w:rsidDel="0002282F">
          <w:rPr>
            <w:rFonts w:ascii="Times New Roman" w:hAnsi="Times New Roman" w:cs="Times New Roman"/>
            <w:sz w:val="24"/>
            <w:szCs w:val="24"/>
          </w:rPr>
          <w:delText xml:space="preserve"> the</w:delText>
        </w:r>
      </w:del>
      <w:r>
        <w:rPr>
          <w:rFonts w:ascii="Times New Roman" w:hAnsi="Times New Roman" w:cs="Times New Roman"/>
          <w:sz w:val="24"/>
          <w:szCs w:val="24"/>
        </w:rPr>
        <w:t xml:space="preserve"> Table 1), we see that, again, the negative frequency dependency (NFD) </w:t>
      </w:r>
      <w:r>
        <w:rPr>
          <w:rFonts w:ascii="Times New Roman" w:hAnsi="Times New Roman" w:cs="Times New Roman" w:hint="eastAsia"/>
          <w:sz w:val="24"/>
          <w:szCs w:val="24"/>
          <w:lang w:eastAsia="zh-TW"/>
        </w:rPr>
        <w:t xml:space="preserve">method differs from the other four. </w:t>
      </w:r>
      <w:commentRangeStart w:id="140"/>
      <w:r>
        <w:rPr>
          <w:rFonts w:ascii="Times New Roman" w:hAnsi="Times New Roman" w:cs="Times New Roman"/>
          <w:sz w:val="24"/>
          <w:szCs w:val="24"/>
          <w:lang w:eastAsia="zh-TW"/>
        </w:rPr>
        <w:t xml:space="preserve">The sign of the NFD slope can be used to predict coexistence and the prediction is the same as the other </w:t>
      </w:r>
      <w:r>
        <w:rPr>
          <w:rFonts w:ascii="Times New Roman" w:hAnsi="Times New Roman" w:cs="Times New Roman"/>
          <w:sz w:val="24"/>
          <w:szCs w:val="24"/>
          <w:lang w:eastAsia="zh-TW"/>
        </w:rPr>
        <w:lastRenderedPageBreak/>
        <w:t xml:space="preserve">methods. </w:t>
      </w:r>
      <w:commentRangeEnd w:id="140"/>
      <w:r w:rsidR="0002282F">
        <w:rPr>
          <w:rStyle w:val="CommentReference"/>
        </w:rPr>
        <w:commentReference w:id="140"/>
      </w:r>
      <w:r>
        <w:rPr>
          <w:rFonts w:ascii="Times New Roman" w:hAnsi="Times New Roman" w:cs="Times New Roman"/>
          <w:sz w:val="24"/>
          <w:szCs w:val="24"/>
          <w:lang w:eastAsia="zh-TW"/>
        </w:rPr>
        <w:t xml:space="preserve">However, the value of the NFD slope cannot be used to calculate </w:t>
      </w:r>
      <w:r w:rsidRPr="00B0403D">
        <w:rPr>
          <w:rFonts w:ascii="Times New Roman" w:hAnsi="Times New Roman" w:cs="Times New Roman"/>
          <w:sz w:val="24"/>
          <w:szCs w:val="24"/>
        </w:rPr>
        <w:t>ND and RFD, and to predict species coexistence</w:t>
      </w:r>
      <w:r>
        <w:rPr>
          <w:rFonts w:ascii="Times New Roman" w:hAnsi="Times New Roman" w:cs="Times New Roman"/>
          <w:sz w:val="24"/>
          <w:szCs w:val="24"/>
        </w:rPr>
        <w:t xml:space="preserve"> as the slope is not </w:t>
      </w:r>
      <w:r w:rsidRPr="00B0403D">
        <w:rPr>
          <w:rFonts w:ascii="Times New Roman" w:hAnsi="Times New Roman" w:cs="Times New Roman"/>
          <w:sz w:val="24"/>
          <w:szCs w:val="24"/>
        </w:rPr>
        <w:t>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Other then NFD, the other four methods are qualitatively the same when predicting species coexistence as they have the same algebra to calculate ND</w:t>
      </w:r>
      <w:r>
        <w:rPr>
          <w:rFonts w:ascii="Times New Roman" w:hAnsi="Times New Roman" w:cs="Times New Roman" w:hint="eastAsia"/>
          <w:sz w:val="24"/>
          <w:szCs w:val="24"/>
          <w:lang w:eastAsia="zh-TW"/>
        </w:rPr>
        <w:t xml:space="preserve"> and RFD and to predict coexistence. </w:t>
      </w:r>
      <w:r>
        <w:rPr>
          <w:rFonts w:ascii="Times New Roman" w:hAnsi="Times New Roman" w:cs="Times New Roman"/>
          <w:sz w:val="24"/>
          <w:szCs w:val="24"/>
          <w:lang w:eastAsia="zh-TW"/>
        </w:rPr>
        <w:t xml:space="preserve">However, the two consumer models are qualitatively the same with the Lotka-Volterra model and the sensitivity method </w:t>
      </w:r>
      <w:r>
        <w:rPr>
          <w:rFonts w:ascii="Times New Roman" w:hAnsi="Times New Roman" w:cs="Times New Roman"/>
          <w:sz w:val="24"/>
          <w:szCs w:val="24"/>
        </w:rPr>
        <w:t xml:space="preserve">under some assumptions. </w:t>
      </w:r>
      <w:commentRangeStart w:id="141"/>
      <w:r>
        <w:rPr>
          <w:rFonts w:ascii="Times New Roman" w:hAnsi="Times New Roman" w:cs="Times New Roman"/>
          <w:sz w:val="24"/>
          <w:szCs w:val="24"/>
        </w:rPr>
        <w:t xml:space="preserve">Specifically, it is assumed that the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in the Lotka-Volterra model is density independent, which means the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is constant with respect to time and population density. </w:t>
      </w:r>
      <w:r>
        <w:rPr>
          <w:rFonts w:ascii="Times New Roman" w:hAnsi="Times New Roman" w:cs="Times New Roman" w:hint="eastAsia"/>
          <w:sz w:val="24"/>
          <w:szCs w:val="24"/>
          <w:lang w:eastAsia="zh-TW"/>
        </w:rPr>
        <w:t>T</w:t>
      </w:r>
      <w:r>
        <w:rPr>
          <w:rFonts w:ascii="Times New Roman" w:hAnsi="Times New Roman" w:cs="Times New Roman"/>
          <w:sz w:val="24"/>
          <w:szCs w:val="24"/>
          <w:lang w:eastAsia="zh-TW"/>
        </w:rPr>
        <w:t xml:space="preserve">he constant </w:t>
      </w:r>
      <w:r w:rsidRPr="00B0403D">
        <w:rPr>
          <w:rFonts w:ascii="Times New Roman" w:hAnsi="Times New Roman" w:cs="Times New Roman"/>
          <w:sz w:val="24"/>
          <w:szCs w:val="24"/>
        </w:rPr>
        <w:t>competition coefficients</w:t>
      </w:r>
      <w:r>
        <w:rPr>
          <w:rFonts w:ascii="Times New Roman" w:hAnsi="Times New Roman" w:cs="Times New Roman"/>
          <w:sz w:val="24"/>
          <w:szCs w:val="24"/>
        </w:rPr>
        <w:t xml:space="preserve"> assumption is also the assumed in the sensitivity method but not necessary in the two consumer-resource models.</w:t>
      </w:r>
      <w:commentRangeEnd w:id="141"/>
      <w:r w:rsidR="0002282F">
        <w:rPr>
          <w:rStyle w:val="CommentReference"/>
        </w:rPr>
        <w:commentReference w:id="141"/>
      </w:r>
    </w:p>
    <w:p w14:paraId="50A0673B" w14:textId="77777777" w:rsidR="0049128C"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 (</w:t>
      </w:r>
      <w:r w:rsidRPr="00654BB8">
        <w:rPr>
          <w:rFonts w:ascii="Times New Roman" w:hAnsi="Times New Roman" w:cs="Times New Roman"/>
          <w:i/>
          <w:sz w:val="24"/>
          <w:szCs w:val="24"/>
        </w:rPr>
        <w:t>j</w:t>
      </w:r>
      <w:r>
        <w:rPr>
          <w:rFonts w:ascii="Times New Roman" w:hAnsi="Times New Roman" w:cs="Times New Roman"/>
          <w:sz w:val="24"/>
          <w:szCs w:val="24"/>
        </w:rPr>
        <w:t>) on the focal species (</w:t>
      </w:r>
      <w:r w:rsidRPr="00654BB8">
        <w:rPr>
          <w:rFonts w:ascii="Times New Roman" w:hAnsi="Times New Roman" w:cs="Times New Roman"/>
          <w:i/>
          <w:sz w:val="24"/>
          <w:szCs w:val="24"/>
        </w:rPr>
        <w:t>i</w:t>
      </w:r>
      <w:r>
        <w:rPr>
          <w:rFonts w:ascii="Times New Roman" w:hAnsi="Times New Roman" w:cs="Times New Roman"/>
          <w:sz w:val="24"/>
          <w:szCs w:val="24"/>
        </w:rPr>
        <w:t xml:space="preserve">) one depends on competing species </w:t>
      </w:r>
      <w:r w:rsidRPr="00654BB8">
        <w:rPr>
          <w:rFonts w:ascii="Times New Roman" w:hAnsi="Times New Roman" w:cs="Times New Roman"/>
          <w:i/>
          <w:sz w:val="24"/>
          <w:szCs w:val="24"/>
        </w:rPr>
        <w:t>j</w:t>
      </w:r>
      <w:r>
        <w:rPr>
          <w:rFonts w:ascii="Times New Roman" w:hAnsi="Times New Roman" w:cs="Times New Roman"/>
          <w:sz w:val="24"/>
          <w:szCs w:val="24"/>
        </w:rPr>
        <w:t>’s consumption on the resource that limit the growth of the focal species.</w:t>
      </w:r>
      <w:r>
        <w:rPr>
          <w:rFonts w:ascii="Times New Roman" w:hAnsi="Times New Roman" w:cs="Times New Roman" w:hint="eastAsia"/>
          <w:sz w:val="24"/>
          <w:szCs w:val="24"/>
          <w:lang w:eastAsia="zh-TW"/>
        </w:rPr>
        <w:t xml:space="preserve"> Fo</w:t>
      </w:r>
      <w:r>
        <w:rPr>
          <w:rFonts w:ascii="Times New Roman" w:hAnsi="Times New Roman" w:cs="Times New Roman"/>
          <w:sz w:val="24"/>
          <w:szCs w:val="24"/>
          <w:lang w:eastAsia="zh-TW"/>
        </w:rPr>
        <w:t xml:space="preserve">r example, in Tilman’s consumer-resource model,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of species </w:t>
      </w:r>
      <w:r w:rsidRPr="00654BB8">
        <w:rPr>
          <w:rFonts w:ascii="Times New Roman" w:hAnsi="Times New Roman" w:cs="Times New Roman"/>
          <w:i/>
          <w:sz w:val="24"/>
          <w:szCs w:val="24"/>
          <w:lang w:eastAsia="zh-TW"/>
        </w:rPr>
        <w:t>j</w:t>
      </w:r>
      <w:r>
        <w:rPr>
          <w:rFonts w:ascii="Times New Roman" w:hAnsi="Times New Roman" w:cs="Times New Roman"/>
          <w:sz w:val="24"/>
          <w:szCs w:val="24"/>
          <w:lang w:eastAsia="zh-TW"/>
        </w:rPr>
        <w:t xml:space="preserve"> on </w:t>
      </w:r>
      <w:r>
        <w:rPr>
          <w:rFonts w:ascii="Times New Roman" w:hAnsi="Times New Roman" w:cs="Times New Roman"/>
          <w:i/>
          <w:sz w:val="24"/>
          <w:szCs w:val="24"/>
          <w:lang w:eastAsia="zh-TW"/>
        </w:rPr>
        <w:t>i</w:t>
      </w:r>
      <w:r>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depends on the consumption of species </w:t>
      </w:r>
      <w:r w:rsidRPr="00654BB8">
        <w:rPr>
          <w:rFonts w:ascii="Times New Roman" w:hAnsi="Times New Roman" w:cs="Times New Roman"/>
          <w:i/>
          <w:sz w:val="24"/>
          <w:szCs w:val="24"/>
          <w:lang w:eastAsia="zh-TW"/>
        </w:rPr>
        <w:t>j</w:t>
      </w:r>
      <w:r>
        <w:rPr>
          <w:rFonts w:ascii="Times New Roman" w:hAnsi="Times New Roman" w:cs="Times New Roman"/>
          <w:sz w:val="24"/>
          <w:szCs w:val="24"/>
          <w:lang w:eastAsia="zh-TW"/>
        </w:rPr>
        <w:t xml:space="preserve"> on resource </w:t>
      </w:r>
      <w:r w:rsidRPr="00654BB8">
        <w:rPr>
          <w:rFonts w:ascii="Times New Roman" w:hAnsi="Times New Roman" w:cs="Times New Roman"/>
          <w:i/>
          <w:sz w:val="24"/>
          <w:szCs w:val="24"/>
          <w:lang w:eastAsia="zh-TW"/>
        </w:rPr>
        <w:t>j</w:t>
      </w:r>
      <w:r w:rsidRPr="00654BB8">
        <w:rPr>
          <w:rFonts w:ascii="Times New Roman" w:hAnsi="Times New Roman" w:cs="Times New Roman"/>
          <w:sz w:val="24"/>
          <w:szCs w:val="24"/>
          <w:lang w:eastAsia="zh-TW"/>
        </w:rPr>
        <w:t xml:space="preserve"> </w:t>
      </w:r>
      <w:r>
        <w:rPr>
          <w:rFonts w:ascii="Times New Roman" w:hAnsi="Times New Roman" w:cs="Times New Roman"/>
          <w:sz w:val="24"/>
          <w:szCs w:val="24"/>
          <w:lang w:eastAsia="zh-TW"/>
        </w:rPr>
        <w:t>(</w:t>
      </w:r>
      <w:r w:rsidRPr="00120378">
        <w:rPr>
          <w:rFonts w:ascii="Times New Roman" w:hAnsi="Times New Roman" w:cs="Times New Roman"/>
          <w:i/>
          <w:sz w:val="24"/>
          <w:szCs w:val="24"/>
          <w:lang w:eastAsia="zh-TW"/>
        </w:rPr>
        <w:t>c</w:t>
      </w:r>
      <w:r w:rsidRPr="00120378">
        <w:rPr>
          <w:rFonts w:ascii="Times New Roman" w:hAnsi="Times New Roman" w:cs="Times New Roman"/>
          <w:i/>
          <w:sz w:val="24"/>
          <w:szCs w:val="24"/>
          <w:vertAlign w:val="subscript"/>
          <w:lang w:eastAsia="zh-TW"/>
        </w:rPr>
        <w:t>jj</w:t>
      </w:r>
      <w:r>
        <w:rPr>
          <w:rFonts w:ascii="Times New Roman" w:hAnsi="Times New Roman" w:cs="Times New Roman"/>
          <w:sz w:val="24"/>
          <w:szCs w:val="24"/>
          <w:lang w:eastAsia="zh-TW"/>
        </w:rPr>
        <w:t xml:space="preserve">), which is the limiting resource of species </w:t>
      </w:r>
      <w:r w:rsidRPr="00654BB8">
        <w:rPr>
          <w:rFonts w:ascii="Times New Roman" w:hAnsi="Times New Roman" w:cs="Times New Roman"/>
          <w:i/>
          <w:sz w:val="24"/>
          <w:szCs w:val="24"/>
          <w:lang w:eastAsia="zh-TW"/>
        </w:rPr>
        <w:t>i</w:t>
      </w:r>
      <w:r w:rsidRPr="00654BB8">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 </w:t>
      </w:r>
      <w:commentRangeStart w:id="142"/>
      <w:r>
        <w:rPr>
          <w:rFonts w:ascii="Times New Roman" w:hAnsi="Times New Roman" w:cs="Times New Roman"/>
          <w:sz w:val="24"/>
          <w:szCs w:val="24"/>
          <w:lang w:eastAsia="zh-TW"/>
        </w:rPr>
        <w:t xml:space="preserve">Although we </w:t>
      </w:r>
      <w:r w:rsidRPr="00B0403D">
        <w:rPr>
          <w:rFonts w:ascii="Times New Roman" w:hAnsi="Times New Roman" w:cs="Times New Roman"/>
          <w:sz w:val="24"/>
          <w:szCs w:val="24"/>
        </w:rPr>
        <w:t xml:space="preserve">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w:t>
      </w:r>
      <w:r>
        <w:rPr>
          <w:rFonts w:ascii="Times New Roman" w:hAnsi="Times New Roman" w:cs="Times New Roman"/>
          <w:sz w:val="24"/>
          <w:szCs w:val="24"/>
        </w:rPr>
        <w:t xml:space="preserve"> </w:t>
      </w:r>
      <w:r>
        <w:rPr>
          <w:rFonts w:ascii="Times New Roman" w:hAnsi="Times New Roman" w:cs="Times New Roman"/>
          <w:sz w:val="24"/>
          <w:szCs w:val="24"/>
          <w:lang w:eastAsia="zh-TW"/>
        </w:rPr>
        <w:t>when applying equation 11 to 14,</w:t>
      </w:r>
      <w:r>
        <w:rPr>
          <w:rFonts w:ascii="Times New Roman" w:hAnsi="Times New Roman" w:cs="Times New Roman"/>
          <w:sz w:val="24"/>
          <w:szCs w:val="24"/>
        </w:rPr>
        <w:t xml:space="preserve"> this might not reflect the reality in the experiment system. </w:t>
      </w:r>
      <w:commentRangeEnd w:id="142"/>
      <w:r w:rsidR="0002282F">
        <w:rPr>
          <w:rStyle w:val="CommentReference"/>
        </w:rPr>
        <w:commentReference w:id="142"/>
      </w:r>
      <w:commentRangeStart w:id="143"/>
      <w:r>
        <w:rPr>
          <w:rFonts w:ascii="Times New Roman" w:hAnsi="Times New Roman" w:cs="Times New Roman"/>
          <w:sz w:val="24"/>
          <w:szCs w:val="24"/>
          <w:lang w:eastAsia="zh-TW"/>
        </w:rPr>
        <w:t xml:space="preserve">In addition, the resource levels under which the experiment is conducted can affect the parameter estimation in the consumer resource models and thus affect the calculation of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and</w:t>
      </w:r>
      <w:commentRangeEnd w:id="143"/>
      <w:r w:rsidR="002166BD">
        <w:rPr>
          <w:rStyle w:val="CommentReference"/>
        </w:rPr>
        <w:commentReference w:id="143"/>
      </w:r>
      <w:r>
        <w:rPr>
          <w:rFonts w:ascii="Times New Roman" w:hAnsi="Times New Roman" w:cs="Times New Roman"/>
          <w:sz w:val="24"/>
          <w:szCs w:val="24"/>
        </w:rPr>
        <w:t xml:space="preserve"> ND</w:t>
      </w:r>
      <w:r>
        <w:rPr>
          <w:rFonts w:ascii="Times New Roman" w:hAnsi="Times New Roman" w:cs="Times New Roman" w:hint="eastAsia"/>
          <w:sz w:val="24"/>
          <w:szCs w:val="24"/>
          <w:lang w:eastAsia="zh-TW"/>
        </w:rPr>
        <w:t xml:space="preserve"> </w:t>
      </w:r>
      <w:r>
        <w:rPr>
          <w:rFonts w:ascii="Times New Roman" w:hAnsi="Times New Roman" w:cs="Times New Roman"/>
          <w:sz w:val="24"/>
          <w:szCs w:val="24"/>
          <w:lang w:eastAsia="zh-TW"/>
        </w:rPr>
        <w:t>and RFD. For example, the R</w:t>
      </w:r>
      <w:r w:rsidRPr="00406D4A">
        <w:rPr>
          <w:rFonts w:ascii="Times New Roman" w:hAnsi="Times New Roman" w:cs="Times New Roman"/>
          <w:sz w:val="24"/>
          <w:szCs w:val="24"/>
          <w:vertAlign w:val="superscript"/>
          <w:lang w:eastAsia="zh-TW"/>
        </w:rPr>
        <w:t>*</w:t>
      </w:r>
      <w:r>
        <w:rPr>
          <w:rFonts w:ascii="Times New Roman" w:hAnsi="Times New Roman" w:cs="Times New Roman"/>
          <w:sz w:val="24"/>
          <w:szCs w:val="24"/>
          <w:lang w:eastAsia="zh-TW"/>
        </w:rPr>
        <w:t xml:space="preserve"> is the Tilman’s consumer-resource model is determined by the dilution rate (</w:t>
      </w:r>
      <w:r w:rsidRPr="00406D4A">
        <w:rPr>
          <w:rFonts w:ascii="Times New Roman" w:hAnsi="Times New Roman" w:cs="Times New Roman"/>
          <w:i/>
          <w:sz w:val="24"/>
          <w:szCs w:val="24"/>
          <w:lang w:eastAsia="zh-TW"/>
        </w:rPr>
        <w:t>D</w:t>
      </w:r>
      <w:r>
        <w:rPr>
          <w:rFonts w:ascii="Times New Roman" w:hAnsi="Times New Roman" w:cs="Times New Roman"/>
          <w:sz w:val="24"/>
          <w:szCs w:val="24"/>
          <w:lang w:eastAsia="zh-TW"/>
        </w:rPr>
        <w:t xml:space="preserve">) so that under different dilution rate,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and thus ND and RFD can vary. Consequently, the prediction to species coexistence can be different from that from the Lotka-Volterra model fitting or sensitivity methods. </w:t>
      </w:r>
    </w:p>
    <w:p w14:paraId="57D4664B" w14:textId="54A445A7" w:rsidR="0049128C"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w:t>
      </w:r>
      <w:commentRangeStart w:id="144"/>
      <w:r>
        <w:rPr>
          <w:rFonts w:ascii="Times New Roman" w:hAnsi="Times New Roman" w:cs="Times New Roman"/>
          <w:sz w:val="24"/>
          <w:szCs w:val="24"/>
          <w:lang w:eastAsia="zh-TW"/>
        </w:rPr>
        <w:t xml:space="preserve">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w:t>
      </w:r>
      <w:commentRangeEnd w:id="144"/>
      <w:r w:rsidR="00F0498A">
        <w:rPr>
          <w:rStyle w:val="CommentReference"/>
        </w:rPr>
        <w:commentReference w:id="144"/>
      </w:r>
    </w:p>
    <w:p w14:paraId="3D10ECF0" w14:textId="066C084F" w:rsidR="00F92F42" w:rsidRPr="00F92F42" w:rsidRDefault="00F92F42" w:rsidP="00F92F42">
      <w:pPr>
        <w:pStyle w:val="Normal1"/>
        <w:numPr>
          <w:ilvl w:val="0"/>
          <w:numId w:val="10"/>
        </w:numPr>
        <w:spacing w:line="360" w:lineRule="auto"/>
        <w:ind w:left="360"/>
        <w:rPr>
          <w:rFonts w:ascii="Times New Roman" w:hAnsi="Times New Roman" w:cs="Times New Roman"/>
          <w:i/>
          <w:sz w:val="24"/>
          <w:szCs w:val="24"/>
        </w:rPr>
      </w:pPr>
      <w:r>
        <w:rPr>
          <w:rFonts w:ascii="Times New Roman" w:hAnsi="Times New Roman" w:cs="Times New Roman"/>
          <w:i/>
          <w:sz w:val="24"/>
          <w:szCs w:val="24"/>
        </w:rPr>
        <w:t xml:space="preserve">Empiricist’s guide </w:t>
      </w:r>
    </w:p>
    <w:p w14:paraId="6E0FE5CD" w14:textId="080AD613" w:rsidR="00726870" w:rsidRDefault="00794E37" w:rsidP="00726870">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lastRenderedPageBreak/>
        <w:t xml:space="preserve">Having summarized each method and its principles of operation, an empiricist is left to determine which method(s) are most appropriate for their study system, experimental approach, and goals. </w:t>
      </w:r>
      <w:r w:rsidR="00F92F42" w:rsidRPr="00B0403D">
        <w:rPr>
          <w:rFonts w:ascii="Times New Roman" w:hAnsi="Times New Roman" w:cs="Times New Roman"/>
          <w:sz w:val="24"/>
          <w:szCs w:val="24"/>
        </w:rPr>
        <w:t>The section ‘</w:t>
      </w:r>
      <w:r w:rsidR="00F92F42">
        <w:rPr>
          <w:rFonts w:ascii="Times New Roman" w:hAnsi="Times New Roman" w:cs="Times New Roman"/>
          <w:sz w:val="24"/>
          <w:szCs w:val="24"/>
        </w:rPr>
        <w:t>Decision Steps’ in Table 2</w:t>
      </w:r>
      <w:r w:rsidR="00F92F4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is a decision tree that divides the five methods with respect to several sequential bifurcations.</w:t>
      </w:r>
      <w:r w:rsidR="00715006">
        <w:rPr>
          <w:rFonts w:ascii="Times New Roman" w:hAnsi="Times New Roman" w:cs="Times New Roman"/>
          <w:sz w:val="24"/>
          <w:szCs w:val="24"/>
        </w:rPr>
        <w:t xml:space="preserve"> We first isolate the negative frequency dependency method out because</w:t>
      </w:r>
      <w:ins w:id="145" w:author="Godwin, Casey" w:date="2018-10-24T10:50:00Z">
        <w:r w:rsidR="007F61CF">
          <w:rPr>
            <w:rFonts w:ascii="Times New Roman" w:hAnsi="Times New Roman" w:cs="Times New Roman"/>
            <w:sz w:val="24"/>
            <w:szCs w:val="24"/>
          </w:rPr>
          <w:t xml:space="preserve">, which it can accurately predict mutual invasibility </w:t>
        </w:r>
      </w:ins>
      <w:ins w:id="146" w:author="Godwin, Casey" w:date="2018-10-24T10:51:00Z">
        <w:r w:rsidR="007F61CF">
          <w:rPr>
            <w:rFonts w:ascii="Times New Roman" w:hAnsi="Times New Roman" w:cs="Times New Roman"/>
            <w:sz w:val="24"/>
            <w:szCs w:val="24"/>
          </w:rPr>
          <w:t xml:space="preserve">under certain constraints, </w:t>
        </w:r>
      </w:ins>
      <w:del w:id="147" w:author="Godwin, Casey" w:date="2018-10-24T10:51:00Z">
        <w:r w:rsidR="00715006" w:rsidDel="007F61CF">
          <w:rPr>
            <w:rFonts w:ascii="Times New Roman" w:hAnsi="Times New Roman" w:cs="Times New Roman"/>
            <w:sz w:val="24"/>
            <w:szCs w:val="24"/>
          </w:rPr>
          <w:delText xml:space="preserve"> </w:delText>
        </w:r>
      </w:del>
      <w:r w:rsidR="00715006">
        <w:rPr>
          <w:rFonts w:ascii="Times New Roman" w:hAnsi="Times New Roman" w:cs="Times New Roman"/>
          <w:sz w:val="24"/>
          <w:szCs w:val="24"/>
        </w:rPr>
        <w:t xml:space="preserve">it is the only method that cannot be used to estimate ND and RFD </w:t>
      </w:r>
      <w:del w:id="148" w:author="Godwin, Casey" w:date="2018-10-24T10:50:00Z">
        <w:r w:rsidR="00715006" w:rsidDel="00F23A98">
          <w:rPr>
            <w:rFonts w:ascii="Times New Roman" w:hAnsi="Times New Roman" w:cs="Times New Roman"/>
            <w:sz w:val="24"/>
            <w:szCs w:val="24"/>
          </w:rPr>
          <w:delText xml:space="preserve">and </w:delText>
        </w:r>
      </w:del>
      <w:ins w:id="149" w:author="Godwin, Casey" w:date="2018-10-24T10:50:00Z">
        <w:r w:rsidR="00F23A98">
          <w:rPr>
            <w:rFonts w:ascii="Times New Roman" w:hAnsi="Times New Roman" w:cs="Times New Roman"/>
            <w:sz w:val="24"/>
            <w:szCs w:val="24"/>
          </w:rPr>
          <w:t xml:space="preserve">in order to </w:t>
        </w:r>
      </w:ins>
      <w:r w:rsidR="00715006">
        <w:rPr>
          <w:rFonts w:ascii="Times New Roman" w:hAnsi="Times New Roman" w:cs="Times New Roman"/>
          <w:sz w:val="24"/>
          <w:szCs w:val="24"/>
        </w:rPr>
        <w:t>predict species coexistence</w:t>
      </w:r>
      <w:ins w:id="150" w:author="Godwin, Casey" w:date="2018-10-24T10:50:00Z">
        <w:r w:rsidR="00F23A98">
          <w:rPr>
            <w:rFonts w:ascii="Times New Roman" w:hAnsi="Times New Roman" w:cs="Times New Roman"/>
            <w:sz w:val="24"/>
            <w:szCs w:val="24"/>
          </w:rPr>
          <w:t xml:space="preserve"> using Chesson’s inequality</w:t>
        </w:r>
      </w:ins>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dependency method has some advantages 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manipulation is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does not require monocultures.</w:t>
      </w:r>
      <w:ins w:id="151" w:author="Godwin, Casey" w:date="2018-10-24T10:53:00Z">
        <w:r w:rsidR="00842C71" w:rsidRPr="00842C71">
          <w:rPr>
            <w:rFonts w:ascii="Times New Roman" w:hAnsi="Times New Roman" w:cs="Times New Roman"/>
            <w:sz w:val="24"/>
            <w:szCs w:val="24"/>
          </w:rPr>
          <w:t xml:space="preserve"> </w:t>
        </w:r>
      </w:ins>
      <w:moveToRangeStart w:id="152" w:author="Godwin, Casey" w:date="2018-10-24T10:53:00Z" w:name="move528141730"/>
      <w:moveTo w:id="153" w:author="Godwin, Casey" w:date="2018-10-24T10:53:00Z">
        <w:del w:id="154" w:author="Godwin, Casey" w:date="2018-10-24T10:53:00Z">
          <w:r w:rsidR="00842C71" w:rsidDel="00842C71">
            <w:rPr>
              <w:rFonts w:ascii="Times New Roman" w:hAnsi="Times New Roman" w:cs="Times New Roman"/>
              <w:sz w:val="24"/>
              <w:szCs w:val="24"/>
            </w:rPr>
            <w:delText>Both</w:delText>
          </w:r>
        </w:del>
      </w:moveTo>
      <w:ins w:id="155" w:author="Godwin, Casey" w:date="2018-10-24T10:53:00Z">
        <w:r w:rsidR="00842C71">
          <w:rPr>
            <w:rFonts w:ascii="Times New Roman" w:hAnsi="Times New Roman" w:cs="Times New Roman"/>
            <w:sz w:val="24"/>
            <w:szCs w:val="24"/>
          </w:rPr>
          <w:t>Each</w:t>
        </w:r>
      </w:ins>
      <w:moveTo w:id="156" w:author="Godwin, Casey" w:date="2018-10-24T10:53:00Z">
        <w:r w:rsidR="00842C71">
          <w:rPr>
            <w:rFonts w:ascii="Times New Roman" w:hAnsi="Times New Roman" w:cs="Times New Roman"/>
            <w:sz w:val="24"/>
            <w:szCs w:val="24"/>
          </w:rPr>
          <w:t xml:space="preserve"> </w:t>
        </w:r>
        <w:r w:rsidR="00842C71" w:rsidRPr="00B0403D">
          <w:rPr>
            <w:rFonts w:ascii="Times New Roman" w:hAnsi="Times New Roman" w:cs="Times New Roman"/>
            <w:sz w:val="24"/>
            <w:szCs w:val="24"/>
          </w:rPr>
          <w:t xml:space="preserve">of the </w:t>
        </w:r>
        <w:del w:id="157" w:author="Godwin, Casey" w:date="2018-10-24T10:53:00Z">
          <w:r w:rsidR="00842C71" w:rsidRPr="00B0403D" w:rsidDel="00842C71">
            <w:rPr>
              <w:rFonts w:ascii="Times New Roman" w:hAnsi="Times New Roman" w:cs="Times New Roman"/>
              <w:sz w:val="24"/>
              <w:szCs w:val="24"/>
            </w:rPr>
            <w:delText>consumer resource models</w:delText>
          </w:r>
        </w:del>
      </w:moveTo>
      <w:ins w:id="158" w:author="Godwin, Casey" w:date="2018-10-24T10:53:00Z">
        <w:r w:rsidR="00842C71">
          <w:rPr>
            <w:rFonts w:ascii="Times New Roman" w:hAnsi="Times New Roman" w:cs="Times New Roman"/>
            <w:sz w:val="24"/>
            <w:szCs w:val="24"/>
          </w:rPr>
          <w:t>other methods</w:t>
        </w:r>
      </w:ins>
      <w:moveTo w:id="159" w:author="Godwin, Casey" w:date="2018-10-24T10:53:00Z">
        <w:r w:rsidR="00842C71" w:rsidRPr="00B0403D">
          <w:rPr>
            <w:rFonts w:ascii="Times New Roman" w:hAnsi="Times New Roman" w:cs="Times New Roman"/>
            <w:sz w:val="24"/>
            <w:szCs w:val="24"/>
          </w:rPr>
          <w:t xml:space="preserve"> can be used to estimate interaction coefficients and obtain estimates of ND and RFD.</w:t>
        </w:r>
      </w:moveTo>
      <w:moveToRangeEnd w:id="152"/>
    </w:p>
    <w:p w14:paraId="1E30B87E" w14:textId="1895DFC3" w:rsidR="004044A2" w:rsidRPr="00B0403D" w:rsidRDefault="00715006" w:rsidP="00BA135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ins w:id="160" w:author="Godwin, Casey" w:date="2018-10-24T10:51:00Z">
        <w:r w:rsidR="00842C71">
          <w:rPr>
            <w:rFonts w:ascii="Times New Roman" w:hAnsi="Times New Roman" w:cs="Times New Roman"/>
            <w:sz w:val="24"/>
            <w:szCs w:val="24"/>
          </w:rPr>
          <w:t xml:space="preserve">and can quantify these relationships </w:t>
        </w:r>
      </w:ins>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This question divides the five meth</w:t>
      </w:r>
      <w:r w:rsidR="00794E37"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moveFromRangeStart w:id="161" w:author="Godwin, Casey" w:date="2018-10-24T10:53:00Z" w:name="move528141730"/>
      <w:moveFrom w:id="162" w:author="Godwin, Casey" w:date="2018-10-24T10:53:00Z">
        <w:r w:rsidR="00BA135C" w:rsidDel="00842C71">
          <w:rPr>
            <w:rFonts w:ascii="Times New Roman" w:hAnsi="Times New Roman" w:cs="Times New Roman"/>
            <w:sz w:val="24"/>
            <w:szCs w:val="24"/>
          </w:rPr>
          <w:t xml:space="preserve">Both </w:t>
        </w:r>
        <w:r w:rsidR="00794E37" w:rsidRPr="00B0403D" w:rsidDel="00842C71">
          <w:rPr>
            <w:rFonts w:ascii="Times New Roman" w:hAnsi="Times New Roman" w:cs="Times New Roman"/>
            <w:sz w:val="24"/>
            <w:szCs w:val="24"/>
          </w:rPr>
          <w:t xml:space="preserve">of the consumer resource models can be used to estimate interaction coefficients and obtain estimates of ND and RFD. </w:t>
        </w:r>
      </w:moveFrom>
      <w:moveFromRangeEnd w:id="161"/>
      <w:r w:rsidR="00794E37" w:rsidRPr="00B0403D">
        <w:rPr>
          <w:rFonts w:ascii="Times New Roman" w:hAnsi="Times New Roman" w:cs="Times New Roman"/>
          <w:sz w:val="24"/>
          <w:szCs w:val="24"/>
        </w:rPr>
        <w:t xml:space="preserve">However, none of the phenomenological methods can be used to predict the mechanisms by which species interact in consumer-resource models. </w:t>
      </w:r>
      <w:del w:id="163" w:author="Godwin, Casey" w:date="2018-10-24T10:54:00Z">
        <w:r w:rsidR="00794E37" w:rsidRPr="00B0403D" w:rsidDel="00703E71">
          <w:rPr>
            <w:rFonts w:ascii="Times New Roman" w:hAnsi="Times New Roman" w:cs="Times New Roman"/>
            <w:sz w:val="24"/>
            <w:szCs w:val="24"/>
          </w:rPr>
          <w:delText xml:space="preserve">Due to the completely divergent properties of these two classes of models, </w:delText>
        </w:r>
      </w:del>
      <w:del w:id="164" w:author="Godwin, Casey" w:date="2018-10-24T10:53:00Z">
        <w:r w:rsidR="00794E37" w:rsidRPr="00B0403D" w:rsidDel="00703E71">
          <w:rPr>
            <w:rFonts w:ascii="Times New Roman" w:hAnsi="Times New Roman" w:cs="Times New Roman"/>
            <w:sz w:val="24"/>
            <w:szCs w:val="24"/>
          </w:rPr>
          <w:delText xml:space="preserve">several of </w:delText>
        </w:r>
      </w:del>
      <w:del w:id="165" w:author="Godwin, Casey" w:date="2018-10-24T10:54:00Z">
        <w:r w:rsidR="00794E37" w:rsidRPr="00B0403D" w:rsidDel="00703E71">
          <w:rPr>
            <w:rFonts w:ascii="Times New Roman" w:hAnsi="Times New Roman" w:cs="Times New Roman"/>
            <w:sz w:val="24"/>
            <w:szCs w:val="24"/>
          </w:rPr>
          <w:delText xml:space="preserve">the remaining decision steps are specific </w:delText>
        </w:r>
        <w:r w:rsidR="00D13915" w:rsidDel="00703E71">
          <w:rPr>
            <w:rFonts w:ascii="Times New Roman" w:hAnsi="Times New Roman" w:cs="Times New Roman"/>
            <w:sz w:val="24"/>
            <w:szCs w:val="24"/>
          </w:rPr>
          <w:delText>to</w:delText>
        </w:r>
        <w:r w:rsidR="00D13915" w:rsidRPr="00B0403D" w:rsidDel="00703E71">
          <w:rPr>
            <w:rFonts w:ascii="Times New Roman" w:hAnsi="Times New Roman" w:cs="Times New Roman"/>
            <w:sz w:val="24"/>
            <w:szCs w:val="24"/>
          </w:rPr>
          <w:delText xml:space="preserve"> </w:delText>
        </w:r>
        <w:r w:rsidR="00794E37" w:rsidRPr="00B0403D" w:rsidDel="00703E71">
          <w:rPr>
            <w:rFonts w:ascii="Times New Roman" w:hAnsi="Times New Roman" w:cs="Times New Roman"/>
            <w:sz w:val="24"/>
            <w:szCs w:val="24"/>
          </w:rPr>
          <w:delText>either</w:delText>
        </w:r>
        <w:r w:rsidR="00E4489E" w:rsidDel="00703E71">
          <w:rPr>
            <w:rFonts w:ascii="Times New Roman" w:hAnsi="Times New Roman" w:cs="Times New Roman"/>
            <w:sz w:val="24"/>
            <w:szCs w:val="24"/>
          </w:rPr>
          <w:delText xml:space="preserve"> of</w:delText>
        </w:r>
        <w:r w:rsidR="00794E37" w:rsidRPr="00B0403D" w:rsidDel="00703E71">
          <w:rPr>
            <w:rFonts w:ascii="Times New Roman" w:hAnsi="Times New Roman" w:cs="Times New Roman"/>
            <w:sz w:val="24"/>
            <w:szCs w:val="24"/>
          </w:rPr>
          <w:delText xml:space="preserve"> the consumer-resource models or the phenomenological methods.</w:delText>
        </w:r>
      </w:del>
    </w:p>
    <w:p w14:paraId="28F77C31" w14:textId="625F41BD" w:rsidR="006E69F1" w:rsidRDefault="002B309B" w:rsidP="00F92F42">
      <w:pPr>
        <w:pStyle w:val="Normal1"/>
        <w:spacing w:line="360" w:lineRule="auto"/>
        <w:ind w:firstLine="360"/>
        <w:rPr>
          <w:rFonts w:ascii="Times New Roman" w:hAnsi="Times New Roman" w:cs="Times New Roman"/>
          <w:sz w:val="24"/>
          <w:szCs w:val="24"/>
        </w:rPr>
      </w:pPr>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r w:rsidR="00B30763">
        <w:rPr>
          <w:rFonts w:ascii="Times New Roman" w:hAnsi="Times New Roman" w:cs="Times New Roman"/>
          <w:sz w:val="24"/>
          <w:szCs w:val="24"/>
        </w:rPr>
        <w:t xml:space="preserve">Both the </w:t>
      </w:r>
      <w:r w:rsidR="00B30763" w:rsidRPr="00371339">
        <w:rPr>
          <w:rFonts w:ascii="Times New Roman" w:hAnsi="Times New Roman" w:cs="Times New Roman"/>
          <w:sz w:val="24"/>
          <w:szCs w:val="24"/>
        </w:rPr>
        <w:t xml:space="preserve">Lotka-Volterra and Sensitivity </w:t>
      </w:r>
      <w:del w:id="166" w:author="Godwin, Casey" w:date="2018-10-24T10:54:00Z">
        <w:r w:rsidR="00B30763" w:rsidDel="009730B5">
          <w:rPr>
            <w:rFonts w:ascii="Times New Roman" w:hAnsi="Times New Roman" w:cs="Times New Roman"/>
            <w:sz w:val="24"/>
            <w:szCs w:val="24"/>
          </w:rPr>
          <w:delText>measurement</w:delText>
        </w:r>
        <w:r w:rsidR="00E43EC9" w:rsidDel="009730B5">
          <w:rPr>
            <w:rFonts w:ascii="Times New Roman" w:hAnsi="Times New Roman" w:cs="Times New Roman"/>
            <w:sz w:val="24"/>
            <w:szCs w:val="24"/>
          </w:rPr>
          <w:delText xml:space="preserve"> </w:delText>
        </w:r>
      </w:del>
      <w:ins w:id="167" w:author="Godwin, Casey" w:date="2018-10-24T10:54:00Z">
        <w:r w:rsidR="009730B5">
          <w:rPr>
            <w:rFonts w:ascii="Times New Roman" w:hAnsi="Times New Roman" w:cs="Times New Roman"/>
            <w:sz w:val="24"/>
            <w:szCs w:val="24"/>
          </w:rPr>
          <w:t xml:space="preserve">methods </w:t>
        </w:r>
      </w:ins>
      <w:r w:rsidR="00E43EC9">
        <w:rPr>
          <w:rFonts w:ascii="Times New Roman" w:hAnsi="Times New Roman" w:cs="Times New Roman"/>
          <w:sz w:val="24"/>
          <w:szCs w:val="24"/>
        </w:rPr>
        <w:t>will work for manipulative experiments</w:t>
      </w:r>
      <w:r w:rsidR="00B30763">
        <w:rPr>
          <w:rFonts w:ascii="Times New Roman" w:hAnsi="Times New Roman" w:cs="Times New Roman"/>
          <w:sz w:val="24"/>
          <w:szCs w:val="24"/>
        </w:rPr>
        <w:t xml:space="preserve"> and require</w:t>
      </w:r>
      <w:ins w:id="168" w:author="Godwin, Casey" w:date="2018-10-24T10:54:00Z">
        <w:r w:rsidR="009730B5">
          <w:rPr>
            <w:rFonts w:ascii="Times New Roman" w:hAnsi="Times New Roman" w:cs="Times New Roman"/>
            <w:sz w:val="24"/>
            <w:szCs w:val="24"/>
          </w:rPr>
          <w:t xml:space="preserve"> some</w:t>
        </w:r>
      </w:ins>
      <w:r w:rsidR="00B30763">
        <w:rPr>
          <w:rFonts w:ascii="Times New Roman" w:hAnsi="Times New Roman" w:cs="Times New Roman"/>
          <w:sz w:val="24"/>
          <w:szCs w:val="24"/>
        </w:rPr>
        <w:t xml:space="preserve"> data measured in monocultures. </w:t>
      </w:r>
      <w:r w:rsidR="00371339" w:rsidRPr="009730B5">
        <w:rPr>
          <w:rFonts w:ascii="Times New Roman" w:hAnsi="Times New Roman" w:cs="Times New Roman"/>
          <w:sz w:val="24"/>
          <w:szCs w:val="24"/>
          <w:highlight w:val="yellow"/>
          <w:rPrChange w:id="169" w:author="Godwin, Casey" w:date="2018-10-24T10:54:00Z">
            <w:rPr>
              <w:rFonts w:ascii="Times New Roman" w:hAnsi="Times New Roman" w:cs="Times New Roman"/>
              <w:sz w:val="24"/>
              <w:szCs w:val="24"/>
            </w:rPr>
          </w:rPrChange>
        </w:rPr>
        <w:t xml:space="preserve">The Lotka-Volterra and Sensitivity methods are further distinguished by the need for each species to be grown at steady state as monocultures </w:t>
      </w:r>
      <w:r w:rsidR="00B30763" w:rsidRPr="009730B5">
        <w:rPr>
          <w:rFonts w:ascii="Times New Roman" w:hAnsi="Times New Roman" w:cs="Times New Roman"/>
          <w:sz w:val="24"/>
          <w:szCs w:val="24"/>
          <w:highlight w:val="yellow"/>
          <w:rPrChange w:id="170" w:author="Godwin, Casey" w:date="2018-10-24T10:54:00Z">
            <w:rPr>
              <w:rFonts w:ascii="Times New Roman" w:hAnsi="Times New Roman" w:cs="Times New Roman"/>
              <w:sz w:val="24"/>
              <w:szCs w:val="24"/>
            </w:rPr>
          </w:rPrChange>
        </w:rPr>
        <w:t>(decision step 4)</w:t>
      </w:r>
      <w:r w:rsidR="00570EEB" w:rsidRPr="009730B5">
        <w:rPr>
          <w:rFonts w:ascii="Times New Roman" w:hAnsi="Times New Roman" w:cs="Times New Roman"/>
          <w:sz w:val="24"/>
          <w:szCs w:val="24"/>
          <w:highlight w:val="yellow"/>
          <w:rPrChange w:id="171" w:author="Godwin, Casey" w:date="2018-10-24T10:54:00Z">
            <w:rPr>
              <w:rFonts w:ascii="Times New Roman" w:hAnsi="Times New Roman" w:cs="Times New Roman"/>
              <w:sz w:val="24"/>
              <w:szCs w:val="24"/>
            </w:rPr>
          </w:rPrChange>
        </w:rPr>
        <w:t xml:space="preserve">, either to measure steady-state abundance (i.e. carry </w:t>
      </w:r>
      <w:r w:rsidR="00570EEB" w:rsidRPr="009730B5">
        <w:rPr>
          <w:rFonts w:ascii="Times New Roman" w:hAnsi="Times New Roman" w:cs="Times New Roman"/>
          <w:sz w:val="24"/>
          <w:szCs w:val="24"/>
          <w:highlight w:val="yellow"/>
          <w:rPrChange w:id="172" w:author="Godwin, Casey" w:date="2018-10-24T10:54:00Z">
            <w:rPr>
              <w:rFonts w:ascii="Times New Roman" w:hAnsi="Times New Roman" w:cs="Times New Roman"/>
              <w:sz w:val="24"/>
              <w:szCs w:val="24"/>
            </w:rPr>
          </w:rPrChange>
        </w:rPr>
        <w:lastRenderedPageBreak/>
        <w:t>capacity) or as a resident population for invasion experiments</w:t>
      </w:r>
      <w:r w:rsidR="00371339" w:rsidRPr="009730B5">
        <w:rPr>
          <w:rFonts w:ascii="Times New Roman" w:hAnsi="Times New Roman" w:cs="Times New Roman"/>
          <w:sz w:val="24"/>
          <w:szCs w:val="24"/>
          <w:highlight w:val="yellow"/>
          <w:rPrChange w:id="173" w:author="Godwin, Casey" w:date="2018-10-24T10:54:00Z">
            <w:rPr>
              <w:rFonts w:ascii="Times New Roman" w:hAnsi="Times New Roman" w:cs="Times New Roman"/>
              <w:sz w:val="24"/>
              <w:szCs w:val="24"/>
            </w:rPr>
          </w:rPrChange>
        </w:rPr>
        <w:t>.</w:t>
      </w:r>
      <w:r w:rsidR="00371339" w:rsidRPr="00371339">
        <w:rPr>
          <w:rFonts w:ascii="Times New Roman" w:hAnsi="Times New Roman" w:cs="Times New Roman"/>
          <w:sz w:val="24"/>
          <w:szCs w:val="24"/>
        </w:rPr>
        <w:t xml:space="preserve"> </w:t>
      </w:r>
      <w:r w:rsidR="00570EEB">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 xml:space="preserve">the method can be </w:t>
      </w:r>
      <w:del w:id="174" w:author="Godwin, Casey" w:date="2018-10-24T11:08:00Z">
        <w:r w:rsidR="00371339" w:rsidDel="00D04358">
          <w:rPr>
            <w:rFonts w:ascii="Times New Roman" w:hAnsi="Times New Roman" w:cs="Times New Roman"/>
            <w:sz w:val="24"/>
            <w:szCs w:val="24"/>
          </w:rPr>
          <w:delText xml:space="preserve">generalized </w:delText>
        </w:r>
      </w:del>
      <w:ins w:id="175" w:author="Godwin, Casey" w:date="2018-10-24T11:08:00Z">
        <w:r w:rsidR="00D04358">
          <w:rPr>
            <w:rFonts w:ascii="Times New Roman" w:hAnsi="Times New Roman" w:cs="Times New Roman"/>
            <w:sz w:val="24"/>
            <w:szCs w:val="24"/>
          </w:rPr>
          <w:t xml:space="preserve">used </w:t>
        </w:r>
      </w:ins>
      <w:r w:rsidR="00371339">
        <w:rPr>
          <w:rFonts w:ascii="Times New Roman" w:hAnsi="Times New Roman" w:cs="Times New Roman"/>
          <w:sz w:val="24"/>
          <w:szCs w:val="24"/>
        </w:rPr>
        <w:t>to predict</w:t>
      </w:r>
      <w:del w:id="176" w:author="Godwin, Casey" w:date="2018-10-24T11:08:00Z">
        <w:r w:rsidR="00371339" w:rsidDel="00D04358">
          <w:rPr>
            <w:rFonts w:ascii="Times New Roman" w:hAnsi="Times New Roman" w:cs="Times New Roman"/>
            <w:sz w:val="24"/>
            <w:szCs w:val="24"/>
          </w:rPr>
          <w:delText>ing</w:delText>
        </w:r>
      </w:del>
      <w:r w:rsidR="00371339">
        <w:rPr>
          <w:rFonts w:ascii="Times New Roman" w:hAnsi="Times New Roman" w:cs="Times New Roman"/>
          <w:sz w:val="24"/>
          <w:szCs w:val="24"/>
        </w:rPr>
        <w:t xml:space="preserve"> coexistence among multiple species </w:t>
      </w:r>
      <w:r w:rsidR="00B30763">
        <w:rPr>
          <w:rFonts w:ascii="Times New Roman" w:hAnsi="Times New Roman" w:cs="Times New Roman"/>
          <w:sz w:val="24"/>
          <w:szCs w:val="24"/>
        </w:rPr>
        <w:t xml:space="preserve">(decision step 5). </w:t>
      </w:r>
      <w:commentRangeStart w:id="177"/>
      <w:r w:rsidR="0061165B" w:rsidRPr="00B90B60">
        <w:rPr>
          <w:rFonts w:ascii="Times New Roman" w:hAnsi="Times New Roman" w:cs="Times New Roman"/>
          <w:sz w:val="24"/>
          <w:szCs w:val="24"/>
        </w:rPr>
        <w:t>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Lotka-Volterra </w:t>
      </w:r>
      <w:r w:rsidR="00570EEB">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w:t>
      </w:r>
      <w:r w:rsidR="00F92F42">
        <w:rPr>
          <w:rFonts w:ascii="Times New Roman" w:hAnsi="Times New Roman" w:cs="Times New Roman"/>
          <w:sz w:val="24"/>
          <w:szCs w:val="24"/>
        </w:rPr>
        <w:t xml:space="preserve">measurement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r w:rsidR="0061165B" w:rsidRPr="00277918">
        <w:rPr>
          <w:rFonts w:ascii="Times New Roman" w:hAnsi="Times New Roman" w:cs="Times New Roman"/>
          <w:sz w:val="24"/>
          <w:szCs w:val="24"/>
        </w:rPr>
        <w:t xml:space="preserve">. </w:t>
      </w:r>
      <w:r w:rsidR="00570EEB">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Lotka-Volterra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sidR="00570EEB">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sidR="00570EEB">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sidR="00570EEB">
        <w:rPr>
          <w:rFonts w:ascii="Times New Roman" w:hAnsi="Times New Roman" w:cs="Times New Roman"/>
          <w:sz w:val="24"/>
          <w:szCs w:val="24"/>
        </w:rPr>
        <w:t xml:space="preserve">the </w:t>
      </w:r>
      <w:r w:rsidR="0061165B" w:rsidRPr="00277918">
        <w:rPr>
          <w:rFonts w:ascii="Times New Roman" w:hAnsi="Times New Roman" w:cs="Times New Roman"/>
          <w:sz w:val="24"/>
          <w:szCs w:val="24"/>
        </w:rPr>
        <w:t xml:space="preserve">sensitivity </w:t>
      </w:r>
      <w:r w:rsidR="00B30763">
        <w:rPr>
          <w:rFonts w:ascii="Times New Roman" w:hAnsi="Times New Roman" w:cs="Times New Roman"/>
          <w:sz w:val="24"/>
          <w:szCs w:val="24"/>
        </w:rPr>
        <w:t>measurement</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species in aggregate.</w:t>
      </w:r>
      <w:r w:rsidR="00F92F42">
        <w:rPr>
          <w:rFonts w:ascii="Times New Roman" w:hAnsi="Times New Roman" w:cs="Times New Roman"/>
          <w:sz w:val="24"/>
          <w:szCs w:val="24"/>
        </w:rPr>
        <w:t xml:space="preserve"> However, w</w:t>
      </w:r>
      <w:r w:rsidR="00570EEB" w:rsidRPr="008A1084">
        <w:rPr>
          <w:rFonts w:ascii="Times New Roman" w:hAnsi="Times New Roman" w:cs="Times New Roman"/>
          <w:sz w:val="24"/>
          <w:szCs w:val="24"/>
        </w:rPr>
        <w:t xml:space="preserve">hen using any of these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w:t>
      </w:r>
      <w:commentRangeEnd w:id="177"/>
      <w:r w:rsidR="00D04358">
        <w:rPr>
          <w:rStyle w:val="CommentReference"/>
        </w:rPr>
        <w:commentReference w:id="177"/>
      </w:r>
      <w:r w:rsidR="008A1084" w:rsidRPr="008A1084">
        <w:rPr>
          <w:rFonts w:ascii="Times New Roman" w:hAnsi="Times New Roman" w:cs="Times New Roman"/>
          <w:sz w:val="24"/>
          <w:szCs w:val="24"/>
        </w:rPr>
        <w:t xml:space="preserve"> </w:t>
      </w:r>
      <w:commentRangeStart w:id="178"/>
      <w:r w:rsidR="008A1084" w:rsidRPr="008A1084">
        <w:rPr>
          <w:rFonts w:ascii="Times New Roman" w:hAnsi="Times New Roman" w:cs="Times New Roman"/>
          <w:sz w:val="24"/>
          <w:szCs w:val="24"/>
        </w:rPr>
        <w:t>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sidR="00570EEB">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commentRangeEnd w:id="178"/>
      <w:r w:rsidR="00221A46">
        <w:rPr>
          <w:rStyle w:val="CommentReference"/>
        </w:rPr>
        <w:commentReference w:id="178"/>
      </w:r>
    </w:p>
    <w:p w14:paraId="21CFDB77" w14:textId="5CDD574E" w:rsidR="00F92F42" w:rsidRDefault="00F92F42" w:rsidP="00F92F42">
      <w:pPr>
        <w:pStyle w:val="Normal1"/>
        <w:spacing w:line="360" w:lineRule="auto"/>
        <w:ind w:firstLine="360"/>
        <w:rPr>
          <w:rFonts w:ascii="Times New Roman" w:hAnsi="Times New Roman" w:cs="Times New Roman"/>
          <w:sz w:val="24"/>
          <w:szCs w:val="24"/>
        </w:rPr>
      </w:pPr>
      <w:del w:id="179" w:author="Godwin, Casey" w:date="2018-10-24T11:11:00Z">
        <w:r w:rsidDel="00221A46">
          <w:rPr>
            <w:rFonts w:ascii="Times New Roman" w:hAnsi="Times New Roman" w:cs="Times New Roman"/>
            <w:sz w:val="24"/>
            <w:szCs w:val="24"/>
          </w:rPr>
          <w:delText xml:space="preserve">When </w:delText>
        </w:r>
      </w:del>
      <w:ins w:id="180" w:author="Godwin, Casey" w:date="2018-10-24T11:11:00Z">
        <w:r w:rsidR="00221A46">
          <w:rPr>
            <w:rFonts w:ascii="Times New Roman" w:hAnsi="Times New Roman" w:cs="Times New Roman"/>
            <w:sz w:val="24"/>
            <w:szCs w:val="24"/>
          </w:rPr>
          <w:t xml:space="preserve">If </w:t>
        </w:r>
      </w:ins>
      <w:r w:rsidRPr="00B0403D">
        <w:rPr>
          <w:rFonts w:ascii="Times New Roman" w:hAnsi="Times New Roman" w:cs="Times New Roman"/>
          <w:sz w:val="24"/>
          <w:szCs w:val="24"/>
        </w:rPr>
        <w:t>the empiricist knows the factors that influence population dynamics in their study system</w:t>
      </w:r>
      <w:r>
        <w:rPr>
          <w:rFonts w:ascii="Times New Roman" w:hAnsi="Times New Roman" w:cs="Times New Roman"/>
          <w:sz w:val="24"/>
          <w:szCs w:val="24"/>
        </w:rPr>
        <w:t xml:space="preserve">, </w:t>
      </w:r>
      <w:ins w:id="181" w:author="Godwin, Casey" w:date="2018-10-24T11:11:00Z">
        <w:r w:rsidR="00221A46">
          <w:rPr>
            <w:rFonts w:ascii="Times New Roman" w:hAnsi="Times New Roman" w:cs="Times New Roman"/>
            <w:sz w:val="24"/>
            <w:szCs w:val="24"/>
          </w:rPr>
          <w:t xml:space="preserve">methods involving common </w:t>
        </w:r>
      </w:ins>
      <w:r w:rsidRPr="00B0403D">
        <w:rPr>
          <w:rFonts w:ascii="Times New Roman" w:hAnsi="Times New Roman" w:cs="Times New Roman"/>
          <w:sz w:val="24"/>
          <w:szCs w:val="24"/>
        </w:rPr>
        <w:t>consumer-resource models</w:t>
      </w:r>
      <w:r>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Pr>
          <w:rFonts w:ascii="Times New Roman" w:hAnsi="Times New Roman" w:cs="Times New Roman"/>
          <w:sz w:val="24"/>
          <w:szCs w:val="24"/>
        </w:rPr>
        <w:t xml:space="preserve">two </w:t>
      </w:r>
      <w:r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Pr>
          <w:rFonts w:ascii="Times New Roman" w:hAnsi="Times New Roman" w:cs="Times New Roman"/>
          <w:sz w:val="24"/>
          <w:szCs w:val="24"/>
        </w:rPr>
        <w:t xml:space="preserve">(decision step 6). </w:t>
      </w:r>
      <w:r w:rsidR="00A656E9">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w:t>
      </w:r>
      <w:del w:id="182" w:author="Godwin, Casey" w:date="2018-10-24T11:11:00Z">
        <w:r w:rsidR="00A656E9" w:rsidDel="00221A46">
          <w:rPr>
            <w:rFonts w:ascii="Times New Roman" w:hAnsi="Times New Roman" w:cs="Times New Roman"/>
            <w:sz w:val="24"/>
            <w:szCs w:val="24"/>
          </w:rPr>
          <w:delText>resouce</w:delText>
        </w:r>
      </w:del>
      <w:ins w:id="183" w:author="Godwin, Casey" w:date="2018-10-24T11:11:00Z">
        <w:r w:rsidR="00221A46">
          <w:rPr>
            <w:rFonts w:ascii="Times New Roman" w:hAnsi="Times New Roman" w:cs="Times New Roman"/>
            <w:sz w:val="24"/>
            <w:szCs w:val="24"/>
          </w:rPr>
          <w:t>resource</w:t>
        </w:r>
      </w:ins>
      <w:r w:rsidR="00A656E9">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del w:id="184" w:author="Godwin, Casey" w:date="2018-10-24T11:12:00Z">
        <w:r w:rsidDel="00221A46">
          <w:rPr>
            <w:rFonts w:ascii="Times New Roman" w:hAnsi="Times New Roman" w:cs="Times New Roman"/>
            <w:sz w:val="24"/>
            <w:szCs w:val="24"/>
          </w:rPr>
          <w:delText>However, w</w:delText>
        </w:r>
        <w:r w:rsidR="00016F51" w:rsidRPr="00B0403D" w:rsidDel="00221A46">
          <w:rPr>
            <w:rFonts w:ascii="Times New Roman" w:hAnsi="Times New Roman" w:cs="Times New Roman"/>
            <w:sz w:val="24"/>
            <w:szCs w:val="24"/>
          </w:rPr>
          <w:delText>hile th</w:delText>
        </w:r>
        <w:r w:rsidR="00016F51" w:rsidDel="00221A46">
          <w:rPr>
            <w:rFonts w:ascii="Times New Roman" w:hAnsi="Times New Roman" w:cs="Times New Roman"/>
            <w:sz w:val="24"/>
            <w:szCs w:val="24"/>
          </w:rPr>
          <w:delText>e consumer-resource model methods</w:delText>
        </w:r>
        <w:r w:rsidR="00016F51" w:rsidRPr="00B0403D" w:rsidDel="00221A46">
          <w:rPr>
            <w:rFonts w:ascii="Times New Roman" w:hAnsi="Times New Roman" w:cs="Times New Roman"/>
            <w:sz w:val="24"/>
            <w:szCs w:val="24"/>
          </w:rPr>
          <w:delText xml:space="preserve"> ha</w:delText>
        </w:r>
        <w:r w:rsidR="00016F51" w:rsidDel="00221A46">
          <w:rPr>
            <w:rFonts w:ascii="Times New Roman" w:hAnsi="Times New Roman" w:cs="Times New Roman"/>
            <w:sz w:val="24"/>
            <w:szCs w:val="24"/>
          </w:rPr>
          <w:delText>ve</w:delText>
        </w:r>
        <w:r w:rsidR="00016F51" w:rsidRPr="00B0403D" w:rsidDel="00221A46">
          <w:rPr>
            <w:rFonts w:ascii="Times New Roman" w:hAnsi="Times New Roman" w:cs="Times New Roman"/>
            <w:sz w:val="24"/>
            <w:szCs w:val="24"/>
          </w:rPr>
          <w:delText xml:space="preserve"> certain advantages, these </w:delText>
        </w:r>
        <w:r w:rsidR="00016F51" w:rsidDel="00221A46">
          <w:rPr>
            <w:rFonts w:ascii="Times New Roman" w:hAnsi="Times New Roman" w:cs="Times New Roman"/>
            <w:sz w:val="24"/>
            <w:szCs w:val="24"/>
          </w:rPr>
          <w:delText>methods</w:delText>
        </w:r>
        <w:r w:rsidR="00016F51" w:rsidRPr="00B0403D" w:rsidDel="00221A46">
          <w:rPr>
            <w:rFonts w:ascii="Times New Roman" w:hAnsi="Times New Roman" w:cs="Times New Roman"/>
            <w:sz w:val="24"/>
            <w:szCs w:val="24"/>
          </w:rPr>
          <w:delText xml:space="preserve"> can only be applied in a limited subset of cases where th</w:delText>
        </w:r>
        <w:r w:rsidR="00016F51" w:rsidDel="00221A46">
          <w:rPr>
            <w:rFonts w:ascii="Times New Roman" w:hAnsi="Times New Roman" w:cs="Times New Roman"/>
            <w:sz w:val="24"/>
            <w:szCs w:val="24"/>
          </w:rPr>
          <w:delText xml:space="preserve">e empiricist knows all of the factors that affect the population dynamics of the species. </w:delText>
        </w:r>
      </w:del>
    </w:p>
    <w:p w14:paraId="3A0A11DB" w14:textId="77777777" w:rsidR="00602093" w:rsidRDefault="00794E37" w:rsidP="00602093">
      <w:pPr>
        <w:pStyle w:val="Normal1"/>
        <w:spacing w:line="360" w:lineRule="auto"/>
        <w:ind w:firstLine="360"/>
        <w:rPr>
          <w:rFonts w:ascii="Times New Roman" w:hAnsi="Times New Roman" w:cs="Times New Roman"/>
          <w:sz w:val="24"/>
          <w:szCs w:val="24"/>
        </w:rPr>
      </w:pPr>
      <w:commentRangeStart w:id="185"/>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 xml:space="preserve">Using the first half of the table as </w:t>
      </w:r>
      <w:r w:rsidRPr="000F21BA">
        <w:rPr>
          <w:rFonts w:ascii="Times New Roman" w:hAnsi="Times New Roman" w:cs="Times New Roman"/>
          <w:sz w:val="24"/>
          <w:szCs w:val="24"/>
        </w:rPr>
        <w:lastRenderedPageBreak/>
        <w:t>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w:t>
      </w:r>
      <w:r w:rsidR="00F92F42">
        <w:rPr>
          <w:rFonts w:ascii="Times New Roman" w:hAnsi="Times New Roman" w:cs="Times New Roman" w:hint="eastAsia"/>
          <w:sz w:val="24"/>
          <w:szCs w:val="24"/>
          <w:lang w:eastAsia="zh-TW"/>
        </w:rPr>
        <w:t>Ti</w:t>
      </w:r>
      <w:r w:rsidR="00F92F42">
        <w:rPr>
          <w:rFonts w:ascii="Times New Roman" w:hAnsi="Times New Roman" w:cs="Times New Roman"/>
          <w:sz w:val="24"/>
          <w:szCs w:val="24"/>
          <w:lang w:eastAsia="zh-TW"/>
        </w:rPr>
        <w:t xml:space="preserve">lman’s </w:t>
      </w:r>
      <w:r w:rsidR="00016F51">
        <w:rPr>
          <w:rFonts w:ascii="Times New Roman" w:hAnsi="Times New Roman" w:cs="Times New Roman"/>
          <w:sz w:val="24"/>
          <w:szCs w:val="24"/>
        </w:rPr>
        <w:t>R</w:t>
      </w:r>
      <w:r w:rsidR="00F92F42" w:rsidRPr="00F92F42">
        <w:rPr>
          <w:rFonts w:ascii="Times New Roman" w:hAnsi="Times New Roman" w:cs="Times New Roman"/>
          <w:sz w:val="24"/>
          <w:szCs w:val="24"/>
          <w:vertAlign w:val="superscript"/>
        </w:rPr>
        <w:t>*</w:t>
      </w:r>
      <w:r w:rsidR="00016F51">
        <w:rPr>
          <w:rFonts w:ascii="Times New Roman" w:hAnsi="Times New Roman" w:cs="Times New Roman"/>
          <w:sz w:val="24"/>
          <w:szCs w:val="24"/>
        </w:rPr>
        <w:t xml:space="preserve"> CRM used previously published data.</w:t>
      </w:r>
      <w:commentRangeEnd w:id="185"/>
      <w:r w:rsidR="00221A46">
        <w:rPr>
          <w:rStyle w:val="CommentReference"/>
        </w:rPr>
        <w:commentReference w:id="185"/>
      </w:r>
    </w:p>
    <w:p w14:paraId="37764AB8" w14:textId="1836EC95" w:rsidR="006A208A" w:rsidRDefault="00602093" w:rsidP="006A208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the following section of Table 2, we further list out the experimental requirements of the five methods.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tic</w:t>
      </w:r>
      <w:del w:id="186" w:author="Godwin, Casey" w:date="2018-10-24T11:16:00Z">
        <w:r w:rsidDel="00221A46">
          <w:rPr>
            <w:rFonts w:ascii="Times New Roman" w:hAnsi="Times New Roman" w:cs="Times New Roman"/>
            <w:sz w:val="24"/>
            <w:szCs w:val="24"/>
          </w:rPr>
          <w:delText>al</w:delText>
        </w:r>
      </w:del>
      <w:r>
        <w:rPr>
          <w:rFonts w:ascii="Times New Roman" w:hAnsi="Times New Roman" w:cs="Times New Roman"/>
          <w:sz w:val="24"/>
          <w:szCs w:val="24"/>
        </w:rPr>
        <w:t xml:space="preserve"> methods is the </w:t>
      </w:r>
      <w:r w:rsidR="00794E37" w:rsidRPr="00B0403D">
        <w:rPr>
          <w:rFonts w:ascii="Times New Roman" w:hAnsi="Times New Roman" w:cs="Times New Roman"/>
          <w:sz w:val="24"/>
          <w:szCs w:val="24"/>
        </w:rPr>
        <w:t xml:space="preserve">number, length, and types of </w:t>
      </w:r>
      <w:del w:id="187" w:author="Godwin, Casey" w:date="2018-10-24T11:16:00Z">
        <w:r w:rsidR="00794E37" w:rsidRPr="00B0403D" w:rsidDel="00221A46">
          <w:rPr>
            <w:rFonts w:ascii="Times New Roman" w:hAnsi="Times New Roman" w:cs="Times New Roman"/>
            <w:sz w:val="24"/>
            <w:szCs w:val="24"/>
          </w:rPr>
          <w:delText>time series</w:delText>
        </w:r>
      </w:del>
      <w:ins w:id="188" w:author="Godwin, Casey" w:date="2018-10-24T11:16:00Z">
        <w:r w:rsidR="00221A46">
          <w:rPr>
            <w:rFonts w:ascii="Times New Roman" w:hAnsi="Times New Roman" w:cs="Times New Roman"/>
            <w:sz w:val="24"/>
            <w:szCs w:val="24"/>
          </w:rPr>
          <w:t>experiments</w:t>
        </w:r>
      </w:ins>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ins w:id="189" w:author="Godwin, Casey" w:date="2018-10-24T11:17:00Z">
        <w:r w:rsidR="00221A46">
          <w:rPr>
            <w:rFonts w:ascii="Times New Roman" w:hAnsi="Times New Roman" w:cs="Times New Roman"/>
            <w:sz w:val="24"/>
            <w:szCs w:val="24"/>
          </w:rPr>
          <w:t xml:space="preserve">Since these methods require long-time series and species at equilibrium, empirical studies involving several species could be arduous. </w:t>
        </w:r>
      </w:ins>
      <w:r w:rsidR="00794E37" w:rsidRPr="00B0403D">
        <w:rPr>
          <w:rFonts w:ascii="Times New Roman" w:hAnsi="Times New Roman" w:cs="Times New Roman"/>
          <w:sz w:val="24"/>
          <w:szCs w:val="24"/>
        </w:rPr>
        <w:t xml:space="preserve">In contrast, </w:t>
      </w:r>
      <w:ins w:id="190" w:author="Godwin, Casey" w:date="2018-10-24T11:15:00Z">
        <w:r w:rsidR="00221A46">
          <w:rPr>
            <w:rFonts w:ascii="Times New Roman" w:hAnsi="Times New Roman" w:cs="Times New Roman"/>
            <w:sz w:val="24"/>
            <w:szCs w:val="24"/>
          </w:rPr>
          <w:t xml:space="preserve">for each additional species </w:t>
        </w:r>
      </w:ins>
      <w:r w:rsidR="00794E37" w:rsidRPr="00B0403D">
        <w:rPr>
          <w:rFonts w:ascii="Times New Roman" w:hAnsi="Times New Roman" w:cs="Times New Roman"/>
          <w:sz w:val="24"/>
          <w:szCs w:val="24"/>
        </w:rPr>
        <w:t>the consumer-resource models require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6758FADD" w:rsidR="004044A2" w:rsidRPr="00B0403D" w:rsidRDefault="00E44EB7" w:rsidP="00C9580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n terms of model output</w:t>
      </w:r>
      <w:ins w:id="191" w:author="Godwin, Casey" w:date="2018-10-24T11:17:00Z">
        <w:r w:rsidR="00221A46">
          <w:rPr>
            <w:rFonts w:ascii="Times New Roman" w:hAnsi="Times New Roman" w:cs="Times New Roman"/>
            <w:sz w:val="24"/>
            <w:szCs w:val="24"/>
          </w:rPr>
          <w:t>s</w:t>
        </w:r>
      </w:ins>
      <w:del w:id="192" w:author="Godwin, Casey" w:date="2018-10-24T11:17:00Z">
        <w:r w:rsidR="00794E37" w:rsidRPr="00B0403D" w:rsidDel="00221A46">
          <w:rPr>
            <w:rFonts w:ascii="Times New Roman" w:hAnsi="Times New Roman" w:cs="Times New Roman"/>
            <w:sz w:val="24"/>
            <w:szCs w:val="24"/>
          </w:rPr>
          <w:delText xml:space="preserve"> then</w:delText>
        </w:r>
      </w:del>
      <w:r w:rsidR="00794E37" w:rsidRPr="00B0403D">
        <w:rPr>
          <w:rFonts w:ascii="Times New Roman" w:hAnsi="Times New Roman" w:cs="Times New Roman"/>
          <w:sz w:val="24"/>
          <w:szCs w:val="24"/>
        </w:rPr>
        <w:t xml:space="preserve">, the key differences are between phenomenological and consumer-resource methods. Only the consumer resource models are able to 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However, n</w:t>
      </w:r>
      <w:r w:rsidR="00794E37" w:rsidRPr="00B0403D">
        <w:rPr>
          <w:rFonts w:ascii="Times New Roman" w:hAnsi="Times New Roman" w:cs="Times New Roman"/>
          <w:sz w:val="24"/>
          <w:szCs w:val="24"/>
        </w:rPr>
        <w:t xml:space="preserve">one of the phenomenological methods can be used to make predictions about novel combinations of species or different environmental contexts. </w:t>
      </w:r>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Letten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94E37" w:rsidRPr="00B0403D">
        <w:rPr>
          <w:rFonts w:ascii="Times New Roman" w:hAnsi="Times New Roman" w:cs="Times New Roman"/>
          <w:sz w:val="24"/>
          <w:szCs w:val="24"/>
        </w:rPr>
        <w:t xml:space="preserve"> dilution rates [Letten et al 2017], but if for example, temperature were changed, the model </w:t>
      </w:r>
      <w:ins w:id="193" w:author="Godwin, Casey" w:date="2018-10-24T11:19:00Z">
        <w:r w:rsidR="00221A46">
          <w:rPr>
            <w:rFonts w:ascii="Times New Roman" w:hAnsi="Times New Roman" w:cs="Times New Roman"/>
            <w:sz w:val="24"/>
            <w:szCs w:val="24"/>
          </w:rPr>
          <w:t xml:space="preserve">could </w:t>
        </w:r>
      </w:ins>
      <w:del w:id="194" w:author="Godwin, Casey" w:date="2018-10-24T11:19:00Z">
        <w:r w:rsidR="009E6952" w:rsidDel="00221A46">
          <w:rPr>
            <w:rFonts w:ascii="Times New Roman" w:hAnsi="Times New Roman" w:cs="Times New Roman"/>
            <w:sz w:val="24"/>
            <w:szCs w:val="24"/>
          </w:rPr>
          <w:delText>can</w:delText>
        </w:r>
      </w:del>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990FD3D" w:rsidR="004044A2" w:rsidRDefault="001F4F32" w:rsidP="00715006">
      <w:pPr>
        <w:pStyle w:val="Normal1"/>
        <w:spacing w:line="360" w:lineRule="auto"/>
        <w:rPr>
          <w:ins w:id="195" w:author="Godwin, Casey" w:date="2018-10-24T11:19:00Z"/>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A500C17" w14:textId="52D3BECB" w:rsidR="00221A46" w:rsidRPr="002A2FBF" w:rsidRDefault="00221A46" w:rsidP="00715006">
      <w:pPr>
        <w:pStyle w:val="Normal1"/>
        <w:spacing w:line="360" w:lineRule="auto"/>
        <w:rPr>
          <w:rFonts w:ascii="Times New Roman" w:hAnsi="Times New Roman" w:cs="Times New Roman"/>
          <w:sz w:val="24"/>
          <w:szCs w:val="24"/>
        </w:rPr>
      </w:pPr>
      <w:ins w:id="196" w:author="Godwin, Casey" w:date="2018-10-24T11:19:00Z">
        <w:r w:rsidRPr="002A2FBF">
          <w:rPr>
            <w:rFonts w:ascii="Times New Roman" w:hAnsi="Times New Roman" w:cs="Times New Roman"/>
            <w:sz w:val="24"/>
            <w:szCs w:val="24"/>
          </w:rPr>
          <w:lastRenderedPageBreak/>
          <w:t xml:space="preserve">Having described and compared the methods for </w:t>
        </w:r>
      </w:ins>
      <w:ins w:id="197" w:author="Godwin, Casey" w:date="2018-10-24T11:21:00Z">
        <w:r w:rsidR="00257214">
          <w:rPr>
            <w:rFonts w:ascii="Times New Roman" w:hAnsi="Times New Roman" w:cs="Times New Roman"/>
            <w:sz w:val="24"/>
            <w:szCs w:val="24"/>
          </w:rPr>
          <w:t>implementing</w:t>
        </w:r>
      </w:ins>
      <w:ins w:id="198" w:author="Godwin, Casey" w:date="2018-10-24T11:19:00Z">
        <w:r w:rsidRPr="002A2FBF">
          <w:rPr>
            <w:rFonts w:ascii="Times New Roman" w:hAnsi="Times New Roman" w:cs="Times New Roman"/>
            <w:sz w:val="24"/>
            <w:szCs w:val="24"/>
          </w:rPr>
          <w:t xml:space="preserve"> modern coexistence theory, we of</w:t>
        </w:r>
      </w:ins>
      <w:ins w:id="199" w:author="Godwin, Casey" w:date="2018-10-24T11:20:00Z">
        <w:r w:rsidRPr="002A2FBF">
          <w:rPr>
            <w:rFonts w:ascii="Times New Roman" w:hAnsi="Times New Roman" w:cs="Times New Roman"/>
            <w:sz w:val="24"/>
            <w:szCs w:val="24"/>
          </w:rPr>
          <w:t xml:space="preserve">fer several cautions for this </w:t>
        </w:r>
      </w:ins>
      <w:ins w:id="200" w:author="Godwin, Casey" w:date="2018-10-24T11:21:00Z">
        <w:r w:rsidR="00257214">
          <w:rPr>
            <w:rFonts w:ascii="Times New Roman" w:hAnsi="Times New Roman" w:cs="Times New Roman"/>
            <w:sz w:val="24"/>
            <w:szCs w:val="24"/>
          </w:rPr>
          <w:t>area of research</w:t>
        </w:r>
      </w:ins>
      <w:ins w:id="201" w:author="Godwin, Casey" w:date="2018-10-24T11:20:00Z">
        <w:r w:rsidRPr="002A2FBF">
          <w:rPr>
            <w:rFonts w:ascii="Times New Roman" w:hAnsi="Times New Roman" w:cs="Times New Roman"/>
            <w:sz w:val="24"/>
            <w:szCs w:val="24"/>
          </w:rPr>
          <w:t xml:space="preserve"> as more empirical studies are performed </w:t>
        </w:r>
      </w:ins>
      <w:ins w:id="202" w:author="Godwin, Casey" w:date="2018-10-24T11:21:00Z">
        <w:r w:rsidR="00257214">
          <w:rPr>
            <w:rFonts w:ascii="Times New Roman" w:hAnsi="Times New Roman" w:cs="Times New Roman"/>
            <w:sz w:val="24"/>
            <w:szCs w:val="24"/>
          </w:rPr>
          <w:t xml:space="preserve">and, eventually, </w:t>
        </w:r>
      </w:ins>
      <w:ins w:id="203" w:author="Godwin, Casey" w:date="2018-10-24T11:22:00Z">
        <w:r w:rsidR="00257214">
          <w:rPr>
            <w:rFonts w:ascii="Times New Roman" w:hAnsi="Times New Roman" w:cs="Times New Roman"/>
            <w:sz w:val="24"/>
            <w:szCs w:val="24"/>
          </w:rPr>
          <w:t>outcomes are synthesized from different experiments.</w:t>
        </w:r>
      </w:ins>
    </w:p>
    <w:p w14:paraId="255E5F3D" w14:textId="77777777" w:rsidR="009E12E1" w:rsidRDefault="00E249DA" w:rsidP="00DE2DDE">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Caution 1</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76A0B98D" w:rsidR="009E12E1" w:rsidRDefault="000F21BA" w:rsidP="009E12E1">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w:t>
      </w:r>
      <w:del w:id="204" w:author="Godwin, Casey" w:date="2018-10-24T11:23:00Z">
        <w:r w:rsidR="0027496F" w:rsidDel="00CE35F7">
          <w:rPr>
            <w:rFonts w:ascii="Times New Roman" w:hAnsi="Times New Roman" w:cs="Times New Roman"/>
            <w:sz w:val="24"/>
            <w:szCs w:val="24"/>
          </w:rPr>
          <w:delText xml:space="preserve">are </w:delText>
        </w:r>
      </w:del>
      <w:ins w:id="205" w:author="Godwin, Casey" w:date="2018-10-24T11:23:00Z">
        <w:r w:rsidR="00CE35F7">
          <w:rPr>
            <w:rFonts w:ascii="Times New Roman" w:hAnsi="Times New Roman" w:cs="Times New Roman"/>
            <w:sz w:val="24"/>
            <w:szCs w:val="24"/>
          </w:rPr>
          <w:t xml:space="preserve">may </w:t>
        </w:r>
      </w:ins>
      <w:r w:rsidR="0027496F">
        <w:rPr>
          <w:rFonts w:ascii="Times New Roman" w:hAnsi="Times New Roman" w:cs="Times New Roman"/>
          <w:sz w:val="24"/>
          <w:szCs w:val="24"/>
        </w:rPr>
        <w:t xml:space="preserve">not </w:t>
      </w:r>
      <w:ins w:id="206" w:author="Godwin, Casey" w:date="2018-10-24T11:23:00Z">
        <w:r w:rsidR="00CE35F7">
          <w:rPr>
            <w:rFonts w:ascii="Times New Roman" w:hAnsi="Times New Roman" w:cs="Times New Roman"/>
            <w:sz w:val="24"/>
            <w:szCs w:val="24"/>
          </w:rPr>
          <w:t xml:space="preserve">be </w:t>
        </w:r>
      </w:ins>
      <w:r w:rsidR="0027496F">
        <w:rPr>
          <w:rFonts w:ascii="Times New Roman" w:hAnsi="Times New Roman" w:cs="Times New Roman"/>
          <w:sz w:val="24"/>
          <w:szCs w:val="24"/>
        </w:rPr>
        <w:t xml:space="preserve">comparable. As we show here, </w:t>
      </w:r>
      <w:r w:rsidR="0027496F" w:rsidRPr="0027496F">
        <w:rPr>
          <w:rFonts w:ascii="Times New Roman" w:hAnsi="Times New Roman" w:cs="Times New Roman"/>
          <w:sz w:val="24"/>
          <w:szCs w:val="24"/>
        </w:rPr>
        <w:t>a few papers have 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06C91465" w:rsidR="00F90AF9" w:rsidRDefault="0027496F" w:rsidP="009E12E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w:t>
      </w:r>
      <w:del w:id="207" w:author="Godwin, Casey" w:date="2018-10-24T11:24:00Z">
        <w:r w:rsidDel="00CE35F7">
          <w:rPr>
            <w:rFonts w:ascii="Times New Roman" w:hAnsi="Times New Roman" w:cs="Times New Roman"/>
            <w:sz w:val="24"/>
            <w:szCs w:val="24"/>
          </w:rPr>
          <w:delText xml:space="preserve">possibilities </w:delText>
        </w:r>
      </w:del>
      <w:ins w:id="208" w:author="Godwin, Casey" w:date="2018-10-24T11:24:00Z">
        <w:r w:rsidR="00CE35F7">
          <w:rPr>
            <w:rFonts w:ascii="Times New Roman" w:hAnsi="Times New Roman" w:cs="Times New Roman"/>
            <w:sz w:val="24"/>
            <w:szCs w:val="24"/>
          </w:rPr>
          <w:t xml:space="preserve">potential </w:t>
        </w:r>
      </w:ins>
      <w:r>
        <w:rPr>
          <w:rFonts w:ascii="Times New Roman" w:hAnsi="Times New Roman" w:cs="Times New Roman"/>
          <w:sz w:val="24"/>
          <w:szCs w:val="24"/>
        </w:rPr>
        <w:t xml:space="preserve">for synthesis. For example, studies that relate ND and RFD to phylogenetic or functional divergence among species </w:t>
      </w:r>
      <w:del w:id="209" w:author="Godwin, Casey" w:date="2018-10-24T11:25:00Z">
        <w:r w:rsidDel="00CE35F7">
          <w:rPr>
            <w:rFonts w:ascii="Times New Roman" w:hAnsi="Times New Roman" w:cs="Times New Roman"/>
            <w:sz w:val="24"/>
            <w:szCs w:val="24"/>
          </w:rPr>
          <w:delText>(Narwani et al 2013)</w:delText>
        </w:r>
      </w:del>
      <w:r>
        <w:rPr>
          <w:rFonts w:ascii="Times New Roman" w:hAnsi="Times New Roman" w:cs="Times New Roman"/>
          <w:sz w:val="24"/>
          <w:szCs w:val="24"/>
        </w:rPr>
        <w:t xml:space="preserve"> </w:t>
      </w:r>
      <w:del w:id="210" w:author="Godwin, Casey" w:date="2018-10-24T11:25:00Z">
        <w:r w:rsidDel="00CE35F7">
          <w:rPr>
            <w:rFonts w:ascii="Times New Roman" w:hAnsi="Times New Roman" w:cs="Times New Roman"/>
            <w:sz w:val="24"/>
            <w:szCs w:val="24"/>
          </w:rPr>
          <w:delText>would</w:delText>
        </w:r>
      </w:del>
      <w:ins w:id="211" w:author="Godwin, Casey" w:date="2018-10-24T11:25:00Z">
        <w:r w:rsidR="00CE35F7">
          <w:rPr>
            <w:rFonts w:ascii="Times New Roman" w:hAnsi="Times New Roman" w:cs="Times New Roman"/>
            <w:sz w:val="24"/>
            <w:szCs w:val="24"/>
          </w:rPr>
          <w:t>must</w:t>
        </w:r>
      </w:ins>
      <w:del w:id="212" w:author="Godwin, Casey" w:date="2018-10-24T11:25:00Z">
        <w:r w:rsidDel="00CE35F7">
          <w:rPr>
            <w:rFonts w:ascii="Times New Roman" w:hAnsi="Times New Roman" w:cs="Times New Roman"/>
            <w:sz w:val="24"/>
            <w:szCs w:val="24"/>
          </w:rPr>
          <w:delText xml:space="preserve"> need to</w:delText>
        </w:r>
      </w:del>
      <w:r>
        <w:rPr>
          <w:rFonts w:ascii="Times New Roman" w:hAnsi="Times New Roman" w:cs="Times New Roman"/>
          <w:sz w:val="24"/>
          <w:szCs w:val="24"/>
        </w:rPr>
        <w:t xml:space="preserve"> use the same empirical approach and experimental conditions for all of the species</w:t>
      </w:r>
      <w:ins w:id="213" w:author="Godwin, Casey" w:date="2018-10-24T11:25:00Z">
        <w:r w:rsidR="00CE35F7">
          <w:rPr>
            <w:rFonts w:ascii="Times New Roman" w:hAnsi="Times New Roman" w:cs="Times New Roman"/>
            <w:sz w:val="24"/>
            <w:szCs w:val="24"/>
          </w:rPr>
          <w:t xml:space="preserve"> (Narwani et al 2013)</w:t>
        </w:r>
      </w:ins>
      <w:r>
        <w:rPr>
          <w:rFonts w:ascii="Times New Roman" w:hAnsi="Times New Roman" w:cs="Times New Roman"/>
          <w:sz w:val="24"/>
          <w:szCs w:val="24"/>
        </w:rPr>
        <w:t xml:space="preserve">. </w:t>
      </w:r>
      <w:ins w:id="214" w:author="Godwin, Casey" w:date="2018-10-24T11:25:00Z">
        <w:r w:rsidR="00CE35F7">
          <w:rPr>
            <w:rFonts w:ascii="Times New Roman" w:hAnsi="Times New Roman" w:cs="Times New Roman"/>
            <w:sz w:val="24"/>
            <w:szCs w:val="24"/>
          </w:rPr>
          <w:t>In contrast, it would be inappro</w:t>
        </w:r>
      </w:ins>
      <w:ins w:id="215" w:author="Godwin, Casey" w:date="2018-10-24T11:26:00Z">
        <w:r w:rsidR="00CE35F7">
          <w:rPr>
            <w:rFonts w:ascii="Times New Roman" w:hAnsi="Times New Roman" w:cs="Times New Roman"/>
            <w:sz w:val="24"/>
            <w:szCs w:val="24"/>
          </w:rPr>
          <w:t xml:space="preserve">priate to combine data from different empirical studies in order to examine </w:t>
        </w:r>
      </w:ins>
      <w:ins w:id="216" w:author="Godwin, Casey" w:date="2018-10-24T11:27:00Z">
        <w:r w:rsidR="00CE35F7">
          <w:rPr>
            <w:rFonts w:ascii="Times New Roman" w:hAnsi="Times New Roman" w:cs="Times New Roman"/>
            <w:sz w:val="24"/>
            <w:szCs w:val="24"/>
          </w:rPr>
          <w:t xml:space="preserve">which physiological or ecological parameters influence the balance of ND and </w:t>
        </w:r>
        <w:commentRangeStart w:id="217"/>
        <w:r w:rsidR="00CE35F7">
          <w:rPr>
            <w:rFonts w:ascii="Times New Roman" w:hAnsi="Times New Roman" w:cs="Times New Roman"/>
            <w:sz w:val="24"/>
            <w:szCs w:val="24"/>
          </w:rPr>
          <w:t>RFD</w:t>
        </w:r>
        <w:commentRangeEnd w:id="217"/>
        <w:r w:rsidR="00CE35F7">
          <w:rPr>
            <w:rStyle w:val="CommentReference"/>
          </w:rPr>
          <w:commentReference w:id="217"/>
        </w:r>
        <w:r w:rsidR="00CE35F7">
          <w:rPr>
            <w:rFonts w:ascii="Times New Roman" w:hAnsi="Times New Roman" w:cs="Times New Roman"/>
            <w:sz w:val="24"/>
            <w:szCs w:val="24"/>
          </w:rPr>
          <w:t>.</w:t>
        </w:r>
      </w:ins>
    </w:p>
    <w:p w14:paraId="34D20B00" w14:textId="77777777" w:rsidR="009E12E1" w:rsidRPr="009E12E1" w:rsidRDefault="0027496F"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E249DA" w:rsidRPr="009E12E1">
        <w:rPr>
          <w:rFonts w:ascii="Times New Roman" w:hAnsi="Times New Roman" w:cs="Times New Roman"/>
          <w:i/>
          <w:sz w:val="24"/>
          <w:szCs w:val="24"/>
        </w:rPr>
        <w:t>2</w:t>
      </w:r>
      <w:r w:rsidRPr="009E12E1">
        <w:rPr>
          <w:rFonts w:ascii="Times New Roman" w:hAnsi="Times New Roman" w:cs="Times New Roman"/>
          <w:i/>
          <w:sz w:val="24"/>
          <w:szCs w:val="24"/>
        </w:rPr>
        <w:t xml:space="preserve">: Adherence to assumptions. </w:t>
      </w:r>
    </w:p>
    <w:p w14:paraId="32CF774F" w14:textId="124CEA32" w:rsidR="009E12E1" w:rsidRDefault="0027496F" w:rsidP="009E12E1">
      <w:pPr>
        <w:pStyle w:val="Normal1"/>
        <w:spacing w:line="360" w:lineRule="auto"/>
        <w:ind w:firstLine="360"/>
        <w:rPr>
          <w:lang w:val="en-US"/>
        </w:rPr>
      </w:pPr>
      <w:r>
        <w:rPr>
          <w:rFonts w:ascii="Times New Roman" w:hAnsi="Times New Roman" w:cs="Times New Roman"/>
          <w:sz w:val="24"/>
          <w:szCs w:val="24"/>
        </w:rPr>
        <w:t xml:space="preserve">Although we have shown that </w:t>
      </w:r>
      <w:del w:id="218" w:author="Godwin, Casey" w:date="2018-10-24T11:29:00Z">
        <w:r w:rsidDel="00002401">
          <w:rPr>
            <w:rFonts w:ascii="Times New Roman" w:hAnsi="Times New Roman" w:cs="Times New Roman"/>
            <w:sz w:val="24"/>
            <w:szCs w:val="24"/>
          </w:rPr>
          <w:delText xml:space="preserve">several of </w:delText>
        </w:r>
      </w:del>
      <w:r>
        <w:rPr>
          <w:rFonts w:ascii="Times New Roman" w:hAnsi="Times New Roman" w:cs="Times New Roman"/>
          <w:sz w:val="24"/>
          <w:szCs w:val="24"/>
        </w:rPr>
        <w:t>the empirical approaches for predicting coexistence among species</w:t>
      </w:r>
      <w:r w:rsidR="00CA292C">
        <w:rPr>
          <w:rFonts w:ascii="Times New Roman" w:hAnsi="Times New Roman" w:cs="Times New Roman"/>
          <w:sz w:val="24"/>
          <w:szCs w:val="24"/>
        </w:rPr>
        <w:t xml:space="preserve"> </w:t>
      </w:r>
      <w:ins w:id="219" w:author="Godwin, Casey" w:date="2018-10-24T11:29:00Z">
        <w:r w:rsidR="00002401">
          <w:rPr>
            <w:rFonts w:ascii="Times New Roman" w:hAnsi="Times New Roman" w:cs="Times New Roman"/>
            <w:sz w:val="24"/>
            <w:szCs w:val="24"/>
          </w:rPr>
          <w:t xml:space="preserve">can </w:t>
        </w:r>
      </w:ins>
      <w:r w:rsidR="00CA292C">
        <w:rPr>
          <w:rFonts w:ascii="Times New Roman" w:hAnsi="Times New Roman" w:cs="Times New Roman"/>
          <w:sz w:val="24"/>
          <w:szCs w:val="24"/>
        </w:rPr>
        <w:t>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i on species j is independent of the density of either species i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w:t>
      </w:r>
      <w:r w:rsidR="009E12E1">
        <w:rPr>
          <w:rFonts w:ascii="Times New Roman" w:hAnsi="Times New Roman" w:cs="Times New Roman"/>
          <w:sz w:val="24"/>
          <w:szCs w:val="24"/>
        </w:rPr>
        <w:t>competition</w:t>
      </w:r>
      <w:r w:rsidR="00CA292C">
        <w:rPr>
          <w:rFonts w:ascii="Times New Roman" w:hAnsi="Times New Roman" w:cs="Times New Roman"/>
          <w:sz w:val="24"/>
          <w:szCs w:val="24"/>
        </w:rPr>
        <w:t xml:space="preserve"> coefficients would appear to be very small if measured at low </w:t>
      </w:r>
      <w:r w:rsidR="00CA292C">
        <w:rPr>
          <w:rFonts w:ascii="Times New Roman" w:hAnsi="Times New Roman" w:cs="Times New Roman"/>
          <w:sz w:val="24"/>
          <w:szCs w:val="24"/>
        </w:rPr>
        <w:lastRenderedPageBreak/>
        <w:t>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p>
    <w:p w14:paraId="6D5B9BAA" w14:textId="77777777" w:rsidR="009E12E1" w:rsidRDefault="00794E37" w:rsidP="00E249D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9E2CCD" w:rsidRPr="009E12E1">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30D61647" w:rsidR="00CA292C" w:rsidRPr="009E12E1" w:rsidRDefault="00CA292C" w:rsidP="009E12E1">
      <w:pPr>
        <w:pStyle w:val="Normal1"/>
        <w:spacing w:line="360" w:lineRule="auto"/>
        <w:ind w:firstLine="360"/>
        <w:rPr>
          <w:lang w:val="en-US"/>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D02CABB" w14:textId="77777777" w:rsidR="009E12E1" w:rsidRPr="009E12E1" w:rsidRDefault="004204E8"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Caution 4: Chesson’s inequality for predicting coexistence is only applicable to two-species system.</w:t>
      </w:r>
    </w:p>
    <w:p w14:paraId="7F034AD9" w14:textId="7BC76F39" w:rsidR="0025241C" w:rsidRPr="00F13328" w:rsidRDefault="00493E47" w:rsidP="009E12E1">
      <w:pPr>
        <w:pStyle w:val="Normal1"/>
        <w:spacing w:line="360" w:lineRule="auto"/>
        <w:ind w:firstLine="360"/>
        <w:rPr>
          <w:rFonts w:ascii="Times New Roman" w:hAnsi="Times New Roman" w:cs="Times New Roman"/>
          <w:sz w:val="24"/>
          <w:szCs w:val="24"/>
        </w:rPr>
      </w:pPr>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r>
        <w:rPr>
          <w:rFonts w:ascii="Times New Roman" w:hAnsi="Times New Roman" w:cs="Times New Roman"/>
          <w:sz w:val="24"/>
          <w:szCs w:val="24"/>
        </w:rPr>
        <w:t>framework,</w:t>
      </w:r>
      <w:r w:rsidRPr="0061153E">
        <w:rPr>
          <w:rFonts w:ascii="Times New Roman" w:hAnsi="Times New Roman" w:cs="Times New Roman"/>
          <w:sz w:val="24"/>
          <w:szCs w:val="24"/>
        </w:rPr>
        <w:t xml:space="preserve"> and the methods </w:t>
      </w:r>
      <w:r>
        <w:rPr>
          <w:rFonts w:ascii="Times New Roman" w:hAnsi="Times New Roman" w:cs="Times New Roman"/>
          <w:sz w:val="24"/>
          <w:szCs w:val="24"/>
        </w:rPr>
        <w:t>derived from it, are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w:t>
      </w:r>
      <w:r w:rsidRPr="0061153E">
        <w:rPr>
          <w:rFonts w:ascii="Times New Roman" w:hAnsi="Times New Roman" w:cs="Times New Roman"/>
          <w:sz w:val="24"/>
          <w:szCs w:val="24"/>
        </w:rPr>
        <w:t xml:space="preserve">. This ND/RFD framework has not </w:t>
      </w:r>
      <w:r>
        <w:rPr>
          <w:rFonts w:ascii="Times New Roman" w:hAnsi="Times New Roman" w:cs="Times New Roman"/>
          <w:sz w:val="24"/>
          <w:szCs w:val="24"/>
        </w:rPr>
        <w:t>been</w:t>
      </w:r>
      <w:r w:rsidRPr="0061153E">
        <w:rPr>
          <w:rFonts w:ascii="Times New Roman" w:hAnsi="Times New Roman" w:cs="Times New Roman"/>
          <w:sz w:val="24"/>
          <w:szCs w:val="24"/>
        </w:rPr>
        <w:t xml:space="preserve"> generalized to multi-species </w:t>
      </w:r>
      <w:r>
        <w:rPr>
          <w:rFonts w:ascii="Times New Roman" w:hAnsi="Times New Roman" w:cs="Times New Roman"/>
          <w:sz w:val="24"/>
          <w:szCs w:val="24"/>
        </w:rPr>
        <w:t>communities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provided</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A71BE0F" w14:textId="64450281" w:rsidR="00BA0996" w:rsidRDefault="00396647" w:rsidP="00B0403D">
      <w:pPr>
        <w:pStyle w:val="Normal1"/>
        <w:spacing w:line="360" w:lineRule="auto"/>
        <w:rPr>
          <w:rFonts w:ascii="Times New Roman" w:hAnsi="Times New Roman" w:cs="Times New Roman"/>
          <w:sz w:val="24"/>
          <w:szCs w:val="24"/>
          <w:lang w:eastAsia="zh-TW"/>
        </w:rPr>
      </w:pPr>
      <w:r>
        <w:rPr>
          <w:rFonts w:ascii="Times New Roman" w:hAnsi="Times New Roman" w:cs="Times New Roman"/>
          <w:sz w:val="24"/>
          <w:szCs w:val="24"/>
        </w:rPr>
        <w:t>Table 1</w:t>
      </w:r>
      <w:r w:rsidR="004E4F0B">
        <w:rPr>
          <w:rFonts w:ascii="Times New Roman" w:hAnsi="Times New Roman" w:cs="Times New Roman"/>
          <w:sz w:val="24"/>
          <w:szCs w:val="24"/>
        </w:rPr>
        <w:t>. Pairwise comparisons among the five empirical methods in terms of the algebra cal</w:t>
      </w:r>
      <w:r w:rsidR="004E4F0B">
        <w:rPr>
          <w:rFonts w:ascii="Times New Roman" w:hAnsi="Times New Roman" w:cs="Times New Roman" w:hint="eastAsia"/>
          <w:sz w:val="24"/>
          <w:szCs w:val="24"/>
          <w:lang w:eastAsia="zh-TW"/>
        </w:rPr>
        <w:t>c</w:t>
      </w:r>
      <w:r w:rsidR="004E4F0B">
        <w:rPr>
          <w:rFonts w:ascii="Times New Roman" w:hAnsi="Times New Roman" w:cs="Times New Roman"/>
          <w:sz w:val="24"/>
          <w:szCs w:val="24"/>
          <w:lang w:eastAsia="zh-TW"/>
        </w:rPr>
        <w:t xml:space="preserve">ulating ND and RFD </w:t>
      </w:r>
      <w:r w:rsidR="00AF006C">
        <w:rPr>
          <w:rFonts w:ascii="Times New Roman" w:hAnsi="Times New Roman" w:cs="Times New Roman" w:hint="eastAsia"/>
          <w:sz w:val="24"/>
          <w:szCs w:val="24"/>
          <w:lang w:eastAsia="zh-TW"/>
        </w:rPr>
        <w:t>(</w:t>
      </w:r>
      <w:r w:rsidR="00AF006C">
        <w:rPr>
          <w:rFonts w:ascii="Times New Roman" w:hAnsi="Times New Roman" w:cs="Times New Roman"/>
          <w:sz w:val="24"/>
          <w:szCs w:val="24"/>
          <w:lang w:eastAsia="zh-TW"/>
        </w:rPr>
        <w:t xml:space="preserve">left) </w:t>
      </w:r>
      <w:r w:rsidR="004E4F0B">
        <w:rPr>
          <w:rFonts w:ascii="Times New Roman" w:hAnsi="Times New Roman" w:cs="Times New Roman"/>
          <w:sz w:val="24"/>
          <w:szCs w:val="24"/>
          <w:lang w:eastAsia="zh-TW"/>
        </w:rPr>
        <w:t xml:space="preserve">as well as the prediction of species </w:t>
      </w:r>
      <w:r w:rsidR="00AF006C">
        <w:rPr>
          <w:rFonts w:ascii="Times New Roman" w:hAnsi="Times New Roman" w:cs="Times New Roman"/>
          <w:sz w:val="24"/>
          <w:szCs w:val="24"/>
          <w:lang w:eastAsia="zh-TW"/>
        </w:rPr>
        <w:t>coexistence (right)</w:t>
      </w:r>
      <w:r w:rsidR="004E4F0B">
        <w:rPr>
          <w:rFonts w:ascii="Times New Roman" w:hAnsi="Times New Roman" w:cs="Times New Roman"/>
          <w:sz w:val="24"/>
          <w:szCs w:val="24"/>
          <w:lang w:eastAsia="zh-TW"/>
        </w:rPr>
        <w:t xml:space="preserve">. </w:t>
      </w:r>
    </w:p>
    <w:p w14:paraId="1CA35072" w14:textId="4A3EA5FF" w:rsidR="00BA0996" w:rsidRDefault="00A93810" w:rsidP="00B0403D">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11"/>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784767">
          <w:pgSz w:w="12240" w:h="15840" w:code="1"/>
          <w:pgMar w:top="1440" w:right="1440" w:bottom="1440" w:left="1440" w:header="0" w:footer="720" w:gutter="0"/>
          <w:lnNumType w:countBy="5" w:restart="continuous"/>
          <w:pgNumType w:start="1"/>
          <w:cols w:space="720"/>
          <w:docGrid w:linePitch="299"/>
        </w:sectPr>
      </w:pPr>
    </w:p>
    <w:p w14:paraId="3DECC185" w14:textId="1A32227E" w:rsidR="00396647" w:rsidRDefault="00396647" w:rsidP="00AF006C">
      <w:pPr>
        <w:rPr>
          <w:rFonts w:ascii="Times New Roman" w:hAnsi="Times New Roman" w:cs="Times New Roman"/>
          <w:sz w:val="24"/>
          <w:szCs w:val="24"/>
        </w:rPr>
      </w:pPr>
      <w:r>
        <w:rPr>
          <w:rFonts w:ascii="Times New Roman" w:hAnsi="Times New Roman" w:cs="Times New Roman"/>
          <w:sz w:val="24"/>
          <w:szCs w:val="24"/>
        </w:rPr>
        <w:lastRenderedPageBreak/>
        <w:t>Table 2</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376A0250" w14:textId="6A1C4F37" w:rsidR="00BA5CE2" w:rsidRPr="00B0403D" w:rsidRDefault="00BA0996" w:rsidP="00B0403D">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2"/>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344485BE" w14:textId="77777777" w:rsidR="00BA5CE2" w:rsidRDefault="00BA5CE2" w:rsidP="00B0403D">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B0403D">
      <w:pPr>
        <w:pStyle w:val="Normal1"/>
        <w:spacing w:line="360" w:lineRule="auto"/>
        <w:rPr>
          <w:rFonts w:ascii="Times New Roman" w:hAnsi="Times New Roman" w:cs="Times New Roman"/>
          <w:b/>
          <w:sz w:val="24"/>
          <w:szCs w:val="24"/>
        </w:rPr>
      </w:pPr>
      <w:commentRangeStart w:id="220"/>
      <w:r w:rsidRPr="00176B97">
        <w:rPr>
          <w:rFonts w:ascii="Times New Roman" w:hAnsi="Times New Roman" w:cs="Times New Roman"/>
          <w:b/>
          <w:sz w:val="24"/>
          <w:szCs w:val="24"/>
        </w:rPr>
        <w:lastRenderedPageBreak/>
        <w:t>Figures</w:t>
      </w:r>
      <w:commentRangeEnd w:id="220"/>
      <w:r w:rsidR="00417181">
        <w:rPr>
          <w:rStyle w:val="CommentReference"/>
        </w:rPr>
        <w:commentReference w:id="220"/>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tretch>
                      <a:fillRect/>
                    </a:stretch>
                  </pic:blipFill>
                  <pic:spPr bwMode="auto">
                    <a:xfrm>
                      <a:off x="0" y="0"/>
                      <a:ext cx="5596255" cy="3837567"/>
                    </a:xfrm>
                    <a:prstGeom prst="rect">
                      <a:avLst/>
                    </a:prstGeom>
                    <a:noFill/>
                    <a:ln>
                      <a:noFill/>
                    </a:ln>
                  </pic:spPr>
                </pic:pic>
              </a:graphicData>
            </a:graphic>
          </wp:inline>
        </w:drawing>
      </w:r>
    </w:p>
    <w:p w14:paraId="249C5546" w14:textId="77777777" w:rsidR="00BA5CE2"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tretch>
                      <a:fillRect/>
                    </a:stretch>
                  </pic:blipFill>
                  <pic:spPr bwMode="auto">
                    <a:xfrm>
                      <a:off x="0" y="0"/>
                      <a:ext cx="5672455" cy="3889820"/>
                    </a:xfrm>
                    <a:prstGeom prst="rect">
                      <a:avLst/>
                    </a:prstGeom>
                    <a:noFill/>
                    <a:ln>
                      <a:noFill/>
                    </a:ln>
                  </pic:spPr>
                </pic:pic>
              </a:graphicData>
            </a:graphic>
          </wp:inline>
        </w:drawing>
      </w:r>
    </w:p>
    <w:p w14:paraId="7D982C8D" w14:textId="0F5E226E" w:rsidR="00BA5CE2"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295B934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BA5CE2">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4AAE2561" w:rsidR="00BA5CE2"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15DCD3A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2AE15BC6" w14:textId="77777777" w:rsidR="00BA5CE2" w:rsidRPr="00BA5CE2" w:rsidRDefault="00BA5CE2" w:rsidP="00BA5CE2">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p>
    <w:p w14:paraId="24FF496E" w14:textId="4F10D926" w:rsidR="004D02F2" w:rsidRDefault="009B1545"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To show that the NFD slope is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r w:rsidR="00D654A2" w:rsidRPr="00D654A2">
        <w:rPr>
          <w:rFonts w:ascii="Times New Roman" w:hAnsi="Times New Roman" w:cs="Times New Roman"/>
          <w:i/>
          <w:sz w:val="24"/>
          <w:szCs w:val="24"/>
        </w:rPr>
        <w:t>i</w:t>
      </w:r>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r w:rsidR="0041296B">
        <w:rPr>
          <w:rFonts w:ascii="Times New Roman" w:hAnsi="Times New Roman" w:cs="Times New Roman"/>
          <w:i/>
          <w:sz w:val="24"/>
          <w:szCs w:val="24"/>
        </w:rPr>
        <w:t>i</w:t>
      </w:r>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used the time series to obtain pairs of each species frequency and its per capita growth rate.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228A7873" w14:textId="28D2274A" w:rsidR="00BA5CE2" w:rsidRDefault="00040CFA"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t>
      </w:r>
      <w:r w:rsidR="00BA5CE2">
        <w:rPr>
          <w:rFonts w:ascii="Times New Roman" w:hAnsi="Times New Roman" w:cs="Times New Roman"/>
          <w:sz w:val="24"/>
          <w:szCs w:val="24"/>
        </w:rPr>
        <w:lastRenderedPageBreak/>
        <w:t xml:space="preserve">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42CC9ECD" w14:textId="3EB4B85F" w:rsidR="00BA5CE2" w:rsidRDefault="00BA5CE2" w:rsidP="00D17173">
      <w:pPr>
        <w:spacing w:line="360" w:lineRule="auto"/>
        <w:rPr>
          <w:rFonts w:ascii="Times New Roman" w:hAnsi="Times New Roman" w:cs="Times New Roman"/>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50% (panel f and i</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4F6827ED" w14:textId="5697CA72" w:rsidR="00D17173" w:rsidRDefault="00D17173">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r>
        <w:rPr>
          <w:rFonts w:ascii="Times New Roman" w:hAnsi="Times New Roman" w:cs="Times New Roman"/>
          <w:noProof/>
          <w:sz w:val="24"/>
          <w:szCs w:val="24"/>
        </w:rPr>
        <w:drawing>
          <wp:inline distT="0" distB="0" distL="0" distR="0" wp14:anchorId="0FC30ECD" wp14:editId="05FDFAA9">
            <wp:extent cx="5934075" cy="406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183E6C01" w14:textId="5A3916BB" w:rsidR="00D17173" w:rsidRDefault="00ED0E26" w:rsidP="00C17DA9">
      <w:pPr>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=0.6</m:t>
        </m:r>
      </m:oMath>
      <w:r>
        <w:rPr>
          <w:rFonts w:ascii="Times New Roman" w:hAnsi="Times New Roman" w:cs="Times New Roman"/>
          <w:sz w:val="24"/>
          <w:szCs w:val="24"/>
        </w:rPr>
        <w:t xml:space="preserve"> so that species </w:t>
      </w:r>
      <w:r w:rsidRPr="00ED0E26">
        <w:rPr>
          <w:rFonts w:ascii="Times New Roman" w:hAnsi="Times New Roman" w:cs="Times New Roman"/>
          <w:i/>
          <w:sz w:val="24"/>
          <w:szCs w:val="24"/>
        </w:rPr>
        <w:t>i</w:t>
      </w:r>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2C5E3269" w14:textId="77777777" w:rsidR="00D17173" w:rsidRDefault="00D17173">
      <w:pPr>
        <w:rPr>
          <w:rFonts w:ascii="Times New Roman" w:hAnsi="Times New Roman" w:cs="Times New Roman"/>
          <w:sz w:val="24"/>
          <w:szCs w:val="24"/>
        </w:rPr>
      </w:pPr>
      <w:r>
        <w:rPr>
          <w:rFonts w:ascii="Times New Roman" w:hAnsi="Times New Roman" w:cs="Times New Roman"/>
          <w:sz w:val="24"/>
          <w:szCs w:val="24"/>
        </w:rPr>
        <w:br w:type="page"/>
      </w:r>
    </w:p>
    <w:p w14:paraId="3EF5050D" w14:textId="7E52F404"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58CF90BF"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9"/>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0EC13373" w:rsidR="00BA5CE2" w:rsidRDefault="00BA5CE2" w:rsidP="00BA5CE2">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BA5CE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BA5CE2">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43071055"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3</w:t>
      </w:r>
      <w:r>
        <w:rPr>
          <w:rFonts w:ascii="Times New Roman" w:hAnsi="Times New Roman" w:cs="Times New Roman"/>
          <w:sz w:val="24"/>
          <w:szCs w:val="24"/>
        </w:rPr>
        <w:t>.</w:t>
      </w:r>
    </w:p>
    <w:p w14:paraId="421B7092" w14:textId="0250B7F4" w:rsidR="00BA5CE2" w:rsidRDefault="00BA5CE2" w:rsidP="00BA5CE2">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1DAD6152" w:rsidR="00BA5CE2" w:rsidRPr="00CF2794"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w:t>
      </w:r>
      <w:r>
        <w:rPr>
          <w:rFonts w:ascii="Times New Roman" w:hAnsi="Times New Roman" w:cs="Times New Roman"/>
          <w:sz w:val="24"/>
          <w:szCs w:val="24"/>
        </w:rPr>
        <w:lastRenderedPageBreak/>
        <w:t xml:space="preserve">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NFD method, evaluated at different frequencies of the two species and both using only the slope of NFD (e-g) and the extrapolation to estimate growth rates when rare (h-j). </w:t>
      </w:r>
    </w:p>
    <w:p w14:paraId="1BBD5D39" w14:textId="77777777" w:rsidR="00BA5CE2" w:rsidRDefault="00BA5CE2" w:rsidP="00BA0996">
      <w:pPr>
        <w:spacing w:line="360" w:lineRule="auto"/>
        <w:rPr>
          <w:rFonts w:ascii="Times New Roman" w:hAnsi="Times New Roman" w:cs="Times New Roman"/>
          <w:sz w:val="24"/>
          <w:szCs w:val="24"/>
        </w:rPr>
      </w:pPr>
    </w:p>
    <w:p w14:paraId="7D6F7700"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3AABE017" w14:textId="77777777" w:rsidR="00BA5CE2" w:rsidRDefault="00BA5CE2">
      <w:pPr>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4DEEF371" w14:textId="31E1B364" w:rsidR="00A20955" w:rsidRDefault="00A20955">
      <w:pPr>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341DC709" w14:textId="3E65B0DA" w:rsidR="008224A7" w:rsidRPr="008224A7" w:rsidRDefault="00FA6582" w:rsidP="008224A7">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8224A7" w:rsidRPr="008224A7">
        <w:rPr>
          <w:rFonts w:ascii="Times New Roman" w:hAnsi="Times New Roman" w:cs="Times New Roman"/>
          <w:noProof/>
          <w:sz w:val="24"/>
          <w:szCs w:val="24"/>
        </w:rPr>
        <w:t>Abrams, P. 1980. Are Competition Coefficients Constant? Inductive Versus Deductive Approaches. The American Naturalist 116:730–735.</w:t>
      </w:r>
    </w:p>
    <w:p w14:paraId="7569677A" w14:textId="77777777" w:rsidR="008224A7" w:rsidRPr="008224A7" w:rsidRDefault="008224A7" w:rsidP="008224A7">
      <w:pPr>
        <w:widowControl w:val="0"/>
        <w:autoSpaceDE w:val="0"/>
        <w:autoSpaceDN w:val="0"/>
        <w:adjustRightInd w:val="0"/>
        <w:spacing w:line="360" w:lineRule="auto"/>
        <w:ind w:left="480" w:hanging="480"/>
        <w:rPr>
          <w:rFonts w:ascii="Times New Roman" w:hAnsi="Times New Roman" w:cs="Times New Roman"/>
          <w:noProof/>
          <w:sz w:val="24"/>
          <w:szCs w:val="24"/>
        </w:rPr>
      </w:pPr>
      <w:r w:rsidRPr="008224A7">
        <w:rPr>
          <w:rFonts w:ascii="Times New Roman" w:hAnsi="Times New Roman" w:cs="Times New Roman"/>
          <w:noProof/>
          <w:sz w:val="24"/>
          <w:szCs w:val="24"/>
        </w:rPr>
        <w:t>Adler, P. B., J. HilleRislambers, and J. M. Levine. 2007. A niche for neutrality. Ecology Letters 10:95–104.</w:t>
      </w:r>
    </w:p>
    <w:p w14:paraId="67B3B0E6" w14:textId="77777777" w:rsidR="008224A7" w:rsidRPr="008224A7" w:rsidRDefault="008224A7" w:rsidP="008224A7">
      <w:pPr>
        <w:widowControl w:val="0"/>
        <w:autoSpaceDE w:val="0"/>
        <w:autoSpaceDN w:val="0"/>
        <w:adjustRightInd w:val="0"/>
        <w:spacing w:line="360" w:lineRule="auto"/>
        <w:ind w:left="480" w:hanging="480"/>
        <w:rPr>
          <w:rFonts w:ascii="Times New Roman" w:hAnsi="Times New Roman" w:cs="Times New Roman"/>
          <w:noProof/>
          <w:sz w:val="24"/>
          <w:szCs w:val="24"/>
        </w:rPr>
      </w:pPr>
      <w:r w:rsidRPr="008224A7">
        <w:rPr>
          <w:rFonts w:ascii="Times New Roman" w:hAnsi="Times New Roman" w:cs="Times New Roman"/>
          <w:noProof/>
          <w:sz w:val="24"/>
          <w:szCs w:val="24"/>
        </w:rPr>
        <w:t>Carroll, I. T., B. J. Cardinale, and R. M. Nisbet. 2011. Niche and fitness differences relate the maintenance of diversity to ecosystem function. Ecology 92:1157–1165.</w:t>
      </w:r>
    </w:p>
    <w:p w14:paraId="739651E0" w14:textId="77777777" w:rsidR="008224A7" w:rsidRPr="008224A7" w:rsidRDefault="008224A7" w:rsidP="008224A7">
      <w:pPr>
        <w:widowControl w:val="0"/>
        <w:autoSpaceDE w:val="0"/>
        <w:autoSpaceDN w:val="0"/>
        <w:adjustRightInd w:val="0"/>
        <w:spacing w:line="360" w:lineRule="auto"/>
        <w:ind w:left="480" w:hanging="480"/>
        <w:rPr>
          <w:rFonts w:ascii="Times New Roman" w:hAnsi="Times New Roman" w:cs="Times New Roman"/>
          <w:noProof/>
          <w:sz w:val="24"/>
          <w:szCs w:val="24"/>
        </w:rPr>
      </w:pPr>
      <w:r w:rsidRPr="008224A7">
        <w:rPr>
          <w:rFonts w:ascii="Times New Roman" w:hAnsi="Times New Roman" w:cs="Times New Roman"/>
          <w:noProof/>
          <w:sz w:val="24"/>
          <w:szCs w:val="24"/>
        </w:rPr>
        <w:t>Chesson, P. 1990. MacArthur’s consumer-resource model. Theoretical Population Biology 37:26–38.</w:t>
      </w:r>
    </w:p>
    <w:p w14:paraId="68CFF4E9" w14:textId="77777777" w:rsidR="008224A7" w:rsidRPr="008224A7" w:rsidRDefault="008224A7" w:rsidP="008224A7">
      <w:pPr>
        <w:widowControl w:val="0"/>
        <w:autoSpaceDE w:val="0"/>
        <w:autoSpaceDN w:val="0"/>
        <w:adjustRightInd w:val="0"/>
        <w:spacing w:line="360" w:lineRule="auto"/>
        <w:ind w:left="480" w:hanging="480"/>
        <w:rPr>
          <w:rFonts w:ascii="Times New Roman" w:hAnsi="Times New Roman" w:cs="Times New Roman"/>
          <w:noProof/>
          <w:sz w:val="24"/>
          <w:szCs w:val="24"/>
        </w:rPr>
      </w:pPr>
      <w:r w:rsidRPr="008224A7">
        <w:rPr>
          <w:rFonts w:ascii="Times New Roman" w:hAnsi="Times New Roman" w:cs="Times New Roman"/>
          <w:noProof/>
          <w:sz w:val="24"/>
          <w:szCs w:val="24"/>
        </w:rPr>
        <w:t>Chesson, P. 2000. Mechanisms of maintenance of species diversity. Annual Review of Ecology and Systematics 31:343–366.</w:t>
      </w:r>
    </w:p>
    <w:p w14:paraId="0CF37646" w14:textId="77777777" w:rsidR="008224A7" w:rsidRPr="008224A7" w:rsidRDefault="008224A7" w:rsidP="008224A7">
      <w:pPr>
        <w:widowControl w:val="0"/>
        <w:autoSpaceDE w:val="0"/>
        <w:autoSpaceDN w:val="0"/>
        <w:adjustRightInd w:val="0"/>
        <w:spacing w:line="360" w:lineRule="auto"/>
        <w:ind w:left="480" w:hanging="480"/>
        <w:rPr>
          <w:rFonts w:ascii="Times New Roman" w:hAnsi="Times New Roman" w:cs="Times New Roman"/>
          <w:noProof/>
          <w:sz w:val="24"/>
          <w:szCs w:val="24"/>
        </w:rPr>
      </w:pPr>
      <w:r w:rsidRPr="008224A7">
        <w:rPr>
          <w:rFonts w:ascii="Times New Roman" w:hAnsi="Times New Roman" w:cs="Times New Roman"/>
          <w:noProof/>
          <w:sz w:val="24"/>
          <w:szCs w:val="24"/>
        </w:rPr>
        <w:t>Godoy, O., and J. M. Levine. 2014. Phenology effects on invasion success: Insights from coupling field experiments to coexistence theory. Ecology 95:726–736.</w:t>
      </w:r>
    </w:p>
    <w:p w14:paraId="730D16EC" w14:textId="77777777" w:rsidR="008224A7" w:rsidRPr="008224A7" w:rsidRDefault="008224A7" w:rsidP="008224A7">
      <w:pPr>
        <w:widowControl w:val="0"/>
        <w:autoSpaceDE w:val="0"/>
        <w:autoSpaceDN w:val="0"/>
        <w:adjustRightInd w:val="0"/>
        <w:spacing w:line="360" w:lineRule="auto"/>
        <w:ind w:left="480" w:hanging="480"/>
        <w:rPr>
          <w:rFonts w:ascii="Times New Roman" w:hAnsi="Times New Roman" w:cs="Times New Roman"/>
          <w:noProof/>
          <w:sz w:val="24"/>
          <w:szCs w:val="24"/>
        </w:rPr>
      </w:pPr>
      <w:r w:rsidRPr="008224A7">
        <w:rPr>
          <w:rFonts w:ascii="Times New Roman" w:hAnsi="Times New Roman" w:cs="Times New Roman"/>
          <w:noProof/>
          <w:sz w:val="24"/>
          <w:szCs w:val="24"/>
        </w:rPr>
        <w:t>Letten, A. D., M. K. Dhami, P.-J. Ke, and T. Fukami. 2018. Species coexistence through simultaneous fluctuation-dependent mechanisms. Proceedings of the National Academy of Sciences 115:6745 LP-6750.</w:t>
      </w:r>
    </w:p>
    <w:p w14:paraId="58353E1D" w14:textId="77777777" w:rsidR="008224A7" w:rsidRPr="008224A7" w:rsidRDefault="008224A7" w:rsidP="008224A7">
      <w:pPr>
        <w:widowControl w:val="0"/>
        <w:autoSpaceDE w:val="0"/>
        <w:autoSpaceDN w:val="0"/>
        <w:adjustRightInd w:val="0"/>
        <w:spacing w:line="360" w:lineRule="auto"/>
        <w:ind w:left="480" w:hanging="480"/>
        <w:rPr>
          <w:rFonts w:ascii="Times New Roman" w:hAnsi="Times New Roman" w:cs="Times New Roman"/>
          <w:noProof/>
          <w:sz w:val="24"/>
          <w:szCs w:val="24"/>
        </w:rPr>
      </w:pPr>
      <w:r w:rsidRPr="008224A7">
        <w:rPr>
          <w:rFonts w:ascii="Times New Roman" w:hAnsi="Times New Roman" w:cs="Times New Roman"/>
          <w:noProof/>
          <w:sz w:val="24"/>
          <w:szCs w:val="24"/>
        </w:rPr>
        <w:t>Letten, A. D., P. J. Ke, and T. Fukami. 2017. Linking modern coexistence theory and contemporary niche theory. Ecological Monographs 87:161–177.</w:t>
      </w:r>
    </w:p>
    <w:p w14:paraId="0D9CCB69" w14:textId="77777777" w:rsidR="008224A7" w:rsidRPr="008224A7" w:rsidRDefault="008224A7" w:rsidP="008224A7">
      <w:pPr>
        <w:widowControl w:val="0"/>
        <w:autoSpaceDE w:val="0"/>
        <w:autoSpaceDN w:val="0"/>
        <w:adjustRightInd w:val="0"/>
        <w:spacing w:line="360" w:lineRule="auto"/>
        <w:ind w:left="480" w:hanging="480"/>
        <w:rPr>
          <w:rFonts w:ascii="Times New Roman" w:hAnsi="Times New Roman" w:cs="Times New Roman"/>
          <w:noProof/>
          <w:sz w:val="24"/>
          <w:szCs w:val="24"/>
        </w:rPr>
      </w:pPr>
      <w:r w:rsidRPr="008224A7">
        <w:rPr>
          <w:rFonts w:ascii="Times New Roman" w:hAnsi="Times New Roman" w:cs="Times New Roman"/>
          <w:noProof/>
          <w:sz w:val="24"/>
          <w:szCs w:val="24"/>
        </w:rPr>
        <w:t>Levine, J. M., and J. HilleRisLambers. 2009. The importance of niches for the maintenance of species diversity. Nature 461:254–7.</w:t>
      </w:r>
    </w:p>
    <w:p w14:paraId="53342BB2" w14:textId="77777777" w:rsidR="008224A7" w:rsidRPr="008224A7" w:rsidRDefault="008224A7" w:rsidP="008224A7">
      <w:pPr>
        <w:widowControl w:val="0"/>
        <w:autoSpaceDE w:val="0"/>
        <w:autoSpaceDN w:val="0"/>
        <w:adjustRightInd w:val="0"/>
        <w:spacing w:line="360" w:lineRule="auto"/>
        <w:ind w:left="480" w:hanging="480"/>
        <w:rPr>
          <w:rFonts w:ascii="Times New Roman" w:hAnsi="Times New Roman" w:cs="Times New Roman"/>
          <w:noProof/>
          <w:sz w:val="24"/>
          <w:szCs w:val="24"/>
        </w:rPr>
      </w:pPr>
      <w:r w:rsidRPr="008224A7">
        <w:rPr>
          <w:rFonts w:ascii="Times New Roman" w:hAnsi="Times New Roman" w:cs="Times New Roman"/>
          <w:noProof/>
          <w:sz w:val="24"/>
          <w:szCs w:val="24"/>
        </w:rPr>
        <w:t>MacArthur, R. 1969. Species packing, and what competition minimizes. Proceedings of the National Academy of Sciences of the United States of America 64:1369–71.</w:t>
      </w:r>
    </w:p>
    <w:p w14:paraId="137D407B" w14:textId="77777777" w:rsidR="008224A7" w:rsidRPr="008224A7" w:rsidRDefault="008224A7" w:rsidP="008224A7">
      <w:pPr>
        <w:widowControl w:val="0"/>
        <w:autoSpaceDE w:val="0"/>
        <w:autoSpaceDN w:val="0"/>
        <w:adjustRightInd w:val="0"/>
        <w:spacing w:line="360" w:lineRule="auto"/>
        <w:ind w:left="480" w:hanging="480"/>
        <w:rPr>
          <w:rFonts w:ascii="Times New Roman" w:hAnsi="Times New Roman" w:cs="Times New Roman"/>
          <w:noProof/>
          <w:sz w:val="24"/>
          <w:szCs w:val="24"/>
        </w:rPr>
      </w:pPr>
      <w:r w:rsidRPr="008224A7">
        <w:rPr>
          <w:rFonts w:ascii="Times New Roman" w:hAnsi="Times New Roman" w:cs="Times New Roman"/>
          <w:noProof/>
          <w:sz w:val="24"/>
          <w:szCs w:val="24"/>
        </w:rPr>
        <w:t>MacArthur, R. 1970. Species packing and competitive equilibrium for many species. Theoretical Population Biology 1:1–11.</w:t>
      </w:r>
    </w:p>
    <w:p w14:paraId="471F68FA" w14:textId="77777777" w:rsidR="008224A7" w:rsidRPr="008224A7" w:rsidRDefault="008224A7" w:rsidP="008224A7">
      <w:pPr>
        <w:widowControl w:val="0"/>
        <w:autoSpaceDE w:val="0"/>
        <w:autoSpaceDN w:val="0"/>
        <w:adjustRightInd w:val="0"/>
        <w:spacing w:line="360" w:lineRule="auto"/>
        <w:ind w:left="480" w:hanging="480"/>
        <w:rPr>
          <w:rFonts w:ascii="Times New Roman" w:hAnsi="Times New Roman" w:cs="Times New Roman"/>
          <w:noProof/>
          <w:sz w:val="24"/>
          <w:szCs w:val="24"/>
        </w:rPr>
      </w:pPr>
      <w:r w:rsidRPr="008224A7">
        <w:rPr>
          <w:rFonts w:ascii="Times New Roman" w:hAnsi="Times New Roman" w:cs="Times New Roman"/>
          <w:noProof/>
          <w:sz w:val="24"/>
          <w:szCs w:val="24"/>
        </w:rPr>
        <w:t>Schoener, T. W. 1974. Some Methods for Calculating Competition Coefficients from Resource-Utilization Spectra. The American Naturalist 108:332–340.</w:t>
      </w:r>
    </w:p>
    <w:p w14:paraId="1B0B24CD" w14:textId="77777777" w:rsidR="008224A7" w:rsidRPr="008224A7" w:rsidRDefault="008224A7" w:rsidP="008224A7">
      <w:pPr>
        <w:widowControl w:val="0"/>
        <w:autoSpaceDE w:val="0"/>
        <w:autoSpaceDN w:val="0"/>
        <w:adjustRightInd w:val="0"/>
        <w:spacing w:line="360" w:lineRule="auto"/>
        <w:ind w:left="480" w:hanging="480"/>
        <w:rPr>
          <w:rFonts w:ascii="Times New Roman" w:hAnsi="Times New Roman" w:cs="Times New Roman"/>
          <w:noProof/>
          <w:sz w:val="24"/>
        </w:rPr>
      </w:pPr>
      <w:r w:rsidRPr="008224A7">
        <w:rPr>
          <w:rFonts w:ascii="Times New Roman" w:hAnsi="Times New Roman" w:cs="Times New Roman"/>
          <w:noProof/>
          <w:sz w:val="24"/>
          <w:szCs w:val="24"/>
        </w:rPr>
        <w:t>Tilman, D. 1977. Resource competition between plankton algae: An experimental and theoretical approach. EcologyEcology 58:338–348.</w:t>
      </w:r>
    </w:p>
    <w:p w14:paraId="27AE109A" w14:textId="6727DB2A" w:rsidR="004044A2" w:rsidRPr="00B0403D" w:rsidRDefault="00FA6582"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BA5CE2">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Godwin, Casey" w:date="2018-10-22T15:18:00Z" w:initials="GC">
    <w:p w14:paraId="50DDE421" w14:textId="2955A995" w:rsidR="00CE1DD8" w:rsidRDefault="00CE1DD8">
      <w:pPr>
        <w:pStyle w:val="CommentText"/>
      </w:pPr>
      <w:r>
        <w:rPr>
          <w:rStyle w:val="CommentReference"/>
        </w:rPr>
        <w:annotationRef/>
      </w:r>
      <w:r>
        <w:t>This introduction does a nice job covering a large amount of work, but it’s not until this paragraph that we see where the paper is headed. I suggest collapsing the paragraph on neutral theory – it is not clear to me why it needs its own paragraph. Similarly, the introduction of Chesson’s inequality spans two paragraphs of the intro. Two paragraphs of history/background before we get to the point that Chesson’s framework did not come with a prescribed empirical method for empirical work</w:t>
      </w:r>
    </w:p>
  </w:comment>
  <w:comment w:id="10" w:author="Godwin, Casey" w:date="2018-10-22T15:26:00Z" w:initials="GC">
    <w:p w14:paraId="4F81921C" w14:textId="4E55EFE0" w:rsidR="00CE1DD8" w:rsidRDefault="00CE1DD8">
      <w:pPr>
        <w:pStyle w:val="CommentText"/>
      </w:pPr>
      <w:r>
        <w:rPr>
          <w:rStyle w:val="CommentReference"/>
        </w:rPr>
        <w:annotationRef/>
      </w:r>
      <w:r>
        <w:t xml:space="preserve">Established? Without going into more detail on the development of the fields, we need a clear &amp; referenced statement for why Chesson’s framework is accepted as the present state of the field and previous approaches based on niche differences only or neutral theory alone are inadequate. </w:t>
      </w:r>
    </w:p>
  </w:comment>
  <w:comment w:id="11" w:author="Godwin, Casey" w:date="2018-10-22T15:50:00Z" w:initials="GC">
    <w:p w14:paraId="6CB101AB" w14:textId="291D3992" w:rsidR="00CE1DD8" w:rsidRDefault="00CE1DD8">
      <w:pPr>
        <w:pStyle w:val="CommentText"/>
      </w:pPr>
      <w:r>
        <w:rPr>
          <w:rStyle w:val="CommentReference"/>
        </w:rPr>
        <w:annotationRef/>
      </w:r>
      <w:r>
        <w:t xml:space="preserve">Is it safe to say that Chesson did not prescribe a means of quantifying ND and RFD in these original papers? If so, then I think that we should say that here. </w:t>
      </w:r>
    </w:p>
  </w:comment>
  <w:comment w:id="15" w:author="Godwin, Casey" w:date="2018-10-22T15:29:00Z" w:initials="GC">
    <w:p w14:paraId="4C35CB3C" w14:textId="42392F96" w:rsidR="00CE1DD8" w:rsidRDefault="00CE1DD8">
      <w:pPr>
        <w:pStyle w:val="CommentText"/>
      </w:pPr>
      <w:r>
        <w:rPr>
          <w:rStyle w:val="CommentReference"/>
        </w:rPr>
        <w:annotationRef/>
      </w:r>
      <w:r>
        <w:t xml:space="preserve">Strength of competition should be interaction coefficients, but neither of the papers that introduced this method showed how sensitivity coefficiencts can be turned into interaction coefficients. </w:t>
      </w:r>
    </w:p>
  </w:comment>
  <w:comment w:id="18" w:author="Godwin, Casey" w:date="2018-10-22T16:00:00Z" w:initials="GC">
    <w:p w14:paraId="4B8C2C39" w14:textId="098C113B" w:rsidR="00CE1DD8" w:rsidRDefault="00CE1DD8">
      <w:pPr>
        <w:pStyle w:val="CommentText"/>
      </w:pPr>
      <w:r>
        <w:rPr>
          <w:rStyle w:val="CommentReference"/>
        </w:rPr>
        <w:annotationRef/>
      </w:r>
      <w:r>
        <w:t xml:space="preserve">We need to clarify our definitions of methods and models. The highlighted sentence above does this well. Models are sets of equations that govern population dynamics, but by themselves make no prediction for MCT. Methods are empirical approaches toward quantifying ND/RFD. Multiple methods can rely upon the same model. </w:t>
      </w:r>
    </w:p>
  </w:comment>
  <w:comment w:id="24" w:author="Godwin, Casey" w:date="2018-10-24T07:00:00Z" w:initials="GC">
    <w:p w14:paraId="173BCFDC" w14:textId="4A193C2F" w:rsidR="00CE1DD8" w:rsidRDefault="00CE1DD8">
      <w:pPr>
        <w:pStyle w:val="CommentText"/>
      </w:pPr>
      <w:r>
        <w:rPr>
          <w:rStyle w:val="CommentReference"/>
        </w:rPr>
        <w:annotationRef/>
      </w:r>
      <w:r>
        <w:t xml:space="preserve">Recurring issue. I agree with how this is stated, but later in part 1 it becomes the measurements used to get alphas to get ND and RFD. Note that in the original papers describing the sensitivity method the alphas were not the parameter of interest, but instead they correctly showed how sensitivities relate to ND and RFD. </w:t>
      </w:r>
    </w:p>
  </w:comment>
  <w:comment w:id="25" w:author="Godwin, Casey" w:date="2018-10-24T09:59:00Z" w:initials="GC">
    <w:p w14:paraId="58DDA9BE" w14:textId="61FB5BD0" w:rsidR="00CE1DD8" w:rsidRDefault="00CE1DD8">
      <w:pPr>
        <w:pStyle w:val="CommentText"/>
      </w:pPr>
      <w:r>
        <w:rPr>
          <w:rStyle w:val="CommentReference"/>
        </w:rPr>
        <w:annotationRef/>
      </w:r>
      <w:bookmarkStart w:id="26" w:name="_GoBack"/>
      <w:bookmarkEnd w:id="26"/>
      <w:r>
        <w:t xml:space="preserve">For the other methods, we give some of the key assumptions. I suggest we do the same for this method as well. </w:t>
      </w:r>
    </w:p>
  </w:comment>
  <w:comment w:id="30" w:author="Godwin, Casey" w:date="2018-10-24T09:56:00Z" w:initials="GC">
    <w:p w14:paraId="3F54CED2" w14:textId="7875EAAC" w:rsidR="00CE1DD8" w:rsidRDefault="00CE1DD8">
      <w:pPr>
        <w:pStyle w:val="CommentText"/>
      </w:pPr>
      <w:r>
        <w:rPr>
          <w:rStyle w:val="CommentReference"/>
        </w:rPr>
        <w:annotationRef/>
      </w:r>
      <w:r>
        <w:t>Is this a per-capita term?</w:t>
      </w:r>
    </w:p>
  </w:comment>
  <w:comment w:id="69" w:author="Godwin, Casey" w:date="2018-10-24T10:10:00Z" w:initials="GC">
    <w:p w14:paraId="358B539E" w14:textId="41D40D41" w:rsidR="00CE1DD8" w:rsidRDefault="00CE1DD8">
      <w:pPr>
        <w:pStyle w:val="CommentText"/>
      </w:pPr>
      <w:r>
        <w:rPr>
          <w:rStyle w:val="CommentReference"/>
        </w:rPr>
        <w:annotationRef/>
      </w:r>
      <w:r>
        <w:t>I am confused, is this different from the previous sentence?</w:t>
      </w:r>
    </w:p>
  </w:comment>
  <w:comment w:id="76" w:author="Godwin, Casey" w:date="2018-10-24T10:11:00Z" w:initials="GC">
    <w:p w14:paraId="174FAF2A" w14:textId="206400CB" w:rsidR="00CE1DD8" w:rsidRDefault="00CE1DD8">
      <w:pPr>
        <w:pStyle w:val="CommentText"/>
      </w:pPr>
      <w:r>
        <w:rPr>
          <w:rStyle w:val="CommentReference"/>
        </w:rPr>
        <w:annotationRef/>
      </w:r>
      <w:r>
        <w:t>We make the point elsewhere, but is it not true that whenever growth rates are dependent upon an abiotic or biotic factor in a non-linear relationship (e.g. temperature, light, predation), that there is a risk of the interaction coefficients being density depndent?</w:t>
      </w:r>
    </w:p>
  </w:comment>
  <w:comment w:id="125" w:author="Godwin, Casey" w:date="2018-10-24T10:48:00Z" w:initials="GC">
    <w:p w14:paraId="152BD4BF" w14:textId="79635655" w:rsidR="00CE1DD8" w:rsidRDefault="00CE1DD8">
      <w:pPr>
        <w:pStyle w:val="CommentText"/>
      </w:pPr>
      <w:r>
        <w:rPr>
          <w:rStyle w:val="CommentReference"/>
        </w:rPr>
        <w:annotationRef/>
      </w:r>
      <w:r>
        <w:t>I propose that this should be part of Part 1</w:t>
      </w:r>
    </w:p>
  </w:comment>
  <w:comment w:id="131" w:author="Godwin, Casey" w:date="2018-10-24T10:29:00Z" w:initials="GC">
    <w:p w14:paraId="5F792AB1" w14:textId="1E6E1BAE" w:rsidR="00CE1DD8" w:rsidRDefault="00CE1DD8">
      <w:pPr>
        <w:pStyle w:val="CommentText"/>
      </w:pPr>
      <w:r>
        <w:rPr>
          <w:rStyle w:val="CommentReference"/>
        </w:rPr>
        <w:annotationRef/>
      </w:r>
      <w:r>
        <w:t>What is the value of adding this? I think that this serves to confuse the reader</w:t>
      </w:r>
    </w:p>
  </w:comment>
  <w:comment w:id="136" w:author="Godwin, Casey" w:date="2018-10-24T10:31:00Z" w:initials="GC">
    <w:p w14:paraId="796BFED9" w14:textId="7B6DB62D" w:rsidR="00CE1DD8" w:rsidRDefault="00CE1DD8">
      <w:pPr>
        <w:pStyle w:val="CommentText"/>
      </w:pPr>
      <w:r>
        <w:rPr>
          <w:rStyle w:val="CommentReference"/>
        </w:rPr>
        <w:annotationRef/>
      </w:r>
      <w:r>
        <w:t xml:space="preserve">By this logic, the Letten’s method is also identical. There is no reason to expect that the alphas from the sensitivity method are density-independent. They are specific to the condition of species invasion, just like Letten’s method. I suggest writing this as a single sentence and updating the table. If a ‘tweak’ makes the sensitivity method match LV, then a re-arrangement of the other two methods is no different. </w:t>
      </w:r>
    </w:p>
  </w:comment>
  <w:comment w:id="140" w:author="Godwin, Casey" w:date="2018-10-24T10:37:00Z" w:initials="GC">
    <w:p w14:paraId="2A181FE4" w14:textId="5461ED59" w:rsidR="00CE1DD8" w:rsidRDefault="00CE1DD8">
      <w:pPr>
        <w:pStyle w:val="CommentText"/>
      </w:pPr>
      <w:r>
        <w:rPr>
          <w:rStyle w:val="CommentReference"/>
        </w:rPr>
        <w:annotationRef/>
      </w:r>
      <w:r>
        <w:t>This is not consistent with what we argue in Part 1 and in the supplemental simulations</w:t>
      </w:r>
    </w:p>
  </w:comment>
  <w:comment w:id="141" w:author="Godwin, Casey" w:date="2018-10-24T10:38:00Z" w:initials="GC">
    <w:p w14:paraId="37763A9D" w14:textId="4856217A" w:rsidR="00CE1DD8" w:rsidRDefault="00CE1DD8">
      <w:pPr>
        <w:pStyle w:val="CommentText"/>
      </w:pPr>
      <w:r>
        <w:rPr>
          <w:rStyle w:val="CommentReference"/>
        </w:rPr>
        <w:annotationRef/>
      </w:r>
      <w:r>
        <w:t>Not where this belongs</w:t>
      </w:r>
    </w:p>
  </w:comment>
  <w:comment w:id="142" w:author="Godwin, Casey" w:date="2018-10-24T10:39:00Z" w:initials="GC">
    <w:p w14:paraId="712FC3C0" w14:textId="34747864" w:rsidR="00CE1DD8" w:rsidRDefault="00CE1DD8">
      <w:pPr>
        <w:pStyle w:val="CommentText"/>
      </w:pPr>
      <w:r>
        <w:rPr>
          <w:rStyle w:val="CommentReference"/>
        </w:rPr>
        <w:annotationRef/>
      </w:r>
      <w:r>
        <w:t xml:space="preserve">Is this saying that if you don’t do the experiment right, you should not apply the calculations specified in the method? </w:t>
      </w:r>
    </w:p>
  </w:comment>
  <w:comment w:id="143" w:author="Godwin, Casey" w:date="2018-10-24T10:44:00Z" w:initials="GC">
    <w:p w14:paraId="0D415D25" w14:textId="733C80BE" w:rsidR="00CE1DD8" w:rsidRDefault="00CE1DD8">
      <w:pPr>
        <w:pStyle w:val="CommentText"/>
      </w:pPr>
      <w:r>
        <w:rPr>
          <w:rStyle w:val="CommentReference"/>
        </w:rPr>
        <w:annotationRef/>
      </w:r>
      <w:r>
        <w:t>Now we skip ahead to the middle of Table 2?</w:t>
      </w:r>
    </w:p>
  </w:comment>
  <w:comment w:id="144" w:author="Godwin, Casey" w:date="2018-10-24T10:46:00Z" w:initials="GC">
    <w:p w14:paraId="79429E26" w14:textId="19EF578D" w:rsidR="00CE1DD8" w:rsidRDefault="00CE1DD8">
      <w:pPr>
        <w:pStyle w:val="CommentText"/>
      </w:pPr>
      <w:r>
        <w:rPr>
          <w:rStyle w:val="CommentReference"/>
        </w:rPr>
        <w:annotationRef/>
      </w:r>
      <w:r>
        <w:t xml:space="preserve">See my previous comments. These methods produce density-dependent estimates of alpha when evaluated as models outside the specified conditions. In en experiment, there is no guarantee that the other three methods would not do the same thing. The only place where this is a major issue that we need to highlight is NFD, otherwise, if you do the experiments right and meet their assumptions, density-dependence of alphas does not matter. </w:t>
      </w:r>
    </w:p>
  </w:comment>
  <w:comment w:id="177" w:author="Godwin, Casey" w:date="2018-10-24T11:08:00Z" w:initials="GC">
    <w:p w14:paraId="76F13D00" w14:textId="1F70D057" w:rsidR="00CE1DD8" w:rsidRDefault="00CE1DD8">
      <w:pPr>
        <w:pStyle w:val="CommentText"/>
      </w:pPr>
      <w:r>
        <w:rPr>
          <w:rStyle w:val="CommentReference"/>
        </w:rPr>
        <w:annotationRef/>
      </w:r>
      <w:r>
        <w:t>Redundant and needs to be condensed.</w:t>
      </w:r>
    </w:p>
  </w:comment>
  <w:comment w:id="178" w:author="Godwin, Casey" w:date="2018-10-24T11:09:00Z" w:initials="GC">
    <w:p w14:paraId="3E0550A6" w14:textId="66469346" w:rsidR="00CE1DD8" w:rsidRDefault="00CE1DD8">
      <w:pPr>
        <w:pStyle w:val="CommentText"/>
      </w:pPr>
      <w:r>
        <w:rPr>
          <w:rStyle w:val="CommentReference"/>
        </w:rPr>
        <w:annotationRef/>
      </w:r>
      <w:r>
        <w:t>I’m lost by this point in the paragraph. Can this be shortened to three sentences? 1. Only sensitivity method works for more than 2 spp. 2. Need to assume that resident consortium is self-stable. 3. The last sentece you have already</w:t>
      </w:r>
    </w:p>
  </w:comment>
  <w:comment w:id="185" w:author="Godwin, Casey" w:date="2018-10-24T11:13:00Z" w:initials="GC">
    <w:p w14:paraId="0A668D86" w14:textId="66F41CB7" w:rsidR="00CE1DD8" w:rsidRDefault="00CE1DD8">
      <w:pPr>
        <w:pStyle w:val="CommentText"/>
      </w:pPr>
      <w:r>
        <w:rPr>
          <w:rStyle w:val="CommentReference"/>
        </w:rPr>
        <w:annotationRef/>
      </w:r>
      <w:r>
        <w:t>This feels out of place. Should this be moved to the first paragraph describing the table?</w:t>
      </w:r>
    </w:p>
  </w:comment>
  <w:comment w:id="217" w:author="Godwin, Casey" w:date="2018-10-24T11:27:00Z" w:initials="GC">
    <w:p w14:paraId="6B20130C" w14:textId="13EBC16B" w:rsidR="00CE1DD8" w:rsidRDefault="00CE1DD8">
      <w:pPr>
        <w:pStyle w:val="CommentText"/>
      </w:pPr>
      <w:r>
        <w:rPr>
          <w:rStyle w:val="CommentReference"/>
        </w:rPr>
        <w:annotationRef/>
      </w:r>
      <w:r>
        <w:t>This feels unfinished to me. It is unclear whether the message is 1) don’t synthesize, 2) synthesize with caution, or 3) There are specific ways that synthesis could be appropriate</w:t>
      </w:r>
    </w:p>
  </w:comment>
  <w:comment w:id="220" w:author="Godwin, Casey" w:date="2018-10-24T11:31:00Z" w:initials="GC">
    <w:p w14:paraId="42FCF9AF" w14:textId="27EE1705" w:rsidR="00CE1DD8" w:rsidRDefault="00CE1DD8">
      <w:pPr>
        <w:pStyle w:val="CommentText"/>
      </w:pPr>
      <w:r>
        <w:rPr>
          <w:rStyle w:val="CommentReference"/>
        </w:rPr>
        <w:annotationRef/>
      </w:r>
      <w:r>
        <w:t>Please see my comments in Powerpoint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DDE421" w15:done="0"/>
  <w15:commentEx w15:paraId="4F81921C" w15:done="0"/>
  <w15:commentEx w15:paraId="6CB101AB" w15:done="0"/>
  <w15:commentEx w15:paraId="4C35CB3C" w15:done="0"/>
  <w15:commentEx w15:paraId="4B8C2C39" w15:done="0"/>
  <w15:commentEx w15:paraId="173BCFDC" w15:done="0"/>
  <w15:commentEx w15:paraId="58DDA9BE" w15:done="0"/>
  <w15:commentEx w15:paraId="3F54CED2" w15:done="0"/>
  <w15:commentEx w15:paraId="358B539E" w15:done="0"/>
  <w15:commentEx w15:paraId="174FAF2A" w15:done="0"/>
  <w15:commentEx w15:paraId="152BD4BF" w15:done="0"/>
  <w15:commentEx w15:paraId="5F792AB1" w15:done="0"/>
  <w15:commentEx w15:paraId="796BFED9" w15:done="0"/>
  <w15:commentEx w15:paraId="2A181FE4" w15:done="0"/>
  <w15:commentEx w15:paraId="37763A9D" w15:done="0"/>
  <w15:commentEx w15:paraId="712FC3C0" w15:done="0"/>
  <w15:commentEx w15:paraId="0D415D25" w15:done="0"/>
  <w15:commentEx w15:paraId="79429E26" w15:done="0"/>
  <w15:commentEx w15:paraId="76F13D00" w15:done="0"/>
  <w15:commentEx w15:paraId="3E0550A6" w15:done="0"/>
  <w15:commentEx w15:paraId="0A668D86" w15:done="0"/>
  <w15:commentEx w15:paraId="6B20130C" w15:done="0"/>
  <w15:commentEx w15:paraId="42FCF9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DDE421" w16cid:durableId="1F7868D3"/>
  <w16cid:commentId w16cid:paraId="4F81921C" w16cid:durableId="1F786A9B"/>
  <w16cid:commentId w16cid:paraId="6CB101AB" w16cid:durableId="1F78705C"/>
  <w16cid:commentId w16cid:paraId="4C35CB3C" w16cid:durableId="1F786B5A"/>
  <w16cid:commentId w16cid:paraId="4B8C2C39" w16cid:durableId="1F7872B7"/>
  <w16cid:commentId w16cid:paraId="173BCFDC" w16cid:durableId="1F7A9701"/>
  <w16cid:commentId w16cid:paraId="58DDA9BE" w16cid:durableId="1F7AC10A"/>
  <w16cid:commentId w16cid:paraId="3F54CED2" w16cid:durableId="1F7AC046"/>
  <w16cid:commentId w16cid:paraId="358B539E" w16cid:durableId="1F7AC399"/>
  <w16cid:commentId w16cid:paraId="174FAF2A" w16cid:durableId="1F7AC3D3"/>
  <w16cid:commentId w16cid:paraId="152BD4BF" w16cid:durableId="1F7ACC99"/>
  <w16cid:commentId w16cid:paraId="5F792AB1" w16cid:durableId="1F7AC7F6"/>
  <w16cid:commentId w16cid:paraId="796BFED9" w16cid:durableId="1F7AC87A"/>
  <w16cid:commentId w16cid:paraId="2A181FE4" w16cid:durableId="1F7AC9DD"/>
  <w16cid:commentId w16cid:paraId="37763A9D" w16cid:durableId="1F7ACA0C"/>
  <w16cid:commentId w16cid:paraId="712FC3C0" w16cid:durableId="1F7ACA5D"/>
  <w16cid:commentId w16cid:paraId="0D415D25" w16cid:durableId="1F7ACB74"/>
  <w16cid:commentId w16cid:paraId="79429E26" w16cid:durableId="1F7ACC16"/>
  <w16cid:commentId w16cid:paraId="76F13D00" w16cid:durableId="1F7AD13E"/>
  <w16cid:commentId w16cid:paraId="3E0550A6" w16cid:durableId="1F7AD169"/>
  <w16cid:commentId w16cid:paraId="0A668D86" w16cid:durableId="1F7AD23D"/>
  <w16cid:commentId w16cid:paraId="6B20130C" w16cid:durableId="1F7AD5AC"/>
  <w16cid:commentId w16cid:paraId="42FCF9AF" w16cid:durableId="1F7AD6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3D8EC5" w14:textId="77777777" w:rsidR="00262A6B" w:rsidRDefault="00262A6B" w:rsidP="00EF42D4">
      <w:pPr>
        <w:spacing w:line="240" w:lineRule="auto"/>
      </w:pPr>
      <w:r>
        <w:separator/>
      </w:r>
    </w:p>
  </w:endnote>
  <w:endnote w:type="continuationSeparator" w:id="0">
    <w:p w14:paraId="4B8E1CDF" w14:textId="77777777" w:rsidR="00262A6B" w:rsidRDefault="00262A6B" w:rsidP="00EF42D4">
      <w:pPr>
        <w:spacing w:line="240" w:lineRule="auto"/>
      </w:pPr>
      <w:r>
        <w:continuationSeparator/>
      </w:r>
    </w:p>
  </w:endnote>
  <w:endnote w:type="continuationNotice" w:id="1">
    <w:p w14:paraId="791ADAF6" w14:textId="77777777" w:rsidR="00262A6B" w:rsidRDefault="00262A6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FCF327" w14:textId="77777777" w:rsidR="00262A6B" w:rsidRDefault="00262A6B" w:rsidP="00EF42D4">
      <w:pPr>
        <w:spacing w:line="240" w:lineRule="auto"/>
      </w:pPr>
      <w:r>
        <w:separator/>
      </w:r>
    </w:p>
  </w:footnote>
  <w:footnote w:type="continuationSeparator" w:id="0">
    <w:p w14:paraId="29295739" w14:textId="77777777" w:rsidR="00262A6B" w:rsidRDefault="00262A6B" w:rsidP="00EF42D4">
      <w:pPr>
        <w:spacing w:line="240" w:lineRule="auto"/>
      </w:pPr>
      <w:r>
        <w:continuationSeparator/>
      </w:r>
    </w:p>
  </w:footnote>
  <w:footnote w:type="continuationNotice" w:id="1">
    <w:p w14:paraId="5CF6E079" w14:textId="77777777" w:rsidR="00262A6B" w:rsidRDefault="00262A6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2"/>
  </w:num>
  <w:num w:numId="4">
    <w:abstractNumId w:val="8"/>
  </w:num>
  <w:num w:numId="5">
    <w:abstractNumId w:val="5"/>
  </w:num>
  <w:num w:numId="6">
    <w:abstractNumId w:val="4"/>
  </w:num>
  <w:num w:numId="7">
    <w:abstractNumId w:val="0"/>
  </w:num>
  <w:num w:numId="8">
    <w:abstractNumId w:val="6"/>
  </w:num>
  <w:num w:numId="9">
    <w:abstractNumId w:val="3"/>
  </w:num>
  <w:num w:numId="10">
    <w:abstractNumId w:val="10"/>
  </w:num>
  <w:num w:numId="1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F51"/>
    <w:rsid w:val="0002282F"/>
    <w:rsid w:val="00026027"/>
    <w:rsid w:val="000357A8"/>
    <w:rsid w:val="00037DD9"/>
    <w:rsid w:val="00040CFA"/>
    <w:rsid w:val="0004523D"/>
    <w:rsid w:val="0005123C"/>
    <w:rsid w:val="00065258"/>
    <w:rsid w:val="000657D1"/>
    <w:rsid w:val="000677FA"/>
    <w:rsid w:val="00073388"/>
    <w:rsid w:val="00073AD3"/>
    <w:rsid w:val="0008291C"/>
    <w:rsid w:val="0008493E"/>
    <w:rsid w:val="000865C1"/>
    <w:rsid w:val="00093C67"/>
    <w:rsid w:val="000A064D"/>
    <w:rsid w:val="000A2417"/>
    <w:rsid w:val="000A2482"/>
    <w:rsid w:val="000A3C20"/>
    <w:rsid w:val="000B0707"/>
    <w:rsid w:val="000B5960"/>
    <w:rsid w:val="000C2981"/>
    <w:rsid w:val="000D1B82"/>
    <w:rsid w:val="000D69FA"/>
    <w:rsid w:val="000E201E"/>
    <w:rsid w:val="000E65B9"/>
    <w:rsid w:val="000F21BA"/>
    <w:rsid w:val="00103FFB"/>
    <w:rsid w:val="00107107"/>
    <w:rsid w:val="001108C6"/>
    <w:rsid w:val="00110B8F"/>
    <w:rsid w:val="0011682C"/>
    <w:rsid w:val="00120378"/>
    <w:rsid w:val="0012326E"/>
    <w:rsid w:val="001263C4"/>
    <w:rsid w:val="00133E4D"/>
    <w:rsid w:val="00144BB6"/>
    <w:rsid w:val="0014663E"/>
    <w:rsid w:val="00152118"/>
    <w:rsid w:val="001532E7"/>
    <w:rsid w:val="001573CF"/>
    <w:rsid w:val="0017234A"/>
    <w:rsid w:val="00176B97"/>
    <w:rsid w:val="00181F81"/>
    <w:rsid w:val="001A7559"/>
    <w:rsid w:val="001B56F2"/>
    <w:rsid w:val="001C16F8"/>
    <w:rsid w:val="001C1ABD"/>
    <w:rsid w:val="001C2812"/>
    <w:rsid w:val="001C2A2C"/>
    <w:rsid w:val="001D22A2"/>
    <w:rsid w:val="001D468D"/>
    <w:rsid w:val="001E1092"/>
    <w:rsid w:val="001E52B3"/>
    <w:rsid w:val="001F1C04"/>
    <w:rsid w:val="001F41ED"/>
    <w:rsid w:val="001F4B16"/>
    <w:rsid w:val="001F4F32"/>
    <w:rsid w:val="001F6144"/>
    <w:rsid w:val="00205033"/>
    <w:rsid w:val="00207FE2"/>
    <w:rsid w:val="002166BD"/>
    <w:rsid w:val="00217247"/>
    <w:rsid w:val="00221A46"/>
    <w:rsid w:val="00222289"/>
    <w:rsid w:val="00222AD6"/>
    <w:rsid w:val="00240624"/>
    <w:rsid w:val="00244FA8"/>
    <w:rsid w:val="00245856"/>
    <w:rsid w:val="00251521"/>
    <w:rsid w:val="0025241C"/>
    <w:rsid w:val="00257214"/>
    <w:rsid w:val="00257A11"/>
    <w:rsid w:val="00262248"/>
    <w:rsid w:val="00262A6B"/>
    <w:rsid w:val="002653EA"/>
    <w:rsid w:val="002710F9"/>
    <w:rsid w:val="002719BF"/>
    <w:rsid w:val="0027496F"/>
    <w:rsid w:val="00277918"/>
    <w:rsid w:val="00290D67"/>
    <w:rsid w:val="0029101D"/>
    <w:rsid w:val="00294556"/>
    <w:rsid w:val="002A2FBF"/>
    <w:rsid w:val="002A3D2F"/>
    <w:rsid w:val="002B309B"/>
    <w:rsid w:val="002B3371"/>
    <w:rsid w:val="002C38A5"/>
    <w:rsid w:val="002F2925"/>
    <w:rsid w:val="002F32A4"/>
    <w:rsid w:val="003004E2"/>
    <w:rsid w:val="00301BB0"/>
    <w:rsid w:val="00303135"/>
    <w:rsid w:val="0030436C"/>
    <w:rsid w:val="00307DBE"/>
    <w:rsid w:val="00311B8A"/>
    <w:rsid w:val="0032042E"/>
    <w:rsid w:val="003236B8"/>
    <w:rsid w:val="00350690"/>
    <w:rsid w:val="00351A06"/>
    <w:rsid w:val="00360704"/>
    <w:rsid w:val="00371339"/>
    <w:rsid w:val="003718F2"/>
    <w:rsid w:val="00371AE2"/>
    <w:rsid w:val="00372CB1"/>
    <w:rsid w:val="00373549"/>
    <w:rsid w:val="00376E83"/>
    <w:rsid w:val="00385FA6"/>
    <w:rsid w:val="00396647"/>
    <w:rsid w:val="003A336D"/>
    <w:rsid w:val="003B67D4"/>
    <w:rsid w:val="003C4513"/>
    <w:rsid w:val="003C59E3"/>
    <w:rsid w:val="003D123F"/>
    <w:rsid w:val="003E0E34"/>
    <w:rsid w:val="003E1E8D"/>
    <w:rsid w:val="003E3CE9"/>
    <w:rsid w:val="003F4BFC"/>
    <w:rsid w:val="004044A2"/>
    <w:rsid w:val="00406D4A"/>
    <w:rsid w:val="00410070"/>
    <w:rsid w:val="00411B9B"/>
    <w:rsid w:val="00412528"/>
    <w:rsid w:val="0041296B"/>
    <w:rsid w:val="00412E32"/>
    <w:rsid w:val="00416398"/>
    <w:rsid w:val="00417181"/>
    <w:rsid w:val="004204E8"/>
    <w:rsid w:val="004227B0"/>
    <w:rsid w:val="004230EC"/>
    <w:rsid w:val="00424395"/>
    <w:rsid w:val="00440476"/>
    <w:rsid w:val="00457DD7"/>
    <w:rsid w:val="00460213"/>
    <w:rsid w:val="00461E2F"/>
    <w:rsid w:val="0049128C"/>
    <w:rsid w:val="00492A43"/>
    <w:rsid w:val="00493E47"/>
    <w:rsid w:val="004960EB"/>
    <w:rsid w:val="004A06CB"/>
    <w:rsid w:val="004A3870"/>
    <w:rsid w:val="004A606E"/>
    <w:rsid w:val="004A7794"/>
    <w:rsid w:val="004B260E"/>
    <w:rsid w:val="004B5E55"/>
    <w:rsid w:val="004C3CBA"/>
    <w:rsid w:val="004C66D1"/>
    <w:rsid w:val="004D02F2"/>
    <w:rsid w:val="004E1C7A"/>
    <w:rsid w:val="004E3C75"/>
    <w:rsid w:val="004E3F64"/>
    <w:rsid w:val="004E4F0B"/>
    <w:rsid w:val="004E6E9D"/>
    <w:rsid w:val="004E7989"/>
    <w:rsid w:val="004F2DE7"/>
    <w:rsid w:val="004F4786"/>
    <w:rsid w:val="004F6B56"/>
    <w:rsid w:val="0050450E"/>
    <w:rsid w:val="0050474B"/>
    <w:rsid w:val="00506AF9"/>
    <w:rsid w:val="00507DFC"/>
    <w:rsid w:val="00507EF7"/>
    <w:rsid w:val="0051418D"/>
    <w:rsid w:val="00517CE2"/>
    <w:rsid w:val="005349B2"/>
    <w:rsid w:val="00534CD5"/>
    <w:rsid w:val="00543372"/>
    <w:rsid w:val="005465FF"/>
    <w:rsid w:val="005505D8"/>
    <w:rsid w:val="005546E3"/>
    <w:rsid w:val="005629D3"/>
    <w:rsid w:val="00566AB3"/>
    <w:rsid w:val="00570EEB"/>
    <w:rsid w:val="0057587E"/>
    <w:rsid w:val="00580812"/>
    <w:rsid w:val="00581453"/>
    <w:rsid w:val="00582E9D"/>
    <w:rsid w:val="00582F46"/>
    <w:rsid w:val="00583CE3"/>
    <w:rsid w:val="00584038"/>
    <w:rsid w:val="00584734"/>
    <w:rsid w:val="005A406C"/>
    <w:rsid w:val="005A5909"/>
    <w:rsid w:val="005B0147"/>
    <w:rsid w:val="005B1A64"/>
    <w:rsid w:val="005B6D56"/>
    <w:rsid w:val="005B757E"/>
    <w:rsid w:val="005C1D36"/>
    <w:rsid w:val="005C49C8"/>
    <w:rsid w:val="005C6399"/>
    <w:rsid w:val="005D17A7"/>
    <w:rsid w:val="005D5244"/>
    <w:rsid w:val="005E19EC"/>
    <w:rsid w:val="005E2F4C"/>
    <w:rsid w:val="005F4379"/>
    <w:rsid w:val="005F6553"/>
    <w:rsid w:val="00602093"/>
    <w:rsid w:val="006060EF"/>
    <w:rsid w:val="00611362"/>
    <w:rsid w:val="0061153E"/>
    <w:rsid w:val="0061165B"/>
    <w:rsid w:val="00613B94"/>
    <w:rsid w:val="006165E6"/>
    <w:rsid w:val="00616D15"/>
    <w:rsid w:val="0062166B"/>
    <w:rsid w:val="00625364"/>
    <w:rsid w:val="0064191A"/>
    <w:rsid w:val="00645900"/>
    <w:rsid w:val="00645B6E"/>
    <w:rsid w:val="006521F0"/>
    <w:rsid w:val="00654BB8"/>
    <w:rsid w:val="00656FEF"/>
    <w:rsid w:val="00670F67"/>
    <w:rsid w:val="006746D5"/>
    <w:rsid w:val="00685B08"/>
    <w:rsid w:val="00694F7B"/>
    <w:rsid w:val="0069689A"/>
    <w:rsid w:val="006A208A"/>
    <w:rsid w:val="006A6A7F"/>
    <w:rsid w:val="006B264D"/>
    <w:rsid w:val="006B3871"/>
    <w:rsid w:val="006B3A7E"/>
    <w:rsid w:val="006C451A"/>
    <w:rsid w:val="006D1FDA"/>
    <w:rsid w:val="006E0547"/>
    <w:rsid w:val="006E6139"/>
    <w:rsid w:val="006E69F1"/>
    <w:rsid w:val="006F768A"/>
    <w:rsid w:val="0070393F"/>
    <w:rsid w:val="00703E71"/>
    <w:rsid w:val="00715006"/>
    <w:rsid w:val="00717E8B"/>
    <w:rsid w:val="00725D3C"/>
    <w:rsid w:val="00726870"/>
    <w:rsid w:val="00734FD8"/>
    <w:rsid w:val="00737B71"/>
    <w:rsid w:val="00746E00"/>
    <w:rsid w:val="0076155A"/>
    <w:rsid w:val="00764333"/>
    <w:rsid w:val="0077598A"/>
    <w:rsid w:val="00784767"/>
    <w:rsid w:val="00794E37"/>
    <w:rsid w:val="00796098"/>
    <w:rsid w:val="00796325"/>
    <w:rsid w:val="007A561A"/>
    <w:rsid w:val="007B1D87"/>
    <w:rsid w:val="007C0630"/>
    <w:rsid w:val="007C083B"/>
    <w:rsid w:val="007C3B2C"/>
    <w:rsid w:val="007D2365"/>
    <w:rsid w:val="007E2CE1"/>
    <w:rsid w:val="007F2691"/>
    <w:rsid w:val="007F61CF"/>
    <w:rsid w:val="008035B7"/>
    <w:rsid w:val="00803600"/>
    <w:rsid w:val="00803A21"/>
    <w:rsid w:val="008109E5"/>
    <w:rsid w:val="008224A7"/>
    <w:rsid w:val="0082257B"/>
    <w:rsid w:val="00824BB4"/>
    <w:rsid w:val="0083226F"/>
    <w:rsid w:val="00834358"/>
    <w:rsid w:val="00842C71"/>
    <w:rsid w:val="00847AD2"/>
    <w:rsid w:val="008507A4"/>
    <w:rsid w:val="00857924"/>
    <w:rsid w:val="00857975"/>
    <w:rsid w:val="0086054F"/>
    <w:rsid w:val="008643A1"/>
    <w:rsid w:val="008667CF"/>
    <w:rsid w:val="00867C65"/>
    <w:rsid w:val="00872C56"/>
    <w:rsid w:val="00873754"/>
    <w:rsid w:val="0087540E"/>
    <w:rsid w:val="008812D7"/>
    <w:rsid w:val="00883AA0"/>
    <w:rsid w:val="008846E0"/>
    <w:rsid w:val="008A1084"/>
    <w:rsid w:val="008A1B23"/>
    <w:rsid w:val="008A2DBA"/>
    <w:rsid w:val="008B3DD2"/>
    <w:rsid w:val="008D1F87"/>
    <w:rsid w:val="008F0F14"/>
    <w:rsid w:val="008F5F30"/>
    <w:rsid w:val="008F681E"/>
    <w:rsid w:val="00900E3F"/>
    <w:rsid w:val="00905F2D"/>
    <w:rsid w:val="00910192"/>
    <w:rsid w:val="00915EE2"/>
    <w:rsid w:val="009208E9"/>
    <w:rsid w:val="00921E26"/>
    <w:rsid w:val="00922CD4"/>
    <w:rsid w:val="0092330A"/>
    <w:rsid w:val="00924F07"/>
    <w:rsid w:val="00926697"/>
    <w:rsid w:val="00942458"/>
    <w:rsid w:val="0094303A"/>
    <w:rsid w:val="0094470B"/>
    <w:rsid w:val="00955FA3"/>
    <w:rsid w:val="009730B5"/>
    <w:rsid w:val="00987613"/>
    <w:rsid w:val="00992ECB"/>
    <w:rsid w:val="009A2907"/>
    <w:rsid w:val="009A32BB"/>
    <w:rsid w:val="009A4E83"/>
    <w:rsid w:val="009A7A0E"/>
    <w:rsid w:val="009B1545"/>
    <w:rsid w:val="009B4840"/>
    <w:rsid w:val="009B53A2"/>
    <w:rsid w:val="009B721E"/>
    <w:rsid w:val="009C53A1"/>
    <w:rsid w:val="009C62C1"/>
    <w:rsid w:val="009D46D8"/>
    <w:rsid w:val="009E0D39"/>
    <w:rsid w:val="009E12E1"/>
    <w:rsid w:val="009E2CCD"/>
    <w:rsid w:val="009E3B6D"/>
    <w:rsid w:val="009E5FED"/>
    <w:rsid w:val="009E6952"/>
    <w:rsid w:val="009F0993"/>
    <w:rsid w:val="009F29C6"/>
    <w:rsid w:val="009F328C"/>
    <w:rsid w:val="00A07639"/>
    <w:rsid w:val="00A122B9"/>
    <w:rsid w:val="00A20955"/>
    <w:rsid w:val="00A20C2B"/>
    <w:rsid w:val="00A21DAB"/>
    <w:rsid w:val="00A2668C"/>
    <w:rsid w:val="00A43FB1"/>
    <w:rsid w:val="00A4438F"/>
    <w:rsid w:val="00A57201"/>
    <w:rsid w:val="00A60FE8"/>
    <w:rsid w:val="00A62853"/>
    <w:rsid w:val="00A656E9"/>
    <w:rsid w:val="00A66529"/>
    <w:rsid w:val="00A70F62"/>
    <w:rsid w:val="00A7339A"/>
    <w:rsid w:val="00A74DF5"/>
    <w:rsid w:val="00A75607"/>
    <w:rsid w:val="00A87B14"/>
    <w:rsid w:val="00A91870"/>
    <w:rsid w:val="00A93810"/>
    <w:rsid w:val="00A96538"/>
    <w:rsid w:val="00AA1D9C"/>
    <w:rsid w:val="00AC0D57"/>
    <w:rsid w:val="00AC2B77"/>
    <w:rsid w:val="00AC35BA"/>
    <w:rsid w:val="00AC3B74"/>
    <w:rsid w:val="00AC55F4"/>
    <w:rsid w:val="00AD618D"/>
    <w:rsid w:val="00AD7F50"/>
    <w:rsid w:val="00AE0B43"/>
    <w:rsid w:val="00AE2061"/>
    <w:rsid w:val="00AE5D8D"/>
    <w:rsid w:val="00AE60AE"/>
    <w:rsid w:val="00AF006C"/>
    <w:rsid w:val="00AF79DB"/>
    <w:rsid w:val="00B0403D"/>
    <w:rsid w:val="00B047B2"/>
    <w:rsid w:val="00B105BA"/>
    <w:rsid w:val="00B10E8D"/>
    <w:rsid w:val="00B1163F"/>
    <w:rsid w:val="00B1291C"/>
    <w:rsid w:val="00B24FC3"/>
    <w:rsid w:val="00B30763"/>
    <w:rsid w:val="00B3508F"/>
    <w:rsid w:val="00B4260E"/>
    <w:rsid w:val="00B4642D"/>
    <w:rsid w:val="00B51AF7"/>
    <w:rsid w:val="00B52C74"/>
    <w:rsid w:val="00B53294"/>
    <w:rsid w:val="00B53CA3"/>
    <w:rsid w:val="00B6050D"/>
    <w:rsid w:val="00B6694B"/>
    <w:rsid w:val="00B676EB"/>
    <w:rsid w:val="00B71ACF"/>
    <w:rsid w:val="00B73CE7"/>
    <w:rsid w:val="00B76E7F"/>
    <w:rsid w:val="00B84357"/>
    <w:rsid w:val="00B90B60"/>
    <w:rsid w:val="00B93068"/>
    <w:rsid w:val="00BA0996"/>
    <w:rsid w:val="00BA135C"/>
    <w:rsid w:val="00BA1AEB"/>
    <w:rsid w:val="00BA3C0C"/>
    <w:rsid w:val="00BA5CE2"/>
    <w:rsid w:val="00BB1220"/>
    <w:rsid w:val="00BB2EB2"/>
    <w:rsid w:val="00BC04AA"/>
    <w:rsid w:val="00BC23F1"/>
    <w:rsid w:val="00BD3A7B"/>
    <w:rsid w:val="00BD7D2B"/>
    <w:rsid w:val="00BE5EBA"/>
    <w:rsid w:val="00BF5B0D"/>
    <w:rsid w:val="00C17DA9"/>
    <w:rsid w:val="00C2189E"/>
    <w:rsid w:val="00C23696"/>
    <w:rsid w:val="00C246EE"/>
    <w:rsid w:val="00C256F2"/>
    <w:rsid w:val="00C44A63"/>
    <w:rsid w:val="00C4550E"/>
    <w:rsid w:val="00C51B59"/>
    <w:rsid w:val="00C54394"/>
    <w:rsid w:val="00C57C5E"/>
    <w:rsid w:val="00C611F4"/>
    <w:rsid w:val="00C6492E"/>
    <w:rsid w:val="00C903A3"/>
    <w:rsid w:val="00C9580C"/>
    <w:rsid w:val="00CA292C"/>
    <w:rsid w:val="00CA55C7"/>
    <w:rsid w:val="00CB7848"/>
    <w:rsid w:val="00CC4294"/>
    <w:rsid w:val="00CE1DD8"/>
    <w:rsid w:val="00CE29AE"/>
    <w:rsid w:val="00CE35F7"/>
    <w:rsid w:val="00CF2794"/>
    <w:rsid w:val="00D02C6B"/>
    <w:rsid w:val="00D04358"/>
    <w:rsid w:val="00D0738E"/>
    <w:rsid w:val="00D07EFB"/>
    <w:rsid w:val="00D13915"/>
    <w:rsid w:val="00D163AA"/>
    <w:rsid w:val="00D17173"/>
    <w:rsid w:val="00D2074B"/>
    <w:rsid w:val="00D20E7A"/>
    <w:rsid w:val="00D239E5"/>
    <w:rsid w:val="00D23D1D"/>
    <w:rsid w:val="00D25414"/>
    <w:rsid w:val="00D34EB0"/>
    <w:rsid w:val="00D35FC3"/>
    <w:rsid w:val="00D3751B"/>
    <w:rsid w:val="00D37F9C"/>
    <w:rsid w:val="00D526F1"/>
    <w:rsid w:val="00D602AC"/>
    <w:rsid w:val="00D6430E"/>
    <w:rsid w:val="00D654A2"/>
    <w:rsid w:val="00D70762"/>
    <w:rsid w:val="00D82922"/>
    <w:rsid w:val="00D86582"/>
    <w:rsid w:val="00D97F9C"/>
    <w:rsid w:val="00DB6518"/>
    <w:rsid w:val="00DC47E9"/>
    <w:rsid w:val="00DC5055"/>
    <w:rsid w:val="00DC5134"/>
    <w:rsid w:val="00DC535B"/>
    <w:rsid w:val="00DD371C"/>
    <w:rsid w:val="00DD3906"/>
    <w:rsid w:val="00DD7F61"/>
    <w:rsid w:val="00DE2DDE"/>
    <w:rsid w:val="00DE4F2C"/>
    <w:rsid w:val="00DE62AA"/>
    <w:rsid w:val="00DE6B0C"/>
    <w:rsid w:val="00DF0C8E"/>
    <w:rsid w:val="00DF153E"/>
    <w:rsid w:val="00DF442A"/>
    <w:rsid w:val="00E04F80"/>
    <w:rsid w:val="00E10F6B"/>
    <w:rsid w:val="00E152D2"/>
    <w:rsid w:val="00E15436"/>
    <w:rsid w:val="00E249DA"/>
    <w:rsid w:val="00E43EC9"/>
    <w:rsid w:val="00E4489E"/>
    <w:rsid w:val="00E44EB7"/>
    <w:rsid w:val="00E71F1A"/>
    <w:rsid w:val="00E8424A"/>
    <w:rsid w:val="00E91710"/>
    <w:rsid w:val="00E95056"/>
    <w:rsid w:val="00EA0D10"/>
    <w:rsid w:val="00EB2889"/>
    <w:rsid w:val="00EB3CE4"/>
    <w:rsid w:val="00EC0F3A"/>
    <w:rsid w:val="00EC1BD5"/>
    <w:rsid w:val="00EC2AEA"/>
    <w:rsid w:val="00EC421F"/>
    <w:rsid w:val="00EC57D9"/>
    <w:rsid w:val="00ED0E26"/>
    <w:rsid w:val="00EF2766"/>
    <w:rsid w:val="00EF341F"/>
    <w:rsid w:val="00EF42D4"/>
    <w:rsid w:val="00EF616A"/>
    <w:rsid w:val="00EF7E9C"/>
    <w:rsid w:val="00F007F5"/>
    <w:rsid w:val="00F04515"/>
    <w:rsid w:val="00F0498A"/>
    <w:rsid w:val="00F13328"/>
    <w:rsid w:val="00F23A98"/>
    <w:rsid w:val="00F246A4"/>
    <w:rsid w:val="00F34BB5"/>
    <w:rsid w:val="00F43404"/>
    <w:rsid w:val="00F44A42"/>
    <w:rsid w:val="00F47F67"/>
    <w:rsid w:val="00F65828"/>
    <w:rsid w:val="00F65FDE"/>
    <w:rsid w:val="00F71118"/>
    <w:rsid w:val="00F71328"/>
    <w:rsid w:val="00F72867"/>
    <w:rsid w:val="00F72BD3"/>
    <w:rsid w:val="00F75215"/>
    <w:rsid w:val="00F90AF9"/>
    <w:rsid w:val="00F92F42"/>
    <w:rsid w:val="00FA1A3B"/>
    <w:rsid w:val="00FA51B9"/>
    <w:rsid w:val="00FA6582"/>
    <w:rsid w:val="00FB7B21"/>
    <w:rsid w:val="00FC0C4F"/>
    <w:rsid w:val="00FC5C6B"/>
    <w:rsid w:val="00FD0D28"/>
    <w:rsid w:val="00FD4CDD"/>
    <w:rsid w:val="00FD7F77"/>
    <w:rsid w:val="00FE1382"/>
    <w:rsid w:val="00FE21F6"/>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6A8851-2C2E-4A4D-A307-A72E49FE1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TotalTime>
  <Pages>37</Pages>
  <Words>18446</Words>
  <Characters>105145</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123345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13</cp:revision>
  <dcterms:created xsi:type="dcterms:W3CDTF">2018-11-07T18:27:00Z</dcterms:created>
  <dcterms:modified xsi:type="dcterms:W3CDTF">2018-11-10T22:38:00Z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