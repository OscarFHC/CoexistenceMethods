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xml:space="preserve">. These methods include negative frequency dependency method, sensitivity measurement in the mutual </w:t>
      </w:r>
      <w:proofErr w:type="spellStart"/>
      <w:r w:rsidR="0051418D">
        <w:rPr>
          <w:rFonts w:ascii="Times New Roman" w:hAnsi="Times New Roman" w:cs="Times New Roman"/>
          <w:sz w:val="24"/>
          <w:szCs w:val="24"/>
        </w:rPr>
        <w:t>invasibility</w:t>
      </w:r>
      <w:proofErr w:type="spellEnd"/>
      <w:r w:rsidR="0051418D">
        <w:rPr>
          <w:rFonts w:ascii="Times New Roman" w:hAnsi="Times New Roman" w:cs="Times New Roman"/>
          <w:sz w:val="24"/>
          <w:szCs w:val="24"/>
        </w:rPr>
        <w:t xml:space="preserve"> experiments, and fitting </w:t>
      </w:r>
      <w:proofErr w:type="spellStart"/>
      <w:r w:rsidR="0051418D">
        <w:rPr>
          <w:rFonts w:ascii="Times New Roman" w:hAnsi="Times New Roman" w:cs="Times New Roman"/>
          <w:sz w:val="24"/>
          <w:szCs w:val="24"/>
        </w:rPr>
        <w:t>Lotka</w:t>
      </w:r>
      <w:proofErr w:type="spellEnd"/>
      <w:r w:rsidR="0051418D">
        <w:rPr>
          <w:rFonts w:ascii="Times New Roman" w:hAnsi="Times New Roman" w:cs="Times New Roman"/>
          <w:sz w:val="24"/>
          <w:szCs w:val="24"/>
        </w:rPr>
        <w:t>-Volterra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7CF191E"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sidR="00DC5055">
        <w:rPr>
          <w:rFonts w:ascii="Times New Roman" w:hAnsi="Times New Roman" w:cs="Times New Roman"/>
          <w:sz w:val="24"/>
          <w:szCs w:val="24"/>
        </w:rPr>
        <w:t>are limited by</w:t>
      </w:r>
      <w:r w:rsidR="00DC5055" w:rsidRPr="00DE4F2C">
        <w:rPr>
          <w:rFonts w:ascii="Times New Roman" w:hAnsi="Times New Roman" w:cs="Times New Roman"/>
          <w:sz w:val="24"/>
          <w:szCs w:val="24"/>
        </w:rPr>
        <w:t xml:space="preserve"> </w:t>
      </w:r>
      <w:r w:rsidRPr="00DE4F2C">
        <w:rPr>
          <w:rFonts w:ascii="Times New Roman" w:hAnsi="Times New Roman" w:cs="Times New Roman"/>
          <w:sz w:val="24"/>
          <w:szCs w:val="24"/>
        </w:rPr>
        <w:t>different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0E238968"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w:t>
      </w:r>
      <w:r w:rsidR="00F43404" w:rsidRPr="00DE4F2C">
        <w:rPr>
          <w:rFonts w:ascii="Times New Roman" w:hAnsi="Times New Roman" w:cs="Times New Roman"/>
          <w:sz w:val="24"/>
          <w:szCs w:val="24"/>
        </w:rPr>
        <w:t>identical,</w:t>
      </w:r>
      <w:r w:rsidRPr="00DE4F2C">
        <w:rPr>
          <w:rFonts w:ascii="Times New Roman" w:hAnsi="Times New Roman" w:cs="Times New Roman"/>
          <w:sz w:val="24"/>
          <w:szCs w:val="24"/>
        </w:rPr>
        <w:t xml:space="preserve">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sidR="0050450E">
        <w:rPr>
          <w:rFonts w:ascii="Times New Roman" w:hAnsi="Times New Roman" w:cs="Times New Roman"/>
          <w:sz w:val="24"/>
          <w:szCs w:val="24"/>
        </w:rPr>
        <w:t xml:space="preserve"> among a pair of species</w:t>
      </w:r>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0" w:author="Godwin, Casey" w:date="2018-10-22T08:50:00Z">
        <w:r w:rsidR="0011682C">
          <w:rPr>
            <w:rFonts w:ascii="Times New Roman" w:hAnsi="Times New Roman" w:cs="Times New Roman"/>
            <w:sz w:val="24"/>
            <w:szCs w:val="24"/>
          </w:rPr>
          <w:t>ing</w:t>
        </w:r>
      </w:ins>
      <w:del w:id="1"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2"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3"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4" w:author="Godwin, Casey" w:date="2018-10-22T15:15:00Z">
        <w:r w:rsidR="00611362">
          <w:rPr>
            <w:rFonts w:ascii="Times New Roman" w:hAnsi="Times New Roman" w:cs="Times New Roman"/>
            <w:sz w:val="24"/>
            <w:szCs w:val="24"/>
          </w:rPr>
          <w:t xml:space="preserve">inequality provides a general framework for </w:t>
        </w:r>
      </w:ins>
      <w:ins w:id="5" w:author="Godwin, Casey" w:date="2018-10-22T15:17:00Z">
        <w:r w:rsidR="00611362">
          <w:rPr>
            <w:rFonts w:ascii="Times New Roman" w:hAnsi="Times New Roman" w:cs="Times New Roman"/>
            <w:sz w:val="24"/>
            <w:szCs w:val="24"/>
          </w:rPr>
          <w:t xml:space="preserve">predicting </w:t>
        </w:r>
      </w:ins>
      <w:ins w:id="6" w:author="Godwin, Casey" w:date="2018-10-22T15:15:00Z">
        <w:r w:rsidR="00611362">
          <w:rPr>
            <w:rFonts w:ascii="Times New Roman" w:hAnsi="Times New Roman" w:cs="Times New Roman"/>
            <w:sz w:val="24"/>
            <w:szCs w:val="24"/>
          </w:rPr>
          <w:t xml:space="preserve">species </w:t>
        </w:r>
        <w:commentRangeStart w:id="7"/>
        <w:r w:rsidR="00611362">
          <w:rPr>
            <w:rFonts w:ascii="Times New Roman" w:hAnsi="Times New Roman" w:cs="Times New Roman"/>
            <w:sz w:val="24"/>
            <w:szCs w:val="24"/>
          </w:rPr>
          <w:t>coexistence</w:t>
        </w:r>
      </w:ins>
      <w:commentRangeEnd w:id="7"/>
      <w:ins w:id="8" w:author="Godwin, Casey" w:date="2018-10-22T15:18:00Z">
        <w:r w:rsidR="00611362">
          <w:rPr>
            <w:rStyle w:val="CommentReference"/>
          </w:rPr>
          <w:commentReference w:id="7"/>
        </w:r>
      </w:ins>
      <w:del w:id="9"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0B6EB027" w:rsidR="0087540E" w:rsidRPr="00F43404"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0"/>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10"/>
      <w:r w:rsidR="00EC1BD5">
        <w:rPr>
          <w:rStyle w:val="CommentReference"/>
        </w:rPr>
        <w:commentReference w:id="10"/>
      </w:r>
      <w:r>
        <w:rPr>
          <w:rFonts w:ascii="Times New Roman" w:hAnsi="Times New Roman" w:cs="Times New Roman"/>
          <w:sz w:val="24"/>
          <w:szCs w:val="24"/>
        </w:rPr>
        <w:t xml:space="preserve">, much attention in ecology has turned towards the empirical measurement of niche and relative fitness differences. </w:t>
      </w:r>
      <w:commentRangeStart w:id="11"/>
      <w:r>
        <w:rPr>
          <w:rFonts w:ascii="Times New Roman" w:hAnsi="Times New Roman" w:cs="Times New Roman"/>
          <w:sz w:val="24"/>
          <w:szCs w:val="24"/>
        </w:rPr>
        <w:t>But</w:t>
      </w:r>
      <w:commentRangeEnd w:id="11"/>
      <w:r w:rsidR="00EF341F">
        <w:rPr>
          <w:rStyle w:val="CommentReference"/>
        </w:rPr>
        <w:commentReference w:id="11"/>
      </w:r>
      <w:r>
        <w:rPr>
          <w:rFonts w:ascii="Times New Roman" w:hAnsi="Times New Roman" w:cs="Times New Roman"/>
          <w:sz w:val="24"/>
          <w:szCs w:val="24"/>
        </w:rPr>
        <w:t xml:space="preserve"> as the new theory has caught the attention of empiricists, there has been a rapid proliferation in </w:t>
      </w:r>
      <w:del w:id="12"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utual-</w:t>
      </w:r>
      <w:proofErr w:type="spellStart"/>
      <w:r w:rsidR="00C246EE">
        <w:rPr>
          <w:rFonts w:ascii="Times New Roman" w:hAnsi="Times New Roman" w:cs="Times New Roman"/>
          <w:sz w:val="24"/>
          <w:szCs w:val="24"/>
        </w:rPr>
        <w:t>invasibility</w:t>
      </w:r>
      <w:proofErr w:type="spellEnd"/>
      <w:r w:rsidR="00C246EE">
        <w:rPr>
          <w:rFonts w:ascii="Times New Roman" w:hAnsi="Times New Roman" w:cs="Times New Roman"/>
          <w:sz w:val="24"/>
          <w:szCs w:val="24"/>
        </w:rPr>
        <w:t xml:space="preserve"> experiments to quantify the </w:t>
      </w:r>
      <w:del w:id="13" w:author="Godwin, Casey" w:date="2018-10-22T15:29:00Z">
        <w:r w:rsidR="00C246EE" w:rsidDel="00EC1BD5">
          <w:rPr>
            <w:rFonts w:ascii="Times New Roman" w:hAnsi="Times New Roman" w:cs="Times New Roman"/>
            <w:sz w:val="24"/>
            <w:szCs w:val="24"/>
          </w:rPr>
          <w:delText xml:space="preserve">strength of competition </w:delText>
        </w:r>
      </w:del>
      <w:ins w:id="14" w:author="Godwin, Casey" w:date="2018-10-22T15:29:00Z">
        <w:r w:rsidR="00EC1BD5">
          <w:rPr>
            <w:rFonts w:ascii="Times New Roman" w:hAnsi="Times New Roman" w:cs="Times New Roman"/>
            <w:sz w:val="24"/>
            <w:szCs w:val="24"/>
          </w:rPr>
          <w:t xml:space="preserve">sensitivity to </w:t>
        </w:r>
        <w:commentRangeStart w:id="15"/>
        <w:r w:rsidR="00EC1BD5">
          <w:rPr>
            <w:rFonts w:ascii="Times New Roman" w:hAnsi="Times New Roman" w:cs="Times New Roman"/>
            <w:sz w:val="24"/>
            <w:szCs w:val="24"/>
          </w:rPr>
          <w:t>competition</w:t>
        </w:r>
        <w:commentRangeEnd w:id="15"/>
        <w:r w:rsidR="00EC1BD5">
          <w:rPr>
            <w:rStyle w:val="CommentReference"/>
          </w:rPr>
          <w:commentReference w:id="15"/>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w:t>
      </w:r>
      <w:r w:rsidR="00C246EE">
        <w:rPr>
          <w:rFonts w:ascii="Times New Roman" w:hAnsi="Times New Roman" w:cs="Times New Roman"/>
          <w:sz w:val="24"/>
          <w:szCs w:val="24"/>
        </w:rPr>
        <w:lastRenderedPageBreak/>
        <w:t xml:space="preserve">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w:t>
      </w:r>
      <w:r w:rsidR="00C246EE" w:rsidRPr="00F43404">
        <w:rPr>
          <w:rFonts w:ascii="Times New Roman" w:hAnsi="Times New Roman" w:cs="Times New Roman"/>
          <w:sz w:val="24"/>
          <w:szCs w:val="24"/>
        </w:rPr>
        <w:t xml:space="preserve">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sidRPr="00F43404">
        <w:rPr>
          <w:rFonts w:ascii="Times New Roman" w:hAnsi="Times New Roman" w:cs="Times New Roman"/>
          <w:sz w:val="24"/>
          <w:szCs w:val="24"/>
        </w:rPr>
        <w:fldChar w:fldCharType="begin"/>
      </w:r>
      <w:r w:rsidR="00C246EE" w:rsidRPr="00F43404">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sidRPr="00F43404">
        <w:rPr>
          <w:rFonts w:ascii="Times New Roman" w:hAnsi="Times New Roman" w:cs="Times New Roman"/>
          <w:sz w:val="24"/>
          <w:szCs w:val="24"/>
        </w:rPr>
        <w:fldChar w:fldCharType="separate"/>
      </w:r>
      <w:r w:rsidR="00C246EE" w:rsidRPr="00F43404">
        <w:rPr>
          <w:rFonts w:ascii="Times New Roman" w:hAnsi="Times New Roman" w:cs="Times New Roman"/>
          <w:noProof/>
          <w:sz w:val="24"/>
          <w:szCs w:val="24"/>
        </w:rPr>
        <w:t>(Levine and HilleRisLambers 2009)</w:t>
      </w:r>
      <w:r w:rsidR="00C246EE" w:rsidRPr="00F43404">
        <w:rPr>
          <w:rFonts w:ascii="Times New Roman" w:hAnsi="Times New Roman" w:cs="Times New Roman"/>
          <w:sz w:val="24"/>
          <w:szCs w:val="24"/>
        </w:rPr>
        <w:fldChar w:fldCharType="end"/>
      </w:r>
      <w:r w:rsidR="00C246EE" w:rsidRPr="00F43404">
        <w:rPr>
          <w:rFonts w:ascii="Times New Roman" w:hAnsi="Times New Roman" w:cs="Times New Roman"/>
          <w:sz w:val="24"/>
          <w:szCs w:val="24"/>
        </w:rPr>
        <w:t xml:space="preserve">. </w:t>
      </w:r>
      <w:r w:rsidR="00A20955" w:rsidRPr="00F43404">
        <w:rPr>
          <w:rFonts w:ascii="Times New Roman" w:hAnsi="Times New Roman" w:cs="Times New Roman"/>
          <w:sz w:val="24"/>
          <w:szCs w:val="24"/>
        </w:rPr>
        <w:t>O</w:t>
      </w:r>
      <w:r w:rsidR="00C246EE" w:rsidRPr="00F43404">
        <w:rPr>
          <w:rFonts w:ascii="Times New Roman" w:hAnsi="Times New Roman" w:cs="Times New Roman"/>
          <w:sz w:val="24"/>
          <w:szCs w:val="24"/>
        </w:rPr>
        <w:t>thers</w:t>
      </w:r>
      <w:r w:rsidR="00A20955" w:rsidRPr="00F43404">
        <w:rPr>
          <w:rFonts w:ascii="Times New Roman" w:hAnsi="Times New Roman" w:cs="Times New Roman"/>
          <w:sz w:val="24"/>
          <w:szCs w:val="24"/>
        </w:rPr>
        <w:t xml:space="preserve"> empirical methods include fitting different growth models, including the </w:t>
      </w:r>
      <w:proofErr w:type="spellStart"/>
      <w:r w:rsidR="00A20955" w:rsidRPr="00F43404">
        <w:rPr>
          <w:rFonts w:ascii="Times New Roman" w:hAnsi="Times New Roman" w:cs="Times New Roman"/>
          <w:sz w:val="24"/>
          <w:szCs w:val="24"/>
        </w:rPr>
        <w:t>Lotka</w:t>
      </w:r>
      <w:proofErr w:type="spellEnd"/>
      <w:r w:rsidR="00A20955" w:rsidRPr="00F43404">
        <w:rPr>
          <w:rFonts w:ascii="Times New Roman" w:hAnsi="Times New Roman" w:cs="Times New Roman"/>
          <w:sz w:val="24"/>
          <w:szCs w:val="24"/>
        </w:rPr>
        <w:t>-Volterra model, MacArthur’s consumer model or Tilman’s consumer</w:t>
      </w:r>
      <w:r w:rsidR="008667CF" w:rsidRPr="00F43404">
        <w:rPr>
          <w:rFonts w:ascii="Times New Roman" w:hAnsi="Times New Roman" w:cs="Times New Roman"/>
          <w:sz w:val="24"/>
          <w:szCs w:val="24"/>
        </w:rPr>
        <w:t>-resource</w:t>
      </w:r>
      <w:r w:rsidR="00A20955" w:rsidRPr="00F43404">
        <w:rPr>
          <w:rFonts w:ascii="Times New Roman" w:hAnsi="Times New Roman" w:cs="Times New Roman"/>
          <w:sz w:val="24"/>
          <w:szCs w:val="24"/>
        </w:rPr>
        <w:t xml:space="preserve"> model, to empirical data to estimate ND and RFD. </w:t>
      </w:r>
    </w:p>
    <w:p w14:paraId="1D6C2A6C" w14:textId="0CCB1327" w:rsidR="0087540E" w:rsidRPr="0087540E" w:rsidRDefault="00C246EE" w:rsidP="0087540E">
      <w:pPr>
        <w:pStyle w:val="Normal1"/>
        <w:spacing w:line="360" w:lineRule="auto"/>
        <w:ind w:firstLine="450"/>
        <w:rPr>
          <w:rFonts w:ascii="Times New Roman" w:hAnsi="Times New Roman" w:cs="Times New Roman"/>
          <w:sz w:val="24"/>
          <w:szCs w:val="24"/>
        </w:rPr>
      </w:pPr>
      <w:r w:rsidRPr="00F43404">
        <w:rPr>
          <w:rFonts w:ascii="Times New Roman" w:hAnsi="Times New Roman" w:cs="Times New Roman"/>
          <w:sz w:val="24"/>
          <w:szCs w:val="24"/>
        </w:rPr>
        <w:t>As the number of different approaches to measuring ND and RFD have proliferated, it has become clear to us that ecologists</w:t>
      </w:r>
      <w:r w:rsidR="0087540E" w:rsidRPr="00F43404">
        <w:rPr>
          <w:rFonts w:ascii="Times New Roman" w:hAnsi="Times New Roman" w:cs="Times New Roman"/>
          <w:sz w:val="24"/>
          <w:szCs w:val="24"/>
        </w:rPr>
        <w:t xml:space="preserve"> are using methods and models</w:t>
      </w:r>
      <w:r w:rsidR="0087540E">
        <w:rPr>
          <w:rFonts w:ascii="Times New Roman" w:hAnsi="Times New Roman" w:cs="Times New Roman"/>
          <w:sz w:val="24"/>
          <w:szCs w:val="24"/>
        </w:rPr>
        <w:t xml:space="preserve">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16" w:author="Godwin, Casey" w:date="2018-10-22T15:24:00Z">
        <w:r w:rsidR="0087540E" w:rsidDel="00EC1BD5">
          <w:rPr>
            <w:rFonts w:ascii="Times New Roman" w:hAnsi="Times New Roman" w:cs="Times New Roman"/>
            <w:sz w:val="24"/>
            <w:szCs w:val="24"/>
          </w:rPr>
          <w:delText xml:space="preserve">models </w:delText>
        </w:r>
      </w:del>
      <w:ins w:id="17" w:author="Godwin, Casey" w:date="2018-10-22T15:24:00Z">
        <w:r w:rsidR="00EC1BD5">
          <w:rPr>
            <w:rFonts w:ascii="Times New Roman" w:hAnsi="Times New Roman" w:cs="Times New Roman"/>
            <w:sz w:val="24"/>
            <w:szCs w:val="24"/>
          </w:rPr>
          <w:t xml:space="preserve">methods </w:t>
        </w:r>
      </w:ins>
      <w:commentRangeStart w:id="18"/>
      <w:del w:id="19"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18"/>
      <w:r w:rsidR="00F44A42">
        <w:rPr>
          <w:rStyle w:val="CommentReference"/>
        </w:rPr>
        <w:commentReference w:id="18"/>
      </w:r>
      <w:r w:rsidR="0087540E">
        <w:rPr>
          <w:rFonts w:ascii="Times New Roman" w:hAnsi="Times New Roman" w:cs="Times New Roman"/>
          <w:sz w:val="24"/>
          <w:szCs w:val="24"/>
        </w:rPr>
        <w:t xml:space="preserve"> have been used to measure ND and RFD, and to compare </w:t>
      </w:r>
      <w:del w:id="20" w:author="Godwin, Casey" w:date="2018-10-22T15:54:00Z">
        <w:r w:rsidR="0087540E" w:rsidDel="00A74DF5">
          <w:rPr>
            <w:rFonts w:ascii="Times New Roman" w:hAnsi="Times New Roman" w:cs="Times New Roman"/>
            <w:sz w:val="24"/>
            <w:szCs w:val="24"/>
          </w:rPr>
          <w:delText>their contributions</w:delText>
        </w:r>
      </w:del>
      <w:ins w:id="21" w:author="Godwin, Casey" w:date="2018-10-22T15:54:00Z">
        <w:r w:rsidR="00A74DF5">
          <w:rPr>
            <w:rFonts w:ascii="Times New Roman" w:hAnsi="Times New Roman" w:cs="Times New Roman"/>
            <w:sz w:val="24"/>
            <w:szCs w:val="24"/>
          </w:rPr>
          <w:t xml:space="preserve">how each method </w:t>
        </w:r>
      </w:ins>
      <w:del w:id="22" w:author="Godwin, Casey" w:date="2018-10-22T15:54:00Z">
        <w:r w:rsidR="0087540E" w:rsidDel="00A74DF5">
          <w:rPr>
            <w:rFonts w:ascii="Times New Roman" w:hAnsi="Times New Roman" w:cs="Times New Roman"/>
            <w:sz w:val="24"/>
            <w:szCs w:val="24"/>
          </w:rPr>
          <w:delText xml:space="preserve"> to</w:delText>
        </w:r>
      </w:del>
      <w:ins w:id="23"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 We begin our paper in Part 1 by describing five commonly used empirical methods, going through both the theoretical background of the method, as well we the measurements typically </w:t>
      </w:r>
      <w:commentRangeStart w:id="24"/>
      <w:r w:rsidR="0087540E">
        <w:rPr>
          <w:rFonts w:ascii="Times New Roman" w:hAnsi="Times New Roman" w:cs="Times New Roman"/>
          <w:sz w:val="24"/>
          <w:szCs w:val="24"/>
        </w:rPr>
        <w:t>used to quantify ND and RFD</w:t>
      </w:r>
      <w:commentRangeEnd w:id="24"/>
      <w:r w:rsidR="003C59E3">
        <w:rPr>
          <w:rStyle w:val="CommentReference"/>
        </w:rPr>
        <w:commentReference w:id="24"/>
      </w:r>
      <w:r w:rsidR="0087540E">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r w:rsidR="00A74DF5">
        <w:rPr>
          <w:rFonts w:ascii="Times New Roman" w:hAnsi="Times New Roman" w:cs="Times New Roman"/>
          <w:sz w:val="24"/>
          <w:szCs w:val="24"/>
        </w:rPr>
        <w:t xml:space="preserve">confusion and </w:t>
      </w:r>
      <w:r w:rsidR="0087540E">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644E5E6C" w:rsidR="0082257B" w:rsidRDefault="005C6399" w:rsidP="0078476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proofErr w:type="spellStart"/>
      <w:r w:rsidR="00F43404">
        <w:rPr>
          <w:rFonts w:ascii="Times New Roman" w:hAnsi="Times New Roman" w:cs="Times New Roman"/>
          <w:sz w:val="24"/>
          <w:szCs w:val="24"/>
        </w:rPr>
        <w:t>fluetuation</w:t>
      </w:r>
      <w:proofErr w:type="spellEnd"/>
      <w:r w:rsidR="00717E8B">
        <w:rPr>
          <w:rFonts w:ascii="Times New Roman" w:hAnsi="Times New Roman" w:cs="Times New Roman"/>
          <w:sz w:val="24"/>
          <w:szCs w:val="24"/>
        </w:rPr>
        <w:t xml:space="preserve">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lastRenderedPageBreak/>
        <w:t xml:space="preserve">of the modern coexistence framework. </w:t>
      </w:r>
      <w:r w:rsidR="004B5E55">
        <w:rPr>
          <w:rFonts w:ascii="Times New Roman" w:hAnsi="Times New Roman" w:cs="Times New Roman"/>
          <w:sz w:val="24"/>
          <w:szCs w:val="24"/>
        </w:rPr>
        <w:t xml:space="preserve">Fluctuation-dependent mechanisms include </w:t>
      </w:r>
      <w:r w:rsidR="00F43404">
        <w:rPr>
          <w:rFonts w:ascii="Times New Roman" w:hAnsi="Times New Roman" w:cs="Times New Roman"/>
          <w:sz w:val="24"/>
          <w:szCs w:val="24"/>
        </w:rPr>
        <w:t xml:space="preserve">relative nonlinearity and storage effect (Chesson 2000), </w:t>
      </w:r>
      <w:r w:rsidR="004B5E55">
        <w:rPr>
          <w:rFonts w:ascii="Times New Roman" w:hAnsi="Times New Roman" w:cs="Times New Roman"/>
          <w:sz w:val="24"/>
          <w:szCs w:val="24"/>
        </w:rPr>
        <w:t xml:space="preserve">but these mechanisms have not been tested empirically. </w:t>
      </w:r>
      <w:r>
        <w:rPr>
          <w:rFonts w:ascii="Times New Roman" w:hAnsi="Times New Roman" w:cs="Times New Roman"/>
          <w:sz w:val="24"/>
          <w:szCs w:val="24"/>
        </w:rPr>
        <w:t xml:space="preserve">The frequency independent mechanisms are funded on </w:t>
      </w:r>
      <w:r w:rsidR="0082257B">
        <w:rPr>
          <w:rFonts w:ascii="Times New Roman" w:hAnsi="Times New Roman" w:cs="Times New Roman"/>
          <w:sz w:val="24"/>
          <w:szCs w:val="24"/>
        </w:rPr>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w:t>
      </w:r>
      <w:proofErr w:type="spellStart"/>
      <w:r w:rsidR="0082257B">
        <w:rPr>
          <w:rFonts w:ascii="Times New Roman" w:hAnsi="Times New Roman" w:cs="Times New Roman"/>
          <w:sz w:val="24"/>
          <w:szCs w:val="24"/>
          <w:lang w:eastAsia="zh-TW"/>
        </w:rPr>
        <w:t>invasibility</w:t>
      </w:r>
      <w:proofErr w:type="spellEnd"/>
      <w:r w:rsidR="0082257B">
        <w:rPr>
          <w:rFonts w:ascii="Times New Roman" w:hAnsi="Times New Roman" w:cs="Times New Roman"/>
          <w:sz w:val="24"/>
          <w:szCs w:val="24"/>
          <w:lang w:eastAsia="zh-TW"/>
        </w:rPr>
        <w:t xml:space="preserve">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w:t>
      </w:r>
      <w:proofErr w:type="spellStart"/>
      <w:r w:rsidR="0082257B">
        <w:rPr>
          <w:rFonts w:ascii="Times New Roman" w:hAnsi="Times New Roman" w:cs="Times New Roman"/>
          <w:sz w:val="24"/>
          <w:szCs w:val="24"/>
          <w:lang w:eastAsia="zh-TW"/>
        </w:rPr>
        <w:t>invasibility</w:t>
      </w:r>
      <w:proofErr w:type="spellEnd"/>
      <w:r w:rsidR="0082257B">
        <w:rPr>
          <w:rFonts w:ascii="Times New Roman" w:hAnsi="Times New Roman" w:cs="Times New Roman"/>
          <w:sz w:val="24"/>
          <w:szCs w:val="24"/>
          <w:lang w:eastAsia="zh-TW"/>
        </w:rPr>
        <w:t xml:space="preserve">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proofErr w:type="spellStart"/>
      <w:r w:rsidR="0082257B" w:rsidRPr="009F29C6">
        <w:rPr>
          <w:rFonts w:ascii="Times New Roman" w:hAnsi="Times New Roman" w:cs="Times New Roman"/>
          <w:i/>
          <w:sz w:val="24"/>
          <w:szCs w:val="24"/>
        </w:rPr>
        <w:t>i</w:t>
      </w:r>
      <w:proofErr w:type="spellEnd"/>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w:t>
      </w:r>
      <w:r w:rsidR="004B5E55">
        <w:rPr>
          <w:rFonts w:ascii="Times New Roman" w:hAnsi="Times New Roman" w:cs="Times New Roman"/>
          <w:sz w:val="24"/>
          <w:szCs w:val="24"/>
        </w:rPr>
        <w:t>a steady-state population of the</w:t>
      </w:r>
      <w:r w:rsidR="0082257B">
        <w:rPr>
          <w:rFonts w:ascii="Times New Roman" w:hAnsi="Times New Roman" w:cs="Times New Roman"/>
          <w:sz w:val="24"/>
          <w:szCs w:val="24"/>
        </w:rPr>
        <w:t xml:space="preserve"> other </w:t>
      </w:r>
      <w:r w:rsidR="004B5E55">
        <w:rPr>
          <w:rFonts w:ascii="Times New Roman" w:hAnsi="Times New Roman" w:cs="Times New Roman"/>
          <w:sz w:val="24"/>
          <w:szCs w:val="24"/>
        </w:rPr>
        <w:t>species</w:t>
      </w:r>
      <w:r w:rsidR="0082257B">
        <w:rPr>
          <w:rFonts w:ascii="Times New Roman" w:hAnsi="Times New Roman" w:cs="Times New Roman"/>
          <w:sz w:val="24"/>
          <w:szCs w:val="24"/>
        </w:rPr>
        <w:t xml:space="preserve">. In other word, when </w:t>
      </w:r>
      <w:r w:rsidR="0082257B" w:rsidRPr="00B0403D">
        <w:rPr>
          <w:rFonts w:ascii="Times New Roman" w:hAnsi="Times New Roman" w:cs="Times New Roman"/>
          <w:sz w:val="24"/>
          <w:szCs w:val="24"/>
        </w:rPr>
        <w:t xml:space="preserve">the mutual </w:t>
      </w:r>
      <w:proofErr w:type="spellStart"/>
      <w:r w:rsidR="0082257B" w:rsidRPr="00B0403D">
        <w:rPr>
          <w:rFonts w:ascii="Times New Roman" w:hAnsi="Times New Roman" w:cs="Times New Roman"/>
          <w:sz w:val="24"/>
          <w:szCs w:val="24"/>
        </w:rPr>
        <w:t>invasibility</w:t>
      </w:r>
      <w:proofErr w:type="spellEnd"/>
      <w:r w:rsidR="0082257B" w:rsidRPr="00B0403D">
        <w:rPr>
          <w:rFonts w:ascii="Times New Roman" w:hAnsi="Times New Roman" w:cs="Times New Roman"/>
          <w:sz w:val="24"/>
          <w:szCs w:val="24"/>
        </w:rPr>
        <w:t xml:space="preserve">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proofErr w:type="spellStart"/>
      <w:r w:rsidR="0082257B">
        <w:rPr>
          <w:rFonts w:ascii="Times New Roman" w:hAnsi="Times New Roman" w:cs="Times New Roman"/>
          <w:i/>
          <w:sz w:val="24"/>
          <w:szCs w:val="24"/>
          <w:vertAlign w:val="subscript"/>
        </w:rPr>
        <w:t>jj</w:t>
      </w:r>
      <w:proofErr w:type="spellEnd"/>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proofErr w:type="spellEnd"/>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w:t>
      </w:r>
      <w:proofErr w:type="spellStart"/>
      <w:r w:rsidR="0082257B" w:rsidRPr="00B0403D">
        <w:rPr>
          <w:rFonts w:ascii="Times New Roman" w:hAnsi="Times New Roman" w:cs="Times New Roman"/>
          <w:sz w:val="24"/>
          <w:szCs w:val="24"/>
        </w:rPr>
        <w:t>invasibility</w:t>
      </w:r>
      <w:proofErr w:type="spellEnd"/>
      <w:r w:rsidR="0082257B" w:rsidRPr="00B0403D">
        <w:rPr>
          <w:rFonts w:ascii="Times New Roman" w:hAnsi="Times New Roman" w:cs="Times New Roman"/>
          <w:sz w:val="24"/>
          <w:szCs w:val="24"/>
        </w:rPr>
        <w:t xml:space="preserve">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ij</w:t>
      </w:r>
      <w:proofErr w:type="spellEnd"/>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proofErr w:type="spellStart"/>
      <w:r w:rsidR="0082257B" w:rsidRPr="005B0147">
        <w:rPr>
          <w:rFonts w:ascii="Times New Roman" w:hAnsi="Times New Roman" w:cs="Times New Roman"/>
          <w:i/>
          <w:sz w:val="24"/>
          <w:szCs w:val="24"/>
          <w:vertAlign w:val="subscript"/>
        </w:rPr>
        <w:t>jj</w:t>
      </w:r>
      <w:proofErr w:type="spellEnd"/>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assumes that </w:t>
      </w:r>
      <w:r w:rsidR="0082257B">
        <w:rPr>
          <w:rFonts w:ascii="Times New Roman" w:hAnsi="Times New Roman" w:cs="Times New Roman"/>
          <w:sz w:val="24"/>
          <w:szCs w:val="24"/>
          <w:lang w:eastAsia="zh-TW"/>
        </w:rPr>
        <w:t xml:space="preserve">species’ population dynamics can be described by </w:t>
      </w:r>
      <w:proofErr w:type="spellStart"/>
      <w:r w:rsidR="0082257B">
        <w:rPr>
          <w:rFonts w:ascii="Times New Roman" w:hAnsi="Times New Roman" w:cs="Times New Roman"/>
          <w:sz w:val="24"/>
          <w:szCs w:val="24"/>
          <w:lang w:eastAsia="zh-TW"/>
        </w:rPr>
        <w:t>Lotka</w:t>
      </w:r>
      <w:proofErr w:type="spellEnd"/>
      <w:r w:rsidR="0082257B">
        <w:rPr>
          <w:rFonts w:ascii="Times New Roman" w:hAnsi="Times New Roman" w:cs="Times New Roman"/>
          <w:sz w:val="24"/>
          <w:szCs w:val="24"/>
          <w:lang w:eastAsia="zh-TW"/>
        </w:rPr>
        <w:t>-Volterra model</w:t>
      </w:r>
      <w:r w:rsidR="00F43404">
        <w:rPr>
          <w:rFonts w:ascii="Times New Roman" w:hAnsi="Times New Roman" w:cs="Times New Roman"/>
          <w:sz w:val="24"/>
          <w:szCs w:val="24"/>
          <w:lang w:eastAsia="zh-TW"/>
        </w:rPr>
        <w:t>, where population density is scaled on its own carrying capacity,</w:t>
      </w:r>
      <w:r w:rsidR="0082257B">
        <w:rPr>
          <w:rFonts w:ascii="Times New Roman" w:hAnsi="Times New Roman" w:cs="Times New Roman"/>
          <w:sz w:val="24"/>
          <w:szCs w:val="24"/>
          <w:lang w:eastAsia="zh-TW"/>
        </w:rPr>
        <w:t xml:space="preserve">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r w:rsidR="0082257B">
        <w:rPr>
          <w:rFonts w:ascii="Times New Roman" w:hAnsi="Times New Roman" w:cs="Times New Roman"/>
          <w:sz w:val="24"/>
          <w:szCs w:val="24"/>
        </w:rPr>
        <w:t>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proofErr w:type="spellStart"/>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proofErr w:type="spellEnd"/>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proofErr w:type="spellStart"/>
      <w:r w:rsidR="0082257B">
        <w:rPr>
          <w:rFonts w:ascii="Times New Roman" w:hAnsi="Times New Roman" w:cs="Times New Roman"/>
          <w:i/>
          <w:sz w:val="24"/>
          <w:szCs w:val="24"/>
        </w:rPr>
        <w:t>i</w:t>
      </w:r>
      <w:proofErr w:type="spellEnd"/>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proofErr w:type="spellStart"/>
      <w:r w:rsidR="0082257B" w:rsidRPr="00B76E7F">
        <w:rPr>
          <w:rFonts w:ascii="Times New Roman" w:hAnsi="Times New Roman" w:cs="Times New Roman"/>
          <w:i/>
          <w:sz w:val="24"/>
          <w:szCs w:val="24"/>
        </w:rPr>
        <w:t>i</w:t>
      </w:r>
      <w:proofErr w:type="spellEnd"/>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w:t>
      </w:r>
      <w:proofErr w:type="spellStart"/>
      <w:r w:rsidR="0082257B" w:rsidRPr="00B76E7F">
        <w:rPr>
          <w:rFonts w:ascii="Times New Roman" w:hAnsi="Times New Roman" w:cs="Times New Roman"/>
          <w:sz w:val="24"/>
          <w:szCs w:val="24"/>
        </w:rPr>
        <w:t>invasibility</w:t>
      </w:r>
      <w:proofErr w:type="spellEnd"/>
      <w:r w:rsidR="0082257B"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208B9A33"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how </w:t>
      </w:r>
      <w:r w:rsidR="00796098" w:rsidRPr="00796098">
        <w:rPr>
          <w:rFonts w:ascii="Times New Roman" w:hAnsi="Times New Roman" w:cs="Times New Roman"/>
          <w:i/>
          <w:sz w:val="24"/>
          <w:szCs w:val="24"/>
          <w:lang w:eastAsia="zh-TW"/>
        </w:rPr>
        <w:lastRenderedPageBreak/>
        <w:t>per capita</w:t>
      </w:r>
      <w:r w:rsidR="00796098" w:rsidRPr="00796098">
        <w:rPr>
          <w:rFonts w:ascii="Times New Roman" w:hAnsi="Times New Roman" w:cs="Times New Roman"/>
          <w:sz w:val="24"/>
          <w:szCs w:val="24"/>
          <w:lang w:eastAsia="zh-TW"/>
        </w:rPr>
        <w:t xml:space="preserve"> 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is measured 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r w:rsidR="00796098">
        <w:rPr>
          <w:rFonts w:ascii="Times New Roman" w:hAnsi="Times New Roman" w:cs="Times New Roman"/>
          <w:sz w:val="24"/>
          <w:szCs w:val="24"/>
        </w:rPr>
        <w:t xml:space="preserve"> We then explain how an experiment can be done for each method. Finally</w:t>
      </w:r>
      <w:r w:rsidR="00416398">
        <w:rPr>
          <w:rFonts w:ascii="Times New Roman" w:hAnsi="Times New Roman" w:cs="Times New Roman"/>
          <w:sz w:val="24"/>
          <w:szCs w:val="24"/>
        </w:rPr>
        <w:t>,</w:t>
      </w:r>
      <w:r w:rsidR="00796098">
        <w:rPr>
          <w:rFonts w:ascii="Times New Roman" w:hAnsi="Times New Roman" w:cs="Times New Roman"/>
          <w:sz w:val="24"/>
          <w:szCs w:val="24"/>
        </w:rPr>
        <w:t xml:space="preserve"> we 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6D27ABB"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1.1 Theoretical background of the NFD method</w:t>
      </w:r>
    </w:p>
    <w:p w14:paraId="33A0AD7D" w14:textId="15CBB65F" w:rsidR="00992ECB" w:rsidRDefault="00C57C5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of the </w:t>
      </w:r>
      <w:r w:rsidR="00992ECB">
        <w:rPr>
          <w:rFonts w:ascii="Times New Roman" w:hAnsi="Times New Roman" w:cs="Times New Roman"/>
          <w:sz w:val="24"/>
          <w:szCs w:val="24"/>
        </w:rPr>
        <w:t xml:space="preserve">commonly used empirical method to </w:t>
      </w:r>
      <w:r w:rsidR="00B6694B">
        <w:rPr>
          <w:rFonts w:ascii="Times New Roman" w:hAnsi="Times New Roman" w:cs="Times New Roman"/>
          <w:sz w:val="24"/>
          <w:szCs w:val="24"/>
        </w:rPr>
        <w:t xml:space="preserve">assess species coexistence is </w:t>
      </w:r>
      <w:r w:rsidR="00992ECB">
        <w:rPr>
          <w:rFonts w:ascii="Times New Roman" w:hAnsi="Times New Roman" w:cs="Times New Roman"/>
          <w:sz w:val="24"/>
          <w:szCs w:val="24"/>
        </w:rPr>
        <w:t xml:space="preserve">the negative frequency </w:t>
      </w:r>
      <w:r w:rsidR="00F44A42">
        <w:rPr>
          <w:rFonts w:ascii="Times New Roman" w:hAnsi="Times New Roman" w:cs="Times New Roman"/>
          <w:sz w:val="24"/>
          <w:szCs w:val="24"/>
        </w:rPr>
        <w:t xml:space="preserve">dependence </w:t>
      </w:r>
      <w:r w:rsidR="00992ECB">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461E2F">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sidR="00F44A42">
        <w:rPr>
          <w:rFonts w:ascii="Times New Roman" w:hAnsi="Times New Roman" w:cs="Times New Roman"/>
          <w:sz w:val="24"/>
          <w:szCs w:val="24"/>
        </w:rPr>
        <w:t xml:space="preserve">The negative frequency dependence uses the relationship between a species’ frequency in a community (individuals of species 1 / total individuals of all species) and its growth rate to predict whether both species will have </w:t>
      </w:r>
      <w:proofErr w:type="gramStart"/>
      <w:r w:rsidR="00F44A42">
        <w:rPr>
          <w:rFonts w:ascii="Times New Roman" w:hAnsi="Times New Roman" w:cs="Times New Roman"/>
          <w:sz w:val="24"/>
          <w:szCs w:val="24"/>
        </w:rPr>
        <w:t>positive growth</w:t>
      </w:r>
      <w:proofErr w:type="gramEnd"/>
      <w:r w:rsidR="00F44A42">
        <w:rPr>
          <w:rFonts w:ascii="Times New Roman" w:hAnsi="Times New Roman" w:cs="Times New Roman"/>
          <w:sz w:val="24"/>
          <w:szCs w:val="24"/>
        </w:rPr>
        <w:t xml:space="preserve"> rates when rare in a community, thus they are mutually </w:t>
      </w:r>
      <w:proofErr w:type="spellStart"/>
      <w:r w:rsidR="00F44A42">
        <w:rPr>
          <w:rFonts w:ascii="Times New Roman" w:hAnsi="Times New Roman" w:cs="Times New Roman"/>
          <w:sz w:val="24"/>
          <w:szCs w:val="24"/>
        </w:rPr>
        <w:t>invasible</w:t>
      </w:r>
      <w:proofErr w:type="spellEnd"/>
      <w:r w:rsidR="00F44A42">
        <w:rPr>
          <w:rFonts w:ascii="Times New Roman" w:hAnsi="Times New Roman" w:cs="Times New Roman"/>
          <w:sz w:val="24"/>
          <w:szCs w:val="24"/>
        </w:rPr>
        <w:t xml:space="preserve">. </w:t>
      </w:r>
      <w:r w:rsidR="00992ECB">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proofErr w:type="spellStart"/>
      <w:r w:rsidR="00992ECB" w:rsidRPr="006C451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or </w:t>
      </w:r>
      <w:proofErr w:type="gramStart"/>
      <w:r w:rsidR="00992ECB">
        <w:rPr>
          <w:rFonts w:ascii="Times New Roman" w:hAnsi="Times New Roman" w:cs="Times New Roman"/>
          <w:sz w:val="24"/>
          <w:szCs w:val="24"/>
        </w:rPr>
        <w:t>it</w:t>
      </w:r>
      <w:proofErr w:type="gramEnd"/>
      <w:r w:rsidR="00992ECB">
        <w:rPr>
          <w:rFonts w:ascii="Times New Roman" w:hAnsi="Times New Roman" w:cs="Times New Roman"/>
          <w:sz w:val="24"/>
          <w:szCs w:val="24"/>
        </w:rPr>
        <w:t xml:space="preserve"> competitor </w:t>
      </w:r>
      <w:r w:rsidR="00992ECB" w:rsidRPr="006C451A">
        <w:rPr>
          <w:rFonts w:ascii="Times New Roman" w:hAnsi="Times New Roman" w:cs="Times New Roman"/>
          <w:i/>
          <w:sz w:val="24"/>
          <w:szCs w:val="24"/>
        </w:rPr>
        <w:t>j</w:t>
      </w:r>
      <w:r w:rsidR="00992ECB">
        <w:rPr>
          <w:rFonts w:ascii="Times New Roman" w:hAnsi="Times New Roman" w:cs="Times New Roman"/>
          <w:sz w:val="24"/>
          <w:szCs w:val="24"/>
        </w:rPr>
        <w:t xml:space="preserve">. Under this assumption, decreasing the frequency of the focal species </w:t>
      </w:r>
      <w:proofErr w:type="spellStart"/>
      <w:r w:rsidR="00992ECB" w:rsidRPr="006C451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frees the resources for its competitor, which increases in abundance. Therefore, decreasing the frequency of focal species </w:t>
      </w:r>
      <w:proofErr w:type="spellStart"/>
      <w:r w:rsidR="00992ECB" w:rsidRPr="00B105B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means the focal species </w:t>
      </w:r>
      <w:proofErr w:type="spellStart"/>
      <w:r w:rsidR="00992ECB" w:rsidRPr="004F2DE7">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proofErr w:type="spellStart"/>
      <w:r w:rsidR="00992ECB" w:rsidRPr="008F5F30">
        <w:rPr>
          <w:rFonts w:ascii="Times New Roman" w:hAnsi="Times New Roman" w:cs="Times New Roman"/>
          <w:i/>
          <w:sz w:val="24"/>
          <w:szCs w:val="24"/>
        </w:rPr>
        <w:t>i</w:t>
      </w:r>
      <w:proofErr w:type="spellEnd"/>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(negative frequency dependence, Figure 3)</w:t>
      </w:r>
      <w:r w:rsidR="00992ECB">
        <w:rPr>
          <w:rFonts w:ascii="Times New Roman" w:hAnsi="Times New Roman" w:cs="Times New Roman"/>
          <w:sz w:val="24"/>
          <w:szCs w:val="24"/>
        </w:rPr>
        <w:t>. If frequency dependenc</w:t>
      </w:r>
      <w:r w:rsidR="00FE21F6">
        <w:rPr>
          <w:rFonts w:ascii="Times New Roman" w:hAnsi="Times New Roman" w:cs="Times New Roman"/>
          <w:sz w:val="24"/>
          <w:szCs w:val="24"/>
        </w:rPr>
        <w:t>e is negative for both species</w:t>
      </w:r>
      <w:r w:rsidR="00992ECB">
        <w:rPr>
          <w:rFonts w:ascii="Times New Roman" w:hAnsi="Times New Roman" w:cs="Times New Roman"/>
          <w:sz w:val="24"/>
          <w:szCs w:val="24"/>
        </w:rPr>
        <w:t xml:space="preserve">, </w:t>
      </w:r>
      <w:r w:rsidR="005546E3">
        <w:rPr>
          <w:rFonts w:ascii="Times New Roman" w:hAnsi="Times New Roman" w:cs="Times New Roman"/>
          <w:sz w:val="24"/>
          <w:szCs w:val="24"/>
        </w:rPr>
        <w:t xml:space="preserve">they </w:t>
      </w:r>
      <w:r w:rsidR="00992ECB" w:rsidRPr="00B0403D">
        <w:rPr>
          <w:rFonts w:ascii="Times New Roman" w:hAnsi="Times New Roman" w:cs="Times New Roman"/>
          <w:sz w:val="24"/>
          <w:szCs w:val="24"/>
        </w:rPr>
        <w:t>should stabl</w:t>
      </w:r>
      <w:r w:rsidR="00992ECB">
        <w:rPr>
          <w:rFonts w:ascii="Times New Roman" w:hAnsi="Times New Roman" w:cs="Times New Roman"/>
          <w:sz w:val="24"/>
          <w:szCs w:val="24"/>
        </w:rPr>
        <w:t>y</w:t>
      </w:r>
      <w:r w:rsidR="00992ECB" w:rsidRPr="00B0403D">
        <w:rPr>
          <w:rFonts w:ascii="Times New Roman" w:hAnsi="Times New Roman" w:cs="Times New Roman"/>
          <w:sz w:val="24"/>
          <w:szCs w:val="24"/>
        </w:rPr>
        <w:t xml:space="preserve"> coexist.</w:t>
      </w:r>
      <w:r w:rsidR="00992ECB">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w:t>
      </w:r>
      <w:proofErr w:type="gramStart"/>
      <w:r w:rsidR="00992ECB">
        <w:rPr>
          <w:rFonts w:ascii="Times New Roman" w:hAnsi="Times New Roman" w:cs="Times New Roman"/>
          <w:sz w:val="24"/>
          <w:szCs w:val="24"/>
        </w:rPr>
        <w:t xml:space="preserve">positive </w:t>
      </w:r>
      <w:r w:rsidR="00257A11">
        <w:rPr>
          <w:rFonts w:ascii="Times New Roman" w:hAnsi="Times New Roman" w:cs="Times New Roman"/>
          <w:sz w:val="24"/>
          <w:szCs w:val="24"/>
        </w:rPr>
        <w:t>growth</w:t>
      </w:r>
      <w:proofErr w:type="gramEnd"/>
      <w:r w:rsidR="00257A11">
        <w:rPr>
          <w:rFonts w:ascii="Times New Roman" w:hAnsi="Times New Roman" w:cs="Times New Roman"/>
          <w:sz w:val="24"/>
          <w:szCs w:val="24"/>
        </w:rPr>
        <w:t xml:space="preserve"> rate </w:t>
      </w:r>
      <w:r w:rsidR="00992ECB">
        <w:rPr>
          <w:rFonts w:ascii="Times New Roman" w:hAnsi="Times New Roman" w:cs="Times New Roman"/>
          <w:sz w:val="24"/>
          <w:szCs w:val="24"/>
        </w:rPr>
        <w:t>approaching zero frequency.</w:t>
      </w:r>
      <w:r w:rsidR="005546E3">
        <w:rPr>
          <w:rFonts w:ascii="Times New Roman" w:hAnsi="Times New Roman" w:cs="Times New Roman"/>
          <w:sz w:val="24"/>
          <w:szCs w:val="24"/>
        </w:rPr>
        <w:t xml:space="preserve"> </w:t>
      </w:r>
      <w:proofErr w:type="gramStart"/>
      <w:r w:rsidR="0083226F">
        <w:rPr>
          <w:rFonts w:ascii="Times New Roman" w:hAnsi="Times New Roman" w:cs="Times New Roman"/>
          <w:sz w:val="24"/>
          <w:szCs w:val="24"/>
        </w:rPr>
        <w:t xml:space="preserve">As </w:t>
      </w:r>
      <w:r w:rsidR="00992ECB">
        <w:rPr>
          <w:rFonts w:ascii="Times New Roman" w:hAnsi="Times New Roman" w:cs="Times New Roman"/>
          <w:sz w:val="24"/>
          <w:szCs w:val="24"/>
        </w:rPr>
        <w:t>long as</w:t>
      </w:r>
      <w:proofErr w:type="gramEnd"/>
      <w:r w:rsidR="00992ECB">
        <w:rPr>
          <w:rFonts w:ascii="Times New Roman" w:hAnsi="Times New Roman" w:cs="Times New Roman"/>
          <w:sz w:val="24"/>
          <w:szCs w:val="24"/>
        </w:rPr>
        <w:t xml:space="preserve"> the relationship between a species</w:t>
      </w:r>
      <w:r w:rsidR="00FD0D28">
        <w:rPr>
          <w:rFonts w:ascii="Times New Roman" w:hAnsi="Times New Roman" w:cs="Times New Roman"/>
          <w:sz w:val="24"/>
          <w:szCs w:val="24"/>
        </w:rPr>
        <w:t>’</w:t>
      </w:r>
      <w:r w:rsidR="00992ECB">
        <w:rPr>
          <w:rFonts w:ascii="Times New Roman" w:hAnsi="Times New Roman" w:cs="Times New Roman"/>
          <w:sz w:val="24"/>
          <w:szCs w:val="24"/>
        </w:rPr>
        <w:t xml:space="preserve"> frequency and its growth rate is linear, knowing the </w:t>
      </w:r>
      <w:r w:rsidR="00FD0D28">
        <w:rPr>
          <w:rFonts w:ascii="Times New Roman" w:hAnsi="Times New Roman" w:cs="Times New Roman"/>
          <w:sz w:val="24"/>
          <w:szCs w:val="24"/>
        </w:rPr>
        <w:t>slope of that relationship and the growth rate at any</w:t>
      </w:r>
      <w:r w:rsidR="00992ECB">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w:t>
      </w:r>
      <w:proofErr w:type="spellStart"/>
      <w:r w:rsidR="00992ECB">
        <w:rPr>
          <w:rFonts w:ascii="Times New Roman" w:hAnsi="Times New Roman" w:cs="Times New Roman"/>
          <w:sz w:val="24"/>
          <w:szCs w:val="24"/>
        </w:rPr>
        <w:t>invasible</w:t>
      </w:r>
      <w:proofErr w:type="spellEnd"/>
      <w:r w:rsidR="00992ECB">
        <w:rPr>
          <w:rFonts w:ascii="Times New Roman" w:hAnsi="Times New Roman" w:cs="Times New Roman"/>
          <w:sz w:val="24"/>
          <w:szCs w:val="24"/>
        </w:rPr>
        <w:t xml:space="preserve">. </w:t>
      </w:r>
    </w:p>
    <w:p w14:paraId="43200645" w14:textId="0B685B6E" w:rsidR="00FC0C4F" w:rsidRDefault="00416398"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Empirically u</w:t>
      </w:r>
      <w:r w:rsidR="00FC0C4F" w:rsidRPr="00FC0C4F">
        <w:rPr>
          <w:rFonts w:ascii="Times New Roman" w:hAnsi="Times New Roman" w:cs="Times New Roman"/>
          <w:i/>
          <w:sz w:val="24"/>
          <w:szCs w:val="24"/>
        </w:rPr>
        <w:t xml:space="preserve">sing the NFD method to </w:t>
      </w:r>
      <w:r>
        <w:rPr>
          <w:rFonts w:ascii="Times New Roman" w:hAnsi="Times New Roman" w:cs="Times New Roman"/>
          <w:i/>
          <w:sz w:val="24"/>
          <w:szCs w:val="24"/>
        </w:rPr>
        <w:t>predict species coexistence</w:t>
      </w:r>
    </w:p>
    <w:p w14:paraId="3D8839A4" w14:textId="02CFE1BE" w:rsidR="00416398" w:rsidRPr="00416398" w:rsidRDefault="00416398" w:rsidP="007B1D8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promising </w:t>
      </w:r>
      <w:r w:rsidR="00424395">
        <w:rPr>
          <w:rFonts w:ascii="Times New Roman" w:hAnsi="Times New Roman" w:cs="Times New Roman"/>
          <w:sz w:val="24"/>
          <w:szCs w:val="24"/>
        </w:rPr>
        <w:t>for empiricists</w:t>
      </w:r>
      <w:r>
        <w:rPr>
          <w:rFonts w:ascii="Times New Roman" w:hAnsi="Times New Roman" w:cs="Times New Roman"/>
          <w:sz w:val="24"/>
          <w:szCs w:val="24"/>
        </w:rPr>
        <w:t xml:space="preserve"> in that it can be used to </w:t>
      </w:r>
      <w:r w:rsidR="007B1D87">
        <w:rPr>
          <w:rFonts w:ascii="Times New Roman" w:hAnsi="Times New Roman" w:cs="Times New Roman"/>
          <w:sz w:val="24"/>
          <w:szCs w:val="24"/>
        </w:rPr>
        <w:t xml:space="preserve">assess whether species can coexist without </w:t>
      </w:r>
      <w:r w:rsidR="003B67D4">
        <w:rPr>
          <w:rFonts w:ascii="Times New Roman" w:hAnsi="Times New Roman" w:cs="Times New Roman"/>
          <w:sz w:val="24"/>
          <w:szCs w:val="24"/>
        </w:rPr>
        <w:t xml:space="preserve">assuming any underlying population growth model. </w:t>
      </w:r>
      <w:r w:rsidR="00424395">
        <w:rPr>
          <w:rFonts w:ascii="Times New Roman" w:hAnsi="Times New Roman" w:cs="Times New Roman"/>
          <w:sz w:val="24"/>
          <w:szCs w:val="24"/>
        </w:rPr>
        <w:t xml:space="preserve">Frequency dependence of a species can be obtained by plotting the per capita growth rate versus the corresponding relative frequency. Several empirical studies have </w:t>
      </w:r>
      <w:r w:rsidR="00D82922">
        <w:rPr>
          <w:rFonts w:ascii="Times New Roman" w:hAnsi="Times New Roman" w:cs="Times New Roman"/>
          <w:sz w:val="24"/>
          <w:szCs w:val="24"/>
        </w:rPr>
        <w:t xml:space="preserve">used the </w:t>
      </w:r>
      <w:r w:rsidR="00D82922">
        <w:rPr>
          <w:rFonts w:ascii="Times New Roman" w:hAnsi="Times New Roman" w:cs="Times New Roman"/>
          <w:sz w:val="24"/>
          <w:szCs w:val="24"/>
        </w:rPr>
        <w:t>NFD method</w:t>
      </w:r>
      <w:r w:rsidR="00D82922">
        <w:rPr>
          <w:rFonts w:ascii="Times New Roman" w:hAnsi="Times New Roman" w:cs="Times New Roman"/>
          <w:sz w:val="24"/>
          <w:szCs w:val="24"/>
        </w:rPr>
        <w:t xml:space="preserve"> to assess whether species can coexist</w:t>
      </w:r>
      <w:r w:rsidR="00240624">
        <w:rPr>
          <w:rFonts w:ascii="Times New Roman" w:hAnsi="Times New Roman" w:cs="Times New Roman"/>
          <w:sz w:val="24"/>
          <w:szCs w:val="24"/>
        </w:rPr>
        <w:t xml:space="preserve"> by assuming a linear frequency dependence </w:t>
      </w:r>
      <w:r w:rsidR="00D82922">
        <w:rPr>
          <w:rFonts w:ascii="Times New Roman" w:hAnsi="Times New Roman" w:cs="Times New Roman"/>
          <w:sz w:val="24"/>
          <w:szCs w:val="24"/>
        </w:rPr>
        <w:t xml:space="preserve">(e.g. </w:t>
      </w:r>
      <w:r w:rsidR="00D82922">
        <w:rPr>
          <w:rFonts w:ascii="Times New Roman" w:hAnsi="Times New Roman" w:cs="Times New Roman"/>
          <w:sz w:val="24"/>
          <w:szCs w:val="24"/>
        </w:rPr>
        <w:fldChar w:fldCharType="begin" w:fldLock="1"/>
      </w:r>
      <w:r w:rsidR="00D8292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2014)"},"properties":{"noteIndex":0},"schema":"https://github.com/citation-style-language/schema/raw/master/csl-citation.json"}</w:instrText>
      </w:r>
      <w:r w:rsidR="00D82922">
        <w:rPr>
          <w:rFonts w:ascii="Times New Roman" w:hAnsi="Times New Roman" w:cs="Times New Roman"/>
          <w:sz w:val="24"/>
          <w:szCs w:val="24"/>
        </w:rPr>
        <w:fldChar w:fldCharType="separate"/>
      </w:r>
      <w:r w:rsidR="00D82922" w:rsidRPr="00D82922">
        <w:rPr>
          <w:rFonts w:ascii="Times New Roman" w:hAnsi="Times New Roman" w:cs="Times New Roman"/>
          <w:noProof/>
          <w:sz w:val="24"/>
          <w:szCs w:val="24"/>
        </w:rPr>
        <w:t xml:space="preserve">Levine andHilleRisLambers </w:t>
      </w:r>
      <w:r w:rsidR="00D82922" w:rsidRPr="00D82922">
        <w:rPr>
          <w:rFonts w:ascii="Times New Roman" w:hAnsi="Times New Roman" w:cs="Times New Roman"/>
          <w:noProof/>
          <w:sz w:val="24"/>
          <w:szCs w:val="24"/>
        </w:rPr>
        <w:lastRenderedPageBreak/>
        <w:t>2009, Godoy andLevine 2014)</w:t>
      </w:r>
      <w:r w:rsidR="00D82922">
        <w:rPr>
          <w:rFonts w:ascii="Times New Roman" w:hAnsi="Times New Roman" w:cs="Times New Roman"/>
          <w:sz w:val="24"/>
          <w:szCs w:val="24"/>
        </w:rPr>
        <w:fldChar w:fldCharType="end"/>
      </w:r>
      <w:r w:rsidR="00D82922">
        <w:rPr>
          <w:rFonts w:ascii="Times New Roman" w:hAnsi="Times New Roman" w:cs="Times New Roman"/>
          <w:sz w:val="24"/>
          <w:szCs w:val="24"/>
        </w:rPr>
        <w:t xml:space="preserve">. </w:t>
      </w:r>
      <w:r w:rsidR="003B67D4">
        <w:rPr>
          <w:rFonts w:ascii="Times New Roman" w:hAnsi="Times New Roman" w:cs="Times New Roman"/>
          <w:sz w:val="24"/>
          <w:szCs w:val="24"/>
        </w:rPr>
        <w:t xml:space="preserve">In addition, </w:t>
      </w:r>
      <w:r w:rsidR="00D82922">
        <w:rPr>
          <w:rFonts w:ascii="Times New Roman" w:hAnsi="Times New Roman" w:cs="Times New Roman"/>
          <w:sz w:val="24"/>
          <w:szCs w:val="24"/>
        </w:rPr>
        <w:t xml:space="preserve">theoretically, </w:t>
      </w:r>
      <w:r w:rsidR="003B67D4">
        <w:rPr>
          <w:rFonts w:ascii="Times New Roman" w:hAnsi="Times New Roman" w:cs="Times New Roman"/>
          <w:sz w:val="24"/>
          <w:szCs w:val="24"/>
        </w:rPr>
        <w:t xml:space="preserve">frequency dependency can be constructed by observational data </w:t>
      </w:r>
      <w:proofErr w:type="gramStart"/>
      <w:r w:rsidR="003B67D4">
        <w:rPr>
          <w:rFonts w:ascii="Times New Roman" w:hAnsi="Times New Roman" w:cs="Times New Roman"/>
          <w:sz w:val="24"/>
          <w:szCs w:val="24"/>
        </w:rPr>
        <w:t>as long as</w:t>
      </w:r>
      <w:proofErr w:type="gramEnd"/>
      <w:r w:rsidR="003B67D4">
        <w:rPr>
          <w:rFonts w:ascii="Times New Roman" w:hAnsi="Times New Roman" w:cs="Times New Roman"/>
          <w:sz w:val="24"/>
          <w:szCs w:val="24"/>
        </w:rPr>
        <w:t xml:space="preserve"> the per capita growth rate and the relative frequency of the species can be estimated</w:t>
      </w:r>
      <w:r w:rsidR="00D82922">
        <w:rPr>
          <w:rFonts w:ascii="Times New Roman" w:hAnsi="Times New Roman" w:cs="Times New Roman"/>
          <w:sz w:val="24"/>
          <w:szCs w:val="24"/>
        </w:rPr>
        <w:t xml:space="preserve">. </w:t>
      </w:r>
      <w:r w:rsidR="003B67D4">
        <w:rPr>
          <w:rFonts w:ascii="Times New Roman" w:hAnsi="Times New Roman" w:cs="Times New Roman"/>
          <w:sz w:val="24"/>
          <w:szCs w:val="24"/>
        </w:rPr>
        <w:t xml:space="preserve"> </w:t>
      </w:r>
    </w:p>
    <w:p w14:paraId="1D1E8306" w14:textId="013F67DD" w:rsidR="00416398" w:rsidRPr="00FC0C4F" w:rsidRDefault="00D82922"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Limitations of </w:t>
      </w:r>
      <w:r>
        <w:rPr>
          <w:rFonts w:ascii="Times New Roman" w:hAnsi="Times New Roman" w:cs="Times New Roman" w:hint="eastAsia"/>
          <w:i/>
          <w:sz w:val="24"/>
          <w:szCs w:val="24"/>
          <w:lang w:eastAsia="zh-TW"/>
        </w:rPr>
        <w:t>t</w:t>
      </w:r>
      <w:r>
        <w:rPr>
          <w:rFonts w:ascii="Times New Roman" w:hAnsi="Times New Roman" w:cs="Times New Roman"/>
          <w:i/>
          <w:sz w:val="24"/>
          <w:szCs w:val="24"/>
          <w:lang w:eastAsia="zh-TW"/>
        </w:rPr>
        <w:t>he NFD method</w:t>
      </w:r>
    </w:p>
    <w:p w14:paraId="362C5BE5" w14:textId="762171C1"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Despite some of the empirical promising 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w:t>
      </w:r>
      <w:bookmarkStart w:id="25" w:name="_GoBack"/>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w:t>
      </w:r>
      <w:bookmarkEnd w:id="25"/>
      <w:r w:rsidR="00992ECB">
        <w:rPr>
          <w:rFonts w:ascii="Times New Roman" w:hAnsi="Times New Roman" w:cs="Times New Roman"/>
          <w:sz w:val="24"/>
          <w:szCs w:val="24"/>
        </w:rPr>
        <w:t xml:space="preserve">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57946130"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w:t>
      </w:r>
      <w:r>
        <w:rPr>
          <w:rFonts w:ascii="Times New Roman" w:hAnsi="Times New Roman" w:cs="Times New Roman"/>
          <w:sz w:val="24"/>
          <w:szCs w:val="24"/>
        </w:rPr>
        <w:t xml:space="preserve">following additional </w:t>
      </w:r>
      <w:r w:rsidRPr="00B0403D">
        <w:rPr>
          <w:rFonts w:ascii="Times New Roman" w:hAnsi="Times New Roman" w:cs="Times New Roman"/>
          <w:sz w:val="24"/>
          <w:szCs w:val="24"/>
        </w:rPr>
        <w:t xml:space="preserve">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247905EA" w14:textId="1D2AE5F8" w:rsidR="00992ECB" w:rsidRDefault="00C57C5E"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7EC2404A"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w:t>
      </w:r>
      <w:r w:rsidRPr="00B0403D">
        <w:rPr>
          <w:rFonts w:ascii="Times New Roman" w:hAnsi="Times New Roman" w:cs="Times New Roman"/>
          <w:sz w:val="24"/>
          <w:szCs w:val="24"/>
        </w:rPr>
        <w:lastRenderedPageBreak/>
        <w:t xml:space="preserve">the negative frequency dependency </w:t>
      </w:r>
      <w:r>
        <w:rPr>
          <w:rFonts w:ascii="Times New Roman" w:hAnsi="Times New Roman" w:cs="Times New Roman"/>
          <w:sz w:val="24"/>
          <w:szCs w:val="24"/>
        </w:rPr>
        <w:t>slope</w:t>
      </w:r>
      <w:r w:rsidR="00F43404">
        <w:rPr>
          <w:rFonts w:ascii="Times New Roman" w:hAnsi="Times New Roman" w:cs="Times New Roman"/>
          <w:sz w:val="24"/>
          <w:szCs w:val="24"/>
        </w:rPr>
        <w:t xml:space="preserve"> of species </w:t>
      </w:r>
      <w:proofErr w:type="spellStart"/>
      <w:r w:rsidR="00F43404" w:rsidRPr="00F43404">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in terms of</w:t>
      </w:r>
      <w:r w:rsidR="00F43404">
        <w:rPr>
          <w:rFonts w:ascii="Times New Roman" w:hAnsi="Times New Roman" w:cs="Times New Roman"/>
          <w:sz w:val="24"/>
          <w:szCs w:val="24"/>
        </w:rPr>
        <w:t xml:space="preserve"> the frequency of species </w:t>
      </w:r>
      <w:proofErr w:type="spellStart"/>
      <w:r w:rsidR="00F43404">
        <w:rPr>
          <w:rFonts w:ascii="Times New Roman" w:hAnsi="Times New Roman" w:cs="Times New Roman"/>
          <w:i/>
          <w:sz w:val="24"/>
          <w:szCs w:val="24"/>
        </w:rPr>
        <w:t>i</w:t>
      </w:r>
      <w:proofErr w:type="spellEnd"/>
      <w:r w:rsidR="00F43404">
        <w:rPr>
          <w:rFonts w:ascii="Times New Roman" w:hAnsi="Times New Roman" w:cs="Times New Roman"/>
          <w:sz w:val="24"/>
          <w:szCs w:val="24"/>
        </w:rPr>
        <w:t xml:space="preserve"> (</w:t>
      </w:r>
      <w:r w:rsidRPr="001F41ED">
        <w:rPr>
          <w:rFonts w:ascii="Times New Roman" w:hAnsi="Times New Roman" w:cs="Times New Roman"/>
          <w:i/>
          <w:sz w:val="24"/>
          <w:szCs w:val="24"/>
        </w:rPr>
        <w:t>Ni/B</w:t>
      </w:r>
      <w:r w:rsidR="00F43404">
        <w:rPr>
          <w:rFonts w:ascii="Times New Roman" w:hAnsi="Times New Roman" w:cs="Times New Roman"/>
          <w:sz w:val="24"/>
          <w:szCs w:val="24"/>
        </w:rPr>
        <w:t>).</w:t>
      </w:r>
    </w:p>
    <w:p w14:paraId="4B07F38B" w14:textId="69ABD03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m:t>
        </m:r>
        <m:r>
          <w:rPr>
            <w:rFonts w:ascii="Cambria Math" w:hAnsi="Cambria Math" w:cs="Times New Roman"/>
            <w:sz w:val="24"/>
            <w:szCs w:val="24"/>
          </w:rPr>
          <m:t xml:space="preserve">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4AD7F35"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5E7E25A9" w14:textId="491E60C1" w:rsidR="00FC0C4F" w:rsidRDefault="00613B94" w:rsidP="00613B94">
      <w:pPr>
        <w:pStyle w:val="Normal1"/>
        <w:spacing w:line="360" w:lineRule="auto"/>
        <w:ind w:firstLine="360"/>
        <w:rPr>
          <w:rFonts w:ascii="Times New Roman" w:hAnsi="Times New Roman" w:cs="Times New Roman" w:hint="eastAsia"/>
          <w:sz w:val="24"/>
          <w:szCs w:val="24"/>
          <w:lang w:eastAsia="zh-TW"/>
        </w:rPr>
      </w:pPr>
      <w:r>
        <w:rPr>
          <w:rFonts w:ascii="Times New Roman" w:hAnsi="Times New Roman" w:cs="Times New Roman"/>
          <w:sz w:val="24"/>
          <w:szCs w:val="24"/>
        </w:rPr>
        <w:t>The second issue associated with the NFD method is that the non-linear dependency of species per capita growth rate and its frequency, i.e. non-constant NFD slope, can lead to incorrect predictions about species coexistence.</w:t>
      </w:r>
      <w:r w:rsidR="00FC0C4F">
        <w:rPr>
          <w:rFonts w:ascii="Times New Roman" w:hAnsi="Times New Roman" w:cs="Times New Roman"/>
          <w:sz w:val="24"/>
          <w:szCs w:val="24"/>
        </w:rPr>
        <w:t xml:space="preserve"> The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biomass is not only saturated but </w:t>
      </w:r>
      <w:r w:rsidR="002C38A5">
        <w:rPr>
          <w:rFonts w:ascii="Times New Roman" w:hAnsi="Times New Roman" w:cs="Times New Roman"/>
          <w:sz w:val="24"/>
          <w:szCs w:val="24"/>
          <w:lang w:eastAsia="zh-TW"/>
        </w:rPr>
        <w:t>is independent to</w:t>
      </w:r>
      <w:r w:rsidR="002A3D2F">
        <w:rPr>
          <w:rFonts w:ascii="Times New Roman" w:hAnsi="Times New Roman" w:cs="Times New Roman"/>
          <w:sz w:val="24"/>
          <w:szCs w:val="24"/>
          <w:lang w:eastAsia="zh-TW"/>
        </w:rPr>
        <w:t xml:space="preserv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ch</w:t>
      </w:r>
      <w:r w:rsidR="002A3D2F">
        <w:rPr>
          <w:rFonts w:ascii="Times New Roman" w:hAnsi="Times New Roman" w:cs="Times New Roman"/>
          <w:sz w:val="24"/>
          <w:szCs w:val="24"/>
          <w:lang w:eastAsia="zh-TW"/>
        </w:rPr>
        <w:t xml:space="preserve">ange,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p>
    <w:p w14:paraId="07D46EC5" w14:textId="77777777" w:rsidR="00FC0C4F" w:rsidRDefault="00FC0C4F" w:rsidP="00613B94">
      <w:pPr>
        <w:pStyle w:val="Normal1"/>
        <w:spacing w:line="360" w:lineRule="auto"/>
        <w:ind w:firstLine="360"/>
        <w:rPr>
          <w:rFonts w:ascii="Times New Roman" w:hAnsi="Times New Roman" w:cs="Times New Roman"/>
          <w:sz w:val="24"/>
          <w:szCs w:val="24"/>
        </w:rPr>
      </w:pPr>
    </w:p>
    <w:p w14:paraId="3EF61056" w14:textId="381B3BDD" w:rsidR="00613B94" w:rsidRPr="00613B94" w:rsidRDefault="00613B94" w:rsidP="00613B94">
      <w:pPr>
        <w:pStyle w:val="Normal1"/>
        <w:spacing w:line="360" w:lineRule="auto"/>
        <w:ind w:firstLine="360"/>
        <w:rPr>
          <w:rFonts w:ascii="Times New Roman" w:hAnsi="Times New Roman" w:cs="Times New Roman"/>
          <w:b/>
          <w:sz w:val="24"/>
          <w:szCs w:val="24"/>
        </w:rPr>
      </w:pPr>
      <w:r>
        <w:rPr>
          <w:rFonts w:ascii="Times New Roman" w:hAnsi="Times New Roman" w:cs="Times New Roman"/>
          <w:sz w:val="24"/>
          <w:szCs w:val="24"/>
        </w:rPr>
        <w:t xml:space="preserve">To </w:t>
      </w:r>
      <w:proofErr w:type="gramStart"/>
      <w:r>
        <w:rPr>
          <w:rFonts w:ascii="Times New Roman" w:hAnsi="Times New Roman" w:cs="Times New Roman"/>
          <w:sz w:val="24"/>
          <w:szCs w:val="24"/>
        </w:rPr>
        <w:t>demonstrated</w:t>
      </w:r>
      <w:proofErr w:type="gramEnd"/>
      <w:r>
        <w:rPr>
          <w:rFonts w:ascii="Times New Roman" w:hAnsi="Times New Roman" w:cs="Times New Roman"/>
          <w:sz w:val="24"/>
          <w:szCs w:val="24"/>
        </w:rPr>
        <w:t xml:space="preserve"> this issue, we used numerical simulation of a well-known two species consumer-resource model [Tilman 1977]. </w:t>
      </w:r>
    </w:p>
    <w:p w14:paraId="687C1093" w14:textId="0B34E248" w:rsidR="00992ECB" w:rsidRPr="00DD3906" w:rsidRDefault="00992ECB" w:rsidP="00A20955">
      <w:pPr>
        <w:pStyle w:val="Normal1"/>
        <w:spacing w:line="360" w:lineRule="auto"/>
        <w:ind w:firstLine="360"/>
        <w:rPr>
          <w:rFonts w:ascii="Times New Roman" w:hAnsi="Times New Roman" w:cs="Times New Roman"/>
          <w:sz w:val="24"/>
          <w:szCs w:val="24"/>
        </w:rPr>
      </w:pPr>
      <w:commentRangeStart w:id="26"/>
      <w:r>
        <w:rPr>
          <w:rFonts w:ascii="Times New Roman" w:hAnsi="Times New Roman" w:cs="Times New Roman"/>
          <w:sz w:val="24"/>
          <w:szCs w:val="24"/>
        </w:rPr>
        <w:t>To demonstrate</w:t>
      </w:r>
      <w:commentRangeEnd w:id="26"/>
      <w:r w:rsidR="005546E3">
        <w:rPr>
          <w:rStyle w:val="CommentReference"/>
        </w:rPr>
        <w:commentReference w:id="26"/>
      </w:r>
      <w:r>
        <w:rPr>
          <w:rFonts w:ascii="Times New Roman" w:hAnsi="Times New Roman" w:cs="Times New Roman"/>
          <w:sz w:val="24"/>
          <w:szCs w:val="24"/>
        </w:rPr>
        <w:t xml:space="preserve"> </w:t>
      </w:r>
      <w:ins w:id="27" w:author="Godwin, Casey" w:date="2018-10-24T07:16:00Z">
        <w:r w:rsidR="005546E3">
          <w:rPr>
            <w:rFonts w:ascii="Times New Roman" w:hAnsi="Times New Roman" w:cs="Times New Roman"/>
            <w:sz w:val="24"/>
            <w:szCs w:val="24"/>
          </w:rPr>
          <w:t>how</w:t>
        </w:r>
      </w:ins>
      <w:del w:id="28" w:author="Godwin, Casey" w:date="2018-10-24T07:16:00Z">
        <w:r w:rsidDel="005546E3">
          <w:rPr>
            <w:rFonts w:ascii="Times New Roman" w:hAnsi="Times New Roman" w:cs="Times New Roman"/>
            <w:sz w:val="24"/>
            <w:szCs w:val="24"/>
          </w:rPr>
          <w:delText>that</w:delText>
        </w:r>
      </w:del>
      <w:r>
        <w:rPr>
          <w:rFonts w:ascii="Times New Roman" w:hAnsi="Times New Roman" w:cs="Times New Roman"/>
          <w:sz w:val="24"/>
          <w:szCs w:val="24"/>
        </w:rPr>
        <w:t xml:space="preserve"> </w:t>
      </w:r>
      <w:del w:id="29" w:author="Godwin, Casey" w:date="2018-10-24T07:16:00Z">
        <w:r w:rsidDel="005546E3">
          <w:rPr>
            <w:rFonts w:ascii="Times New Roman" w:hAnsi="Times New Roman" w:cs="Times New Roman"/>
            <w:sz w:val="24"/>
            <w:szCs w:val="24"/>
          </w:rPr>
          <w:delText>non-constant intra- and inter specific competition coefficients can lead to non-constant NFD slope and</w:delText>
        </w:r>
      </w:del>
      <w:ins w:id="30" w:author="Godwin, Casey" w:date="2018-10-24T07:16:00Z">
        <w:r w:rsidR="005546E3">
          <w:rPr>
            <w:rFonts w:ascii="Times New Roman" w:hAnsi="Times New Roman" w:cs="Times New Roman"/>
            <w:sz w:val="24"/>
            <w:szCs w:val="24"/>
          </w:rPr>
          <w:t>non-linearity between a species’ frequency and its gr</w:t>
        </w:r>
      </w:ins>
      <w:ins w:id="31" w:author="Godwin, Casey" w:date="2018-10-24T07:17:00Z">
        <w:r w:rsidR="005546E3">
          <w:rPr>
            <w:rFonts w:ascii="Times New Roman" w:hAnsi="Times New Roman" w:cs="Times New Roman"/>
            <w:sz w:val="24"/>
            <w:szCs w:val="24"/>
          </w:rPr>
          <w:t>owth rate can lead to</w:t>
        </w:r>
      </w:ins>
      <w:r>
        <w:rPr>
          <w:rFonts w:ascii="Times New Roman" w:hAnsi="Times New Roman" w:cs="Times New Roman"/>
          <w:sz w:val="24"/>
          <w:szCs w:val="24"/>
        </w:rPr>
        <w:t xml:space="preserve"> incorrect prediction</w:t>
      </w:r>
      <w:ins w:id="32" w:author="Godwin, Casey" w:date="2018-10-24T07:17:00Z">
        <w:r w:rsidR="005546E3">
          <w:rPr>
            <w:rFonts w:ascii="Times New Roman" w:hAnsi="Times New Roman" w:cs="Times New Roman"/>
            <w:sz w:val="24"/>
            <w:szCs w:val="24"/>
          </w:rPr>
          <w:t>s</w:t>
        </w:r>
      </w:ins>
      <w:r>
        <w:rPr>
          <w:rFonts w:ascii="Times New Roman" w:hAnsi="Times New Roman" w:cs="Times New Roman"/>
          <w:sz w:val="24"/>
          <w:szCs w:val="24"/>
        </w:rPr>
        <w:t xml:space="preserve"> </w:t>
      </w:r>
      <w:del w:id="33" w:author="Godwin, Casey" w:date="2018-10-24T07:17:00Z">
        <w:r w:rsidDel="005546E3">
          <w:rPr>
            <w:rFonts w:ascii="Times New Roman" w:hAnsi="Times New Roman" w:cs="Times New Roman"/>
            <w:sz w:val="24"/>
            <w:szCs w:val="24"/>
          </w:rPr>
          <w:delText xml:space="preserve">of </w:delText>
        </w:r>
      </w:del>
      <w:ins w:id="34" w:author="Godwin, Casey" w:date="2018-10-24T07:17:00Z">
        <w:r w:rsidR="005546E3">
          <w:rPr>
            <w:rFonts w:ascii="Times New Roman" w:hAnsi="Times New Roman" w:cs="Times New Roman"/>
            <w:sz w:val="24"/>
            <w:szCs w:val="24"/>
          </w:rPr>
          <w:t xml:space="preserve">about </w:t>
        </w:r>
      </w:ins>
      <w:r>
        <w:rPr>
          <w:rFonts w:ascii="Times New Roman" w:hAnsi="Times New Roman" w:cs="Times New Roman"/>
          <w:sz w:val="24"/>
          <w:szCs w:val="24"/>
        </w:rPr>
        <w:t>species coexistence, we used numerical simulation of a well-known two species consumer-resource model [Tilman 1977]</w:t>
      </w:r>
      <w:ins w:id="35" w:author="Godwin, Casey" w:date="2018-10-24T07:17:00Z">
        <w:r w:rsidR="005546E3">
          <w:rPr>
            <w:rFonts w:ascii="Times New Roman" w:hAnsi="Times New Roman" w:cs="Times New Roman"/>
            <w:sz w:val="24"/>
            <w:szCs w:val="24"/>
          </w:rPr>
          <w:t>.</w:t>
        </w:r>
      </w:ins>
      <w:r>
        <w:rPr>
          <w:rFonts w:ascii="Times New Roman" w:hAnsi="Times New Roman" w:cs="Times New Roman"/>
          <w:sz w:val="24"/>
          <w:szCs w:val="24"/>
        </w:rPr>
        <w:t xml:space="preserve"> </w:t>
      </w:r>
      <w:ins w:id="36" w:author="Godwin, Casey" w:date="2018-10-24T07:19:00Z">
        <w:r w:rsidR="005546E3">
          <w:rPr>
            <w:rFonts w:ascii="Times New Roman" w:hAnsi="Times New Roman" w:cs="Times New Roman"/>
            <w:sz w:val="24"/>
            <w:szCs w:val="24"/>
          </w:rPr>
          <w:t xml:space="preserve">For all </w:t>
        </w:r>
      </w:ins>
      <w:ins w:id="37" w:author="Godwin, Casey" w:date="2018-10-24T07:20:00Z">
        <w:r w:rsidR="005546E3">
          <w:rPr>
            <w:rFonts w:ascii="Times New Roman" w:hAnsi="Times New Roman" w:cs="Times New Roman"/>
            <w:sz w:val="24"/>
            <w:szCs w:val="24"/>
          </w:rPr>
          <w:t>of</w:t>
        </w:r>
      </w:ins>
      <w:ins w:id="38" w:author="Godwin, Casey" w:date="2018-10-24T07:17:00Z">
        <w:r w:rsidR="005546E3">
          <w:rPr>
            <w:rFonts w:ascii="Times New Roman" w:hAnsi="Times New Roman" w:cs="Times New Roman"/>
            <w:sz w:val="24"/>
            <w:szCs w:val="24"/>
          </w:rPr>
          <w:t xml:space="preserve"> these simulations, </w:t>
        </w:r>
      </w:ins>
      <w:del w:id="39" w:author="Godwin, Casey" w:date="2018-10-24T07:18:00Z">
        <w:r w:rsidDel="005546E3">
          <w:rPr>
            <w:rFonts w:ascii="Times New Roman" w:hAnsi="Times New Roman" w:cs="Times New Roman"/>
            <w:sz w:val="24"/>
            <w:szCs w:val="24"/>
          </w:rPr>
          <w:delText xml:space="preserve">to show that a species growth rate is non-linearly related to its frequency, even when </w:delText>
        </w:r>
      </w:del>
      <w:r>
        <w:rPr>
          <w:rFonts w:ascii="Times New Roman" w:hAnsi="Times New Roman" w:cs="Times New Roman"/>
          <w:sz w:val="24"/>
          <w:szCs w:val="24"/>
        </w:rPr>
        <w:t xml:space="preserve">the community is saturated with respect to biomass and both species are known to </w:t>
      </w:r>
      <w:ins w:id="40" w:author="Godwin, Casey" w:date="2018-10-24T07:16:00Z">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lastRenderedPageBreak/>
          <w:t>invasible</w:t>
        </w:r>
        <w:proofErr w:type="spellEnd"/>
        <w:r w:rsidR="005546E3">
          <w:rPr>
            <w:rFonts w:ascii="Times New Roman" w:hAnsi="Times New Roman" w:cs="Times New Roman"/>
            <w:sz w:val="24"/>
            <w:szCs w:val="24"/>
          </w:rPr>
          <w:t xml:space="preserve"> and </w:t>
        </w:r>
      </w:ins>
      <w:r>
        <w:rPr>
          <w:rFonts w:ascii="Times New Roman" w:hAnsi="Times New Roman" w:cs="Times New Roman"/>
          <w:sz w:val="24"/>
          <w:szCs w:val="24"/>
        </w:rPr>
        <w:t>coexist (Figure S1)</w:t>
      </w:r>
      <w:r w:rsidRPr="005629D3">
        <w:rPr>
          <w:rFonts w:ascii="Times New Roman" w:hAnsi="Times New Roman" w:cs="Times New Roman"/>
          <w:sz w:val="24"/>
          <w:szCs w:val="24"/>
        </w:rPr>
        <w:t>.</w:t>
      </w:r>
      <w:r>
        <w:rPr>
          <w:rFonts w:ascii="Times New Roman" w:hAnsi="Times New Roman" w:cs="Times New Roman"/>
          <w:sz w:val="24"/>
          <w:szCs w:val="24"/>
        </w:rPr>
        <w:t xml:space="preserve"> </w:t>
      </w:r>
      <w:ins w:id="41" w:author="Godwin, Casey" w:date="2018-10-24T07:18:00Z">
        <w:r w:rsidR="005546E3">
          <w:rPr>
            <w:rFonts w:ascii="Times New Roman" w:hAnsi="Times New Roman" w:cs="Times New Roman"/>
            <w:sz w:val="24"/>
            <w:szCs w:val="24"/>
          </w:rPr>
          <w:t xml:space="preserve">We </w:t>
        </w:r>
      </w:ins>
      <w:ins w:id="42" w:author="Godwin, Casey" w:date="2018-10-24T07:19:00Z">
        <w:r w:rsidR="005546E3">
          <w:rPr>
            <w:rFonts w:ascii="Times New Roman" w:hAnsi="Times New Roman" w:cs="Times New Roman"/>
            <w:sz w:val="24"/>
            <w:szCs w:val="24"/>
          </w:rPr>
          <w:t xml:space="preserve">used these numerical simulations to </w:t>
        </w:r>
      </w:ins>
      <w:ins w:id="43" w:author="Godwin, Casey" w:date="2018-10-24T07:20:00Z">
        <w:r w:rsidR="005546E3">
          <w:rPr>
            <w:rFonts w:ascii="Times New Roman" w:hAnsi="Times New Roman" w:cs="Times New Roman"/>
            <w:sz w:val="24"/>
            <w:szCs w:val="24"/>
          </w:rPr>
          <w:t xml:space="preserve">examine three potential ways that an empiricist might implement NFD. 1) </w:t>
        </w:r>
      </w:ins>
      <w:del w:id="44" w:author="Godwin, Casey" w:date="2018-10-24T07:18:00Z">
        <w:r w:rsidDel="005546E3">
          <w:rPr>
            <w:rFonts w:ascii="Times New Roman" w:hAnsi="Times New Roman" w:cs="Times New Roman"/>
            <w:sz w:val="24"/>
            <w:szCs w:val="24"/>
          </w:rPr>
          <w:delText xml:space="preserve">Specifically, evaluating NFD at different frequencies of the species in a saturated community can lead to the incorrect prediction regarding coexistence. </w:delText>
        </w:r>
      </w:del>
      <w:del w:id="45" w:author="Godwin, Casey" w:date="2018-10-24T07:20:00Z">
        <w:r w:rsidDel="005546E3">
          <w:rPr>
            <w:rFonts w:ascii="Times New Roman" w:hAnsi="Times New Roman" w:cs="Times New Roman"/>
            <w:sz w:val="24"/>
            <w:szCs w:val="24"/>
          </w:rPr>
          <w:delText>W</w:delText>
        </w:r>
      </w:del>
      <w:ins w:id="46" w:author="Godwin, Casey" w:date="2018-10-24T07:20:00Z">
        <w:r w:rsidR="005546E3">
          <w:rPr>
            <w:rFonts w:ascii="Times New Roman" w:hAnsi="Times New Roman" w:cs="Times New Roman"/>
            <w:sz w:val="24"/>
            <w:szCs w:val="24"/>
          </w:rPr>
          <w:t>W</w:t>
        </w:r>
      </w:ins>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ins w:id="47" w:author="Godwin, Casey" w:date="2018-10-24T07:21:00Z">
        <w:r w:rsidR="005546E3">
          <w:rPr>
            <w:rFonts w:ascii="Times New Roman" w:hAnsi="Times New Roman" w:cs="Times New Roman"/>
            <w:sz w:val="24"/>
            <w:szCs w:val="24"/>
          </w:rPr>
          <w:t xml:space="preserve">2) </w:t>
        </w:r>
      </w:ins>
      <w:r>
        <w:rPr>
          <w:rFonts w:ascii="Times New Roman" w:hAnsi="Times New Roman" w:cs="Times New Roman"/>
          <w:sz w:val="24"/>
          <w:szCs w:val="24"/>
        </w:rPr>
        <w:t xml:space="preserve">When frequency dependence is evaluated when both species are at frequency of 0.5, the method fails to predict coexistence in most cases. </w:t>
      </w:r>
      <w:ins w:id="48" w:author="Godwin, Casey" w:date="2018-10-24T07:21:00Z">
        <w:r w:rsidR="005546E3">
          <w:rPr>
            <w:rFonts w:ascii="Times New Roman" w:hAnsi="Times New Roman" w:cs="Times New Roman"/>
            <w:sz w:val="24"/>
            <w:szCs w:val="24"/>
          </w:rPr>
          <w:t xml:space="preserve">3) </w:t>
        </w:r>
      </w:ins>
      <w:r>
        <w:rPr>
          <w:rFonts w:ascii="Times New Roman" w:hAnsi="Times New Roman" w:cs="Times New Roman"/>
          <w:sz w:val="24"/>
          <w:szCs w:val="24"/>
        </w:rPr>
        <w:t>We found that NFD</w:t>
      </w:r>
      <w:ins w:id="49" w:author="Godwin, Casey" w:date="2018-10-24T09:34:00Z">
        <w:r w:rsidR="000E65B9">
          <w:rPr>
            <w:rFonts w:ascii="Times New Roman" w:hAnsi="Times New Roman" w:cs="Times New Roman"/>
            <w:sz w:val="24"/>
            <w:szCs w:val="24"/>
          </w:rPr>
          <w:t xml:space="preserve"> consistently</w:t>
        </w:r>
      </w:ins>
      <w:r>
        <w:rPr>
          <w:rFonts w:ascii="Times New Roman" w:hAnsi="Times New Roman" w:cs="Times New Roman"/>
          <w:sz w:val="24"/>
          <w:szCs w:val="24"/>
        </w:rPr>
        <w:t xml:space="preserve"> led to correct predictions only when evaluated at frequency approaching zero for each species. </w:t>
      </w:r>
      <w:moveToRangeStart w:id="50" w:author="Godwin, Casey" w:date="2018-10-24T07:36:00Z" w:name="move528129902"/>
      <w:moveTo w:id="51" w:author="Godwin, Casey" w:date="2018-10-24T07:36:00Z">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moveTo>
      <w:moveToRangeEnd w:id="50"/>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moveFromRangeStart w:id="52" w:author="Godwin, Casey" w:date="2018-10-24T07:36:00Z" w:name="move528129902"/>
      <w:moveFrom w:id="53" w:author="Godwin, Casey" w:date="2018-10-24T07:36:00Z">
        <w:r w:rsidDel="008A2DBA">
          <w:rPr>
            <w:rFonts w:ascii="Times New Roman" w:hAnsi="Times New Roman" w:cs="Times New Roman"/>
            <w:sz w:val="24"/>
            <w:szCs w:val="24"/>
          </w:rPr>
          <w:t>This finding means that for an empiricist to use the NFD method, they would need to either 1)</w:t>
        </w:r>
        <w:r w:rsidRPr="007C0630" w:rsidDel="008A2DBA">
          <w:rPr>
            <w:rFonts w:ascii="Times New Roman" w:hAnsi="Times New Roman" w:cs="Times New Roman"/>
            <w:sz w:val="24"/>
            <w:szCs w:val="24"/>
          </w:rPr>
          <w:t xml:space="preserve"> </w:t>
        </w:r>
        <w:r w:rsidDel="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invasibility). </w:t>
        </w:r>
      </w:moveFrom>
      <w:moveFromRangeEnd w:id="52"/>
    </w:p>
    <w:p w14:paraId="79A134AF" w14:textId="7E561C3A" w:rsidR="00794E37" w:rsidRPr="00715006" w:rsidRDefault="001F4F32" w:rsidP="00715006">
      <w:pPr>
        <w:pStyle w:val="Normal1"/>
        <w:numPr>
          <w:ilvl w:val="0"/>
          <w:numId w:val="9"/>
        </w:numPr>
        <w:spacing w:line="360" w:lineRule="auto"/>
        <w:ind w:left="360"/>
        <w:rPr>
          <w:rFonts w:ascii="Times New Roman" w:hAnsi="Times New Roman"/>
          <w:i/>
          <w:sz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lassic</w:t>
      </w:r>
      <w:r w:rsidR="00794E37" w:rsidRPr="00715006">
        <w:rPr>
          <w:rFonts w:ascii="Times New Roman" w:hAnsi="Times New Roman"/>
          <w:i/>
          <w:sz w:val="24"/>
        </w:rPr>
        <w:t xml:space="preserve"> </w:t>
      </w:r>
      <w:proofErr w:type="spellStart"/>
      <w:r w:rsidR="00794E37" w:rsidRPr="00715006">
        <w:rPr>
          <w:rFonts w:ascii="Times New Roman" w:hAnsi="Times New Roman"/>
          <w:i/>
          <w:sz w:val="24"/>
        </w:rPr>
        <w:t>Lotka</w:t>
      </w:r>
      <w:proofErr w:type="spellEnd"/>
      <w:r w:rsidR="00794E37" w:rsidRPr="00715006">
        <w:rPr>
          <w:rFonts w:ascii="Times New Roman" w:hAnsi="Times New Roman"/>
          <w:i/>
          <w:sz w:val="24"/>
        </w:rPr>
        <w:t xml:space="preserve">-Volterra </w:t>
      </w:r>
      <w:r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p>
    <w:p w14:paraId="1929B4CD" w14:textId="694F9ABE"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w:t>
      </w:r>
      <w:commentRangeStart w:id="54"/>
      <w:r w:rsidR="00794E37" w:rsidRPr="00B0403D">
        <w:rPr>
          <w:rFonts w:ascii="Times New Roman" w:hAnsi="Times New Roman" w:cs="Times New Roman"/>
          <w:sz w:val="24"/>
          <w:szCs w:val="24"/>
        </w:rPr>
        <w:t>following equation</w:t>
      </w:r>
      <w:commentRangeEnd w:id="54"/>
      <w:r w:rsidR="00583CE3">
        <w:rPr>
          <w:rStyle w:val="CommentReference"/>
        </w:rPr>
        <w:commentReference w:id="54"/>
      </w:r>
      <w:r w:rsidR="00794E37" w:rsidRPr="00B0403D">
        <w:rPr>
          <w:rFonts w:ascii="Times New Roman" w:hAnsi="Times New Roman" w:cs="Times New Roman"/>
          <w:sz w:val="24"/>
          <w:szCs w:val="24"/>
        </w:rPr>
        <w:t>.</w:t>
      </w:r>
    </w:p>
    <w:p w14:paraId="7009E78C" w14:textId="47A4FDFC" w:rsidR="00AA1D9C" w:rsidRPr="00AA1D9C" w:rsidRDefault="00C57C5E"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7A576DE7" w14:textId="422B8851" w:rsidR="001F4F32" w:rsidRPr="00992ECB"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commentRangeStart w:id="55"/>
      <w:r w:rsidRPr="00B0403D">
        <w:rPr>
          <w:rFonts w:ascii="Times New Roman" w:hAnsi="Times New Roman" w:cs="Times New Roman"/>
          <w:sz w:val="24"/>
          <w:szCs w:val="24"/>
        </w:rPr>
        <w:t xml:space="preserve">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End w:id="55"/>
      <w:r w:rsidR="008B3DD2">
        <w:rPr>
          <w:rStyle w:val="CommentReference"/>
        </w:rPr>
        <w:commentReference w:id="55"/>
      </w:r>
      <w:r w:rsidRPr="00B0403D">
        <w:rPr>
          <w:rFonts w:ascii="Times New Roman" w:hAnsi="Times New Roman" w:cs="Times New Roman"/>
          <w:sz w:val="24"/>
          <w:szCs w:val="24"/>
        </w:rPr>
        <w:t>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w:t>
      </w:r>
      <w:ins w:id="56" w:author="Godwin, Casey" w:date="2018-10-24T09:50:00Z">
        <w:r w:rsidR="00410070">
          <w:rPr>
            <w:rFonts w:ascii="Times New Roman" w:hAnsi="Times New Roman" w:cs="Times New Roman"/>
            <w:sz w:val="24"/>
            <w:szCs w:val="24"/>
          </w:rPr>
          <w:t xml:space="preserve">for empirical work </w:t>
        </w:r>
      </w:ins>
      <w:r w:rsidRPr="00B0403D">
        <w:rPr>
          <w:rFonts w:ascii="Times New Roman" w:hAnsi="Times New Roman" w:cs="Times New Roman"/>
          <w:sz w:val="24"/>
          <w:szCs w:val="24"/>
        </w:rPr>
        <w:t xml:space="preserve">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69A25A3B"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6E7290B3" w14:textId="2E2E891F" w:rsidR="00222AD6" w:rsidRDefault="00645B6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When doing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(invading one species to the carrying capacity of the competing species), we often measure sensitivity to quantify the impact of resident species on the invading one. </w:t>
      </w:r>
      <w:r w:rsidR="00794E37" w:rsidRPr="00B0403D">
        <w:rPr>
          <w:rFonts w:ascii="Times New Roman" w:hAnsi="Times New Roman" w:cs="Times New Roman"/>
          <w:sz w:val="24"/>
          <w:szCs w:val="24"/>
        </w:rPr>
        <w:t xml:space="preserve">The sensitivity </w:t>
      </w:r>
      <w:r>
        <w:rPr>
          <w:rFonts w:ascii="Times New Roman" w:hAnsi="Times New Roman" w:cs="Times New Roman"/>
          <w:sz w:val="24"/>
          <w:szCs w:val="24"/>
        </w:rPr>
        <w:t>measurement</w:t>
      </w:r>
      <w:r w:rsidR="00794E37" w:rsidRPr="00B0403D">
        <w:rPr>
          <w:rFonts w:ascii="Times New Roman" w:hAnsi="Times New Roman" w:cs="Times New Roman"/>
          <w:sz w:val="24"/>
          <w:szCs w:val="24"/>
        </w:rPr>
        <w:t xml:space="preserve"> is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Instead,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relies on the effect of inter-specific competition on the population dynamics. </w:t>
      </w:r>
      <w:r w:rsidR="006746D5" w:rsidRPr="00B0403D">
        <w:rPr>
          <w:rFonts w:ascii="Times New Roman" w:hAnsi="Times New Roman" w:cs="Times New Roman"/>
          <w:sz w:val="24"/>
          <w:szCs w:val="24"/>
        </w:rPr>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006746D5" w:rsidRPr="00B0403D">
        <w:rPr>
          <w:rFonts w:ascii="Times New Roman" w:hAnsi="Times New Roman" w:cs="Times New Roman"/>
          <w:sz w:val="24"/>
          <w:szCs w:val="24"/>
        </w:rPr>
        <w:t xml:space="preserve">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EB2889">
        <w:rPr>
          <w:rFonts w:ascii="Times New Roman" w:hAnsi="Times New Roman" w:cs="Times New Roman"/>
          <w:sz w:val="24"/>
          <w:szCs w:val="24"/>
        </w:rPr>
        <w:t>(</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00794E37" w:rsidRPr="00B0403D">
        <w:rPr>
          <w:rFonts w:ascii="Times New Roman" w:hAnsi="Times New Roman" w:cs="Times New Roman"/>
          <w:sz w:val="24"/>
          <w:szCs w:val="24"/>
        </w:rPr>
        <w:t xml:space="preserve">o quantify the effect of the competitor on the focal species </w:t>
      </w:r>
      <w:proofErr w:type="spellStart"/>
      <w:r w:rsidR="00794E37"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00794E37" w:rsidRPr="00B0403D">
        <w:rPr>
          <w:rFonts w:ascii="Times New Roman" w:hAnsi="Times New Roman" w:cs="Times New Roman"/>
          <w:sz w:val="24"/>
          <w:szCs w:val="24"/>
        </w:rPr>
        <w:t xml:space="preserve">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Si</w:t>
      </w:r>
      <w:r w:rsidR="00794E37" w:rsidRPr="00B0403D">
        <w:rPr>
          <w:rFonts w:ascii="Times New Roman" w:hAnsi="Times New Roman" w:cs="Times New Roman"/>
          <w:sz w:val="24"/>
          <w:szCs w:val="24"/>
        </w:rPr>
        <w:t xml:space="preserve">) compares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00794E37" w:rsidRPr="00B0403D">
        <w:rPr>
          <w:rFonts w:ascii="Times New Roman" w:hAnsi="Times New Roman" w:cs="Times New Roman"/>
          <w:sz w:val="24"/>
          <w:szCs w:val="24"/>
        </w:rPr>
        <w:t xml:space="preserve"> competitor versus the focal species </w:t>
      </w:r>
      <w:r w:rsidR="00794E37" w:rsidRPr="00EB2889">
        <w:rPr>
          <w:rFonts w:ascii="Times New Roman" w:hAnsi="Times New Roman" w:cs="Times New Roman"/>
          <w:i/>
          <w:sz w:val="24"/>
          <w:szCs w:val="24"/>
        </w:rPr>
        <w:t>i</w:t>
      </w:r>
      <w:r w:rsidR="00794E37" w:rsidRPr="00B0403D">
        <w:rPr>
          <w:rFonts w:ascii="Times New Roman" w:hAnsi="Times New Roman" w:cs="Times New Roman"/>
          <w:sz w:val="24"/>
          <w:szCs w:val="24"/>
        </w:rPr>
        <w:t xml:space="preserve">’s </w:t>
      </w:r>
      <w:r w:rsidR="00794E37" w:rsidRPr="00EB2889">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00794E37" w:rsidRPr="00EB2889">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w:t>
      </w:r>
      <w:r w:rsidR="001E1092" w:rsidRPr="00B0403D">
        <w:rPr>
          <w:rFonts w:ascii="Times New Roman" w:hAnsi="Times New Roman" w:cs="Times New Roman"/>
          <w:sz w:val="24"/>
          <w:szCs w:val="24"/>
        </w:rPr>
        <w:lastRenderedPageBreak/>
        <w:t xml:space="preserve">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w:t>
      </w:r>
      <w:r w:rsidR="000657D1">
        <w:rPr>
          <w:rFonts w:ascii="Times New Roman" w:hAnsi="Times New Roman" w:cs="Times New Roman"/>
          <w:sz w:val="24"/>
          <w:szCs w:val="24"/>
        </w:rPr>
        <w:t>criteria</w:t>
      </w:r>
      <w:r w:rsidR="001E1092" w:rsidRPr="00B0403D">
        <w:rPr>
          <w:rFonts w:ascii="Times New Roman" w:hAnsi="Times New Roman" w:cs="Times New Roman"/>
          <w:sz w:val="24"/>
          <w:szCs w:val="24"/>
        </w:rPr>
        <w:t xml:space="preserve">). </w:t>
      </w:r>
      <w:r w:rsidR="00EB2889">
        <w:rPr>
          <w:rFonts w:ascii="Times New Roman" w:hAnsi="Times New Roman" w:cs="Times New Roman" w:hint="eastAsia"/>
          <w:sz w:val="24"/>
          <w:szCs w:val="24"/>
          <w:lang w:eastAsia="zh-TW"/>
        </w:rPr>
        <w:t>A</w:t>
      </w:r>
      <w:r w:rsidR="00794E37" w:rsidRPr="00B0403D">
        <w:rPr>
          <w:rFonts w:ascii="Times New Roman" w:hAnsi="Times New Roman" w:cs="Times New Roman"/>
          <w:sz w:val="24"/>
          <w:szCs w:val="24"/>
        </w:rPr>
        <w:t xml:space="preserve">ccording to Carroll et al. 2011,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w:t>
      </w:r>
      <w:r w:rsidR="00794E37" w:rsidRPr="00EB2889">
        <w:rPr>
          <w:rFonts w:ascii="Times New Roman" w:hAnsi="Times New Roman" w:cs="Times New Roman"/>
          <w:i/>
          <w:sz w:val="24"/>
          <w:szCs w:val="24"/>
        </w:rPr>
        <w:t>S</w:t>
      </w:r>
      <w:r w:rsidR="00794E37" w:rsidRPr="00EB2889">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6EFD7418" w:rsidR="001E1092" w:rsidRDefault="00C57C5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0921883B" w:rsidR="001C2812" w:rsidRDefault="00B24FC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it</w:t>
      </w:r>
      <w:ins w:id="57" w:author="Godwin, Casey" w:date="2018-10-24T09:50:00Z">
        <w:r w:rsidR="00410070">
          <w:rPr>
            <w:rFonts w:ascii="Times New Roman" w:hAnsi="Times New Roman" w:cs="Times New Roman"/>
            <w:sz w:val="24"/>
            <w:szCs w:val="24"/>
          </w:rPr>
          <w:t>s</w:t>
        </w:r>
      </w:ins>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w:t>
      </w:r>
      <w:proofErr w:type="gramStart"/>
      <w:r w:rsidR="00222AD6" w:rsidRPr="00B0403D">
        <w:rPr>
          <w:rFonts w:ascii="Times New Roman" w:hAnsi="Times New Roman" w:cs="Times New Roman"/>
          <w:sz w:val="24"/>
          <w:szCs w:val="24"/>
        </w:rPr>
        <w:t>its</w:t>
      </w:r>
      <w:proofErr w:type="gramEnd"/>
      <w:r w:rsidR="00222AD6" w:rsidRPr="00B0403D">
        <w:rPr>
          <w:rFonts w:ascii="Times New Roman" w:hAnsi="Times New Roman" w:cs="Times New Roman"/>
          <w:sz w:val="24"/>
          <w:szCs w:val="24"/>
        </w:rPr>
        <w:t xml:space="preserve"> carrying capacity. </w:t>
      </w:r>
      <w:r w:rsidR="001E1092">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Pr>
          <w:rFonts w:ascii="Times New Roman" w:hAnsi="Times New Roman" w:cs="Times New Roman"/>
          <w:sz w:val="24"/>
          <w:szCs w:val="24"/>
        </w:rPr>
        <w:t>Carroll 2011</w:t>
      </w:r>
      <w:r w:rsidR="00222AD6" w:rsidRPr="00B0403D">
        <w:rPr>
          <w:rFonts w:ascii="Times New Roman" w:hAnsi="Times New Roman" w:cs="Times New Roman"/>
          <w:sz w:val="24"/>
          <w:szCs w:val="24"/>
        </w:rPr>
        <w:t>].</w:t>
      </w:r>
      <w:r>
        <w:rPr>
          <w:rFonts w:ascii="Times New Roman" w:hAnsi="Times New Roman" w:cs="Times New Roman"/>
          <w:sz w:val="24"/>
          <w:szCs w:val="24"/>
        </w:rPr>
        <w:t xml:space="preserve"> </w:t>
      </w:r>
      <w:r w:rsidR="00303135">
        <w:rPr>
          <w:rFonts w:ascii="Times New Roman" w:hAnsi="Times New Roman" w:cs="Times New Roman"/>
          <w:sz w:val="24"/>
          <w:szCs w:val="24"/>
        </w:rPr>
        <w:t>Therefore</w:t>
      </w:r>
      <w:r w:rsidR="001E1092">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sidR="001E1092">
        <w:rPr>
          <w:rFonts w:ascii="Times New Roman" w:hAnsi="Times New Roman" w:cs="Times New Roman"/>
          <w:sz w:val="24"/>
          <w:szCs w:val="24"/>
        </w:rPr>
        <w:t xml:space="preserve">estimate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001E1092">
        <w:rPr>
          <w:rFonts w:ascii="Times New Roman" w:hAnsi="Times New Roman" w:cs="Times New Roman"/>
          <w:sz w:val="24"/>
          <w:szCs w:val="24"/>
        </w:rPr>
        <w:t>(</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sidR="001E1092">
        <w:rPr>
          <w:rFonts w:ascii="Times New Roman" w:hAnsi="Times New Roman" w:cs="Times New Roman"/>
          <w:sz w:val="24"/>
          <w:szCs w:val="24"/>
        </w:rPr>
        <w:t xml:space="preserve"> intuitively connects competition and population dynamics </w:t>
      </w:r>
      <w:r w:rsidR="001E1092" w:rsidRPr="00B0403D">
        <w:rPr>
          <w:rFonts w:ascii="Times New Roman" w:hAnsi="Times New Roman" w:cs="Times New Roman"/>
          <w:sz w:val="24"/>
          <w:szCs w:val="24"/>
        </w:rPr>
        <w:t>[</w:t>
      </w:r>
      <w:r w:rsidR="001E1092">
        <w:rPr>
          <w:rFonts w:ascii="Times New Roman" w:hAnsi="Times New Roman" w:cs="Times New Roman"/>
          <w:sz w:val="24"/>
          <w:szCs w:val="24"/>
        </w:rPr>
        <w:t>Carroll 2011</w:t>
      </w:r>
      <w:r w:rsidR="001E1092" w:rsidRPr="00B0403D">
        <w:rPr>
          <w:rFonts w:ascii="Times New Roman" w:hAnsi="Times New Roman" w:cs="Times New Roman"/>
          <w:sz w:val="24"/>
          <w:szCs w:val="24"/>
        </w:rPr>
        <w:t>]</w:t>
      </w:r>
      <w:r w:rsidR="001E1092">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proofErr w:type="gramStart"/>
      <w:r w:rsidR="001C2812">
        <w:rPr>
          <w:rFonts w:ascii="Times New Roman" w:hAnsi="Times New Roman" w:cs="Times New Roman"/>
          <w:sz w:val="24"/>
          <w:szCs w:val="24"/>
        </w:rPr>
        <w:t>actually describe</w:t>
      </w:r>
      <w:ins w:id="58" w:author="Godwin, Casey" w:date="2018-10-24T09:51:00Z">
        <w:r w:rsidR="00410070">
          <w:rPr>
            <w:rFonts w:ascii="Times New Roman" w:hAnsi="Times New Roman" w:cs="Times New Roman"/>
            <w:sz w:val="24"/>
            <w:szCs w:val="24"/>
          </w:rPr>
          <w:t>s</w:t>
        </w:r>
      </w:ins>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01E2683E" w:rsidR="00222AD6"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sidR="001C2812">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Pr="00B0403D">
        <w:rPr>
          <w:rFonts w:ascii="Times New Roman" w:hAnsi="Times New Roman" w:cs="Times New Roman"/>
          <w:sz w:val="24"/>
          <w:szCs w:val="24"/>
        </w:rPr>
        <w:t xml:space="preserve"> therefore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0FDCD6E6" w14:textId="47184182" w:rsidR="00222AD6" w:rsidRPr="00B0403D" w:rsidRDefault="00C57C5E" w:rsidP="00715006">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4F8343E7" w:rsidR="00222AD6" w:rsidRPr="00B0403D"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ins w:id="59" w:author="Godwin, Casey" w:date="2018-10-24T09:51:00Z">
        <w:r w:rsidR="00410070">
          <w:rPr>
            <w:rFonts w:ascii="Times New Roman" w:hAnsi="Times New Roman" w:cs="Times New Roman"/>
            <w:sz w:val="24"/>
            <w:szCs w:val="24"/>
          </w:rPr>
          <w:t xml:space="preserve">This correction allows </w:t>
        </w:r>
      </w:ins>
      <w:del w:id="60" w:author="Godwin, Casey" w:date="2018-10-24T09:52:00Z">
        <w:r w:rsidRPr="00B0403D" w:rsidDel="00410070">
          <w:rPr>
            <w:rFonts w:ascii="Times New Roman" w:hAnsi="Times New Roman" w:cs="Times New Roman"/>
            <w:sz w:val="24"/>
            <w:szCs w:val="24"/>
          </w:rPr>
          <w:delText>Small tweak should be implemented when using the sensitivity method</w:delText>
        </w:r>
      </w:del>
      <w:ins w:id="61" w:author="Godwin, Casey" w:date="2018-10-24T09:52:00Z">
        <w:r w:rsidR="00410070">
          <w:rPr>
            <w:rFonts w:ascii="Times New Roman" w:hAnsi="Times New Roman" w:cs="Times New Roman"/>
            <w:sz w:val="24"/>
            <w:szCs w:val="24"/>
          </w:rPr>
          <w:t xml:space="preserve">for measured sensitivity coefficients to be converted to </w:t>
        </w:r>
      </w:ins>
      <w:del w:id="62" w:author="Godwin, Casey" w:date="2018-10-24T09:52:00Z">
        <w:r w:rsidRPr="00B0403D" w:rsidDel="00410070">
          <w:rPr>
            <w:rFonts w:ascii="Times New Roman" w:hAnsi="Times New Roman" w:cs="Times New Roman"/>
            <w:sz w:val="24"/>
            <w:szCs w:val="24"/>
          </w:rPr>
          <w:delText xml:space="preserve"> to estimate per capita </w:delText>
        </w:r>
      </w:del>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ins w:id="63" w:author="Godwin, Casey" w:date="2018-10-24T09:52:00Z">
        <w:r w:rsidR="00410070">
          <w:rPr>
            <w:rFonts w:ascii="Times New Roman" w:hAnsi="Times New Roman" w:cs="Times New Roman"/>
            <w:sz w:val="24"/>
            <w:szCs w:val="24"/>
          </w:rPr>
          <w:t>, though this is not necessary for calculating ND and RFD</w:t>
        </w:r>
      </w:ins>
      <w:r w:rsidRPr="00B0403D">
        <w:rPr>
          <w:rFonts w:ascii="Times New Roman" w:hAnsi="Times New Roman" w:cs="Times New Roman"/>
          <w:sz w:val="24"/>
          <w:szCs w:val="24"/>
        </w:rPr>
        <w:t>.</w:t>
      </w:r>
    </w:p>
    <w:p w14:paraId="266A2D42" w14:textId="77777777" w:rsidR="00205033" w:rsidRDefault="00222AD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w:t>
      </w:r>
      <w:r w:rsidRPr="00B0403D">
        <w:rPr>
          <w:rFonts w:ascii="Times New Roman" w:hAnsi="Times New Roman" w:cs="Times New Roman"/>
          <w:sz w:val="24"/>
          <w:szCs w:val="24"/>
        </w:rPr>
        <w:lastRenderedPageBreak/>
        <w:t xml:space="preserve">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715006">
      <w:pPr>
        <w:pStyle w:val="Normal1"/>
        <w:spacing w:line="360" w:lineRule="auto"/>
        <w:ind w:firstLine="360"/>
        <w:rPr>
          <w:rFonts w:ascii="Times New Roman" w:hAnsi="Times New Roman" w:cs="Times New Roman"/>
          <w:sz w:val="24"/>
          <w:szCs w:val="24"/>
        </w:rPr>
      </w:pPr>
      <w:commentRangeStart w:id="64"/>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w:t>
      </w:r>
      <w:commentRangeEnd w:id="64"/>
      <w:r w:rsidR="004C3CBA">
        <w:rPr>
          <w:rStyle w:val="CommentReference"/>
        </w:rPr>
        <w:commentReference w:id="64"/>
      </w:r>
      <w:r w:rsidRPr="00B0403D">
        <w:rPr>
          <w:rFonts w:ascii="Times New Roman" w:hAnsi="Times New Roman" w:cs="Times New Roman"/>
          <w:sz w:val="24"/>
          <w:szCs w:val="24"/>
        </w:rPr>
        <w:t xml:space="preserve">.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65C5C1F3" w:rsidR="00205033" w:rsidRPr="00B0403D" w:rsidRDefault="00C57C5E"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205033">
        <w:rPr>
          <w:rFonts w:ascii="Times New Roman" w:hAnsi="Times New Roman" w:cs="Times New Roman"/>
          <w:sz w:val="24"/>
          <w:szCs w:val="24"/>
        </w:rPr>
        <w:tab/>
        <w:t>(</w:t>
      </w:r>
      <w:r w:rsidR="00D163AA">
        <w:rPr>
          <w:rFonts w:ascii="Times New Roman" w:hAnsi="Times New Roman" w:cs="Times New Roman"/>
          <w:sz w:val="24"/>
          <w:szCs w:val="24"/>
        </w:rPr>
        <w:t>7</w:t>
      </w:r>
      <w:r w:rsidR="00205033">
        <w:rPr>
          <w:rFonts w:ascii="Times New Roman" w:hAnsi="Times New Roman" w:cs="Times New Roman"/>
          <w:sz w:val="24"/>
          <w:szCs w:val="24"/>
        </w:rPr>
        <w:t>)</w:t>
      </w:r>
    </w:p>
    <w:p w14:paraId="6D590409" w14:textId="6EAE86A8" w:rsidR="00205033" w:rsidRPr="00B0403D" w:rsidRDefault="00C57C5E" w:rsidP="00715006">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205033">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205033">
        <w:rPr>
          <w:rFonts w:ascii="Times New Roman" w:hAnsi="Times New Roman" w:cs="Times New Roman"/>
          <w:sz w:val="24"/>
          <w:szCs w:val="24"/>
        </w:rPr>
        <w:tab/>
        <w:t>(</w:t>
      </w:r>
      <w:r w:rsidR="00D163AA">
        <w:rPr>
          <w:rFonts w:ascii="Times New Roman" w:hAnsi="Times New Roman" w:cs="Times New Roman"/>
          <w:sz w:val="24"/>
          <w:szCs w:val="24"/>
        </w:rPr>
        <w:t>8</w:t>
      </w:r>
      <w:r w:rsidR="00205033">
        <w:rPr>
          <w:rFonts w:ascii="Times New Roman" w:hAnsi="Times New Roman" w:cs="Times New Roman"/>
          <w:sz w:val="24"/>
          <w:szCs w:val="24"/>
        </w:rPr>
        <w:t>)</w:t>
      </w:r>
    </w:p>
    <w:p w14:paraId="668C31FF" w14:textId="5913A719" w:rsidR="001F4F32" w:rsidRPr="00DD3906"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sidR="000657D1">
        <w:rPr>
          <w:rFonts w:ascii="Times New Roman" w:hAnsi="Times New Roman" w:cs="Times New Roman"/>
          <w:sz w:val="24"/>
          <w:szCs w:val="24"/>
        </w:rPr>
        <w:t>measurement</w:t>
      </w:r>
      <w:r w:rsidR="000657D1" w:rsidRPr="00B0403D">
        <w:rPr>
          <w:rFonts w:ascii="Times New Roman" w:hAnsi="Times New Roman" w:cs="Times New Roman"/>
          <w:sz w:val="24"/>
          <w:szCs w:val="24"/>
        </w:rPr>
        <w:t xml:space="preserve"> </w:t>
      </w:r>
      <w:r w:rsidRPr="00B0403D">
        <w:rPr>
          <w:rFonts w:ascii="Times New Roman" w:hAnsi="Times New Roman" w:cs="Times New Roman"/>
          <w:sz w:val="24"/>
          <w:szCs w:val="24"/>
        </w:rPr>
        <w:t>(</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r w:rsidR="000657D1" w:rsidRPr="00B0403D">
        <w:rPr>
          <w:rFonts w:ascii="Times New Roman" w:hAnsi="Times New Roman" w:cs="Times New Roman"/>
          <w:sz w:val="24"/>
          <w:szCs w:val="24"/>
        </w:rPr>
        <w:t>mathematic</w:t>
      </w:r>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61FE42F2" w:rsidR="005B014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MacArthur’s consumer resource model</w:t>
      </w:r>
    </w:p>
    <w:p w14:paraId="31FB2496" w14:textId="62D2A674" w:rsidR="004F6B56" w:rsidRDefault="000E201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w:t>
      </w:r>
      <w:commentRangeStart w:id="65"/>
      <w:r w:rsidR="004F6B56" w:rsidRPr="005B0147">
        <w:rPr>
          <w:rFonts w:ascii="Times New Roman" w:hAnsi="Times New Roman" w:cs="Times New Roman"/>
          <w:sz w:val="24"/>
          <w:szCs w:val="24"/>
        </w:rPr>
        <w:t>This</w:t>
      </w:r>
      <w:commentRangeEnd w:id="65"/>
      <w:r w:rsidR="00440476">
        <w:rPr>
          <w:rStyle w:val="CommentReference"/>
        </w:rPr>
        <w:commentReference w:id="65"/>
      </w:r>
      <w:r w:rsidR="004F6B56" w:rsidRPr="005B0147">
        <w:rPr>
          <w:rFonts w:ascii="Times New Roman" w:hAnsi="Times New Roman" w:cs="Times New Roman"/>
          <w:sz w:val="24"/>
          <w:szCs w:val="24"/>
        </w:rPr>
        <w:t xml:space="preserve">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 xml:space="preserve">-Volterra form to more closely understand the rather </w:t>
      </w:r>
      <w:del w:id="66" w:author="Godwin, Casey" w:date="2018-10-24T09:58:00Z">
        <w:r w:rsidR="004F6B56" w:rsidRPr="005B0147" w:rsidDel="00440476">
          <w:rPr>
            <w:rFonts w:ascii="Times New Roman" w:hAnsi="Times New Roman" w:cs="Times New Roman"/>
            <w:sz w:val="24"/>
            <w:szCs w:val="24"/>
          </w:rPr>
          <w:delText>phonological</w:delText>
        </w:r>
      </w:del>
      <w:ins w:id="67" w:author="Godwin, Casey" w:date="2018-10-24T09:58:00Z">
        <w:r w:rsidR="00440476" w:rsidRPr="005B0147">
          <w:rPr>
            <w:rFonts w:ascii="Times New Roman" w:hAnsi="Times New Roman" w:cs="Times New Roman"/>
            <w:sz w:val="24"/>
            <w:szCs w:val="24"/>
          </w:rPr>
          <w:t>ph</w:t>
        </w:r>
        <w:r w:rsidR="00440476">
          <w:rPr>
            <w:rFonts w:ascii="Times New Roman" w:hAnsi="Times New Roman" w:cs="Times New Roman"/>
            <w:sz w:val="24"/>
            <w:szCs w:val="24"/>
          </w:rPr>
          <w:t>enomen</w:t>
        </w:r>
        <w:r w:rsidR="00440476" w:rsidRPr="005B0147">
          <w:rPr>
            <w:rFonts w:ascii="Times New Roman" w:hAnsi="Times New Roman" w:cs="Times New Roman"/>
            <w:sz w:val="24"/>
            <w:szCs w:val="24"/>
          </w:rPr>
          <w:t>ological</w:t>
        </w:r>
      </w:ins>
      <w:r w:rsidR="004F6B56" w:rsidRPr="005B0147">
        <w:rPr>
          <w:rFonts w:ascii="Times New Roman" w:hAnsi="Times New Roman" w:cs="Times New Roman"/>
          <w:sz w:val="24"/>
          <w:szCs w:val="24"/>
        </w:rPr>
        <w:t xml:space="preserve">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C57C5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C57C5E" w:rsidP="00715006">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6955E075" w14:textId="27994E12" w:rsidR="001F4F32" w:rsidRPr="000657D1" w:rsidRDefault="004F6B56"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w:t>
      </w:r>
      <w:ins w:id="68" w:author="Godwin, Casey" w:date="2018-10-24T09:56:00Z">
        <w:r w:rsidR="00440476">
          <w:rPr>
            <w:rFonts w:ascii="Times New Roman" w:hAnsi="Times New Roman" w:cs="Times New Roman"/>
            <w:sz w:val="24"/>
            <w:szCs w:val="24"/>
          </w:rPr>
          <w:t xml:space="preserve">rate? </w:t>
        </w:r>
      </w:ins>
      <w:commentRangeStart w:id="69"/>
      <w:r w:rsidRPr="00B0403D">
        <w:rPr>
          <w:rFonts w:ascii="Times New Roman" w:hAnsi="Times New Roman" w:cs="Times New Roman"/>
          <w:sz w:val="24"/>
          <w:szCs w:val="24"/>
        </w:rPr>
        <w:t>of</w:t>
      </w:r>
      <w:commentRangeEnd w:id="69"/>
      <w:r w:rsidR="00440476">
        <w:rPr>
          <w:rStyle w:val="CommentReference"/>
        </w:rPr>
        <w:commentReference w:id="69"/>
      </w:r>
      <w:r w:rsidRPr="00B0403D">
        <w:rPr>
          <w:rFonts w:ascii="Times New Roman" w:hAnsi="Times New Roman" w:cs="Times New Roman"/>
          <w:sz w:val="24"/>
          <w:szCs w:val="24"/>
        </w:rPr>
        <w:t xml:space="preserve">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7344A84D"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w:t>
      </w:r>
      <w:del w:id="70"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71" w:author="Godwin, Casey" w:date="2018-10-24T10:01:00Z">
        <w:r w:rsidR="001263C4">
          <w:rPr>
            <w:rFonts w:ascii="Times New Roman" w:hAnsi="Times New Roman" w:cs="Times New Roman"/>
            <w:sz w:val="24"/>
            <w:szCs w:val="24"/>
          </w:rPr>
          <w:t>which can be expressed as inter- and intr</w:t>
        </w:r>
      </w:ins>
      <w:ins w:id="72" w:author="Godwin, Casey" w:date="2018-10-24T10:02:00Z">
        <w:r w:rsidR="001263C4">
          <w:rPr>
            <w:rFonts w:ascii="Times New Roman" w:hAnsi="Times New Roman" w:cs="Times New Roman"/>
            <w:sz w:val="24"/>
            <w:szCs w:val="24"/>
          </w:rPr>
          <w:t>a-specific interaction coefficients consistent with Chesson’s equations for ND and RFD.</w:t>
        </w:r>
      </w:ins>
      <w:del w:id="73"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C57C5E"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the above equations,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consumption term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that </w:t>
      </w:r>
      <w:proofErr w:type="spellStart"/>
      <w:r w:rsidRPr="00B0403D">
        <w:rPr>
          <w:rFonts w:ascii="Times New Roman" w:hAnsi="Times New Roman" w:cs="Times New Roman"/>
          <w:sz w:val="24"/>
          <w:szCs w:val="24"/>
        </w:rPr>
        <w:t>representt</w:t>
      </w:r>
      <w:proofErr w:type="spellEnd"/>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w:t>
      </w:r>
      <w:r w:rsidRPr="00B0403D">
        <w:rPr>
          <w:rFonts w:ascii="Times New Roman" w:hAnsi="Times New Roman" w:cs="Times New Roman"/>
          <w:sz w:val="24"/>
          <w:szCs w:val="24"/>
        </w:rPr>
        <w:lastRenderedPageBreak/>
        <w:t xml:space="preserve">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0B4197D6"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74" w:author="Godwin, Casey" w:date="2018-10-24T10:02:00Z">
            <w:rPr>
              <w:rFonts w:ascii="Times New Roman" w:hAnsi="Times New Roman" w:cs="Times New Roman"/>
              <w:sz w:val="24"/>
              <w:szCs w:val="24"/>
            </w:rPr>
          </w:rPrChange>
        </w:rPr>
        <w:t xml:space="preserve">Note that, in </w:t>
      </w:r>
      <w:r w:rsidR="00BA3C0C" w:rsidRPr="001263C4">
        <w:rPr>
          <w:rFonts w:ascii="Times New Roman" w:hAnsi="Times New Roman" w:cs="Times New Roman"/>
          <w:sz w:val="24"/>
          <w:szCs w:val="24"/>
          <w:highlight w:val="yellow"/>
          <w:rPrChange w:id="75"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76"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77"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78" w:author="Godwin, Casey" w:date="2018-10-24T10:02:00Z">
            <w:rPr>
              <w:rFonts w:ascii="Times New Roman" w:hAnsi="Times New Roman" w:cs="Times New Roman"/>
              <w:sz w:val="24"/>
              <w:szCs w:val="24"/>
            </w:rPr>
          </w:rPrChange>
        </w:rPr>
        <w:t xml:space="preserve"> consumption term</w:t>
      </w:r>
      <w:del w:id="79" w:author="Godwin, Casey" w:date="2018-10-24T10:03:00Z">
        <w:r w:rsidR="00BA3C0C" w:rsidRPr="001263C4" w:rsidDel="001263C4">
          <w:rPr>
            <w:rFonts w:ascii="Times New Roman" w:hAnsi="Times New Roman" w:cs="Times New Roman"/>
            <w:sz w:val="24"/>
            <w:szCs w:val="24"/>
            <w:highlight w:val="yellow"/>
            <w:rPrChange w:id="80"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81" w:author="Godwin, Casey" w:date="2018-10-24T10:02:00Z">
            <w:rPr>
              <w:rFonts w:ascii="Times New Roman" w:hAnsi="Times New Roman" w:cs="Times New Roman"/>
              <w:sz w:val="24"/>
              <w:szCs w:val="24"/>
            </w:rPr>
          </w:rPrChange>
        </w:rPr>
        <w:t xml:space="preserve"> (</w:t>
      </w:r>
      <w:proofErr w:type="spellStart"/>
      <w:r w:rsidRPr="001263C4">
        <w:rPr>
          <w:rFonts w:ascii="Times New Roman" w:hAnsi="Times New Roman" w:cs="Times New Roman"/>
          <w:i/>
          <w:sz w:val="24"/>
          <w:szCs w:val="24"/>
          <w:highlight w:val="yellow"/>
          <w:rPrChange w:id="82"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83" w:author="Godwin, Casey" w:date="2018-10-24T10:02:00Z">
            <w:rPr>
              <w:rFonts w:ascii="Times New Roman" w:hAnsi="Times New Roman" w:cs="Times New Roman"/>
              <w:i/>
              <w:sz w:val="24"/>
              <w:szCs w:val="24"/>
              <w:vertAlign w:val="subscript"/>
            </w:rPr>
          </w:rPrChange>
        </w:rPr>
        <w:t>ij</w:t>
      </w:r>
      <w:proofErr w:type="spellEnd"/>
      <w:r w:rsidRPr="001263C4">
        <w:rPr>
          <w:rFonts w:ascii="Times New Roman" w:hAnsi="Times New Roman" w:cs="Times New Roman"/>
          <w:sz w:val="24"/>
          <w:szCs w:val="24"/>
          <w:highlight w:val="yellow"/>
          <w:rPrChange w:id="84"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85"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86" w:author="Godwin, Casey" w:date="2018-10-24T10:02:00Z">
            <w:rPr>
              <w:rFonts w:ascii="Times New Roman" w:hAnsi="Times New Roman" w:cs="Times New Roman"/>
              <w:sz w:val="24"/>
              <w:szCs w:val="24"/>
            </w:rPr>
          </w:rPrChange>
        </w:rPr>
        <w:t xml:space="preserve"> a function of resource density</w:t>
      </w:r>
      <w:ins w:id="87" w:author="Godwin, Casey" w:date="2018-10-24T10:03:00Z">
        <w:r w:rsidR="001263C4">
          <w:rPr>
            <w:rFonts w:ascii="Times New Roman" w:hAnsi="Times New Roman" w:cs="Times New Roman"/>
            <w:sz w:val="24"/>
            <w:szCs w:val="24"/>
            <w:highlight w:val="yellow"/>
          </w:rPr>
          <w:t xml:space="preserve"> (</w:t>
        </w:r>
      </w:ins>
      <w:del w:id="88" w:author="Godwin, Casey" w:date="2018-10-24T10:03:00Z">
        <w:r w:rsidRPr="001263C4" w:rsidDel="001263C4">
          <w:rPr>
            <w:rFonts w:ascii="Times New Roman" w:hAnsi="Times New Roman" w:cs="Times New Roman"/>
            <w:sz w:val="24"/>
            <w:szCs w:val="24"/>
            <w:highlight w:val="yellow"/>
            <w:rPrChange w:id="89"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90"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91"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92"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93"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
            </m:ctrlPr>
          </m:fPr>
          <m:num>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94"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95"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96"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97"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
            </m:ctrlPr>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98"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99"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100"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101"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102"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103"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104"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
            </m:ctrlPr>
          </m:den>
        </m:f>
      </m:oMath>
      <w:r w:rsidRPr="001263C4">
        <w:rPr>
          <w:rFonts w:ascii="Times New Roman" w:hAnsi="Times New Roman" w:cs="Times New Roman"/>
          <w:sz w:val="24"/>
          <w:szCs w:val="24"/>
          <w:highlight w:val="yellow"/>
          <w:rPrChange w:id="105" w:author="Godwin, Casey" w:date="2018-10-24T10:02:00Z">
            <w:rPr>
              <w:rFonts w:ascii="Times New Roman" w:hAnsi="Times New Roman" w:cs="Times New Roman"/>
              <w:sz w:val="24"/>
              <w:szCs w:val="24"/>
            </w:rPr>
          </w:rPrChange>
        </w:rPr>
        <w:t xml:space="preserve"> in Tilman’s 1977 deduction</w:t>
      </w:r>
      <w:ins w:id="106"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107" w:author="Godwin, Casey" w:date="2018-10-24T10:02:00Z">
            <w:rPr>
              <w:rFonts w:ascii="Times New Roman" w:hAnsi="Times New Roman" w:cs="Times New Roman"/>
              <w:sz w:val="24"/>
              <w:szCs w:val="24"/>
            </w:rPr>
          </w:rPrChange>
        </w:rPr>
        <w:t xml:space="preserve">. However, if the consumption term </w:t>
      </w:r>
      <w:commentRangeStart w:id="108"/>
      <w:r w:rsidRPr="001263C4">
        <w:rPr>
          <w:rFonts w:ascii="Times New Roman" w:hAnsi="Times New Roman" w:cs="Times New Roman"/>
          <w:sz w:val="24"/>
          <w:szCs w:val="24"/>
          <w:highlight w:val="yellow"/>
          <w:rPrChange w:id="109" w:author="Godwin, Casey" w:date="2018-10-24T10:02:00Z">
            <w:rPr>
              <w:rFonts w:ascii="Times New Roman" w:hAnsi="Times New Roman" w:cs="Times New Roman"/>
              <w:sz w:val="24"/>
              <w:szCs w:val="24"/>
            </w:rPr>
          </w:rPrChange>
        </w:rPr>
        <w:t>is resource density dependent</w:t>
      </w:r>
      <w:commentRangeEnd w:id="108"/>
      <w:r w:rsidR="00AD618D">
        <w:rPr>
          <w:rStyle w:val="CommentReference"/>
        </w:rPr>
        <w:commentReference w:id="108"/>
      </w:r>
      <w:r w:rsidRPr="001263C4">
        <w:rPr>
          <w:rFonts w:ascii="Times New Roman" w:hAnsi="Times New Roman" w:cs="Times New Roman"/>
          <w:sz w:val="24"/>
          <w:szCs w:val="24"/>
          <w:highlight w:val="yellow"/>
          <w:rPrChange w:id="110" w:author="Godwin, Casey" w:date="2018-10-24T10:02:00Z">
            <w:rPr>
              <w:rFonts w:ascii="Times New Roman" w:hAnsi="Times New Roman" w:cs="Times New Roman"/>
              <w:sz w:val="24"/>
              <w:szCs w:val="24"/>
            </w:rPr>
          </w:rPrChange>
        </w:rPr>
        <w:t>, competition coefficients (</w:t>
      </w:r>
      <w:r w:rsidRPr="001263C4">
        <w:rPr>
          <w:rFonts w:ascii="Times New Roman" w:hAnsi="Times New Roman" w:cs="Times New Roman"/>
          <w:i/>
          <w:sz w:val="24"/>
          <w:szCs w:val="24"/>
          <w:highlight w:val="yellow"/>
          <w:rPrChange w:id="111" w:author="Godwin, Casey" w:date="2018-10-24T10:02:00Z">
            <w:rPr>
              <w:rFonts w:ascii="Times New Roman" w:hAnsi="Times New Roman" w:cs="Times New Roman"/>
              <w:i/>
              <w:sz w:val="24"/>
              <w:szCs w:val="24"/>
            </w:rPr>
          </w:rPrChange>
        </w:rPr>
        <w:t>α</w:t>
      </w:r>
      <w:proofErr w:type="spellStart"/>
      <w:r w:rsidRPr="001263C4">
        <w:rPr>
          <w:rFonts w:ascii="Times New Roman" w:hAnsi="Times New Roman" w:cs="Times New Roman"/>
          <w:i/>
          <w:sz w:val="24"/>
          <w:szCs w:val="24"/>
          <w:highlight w:val="yellow"/>
          <w:vertAlign w:val="subscript"/>
          <w:rPrChange w:id="112" w:author="Godwin, Casey" w:date="2018-10-24T10:02:00Z">
            <w:rPr>
              <w:rFonts w:ascii="Times New Roman" w:hAnsi="Times New Roman" w:cs="Times New Roman"/>
              <w:i/>
              <w:sz w:val="24"/>
              <w:szCs w:val="24"/>
              <w:vertAlign w:val="subscript"/>
            </w:rPr>
          </w:rPrChange>
        </w:rPr>
        <w:t>ij</w:t>
      </w:r>
      <w:proofErr w:type="spellEnd"/>
      <w:r w:rsidRPr="001263C4">
        <w:rPr>
          <w:rFonts w:ascii="Times New Roman" w:hAnsi="Times New Roman" w:cs="Times New Roman"/>
          <w:sz w:val="24"/>
          <w:szCs w:val="24"/>
          <w:highlight w:val="yellow"/>
          <w:rPrChange w:id="113" w:author="Godwin, Casey" w:date="2018-10-24T10:02:00Z">
            <w:rPr>
              <w:rFonts w:ascii="Times New Roman" w:hAnsi="Times New Roman" w:cs="Times New Roman"/>
              <w:sz w:val="24"/>
              <w:szCs w:val="24"/>
            </w:rPr>
          </w:rPrChange>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w:t>
      </w:r>
      <w:ins w:id="114"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w:t>
      </w:r>
      <w:commentRangeStart w:id="115"/>
      <w:r w:rsidR="00BA3C0C">
        <w:rPr>
          <w:rFonts w:ascii="Times New Roman" w:hAnsi="Times New Roman" w:cs="Times New Roman"/>
          <w:sz w:val="24"/>
          <w:szCs w:val="24"/>
          <w:lang w:eastAsia="zh-TW"/>
        </w:rPr>
        <w:t>vary</w:t>
      </w:r>
      <w:commentRangeEnd w:id="115"/>
      <w:r w:rsidR="001573CF">
        <w:rPr>
          <w:rStyle w:val="CommentReference"/>
        </w:rPr>
        <w:commentReference w:id="115"/>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sidRPr="003718F2">
        <w:rPr>
          <w:rFonts w:ascii="Times New Roman" w:hAnsi="Times New Roman" w:cs="Times New Roman"/>
          <w:sz w:val="24"/>
          <w:szCs w:val="24"/>
          <w:highlight w:val="yellow"/>
          <w:rPrChange w:id="116"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117" w:author="Godwin, Casey" w:date="2018-10-24T10:18:00Z">
            <w:rPr>
              <w:rFonts w:ascii="Times New Roman" w:hAnsi="Times New Roman" w:cs="Times New Roman"/>
              <w:sz w:val="24"/>
              <w:szCs w:val="24"/>
            </w:rPr>
          </w:rPrChange>
        </w:rPr>
        <w:t xml:space="preserve">. </w:t>
      </w:r>
      <w:ins w:id="118" w:author="Godwin, Casey" w:date="2018-10-24T10:15:00Z">
        <w:r w:rsidR="003718F2" w:rsidRPr="003718F2">
          <w:rPr>
            <w:rFonts w:ascii="Times New Roman" w:hAnsi="Times New Roman" w:cs="Times New Roman"/>
            <w:sz w:val="24"/>
            <w:szCs w:val="24"/>
            <w:highlight w:val="yellow"/>
            <w:rPrChange w:id="119" w:author="Godwin, Casey" w:date="2018-10-24T10:18:00Z">
              <w:rPr>
                <w:rFonts w:ascii="Times New Roman" w:hAnsi="Times New Roman" w:cs="Times New Roman"/>
                <w:sz w:val="24"/>
                <w:szCs w:val="24"/>
              </w:rPr>
            </w:rPrChange>
          </w:rPr>
          <w:t xml:space="preserve">While this means that the interaction coefficients from </w:t>
        </w:r>
        <w:proofErr w:type="spellStart"/>
        <w:r w:rsidR="003718F2" w:rsidRPr="003718F2">
          <w:rPr>
            <w:rFonts w:ascii="Times New Roman" w:hAnsi="Times New Roman" w:cs="Times New Roman"/>
            <w:sz w:val="24"/>
            <w:szCs w:val="24"/>
            <w:highlight w:val="yellow"/>
            <w:rPrChange w:id="120" w:author="Godwin, Casey" w:date="2018-10-24T10:18:00Z">
              <w:rPr>
                <w:rFonts w:ascii="Times New Roman" w:hAnsi="Times New Roman" w:cs="Times New Roman"/>
                <w:sz w:val="24"/>
                <w:szCs w:val="24"/>
              </w:rPr>
            </w:rPrChange>
          </w:rPr>
          <w:t>Letten’s</w:t>
        </w:r>
        <w:proofErr w:type="spellEnd"/>
        <w:r w:rsidR="003718F2" w:rsidRPr="003718F2">
          <w:rPr>
            <w:rFonts w:ascii="Times New Roman" w:hAnsi="Times New Roman" w:cs="Times New Roman"/>
            <w:sz w:val="24"/>
            <w:szCs w:val="24"/>
            <w:highlight w:val="yellow"/>
            <w:rPrChange w:id="121" w:author="Godwin, Casey" w:date="2018-10-24T10:18:00Z">
              <w:rPr>
                <w:rFonts w:ascii="Times New Roman" w:hAnsi="Times New Roman" w:cs="Times New Roman"/>
                <w:sz w:val="24"/>
                <w:szCs w:val="24"/>
              </w:rPr>
            </w:rPrChange>
          </w:rPr>
          <w:t xml:space="preserve"> method cannot be used in a </w:t>
        </w:r>
        <w:proofErr w:type="spellStart"/>
        <w:r w:rsidR="003718F2" w:rsidRPr="003718F2">
          <w:rPr>
            <w:rFonts w:ascii="Times New Roman" w:hAnsi="Times New Roman" w:cs="Times New Roman"/>
            <w:sz w:val="24"/>
            <w:szCs w:val="24"/>
            <w:highlight w:val="yellow"/>
            <w:rPrChange w:id="122" w:author="Godwin, Casey" w:date="2018-10-24T10:18:00Z">
              <w:rPr>
                <w:rFonts w:ascii="Times New Roman" w:hAnsi="Times New Roman" w:cs="Times New Roman"/>
                <w:sz w:val="24"/>
                <w:szCs w:val="24"/>
              </w:rPr>
            </w:rPrChange>
          </w:rPr>
          <w:t>Lotka</w:t>
        </w:r>
        <w:proofErr w:type="spellEnd"/>
        <w:r w:rsidR="003718F2" w:rsidRPr="003718F2">
          <w:rPr>
            <w:rFonts w:ascii="Times New Roman" w:hAnsi="Times New Roman" w:cs="Times New Roman"/>
            <w:sz w:val="24"/>
            <w:szCs w:val="24"/>
            <w:highlight w:val="yellow"/>
            <w:rPrChange w:id="123" w:author="Godwin, Casey" w:date="2018-10-24T10:18:00Z">
              <w:rPr>
                <w:rFonts w:ascii="Times New Roman" w:hAnsi="Times New Roman" w:cs="Times New Roman"/>
                <w:sz w:val="24"/>
                <w:szCs w:val="24"/>
              </w:rPr>
            </w:rPrChange>
          </w:rPr>
          <w:t xml:space="preserve">-Volterra model to replicate the </w:t>
        </w:r>
      </w:ins>
      <w:ins w:id="124" w:author="Godwin, Casey" w:date="2018-10-24T10:16:00Z">
        <w:r w:rsidR="003718F2" w:rsidRPr="003718F2">
          <w:rPr>
            <w:rFonts w:ascii="Times New Roman" w:hAnsi="Times New Roman" w:cs="Times New Roman"/>
            <w:sz w:val="24"/>
            <w:szCs w:val="24"/>
            <w:highlight w:val="yellow"/>
            <w:rPrChange w:id="125" w:author="Godwin, Casey" w:date="2018-10-24T10:18:00Z">
              <w:rPr>
                <w:rFonts w:ascii="Times New Roman" w:hAnsi="Times New Roman" w:cs="Times New Roman"/>
                <w:sz w:val="24"/>
                <w:szCs w:val="24"/>
              </w:rPr>
            </w:rPrChange>
          </w:rPr>
          <w:t xml:space="preserve">transient </w:t>
        </w:r>
      </w:ins>
      <w:ins w:id="126" w:author="Godwin, Casey" w:date="2018-10-24T10:15:00Z">
        <w:r w:rsidR="003718F2" w:rsidRPr="003718F2">
          <w:rPr>
            <w:rFonts w:ascii="Times New Roman" w:hAnsi="Times New Roman" w:cs="Times New Roman"/>
            <w:sz w:val="24"/>
            <w:szCs w:val="24"/>
            <w:highlight w:val="yellow"/>
            <w:rPrChange w:id="127" w:author="Godwin, Casey" w:date="2018-10-24T10:18:00Z">
              <w:rPr>
                <w:rFonts w:ascii="Times New Roman" w:hAnsi="Times New Roman" w:cs="Times New Roman"/>
                <w:sz w:val="24"/>
                <w:szCs w:val="24"/>
              </w:rPr>
            </w:rPrChange>
          </w:rPr>
          <w:t xml:space="preserve">dynamics of </w:t>
        </w:r>
      </w:ins>
      <w:ins w:id="128" w:author="Godwin, Casey" w:date="2018-10-24T10:16:00Z">
        <w:r w:rsidR="003718F2" w:rsidRPr="003718F2">
          <w:rPr>
            <w:rFonts w:ascii="Times New Roman" w:hAnsi="Times New Roman" w:cs="Times New Roman"/>
            <w:sz w:val="24"/>
            <w:szCs w:val="24"/>
            <w:highlight w:val="yellow"/>
            <w:rPrChange w:id="129" w:author="Godwin, Casey" w:date="2018-10-24T10:18:00Z">
              <w:rPr>
                <w:rFonts w:ascii="Times New Roman" w:hAnsi="Times New Roman" w:cs="Times New Roman"/>
                <w:sz w:val="24"/>
                <w:szCs w:val="24"/>
              </w:rPr>
            </w:rPrChange>
          </w:rPr>
          <w:t>competition,</w:t>
        </w:r>
      </w:ins>
      <w:del w:id="130" w:author="Godwin, Casey" w:date="2018-10-24T10:13:00Z">
        <w:r w:rsidRPr="003718F2" w:rsidDel="001573CF">
          <w:rPr>
            <w:rFonts w:ascii="Times New Roman" w:hAnsi="Times New Roman" w:cs="Times New Roman"/>
            <w:sz w:val="24"/>
            <w:szCs w:val="24"/>
            <w:highlight w:val="yellow"/>
            <w:rPrChange w:id="131" w:author="Godwin, Casey" w:date="2018-10-24T10:18:00Z">
              <w:rPr>
                <w:rFonts w:ascii="Times New Roman" w:hAnsi="Times New Roman" w:cs="Times New Roman"/>
                <w:sz w:val="24"/>
                <w:szCs w:val="24"/>
              </w:rPr>
            </w:rPrChange>
          </w:rPr>
          <w:delText xml:space="preserve">This assumption is the same as </w:delText>
        </w:r>
      </w:del>
      <w:del w:id="132" w:author="Godwin, Casey" w:date="2018-10-24T10:16:00Z">
        <w:r w:rsidRPr="003718F2" w:rsidDel="003718F2">
          <w:rPr>
            <w:rFonts w:ascii="Times New Roman" w:hAnsi="Times New Roman" w:cs="Times New Roman"/>
            <w:sz w:val="24"/>
            <w:szCs w:val="24"/>
            <w:highlight w:val="yellow"/>
            <w:rPrChange w:id="133" w:author="Godwin, Casey" w:date="2018-10-24T10:18:00Z">
              <w:rPr>
                <w:rFonts w:ascii="Times New Roman" w:hAnsi="Times New Roman" w:cs="Times New Roman"/>
                <w:sz w:val="24"/>
                <w:szCs w:val="24"/>
              </w:rPr>
            </w:rPrChange>
          </w:rPr>
          <w:delText>the sensitivity method</w:delText>
        </w:r>
      </w:del>
      <w:ins w:id="134" w:author="Godwin, Casey" w:date="2018-10-24T10:14:00Z">
        <w:r w:rsidR="001573CF" w:rsidRPr="003718F2">
          <w:rPr>
            <w:rFonts w:ascii="Times New Roman" w:hAnsi="Times New Roman" w:cs="Times New Roman"/>
            <w:sz w:val="24"/>
            <w:szCs w:val="24"/>
            <w:highlight w:val="yellow"/>
            <w:rPrChange w:id="135" w:author="Godwin, Casey" w:date="2018-10-24T10:18:00Z">
              <w:rPr>
                <w:rFonts w:ascii="Times New Roman" w:hAnsi="Times New Roman" w:cs="Times New Roman"/>
                <w:sz w:val="24"/>
                <w:szCs w:val="24"/>
              </w:rPr>
            </w:rPrChange>
          </w:rPr>
          <w:t xml:space="preserve"> </w:t>
        </w:r>
      </w:ins>
      <w:del w:id="136" w:author="Godwin, Casey" w:date="2018-10-24T10:14:00Z">
        <w:r w:rsidRPr="003718F2" w:rsidDel="001573CF">
          <w:rPr>
            <w:rFonts w:ascii="Times New Roman" w:hAnsi="Times New Roman" w:cs="Times New Roman"/>
            <w:sz w:val="24"/>
            <w:szCs w:val="24"/>
            <w:highlight w:val="yellow"/>
            <w:rPrChange w:id="137"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138"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139"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140"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141" w:author="Godwin, Casey" w:date="2018-10-24T10:18:00Z">
              <w:rPr>
                <w:rFonts w:ascii="Times New Roman" w:hAnsi="Times New Roman" w:cs="Times New Roman"/>
                <w:sz w:val="24"/>
                <w:szCs w:val="24"/>
              </w:rPr>
            </w:rPrChange>
          </w:rPr>
          <w:delText>This assumption is also valid because the</w:delText>
        </w:r>
      </w:del>
      <w:ins w:id="142" w:author="Godwin, Casey" w:date="2018-10-24T10:14:00Z">
        <w:r w:rsidR="001573CF" w:rsidRPr="003718F2">
          <w:rPr>
            <w:rFonts w:ascii="Times New Roman" w:hAnsi="Times New Roman" w:cs="Times New Roman"/>
            <w:sz w:val="24"/>
            <w:szCs w:val="24"/>
            <w:highlight w:val="yellow"/>
            <w:rPrChange w:id="143" w:author="Godwin, Casey" w:date="2018-10-24T10:18:00Z">
              <w:rPr>
                <w:rFonts w:ascii="Times New Roman" w:hAnsi="Times New Roman" w:cs="Times New Roman"/>
                <w:sz w:val="24"/>
                <w:szCs w:val="24"/>
              </w:rPr>
            </w:rPrChange>
          </w:rPr>
          <w:t>this method is satisfactory for assessing</w:t>
        </w:r>
      </w:ins>
      <w:r w:rsidRPr="003718F2">
        <w:rPr>
          <w:rFonts w:ascii="Times New Roman" w:hAnsi="Times New Roman" w:cs="Times New Roman"/>
          <w:sz w:val="24"/>
          <w:szCs w:val="24"/>
          <w:highlight w:val="yellow"/>
          <w:rPrChange w:id="144" w:author="Godwin, Casey" w:date="2018-10-24T10:18:00Z">
            <w:rPr>
              <w:rFonts w:ascii="Times New Roman" w:hAnsi="Times New Roman" w:cs="Times New Roman"/>
              <w:sz w:val="24"/>
              <w:szCs w:val="24"/>
            </w:rPr>
          </w:rPrChange>
        </w:rPr>
        <w:t xml:space="preserve"> mutual </w:t>
      </w:r>
      <w:proofErr w:type="spellStart"/>
      <w:r w:rsidRPr="003718F2">
        <w:rPr>
          <w:rFonts w:ascii="Times New Roman" w:hAnsi="Times New Roman" w:cs="Times New Roman"/>
          <w:sz w:val="24"/>
          <w:szCs w:val="24"/>
          <w:highlight w:val="yellow"/>
          <w:rPrChange w:id="145" w:author="Godwin, Casey" w:date="2018-10-24T10:18:00Z">
            <w:rPr>
              <w:rFonts w:ascii="Times New Roman" w:hAnsi="Times New Roman" w:cs="Times New Roman"/>
              <w:sz w:val="24"/>
              <w:szCs w:val="24"/>
            </w:rPr>
          </w:rPrChange>
        </w:rPr>
        <w:t>invasibility</w:t>
      </w:r>
      <w:proofErr w:type="spellEnd"/>
      <w:ins w:id="146" w:author="Godwin, Casey" w:date="2018-10-24T10:14:00Z">
        <w:r w:rsidR="001573CF" w:rsidRPr="003718F2">
          <w:rPr>
            <w:rFonts w:ascii="Times New Roman" w:hAnsi="Times New Roman" w:cs="Times New Roman"/>
            <w:sz w:val="24"/>
            <w:szCs w:val="24"/>
            <w:highlight w:val="yellow"/>
            <w:rPrChange w:id="147" w:author="Godwin, Casey" w:date="2018-10-24T10:18:00Z">
              <w:rPr>
                <w:rFonts w:ascii="Times New Roman" w:hAnsi="Times New Roman" w:cs="Times New Roman"/>
                <w:sz w:val="24"/>
                <w:szCs w:val="24"/>
              </w:rPr>
            </w:rPrChange>
          </w:rPr>
          <w:t xml:space="preserve"> since </w:t>
        </w:r>
      </w:ins>
      <w:del w:id="148" w:author="Godwin, Casey" w:date="2018-10-24T10:14:00Z">
        <w:r w:rsidRPr="003718F2" w:rsidDel="001573CF">
          <w:rPr>
            <w:rFonts w:ascii="Times New Roman" w:hAnsi="Times New Roman" w:cs="Times New Roman"/>
            <w:sz w:val="24"/>
            <w:szCs w:val="24"/>
            <w:highlight w:val="yellow"/>
            <w:rPrChange w:id="149"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150" w:author="Godwin, Casey" w:date="2018-10-24T10:18:00Z">
              <w:rPr>
                <w:rFonts w:ascii="Times New Roman" w:hAnsi="Times New Roman" w:cs="Times New Roman"/>
                <w:sz w:val="24"/>
                <w:szCs w:val="24"/>
              </w:rPr>
            </w:rPrChange>
          </w:rPr>
          <w:delText>also assume the</w:delText>
        </w:r>
      </w:del>
      <w:ins w:id="151" w:author="Godwin, Casey" w:date="2018-10-24T10:15:00Z">
        <w:r w:rsidR="001573CF" w:rsidRPr="003718F2">
          <w:rPr>
            <w:rFonts w:ascii="Times New Roman" w:hAnsi="Times New Roman" w:cs="Times New Roman"/>
            <w:sz w:val="24"/>
            <w:szCs w:val="24"/>
            <w:highlight w:val="yellow"/>
            <w:rPrChange w:id="152"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153" w:author="Godwin, Casey" w:date="2018-10-24T10:18:00Z">
            <w:rPr>
              <w:rFonts w:ascii="Times New Roman" w:hAnsi="Times New Roman" w:cs="Times New Roman"/>
              <w:sz w:val="24"/>
              <w:szCs w:val="24"/>
            </w:rPr>
          </w:rPrChange>
        </w:rPr>
        <w:t xml:space="preserve"> </w:t>
      </w:r>
      <w:ins w:id="154" w:author="Godwin, Casey" w:date="2018-10-24T10:16:00Z">
        <w:r w:rsidR="003718F2" w:rsidRPr="003718F2">
          <w:rPr>
            <w:rFonts w:ascii="Times New Roman" w:hAnsi="Times New Roman" w:cs="Times New Roman"/>
            <w:sz w:val="24"/>
            <w:szCs w:val="24"/>
            <w:highlight w:val="yellow"/>
            <w:rPrChange w:id="155" w:author="Godwin, Casey" w:date="2018-10-24T10:18:00Z">
              <w:rPr>
                <w:rFonts w:ascii="Times New Roman" w:hAnsi="Times New Roman" w:cs="Times New Roman"/>
                <w:sz w:val="24"/>
                <w:szCs w:val="24"/>
              </w:rPr>
            </w:rPrChange>
          </w:rPr>
          <w:t xml:space="preserve">interaction coefficients are specific to </w:t>
        </w:r>
      </w:ins>
      <w:ins w:id="156" w:author="Godwin, Casey" w:date="2018-10-24T10:17:00Z">
        <w:r w:rsidR="003718F2" w:rsidRPr="003718F2">
          <w:rPr>
            <w:rFonts w:ascii="Times New Roman" w:hAnsi="Times New Roman" w:cs="Times New Roman"/>
            <w:sz w:val="24"/>
            <w:szCs w:val="24"/>
            <w:highlight w:val="yellow"/>
            <w:rPrChange w:id="157" w:author="Godwin, Casey" w:date="2018-10-24T10:18:00Z">
              <w:rPr>
                <w:rFonts w:ascii="Times New Roman" w:hAnsi="Times New Roman" w:cs="Times New Roman"/>
                <w:sz w:val="24"/>
                <w:szCs w:val="24"/>
              </w:rPr>
            </w:rPrChange>
          </w:rPr>
          <w:t>the same conditions that would result wh</w:t>
        </w:r>
      </w:ins>
      <w:ins w:id="158" w:author="Godwin, Casey" w:date="2018-10-24T10:18:00Z">
        <w:r w:rsidR="003718F2" w:rsidRPr="003718F2">
          <w:rPr>
            <w:rFonts w:ascii="Times New Roman" w:hAnsi="Times New Roman" w:cs="Times New Roman"/>
            <w:sz w:val="24"/>
            <w:szCs w:val="24"/>
            <w:highlight w:val="yellow"/>
            <w:rPrChange w:id="159" w:author="Godwin, Casey" w:date="2018-10-24T10:18:00Z">
              <w:rPr>
                <w:rFonts w:ascii="Times New Roman" w:hAnsi="Times New Roman" w:cs="Times New Roman"/>
                <w:sz w:val="24"/>
                <w:szCs w:val="24"/>
              </w:rPr>
            </w:rPrChange>
          </w:rPr>
          <w:t>en each species invades a steady-state population of the other</w:t>
        </w:r>
      </w:ins>
      <w:ins w:id="160" w:author="Godwin, Casey" w:date="2018-10-24T10:17:00Z">
        <w:r w:rsidR="003718F2" w:rsidRPr="003718F2">
          <w:rPr>
            <w:rFonts w:ascii="Times New Roman" w:hAnsi="Times New Roman" w:cs="Times New Roman"/>
            <w:sz w:val="24"/>
            <w:szCs w:val="24"/>
            <w:highlight w:val="yellow"/>
            <w:rPrChange w:id="161" w:author="Godwin, Casey" w:date="2018-10-24T10:18:00Z">
              <w:rPr>
                <w:rFonts w:ascii="Times New Roman" w:hAnsi="Times New Roman" w:cs="Times New Roman"/>
                <w:sz w:val="24"/>
                <w:szCs w:val="24"/>
              </w:rPr>
            </w:rPrChange>
          </w:rPr>
          <w:t xml:space="preserve"> </w:t>
        </w:r>
      </w:ins>
      <w:del w:id="162" w:author="Godwin, Casey" w:date="2018-10-24T10:17:00Z">
        <w:r w:rsidR="004E6E9D" w:rsidRPr="003718F2" w:rsidDel="003718F2">
          <w:rPr>
            <w:rFonts w:ascii="Times New Roman" w:hAnsi="Times New Roman" w:cs="Times New Roman"/>
            <w:sz w:val="24"/>
            <w:szCs w:val="24"/>
            <w:highlight w:val="yellow"/>
            <w:rPrChange w:id="163"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164"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165" w:author="Godwin, Casey" w:date="2018-10-24T10:18:00Z">
        <w:r w:rsidR="00602093" w:rsidDel="004E7989">
          <w:rPr>
            <w:rFonts w:ascii="Times New Roman" w:hAnsi="Times New Roman" w:cs="Times New Roman"/>
            <w:b/>
            <w:sz w:val="24"/>
            <w:szCs w:val="24"/>
          </w:rPr>
          <w:delText>Empirical method comparisons and</w:delText>
        </w:r>
      </w:del>
      <w:ins w:id="166"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167"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168"/>
      <w:r>
        <w:rPr>
          <w:rFonts w:ascii="Times New Roman" w:hAnsi="Times New Roman" w:cs="Times New Roman"/>
          <w:sz w:val="24"/>
          <w:szCs w:val="24"/>
        </w:rPr>
        <w:t xml:space="preserve">In this part, we fist compare these five methods in terms </w:t>
      </w:r>
      <w:commentRangeEnd w:id="168"/>
      <w:r w:rsidR="00F0498A">
        <w:rPr>
          <w:rStyle w:val="CommentReference"/>
        </w:rPr>
        <w:commentReference w:id="168"/>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169"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170" w:author="Godwin, Casey" w:date="2018-10-24T10:22:00Z">
        <w:r w:rsidDel="006D1FDA">
          <w:rPr>
            <w:rFonts w:ascii="Times New Roman" w:hAnsi="Times New Roman" w:cs="Times New Roman"/>
            <w:sz w:val="24"/>
            <w:szCs w:val="24"/>
          </w:rPr>
          <w:delText xml:space="preserve">prediction </w:delText>
        </w:r>
      </w:del>
      <w:ins w:id="171" w:author="Godwin, Casey" w:date="2018-10-24T10:22:00Z">
        <w:r w:rsidR="006D1FDA">
          <w:rPr>
            <w:rFonts w:ascii="Times New Roman" w:hAnsi="Times New Roman" w:cs="Times New Roman"/>
            <w:sz w:val="24"/>
            <w:szCs w:val="24"/>
          </w:rPr>
          <w:t xml:space="preserve">based on the condition of mutual </w:t>
        </w:r>
        <w:proofErr w:type="spellStart"/>
        <w:r w:rsidR="006D1FDA">
          <w:rPr>
            <w:rFonts w:ascii="Times New Roman" w:hAnsi="Times New Roman" w:cs="Times New Roman"/>
            <w:sz w:val="24"/>
            <w:szCs w:val="24"/>
          </w:rPr>
          <w:t>invasibility</w:t>
        </w:r>
        <w:proofErr w:type="spellEnd"/>
        <w:r w:rsidR="006D1FDA">
          <w:rPr>
            <w:rFonts w:ascii="Times New Roman" w:hAnsi="Times New Roman" w:cs="Times New Roman"/>
            <w:sz w:val="24"/>
            <w:szCs w:val="24"/>
          </w:rPr>
          <w:t xml:space="preserve">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lastRenderedPageBreak/>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172" w:author="Godwin, Casey" w:date="2018-10-24T10:24:00Z">
        <w:r w:rsidDel="006F768A">
          <w:rPr>
            <w:rFonts w:ascii="Times New Roman" w:hAnsi="Times New Roman" w:cs="Times New Roman"/>
            <w:sz w:val="24"/>
            <w:szCs w:val="24"/>
          </w:rPr>
          <w:delText>their metrics</w:delText>
        </w:r>
      </w:del>
      <w:ins w:id="173"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174"/>
      <w:r w:rsidR="000657D1">
        <w:rPr>
          <w:rFonts w:ascii="Times New Roman" w:hAnsi="Times New Roman" w:cs="Times New Roman"/>
          <w:sz w:val="24"/>
          <w:szCs w:val="24"/>
        </w:rPr>
        <w:t xml:space="preserve">The metric of each method is listed in the parenthesis following the name of each method. </w:t>
      </w:r>
      <w:commentRangeEnd w:id="174"/>
      <w:r w:rsidR="0094470B">
        <w:rPr>
          <w:rStyle w:val="CommentReference"/>
        </w:rPr>
        <w:commentReference w:id="174"/>
      </w:r>
      <w:r w:rsidR="000657D1">
        <w:rPr>
          <w:rFonts w:ascii="Times New Roman" w:hAnsi="Times New Roman" w:cs="Times New Roman"/>
          <w:sz w:val="24"/>
          <w:szCs w:val="24"/>
        </w:rPr>
        <w:t xml:space="preserve">We see that the negative frequency dependency is the outlier </w:t>
      </w:r>
      <w:ins w:id="175"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176"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177" w:author="Godwin, Casey" w:date="2018-10-24T10:31:00Z">
        <w:r w:rsidR="000657D1" w:rsidDel="005E19EC">
          <w:rPr>
            <w:rFonts w:ascii="Times New Roman" w:hAnsi="Times New Roman" w:cs="Times New Roman"/>
            <w:sz w:val="24"/>
            <w:szCs w:val="24"/>
          </w:rPr>
          <w:delText>Except</w:delText>
        </w:r>
      </w:del>
      <w:ins w:id="178"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model and the sensitivity method are identical in terms of the </w:t>
      </w:r>
      <w:commentRangeStart w:id="179"/>
      <w:r w:rsidR="000657D1">
        <w:rPr>
          <w:rFonts w:ascii="Times New Roman" w:hAnsi="Times New Roman" w:cs="Times New Roman"/>
          <w:sz w:val="24"/>
          <w:szCs w:val="24"/>
        </w:rPr>
        <w:t xml:space="preserve">algebra for ND and RFD </w:t>
      </w:r>
      <w:commentRangeEnd w:id="179"/>
      <w:r w:rsidR="006060EF">
        <w:rPr>
          <w:rStyle w:val="CommentReference"/>
        </w:rPr>
        <w:commentReference w:id="179"/>
      </w:r>
      <w:r w:rsidR="000657D1">
        <w:rPr>
          <w:rFonts w:ascii="Times New Roman" w:hAnsi="Times New Roman" w:cs="Times New Roman"/>
          <w:sz w:val="24"/>
          <w:szCs w:val="24"/>
        </w:rPr>
        <w:t xml:space="preserve">calculation (eqn. 7 and 8). Both consumer-resource models are also identical with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model and the sensitivity method because one can simply reorganize the parameters in the consumer-resource models to the </w:t>
      </w:r>
      <w:proofErr w:type="spellStart"/>
      <w:r w:rsidR="000657D1">
        <w:rPr>
          <w:rFonts w:ascii="Times New Roman" w:hAnsi="Times New Roman" w:cs="Times New Roman"/>
          <w:sz w:val="24"/>
          <w:szCs w:val="24"/>
        </w:rPr>
        <w:t>Lotka</w:t>
      </w:r>
      <w:proofErr w:type="spellEnd"/>
      <w:r w:rsidR="000657D1">
        <w:rPr>
          <w:rFonts w:ascii="Times New Roman" w:hAnsi="Times New Roman" w:cs="Times New Roman"/>
          <w:sz w:val="24"/>
          <w:szCs w:val="24"/>
        </w:rPr>
        <w:t xml:space="preserve">-Volterra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180" w:author="Godwin, Casey" w:date="2018-10-24T10:36:00Z">
        <w:r w:rsidR="0002282F">
          <w:rPr>
            <w:rFonts w:ascii="Times New Roman" w:hAnsi="Times New Roman" w:cs="Times New Roman"/>
            <w:sz w:val="24"/>
            <w:szCs w:val="24"/>
            <w:lang w:eastAsia="zh-TW"/>
          </w:rPr>
          <w:t>to a</w:t>
        </w:r>
      </w:ins>
      <w:del w:id="181"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182"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183"/>
      <w:r>
        <w:rPr>
          <w:rFonts w:ascii="Times New Roman" w:hAnsi="Times New Roman" w:cs="Times New Roman"/>
          <w:sz w:val="24"/>
          <w:szCs w:val="24"/>
          <w:lang w:eastAsia="zh-TW"/>
        </w:rPr>
        <w:t xml:space="preserve">The sign of the NFD slope can be used to predict coexistence and the prediction is the same as the other methods. </w:t>
      </w:r>
      <w:commentRangeEnd w:id="183"/>
      <w:r w:rsidR="0002282F">
        <w:rPr>
          <w:rStyle w:val="CommentReference"/>
        </w:rPr>
        <w:commentReference w:id="183"/>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and the sensitivity method </w:t>
      </w:r>
      <w:r>
        <w:rPr>
          <w:rFonts w:ascii="Times New Roman" w:hAnsi="Times New Roman" w:cs="Times New Roman"/>
          <w:sz w:val="24"/>
          <w:szCs w:val="24"/>
        </w:rPr>
        <w:t xml:space="preserve">under some assumptions. </w:t>
      </w:r>
      <w:commentRangeStart w:id="184"/>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184"/>
      <w:r w:rsidR="0002282F">
        <w:rPr>
          <w:rStyle w:val="CommentReference"/>
        </w:rPr>
        <w:commentReference w:id="184"/>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proofErr w:type="spellStart"/>
      <w:r w:rsidRPr="00654BB8">
        <w:rPr>
          <w:rFonts w:ascii="Times New Roman" w:hAnsi="Times New Roman" w:cs="Times New Roman"/>
          <w:i/>
          <w:sz w:val="24"/>
          <w:szCs w:val="24"/>
        </w:rPr>
        <w:t>i</w:t>
      </w:r>
      <w:proofErr w:type="spellEnd"/>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 xml:space="preserve">’s consumption on the resource that limit the </w:t>
      </w:r>
      <w:r>
        <w:rPr>
          <w:rFonts w:ascii="Times New Roman" w:hAnsi="Times New Roman" w:cs="Times New Roman"/>
          <w:sz w:val="24"/>
          <w:szCs w:val="24"/>
        </w:rPr>
        <w:lastRenderedPageBreak/>
        <w:t>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proofErr w:type="spellStart"/>
      <w:r>
        <w:rPr>
          <w:rFonts w:ascii="Times New Roman" w:hAnsi="Times New Roman" w:cs="Times New Roman"/>
          <w:i/>
          <w:sz w:val="24"/>
          <w:szCs w:val="24"/>
          <w:lang w:eastAsia="zh-TW"/>
        </w:rPr>
        <w:t>i</w:t>
      </w:r>
      <w:proofErr w:type="spellEnd"/>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proofErr w:type="spellStart"/>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proofErr w:type="spellEnd"/>
      <w:r>
        <w:rPr>
          <w:rFonts w:ascii="Times New Roman" w:hAnsi="Times New Roman" w:cs="Times New Roman"/>
          <w:sz w:val="24"/>
          <w:szCs w:val="24"/>
          <w:lang w:eastAsia="zh-TW"/>
        </w:rPr>
        <w:t xml:space="preserve">), which is the limiting resource of species </w:t>
      </w:r>
      <w:proofErr w:type="spellStart"/>
      <w:r w:rsidRPr="00654BB8">
        <w:rPr>
          <w:rFonts w:ascii="Times New Roman" w:hAnsi="Times New Roman" w:cs="Times New Roman"/>
          <w:i/>
          <w:sz w:val="24"/>
          <w:szCs w:val="24"/>
          <w:lang w:eastAsia="zh-TW"/>
        </w:rPr>
        <w:t>i</w:t>
      </w:r>
      <w:proofErr w:type="spellEnd"/>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185"/>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185"/>
      <w:r w:rsidR="0002282F">
        <w:rPr>
          <w:rStyle w:val="CommentReference"/>
        </w:rPr>
        <w:commentReference w:id="185"/>
      </w:r>
      <w:commentRangeStart w:id="186"/>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186"/>
      <w:r w:rsidR="002166BD">
        <w:rPr>
          <w:rStyle w:val="CommentReference"/>
        </w:rPr>
        <w:commentReference w:id="186"/>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coexistence can be different from that from the </w:t>
      </w:r>
      <w:proofErr w:type="spellStart"/>
      <w:r>
        <w:rPr>
          <w:rFonts w:ascii="Times New Roman" w:hAnsi="Times New Roman" w:cs="Times New Roman"/>
          <w:sz w:val="24"/>
          <w:szCs w:val="24"/>
          <w:lang w:eastAsia="zh-TW"/>
        </w:rPr>
        <w:t>Lotka</w:t>
      </w:r>
      <w:proofErr w:type="spellEnd"/>
      <w:r>
        <w:rPr>
          <w:rFonts w:ascii="Times New Roman" w:hAnsi="Times New Roman" w:cs="Times New Roman"/>
          <w:sz w:val="24"/>
          <w:szCs w:val="24"/>
          <w:lang w:eastAsia="zh-TW"/>
        </w:rPr>
        <w:t xml:space="preserve">-Volterra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187"/>
      <w:r>
        <w:rPr>
          <w:rFonts w:ascii="Times New Roman" w:hAnsi="Times New Roman" w:cs="Times New Roman"/>
          <w:sz w:val="24"/>
          <w:szCs w:val="24"/>
          <w:lang w:eastAsia="zh-TW"/>
        </w:rPr>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187"/>
      <w:r w:rsidR="00F0498A">
        <w:rPr>
          <w:rStyle w:val="CommentReference"/>
        </w:rPr>
        <w:commentReference w:id="187"/>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188" w:author="Godwin, Casey" w:date="2018-10-24T10:50:00Z">
        <w:r w:rsidR="007F61CF">
          <w:rPr>
            <w:rFonts w:ascii="Times New Roman" w:hAnsi="Times New Roman" w:cs="Times New Roman"/>
            <w:sz w:val="24"/>
            <w:szCs w:val="24"/>
          </w:rPr>
          <w:t xml:space="preserve">, which it can accurately predict mutual </w:t>
        </w:r>
        <w:proofErr w:type="spellStart"/>
        <w:r w:rsidR="007F61CF">
          <w:rPr>
            <w:rFonts w:ascii="Times New Roman" w:hAnsi="Times New Roman" w:cs="Times New Roman"/>
            <w:sz w:val="24"/>
            <w:szCs w:val="24"/>
          </w:rPr>
          <w:t>invasibility</w:t>
        </w:r>
        <w:proofErr w:type="spellEnd"/>
        <w:r w:rsidR="007F61CF">
          <w:rPr>
            <w:rFonts w:ascii="Times New Roman" w:hAnsi="Times New Roman" w:cs="Times New Roman"/>
            <w:sz w:val="24"/>
            <w:szCs w:val="24"/>
          </w:rPr>
          <w:t xml:space="preserve"> </w:t>
        </w:r>
      </w:ins>
      <w:ins w:id="189" w:author="Godwin, Casey" w:date="2018-10-24T10:51:00Z">
        <w:r w:rsidR="007F61CF">
          <w:rPr>
            <w:rFonts w:ascii="Times New Roman" w:hAnsi="Times New Roman" w:cs="Times New Roman"/>
            <w:sz w:val="24"/>
            <w:szCs w:val="24"/>
          </w:rPr>
          <w:t xml:space="preserve">under certain constraints, </w:t>
        </w:r>
      </w:ins>
      <w:del w:id="190"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191" w:author="Godwin, Casey" w:date="2018-10-24T10:50:00Z">
        <w:r w:rsidR="00715006" w:rsidDel="00F23A98">
          <w:rPr>
            <w:rFonts w:ascii="Times New Roman" w:hAnsi="Times New Roman" w:cs="Times New Roman"/>
            <w:sz w:val="24"/>
            <w:szCs w:val="24"/>
          </w:rPr>
          <w:delText xml:space="preserve">and </w:delText>
        </w:r>
      </w:del>
      <w:ins w:id="192"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193"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ins w:id="194" w:author="Godwin, Casey" w:date="2018-10-24T10:53:00Z">
        <w:r w:rsidR="00842C71" w:rsidRPr="00842C71">
          <w:rPr>
            <w:rFonts w:ascii="Times New Roman" w:hAnsi="Times New Roman" w:cs="Times New Roman"/>
            <w:sz w:val="24"/>
            <w:szCs w:val="24"/>
          </w:rPr>
          <w:t xml:space="preserve"> </w:t>
        </w:r>
      </w:ins>
      <w:moveToRangeStart w:id="195" w:author="Godwin, Casey" w:date="2018-10-24T10:53:00Z" w:name="move528141730"/>
      <w:moveTo w:id="196" w:author="Godwin, Casey" w:date="2018-10-24T10:53:00Z">
        <w:del w:id="197" w:author="Godwin, Casey" w:date="2018-10-24T10:53:00Z">
          <w:r w:rsidR="00842C71" w:rsidDel="00842C71">
            <w:rPr>
              <w:rFonts w:ascii="Times New Roman" w:hAnsi="Times New Roman" w:cs="Times New Roman"/>
              <w:sz w:val="24"/>
              <w:szCs w:val="24"/>
            </w:rPr>
            <w:delText>Both</w:delText>
          </w:r>
        </w:del>
      </w:moveTo>
      <w:ins w:id="198" w:author="Godwin, Casey" w:date="2018-10-24T10:53:00Z">
        <w:r w:rsidR="00842C71">
          <w:rPr>
            <w:rFonts w:ascii="Times New Roman" w:hAnsi="Times New Roman" w:cs="Times New Roman"/>
            <w:sz w:val="24"/>
            <w:szCs w:val="24"/>
          </w:rPr>
          <w:t>Each</w:t>
        </w:r>
      </w:ins>
      <w:moveTo w:id="199"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200" w:author="Godwin, Casey" w:date="2018-10-24T10:53:00Z">
          <w:r w:rsidR="00842C71" w:rsidRPr="00B0403D" w:rsidDel="00842C71">
            <w:rPr>
              <w:rFonts w:ascii="Times New Roman" w:hAnsi="Times New Roman" w:cs="Times New Roman"/>
              <w:sz w:val="24"/>
              <w:szCs w:val="24"/>
            </w:rPr>
            <w:lastRenderedPageBreak/>
            <w:delText>consumer resource models</w:delText>
          </w:r>
        </w:del>
      </w:moveTo>
      <w:ins w:id="201" w:author="Godwin, Casey" w:date="2018-10-24T10:53:00Z">
        <w:r w:rsidR="00842C71">
          <w:rPr>
            <w:rFonts w:ascii="Times New Roman" w:hAnsi="Times New Roman" w:cs="Times New Roman"/>
            <w:sz w:val="24"/>
            <w:szCs w:val="24"/>
          </w:rPr>
          <w:t>other methods</w:t>
        </w:r>
      </w:ins>
      <w:moveTo w:id="202"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195"/>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203"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 xml:space="preserve">ods into two </w:t>
      </w:r>
      <w:proofErr w:type="gramStart"/>
      <w:r w:rsidR="00794E37" w:rsidRPr="00016F51">
        <w:rPr>
          <w:rFonts w:ascii="Times New Roman" w:hAnsi="Times New Roman" w:cs="Times New Roman"/>
          <w:sz w:val="24"/>
          <w:szCs w:val="24"/>
        </w:rPr>
        <w:t>completely separate</w:t>
      </w:r>
      <w:proofErr w:type="gramEnd"/>
      <w:r w:rsidR="00794E37"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204" w:author="Godwin, Casey" w:date="2018-10-24T10:53:00Z" w:name="move528141730"/>
      <w:moveFrom w:id="205"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204"/>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206"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207" w:author="Godwin, Casey" w:date="2018-10-24T10:53:00Z">
        <w:r w:rsidR="00794E37" w:rsidRPr="00B0403D" w:rsidDel="00703E71">
          <w:rPr>
            <w:rFonts w:ascii="Times New Roman" w:hAnsi="Times New Roman" w:cs="Times New Roman"/>
            <w:sz w:val="24"/>
            <w:szCs w:val="24"/>
          </w:rPr>
          <w:delText xml:space="preserve">several of </w:delText>
        </w:r>
      </w:del>
      <w:del w:id="208"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proofErr w:type="spellStart"/>
      <w:r w:rsidR="00B30763" w:rsidRPr="00371339">
        <w:rPr>
          <w:rFonts w:ascii="Times New Roman" w:hAnsi="Times New Roman" w:cs="Times New Roman"/>
          <w:sz w:val="24"/>
          <w:szCs w:val="24"/>
        </w:rPr>
        <w:t>Lotka</w:t>
      </w:r>
      <w:proofErr w:type="spellEnd"/>
      <w:r w:rsidR="00B30763" w:rsidRPr="00371339">
        <w:rPr>
          <w:rFonts w:ascii="Times New Roman" w:hAnsi="Times New Roman" w:cs="Times New Roman"/>
          <w:sz w:val="24"/>
          <w:szCs w:val="24"/>
        </w:rPr>
        <w:t xml:space="preserve">-Volterra and Sensitivity </w:t>
      </w:r>
      <w:del w:id="209"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210"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211"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212" w:author="Godwin, Casey" w:date="2018-10-24T10:54:00Z">
            <w:rPr>
              <w:rFonts w:ascii="Times New Roman" w:hAnsi="Times New Roman" w:cs="Times New Roman"/>
              <w:sz w:val="24"/>
              <w:szCs w:val="24"/>
            </w:rPr>
          </w:rPrChange>
        </w:rPr>
        <w:t xml:space="preserve">The </w:t>
      </w:r>
      <w:proofErr w:type="spellStart"/>
      <w:r w:rsidR="00371339" w:rsidRPr="009730B5">
        <w:rPr>
          <w:rFonts w:ascii="Times New Roman" w:hAnsi="Times New Roman" w:cs="Times New Roman"/>
          <w:sz w:val="24"/>
          <w:szCs w:val="24"/>
          <w:highlight w:val="yellow"/>
          <w:rPrChange w:id="213" w:author="Godwin, Casey" w:date="2018-10-24T10:54:00Z">
            <w:rPr>
              <w:rFonts w:ascii="Times New Roman" w:hAnsi="Times New Roman" w:cs="Times New Roman"/>
              <w:sz w:val="24"/>
              <w:szCs w:val="24"/>
            </w:rPr>
          </w:rPrChange>
        </w:rPr>
        <w:t>Lotka</w:t>
      </w:r>
      <w:proofErr w:type="spellEnd"/>
      <w:r w:rsidR="00371339" w:rsidRPr="009730B5">
        <w:rPr>
          <w:rFonts w:ascii="Times New Roman" w:hAnsi="Times New Roman" w:cs="Times New Roman"/>
          <w:sz w:val="24"/>
          <w:szCs w:val="24"/>
          <w:highlight w:val="yellow"/>
          <w:rPrChange w:id="214" w:author="Godwin, Casey" w:date="2018-10-24T10:54:00Z">
            <w:rPr>
              <w:rFonts w:ascii="Times New Roman" w:hAnsi="Times New Roman" w:cs="Times New Roman"/>
              <w:sz w:val="24"/>
              <w:szCs w:val="24"/>
            </w:rPr>
          </w:rPrChange>
        </w:rPr>
        <w:t xml:space="preserve">-Volterra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215"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216" w:author="Godwin, Casey" w:date="2018-10-24T10:54:00Z">
            <w:rPr>
              <w:rFonts w:ascii="Times New Roman" w:hAnsi="Times New Roman" w:cs="Times New Roman"/>
              <w:sz w:val="24"/>
              <w:szCs w:val="24"/>
            </w:rPr>
          </w:rPrChange>
        </w:rPr>
        <w:t>, either to measure steady-state abundance (i.e. carry capacity) or as a resident population for invasion experiments</w:t>
      </w:r>
      <w:r w:rsidR="00371339" w:rsidRPr="009730B5">
        <w:rPr>
          <w:rFonts w:ascii="Times New Roman" w:hAnsi="Times New Roman" w:cs="Times New Roman"/>
          <w:sz w:val="24"/>
          <w:szCs w:val="24"/>
          <w:highlight w:val="yellow"/>
          <w:rPrChange w:id="217"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218" w:author="Godwin, Casey" w:date="2018-10-24T11:08:00Z">
        <w:r w:rsidR="00371339" w:rsidDel="00D04358">
          <w:rPr>
            <w:rFonts w:ascii="Times New Roman" w:hAnsi="Times New Roman" w:cs="Times New Roman"/>
            <w:sz w:val="24"/>
            <w:szCs w:val="24"/>
          </w:rPr>
          <w:delText xml:space="preserve">generalized </w:delText>
        </w:r>
      </w:del>
      <w:ins w:id="219"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220"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221"/>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w:t>
      </w:r>
      <w:r w:rsidR="0061165B" w:rsidRPr="008A1084">
        <w:rPr>
          <w:rFonts w:ascii="Times New Roman" w:hAnsi="Times New Roman" w:cs="Times New Roman"/>
          <w:sz w:val="24"/>
          <w:szCs w:val="24"/>
        </w:rPr>
        <w:lastRenderedPageBreak/>
        <w:t xml:space="preserve">consortia </w:t>
      </w:r>
      <w:r w:rsidR="008A1084" w:rsidRPr="008A1084">
        <w:rPr>
          <w:rFonts w:ascii="Times New Roman" w:hAnsi="Times New Roman" w:cs="Times New Roman"/>
          <w:sz w:val="24"/>
          <w:szCs w:val="24"/>
        </w:rPr>
        <w:t>already stably coexist before the presence of the focal species.</w:t>
      </w:r>
      <w:commentRangeEnd w:id="221"/>
      <w:r w:rsidR="00D04358">
        <w:rPr>
          <w:rStyle w:val="CommentReference"/>
        </w:rPr>
        <w:commentReference w:id="221"/>
      </w:r>
      <w:r w:rsidR="008A1084" w:rsidRPr="008A1084">
        <w:rPr>
          <w:rFonts w:ascii="Times New Roman" w:hAnsi="Times New Roman" w:cs="Times New Roman"/>
          <w:sz w:val="24"/>
          <w:szCs w:val="24"/>
        </w:rPr>
        <w:t xml:space="preserve"> </w:t>
      </w:r>
      <w:commentRangeStart w:id="222"/>
      <w:r w:rsidR="008A1084" w:rsidRPr="008A1084">
        <w:rPr>
          <w:rFonts w:ascii="Times New Roman" w:hAnsi="Times New Roman" w:cs="Times New Roman"/>
          <w:sz w:val="24"/>
          <w:szCs w:val="24"/>
        </w:rPr>
        <w:t>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222"/>
      <w:r w:rsidR="00221A46">
        <w:rPr>
          <w:rStyle w:val="CommentReference"/>
        </w:rPr>
        <w:commentReference w:id="222"/>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223" w:author="Godwin, Casey" w:date="2018-10-24T11:11:00Z">
        <w:r w:rsidDel="00221A46">
          <w:rPr>
            <w:rFonts w:ascii="Times New Roman" w:hAnsi="Times New Roman" w:cs="Times New Roman"/>
            <w:sz w:val="24"/>
            <w:szCs w:val="24"/>
          </w:rPr>
          <w:delText xml:space="preserve">When </w:delText>
        </w:r>
      </w:del>
      <w:ins w:id="224" w:author="Godwin, Casey" w:date="2018-10-24T11:11:00Z">
        <w:r w:rsidR="00221A46">
          <w:rPr>
            <w:rFonts w:ascii="Times New Roman" w:hAnsi="Times New Roman" w:cs="Times New Roman"/>
            <w:sz w:val="24"/>
            <w:szCs w:val="24"/>
          </w:rPr>
          <w:t xml:space="preserve">If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225"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sidR="00A656E9">
        <w:rPr>
          <w:rFonts w:ascii="Times New Roman" w:hAnsi="Times New Roman" w:cs="Times New Roman"/>
          <w:sz w:val="24"/>
          <w:szCs w:val="24"/>
        </w:rPr>
        <w:t>Letten</w:t>
      </w:r>
      <w:proofErr w:type="spellEnd"/>
      <w:r w:rsidR="00A656E9">
        <w:rPr>
          <w:rFonts w:ascii="Times New Roman" w:hAnsi="Times New Roman" w:cs="Times New Roman"/>
          <w:sz w:val="24"/>
          <w:szCs w:val="24"/>
        </w:rPr>
        <w:t xml:space="preserve"> et al [2017] demonstrated that the consumer-</w:t>
      </w:r>
      <w:del w:id="226" w:author="Godwin, Casey" w:date="2018-10-24T11:11:00Z">
        <w:r w:rsidR="00A656E9" w:rsidDel="00221A46">
          <w:rPr>
            <w:rFonts w:ascii="Times New Roman" w:hAnsi="Times New Roman" w:cs="Times New Roman"/>
            <w:sz w:val="24"/>
            <w:szCs w:val="24"/>
          </w:rPr>
          <w:delText>resouce</w:delText>
        </w:r>
      </w:del>
      <w:ins w:id="227"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228"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229"/>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229"/>
      <w:r w:rsidR="00221A46">
        <w:rPr>
          <w:rStyle w:val="CommentReference"/>
        </w:rPr>
        <w:commentReference w:id="229"/>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230"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methods is the </w:t>
      </w:r>
      <w:r w:rsidR="00794E37" w:rsidRPr="00B0403D">
        <w:rPr>
          <w:rFonts w:ascii="Times New Roman" w:hAnsi="Times New Roman" w:cs="Times New Roman"/>
          <w:sz w:val="24"/>
          <w:szCs w:val="24"/>
        </w:rPr>
        <w:t xml:space="preserve">number, length, and types of </w:t>
      </w:r>
      <w:del w:id="231" w:author="Godwin, Casey" w:date="2018-10-24T11:16:00Z">
        <w:r w:rsidR="00794E37" w:rsidRPr="00B0403D" w:rsidDel="00221A46">
          <w:rPr>
            <w:rFonts w:ascii="Times New Roman" w:hAnsi="Times New Roman" w:cs="Times New Roman"/>
            <w:sz w:val="24"/>
            <w:szCs w:val="24"/>
          </w:rPr>
          <w:delText>time series</w:delText>
        </w:r>
      </w:del>
      <w:ins w:id="232"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ins w:id="233"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234"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w:t>
      </w:r>
      <w:proofErr w:type="gramStart"/>
      <w:r w:rsidR="00794E37" w:rsidRPr="00B0403D">
        <w:rPr>
          <w:rFonts w:ascii="Times New Roman" w:hAnsi="Times New Roman" w:cs="Times New Roman"/>
          <w:sz w:val="24"/>
          <w:szCs w:val="24"/>
        </w:rPr>
        <w:t>all of</w:t>
      </w:r>
      <w:proofErr w:type="gramEnd"/>
      <w:r w:rsidR="00794E37" w:rsidRPr="00B0403D">
        <w:rPr>
          <w:rFonts w:ascii="Times New Roman" w:hAnsi="Times New Roman" w:cs="Times New Roman"/>
          <w:sz w:val="24"/>
          <w:szCs w:val="24"/>
        </w:rPr>
        <w:t xml:space="preserve">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235" w:author="Godwin, Casey" w:date="2018-10-24T11:17:00Z">
        <w:r w:rsidR="00221A46">
          <w:rPr>
            <w:rFonts w:ascii="Times New Roman" w:hAnsi="Times New Roman" w:cs="Times New Roman"/>
            <w:sz w:val="24"/>
            <w:szCs w:val="24"/>
          </w:rPr>
          <w:t>s</w:t>
        </w:r>
      </w:ins>
      <w:del w:id="236"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w:t>
      </w:r>
      <w:proofErr w:type="gramStart"/>
      <w:r w:rsidR="00794E37" w:rsidRPr="00B0403D">
        <w:rPr>
          <w:rFonts w:ascii="Times New Roman" w:hAnsi="Times New Roman" w:cs="Times New Roman"/>
          <w:sz w:val="24"/>
          <w:szCs w:val="24"/>
        </w:rPr>
        <w:t>are able to</w:t>
      </w:r>
      <w:proofErr w:type="gramEnd"/>
      <w:r w:rsidR="00794E37" w:rsidRPr="00B0403D">
        <w:rPr>
          <w:rFonts w:ascii="Times New Roman" w:hAnsi="Times New Roman" w:cs="Times New Roman"/>
          <w:sz w:val="24"/>
          <w:szCs w:val="24"/>
        </w:rPr>
        <w:t xml:space="preserve">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 2017], but if for example, temperature </w:t>
      </w:r>
      <w:proofErr w:type="gramStart"/>
      <w:r w:rsidR="00794E37" w:rsidRPr="00B0403D">
        <w:rPr>
          <w:rFonts w:ascii="Times New Roman" w:hAnsi="Times New Roman" w:cs="Times New Roman"/>
          <w:sz w:val="24"/>
          <w:szCs w:val="24"/>
        </w:rPr>
        <w:t>were</w:t>
      </w:r>
      <w:proofErr w:type="gramEnd"/>
      <w:r w:rsidR="00794E37" w:rsidRPr="00B0403D">
        <w:rPr>
          <w:rFonts w:ascii="Times New Roman" w:hAnsi="Times New Roman" w:cs="Times New Roman"/>
          <w:sz w:val="24"/>
          <w:szCs w:val="24"/>
        </w:rPr>
        <w:t xml:space="preserve"> changed, the model </w:t>
      </w:r>
      <w:ins w:id="237" w:author="Godwin, Casey" w:date="2018-10-24T11:19:00Z">
        <w:r w:rsidR="00221A46">
          <w:rPr>
            <w:rFonts w:ascii="Times New Roman" w:hAnsi="Times New Roman" w:cs="Times New Roman"/>
            <w:sz w:val="24"/>
            <w:szCs w:val="24"/>
          </w:rPr>
          <w:t xml:space="preserve">could </w:t>
        </w:r>
      </w:ins>
      <w:del w:id="238"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239"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240" w:author="Godwin, Casey" w:date="2018-10-24T11:19:00Z">
        <w:r w:rsidRPr="002A2FBF">
          <w:rPr>
            <w:rFonts w:ascii="Times New Roman" w:hAnsi="Times New Roman" w:cs="Times New Roman"/>
            <w:sz w:val="24"/>
            <w:szCs w:val="24"/>
          </w:rPr>
          <w:t xml:space="preserve">Having described and compared the methods for </w:t>
        </w:r>
      </w:ins>
      <w:ins w:id="241" w:author="Godwin, Casey" w:date="2018-10-24T11:21:00Z">
        <w:r w:rsidR="00257214">
          <w:rPr>
            <w:rFonts w:ascii="Times New Roman" w:hAnsi="Times New Roman" w:cs="Times New Roman"/>
            <w:sz w:val="24"/>
            <w:szCs w:val="24"/>
          </w:rPr>
          <w:t>implementing</w:t>
        </w:r>
      </w:ins>
      <w:ins w:id="242" w:author="Godwin, Casey" w:date="2018-10-24T11:19:00Z">
        <w:r w:rsidRPr="002A2FBF">
          <w:rPr>
            <w:rFonts w:ascii="Times New Roman" w:hAnsi="Times New Roman" w:cs="Times New Roman"/>
            <w:sz w:val="24"/>
            <w:szCs w:val="24"/>
          </w:rPr>
          <w:t xml:space="preserve"> modern coexistence theory, we of</w:t>
        </w:r>
      </w:ins>
      <w:ins w:id="243" w:author="Godwin, Casey" w:date="2018-10-24T11:20:00Z">
        <w:r w:rsidRPr="002A2FBF">
          <w:rPr>
            <w:rFonts w:ascii="Times New Roman" w:hAnsi="Times New Roman" w:cs="Times New Roman"/>
            <w:sz w:val="24"/>
            <w:szCs w:val="24"/>
          </w:rPr>
          <w:t xml:space="preserve">fer several cautions for this </w:t>
        </w:r>
      </w:ins>
      <w:ins w:id="244" w:author="Godwin, Casey" w:date="2018-10-24T11:21:00Z">
        <w:r w:rsidR="00257214">
          <w:rPr>
            <w:rFonts w:ascii="Times New Roman" w:hAnsi="Times New Roman" w:cs="Times New Roman"/>
            <w:sz w:val="24"/>
            <w:szCs w:val="24"/>
          </w:rPr>
          <w:t>area of research</w:t>
        </w:r>
      </w:ins>
      <w:ins w:id="245" w:author="Godwin, Casey" w:date="2018-10-24T11:20:00Z">
        <w:r w:rsidRPr="002A2FBF">
          <w:rPr>
            <w:rFonts w:ascii="Times New Roman" w:hAnsi="Times New Roman" w:cs="Times New Roman"/>
            <w:sz w:val="24"/>
            <w:szCs w:val="24"/>
          </w:rPr>
          <w:t xml:space="preserve"> as more empirical studies are performed </w:t>
        </w:r>
      </w:ins>
      <w:ins w:id="246" w:author="Godwin, Casey" w:date="2018-10-24T11:21:00Z">
        <w:r w:rsidR="00257214">
          <w:rPr>
            <w:rFonts w:ascii="Times New Roman" w:hAnsi="Times New Roman" w:cs="Times New Roman"/>
            <w:sz w:val="24"/>
            <w:szCs w:val="24"/>
          </w:rPr>
          <w:t xml:space="preserve">and, eventually, </w:t>
        </w:r>
      </w:ins>
      <w:ins w:id="247"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248" w:author="Godwin, Casey" w:date="2018-10-24T11:23:00Z">
        <w:r w:rsidR="0027496F" w:rsidDel="00CE35F7">
          <w:rPr>
            <w:rFonts w:ascii="Times New Roman" w:hAnsi="Times New Roman" w:cs="Times New Roman"/>
            <w:sz w:val="24"/>
            <w:szCs w:val="24"/>
          </w:rPr>
          <w:delText xml:space="preserve">are </w:delText>
        </w:r>
      </w:del>
      <w:ins w:id="249" w:author="Godwin, Casey" w:date="2018-10-24T11:23:00Z">
        <w:r w:rsidR="00CE35F7">
          <w:rPr>
            <w:rFonts w:ascii="Times New Roman" w:hAnsi="Times New Roman" w:cs="Times New Roman"/>
            <w:sz w:val="24"/>
            <w:szCs w:val="24"/>
          </w:rPr>
          <w:t xml:space="preserve">may </w:t>
        </w:r>
      </w:ins>
      <w:r w:rsidR="0027496F">
        <w:rPr>
          <w:rFonts w:ascii="Times New Roman" w:hAnsi="Times New Roman" w:cs="Times New Roman"/>
          <w:sz w:val="24"/>
          <w:szCs w:val="24"/>
        </w:rPr>
        <w:t xml:space="preserve">not </w:t>
      </w:r>
      <w:ins w:id="250"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w:t>
      </w:r>
      <w:r w:rsidR="0027496F" w:rsidRPr="0027496F">
        <w:rPr>
          <w:rFonts w:ascii="Times New Roman" w:hAnsi="Times New Roman" w:cs="Times New Roman"/>
          <w:sz w:val="24"/>
          <w:szCs w:val="24"/>
        </w:rPr>
        <w:lastRenderedPageBreak/>
        <w:t>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del w:id="251" w:author="Godwin, Casey" w:date="2018-10-24T11:24:00Z">
        <w:r w:rsidDel="00CE35F7">
          <w:rPr>
            <w:rFonts w:ascii="Times New Roman" w:hAnsi="Times New Roman" w:cs="Times New Roman"/>
            <w:sz w:val="24"/>
            <w:szCs w:val="24"/>
          </w:rPr>
          <w:delText xml:space="preserve">possibilities </w:delText>
        </w:r>
      </w:del>
      <w:ins w:id="252" w:author="Godwin, Casey" w:date="2018-10-24T11:24:00Z">
        <w:r w:rsidR="00CE35F7">
          <w:rPr>
            <w:rFonts w:ascii="Times New Roman" w:hAnsi="Times New Roman" w:cs="Times New Roman"/>
            <w:sz w:val="24"/>
            <w:szCs w:val="24"/>
          </w:rPr>
          <w:t xml:space="preserve">potential </w:t>
        </w:r>
      </w:ins>
      <w:r>
        <w:rPr>
          <w:rFonts w:ascii="Times New Roman" w:hAnsi="Times New Roman" w:cs="Times New Roman"/>
          <w:sz w:val="24"/>
          <w:szCs w:val="24"/>
        </w:rPr>
        <w:t xml:space="preserve">for synthesis. For example, studies that relate ND and RFD to phylogenetic or functional divergence among species </w:t>
      </w:r>
      <w:del w:id="253"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254" w:author="Godwin, Casey" w:date="2018-10-24T11:25:00Z">
        <w:r w:rsidDel="00CE35F7">
          <w:rPr>
            <w:rFonts w:ascii="Times New Roman" w:hAnsi="Times New Roman" w:cs="Times New Roman"/>
            <w:sz w:val="24"/>
            <w:szCs w:val="24"/>
          </w:rPr>
          <w:delText>would</w:delText>
        </w:r>
      </w:del>
      <w:ins w:id="255" w:author="Godwin, Casey" w:date="2018-10-24T11:25:00Z">
        <w:r w:rsidR="00CE35F7">
          <w:rPr>
            <w:rFonts w:ascii="Times New Roman" w:hAnsi="Times New Roman" w:cs="Times New Roman"/>
            <w:sz w:val="24"/>
            <w:szCs w:val="24"/>
          </w:rPr>
          <w:t>must</w:t>
        </w:r>
      </w:ins>
      <w:del w:id="256"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species</w:t>
      </w:r>
      <w:ins w:id="257" w:author="Godwin, Casey" w:date="2018-10-24T11:25:00Z">
        <w:r w:rsidR="00CE35F7">
          <w:rPr>
            <w:rFonts w:ascii="Times New Roman" w:hAnsi="Times New Roman" w:cs="Times New Roman"/>
            <w:sz w:val="24"/>
            <w:szCs w:val="24"/>
          </w:rPr>
          <w:t xml:space="preserve"> (</w:t>
        </w:r>
        <w:proofErr w:type="spellStart"/>
        <w:r w:rsidR="00CE35F7">
          <w:rPr>
            <w:rFonts w:ascii="Times New Roman" w:hAnsi="Times New Roman" w:cs="Times New Roman"/>
            <w:sz w:val="24"/>
            <w:szCs w:val="24"/>
          </w:rPr>
          <w:t>Narwani</w:t>
        </w:r>
        <w:proofErr w:type="spellEnd"/>
        <w:r w:rsidR="00CE35F7">
          <w:rPr>
            <w:rFonts w:ascii="Times New Roman" w:hAnsi="Times New Roman" w:cs="Times New Roman"/>
            <w:sz w:val="24"/>
            <w:szCs w:val="24"/>
          </w:rPr>
          <w:t xml:space="preserve"> et al 2013)</w:t>
        </w:r>
      </w:ins>
      <w:r>
        <w:rPr>
          <w:rFonts w:ascii="Times New Roman" w:hAnsi="Times New Roman" w:cs="Times New Roman"/>
          <w:sz w:val="24"/>
          <w:szCs w:val="24"/>
        </w:rPr>
        <w:t xml:space="preserve">. </w:t>
      </w:r>
      <w:ins w:id="258" w:author="Godwin, Casey" w:date="2018-10-24T11:25:00Z">
        <w:r w:rsidR="00CE35F7">
          <w:rPr>
            <w:rFonts w:ascii="Times New Roman" w:hAnsi="Times New Roman" w:cs="Times New Roman"/>
            <w:sz w:val="24"/>
            <w:szCs w:val="24"/>
          </w:rPr>
          <w:t>In contrast, it would be inappro</w:t>
        </w:r>
      </w:ins>
      <w:ins w:id="259"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260"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261"/>
        <w:r w:rsidR="00CE35F7">
          <w:rPr>
            <w:rFonts w:ascii="Times New Roman" w:hAnsi="Times New Roman" w:cs="Times New Roman"/>
            <w:sz w:val="24"/>
            <w:szCs w:val="24"/>
          </w:rPr>
          <w:t>RFD</w:t>
        </w:r>
        <w:commentRangeEnd w:id="261"/>
        <w:r w:rsidR="00CE35F7">
          <w:rPr>
            <w:rStyle w:val="CommentReference"/>
          </w:rPr>
          <w:commentReference w:id="261"/>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262"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263"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 xml:space="preserve">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w:t>
      </w:r>
      <w:r w:rsidR="0025241C">
        <w:rPr>
          <w:rFonts w:ascii="Times New Roman" w:hAnsi="Times New Roman" w:cs="Times New Roman"/>
          <w:sz w:val="24"/>
          <w:szCs w:val="24"/>
        </w:rPr>
        <w:lastRenderedPageBreak/>
        <w:t xml:space="preserve">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proofErr w:type="gramStart"/>
      <w:r>
        <w:rPr>
          <w:rFonts w:ascii="Times New Roman" w:hAnsi="Times New Roman" w:cs="Times New Roman"/>
          <w:sz w:val="24"/>
          <w:szCs w:val="24"/>
        </w:rPr>
        <w:t>species</w:t>
      </w:r>
      <w:proofErr w:type="gramEnd"/>
      <w:r>
        <w:rPr>
          <w:rFonts w:ascii="Times New Roman" w:hAnsi="Times New Roman" w:cs="Times New Roman"/>
          <w:sz w:val="24"/>
          <w:szCs w:val="24"/>
        </w:rPr>
        <w:t xml:space="preserve">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264"/>
      <w:r w:rsidRPr="00176B97">
        <w:rPr>
          <w:rFonts w:ascii="Times New Roman" w:hAnsi="Times New Roman" w:cs="Times New Roman"/>
          <w:b/>
          <w:sz w:val="24"/>
          <w:szCs w:val="24"/>
        </w:rPr>
        <w:lastRenderedPageBreak/>
        <w:t>Figures</w:t>
      </w:r>
      <w:commentRangeEnd w:id="264"/>
      <w:r w:rsidR="00417181">
        <w:rPr>
          <w:rStyle w:val="CommentReference"/>
        </w:rPr>
        <w:commentReference w:id="264"/>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77777777"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p>
    <w:p w14:paraId="228A7873" w14:textId="6CEEAC00" w:rsidR="00BA5CE2" w:rsidRDefault="00BA5CE2"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the following supplement, we perform numerical simulations to first show that per capita growth rate does not linearly depend on species’ frequency, i.e. the NFD slope is not constant, under the assumptions that the community biomass is saturated and that the two species are capable of mutual invasion. We then show that depending on the frequency at which the NFD slope is evaluated, predictions of species coexistence is different and can be misleading. 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ins w:id="265" w:author="Godwin, Casey" w:date="2018-10-24T11:43:00Z">
        <w:r w:rsidR="00EC0F3A">
          <w:rPr>
            <w:rFonts w:ascii="Times New Roman" w:hAnsi="Times New Roman" w:cs="Times New Roman"/>
            <w:sz w:val="24"/>
            <w:szCs w:val="24"/>
          </w:rPr>
          <w:t>Annotate</w:t>
        </w:r>
      </w:ins>
      <w:ins w:id="266" w:author="Godwin, Casey" w:date="2018-10-24T11:44:00Z">
        <w:r w:rsidR="00EC0F3A">
          <w:rPr>
            <w:rFonts w:ascii="Times New Roman" w:hAnsi="Times New Roman" w:cs="Times New Roman"/>
            <w:sz w:val="24"/>
            <w:szCs w:val="24"/>
          </w:rPr>
          <w:t>d</w:t>
        </w:r>
      </w:ins>
      <w:ins w:id="267" w:author="Godwin, Casey" w:date="2018-10-24T11:43:00Z">
        <w:r w:rsidR="00EC0F3A">
          <w:rPr>
            <w:rFonts w:ascii="Times New Roman" w:hAnsi="Times New Roman" w:cs="Times New Roman"/>
            <w:sz w:val="24"/>
            <w:szCs w:val="24"/>
          </w:rPr>
          <w:t xml:space="preserve"> code for the simulations is provided in a </w:t>
        </w:r>
        <w:proofErr w:type="spellStart"/>
        <w:r w:rsidR="00EC0F3A">
          <w:rPr>
            <w:rFonts w:ascii="Times New Roman" w:hAnsi="Times New Roman" w:cs="Times New Roman"/>
            <w:sz w:val="24"/>
            <w:szCs w:val="24"/>
          </w:rPr>
          <w:t>summplemental</w:t>
        </w:r>
        <w:proofErr w:type="spellEnd"/>
        <w:r w:rsidR="00EC0F3A">
          <w:rPr>
            <w:rFonts w:ascii="Times New Roman" w:hAnsi="Times New Roman" w:cs="Times New Roman"/>
            <w:sz w:val="24"/>
            <w:szCs w:val="24"/>
          </w:rPr>
          <w:t xml:space="preserve"> file. </w:t>
        </w:r>
      </w:ins>
      <w:r>
        <w:rPr>
          <w:rFonts w:ascii="Times New Roman" w:hAnsi="Times New Roman" w:cs="Times New Roman"/>
          <w:sz w:val="24"/>
          <w:szCs w:val="24"/>
        </w:rPr>
        <w:t xml:space="preserve">Simulations were performed using the function </w:t>
      </w:r>
      <w:proofErr w:type="spellStart"/>
      <w:r>
        <w:rPr>
          <w:rFonts w:ascii="Times New Roman" w:hAnsi="Times New Roman" w:cs="Times New Roman"/>
          <w:sz w:val="24"/>
          <w:szCs w:val="24"/>
        </w:rPr>
        <w:t>NDSolve</w:t>
      </w:r>
      <w:proofErr w:type="spellEnd"/>
      <w:r>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S1, we see that the frequency dependency is nonlinear for both species, i.e. the NFD slope is non-constant. The </w:t>
      </w:r>
      <w:ins w:id="268" w:author="Godwin, Casey" w:date="2018-10-24T11:34:00Z">
        <w:r w:rsidR="00C256F2">
          <w:rPr>
            <w:rFonts w:ascii="Times New Roman" w:hAnsi="Times New Roman" w:cs="Times New Roman"/>
            <w:sz w:val="24"/>
            <w:szCs w:val="24"/>
          </w:rPr>
          <w:t>n</w:t>
        </w:r>
      </w:ins>
      <w:del w:id="269" w:author="Godwin, Casey" w:date="2018-10-24T11:34:00Z">
        <w:r w:rsidDel="00C256F2">
          <w:rPr>
            <w:rFonts w:ascii="Times New Roman" w:hAnsi="Times New Roman" w:cs="Times New Roman"/>
            <w:sz w:val="24"/>
            <w:szCs w:val="24"/>
          </w:rPr>
          <w:delText>c</w:delText>
        </w:r>
      </w:del>
      <w:r>
        <w:rPr>
          <w:rFonts w:ascii="Times New Roman" w:hAnsi="Times New Roman" w:cs="Times New Roman"/>
          <w:sz w:val="24"/>
          <w:szCs w:val="24"/>
        </w:rPr>
        <w:t xml:space="preserve">on-constant slope can lead to incorrect prediction of species coexistence. For example, under the supply ratio of panel a and b, two species can coexist. However, when evaluating the NFD slope at the frequency in the red regions, species are not predicted to coexist. </w:t>
      </w:r>
    </w:p>
    <w:p w14:paraId="353B8C20" w14:textId="77777777"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 to determine whether the species can coexist when both are introduced at low densities and allowed to reach equilibrium biomass.</w:t>
      </w:r>
    </w:p>
    <w:p w14:paraId="487B71E1" w14:textId="75FB983E" w:rsidR="00BA5CE2" w:rsidRPr="00002648"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 xml:space="preserve">For each set of resource conditions, </w:t>
      </w:r>
      <w:r>
        <w:rPr>
          <w:rFonts w:ascii="Times New Roman" w:hAnsi="Times New Roman" w:cs="Times New Roman"/>
          <w:sz w:val="24"/>
          <w:szCs w:val="24"/>
        </w:rPr>
        <w:lastRenderedPageBreak/>
        <w:t xml:space="preserve">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 because the NFD slope depends on species’ frequency, we used the NFD slope evaluated at three frequencies, including near 0% (panel e and h), 50% (panel f and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and near 100% (panel g and j), and each complimented with (panel e-g) or without (panel h-j)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ins w:id="270" w:author="Godwin, Casey" w:date="2018-10-24T11:38:00Z">
        <w:r w:rsidR="00C256F2">
          <w:rPr>
            <w:rFonts w:ascii="Times New Roman" w:hAnsi="Times New Roman" w:cs="Times New Roman"/>
            <w:sz w:val="24"/>
            <w:szCs w:val="24"/>
          </w:rPr>
          <w:t>While certain intermediate frequencies of the two species can be used to m</w:t>
        </w:r>
      </w:ins>
      <w:ins w:id="271" w:author="Godwin, Casey" w:date="2018-10-24T11:39:00Z">
        <w:r w:rsidR="00C256F2">
          <w:rPr>
            <w:rFonts w:ascii="Times New Roman" w:hAnsi="Times New Roman" w:cs="Times New Roman"/>
            <w:sz w:val="24"/>
            <w:szCs w:val="24"/>
          </w:rPr>
          <w:t xml:space="preserve">ake accurate </w:t>
        </w:r>
      </w:ins>
      <w:ins w:id="272" w:author="Godwin, Casey" w:date="2018-10-24T11:41:00Z">
        <w:r w:rsidR="00EC0F3A">
          <w:rPr>
            <w:rFonts w:ascii="Times New Roman" w:hAnsi="Times New Roman" w:cs="Times New Roman"/>
            <w:sz w:val="24"/>
            <w:szCs w:val="24"/>
          </w:rPr>
          <w:t>predictions</w:t>
        </w:r>
      </w:ins>
      <w:ins w:id="273" w:author="Godwin, Casey" w:date="2018-10-24T11:39:00Z">
        <w:r w:rsidR="00C256F2">
          <w:rPr>
            <w:rFonts w:ascii="Times New Roman" w:hAnsi="Times New Roman" w:cs="Times New Roman"/>
            <w:sz w:val="24"/>
            <w:szCs w:val="24"/>
          </w:rPr>
          <w:t xml:space="preserve"> (Figure S1), an empiricist would not know these frequencies without performing the competition experiments or examining frequency dependence across the entire range of frequencies. </w:t>
        </w:r>
      </w:ins>
    </w:p>
    <w:p w14:paraId="42CC9ECD" w14:textId="77777777" w:rsidR="00BA5CE2" w:rsidRDefault="00BA5CE2" w:rsidP="00BA5CE2">
      <w:pPr>
        <w:rPr>
          <w:rFonts w:ascii="Times New Roman" w:hAnsi="Times New Roman" w:cs="Times New Roman"/>
        </w:rPr>
      </w:pPr>
      <w:r>
        <w:rPr>
          <w:rFonts w:ascii="Times New Roman" w:hAnsi="Times New Roman" w:cs="Times New Roman"/>
        </w:rPr>
        <w:br w:type="page"/>
      </w:r>
    </w:p>
    <w:p w14:paraId="3EF5050D"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S1</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17A64835"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Figure S1.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w:t>
      </w:r>
      <w:ins w:id="274" w:author="Godwin, Casey" w:date="2018-10-16T09:53:00Z">
        <w:r>
          <w:rPr>
            <w:rFonts w:ascii="Times New Roman" w:hAnsi="Times New Roman" w:cs="Times New Roman"/>
            <w:sz w:val="24"/>
            <w:szCs w:val="24"/>
          </w:rPr>
          <w:t xml:space="preserve"> </w:t>
        </w:r>
      </w:ins>
      <w:r>
        <w:rPr>
          <w:rFonts w:ascii="Times New Roman" w:hAnsi="Times New Roman" w:cs="Times New Roman"/>
          <w:sz w:val="24"/>
          <w:szCs w:val="24"/>
        </w:rPr>
        <w:t>For frequencies</w:t>
      </w:r>
      <w:ins w:id="275" w:author="Godwin, Casey" w:date="2018-10-24T11:37:00Z">
        <w:r w:rsidR="00C256F2">
          <w:rPr>
            <w:rFonts w:ascii="Times New Roman" w:hAnsi="Times New Roman" w:cs="Times New Roman"/>
            <w:sz w:val="24"/>
            <w:szCs w:val="24"/>
          </w:rPr>
          <w:t xml:space="preserve"> of the two species</w:t>
        </w:r>
      </w:ins>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768A63A"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S2.</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68378EDC" w:rsidR="00BA5CE2" w:rsidRPr="00CF2794"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S2.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w:t>
      </w:r>
      <w:r>
        <w:rPr>
          <w:rFonts w:ascii="Times New Roman" w:hAnsi="Times New Roman" w:cs="Times New Roman"/>
          <w:sz w:val="24"/>
          <w:szCs w:val="24"/>
        </w:rPr>
        <w:lastRenderedPageBreak/>
        <w:t xml:space="preserve">authors. Panel c shows the predictions based on the sensitivity method, where growth rates were determined from simulations 1-4 and used to compute sensitivities as directed by Carroll et al 2011. Panel d shows the prediction based on computing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t>
      </w:r>
    </w:p>
    <w:p w14:paraId="1BBD5D39" w14:textId="77777777" w:rsidR="00BA5CE2" w:rsidRDefault="00BA5CE2"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649C5CAF" w14:textId="1A4E136B" w:rsidR="00D82922" w:rsidRPr="00D82922" w:rsidRDefault="00FA658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D82922" w:rsidRPr="00D82922">
        <w:rPr>
          <w:rFonts w:ascii="Times New Roman" w:hAnsi="Times New Roman" w:cs="Times New Roman"/>
          <w:noProof/>
          <w:sz w:val="24"/>
          <w:szCs w:val="24"/>
        </w:rPr>
        <w:t>Adler, P. B., J.HilleRislambers, andJ. M.Levine. 2007.A niche for neutrality. Ecology Letters 10:95–104.</w:t>
      </w:r>
    </w:p>
    <w:p w14:paraId="5D9C990A"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5BA7EAF3"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Chesson, P. 1990.MacArthur’s consumer-resource model. Theoretical Population Biology 37:26–38.</w:t>
      </w:r>
    </w:p>
    <w:p w14:paraId="53ED4FB5"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Chesson, P. 2000.Mechanisms of maintenance of species diversity. Annual Review of Ecology and Systematics 31:343–366.</w:t>
      </w:r>
    </w:p>
    <w:p w14:paraId="5217AE04"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717BB26E"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Letten, A. D., P. J.Ke, andT.Fukami. 2017.Linking modern coexistence theory and contemporary niche theory. Ecological Monographs 87:161–177.</w:t>
      </w:r>
    </w:p>
    <w:p w14:paraId="31792424"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Levine, J. M., andJ.HilleRisLambers. 2009.The importance of niches for the maintenance of species diversity. Nature 461:254–7.</w:t>
      </w:r>
    </w:p>
    <w:p w14:paraId="0F6C4E6D"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49095ACD"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szCs w:val="24"/>
        </w:rPr>
      </w:pPr>
      <w:r w:rsidRPr="00D82922">
        <w:rPr>
          <w:rFonts w:ascii="Times New Roman" w:hAnsi="Times New Roman" w:cs="Times New Roman"/>
          <w:noProof/>
          <w:sz w:val="24"/>
          <w:szCs w:val="24"/>
        </w:rPr>
        <w:t>MacArthur, R. 1970.Species packing and competitive equilibrium for many species. Theoretical Population Biology 1:1–11.</w:t>
      </w:r>
    </w:p>
    <w:p w14:paraId="06ED54F3" w14:textId="77777777" w:rsidR="00D82922" w:rsidRPr="00D82922" w:rsidRDefault="00D82922" w:rsidP="00D82922">
      <w:pPr>
        <w:widowControl w:val="0"/>
        <w:autoSpaceDE w:val="0"/>
        <w:autoSpaceDN w:val="0"/>
        <w:adjustRightInd w:val="0"/>
        <w:spacing w:line="360" w:lineRule="auto"/>
        <w:ind w:left="480" w:hanging="480"/>
        <w:rPr>
          <w:rFonts w:ascii="Times New Roman" w:hAnsi="Times New Roman" w:cs="Times New Roman"/>
          <w:noProof/>
          <w:sz w:val="24"/>
        </w:rPr>
      </w:pPr>
      <w:r w:rsidRPr="00D82922">
        <w:rPr>
          <w:rFonts w:ascii="Times New Roman" w:hAnsi="Times New Roman" w:cs="Times New Roman"/>
          <w:noProof/>
          <w:sz w:val="24"/>
          <w:szCs w:val="24"/>
        </w:rPr>
        <w:t>Tilman, D. 1977.Resource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BA5CE2">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odwin, Casey" w:date="2018-10-22T15:18:00Z" w:initials="GC">
    <w:p w14:paraId="50DDE421" w14:textId="2955A995" w:rsidR="00424395" w:rsidRDefault="00424395">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0" w:author="Godwin, Casey" w:date="2018-10-22T15:26:00Z" w:initials="GC">
    <w:p w14:paraId="4F81921C" w14:textId="4E55EFE0" w:rsidR="00424395" w:rsidRDefault="00424395">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11" w:author="Godwin, Casey" w:date="2018-10-22T15:50:00Z" w:initials="GC">
    <w:p w14:paraId="6CB101AB" w14:textId="291D3992" w:rsidR="00424395" w:rsidRDefault="00424395">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15" w:author="Godwin, Casey" w:date="2018-10-22T15:29:00Z" w:initials="GC">
    <w:p w14:paraId="4C35CB3C" w14:textId="42392F96" w:rsidR="00424395" w:rsidRDefault="00424395">
      <w:pPr>
        <w:pStyle w:val="CommentText"/>
      </w:pPr>
      <w:r>
        <w:rPr>
          <w:rStyle w:val="CommentReference"/>
        </w:rPr>
        <w:annotationRef/>
      </w:r>
      <w:r>
        <w:t xml:space="preserve">Strength of competition should be interaction coefficients, but neither of the papers that introduced this method showed how sensitivity </w:t>
      </w:r>
      <w:proofErr w:type="spellStart"/>
      <w:r>
        <w:t>coefficiencts</w:t>
      </w:r>
      <w:proofErr w:type="spellEnd"/>
      <w:r>
        <w:t xml:space="preserve"> can be turned into interaction coefficients. </w:t>
      </w:r>
    </w:p>
  </w:comment>
  <w:comment w:id="18" w:author="Godwin, Casey" w:date="2018-10-22T16:00:00Z" w:initials="GC">
    <w:p w14:paraId="4B8C2C39" w14:textId="098C113B" w:rsidR="00424395" w:rsidRDefault="00424395">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24" w:author="Godwin, Casey" w:date="2018-10-24T07:00:00Z" w:initials="GC">
    <w:p w14:paraId="173BCFDC" w14:textId="4A193C2F" w:rsidR="00424395" w:rsidRDefault="00424395">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26" w:author="Godwin, Casey" w:date="2018-10-24T07:21:00Z" w:initials="GC">
    <w:p w14:paraId="6E4A77C0" w14:textId="29F272D3" w:rsidR="00424395" w:rsidRDefault="00424395">
      <w:pPr>
        <w:pStyle w:val="CommentText"/>
      </w:pPr>
      <w:r>
        <w:rPr>
          <w:rStyle w:val="CommentReference"/>
        </w:rPr>
        <w:annotationRef/>
      </w:r>
      <w:r>
        <w:t xml:space="preserve">I wonder if this is the right place to emphasize the difference between using negative slopes alone and using the ‘extrapolation’ method as shown in Figure S2. If we feel that the ‘slopes only’ approach is adequately shown to be wrong, then the third column of Figure S3 can be deleted. </w:t>
      </w:r>
    </w:p>
  </w:comment>
  <w:comment w:id="54" w:author="Godwin, Casey" w:date="2018-10-24T09:35:00Z" w:initials="GC">
    <w:p w14:paraId="16C3ACE2" w14:textId="05876950" w:rsidR="00424395" w:rsidRDefault="00424395">
      <w:pPr>
        <w:pStyle w:val="CommentText"/>
      </w:pPr>
      <w:r>
        <w:rPr>
          <w:rStyle w:val="CommentReference"/>
        </w:rPr>
        <w:annotationRef/>
      </w:r>
      <w:r>
        <w:t xml:space="preserve">Again, the 1 in this equation assumes that the same species have the </w:t>
      </w:r>
      <w:proofErr w:type="gramStart"/>
      <w:r>
        <w:t>same  value</w:t>
      </w:r>
      <w:proofErr w:type="gramEnd"/>
      <w:r>
        <w:t xml:space="preserve"> of K?</w:t>
      </w:r>
    </w:p>
  </w:comment>
  <w:comment w:id="55" w:author="Godwin, Casey" w:date="2018-10-24T09:45:00Z" w:initials="GC">
    <w:p w14:paraId="5BA1C660" w14:textId="6935821C" w:rsidR="00424395" w:rsidRDefault="00424395">
      <w:pPr>
        <w:pStyle w:val="CommentText"/>
      </w:pPr>
      <w:r>
        <w:rPr>
          <w:rStyle w:val="CommentReference"/>
        </w:rPr>
        <w:annotationRef/>
      </w:r>
      <w:r>
        <w:t>K?</w:t>
      </w:r>
    </w:p>
  </w:comment>
  <w:comment w:id="64" w:author="Godwin, Casey" w:date="2018-10-24T09:53:00Z" w:initials="GC">
    <w:p w14:paraId="7A3F8683" w14:textId="4CD188FF" w:rsidR="00424395" w:rsidRDefault="00424395">
      <w:pPr>
        <w:pStyle w:val="CommentText"/>
      </w:pPr>
      <w:r>
        <w:rPr>
          <w:rStyle w:val="CommentReference"/>
        </w:rPr>
        <w:annotationRef/>
      </w:r>
      <w:r>
        <w:t xml:space="preserve">I suggest we move this to the supplement. </w:t>
      </w:r>
    </w:p>
  </w:comment>
  <w:comment w:id="65" w:author="Godwin, Casey" w:date="2018-10-24T09:59:00Z" w:initials="GC">
    <w:p w14:paraId="58DDA9BE" w14:textId="61FB5BD0" w:rsidR="00424395" w:rsidRDefault="00424395">
      <w:pPr>
        <w:pStyle w:val="CommentText"/>
      </w:pPr>
      <w:r>
        <w:rPr>
          <w:rStyle w:val="CommentReference"/>
        </w:rPr>
        <w:annotationRef/>
      </w:r>
      <w:r>
        <w:t xml:space="preserve">For the other methods, we give some of the key assumptions. I suggest we do the same for this method as well. </w:t>
      </w:r>
    </w:p>
  </w:comment>
  <w:comment w:id="69" w:author="Godwin, Casey" w:date="2018-10-24T09:56:00Z" w:initials="GC">
    <w:p w14:paraId="3F54CED2" w14:textId="7875EAAC" w:rsidR="00424395" w:rsidRDefault="00424395">
      <w:pPr>
        <w:pStyle w:val="CommentText"/>
      </w:pPr>
      <w:r>
        <w:rPr>
          <w:rStyle w:val="CommentReference"/>
        </w:rPr>
        <w:annotationRef/>
      </w:r>
      <w:r>
        <w:t>Is this a per-capita term?</w:t>
      </w:r>
    </w:p>
  </w:comment>
  <w:comment w:id="108" w:author="Godwin, Casey" w:date="2018-10-24T10:10:00Z" w:initials="GC">
    <w:p w14:paraId="358B539E" w14:textId="41D40D41" w:rsidR="00424395" w:rsidRDefault="00424395">
      <w:pPr>
        <w:pStyle w:val="CommentText"/>
      </w:pPr>
      <w:r>
        <w:rPr>
          <w:rStyle w:val="CommentReference"/>
        </w:rPr>
        <w:annotationRef/>
      </w:r>
      <w:r>
        <w:t>I am confused, is this different from the previous sentence?</w:t>
      </w:r>
    </w:p>
  </w:comment>
  <w:comment w:id="115" w:author="Godwin, Casey" w:date="2018-10-24T10:11:00Z" w:initials="GC">
    <w:p w14:paraId="174FAF2A" w14:textId="206400CB" w:rsidR="00424395" w:rsidRDefault="00424395">
      <w:pPr>
        <w:pStyle w:val="CommentText"/>
      </w:pPr>
      <w:r>
        <w:rPr>
          <w:rStyle w:val="CommentReference"/>
        </w:rPr>
        <w:annotationRef/>
      </w:r>
      <w:r>
        <w:t xml:space="preserve">We make the point elsewhere, but is it not true that whenever growth rates are dependent upon an abiotic or biotic factor in a non-linear relationship (e.g. temperature, light, predation), that there is a risk of the interaction coefficients being density </w:t>
      </w:r>
      <w:proofErr w:type="spellStart"/>
      <w:r>
        <w:t>depndent</w:t>
      </w:r>
      <w:proofErr w:type="spellEnd"/>
      <w:r>
        <w:t>?</w:t>
      </w:r>
    </w:p>
  </w:comment>
  <w:comment w:id="168" w:author="Godwin, Casey" w:date="2018-10-24T10:48:00Z" w:initials="GC">
    <w:p w14:paraId="152BD4BF" w14:textId="79635655" w:rsidR="00424395" w:rsidRDefault="00424395">
      <w:pPr>
        <w:pStyle w:val="CommentText"/>
      </w:pPr>
      <w:r>
        <w:rPr>
          <w:rStyle w:val="CommentReference"/>
        </w:rPr>
        <w:annotationRef/>
      </w:r>
      <w:r>
        <w:t>I propose that this should be part of Part 1</w:t>
      </w:r>
    </w:p>
  </w:comment>
  <w:comment w:id="174" w:author="Godwin, Casey" w:date="2018-10-24T10:29:00Z" w:initials="GC">
    <w:p w14:paraId="5F792AB1" w14:textId="1E6E1BAE" w:rsidR="00424395" w:rsidRDefault="00424395">
      <w:pPr>
        <w:pStyle w:val="CommentText"/>
      </w:pPr>
      <w:r>
        <w:rPr>
          <w:rStyle w:val="CommentReference"/>
        </w:rPr>
        <w:annotationRef/>
      </w:r>
      <w:r>
        <w:t>What is the value of adding this? I think that this serves to confuse the reader</w:t>
      </w:r>
    </w:p>
  </w:comment>
  <w:comment w:id="179" w:author="Godwin, Casey" w:date="2018-10-24T10:31:00Z" w:initials="GC">
    <w:p w14:paraId="796BFED9" w14:textId="7B6DB62D" w:rsidR="00424395" w:rsidRDefault="00424395">
      <w:pPr>
        <w:pStyle w:val="CommentText"/>
      </w:pPr>
      <w:r>
        <w:rPr>
          <w:rStyle w:val="CommentReference"/>
        </w:rPr>
        <w:annotationRef/>
      </w:r>
      <w:r>
        <w:t xml:space="preserve">By this logic, the </w:t>
      </w:r>
      <w:proofErr w:type="spellStart"/>
      <w:r>
        <w:t>Letten’s</w:t>
      </w:r>
      <w:proofErr w:type="spellEnd"/>
      <w:r>
        <w:t xml:space="preserve"> method is also identical. There is no reason to expect that the alphas from the sensitivity method are density-independent. They are specific to the condition of species invasion, just like </w:t>
      </w:r>
      <w:proofErr w:type="spellStart"/>
      <w:r>
        <w:t>Letten’s</w:t>
      </w:r>
      <w:proofErr w:type="spellEnd"/>
      <w:r>
        <w:t xml:space="preserve"> method. I suggest writing this as a single sentence and updating the table. If a ‘tweak’ makes the sensitivity method match LV, then a re-arrangement of the other two methods is no different. </w:t>
      </w:r>
    </w:p>
  </w:comment>
  <w:comment w:id="183" w:author="Godwin, Casey" w:date="2018-10-24T10:37:00Z" w:initials="GC">
    <w:p w14:paraId="2A181FE4" w14:textId="5461ED59" w:rsidR="00424395" w:rsidRDefault="00424395">
      <w:pPr>
        <w:pStyle w:val="CommentText"/>
      </w:pPr>
      <w:r>
        <w:rPr>
          <w:rStyle w:val="CommentReference"/>
        </w:rPr>
        <w:annotationRef/>
      </w:r>
      <w:r>
        <w:t>This is not consistent with what we argue in Part 1 and in the supplemental simulations</w:t>
      </w:r>
    </w:p>
  </w:comment>
  <w:comment w:id="184" w:author="Godwin, Casey" w:date="2018-10-24T10:38:00Z" w:initials="GC">
    <w:p w14:paraId="37763A9D" w14:textId="4856217A" w:rsidR="00424395" w:rsidRDefault="00424395">
      <w:pPr>
        <w:pStyle w:val="CommentText"/>
      </w:pPr>
      <w:r>
        <w:rPr>
          <w:rStyle w:val="CommentReference"/>
        </w:rPr>
        <w:annotationRef/>
      </w:r>
      <w:r>
        <w:t>Not where this belongs</w:t>
      </w:r>
    </w:p>
  </w:comment>
  <w:comment w:id="185" w:author="Godwin, Casey" w:date="2018-10-24T10:39:00Z" w:initials="GC">
    <w:p w14:paraId="712FC3C0" w14:textId="34747864" w:rsidR="00424395" w:rsidRDefault="00424395">
      <w:pPr>
        <w:pStyle w:val="CommentText"/>
      </w:pPr>
      <w:r>
        <w:rPr>
          <w:rStyle w:val="CommentReference"/>
        </w:rPr>
        <w:annotationRef/>
      </w:r>
      <w:r>
        <w:t xml:space="preserve">Is this saying that if you don’t do the experiment right, you should not apply the calculations specified in the method? </w:t>
      </w:r>
    </w:p>
  </w:comment>
  <w:comment w:id="186" w:author="Godwin, Casey" w:date="2018-10-24T10:44:00Z" w:initials="GC">
    <w:p w14:paraId="0D415D25" w14:textId="733C80BE" w:rsidR="00424395" w:rsidRDefault="00424395">
      <w:pPr>
        <w:pStyle w:val="CommentText"/>
      </w:pPr>
      <w:r>
        <w:rPr>
          <w:rStyle w:val="CommentReference"/>
        </w:rPr>
        <w:annotationRef/>
      </w:r>
      <w:r>
        <w:t>Now we skip ahead to the middle of Table 2?</w:t>
      </w:r>
    </w:p>
  </w:comment>
  <w:comment w:id="187" w:author="Godwin, Casey" w:date="2018-10-24T10:46:00Z" w:initials="GC">
    <w:p w14:paraId="79429E26" w14:textId="19EF578D" w:rsidR="00424395" w:rsidRDefault="00424395">
      <w:pPr>
        <w:pStyle w:val="CommentText"/>
      </w:pPr>
      <w:r>
        <w:rPr>
          <w:rStyle w:val="CommentReference"/>
        </w:rPr>
        <w:annotationRef/>
      </w:r>
      <w:r>
        <w:t xml:space="preserve">See my previous comments. These methods produce density-dependent estimates of alpha when evaluated as models outside the specified conditions. In </w:t>
      </w:r>
      <w:proofErr w:type="spellStart"/>
      <w:r>
        <w:t>en</w:t>
      </w:r>
      <w:proofErr w:type="spellEnd"/>
      <w:r>
        <w:t xml:space="preserve">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221" w:author="Godwin, Casey" w:date="2018-10-24T11:08:00Z" w:initials="GC">
    <w:p w14:paraId="76F13D00" w14:textId="1F70D057" w:rsidR="00424395" w:rsidRDefault="00424395">
      <w:pPr>
        <w:pStyle w:val="CommentText"/>
      </w:pPr>
      <w:r>
        <w:rPr>
          <w:rStyle w:val="CommentReference"/>
        </w:rPr>
        <w:annotationRef/>
      </w:r>
      <w:r>
        <w:t>Redundant and needs to be condensed.</w:t>
      </w:r>
    </w:p>
  </w:comment>
  <w:comment w:id="222" w:author="Godwin, Casey" w:date="2018-10-24T11:09:00Z" w:initials="GC">
    <w:p w14:paraId="3E0550A6" w14:textId="66469346" w:rsidR="00424395" w:rsidRDefault="00424395">
      <w:pPr>
        <w:pStyle w:val="CommentText"/>
      </w:pPr>
      <w:r>
        <w:rPr>
          <w:rStyle w:val="CommentReference"/>
        </w:rPr>
        <w:annotationRef/>
      </w:r>
      <w:r>
        <w:t xml:space="preserve">I’m lost by this point in the paragraph. Can this be shortened to three sentences? 1. Only sensitivity method works for more than 2 spp. 2. Need to assume that resident consortium is self-stable. 3. The last </w:t>
      </w:r>
      <w:proofErr w:type="spellStart"/>
      <w:r>
        <w:t>sentece</w:t>
      </w:r>
      <w:proofErr w:type="spellEnd"/>
      <w:r>
        <w:t xml:space="preserve"> you have already</w:t>
      </w:r>
    </w:p>
  </w:comment>
  <w:comment w:id="229" w:author="Godwin, Casey" w:date="2018-10-24T11:13:00Z" w:initials="GC">
    <w:p w14:paraId="0A668D86" w14:textId="66F41CB7" w:rsidR="00424395" w:rsidRDefault="00424395">
      <w:pPr>
        <w:pStyle w:val="CommentText"/>
      </w:pPr>
      <w:r>
        <w:rPr>
          <w:rStyle w:val="CommentReference"/>
        </w:rPr>
        <w:annotationRef/>
      </w:r>
      <w:r>
        <w:t>This feels out of place. Should this be moved to the first paragraph describing the table?</w:t>
      </w:r>
    </w:p>
  </w:comment>
  <w:comment w:id="261" w:author="Godwin, Casey" w:date="2018-10-24T11:27:00Z" w:initials="GC">
    <w:p w14:paraId="6B20130C" w14:textId="13EBC16B" w:rsidR="00424395" w:rsidRDefault="00424395">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264" w:author="Godwin, Casey" w:date="2018-10-24T11:31:00Z" w:initials="GC">
    <w:p w14:paraId="42FCF9AF" w14:textId="27EE1705" w:rsidR="00424395" w:rsidRDefault="00424395">
      <w:pPr>
        <w:pStyle w:val="CommentText"/>
      </w:pPr>
      <w:r>
        <w:rPr>
          <w:rStyle w:val="CommentReference"/>
        </w:rPr>
        <w:annotationRef/>
      </w:r>
      <w:r>
        <w:t xml:space="preserve">Please see my comments in </w:t>
      </w:r>
      <w:proofErr w:type="spellStart"/>
      <w:r>
        <w:t>Powerpoint</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DE421" w15:done="0"/>
  <w15:commentEx w15:paraId="4F81921C" w15:done="0"/>
  <w15:commentEx w15:paraId="6CB101AB" w15:done="0"/>
  <w15:commentEx w15:paraId="4C35CB3C" w15:done="0"/>
  <w15:commentEx w15:paraId="4B8C2C39" w15:done="0"/>
  <w15:commentEx w15:paraId="173BCFDC" w15:done="0"/>
  <w15:commentEx w15:paraId="6E4A77C0" w15:done="0"/>
  <w15:commentEx w15:paraId="16C3ACE2" w15:done="0"/>
  <w15:commentEx w15:paraId="5BA1C660" w15:done="0"/>
  <w15:commentEx w15:paraId="7A3F8683" w15:done="0"/>
  <w15:commentEx w15:paraId="58DDA9BE" w15:done="0"/>
  <w15:commentEx w15:paraId="3F54CED2" w15:done="0"/>
  <w15:commentEx w15:paraId="358B539E" w15:done="0"/>
  <w15:commentEx w15:paraId="174FAF2A"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6E4A77C0" w16cid:durableId="1F7A9C08"/>
  <w16cid:commentId w16cid:paraId="16C3ACE2" w16cid:durableId="1F7ABB7F"/>
  <w16cid:commentId w16cid:paraId="5BA1C660" w16cid:durableId="1F7ABDD7"/>
  <w16cid:commentId w16cid:paraId="7A3F8683" w16cid:durableId="1F7ABF8F"/>
  <w16cid:commentId w16cid:paraId="58DDA9BE" w16cid:durableId="1F7AC10A"/>
  <w16cid:commentId w16cid:paraId="3F54CED2" w16cid:durableId="1F7AC046"/>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9215FA" w14:textId="77777777" w:rsidR="006F6653" w:rsidRDefault="006F6653" w:rsidP="00EF42D4">
      <w:pPr>
        <w:spacing w:line="240" w:lineRule="auto"/>
      </w:pPr>
      <w:r>
        <w:separator/>
      </w:r>
    </w:p>
  </w:endnote>
  <w:endnote w:type="continuationSeparator" w:id="0">
    <w:p w14:paraId="08245F30" w14:textId="77777777" w:rsidR="006F6653" w:rsidRDefault="006F6653" w:rsidP="00EF42D4">
      <w:pPr>
        <w:spacing w:line="240" w:lineRule="auto"/>
      </w:pPr>
      <w:r>
        <w:continuationSeparator/>
      </w:r>
    </w:p>
  </w:endnote>
  <w:endnote w:type="continuationNotice" w:id="1">
    <w:p w14:paraId="06B3B982" w14:textId="77777777" w:rsidR="006F6653" w:rsidRDefault="006F665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6F1CF" w14:textId="77777777" w:rsidR="006F6653" w:rsidRDefault="006F6653" w:rsidP="00EF42D4">
      <w:pPr>
        <w:spacing w:line="240" w:lineRule="auto"/>
      </w:pPr>
      <w:r>
        <w:separator/>
      </w:r>
    </w:p>
  </w:footnote>
  <w:footnote w:type="continuationSeparator" w:id="0">
    <w:p w14:paraId="764FC22E" w14:textId="77777777" w:rsidR="006F6653" w:rsidRDefault="006F6653" w:rsidP="00EF42D4">
      <w:pPr>
        <w:spacing w:line="240" w:lineRule="auto"/>
      </w:pPr>
      <w:r>
        <w:continuationSeparator/>
      </w:r>
    </w:p>
  </w:footnote>
  <w:footnote w:type="continuationNotice" w:id="1">
    <w:p w14:paraId="68AB194E" w14:textId="77777777" w:rsidR="006F6653" w:rsidRDefault="006F665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282F"/>
    <w:rsid w:val="00026027"/>
    <w:rsid w:val="000357A8"/>
    <w:rsid w:val="00037DD9"/>
    <w:rsid w:val="0005123C"/>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C2981"/>
    <w:rsid w:val="000D1B82"/>
    <w:rsid w:val="000D69FA"/>
    <w:rsid w:val="000E201E"/>
    <w:rsid w:val="000E65B9"/>
    <w:rsid w:val="000F21BA"/>
    <w:rsid w:val="00103FFB"/>
    <w:rsid w:val="00107107"/>
    <w:rsid w:val="00110B8F"/>
    <w:rsid w:val="0011682C"/>
    <w:rsid w:val="00120378"/>
    <w:rsid w:val="0012326E"/>
    <w:rsid w:val="001263C4"/>
    <w:rsid w:val="00133E4D"/>
    <w:rsid w:val="00144BB6"/>
    <w:rsid w:val="0014663E"/>
    <w:rsid w:val="00152118"/>
    <w:rsid w:val="001573CF"/>
    <w:rsid w:val="0017234A"/>
    <w:rsid w:val="00176B97"/>
    <w:rsid w:val="001A7559"/>
    <w:rsid w:val="001B56F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166BD"/>
    <w:rsid w:val="00217247"/>
    <w:rsid w:val="00221A46"/>
    <w:rsid w:val="00222AD6"/>
    <w:rsid w:val="00240624"/>
    <w:rsid w:val="00244FA8"/>
    <w:rsid w:val="00245856"/>
    <w:rsid w:val="0025241C"/>
    <w:rsid w:val="00257214"/>
    <w:rsid w:val="00257A11"/>
    <w:rsid w:val="00262248"/>
    <w:rsid w:val="002653EA"/>
    <w:rsid w:val="002710F9"/>
    <w:rsid w:val="002719BF"/>
    <w:rsid w:val="0027496F"/>
    <w:rsid w:val="00277918"/>
    <w:rsid w:val="00290D67"/>
    <w:rsid w:val="0029101D"/>
    <w:rsid w:val="00294556"/>
    <w:rsid w:val="002A2FBF"/>
    <w:rsid w:val="002A3D2F"/>
    <w:rsid w:val="002B309B"/>
    <w:rsid w:val="002B3371"/>
    <w:rsid w:val="002C38A5"/>
    <w:rsid w:val="002F2925"/>
    <w:rsid w:val="003004E2"/>
    <w:rsid w:val="00301BB0"/>
    <w:rsid w:val="00303135"/>
    <w:rsid w:val="0030436C"/>
    <w:rsid w:val="00307DBE"/>
    <w:rsid w:val="00311B8A"/>
    <w:rsid w:val="0032042E"/>
    <w:rsid w:val="003236B8"/>
    <w:rsid w:val="00350690"/>
    <w:rsid w:val="00351A06"/>
    <w:rsid w:val="00371339"/>
    <w:rsid w:val="003718F2"/>
    <w:rsid w:val="00371AE2"/>
    <w:rsid w:val="00372CB1"/>
    <w:rsid w:val="00373549"/>
    <w:rsid w:val="00376E83"/>
    <w:rsid w:val="00385FA6"/>
    <w:rsid w:val="00396647"/>
    <w:rsid w:val="003A336D"/>
    <w:rsid w:val="003B67D4"/>
    <w:rsid w:val="003C59E3"/>
    <w:rsid w:val="003D123F"/>
    <w:rsid w:val="003E0E34"/>
    <w:rsid w:val="003E1E8D"/>
    <w:rsid w:val="003E3CE9"/>
    <w:rsid w:val="003F4BFC"/>
    <w:rsid w:val="004044A2"/>
    <w:rsid w:val="00406D4A"/>
    <w:rsid w:val="00410070"/>
    <w:rsid w:val="00411B9B"/>
    <w:rsid w:val="00412528"/>
    <w:rsid w:val="00412E32"/>
    <w:rsid w:val="00416398"/>
    <w:rsid w:val="00417181"/>
    <w:rsid w:val="004204E8"/>
    <w:rsid w:val="004227B0"/>
    <w:rsid w:val="004230EC"/>
    <w:rsid w:val="00424395"/>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CD5"/>
    <w:rsid w:val="00543372"/>
    <w:rsid w:val="005465FF"/>
    <w:rsid w:val="005505D8"/>
    <w:rsid w:val="005546E3"/>
    <w:rsid w:val="005629D3"/>
    <w:rsid w:val="00566AB3"/>
    <w:rsid w:val="00570EEB"/>
    <w:rsid w:val="0057587E"/>
    <w:rsid w:val="00580812"/>
    <w:rsid w:val="00581453"/>
    <w:rsid w:val="00582E9D"/>
    <w:rsid w:val="00582F46"/>
    <w:rsid w:val="00583CE3"/>
    <w:rsid w:val="00584038"/>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3B94"/>
    <w:rsid w:val="006165E6"/>
    <w:rsid w:val="0062166B"/>
    <w:rsid w:val="00625364"/>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E0547"/>
    <w:rsid w:val="006E6139"/>
    <w:rsid w:val="006E69F1"/>
    <w:rsid w:val="006F6653"/>
    <w:rsid w:val="006F768A"/>
    <w:rsid w:val="0070393F"/>
    <w:rsid w:val="00703E71"/>
    <w:rsid w:val="00715006"/>
    <w:rsid w:val="00717E8B"/>
    <w:rsid w:val="00725D3C"/>
    <w:rsid w:val="00726870"/>
    <w:rsid w:val="00734FD8"/>
    <w:rsid w:val="00737B71"/>
    <w:rsid w:val="0076155A"/>
    <w:rsid w:val="00764333"/>
    <w:rsid w:val="0077598A"/>
    <w:rsid w:val="00784767"/>
    <w:rsid w:val="00794E37"/>
    <w:rsid w:val="00796098"/>
    <w:rsid w:val="00796325"/>
    <w:rsid w:val="007A561A"/>
    <w:rsid w:val="007B1D87"/>
    <w:rsid w:val="007C0630"/>
    <w:rsid w:val="007C083B"/>
    <w:rsid w:val="007C3B2C"/>
    <w:rsid w:val="007D2365"/>
    <w:rsid w:val="007E2CE1"/>
    <w:rsid w:val="007F2691"/>
    <w:rsid w:val="007F61CF"/>
    <w:rsid w:val="008035B7"/>
    <w:rsid w:val="00803600"/>
    <w:rsid w:val="00803A21"/>
    <w:rsid w:val="008109E5"/>
    <w:rsid w:val="0082257B"/>
    <w:rsid w:val="00824BB4"/>
    <w:rsid w:val="0083226F"/>
    <w:rsid w:val="00834358"/>
    <w:rsid w:val="00842C71"/>
    <w:rsid w:val="00847AD2"/>
    <w:rsid w:val="008507A4"/>
    <w:rsid w:val="00857924"/>
    <w:rsid w:val="00857975"/>
    <w:rsid w:val="0086054F"/>
    <w:rsid w:val="008643A1"/>
    <w:rsid w:val="008667CF"/>
    <w:rsid w:val="00872C56"/>
    <w:rsid w:val="00873754"/>
    <w:rsid w:val="0087540E"/>
    <w:rsid w:val="008812D7"/>
    <w:rsid w:val="00883AA0"/>
    <w:rsid w:val="008846E0"/>
    <w:rsid w:val="008A1084"/>
    <w:rsid w:val="008A1B23"/>
    <w:rsid w:val="008A2DBA"/>
    <w:rsid w:val="008B3DD2"/>
    <w:rsid w:val="008D1F87"/>
    <w:rsid w:val="008F0F14"/>
    <w:rsid w:val="008F5F30"/>
    <w:rsid w:val="00900E3F"/>
    <w:rsid w:val="00905F2D"/>
    <w:rsid w:val="00910192"/>
    <w:rsid w:val="00915EE2"/>
    <w:rsid w:val="009208E9"/>
    <w:rsid w:val="00921E26"/>
    <w:rsid w:val="00922CD4"/>
    <w:rsid w:val="0092330A"/>
    <w:rsid w:val="00926697"/>
    <w:rsid w:val="00942458"/>
    <w:rsid w:val="0094303A"/>
    <w:rsid w:val="0094470B"/>
    <w:rsid w:val="00955FA3"/>
    <w:rsid w:val="009730B5"/>
    <w:rsid w:val="00987613"/>
    <w:rsid w:val="00992ECB"/>
    <w:rsid w:val="009A2907"/>
    <w:rsid w:val="009A32BB"/>
    <w:rsid w:val="009A4E83"/>
    <w:rsid w:val="009A7A0E"/>
    <w:rsid w:val="009B4840"/>
    <w:rsid w:val="009B53A2"/>
    <w:rsid w:val="009B721E"/>
    <w:rsid w:val="009C53A1"/>
    <w:rsid w:val="009C62C1"/>
    <w:rsid w:val="009E0D39"/>
    <w:rsid w:val="009E12E1"/>
    <w:rsid w:val="009E2CCD"/>
    <w:rsid w:val="009E3B6D"/>
    <w:rsid w:val="009E5FED"/>
    <w:rsid w:val="009E6952"/>
    <w:rsid w:val="009F0993"/>
    <w:rsid w:val="009F29C6"/>
    <w:rsid w:val="009F328C"/>
    <w:rsid w:val="00A07639"/>
    <w:rsid w:val="00A122B9"/>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75607"/>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4260E"/>
    <w:rsid w:val="00B51AF7"/>
    <w:rsid w:val="00B52C74"/>
    <w:rsid w:val="00B53294"/>
    <w:rsid w:val="00B53CA3"/>
    <w:rsid w:val="00B6050D"/>
    <w:rsid w:val="00B6694B"/>
    <w:rsid w:val="00B71ACF"/>
    <w:rsid w:val="00B73CE7"/>
    <w:rsid w:val="00B76E7F"/>
    <w:rsid w:val="00B84357"/>
    <w:rsid w:val="00B90B60"/>
    <w:rsid w:val="00B93068"/>
    <w:rsid w:val="00BA0996"/>
    <w:rsid w:val="00BA135C"/>
    <w:rsid w:val="00BA1AEB"/>
    <w:rsid w:val="00BA3C0C"/>
    <w:rsid w:val="00BA5CE2"/>
    <w:rsid w:val="00BB1220"/>
    <w:rsid w:val="00BB2EB2"/>
    <w:rsid w:val="00BC04AA"/>
    <w:rsid w:val="00BC23F1"/>
    <w:rsid w:val="00BD3A7B"/>
    <w:rsid w:val="00BD7D2B"/>
    <w:rsid w:val="00BE5EBA"/>
    <w:rsid w:val="00C2189E"/>
    <w:rsid w:val="00C23696"/>
    <w:rsid w:val="00C246EE"/>
    <w:rsid w:val="00C256F2"/>
    <w:rsid w:val="00C44A63"/>
    <w:rsid w:val="00C4550E"/>
    <w:rsid w:val="00C51B59"/>
    <w:rsid w:val="00C54394"/>
    <w:rsid w:val="00C57C5E"/>
    <w:rsid w:val="00C611F4"/>
    <w:rsid w:val="00C6492E"/>
    <w:rsid w:val="00C903A3"/>
    <w:rsid w:val="00C9580C"/>
    <w:rsid w:val="00CA292C"/>
    <w:rsid w:val="00CA55C7"/>
    <w:rsid w:val="00CB7848"/>
    <w:rsid w:val="00CC4294"/>
    <w:rsid w:val="00CE29AE"/>
    <w:rsid w:val="00CE35F7"/>
    <w:rsid w:val="00CF2794"/>
    <w:rsid w:val="00D02C6B"/>
    <w:rsid w:val="00D04358"/>
    <w:rsid w:val="00D0738E"/>
    <w:rsid w:val="00D07EFB"/>
    <w:rsid w:val="00D13915"/>
    <w:rsid w:val="00D163AA"/>
    <w:rsid w:val="00D2074B"/>
    <w:rsid w:val="00D20E7A"/>
    <w:rsid w:val="00D239E5"/>
    <w:rsid w:val="00D23D1D"/>
    <w:rsid w:val="00D25414"/>
    <w:rsid w:val="00D34EB0"/>
    <w:rsid w:val="00D35FC3"/>
    <w:rsid w:val="00D3751B"/>
    <w:rsid w:val="00D37F9C"/>
    <w:rsid w:val="00D526F1"/>
    <w:rsid w:val="00D6430E"/>
    <w:rsid w:val="00D70762"/>
    <w:rsid w:val="00D82922"/>
    <w:rsid w:val="00D86582"/>
    <w:rsid w:val="00DB6518"/>
    <w:rsid w:val="00DC47E9"/>
    <w:rsid w:val="00DC5055"/>
    <w:rsid w:val="00DC535B"/>
    <w:rsid w:val="00DD371C"/>
    <w:rsid w:val="00DD3906"/>
    <w:rsid w:val="00DD7F61"/>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F2766"/>
    <w:rsid w:val="00EF341F"/>
    <w:rsid w:val="00EF42D4"/>
    <w:rsid w:val="00EF616A"/>
    <w:rsid w:val="00EF7E9C"/>
    <w:rsid w:val="00F007F5"/>
    <w:rsid w:val="00F0498A"/>
    <w:rsid w:val="00F13328"/>
    <w:rsid w:val="00F23A98"/>
    <w:rsid w:val="00F246A4"/>
    <w:rsid w:val="00F34BB5"/>
    <w:rsid w:val="00F43404"/>
    <w:rsid w:val="00F44A42"/>
    <w:rsid w:val="00F65828"/>
    <w:rsid w:val="00F65FDE"/>
    <w:rsid w:val="00F71118"/>
    <w:rsid w:val="00F71328"/>
    <w:rsid w:val="00F72867"/>
    <w:rsid w:val="00F72BD3"/>
    <w:rsid w:val="00F75215"/>
    <w:rsid w:val="00F90AF9"/>
    <w:rsid w:val="00F92F42"/>
    <w:rsid w:val="00FA1A3B"/>
    <w:rsid w:val="00FA6582"/>
    <w:rsid w:val="00FB7B21"/>
    <w:rsid w:val="00FC0C4F"/>
    <w:rsid w:val="00FC5C6B"/>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AFAB6-E00B-4157-8539-CF064F167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36</Pages>
  <Words>16425</Words>
  <Characters>93626</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109832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4</cp:revision>
  <dcterms:created xsi:type="dcterms:W3CDTF">2018-11-07T18:27:00Z</dcterms:created>
  <dcterms:modified xsi:type="dcterms:W3CDTF">2018-11-08T05:11:00Z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