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6E4637">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53EF00EA" w14:textId="12CD9A8F" w:rsidR="00DC1C4F" w:rsidRPr="00DE4F2C" w:rsidRDefault="00DC1C4F"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theory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 xml:space="preserve">niche and neutral perspectives on biodiversity. Chesson showed that coexistence in </w:t>
      </w:r>
      <w:commentRangeStart w:id="38"/>
      <w:r w:rsidRPr="00DE4F2C">
        <w:rPr>
          <w:rFonts w:ascii="Times New Roman" w:hAnsi="Times New Roman" w:cs="Times New Roman"/>
          <w:sz w:val="24"/>
          <w:szCs w:val="24"/>
        </w:rPr>
        <w:t>most mathematical models</w:t>
      </w:r>
      <w:commentRangeEnd w:id="38"/>
      <w:r w:rsidR="00950054">
        <w:rPr>
          <w:rStyle w:val="CommentReference"/>
        </w:rPr>
        <w:commentReference w:id="38"/>
      </w:r>
      <w:r w:rsidRPr="00DE4F2C">
        <w:rPr>
          <w:rFonts w:ascii="Times New Roman" w:hAnsi="Times New Roman" w:cs="Times New Roman"/>
          <w:sz w:val="24"/>
          <w:szCs w:val="24"/>
        </w:rPr>
        <w:t xml:space="preserve"> of competition is simultaneously controlled by two forces, which he called stabilizing and equalizing. Stabilizing forces represent various forms of niche differentiation (ND)</w:t>
      </w:r>
      <w:r>
        <w:rPr>
          <w:rFonts w:ascii="Times New Roman" w:hAnsi="Times New Roman" w:cs="Times New Roman"/>
          <w:sz w:val="24"/>
          <w:szCs w:val="24"/>
        </w:rPr>
        <w:t xml:space="preserve"> among a pair of species</w:t>
      </w:r>
      <w:r w:rsidRPr="00DE4F2C">
        <w:rPr>
          <w:rFonts w:ascii="Times New Roman" w:hAnsi="Times New Roman" w:cs="Times New Roman"/>
          <w:sz w:val="24"/>
          <w:szCs w:val="24"/>
        </w:rPr>
        <w:t xml:space="preserve">, all of which cause species to limit their own growth more strongly than they limit the growth of other species (intra &gt; </w:t>
      </w:r>
      <w:r w:rsidRPr="00DE4F2C">
        <w:rPr>
          <w:rFonts w:ascii="Times New Roman" w:hAnsi="Times New Roman" w:cs="Times New Roman"/>
          <w:sz w:val="24"/>
          <w:szCs w:val="24"/>
        </w:rPr>
        <w:lastRenderedPageBreak/>
        <w:t>interspecific competition). This can occur when species partition limit</w:t>
      </w:r>
      <w:r>
        <w:rPr>
          <w:rFonts w:ascii="Times New Roman" w:hAnsi="Times New Roman" w:cs="Times New Roman"/>
          <w:sz w:val="24"/>
          <w:szCs w:val="24"/>
        </w:rPr>
        <w:t>ing</w:t>
      </w:r>
      <w:r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differential resistance to consumers, or differences in 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 </w:instrText>
      </w:r>
      <w:r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EN.CITE.DATA </w:instrText>
      </w:r>
      <w:r w:rsidRPr="00B47C79">
        <w:rPr>
          <w:rFonts w:ascii="Times New Roman" w:hAnsi="Times New Roman" w:cs="Times New Roman"/>
          <w:sz w:val="24"/>
          <w:szCs w:val="24"/>
        </w:rPr>
      </w:r>
      <w:r w:rsidRPr="00B47C7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156E13B1" w:rsidR="00DC1C4F"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 xml:space="preserve">Importantly, Chesson showed it is the balance of these two forces – RFDs that establish competitive hierarchies, and NDs </w:t>
      </w:r>
      <w:r w:rsidRPr="00DE4F2C">
        <w:rPr>
          <w:rFonts w:ascii="Times New Roman" w:hAnsi="Times New Roman" w:cs="Times New Roman"/>
          <w:sz w:val="24"/>
          <w:szCs w:val="24"/>
        </w:rPr>
        <w:t xml:space="preserve">that prevent competitive exclusion – that ultimately determine whether species maintain </w:t>
      </w:r>
      <w:r w:rsidR="00E37246">
        <w:rPr>
          <w:rFonts w:ascii="Times New Roman" w:hAnsi="Times New Roman" w:cs="Times New Roman"/>
          <w:sz w:val="24"/>
          <w:szCs w:val="24"/>
        </w:rPr>
        <w:t>non-negative</w:t>
      </w:r>
      <w:r w:rsidRPr="00DE4F2C">
        <w:rPr>
          <w:rFonts w:ascii="Times New Roman" w:hAnsi="Times New Roman" w:cs="Times New Roman"/>
          <w:sz w:val="24"/>
          <w:szCs w:val="24"/>
        </w:rPr>
        <w:t xml:space="preserve"> long-term growth rates in competitive communities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(Chesson 2000)</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To coexist, ND </w:t>
      </w:r>
      <w:r w:rsidRPr="00DE4F2C">
        <w:rPr>
          <w:rFonts w:ascii="Times New Roman" w:hAnsi="Times New Roman" w:cs="Times New Roman"/>
          <w:sz w:val="24"/>
          <w:szCs w:val="24"/>
        </w:rPr>
        <w:t>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Thus, Chesson’s </w:t>
      </w:r>
      <w:r>
        <w:rPr>
          <w:rFonts w:ascii="Times New Roman" w:hAnsi="Times New Roman" w:cs="Times New Roman"/>
          <w:sz w:val="24"/>
          <w:szCs w:val="24"/>
        </w:rPr>
        <w:t>inequality provides a general framework for predicting species coexistence</w:t>
      </w:r>
      <w:r w:rsidRPr="00DE4F2C">
        <w:rPr>
          <w:rFonts w:ascii="Times New Roman" w:hAnsi="Times New Roman" w:cs="Times New Roman"/>
          <w:sz w:val="24"/>
          <w:szCs w:val="24"/>
        </w:rPr>
        <w:t>.</w:t>
      </w:r>
    </w:p>
    <w:p w14:paraId="3165FC8A" w14:textId="24B688A0" w:rsidR="003752B7" w:rsidRDefault="00200D57" w:rsidP="003752B7">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xml:space="preserve">, attention in ecology </w:t>
      </w:r>
      <w:r w:rsidR="00DC1C4F">
        <w:rPr>
          <w:rFonts w:ascii="Times New Roman" w:hAnsi="Times New Roman" w:cs="Times New Roman"/>
          <w:sz w:val="24"/>
          <w:szCs w:val="24"/>
        </w:rPr>
        <w:t>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commentRangeStart w:id="39"/>
      <w:del w:id="40" w:author="Godwin, Casey" w:date="2018-12-03T16:36:00Z">
        <w:r w:rsidR="00DC1C4F" w:rsidRPr="00CA338A" w:rsidDel="00E37246">
          <w:rPr>
            <w:rFonts w:ascii="Times New Roman" w:hAnsi="Times New Roman" w:cs="Times New Roman"/>
            <w:sz w:val="24"/>
            <w:szCs w:val="24"/>
          </w:rPr>
          <w:delText>which are not always comparable to each other. A</w:delText>
        </w:r>
      </w:del>
      <w:ins w:id="41" w:author="Godwin, Casey" w:date="2018-12-03T16:36:00Z">
        <w:r w:rsidR="00E37246">
          <w:rPr>
            <w:rFonts w:ascii="Times New Roman" w:hAnsi="Times New Roman" w:cs="Times New Roman"/>
            <w:sz w:val="24"/>
            <w:szCs w:val="24"/>
          </w:rPr>
          <w:t>a</w:t>
        </w:r>
      </w:ins>
      <w:r w:rsidR="00DC1C4F" w:rsidRPr="00CA338A">
        <w:rPr>
          <w:rFonts w:ascii="Times New Roman" w:hAnsi="Times New Roman" w:cs="Times New Roman"/>
          <w:sz w:val="24"/>
          <w:szCs w:val="24"/>
        </w:rPr>
        <w:t>s</w:t>
      </w:r>
      <w:commentRangeEnd w:id="39"/>
      <w:r w:rsidR="00E37246">
        <w:rPr>
          <w:rStyle w:val="CommentReference"/>
        </w:rPr>
        <w:commentReference w:id="39"/>
      </w:r>
      <w:r w:rsidR="00DC1C4F" w:rsidRPr="00CA338A">
        <w:rPr>
          <w:rFonts w:ascii="Times New Roman" w:hAnsi="Times New Roman" w:cs="Times New Roman"/>
          <w:sz w:val="24"/>
          <w:szCs w:val="24"/>
        </w:rPr>
        <w:t xml:space="preserve">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 xml:space="preserve">To help circumvent these future </w:t>
      </w:r>
      <w:r w:rsidR="00DC1C4F" w:rsidRPr="00CA338A">
        <w:rPr>
          <w:rFonts w:ascii="Times New Roman" w:hAnsi="Times New Roman" w:cs="Times New Roman"/>
          <w:sz w:val="24"/>
          <w:szCs w:val="24"/>
        </w:rPr>
        <w:lastRenderedPageBreak/>
        <w:t>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We focus on fluctuation independent </w:t>
      </w:r>
      <w:r w:rsidR="00DC1C4F">
        <w:rPr>
          <w:rFonts w:ascii="Times New Roman" w:hAnsi="Times New Roman" w:cs="Times New Roman"/>
          <w:sz w:val="24"/>
          <w:szCs w:val="24"/>
        </w:rPr>
        <w:t xml:space="preserve">mechanisms of coexistence, because these are the mechanisms that have received the most attention thus far. </w:t>
      </w:r>
      <w:r w:rsidR="00E37246">
        <w:rPr>
          <w:rFonts w:ascii="Times New Roman" w:hAnsi="Times New Roman" w:cs="Times New Roman"/>
          <w:sz w:val="24"/>
          <w:szCs w:val="24"/>
        </w:rPr>
        <w:t>Fluctuation-independent mechanisms are those that do not require fluctuations in population densities or environmental factors in order to facilitate coexistence, though such fluctuations may impact transient population dynamics and</w:t>
      </w:r>
      <w:r w:rsidR="007F2E86">
        <w:rPr>
          <w:rFonts w:ascii="Times New Roman" w:hAnsi="Times New Roman" w:cs="Times New Roman"/>
          <w:sz w:val="24"/>
          <w:szCs w:val="24"/>
        </w:rPr>
        <w:t xml:space="preserve"> the</w:t>
      </w:r>
      <w:r w:rsidR="00E37246">
        <w:rPr>
          <w:rFonts w:ascii="Times New Roman" w:hAnsi="Times New Roman" w:cs="Times New Roman"/>
          <w:sz w:val="24"/>
          <w:szCs w:val="24"/>
        </w:rPr>
        <w:t xml:space="preserve"> </w:t>
      </w:r>
      <w:r w:rsidR="007F2E86">
        <w:rPr>
          <w:rFonts w:ascii="Times New Roman" w:hAnsi="Times New Roman" w:cs="Times New Roman"/>
          <w:sz w:val="24"/>
          <w:szCs w:val="24"/>
        </w:rPr>
        <w:t>coexistence of finite populations</w:t>
      </w:r>
      <w:r w:rsidR="003752B7">
        <w:rPr>
          <w:rFonts w:ascii="Times New Roman" w:hAnsi="Times New Roman" w:cs="Times New Roman"/>
          <w:sz w:val="24"/>
          <w:szCs w:val="24"/>
        </w:rPr>
        <w:t>.</w:t>
      </w:r>
    </w:p>
    <w:p w14:paraId="4D6D4BCE" w14:textId="5E710972" w:rsidR="00123814" w:rsidRDefault="00086502" w:rsidP="00B47C7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 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51D735F5"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A646CC0" w14:textId="77777777" w:rsidR="00990B09"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All fluctuation independent mechanisms of coexistence are premised on </w:t>
      </w:r>
      <w:r>
        <w:rPr>
          <w:rFonts w:ascii="Times New Roman" w:hAnsi="Times New Roman" w:cs="Times New Roman"/>
          <w:sz w:val="24"/>
          <w:szCs w:val="24"/>
          <w:lang w:eastAsia="zh-TW"/>
        </w:rPr>
        <w:t xml:space="preserve">the concept of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rPr>
        <w:t xml:space="preserve"> – a criterion for coexistence that states </w:t>
      </w:r>
      <w:r>
        <w:rPr>
          <w:rFonts w:ascii="Times New Roman" w:hAnsi="Times New Roman" w:cs="Times New Roman"/>
          <w:sz w:val="24"/>
          <w:szCs w:val="24"/>
          <w:lang w:eastAsia="zh-TW"/>
        </w:rPr>
        <w:t>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Pr>
          <w:rFonts w:ascii="Times New Roman" w:hAnsi="Times New Roman" w:cs="Times New Roman"/>
          <w:sz w:val="24"/>
          <w:szCs w:val="24"/>
        </w:rPr>
        <w:t xml:space="preserve">, each of them must be able to invade a steady-state population of the other species.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w:t>
      </w:r>
      <w:r>
        <w:rPr>
          <w:rFonts w:ascii="Times New Roman" w:hAnsi="Times New Roman" w:cs="Times New Roman"/>
          <w:sz w:val="24"/>
          <w:szCs w:val="24"/>
        </w:rPr>
        <w:t>on</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have positive </w:t>
      </w:r>
      <w:r w:rsidR="00742E7D">
        <w:rPr>
          <w:rFonts w:ascii="Times New Roman" w:hAnsi="Times New Roman" w:cs="Times New Roman"/>
          <w:sz w:val="24"/>
          <w:szCs w:val="24"/>
        </w:rPr>
        <w:t xml:space="preserve">net </w:t>
      </w:r>
      <w:r>
        <w:rPr>
          <w:rFonts w:ascii="Times New Roman" w:hAnsi="Times New Roman" w:cs="Times New Roman"/>
          <w:sz w:val="24"/>
          <w:szCs w:val="24"/>
        </w:rPr>
        <w:t>population</w:t>
      </w:r>
      <w:r w:rsidRPr="00B0403D">
        <w:rPr>
          <w:rFonts w:ascii="Times New Roman" w:hAnsi="Times New Roman" w:cs="Times New Roman"/>
          <w:sz w:val="24"/>
          <w:szCs w:val="24"/>
        </w:rPr>
        <w:t xml:space="preserve"> growth rate</w:t>
      </w:r>
      <w:r>
        <w:rPr>
          <w:rFonts w:ascii="Times New Roman" w:hAnsi="Times New Roman" w:cs="Times New Roman"/>
          <w:sz w:val="24"/>
          <w:szCs w:val="24"/>
        </w:rPr>
        <w:t>s when rare</w:t>
      </w:r>
      <w:r w:rsidR="00921614">
        <w:rPr>
          <w:rFonts w:ascii="Times New Roman" w:hAnsi="Times New Roman" w:cs="Times New Roman"/>
          <w:sz w:val="24"/>
          <w:szCs w:val="24"/>
        </w:rPr>
        <w:t xml:space="preserve"> and the other is at equilibrium</w:t>
      </w:r>
      <w:r>
        <w:rPr>
          <w:rFonts w:ascii="Times New Roman" w:hAnsi="Times New Roman" w:cs="Times New Roman"/>
          <w:sz w:val="24"/>
          <w:szCs w:val="24"/>
        </w:rPr>
        <w:t xml:space="preserve">, </w:t>
      </w:r>
    </w:p>
    <w:p w14:paraId="603722C8" w14:textId="77777777" w:rsidR="00990B09" w:rsidRDefault="00990B09" w:rsidP="00B6315B">
      <w:pPr>
        <w:pStyle w:val="Normal1"/>
        <w:spacing w:line="360" w:lineRule="auto"/>
        <w:ind w:firstLine="360"/>
        <w:rPr>
          <w:rFonts w:ascii="Times New Roman" w:hAnsi="Times New Roman" w:cs="Times New Roman"/>
          <w:sz w:val="24"/>
          <w:szCs w:val="24"/>
        </w:rPr>
      </w:pPr>
    </w:p>
    <w:p w14:paraId="184EE408" w14:textId="2D5F4294" w:rsidR="00B6315B" w:rsidRDefault="00B6315B"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the Lotka-Volterra model of coexistence, </w:t>
      </w:r>
      <w:r w:rsidRPr="00B73CE7">
        <w:rPr>
          <w:rFonts w:ascii="Times New Roman" w:hAnsi="Times New Roman" w:cs="Times New Roman" w:hint="eastAsia"/>
          <w:i/>
          <w:sz w:val="24"/>
          <w:szCs w:val="24"/>
          <w:lang w:eastAsia="zh-TW"/>
        </w:rPr>
        <w:t>p</w:t>
      </w:r>
      <w:r w:rsidRPr="00B73CE7">
        <w:rPr>
          <w:rFonts w:ascii="Times New Roman" w:hAnsi="Times New Roman" w:cs="Times New Roman"/>
          <w:i/>
          <w:sz w:val="24"/>
          <w:szCs w:val="24"/>
          <w:lang w:eastAsia="zh-TW"/>
        </w:rPr>
        <w:t>er capita</w:t>
      </w:r>
      <w:r>
        <w:rPr>
          <w:rFonts w:ascii="Times New Roman" w:hAnsi="Times New Roman" w:cs="Times New Roman"/>
          <w:sz w:val="24"/>
          <w:szCs w:val="24"/>
          <w:lang w:eastAsia="zh-TW"/>
        </w:rPr>
        <w:t xml:space="preserve"> </w:t>
      </w:r>
      <w:r>
        <w:rPr>
          <w:rFonts w:ascii="Times New Roman" w:hAnsi="Times New Roman" w:cs="Times New Roman"/>
          <w:sz w:val="24"/>
          <w:szCs w:val="24"/>
        </w:rPr>
        <w:t>intra-specific 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xml:space="preserve"> must be greater than </w:t>
      </w:r>
      <w:r w:rsidRPr="00B73CE7">
        <w:rPr>
          <w:rFonts w:ascii="Times New Roman" w:hAnsi="Times New Roman" w:cs="Times New Roman"/>
          <w:i/>
          <w:sz w:val="24"/>
          <w:szCs w:val="24"/>
        </w:rPr>
        <w:t>per capita</w:t>
      </w:r>
      <w:r>
        <w:rPr>
          <w:rFonts w:ascii="Times New Roman" w:hAnsi="Times New Roman" w:cs="Times New Roman"/>
          <w:sz w:val="24"/>
          <w:szCs w:val="24"/>
        </w:rPr>
        <w:t xml:space="preserve"> inter-specific competition coefficien</w:t>
      </w:r>
      <w:r>
        <w:rPr>
          <w:rFonts w:ascii="Times New Roman" w:hAnsi="Times New Roman" w:cs="Times New Roman" w:hint="eastAsia"/>
          <w:sz w:val="24"/>
          <w:szCs w:val="24"/>
          <w:lang w:eastAsia="zh-TW"/>
        </w:rPr>
        <w:t>t</w:t>
      </w:r>
      <w:r>
        <w:rPr>
          <w:rFonts w:ascii="Times New Roman" w:hAnsi="Times New Roman" w:cs="Times New Roman"/>
          <w:sz w:val="24"/>
          <w:szCs w:val="24"/>
          <w:lang w:eastAsia="zh-TW"/>
        </w:rPr>
        <w:t xml:space="preserve"> </w:t>
      </w:r>
      <w:r>
        <w:rPr>
          <w:rFonts w:ascii="Times New Roman" w:hAnsi="Times New Roman" w:cs="Times New Roman"/>
          <w:sz w:val="24"/>
          <w:szCs w:val="24"/>
        </w:rPr>
        <w:t>(</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j</w:t>
      </w:r>
      <w:proofErr w:type="spellEnd"/>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r>
        <w:rPr>
          <w:rFonts w:ascii="Times New Roman" w:hAnsi="Times New Roman" w:cs="Times New Roman"/>
          <w:i/>
          <w:sz w:val="24"/>
          <w:szCs w:val="24"/>
          <w:vertAlign w:val="subscript"/>
        </w:rPr>
        <w:t>ji</w:t>
      </w:r>
      <w:r w:rsidRPr="00B73CE7">
        <w:rPr>
          <w:rFonts w:ascii="Times New Roman" w:hAnsi="Times New Roman" w:cs="Times New Roman"/>
          <w:sz w:val="24"/>
          <w:szCs w:val="24"/>
        </w:rPr>
        <w:t>)</w:t>
      </w:r>
      <w:r>
        <w:rPr>
          <w:rFonts w:ascii="Times New Roman" w:hAnsi="Times New Roman" w:cs="Times New Roman"/>
          <w:sz w:val="24"/>
          <w:szCs w:val="24"/>
        </w:rPr>
        <w:t xml:space="preserve"> for any two species to coexist. </w:t>
      </w:r>
      <w:r w:rsidR="00C512F2">
        <w:rPr>
          <w:rFonts w:ascii="Times New Roman" w:hAnsi="Times New Roman" w:cs="Times New Roman"/>
          <w:sz w:val="24"/>
          <w:szCs w:val="24"/>
        </w:rPr>
        <w:t xml:space="preserve">In this notation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C512F2">
        <w:rPr>
          <w:rFonts w:ascii="Times New Roman" w:hAnsi="Times New Roman" w:cs="Times New Roman"/>
          <w:sz w:val="24"/>
          <w:szCs w:val="24"/>
        </w:rPr>
        <w:t xml:space="preserve">is the per capita effect of species </w:t>
      </w:r>
      <w:r w:rsidR="00C512F2" w:rsidRPr="00813AB2">
        <w:rPr>
          <w:rFonts w:ascii="Times New Roman" w:hAnsi="Times New Roman" w:cs="Times New Roman"/>
          <w:i/>
          <w:sz w:val="24"/>
          <w:szCs w:val="24"/>
        </w:rPr>
        <w:t>j</w:t>
      </w:r>
      <w:r w:rsidR="00C512F2">
        <w:rPr>
          <w:rFonts w:ascii="Times New Roman" w:hAnsi="Times New Roman" w:cs="Times New Roman"/>
          <w:sz w:val="24"/>
          <w:szCs w:val="24"/>
        </w:rPr>
        <w:t xml:space="preserve"> on the per capita growth rate of species </w:t>
      </w:r>
      <w:proofErr w:type="spellStart"/>
      <w:r w:rsidR="00C512F2" w:rsidRPr="00813AB2">
        <w:rPr>
          <w:rFonts w:ascii="Times New Roman" w:hAnsi="Times New Roman" w:cs="Times New Roman"/>
          <w:i/>
          <w:sz w:val="24"/>
          <w:szCs w:val="24"/>
        </w:rPr>
        <w:t>i</w:t>
      </w:r>
      <w:proofErr w:type="spellEnd"/>
      <w:r w:rsidR="00C512F2">
        <w:rPr>
          <w:rFonts w:ascii="Times New Roman" w:hAnsi="Times New Roman" w:cs="Times New Roman"/>
          <w:sz w:val="24"/>
          <w:szCs w:val="24"/>
        </w:rPr>
        <w:t xml:space="preserve">. </w:t>
      </w:r>
    </w:p>
    <w:p w14:paraId="258EC04E" w14:textId="700042C9" w:rsidR="00B6315B" w:rsidRDefault="00B6315B" w:rsidP="00B6315B">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Chesson </w:t>
      </w:r>
      <w:r>
        <w:rPr>
          <w:rFonts w:ascii="Times New Roman" w:hAnsi="Times New Roman" w:cs="Times New Roman"/>
          <w:sz w:val="24"/>
          <w:szCs w:val="24"/>
          <w:lang w:eastAsia="zh-TW"/>
        </w:rPr>
        <w:t xml:space="preserve">used the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lang w:eastAsia="zh-TW"/>
        </w:rPr>
        <w:t xml:space="preserve"> of the Lotka-Volterra </w:t>
      </w:r>
      <w:r>
        <w:rPr>
          <w:rFonts w:ascii="Times New Roman" w:hAnsi="Times New Roman" w:cs="Times New Roman"/>
          <w:sz w:val="24"/>
          <w:szCs w:val="24"/>
          <w:lang w:eastAsia="zh-TW"/>
        </w:rPr>
        <w:t xml:space="preserve">model to </w:t>
      </w:r>
      <w:r w:rsidRPr="00B0403D">
        <w:rPr>
          <w:rFonts w:ascii="Times New Roman" w:hAnsi="Times New Roman" w:cs="Times New Roman"/>
          <w:sz w:val="24"/>
          <w:szCs w:val="24"/>
        </w:rPr>
        <w:t>define the</w:t>
      </w:r>
      <w:r>
        <w:rPr>
          <w:rFonts w:ascii="Times New Roman" w:hAnsi="Times New Roman" w:cs="Times New Roman"/>
          <w:sz w:val="24"/>
          <w:szCs w:val="24"/>
        </w:rPr>
        <w:t xml:space="preserve"> extent of </w:t>
      </w:r>
      <w:r w:rsidRPr="00B0403D">
        <w:rPr>
          <w:rFonts w:ascii="Times New Roman" w:hAnsi="Times New Roman" w:cs="Times New Roman"/>
          <w:sz w:val="24"/>
          <w:szCs w:val="24"/>
        </w:rPr>
        <w:t>niche overlap (</w:t>
      </w:r>
      <w:r w:rsidRPr="005B0147">
        <w:rPr>
          <w:rFonts w:ascii="Times New Roman" w:hAnsi="Times New Roman" w:cs="Times New Roman"/>
          <w:i/>
          <w:sz w:val="24"/>
          <w:szCs w:val="24"/>
        </w:rPr>
        <w:t>ρ</w:t>
      </w:r>
      <w:r w:rsidRPr="00B0403D">
        <w:rPr>
          <w:rFonts w:ascii="Times New Roman" w:hAnsi="Times New Roman" w:cs="Times New Roman"/>
          <w:sz w:val="24"/>
          <w:szCs w:val="24"/>
        </w:rPr>
        <w:t>)</w:t>
      </w:r>
      <w:r>
        <w:rPr>
          <w:rFonts w:ascii="Times New Roman" w:hAnsi="Times New Roman" w:cs="Times New Roman"/>
          <w:sz w:val="24"/>
          <w:szCs w:val="24"/>
        </w:rPr>
        <w:t xml:space="preserve"> among species</w:t>
      </w:r>
      <w:r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which quantifies</w:t>
      </w:r>
      <w:r w:rsidRPr="00B0403D">
        <w:rPr>
          <w:rFonts w:ascii="Times New Roman" w:hAnsi="Times New Roman" w:cs="Times New Roman"/>
          <w:sz w:val="24"/>
          <w:szCs w:val="24"/>
        </w:rPr>
        <w:t xml:space="preserve"> how similar </w:t>
      </w:r>
      <w:r w:rsidRPr="00B0403D">
        <w:rPr>
          <w:rFonts w:ascii="Times New Roman" w:hAnsi="Times New Roman" w:cs="Times New Roman"/>
          <w:sz w:val="24"/>
          <w:szCs w:val="24"/>
        </w:rPr>
        <w:lastRenderedPageBreak/>
        <w:t>two competing species are in terms of resource</w:t>
      </w:r>
      <w:r>
        <w:rPr>
          <w:rFonts w:ascii="Times New Roman" w:hAnsi="Times New Roman" w:cs="Times New Roman"/>
          <w:sz w:val="24"/>
          <w:szCs w:val="24"/>
        </w:rPr>
        <w:t xml:space="preserve"> use.</w:t>
      </w:r>
      <w:r w:rsidRPr="00B0403D">
        <w:rPr>
          <w:rFonts w:ascii="Times New Roman" w:hAnsi="Times New Roman" w:cs="Times New Roman"/>
          <w:sz w:val="24"/>
          <w:szCs w:val="24"/>
        </w:rPr>
        <w:t xml:space="preserve"> The niche difference (ND) is </w:t>
      </w:r>
      <w:r>
        <w:rPr>
          <w:rFonts w:ascii="Times New Roman" w:hAnsi="Times New Roman" w:cs="Times New Roman"/>
          <w:sz w:val="24"/>
          <w:szCs w:val="24"/>
        </w:rPr>
        <w:t xml:space="preserve">the opposite of niche overlap; </w:t>
      </w:r>
      <w:r w:rsidRPr="00B0403D">
        <w:rPr>
          <w:rFonts w:ascii="Times New Roman" w:hAnsi="Times New Roman" w:cs="Times New Roman"/>
          <w:sz w:val="24"/>
          <w:szCs w:val="24"/>
        </w:rPr>
        <w:t>thus</w:t>
      </w:r>
      <w:r>
        <w:rPr>
          <w:rFonts w:ascii="Times New Roman" w:hAnsi="Times New Roman" w:cs="Times New Roman"/>
          <w:sz w:val="24"/>
          <w:szCs w:val="24"/>
        </w:rPr>
        <w:t xml:space="preserve"> ND =</w:t>
      </w:r>
      <w:r w:rsidRPr="00B0403D">
        <w:rPr>
          <w:rFonts w:ascii="Times New Roman" w:hAnsi="Times New Roman" w:cs="Times New Roman"/>
          <w:sz w:val="24"/>
          <w:szCs w:val="24"/>
        </w:rPr>
        <w:t xml:space="preserve"> 1 − </w:t>
      </w:r>
      <w:r w:rsidRPr="005B0147">
        <w:rPr>
          <w:rFonts w:ascii="Times New Roman" w:hAnsi="Times New Roman" w:cs="Times New Roman"/>
          <w:i/>
          <w:sz w:val="24"/>
          <w:szCs w:val="24"/>
        </w:rPr>
        <w:t>ρ</w:t>
      </w:r>
      <w:r w:rsidRPr="00B0403D">
        <w:rPr>
          <w:rFonts w:ascii="Times New Roman" w:hAnsi="Times New Roman" w:cs="Times New Roman"/>
          <w:sz w:val="24"/>
          <w:szCs w:val="24"/>
        </w:rPr>
        <w:t xml:space="preserve">. Chesson </w:t>
      </w:r>
      <w:r>
        <w:rPr>
          <w:rFonts w:ascii="Times New Roman" w:hAnsi="Times New Roman" w:cs="Times New Roman"/>
          <w:sz w:val="24"/>
          <w:szCs w:val="24"/>
        </w:rPr>
        <w:t xml:space="preserve">then </w:t>
      </w:r>
      <w:r w:rsidRPr="00B0403D">
        <w:rPr>
          <w:rFonts w:ascii="Times New Roman" w:hAnsi="Times New Roman" w:cs="Times New Roman"/>
          <w:sz w:val="24"/>
          <w:szCs w:val="24"/>
        </w:rPr>
        <w:t xml:space="preserve">defined </w:t>
      </w:r>
      <w:r>
        <w:rPr>
          <w:rFonts w:ascii="Times New Roman" w:hAnsi="Times New Roman" w:cs="Times New Roman"/>
          <w:sz w:val="24"/>
          <w:szCs w:val="24"/>
        </w:rPr>
        <w:t xml:space="preserve">the </w:t>
      </w:r>
      <w:r w:rsidRPr="00B0403D">
        <w:rPr>
          <w:rFonts w:ascii="Times New Roman" w:hAnsi="Times New Roman" w:cs="Times New Roman"/>
          <w:sz w:val="24"/>
          <w:szCs w:val="24"/>
        </w:rPr>
        <w:t xml:space="preserve">relative fitness difference </w:t>
      </w:r>
      <w:r>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w:r>
        <w:rPr>
          <w:rFonts w:ascii="Times New Roman" w:hAnsi="Times New Roman" w:cs="Times New Roman"/>
          <w:sz w:val="24"/>
          <w:szCs w:val="24"/>
        </w:rPr>
        <w:t>, w</w:t>
      </w:r>
      <w:r>
        <w:rPr>
          <w:rFonts w:ascii="Times New Roman" w:hAnsi="Times New Roman" w:cs="Times New Roman"/>
          <w:sz w:val="24"/>
          <w:szCs w:val="24"/>
        </w:rPr>
        <w:t>hich quantifies the competitive hierarchy among competing species when</w:t>
      </w:r>
      <w:r w:rsidRPr="00B76E7F">
        <w:rPr>
          <w:rFonts w:ascii="Times New Roman" w:hAnsi="Times New Roman" w:cs="Times New Roman"/>
          <w:sz w:val="24"/>
          <w:szCs w:val="24"/>
        </w:rPr>
        <w:t xml:space="preserve"> they overlap</w:t>
      </w:r>
      <w:r w:rsidRPr="00D47192">
        <w:rPr>
          <w:rFonts w:ascii="Times New Roman" w:hAnsi="Times New Roman" w:cs="Times New Roman"/>
          <w:sz w:val="24"/>
          <w:szCs w:val="24"/>
        </w:rPr>
        <w:t xml:space="preserve"> </w:t>
      </w:r>
      <w:r w:rsidRPr="00B76E7F">
        <w:rPr>
          <w:rFonts w:ascii="Times New Roman" w:hAnsi="Times New Roman" w:cs="Times New Roman"/>
          <w:sz w:val="24"/>
          <w:szCs w:val="24"/>
        </w:rPr>
        <w:t xml:space="preserve">completely </w:t>
      </w:r>
      <w:r>
        <w:rPr>
          <w:rFonts w:ascii="Times New Roman" w:hAnsi="Times New Roman" w:cs="Times New Roman"/>
          <w:sz w:val="24"/>
          <w:szCs w:val="24"/>
        </w:rPr>
        <w:t>in</w:t>
      </w:r>
      <w:r w:rsidRPr="00B76E7F">
        <w:rPr>
          <w:rFonts w:ascii="Times New Roman" w:hAnsi="Times New Roman" w:cs="Times New Roman"/>
          <w:sz w:val="24"/>
          <w:szCs w:val="24"/>
        </w:rPr>
        <w:t xml:space="preserve"> resource use</w:t>
      </w:r>
      <w:r>
        <w:rPr>
          <w:rFonts w:ascii="Times New Roman" w:hAnsi="Times New Roman" w:cs="Times New Roman"/>
          <w:sz w:val="24"/>
          <w:szCs w:val="24"/>
        </w:rPr>
        <w:t xml:space="preserve"> – that is, when ND is zero</w:t>
      </w:r>
      <w:r w:rsidRPr="00B76E7F">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 product of</w:t>
      </w:r>
      <w:r>
        <w:rPr>
          <w:rFonts w:ascii="Times New Roman" w:hAnsi="Times New Roman" w:cs="Times New Roman"/>
          <w:sz w:val="24"/>
          <w:szCs w:val="24"/>
        </w:rPr>
        <w:t xml:space="preserve"> </w:t>
      </w:r>
      <w:r w:rsidRPr="00B76E7F">
        <w:rPr>
          <w:rFonts w:ascii="Times New Roman" w:hAnsi="Times New Roman" w:cs="Times New Roman"/>
          <w:i/>
          <w:sz w:val="24"/>
          <w:szCs w:val="24"/>
        </w:rPr>
        <w:t>ρ</w:t>
      </w:r>
      <w:r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 xml:space="preserve">When intra-specific competition of species </w:t>
      </w:r>
      <w:r w:rsidRPr="00B76E7F">
        <w:rPr>
          <w:rFonts w:ascii="Times New Roman" w:hAnsi="Times New Roman" w:cs="Times New Roman"/>
          <w:i/>
          <w:sz w:val="24"/>
          <w:szCs w:val="24"/>
        </w:rPr>
        <w:t>j</w:t>
      </w:r>
      <w:r w:rsidRPr="00B0403D">
        <w:rPr>
          <w:rFonts w:ascii="Times New Roman" w:hAnsi="Times New Roman" w:cs="Times New Roman"/>
          <w:sz w:val="24"/>
          <w:szCs w:val="24"/>
        </w:rPr>
        <w:t xml:space="preserve"> is greater than inter-specific competition of species </w:t>
      </w:r>
      <w:proofErr w:type="spellStart"/>
      <w:r>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w:t>
      </w:r>
      <w:r>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Similarly, </w:t>
      </w:r>
      <w:r w:rsidRPr="00B76E7F">
        <w:rPr>
          <w:rFonts w:ascii="Times New Roman" w:hAnsi="Times New Roman" w:cs="Times New Roman"/>
          <w:sz w:val="24"/>
          <w:szCs w:val="24"/>
        </w:rPr>
        <w:t>when intra-specific competition of species</w:t>
      </w:r>
      <w:r>
        <w:rPr>
          <w:rFonts w:ascii="Times New Roman" w:hAnsi="Times New Roman" w:cs="Times New Roman"/>
          <w:sz w:val="24"/>
          <w:szCs w:val="24"/>
        </w:rPr>
        <w:t xml:space="preserve"> </w:t>
      </w:r>
      <w:proofErr w:type="spellStart"/>
      <w:r w:rsidRPr="00B76E7F">
        <w:rPr>
          <w:rFonts w:ascii="Times New Roman" w:hAnsi="Times New Roman" w:cs="Times New Roman"/>
          <w:i/>
          <w:sz w:val="24"/>
          <w:szCs w:val="24"/>
        </w:rPr>
        <w:t>i</w:t>
      </w:r>
      <w:proofErr w:type="spellEnd"/>
      <w:r w:rsidRPr="00B76E7F">
        <w:rPr>
          <w:rFonts w:ascii="Times New Roman" w:hAnsi="Times New Roman" w:cs="Times New Roman"/>
          <w:sz w:val="24"/>
          <w:szCs w:val="24"/>
        </w:rPr>
        <w:t xml:space="preserve"> is greater than inter-specific competition of species </w:t>
      </w:r>
      <w:r w:rsidRPr="00B76E7F">
        <w:rPr>
          <w:rFonts w:ascii="Times New Roman" w:hAnsi="Times New Roman" w:cs="Times New Roman"/>
          <w:i/>
          <w:sz w:val="24"/>
          <w:szCs w:val="24"/>
        </w:rPr>
        <w:t>j</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Pr>
          <w:rFonts w:ascii="Times New Roman" w:hAnsi="Times New Roman" w:cs="Times New Roman"/>
          <w:sz w:val="24"/>
          <w:szCs w:val="24"/>
        </w:rPr>
        <w:t>)</w:t>
      </w:r>
      <w:r w:rsidRPr="00B76E7F">
        <w:rPr>
          <w:rFonts w:ascii="Times New Roman" w:hAnsi="Times New Roman" w:cs="Times New Roman"/>
          <w:sz w:val="24"/>
          <w:szCs w:val="24"/>
        </w:rPr>
        <w:t>,</w:t>
      </w:r>
      <w:r>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 xml:space="preserve">. </w:t>
      </w:r>
      <w:r w:rsidRPr="00B76E7F">
        <w:rPr>
          <w:rFonts w:ascii="Times New Roman" w:hAnsi="Times New Roman" w:cs="Times New Roman"/>
          <w:sz w:val="24"/>
          <w:szCs w:val="24"/>
        </w:rPr>
        <w:t xml:space="preserve">Consequently, the mutual </w:t>
      </w:r>
      <w:proofErr w:type="spellStart"/>
      <w:r w:rsidRPr="00B76E7F">
        <w:rPr>
          <w:rFonts w:ascii="Times New Roman" w:hAnsi="Times New Roman" w:cs="Times New Roman"/>
          <w:sz w:val="24"/>
          <w:szCs w:val="24"/>
        </w:rPr>
        <w:t>invasibility</w:t>
      </w:r>
      <w:proofErr w:type="spellEnd"/>
      <w:r w:rsidRPr="00B76E7F">
        <w:rPr>
          <w:rFonts w:ascii="Times New Roman" w:hAnsi="Times New Roman" w:cs="Times New Roman"/>
          <w:sz w:val="24"/>
          <w:szCs w:val="24"/>
        </w:rPr>
        <w:t xml:space="preserve"> criteria for stable coexistence can be </w:t>
      </w:r>
      <w:r>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Pr="00B76E7F">
        <w:rPr>
          <w:rFonts w:ascii="Times New Roman" w:hAnsi="Times New Roman" w:cs="Times New Roman"/>
          <w:sz w:val="24"/>
          <w:szCs w:val="24"/>
        </w:rPr>
        <w:t>.</w:t>
      </w:r>
    </w:p>
    <w:p w14:paraId="7074290E" w14:textId="73DE6473"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3E807215" w:rsidR="005C6399" w:rsidRPr="0029101D" w:rsidRDefault="005C6399" w:rsidP="00715006">
      <w:pPr>
        <w:pStyle w:val="Normal1"/>
        <w:spacing w:line="360" w:lineRule="auto"/>
        <w:ind w:firstLine="360"/>
        <w:rPr>
          <w:rFonts w:ascii="Times New Roman" w:hAnsi="Times New Roman" w:cs="Times New Roman"/>
          <w:sz w:val="24"/>
          <w:szCs w:val="24"/>
        </w:rPr>
      </w:pPr>
      <w:r w:rsidRPr="00796098">
        <w:rPr>
          <w:rFonts w:ascii="Times New Roman" w:hAnsi="Times New Roman" w:cs="Times New Roman"/>
          <w:sz w:val="24"/>
          <w:szCs w:val="24"/>
          <w:lang w:eastAsia="zh-TW"/>
        </w:rPr>
        <w:t>W</w:t>
      </w:r>
      <w:r w:rsidRPr="00796098">
        <w:rPr>
          <w:rFonts w:ascii="Times New Roman" w:hAnsi="Times New Roman" w:cs="Times New Roman"/>
          <w:sz w:val="24"/>
          <w:szCs w:val="24"/>
        </w:rPr>
        <w:t>e</w:t>
      </w:r>
      <w:r w:rsidRPr="00796098">
        <w:rPr>
          <w:rFonts w:ascii="Times New Roman" w:hAnsi="Times New Roman" w:cs="Times New Roman"/>
          <w:sz w:val="24"/>
          <w:szCs w:val="24"/>
          <w:lang w:eastAsia="zh-TW"/>
        </w:rPr>
        <w:t xml:space="preserve"> now </w:t>
      </w:r>
      <w:r w:rsidRPr="00796098">
        <w:rPr>
          <w:rFonts w:ascii="Times New Roman" w:hAnsi="Times New Roman" w:cs="Times New Roman"/>
          <w:sz w:val="24"/>
          <w:szCs w:val="24"/>
        </w:rPr>
        <w:t xml:space="preserve">introduce five </w:t>
      </w:r>
      <w:r w:rsidR="003C59E3" w:rsidRPr="00796098">
        <w:rPr>
          <w:rFonts w:ascii="Times New Roman" w:hAnsi="Times New Roman" w:cs="Times New Roman"/>
          <w:sz w:val="24"/>
          <w:szCs w:val="24"/>
        </w:rPr>
        <w:t>proposed</w:t>
      </w:r>
      <w:r w:rsidRPr="00796098">
        <w:rPr>
          <w:rFonts w:ascii="Times New Roman" w:hAnsi="Times New Roman" w:cs="Times New Roman"/>
          <w:sz w:val="24"/>
          <w:szCs w:val="24"/>
        </w:rPr>
        <w:t xml:space="preserve"> </w:t>
      </w:r>
      <w:r w:rsidR="003C59E3" w:rsidRPr="00796098">
        <w:rPr>
          <w:rFonts w:ascii="Times New Roman" w:hAnsi="Times New Roman" w:cs="Times New Roman"/>
          <w:sz w:val="24"/>
          <w:szCs w:val="24"/>
        </w:rPr>
        <w:t xml:space="preserve">empirical </w:t>
      </w:r>
      <w:r w:rsidRPr="00796098">
        <w:rPr>
          <w:rFonts w:ascii="Times New Roman" w:hAnsi="Times New Roman" w:cs="Times New Roman"/>
          <w:sz w:val="24"/>
          <w:szCs w:val="24"/>
        </w:rPr>
        <w:t xml:space="preserve">methods to </w:t>
      </w:r>
      <w:r w:rsidR="003C59E3" w:rsidRPr="00796098">
        <w:rPr>
          <w:rFonts w:ascii="Times New Roman" w:hAnsi="Times New Roman" w:cs="Times New Roman"/>
          <w:sz w:val="24"/>
          <w:szCs w:val="24"/>
        </w:rPr>
        <w:t xml:space="preserve">predict mutual </w:t>
      </w:r>
      <w:proofErr w:type="spellStart"/>
      <w:r w:rsidR="003C59E3" w:rsidRPr="00796098">
        <w:rPr>
          <w:rFonts w:ascii="Times New Roman" w:hAnsi="Times New Roman" w:cs="Times New Roman"/>
          <w:sz w:val="24"/>
          <w:szCs w:val="24"/>
        </w:rPr>
        <w:t>invasibility</w:t>
      </w:r>
      <w:proofErr w:type="spellEnd"/>
      <w:r w:rsidR="003C59E3" w:rsidRPr="00796098">
        <w:rPr>
          <w:rFonts w:ascii="Times New Roman" w:hAnsi="Times New Roman" w:cs="Times New Roman"/>
          <w:sz w:val="24"/>
          <w:szCs w:val="24"/>
        </w:rPr>
        <w:t xml:space="preserve"> </w:t>
      </w:r>
      <w:r w:rsidR="00FE21F6" w:rsidRPr="00796098">
        <w:rPr>
          <w:rFonts w:ascii="Times New Roman" w:hAnsi="Times New Roman" w:cs="Times New Roman"/>
          <w:sz w:val="24"/>
          <w:szCs w:val="24"/>
        </w:rPr>
        <w:t>among pairs of species</w:t>
      </w:r>
      <w:r w:rsidR="00796098" w:rsidRPr="00796098">
        <w:rPr>
          <w:rFonts w:ascii="Times New Roman" w:hAnsi="Times New Roman" w:cs="Times New Roman"/>
          <w:sz w:val="24"/>
          <w:szCs w:val="24"/>
        </w:rPr>
        <w:t xml:space="preserve">. Specifically, we describe the theoretical background of each method and </w:t>
      </w:r>
      <w:r w:rsidR="00E7259D">
        <w:rPr>
          <w:rFonts w:ascii="Times New Roman" w:hAnsi="Times New Roman" w:cs="Times New Roman"/>
          <w:sz w:val="24"/>
          <w:szCs w:val="24"/>
        </w:rPr>
        <w:t>sho</w:t>
      </w:r>
      <w:r w:rsidR="000B10DE">
        <w:rPr>
          <w:rFonts w:ascii="Times New Roman" w:hAnsi="Times New Roman" w:cs="Times New Roman"/>
          <w:sz w:val="24"/>
          <w:szCs w:val="24"/>
        </w:rPr>
        <w:t>w</w:t>
      </w:r>
      <w:r w:rsidR="00E7259D">
        <w:rPr>
          <w:rFonts w:ascii="Times New Roman" w:hAnsi="Times New Roman" w:cs="Times New Roman"/>
          <w:sz w:val="24"/>
          <w:szCs w:val="24"/>
        </w:rPr>
        <w:t xml:space="preserve">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each method </w:t>
      </w:r>
      <w:r w:rsidR="003C59E3">
        <w:rPr>
          <w:rFonts w:ascii="Times New Roman" w:hAnsi="Times New Roman" w:cs="Times New Roman"/>
          <w:sz w:val="24"/>
          <w:szCs w:val="24"/>
        </w:rPr>
        <w:t>to derive</w:t>
      </w:r>
      <w:r>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Pr>
          <w:rFonts w:ascii="Times New Roman" w:hAnsi="Times New Roman" w:cs="Times New Roman"/>
          <w:sz w:val="24"/>
          <w:szCs w:val="24"/>
        </w:rPr>
        <w:t xml:space="preserve">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Pr>
          <w:rFonts w:ascii="Times New Roman" w:hAnsi="Times New Roman" w:cs="Times New Roman"/>
          <w:sz w:val="24"/>
          <w:szCs w:val="24"/>
        </w:rPr>
        <w:t xml:space="preserve"> 1).</w:t>
      </w:r>
      <w:r w:rsidR="00796098">
        <w:rPr>
          <w:rFonts w:ascii="Times New Roman" w:hAnsi="Times New Roman" w:cs="Times New Roman"/>
          <w:sz w:val="24"/>
          <w:szCs w:val="24"/>
        </w:rPr>
        <w:t xml:space="preserve"> We then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Finally, we conclude this part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w:t>
      </w:r>
      <w:proofErr w:type="spellStart"/>
      <w:r w:rsidR="00942E98">
        <w:rPr>
          <w:rFonts w:ascii="Times New Roman" w:hAnsi="Times New Roman" w:cs="Times New Roman"/>
          <w:sz w:val="24"/>
          <w:szCs w:val="24"/>
        </w:rPr>
        <w:t>invasibility</w:t>
      </w:r>
      <w:proofErr w:type="spellEnd"/>
      <w:r w:rsidR="00942E98">
        <w:rPr>
          <w:rFonts w:ascii="Times New Roman" w:hAnsi="Times New Roman" w:cs="Times New Roman"/>
          <w:sz w:val="24"/>
          <w:szCs w:val="24"/>
        </w:rPr>
        <w:t xml:space="preserve"> criter</w:t>
      </w:r>
      <w:r w:rsidR="00942E98">
        <w:rPr>
          <w:rFonts w:ascii="Times New Roman" w:hAnsi="Times New Roman" w:cs="Times New Roman"/>
          <w:sz w:val="24"/>
          <w:szCs w:val="24"/>
        </w:rPr>
        <w:t>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30DE857"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w:t>
      </w:r>
      <w:r>
        <w:rPr>
          <w:rFonts w:ascii="Times New Roman" w:hAnsi="Times New Roman" w:cs="Times New Roman"/>
          <w:sz w:val="24"/>
          <w:szCs w:val="24"/>
        </w:rPr>
        <w:t xml:space="preserve">negative frequency dependence </w:t>
      </w:r>
      <w:r w:rsidR="00992ECB">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w:t>
      </w:r>
      <w:r>
        <w:rPr>
          <w:rFonts w:ascii="Times New Roman" w:hAnsi="Times New Roman" w:cs="Times New Roman"/>
          <w:sz w:val="24"/>
          <w:szCs w:val="24"/>
        </w:rPr>
        <w:t xml:space="preserve">of species 1 / total individuals of all species) and its growth rate to predict whether </w:t>
      </w:r>
      <w:r>
        <w:rPr>
          <w:rFonts w:ascii="Times New Roman" w:hAnsi="Times New Roman" w:cs="Times New Roman"/>
          <w:sz w:val="24"/>
          <w:szCs w:val="24"/>
        </w:rPr>
        <w:t xml:space="preserve">both species will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in a community. Thus, negative frequency dependence is a measure of </w:t>
      </w:r>
      <w:r w:rsidR="009A4B7F">
        <w:rPr>
          <w:rFonts w:ascii="Times New Roman" w:hAnsi="Times New Roman" w:cs="Times New Roman"/>
          <w:sz w:val="24"/>
          <w:szCs w:val="24"/>
        </w:rPr>
        <w:t>the balance of i</w:t>
      </w:r>
      <w:r w:rsidR="009A4B7F">
        <w:rPr>
          <w:rFonts w:ascii="Times New Roman" w:hAnsi="Times New Roman" w:cs="Times New Roman"/>
          <w:sz w:val="24"/>
          <w:szCs w:val="24"/>
        </w:rPr>
        <w:t>nter- and intra-specific competition</w:t>
      </w:r>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w:t>
      </w:r>
      <w:r w:rsidR="00AA2993">
        <w:rPr>
          <w:rFonts w:ascii="Times New Roman" w:hAnsi="Times New Roman" w:cs="Times New Roman"/>
          <w:sz w:val="24"/>
          <w:szCs w:val="24"/>
        </w:rPr>
        <w:t xml:space="preserve">key assumption of the negative frequency dependence method is that a community must be saturated with respect to density or biomass, such that 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w:t>
      </w:r>
      <w:r w:rsidR="00AA2993">
        <w:rPr>
          <w:rFonts w:ascii="Times New Roman" w:hAnsi="Times New Roman" w:cs="Times New Roman"/>
          <w:sz w:val="24"/>
          <w:szCs w:val="24"/>
        </w:rPr>
        <w:lastRenderedPageBreak/>
        <w:t xml:space="preserve">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proofErr w:type="spellStart"/>
      <w:r w:rsidR="00992ECB" w:rsidRPr="00B105BA">
        <w:rPr>
          <w:rFonts w:ascii="Times New Roman" w:hAnsi="Times New Roman" w:cs="Times New Roman"/>
          <w:i/>
          <w:sz w:val="24"/>
          <w:szCs w:val="24"/>
        </w:rPr>
        <w:t>i</w:t>
      </w:r>
      <w:proofErr w:type="spellEnd"/>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A4B7F">
        <w:rPr>
          <w:rFonts w:ascii="Times New Roman" w:hAnsi="Times New Roman" w:cs="Times New Roman"/>
          <w:sz w:val="24"/>
          <w:szCs w:val="24"/>
        </w:rPr>
        <w:t xml:space="preserve">In the Lotka-Volterra model of population dynamics, </w:t>
      </w:r>
      <w:r w:rsidR="004C6D4F">
        <w:rPr>
          <w:rFonts w:ascii="Times New Roman" w:hAnsi="Times New Roman" w:cs="Times New Roman"/>
          <w:sz w:val="24"/>
          <w:szCs w:val="24"/>
        </w:rPr>
        <w:t>i</w:t>
      </w:r>
      <w:r w:rsidR="004C6D4F" w:rsidRPr="00B0403D">
        <w:rPr>
          <w:rFonts w:ascii="Times New Roman" w:hAnsi="Times New Roman" w:cs="Times New Roman"/>
          <w:sz w:val="24"/>
          <w:szCs w:val="24"/>
        </w:rPr>
        <w:t>f</w:t>
      </w:r>
      <w:r w:rsidR="004C6D4F">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proofErr w:type="spellStart"/>
      <w:r w:rsidR="00992ECB" w:rsidRPr="008F5F30">
        <w:rPr>
          <w:rFonts w:ascii="Times New Roman" w:hAnsi="Times New Roman" w:cs="Times New Roman"/>
          <w:i/>
          <w:sz w:val="24"/>
          <w:szCs w:val="24"/>
        </w:rPr>
        <w:t>i</w:t>
      </w:r>
      <w:proofErr w:type="spellEnd"/>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 xml:space="preserve">will be negatively related to its frequency (Figure </w:t>
      </w:r>
      <w:r w:rsidR="00813AB2">
        <w:rPr>
          <w:rFonts w:ascii="Times New Roman" w:hAnsi="Times New Roman" w:cs="Times New Roman"/>
          <w:sz w:val="24"/>
          <w:szCs w:val="24"/>
        </w:rPr>
        <w:t>1</w:t>
      </w:r>
      <w:r w:rsidR="00FE21F6">
        <w:rPr>
          <w:rFonts w:ascii="Times New Roman" w:hAnsi="Times New Roman" w:cs="Times New Roman"/>
          <w:sz w:val="24"/>
          <w:szCs w:val="24"/>
        </w:rPr>
        <w:t>)</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w:t>
      </w:r>
      <w:commentRangeStart w:id="42"/>
      <w:r w:rsidR="00AA2993">
        <w:rPr>
          <w:rFonts w:ascii="Times New Roman" w:hAnsi="Times New Roman" w:cs="Times New Roman"/>
          <w:sz w:val="24"/>
          <w:szCs w:val="24"/>
        </w:rPr>
        <w:t xml:space="preserve">growth advantage </w:t>
      </w:r>
      <w:commentRangeEnd w:id="42"/>
      <w:r w:rsidR="004C6D4F">
        <w:rPr>
          <w:rStyle w:val="CommentReference"/>
        </w:rPr>
        <w:commentReference w:id="42"/>
      </w:r>
      <w:r w:rsidR="00AA2993">
        <w:rPr>
          <w:rFonts w:ascii="Times New Roman" w:hAnsi="Times New Roman" w:cs="Times New Roman"/>
          <w:sz w:val="24"/>
          <w:szCs w:val="24"/>
        </w:rPr>
        <w:t xml:space="preserve">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w:t>
      </w:r>
      <w:proofErr w:type="spellStart"/>
      <w:r w:rsidR="00AA2993">
        <w:rPr>
          <w:rFonts w:ascii="Times New Roman" w:hAnsi="Times New Roman" w:cs="Times New Roman"/>
          <w:sz w:val="24"/>
          <w:szCs w:val="24"/>
        </w:rPr>
        <w:t>invasible</w:t>
      </w:r>
      <w:proofErr w:type="spellEnd"/>
      <w:r w:rsidR="00AA2993">
        <w:rPr>
          <w:rFonts w:ascii="Times New Roman" w:hAnsi="Times New Roman" w:cs="Times New Roman"/>
          <w:sz w:val="24"/>
          <w:szCs w:val="24"/>
        </w:rPr>
        <w:t xml:space="preserve">. </w:t>
      </w:r>
      <w:commentRangeStart w:id="43"/>
      <w:ins w:id="44" w:author="Godwin, Casey" w:date="2018-12-04T07:03:00Z">
        <w:r w:rsidR="004C6D4F">
          <w:rPr>
            <w:rFonts w:ascii="Times New Roman" w:hAnsi="Times New Roman" w:cs="Times New Roman"/>
            <w:sz w:val="24"/>
            <w:szCs w:val="24"/>
          </w:rPr>
          <w:t xml:space="preserve">NFD is unique among the empirical methods because it does not require estimating interaction coefficients </w:t>
        </w:r>
      </w:ins>
      <w:ins w:id="45" w:author="Godwin, Casey" w:date="2018-12-04T07:04:00Z">
        <w:r w:rsidR="004C6D4F">
          <w:rPr>
            <w:rFonts w:ascii="Times New Roman" w:hAnsi="Times New Roman" w:cs="Times New Roman"/>
            <w:sz w:val="24"/>
            <w:szCs w:val="24"/>
          </w:rPr>
          <w:t xml:space="preserve">used in the Lotka-Volterra model. </w:t>
        </w:r>
        <w:commentRangeEnd w:id="43"/>
        <w:r w:rsidR="004C6D4F">
          <w:rPr>
            <w:rStyle w:val="CommentReference"/>
          </w:rPr>
          <w:commentReference w:id="43"/>
        </w:r>
      </w:ins>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596F99DA"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46" w:author="Godwin, Casey" w:date="2018-12-04T07:08:00Z">
        <w:r w:rsidR="004C6D4F">
          <w:rPr>
            <w:rFonts w:ascii="Times New Roman" w:hAnsi="Times New Roman" w:cs="Times New Roman"/>
            <w:sz w:val="24"/>
            <w:szCs w:val="24"/>
          </w:rPr>
          <w:t>For example, o</w:t>
        </w:r>
      </w:ins>
      <w:ins w:id="47" w:author="Godwin, Casey" w:date="2018-12-04T07:06:00Z">
        <w:r w:rsidR="004C6D4F">
          <w:rPr>
            <w:rFonts w:ascii="Times New Roman" w:hAnsi="Times New Roman" w:cs="Times New Roman"/>
            <w:sz w:val="24"/>
            <w:szCs w:val="24"/>
          </w:rPr>
          <w:t xml:space="preserve">ne </w:t>
        </w:r>
      </w:ins>
      <w:ins w:id="48" w:author="Godwin, Casey" w:date="2018-12-04T07:09:00Z">
        <w:r w:rsidR="004C6D4F">
          <w:rPr>
            <w:rFonts w:ascii="Times New Roman" w:hAnsi="Times New Roman" w:cs="Times New Roman"/>
            <w:sz w:val="24"/>
            <w:szCs w:val="24"/>
          </w:rPr>
          <w:t>experimental approach</w:t>
        </w:r>
      </w:ins>
      <w:ins w:id="49" w:author="Godwin, Casey" w:date="2018-12-04T07:06:00Z">
        <w:r w:rsidR="004C6D4F">
          <w:rPr>
            <w:rFonts w:ascii="Times New Roman" w:hAnsi="Times New Roman" w:cs="Times New Roman"/>
            <w:sz w:val="24"/>
            <w:szCs w:val="24"/>
          </w:rPr>
          <w:t xml:space="preserve"> that is particular to annual plants is to seed a plot with </w:t>
        </w:r>
      </w:ins>
      <w:ins w:id="50" w:author="Godwin, Casey" w:date="2018-12-04T07:07:00Z">
        <w:r w:rsidR="004C6D4F">
          <w:rPr>
            <w:rFonts w:ascii="Times New Roman" w:hAnsi="Times New Roman" w:cs="Times New Roman"/>
            <w:sz w:val="24"/>
            <w:szCs w:val="24"/>
          </w:rPr>
          <w:t>varying densities of the two species and then use seed production and survival as</w:t>
        </w:r>
      </w:ins>
      <w:ins w:id="51" w:author="Godwin, Casey" w:date="2018-12-04T07:08:00Z">
        <w:r w:rsidR="004C6D4F">
          <w:rPr>
            <w:rFonts w:ascii="Times New Roman" w:hAnsi="Times New Roman" w:cs="Times New Roman"/>
            <w:sz w:val="24"/>
            <w:szCs w:val="24"/>
          </w:rPr>
          <w:t xml:space="preserve"> a surrogate for per capita growth rates between years</w:t>
        </w:r>
      </w:ins>
      <w:ins w:id="52" w:author="Godwin, Casey" w:date="2018-12-04T07:07:00Z">
        <w:r w:rsidR="004C6D4F">
          <w:rPr>
            <w:rFonts w:ascii="Times New Roman" w:hAnsi="Times New Roman" w:cs="Times New Roman"/>
            <w:sz w:val="24"/>
            <w:szCs w:val="24"/>
          </w:rPr>
          <w:t xml:space="preserve"> </w:t>
        </w:r>
      </w:ins>
      <w:ins w:id="53" w:author="Godwin, Casey" w:date="2018-12-04T07:06:00Z">
        <w:r w:rsidR="004C6D4F">
          <w:rPr>
            <w:rFonts w:ascii="Times New Roman" w:hAnsi="Times New Roman" w:cs="Times New Roman"/>
            <w:sz w:val="24"/>
            <w:szCs w:val="24"/>
          </w:rPr>
          <w:t xml:space="preserve">[REF]. </w:t>
        </w:r>
      </w:ins>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1414E6D4"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ins w:id="54" w:author="Godwin, Casey" w:date="2018-12-04T07:09:00Z">
        <w:r w:rsidR="00F450D8">
          <w:rPr>
            <w:rFonts w:ascii="Times New Roman" w:hAnsi="Times New Roman" w:cs="Times New Roman"/>
            <w:sz w:val="24"/>
            <w:szCs w:val="24"/>
          </w:rPr>
          <w:t xml:space="preserve"> accurately</w:t>
        </w:r>
      </w:ins>
      <w:del w:id="55" w:author="Godwin, Casey" w:date="2018-12-04T07:09:00Z">
        <w:r w:rsidR="00FC0C4F" w:rsidDel="00F450D8">
          <w:rPr>
            <w:rFonts w:ascii="Times New Roman" w:hAnsi="Times New Roman" w:cs="Times New Roman"/>
            <w:sz w:val="24"/>
            <w:szCs w:val="24"/>
          </w:rPr>
          <w:delText xml:space="preserve"> </w:delText>
        </w:r>
      </w:del>
      <w:ins w:id="56" w:author="Godwin, Casey" w:date="2018-12-04T07:09:00Z">
        <w:r w:rsidR="00F450D8">
          <w:rPr>
            <w:rFonts w:ascii="Times New Roman" w:hAnsi="Times New Roman" w:cs="Times New Roman"/>
            <w:sz w:val="24"/>
            <w:szCs w:val="24"/>
          </w:rPr>
          <w:t xml:space="preserve"> </w:t>
        </w:r>
      </w:ins>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commentRangeStart w:id="57"/>
      <w:r w:rsidR="002A3D2F">
        <w:rPr>
          <w:rFonts w:ascii="Times New Roman" w:hAnsi="Times New Roman" w:cs="Times New Roman"/>
          <w:sz w:val="24"/>
          <w:szCs w:val="24"/>
        </w:rPr>
        <w:lastRenderedPageBreak/>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w:t>
      </w:r>
      <w:commentRangeEnd w:id="57"/>
      <w:r w:rsidR="00F450D8">
        <w:rPr>
          <w:rStyle w:val="CommentReference"/>
        </w:rPr>
        <w:commentReference w:id="57"/>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mutually </w:t>
      </w:r>
      <w:proofErr w:type="spellStart"/>
      <w:r w:rsidR="00992ECB" w:rsidRPr="006E6139">
        <w:rPr>
          <w:rFonts w:ascii="Times New Roman" w:hAnsi="Times New Roman" w:cs="Times New Roman"/>
          <w:sz w:val="24"/>
          <w:szCs w:val="24"/>
        </w:rPr>
        <w:t>invasible</w:t>
      </w:r>
      <w:proofErr w:type="spellEnd"/>
      <w:r w:rsidR="00992ECB" w:rsidRPr="006E6139">
        <w:rPr>
          <w:rFonts w:ascii="Times New Roman" w:hAnsi="Times New Roman" w:cs="Times New Roman"/>
          <w:sz w:val="24"/>
          <w:szCs w:val="24"/>
        </w:rPr>
        <w:t>,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7266D362"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w:t>
      </w:r>
      <w:del w:id="58" w:author="Godwin, Casey" w:date="2018-12-04T07:13:00Z">
        <w:r w:rsidR="00DC5134" w:rsidDel="00F450D8">
          <w:rPr>
            <w:rFonts w:ascii="Times New Roman" w:hAnsi="Times New Roman" w:cs="Times New Roman"/>
            <w:sz w:val="24"/>
            <w:szCs w:val="24"/>
          </w:rPr>
          <w:delText>assumption implies</w:delText>
        </w:r>
      </w:del>
      <w:ins w:id="59" w:author="Godwin, Casey" w:date="2018-12-04T07:13:00Z">
        <w:r w:rsidR="00F450D8">
          <w:rPr>
            <w:rFonts w:ascii="Times New Roman" w:hAnsi="Times New Roman" w:cs="Times New Roman"/>
            <w:sz w:val="24"/>
            <w:szCs w:val="24"/>
          </w:rPr>
          <w:t>substitution requires</w:t>
        </w:r>
      </w:ins>
      <w:r w:rsidR="00DC5134">
        <w:rPr>
          <w:rFonts w:ascii="Times New Roman" w:hAnsi="Times New Roman" w:cs="Times New Roman"/>
          <w:sz w:val="24"/>
          <w:szCs w:val="24"/>
        </w:rPr>
        <w:t xml:space="preserve">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proofErr w:type="spellStart"/>
      <w:r w:rsidR="00DC5134" w:rsidRPr="00DC5134">
        <w:rPr>
          <w:rFonts w:ascii="Times New Roman" w:hAnsi="Times New Roman" w:cs="Times New Roman"/>
          <w:i/>
          <w:sz w:val="24"/>
          <w:szCs w:val="24"/>
        </w:rPr>
        <w:t>i</w:t>
      </w:r>
      <w:proofErr w:type="spellEnd"/>
      <w:r w:rsidR="00DC5134">
        <w:rPr>
          <w:rFonts w:ascii="Times New Roman" w:hAnsi="Times New Roman" w:cs="Times New Roman"/>
          <w:sz w:val="24"/>
          <w:szCs w:val="24"/>
        </w:rPr>
        <w:t xml:space="preserve"> and its </w:t>
      </w:r>
      <w:commentRangeStart w:id="60"/>
      <w:r w:rsidR="00DC5134">
        <w:rPr>
          <w:rFonts w:ascii="Times New Roman" w:hAnsi="Times New Roman" w:cs="Times New Roman"/>
          <w:sz w:val="24"/>
          <w:szCs w:val="24"/>
        </w:rPr>
        <w:t xml:space="preserve">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w:t>
      </w:r>
      <w:commentRangeEnd w:id="60"/>
      <w:r w:rsidR="00F450D8">
        <w:rPr>
          <w:rStyle w:val="CommentReference"/>
        </w:rPr>
        <w:commentReference w:id="60"/>
      </w:r>
      <w:r w:rsidR="00DC5134">
        <w:rPr>
          <w:rFonts w:ascii="Times New Roman" w:hAnsi="Times New Roman" w:cs="Times New Roman"/>
          <w:sz w:val="24"/>
          <w:szCs w:val="24"/>
        </w:rPr>
        <w:t xml:space="preserve">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400C9C"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w:t>
      </w:r>
      <w:commentRangeStart w:id="61"/>
      <w:r w:rsidR="00992ECB" w:rsidRPr="00B0403D">
        <w:rPr>
          <w:rFonts w:ascii="Times New Roman" w:hAnsi="Times New Roman" w:cs="Times New Roman"/>
          <w:sz w:val="24"/>
          <w:szCs w:val="24"/>
        </w:rPr>
        <w:t xml:space="preserve">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commentRangeEnd w:id="61"/>
      <w:r w:rsidR="00F450D8">
        <w:rPr>
          <w:rStyle w:val="CommentReference"/>
        </w:rPr>
        <w:commentReference w:id="61"/>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FBCFAAF"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w:t>
      </w:r>
      <w:del w:id="62" w:author="Godwin, Casey" w:date="2018-12-04T07:20:00Z">
        <w:r w:rsidRPr="00B0403D" w:rsidDel="00193471">
          <w:rPr>
            <w:rFonts w:ascii="Times New Roman" w:hAnsi="Times New Roman" w:cs="Times New Roman"/>
            <w:sz w:val="24"/>
            <w:szCs w:val="24"/>
          </w:rPr>
          <w:delText>ive</w:delText>
        </w:r>
      </w:del>
      <w:r w:rsidRPr="00B0403D">
        <w:rPr>
          <w:rFonts w:ascii="Times New Roman" w:hAnsi="Times New Roman" w:cs="Times New Roman"/>
          <w:sz w:val="24"/>
          <w:szCs w:val="24"/>
        </w:rPr>
        <w:t xml:space="preser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w:t>
      </w:r>
      <w:commentRangeStart w:id="63"/>
      <w:del w:id="64" w:author="Godwin, Casey" w:date="2018-12-04T07:22:00Z">
        <w:r w:rsidR="0064191A" w:rsidDel="00193471">
          <w:rPr>
            <w:rFonts w:ascii="Times New Roman" w:hAnsi="Times New Roman" w:cs="Times New Roman"/>
            <w:sz w:val="24"/>
            <w:szCs w:val="24"/>
          </w:rPr>
          <w:lastRenderedPageBreak/>
          <w:delText xml:space="preserve">boldly </w:delText>
        </w:r>
      </w:del>
      <w:r w:rsidR="0064191A">
        <w:rPr>
          <w:rFonts w:ascii="Times New Roman" w:hAnsi="Times New Roman" w:cs="Times New Roman"/>
          <w:sz w:val="24"/>
          <w:szCs w:val="24"/>
        </w:rPr>
        <w:t>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w:t>
      </w:r>
      <w:commentRangeEnd w:id="63"/>
      <w:r w:rsidR="005C2DC9">
        <w:rPr>
          <w:rStyle w:val="CommentReference"/>
        </w:rPr>
        <w:commentReference w:id="63"/>
      </w:r>
      <w:r w:rsidR="00992ECB" w:rsidRPr="00B0403D">
        <w:rPr>
          <w:rFonts w:ascii="Times New Roman" w:hAnsi="Times New Roman" w:cs="Times New Roman"/>
          <w:sz w:val="24"/>
          <w:szCs w:val="24"/>
        </w:rPr>
        <w:t xml:space="preserve">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w:t>
      </w:r>
      <w:commentRangeStart w:id="65"/>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w:t>
      </w:r>
      <w:commentRangeEnd w:id="65"/>
      <w:r w:rsidR="00193471">
        <w:rPr>
          <w:rStyle w:val="CommentReference"/>
        </w:rPr>
        <w:commentReference w:id="65"/>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w:t>
      </w:r>
      <w:ins w:id="66" w:author="Godwin, Casey" w:date="2018-12-04T07:24:00Z">
        <w:r w:rsidR="00193471">
          <w:rPr>
            <w:rFonts w:ascii="Times New Roman" w:hAnsi="Times New Roman" w:cs="Times New Roman"/>
            <w:sz w:val="24"/>
            <w:szCs w:val="24"/>
          </w:rPr>
          <w:t xml:space="preserve">Thus, while the MFD method can correctly predict mutual </w:t>
        </w:r>
        <w:proofErr w:type="spellStart"/>
        <w:r w:rsidR="00193471">
          <w:rPr>
            <w:rFonts w:ascii="Times New Roman" w:hAnsi="Times New Roman" w:cs="Times New Roman"/>
            <w:sz w:val="24"/>
            <w:szCs w:val="24"/>
          </w:rPr>
          <w:t>invasibility</w:t>
        </w:r>
        <w:proofErr w:type="spellEnd"/>
        <w:r w:rsidR="00193471">
          <w:rPr>
            <w:rFonts w:ascii="Times New Roman" w:hAnsi="Times New Roman" w:cs="Times New Roman"/>
            <w:sz w:val="24"/>
            <w:szCs w:val="24"/>
          </w:rPr>
          <w:t xml:space="preserve">, </w:t>
        </w:r>
      </w:ins>
      <w:del w:id="67" w:author="Godwin, Casey" w:date="2018-12-04T07:24:00Z">
        <w:r w:rsidR="002F4910" w:rsidDel="00193471">
          <w:rPr>
            <w:rFonts w:ascii="Times New Roman" w:hAnsi="Times New Roman" w:cs="Times New Roman"/>
            <w:sz w:val="24"/>
            <w:szCs w:val="24"/>
          </w:rPr>
          <w:delText xml:space="preserve">The </w:delText>
        </w:r>
      </w:del>
      <w:ins w:id="68" w:author="Godwin, Casey" w:date="2018-12-04T07:24:00Z">
        <w:r w:rsidR="00193471">
          <w:rPr>
            <w:rFonts w:ascii="Times New Roman" w:hAnsi="Times New Roman" w:cs="Times New Roman"/>
            <w:sz w:val="24"/>
            <w:szCs w:val="24"/>
          </w:rPr>
          <w:t xml:space="preserve">the </w:t>
        </w:r>
      </w:ins>
      <w:r w:rsidR="002F4910">
        <w:rPr>
          <w:rFonts w:ascii="Times New Roman" w:hAnsi="Times New Roman" w:cs="Times New Roman"/>
          <w:sz w:val="24"/>
          <w:szCs w:val="24"/>
        </w:rPr>
        <w:t xml:space="preserve">slope of NFD </w:t>
      </w:r>
      <w:del w:id="69" w:author="Godwin, Casey" w:date="2018-12-04T07:24:00Z">
        <w:r w:rsidR="002F4910" w:rsidDel="00193471">
          <w:rPr>
            <w:rFonts w:ascii="Times New Roman" w:hAnsi="Times New Roman" w:cs="Times New Roman"/>
            <w:sz w:val="24"/>
            <w:szCs w:val="24"/>
          </w:rPr>
          <w:delText xml:space="preserve">thus </w:delText>
        </w:r>
      </w:del>
      <w:r w:rsidR="00992ECB" w:rsidRPr="00B0403D">
        <w:rPr>
          <w:rFonts w:ascii="Times New Roman" w:hAnsi="Times New Roman" w:cs="Times New Roman"/>
          <w:sz w:val="24"/>
          <w:szCs w:val="24"/>
        </w:rPr>
        <w:t xml:space="preserve">should not be </w:t>
      </w:r>
      <w:del w:id="70" w:author="Godwin, Casey" w:date="2018-12-04T07:24:00Z">
        <w:r w:rsidR="00992ECB" w:rsidRPr="00B0403D" w:rsidDel="00193471">
          <w:rPr>
            <w:rFonts w:ascii="Times New Roman" w:hAnsi="Times New Roman" w:cs="Times New Roman"/>
            <w:sz w:val="24"/>
            <w:szCs w:val="24"/>
          </w:rPr>
          <w:delText>directly used to calculate</w:delText>
        </w:r>
      </w:del>
      <w:ins w:id="71" w:author="Godwin, Casey" w:date="2018-12-04T07:24:00Z">
        <w:r w:rsidR="00193471">
          <w:rPr>
            <w:rFonts w:ascii="Times New Roman" w:hAnsi="Times New Roman" w:cs="Times New Roman"/>
            <w:sz w:val="24"/>
            <w:szCs w:val="24"/>
          </w:rPr>
          <w:t>interpreted</w:t>
        </w:r>
      </w:ins>
      <w:ins w:id="72" w:author="Godwin, Casey" w:date="2018-12-04T07:25:00Z">
        <w:r w:rsidR="00193471">
          <w:rPr>
            <w:rFonts w:ascii="Times New Roman" w:hAnsi="Times New Roman" w:cs="Times New Roman"/>
            <w:sz w:val="24"/>
            <w:szCs w:val="24"/>
          </w:rPr>
          <w:t xml:space="preserve"> as</w:t>
        </w:r>
      </w:ins>
      <w:r w:rsidR="00992ECB" w:rsidRPr="00B0403D">
        <w:rPr>
          <w:rFonts w:ascii="Times New Roman" w:hAnsi="Times New Roman" w:cs="Times New Roman"/>
          <w:sz w:val="24"/>
          <w:szCs w:val="24"/>
        </w:rPr>
        <w:t xml:space="preserv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del w:id="73" w:author="Godwin, Casey" w:date="2018-12-04T07:25:00Z">
        <w:r w:rsidR="00992ECB" w:rsidRPr="00B0403D" w:rsidDel="00193471">
          <w:rPr>
            <w:rFonts w:ascii="Times New Roman" w:hAnsi="Times New Roman" w:cs="Times New Roman"/>
            <w:sz w:val="24"/>
            <w:szCs w:val="24"/>
          </w:rPr>
          <w:delText>predict species coexistence</w:delText>
        </w:r>
      </w:del>
      <w:ins w:id="74" w:author="Godwin, Casey" w:date="2018-12-04T07:25:00Z">
        <w:r w:rsidR="00193471">
          <w:rPr>
            <w:rFonts w:ascii="Times New Roman" w:hAnsi="Times New Roman" w:cs="Times New Roman"/>
            <w:sz w:val="24"/>
            <w:szCs w:val="24"/>
          </w:rPr>
          <w:t>evaluate Chesson’s inequality</w:t>
        </w:r>
      </w:ins>
      <w:r w:rsidR="00992ECB" w:rsidRPr="00B0403D">
        <w:rPr>
          <w:rFonts w:ascii="Times New Roman" w:hAnsi="Times New Roman" w:cs="Times New Roman"/>
          <w:sz w:val="24"/>
          <w:szCs w:val="24"/>
        </w:rPr>
        <w:t>.</w:t>
      </w:r>
    </w:p>
    <w:p w14:paraId="557A30FB" w14:textId="634E08E5"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ins w:id="75" w:author="Godwin, Casey" w:date="2018-12-04T07:49:00Z">
        <w:r w:rsidR="0019762D">
          <w:rPr>
            <w:rFonts w:ascii="Times New Roman" w:hAnsi="Times New Roman" w:cs="Times New Roman"/>
            <w:sz w:val="24"/>
            <w:szCs w:val="24"/>
          </w:rPr>
          <w:t xml:space="preserve"> across frequencies even when total community biomass is constant</w:t>
        </w:r>
      </w:ins>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ins w:id="76" w:author="Godwin, Casey" w:date="2018-12-04T07:50:00Z">
        <w:r w:rsidR="0019762D">
          <w:rPr>
            <w:rFonts w:ascii="Times New Roman" w:hAnsi="Times New Roman" w:cs="Times New Roman"/>
            <w:sz w:val="24"/>
            <w:szCs w:val="24"/>
          </w:rPr>
          <w:t>s</w:t>
        </w:r>
      </w:ins>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ins w:id="77" w:author="Godwin, Casey" w:date="2018-12-04T07:51:00Z">
        <w:r w:rsidR="0019762D">
          <w:rPr>
            <w:rFonts w:ascii="Times New Roman" w:hAnsi="Times New Roman" w:cs="Times New Roman"/>
            <w:sz w:val="24"/>
            <w:szCs w:val="24"/>
          </w:rPr>
          <w:t xml:space="preserve"> (e.g. k1 </w:t>
        </w:r>
      </w:ins>
      <w:ins w:id="78" w:author="Godwin, Casey" w:date="2018-12-04T07:52:00Z">
        <w:r w:rsidR="0019762D">
          <w:rPr>
            <w:rFonts w:ascii="Times New Roman" w:hAnsi="Times New Roman" w:cs="Times New Roman"/>
            <w:sz w:val="24"/>
            <w:szCs w:val="24"/>
          </w:rPr>
          <w:t>≠</w:t>
        </w:r>
      </w:ins>
      <w:ins w:id="79" w:author="Godwin, Casey" w:date="2018-12-04T07:51:00Z">
        <w:r w:rsidR="0019762D">
          <w:rPr>
            <w:rFonts w:ascii="Times New Roman" w:hAnsi="Times New Roman" w:cs="Times New Roman"/>
            <w:sz w:val="24"/>
            <w:szCs w:val="24"/>
          </w:rPr>
          <w:t xml:space="preserve"> k2)</w:t>
        </w:r>
      </w:ins>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E0CD311" w:rsidR="00992ECB" w:rsidRPr="00DD3906" w:rsidRDefault="00992EC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w:t>
      </w:r>
      <w:del w:id="80" w:author="Godwin, Casey" w:date="2018-12-04T07:53:00Z">
        <w:r w:rsidDel="0019762D">
          <w:rPr>
            <w:rFonts w:ascii="Times New Roman" w:hAnsi="Times New Roman" w:cs="Times New Roman"/>
            <w:sz w:val="24"/>
            <w:szCs w:val="24"/>
          </w:rPr>
          <w:delText xml:space="preserve">numerical simulation of </w:delText>
        </w:r>
      </w:del>
      <w:r>
        <w:rPr>
          <w:rFonts w:ascii="Times New Roman" w:hAnsi="Times New Roman" w:cs="Times New Roman"/>
          <w:sz w:val="24"/>
          <w:szCs w:val="24"/>
        </w:rPr>
        <w:t xml:space="preserve">a well-known two species consumer-resource model </w:t>
      </w:r>
      <w:ins w:id="81" w:author="Godwin, Casey" w:date="2018-12-04T07:52:00Z">
        <w:r w:rsidR="0019762D">
          <w:rPr>
            <w:rFonts w:ascii="Times New Roman" w:hAnsi="Times New Roman" w:cs="Times New Roman"/>
            <w:sz w:val="24"/>
            <w:szCs w:val="24"/>
          </w:rPr>
          <w:t xml:space="preserve">to simulate </w:t>
        </w:r>
      </w:ins>
      <w:ins w:id="82" w:author="Godwin, Casey" w:date="2018-12-04T07:53:00Z">
        <w:r w:rsidR="0019762D">
          <w:rPr>
            <w:rFonts w:ascii="Times New Roman" w:hAnsi="Times New Roman" w:cs="Times New Roman"/>
            <w:sz w:val="24"/>
            <w:szCs w:val="24"/>
          </w:rPr>
          <w:t xml:space="preserve">competition </w:t>
        </w:r>
      </w:ins>
      <w:ins w:id="83" w:author="Godwin, Casey" w:date="2018-12-04T07:52:00Z">
        <w:r w:rsidR="0019762D">
          <w:rPr>
            <w:rFonts w:ascii="Times New Roman" w:hAnsi="Times New Roman" w:cs="Times New Roman"/>
            <w:sz w:val="24"/>
            <w:szCs w:val="24"/>
          </w:rPr>
          <w:t>experiments</w:t>
        </w:r>
      </w:ins>
      <w:ins w:id="84" w:author="Godwin, Casey" w:date="2018-12-04T07:53:00Z">
        <w:r w:rsidR="0019762D">
          <w:rPr>
            <w:rFonts w:ascii="Times New Roman" w:hAnsi="Times New Roman" w:cs="Times New Roman"/>
            <w:sz w:val="24"/>
            <w:szCs w:val="24"/>
          </w:rPr>
          <w:t xml:space="preserve"> </w:t>
        </w:r>
      </w:ins>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ins w:id="85" w:author="Godwin, Casey" w:date="2018-12-04T07:54:00Z">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ins>
      <w:del w:id="86" w:author="Godwin, Casey" w:date="2018-12-04T07:54:00Z">
        <w:r w:rsidR="005546E3" w:rsidDel="0019762D">
          <w:rPr>
            <w:rFonts w:ascii="Times New Roman" w:hAnsi="Times New Roman" w:cs="Times New Roman"/>
            <w:sz w:val="24"/>
            <w:szCs w:val="24"/>
          </w:rPr>
          <w:delText>all of these simulations,</w:delText>
        </w:r>
      </w:del>
      <w:ins w:id="87" w:author="Godwin, Casey" w:date="2018-12-04T07:54:00Z">
        <w:r w:rsidR="0019762D">
          <w:rPr>
            <w:rFonts w:ascii="Times New Roman" w:hAnsi="Times New Roman" w:cs="Times New Roman"/>
            <w:sz w:val="24"/>
            <w:szCs w:val="24"/>
          </w:rPr>
          <w:t>where</w:t>
        </w:r>
      </w:ins>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w:t>
      </w:r>
      <w:del w:id="88" w:author="Godwin, Casey" w:date="2018-12-04T07:53:00Z">
        <w:r w:rsidDel="0019762D">
          <w:rPr>
            <w:rFonts w:ascii="Times New Roman" w:hAnsi="Times New Roman" w:cs="Times New Roman"/>
            <w:sz w:val="24"/>
            <w:szCs w:val="24"/>
          </w:rPr>
          <w:delText xml:space="preserve">community is saturated with respect to biomass and both </w:delText>
        </w:r>
      </w:del>
      <w:r>
        <w:rPr>
          <w:rFonts w:ascii="Times New Roman" w:hAnsi="Times New Roman" w:cs="Times New Roman"/>
          <w:sz w:val="24"/>
          <w:szCs w:val="24"/>
        </w:rPr>
        <w:t xml:space="preserve">species are known to </w:t>
      </w:r>
      <w:r w:rsidR="005546E3">
        <w:rPr>
          <w:rFonts w:ascii="Times New Roman" w:hAnsi="Times New Roman" w:cs="Times New Roman"/>
          <w:sz w:val="24"/>
          <w:szCs w:val="24"/>
        </w:rPr>
        <w:t xml:space="preserve">be mutually </w:t>
      </w:r>
      <w:proofErr w:type="spellStart"/>
      <w:r w:rsidR="005546E3">
        <w:rPr>
          <w:rFonts w:ascii="Times New Roman" w:hAnsi="Times New Roman" w:cs="Times New Roman"/>
          <w:sz w:val="24"/>
          <w:szCs w:val="24"/>
        </w:rPr>
        <w:t>invasible</w:t>
      </w:r>
      <w:proofErr w:type="spellEnd"/>
      <w:r w:rsidR="005546E3">
        <w:rPr>
          <w:rFonts w:ascii="Times New Roman" w:hAnsi="Times New Roman" w:cs="Times New Roman"/>
          <w:sz w:val="24"/>
          <w:szCs w:val="24"/>
        </w:rPr>
        <w:t xml:space="preserve"> and </w:t>
      </w:r>
      <w:r>
        <w:rPr>
          <w:rFonts w:ascii="Times New Roman" w:hAnsi="Times New Roman" w:cs="Times New Roman"/>
          <w:sz w:val="24"/>
          <w:szCs w:val="24"/>
        </w:rPr>
        <w:t>coexist</w:t>
      </w:r>
      <w:ins w:id="89" w:author="Godwin, Casey" w:date="2018-12-04T07:54:00Z">
        <w:r w:rsidR="0019762D">
          <w:rPr>
            <w:rFonts w:ascii="Times New Roman" w:hAnsi="Times New Roman" w:cs="Times New Roman"/>
            <w:sz w:val="24"/>
            <w:szCs w:val="24"/>
          </w:rPr>
          <w:t>, we invaded each competitor into a steady-state population of the other species</w:t>
        </w:r>
      </w:ins>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w:t>
      </w:r>
      <w:r>
        <w:rPr>
          <w:rFonts w:ascii="Times New Roman" w:hAnsi="Times New Roman" w:cs="Times New Roman"/>
          <w:sz w:val="24"/>
          <w:szCs w:val="24"/>
        </w:rPr>
        <w:lastRenderedPageBreak/>
        <w:t xml:space="preserve">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growth rate of each species when rare (i.e. directly demonstrate mutual </w:t>
      </w:r>
      <w:proofErr w:type="spellStart"/>
      <w:r w:rsidR="008A2DBA">
        <w:rPr>
          <w:rFonts w:ascii="Times New Roman" w:hAnsi="Times New Roman" w:cs="Times New Roman"/>
          <w:sz w:val="24"/>
          <w:szCs w:val="24"/>
        </w:rPr>
        <w:t>invasibility</w:t>
      </w:r>
      <w:proofErr w:type="spellEnd"/>
      <w:r w:rsidR="008A2DBA">
        <w:rPr>
          <w:rFonts w:ascii="Times New Roman" w:hAnsi="Times New Roman" w:cs="Times New Roman"/>
          <w:sz w:val="24"/>
          <w:szCs w:val="24"/>
        </w:rPr>
        <w:t>).</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36D3FEE5"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ins w:id="90" w:author="Godwin, Casey" w:date="2018-12-04T07:56:00Z">
        <w:r w:rsidR="00CE6193">
          <w:rPr>
            <w:rFonts w:ascii="Times New Roman" w:hAnsi="Times New Roman" w:cs="Times New Roman"/>
            <w:sz w:val="24"/>
            <w:szCs w:val="24"/>
          </w:rPr>
          <w:t xml:space="preserve"> equation 4</w:t>
        </w:r>
      </w:ins>
      <w:r>
        <w:rPr>
          <w:rFonts w:ascii="Times New Roman" w:hAnsi="Times New Roman" w:cs="Times New Roman"/>
          <w:sz w:val="24"/>
          <w:szCs w:val="24"/>
        </w:rPr>
        <w:t xml:space="preserve">: </w:t>
      </w:r>
    </w:p>
    <w:p w14:paraId="7009E78C" w14:textId="20F552FE" w:rsidR="00AA1D9C" w:rsidRPr="00AA1D9C" w:rsidRDefault="00400C9C"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7D315AF"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commentRangeStart w:id="91"/>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w:t>
      </w:r>
      <w:commentRangeEnd w:id="91"/>
      <w:r w:rsidR="00CE6193">
        <w:rPr>
          <w:rStyle w:val="CommentReference"/>
        </w:rPr>
        <w:commentReference w:id="91"/>
      </w:r>
      <w:r w:rsidR="00746E00">
        <w:rPr>
          <w:rFonts w:ascii="Times New Roman" w:hAnsi="Times New Roman" w:cs="Times New Roman"/>
          <w:sz w:val="24"/>
          <w:szCs w:val="24"/>
        </w:rPr>
        <w:t xml:space="preserve">,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respectively. </w:t>
      </w:r>
      <w:commentRangeStart w:id="92"/>
      <w:r w:rsidR="00794E37" w:rsidRPr="00B0403D">
        <w:rPr>
          <w:rFonts w:ascii="Times New Roman" w:hAnsi="Times New Roman" w:cs="Times New Roman"/>
          <w:sz w:val="24"/>
          <w:szCs w:val="24"/>
        </w:rPr>
        <w:t>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commentRangeEnd w:id="92"/>
      <w:r w:rsidR="00CE6193">
        <w:rPr>
          <w:rStyle w:val="CommentReference"/>
        </w:rPr>
        <w:commentReference w:id="92"/>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ins w:id="93" w:author="Godwin, Casey" w:date="2018-12-04T07:57:00Z">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w:t>
        </w:r>
        <w:proofErr w:type="spellStart"/>
        <w:r w:rsidR="00CE6193" w:rsidRPr="00B0403D">
          <w:rPr>
            <w:rFonts w:ascii="Times New Roman" w:hAnsi="Times New Roman" w:cs="Times New Roman"/>
            <w:sz w:val="24"/>
            <w:szCs w:val="24"/>
          </w:rPr>
          <w:t>invasibility</w:t>
        </w:r>
        <w:proofErr w:type="spellEnd"/>
        <w:r w:rsidR="00CE6193" w:rsidRPr="00B0403D">
          <w:rPr>
            <w:rFonts w:ascii="Times New Roman" w:hAnsi="Times New Roman" w:cs="Times New Roman"/>
            <w:sz w:val="24"/>
            <w:szCs w:val="24"/>
          </w:rPr>
          <w:t xml:space="preserve">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proofErr w:type="spellStart"/>
        <w:r w:rsidR="00CE6193" w:rsidRPr="009F29C6">
          <w:rPr>
            <w:rFonts w:ascii="Times New Roman" w:hAnsi="Times New Roman" w:cs="Times New Roman"/>
            <w:i/>
            <w:sz w:val="24"/>
            <w:szCs w:val="24"/>
          </w:rPr>
          <w:t>i</w:t>
        </w:r>
        <w:proofErr w:type="spellEnd"/>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to stably coexist</w:t>
        </w:r>
        <w:r w:rsidR="00CE6193" w:rsidDel="00CE6193">
          <w:rPr>
            <w:rFonts w:ascii="Times New Roman" w:hAnsi="Times New Roman" w:cs="Times New Roman"/>
            <w:sz w:val="24"/>
            <w:szCs w:val="24"/>
          </w:rPr>
          <w:t xml:space="preserve"> </w:t>
        </w:r>
        <w:r w:rsidR="00CE6193">
          <w:rPr>
            <w:rFonts w:ascii="Times New Roman" w:hAnsi="Times New Roman" w:cs="Times New Roman"/>
            <w:sz w:val="24"/>
            <w:szCs w:val="24"/>
          </w:rPr>
          <w:t xml:space="preserve">, </w:t>
        </w:r>
      </w:ins>
      <w:del w:id="94" w:author="Godwin, Casey" w:date="2018-12-04T07:57:00Z">
        <w:r w:rsidR="005349B2" w:rsidDel="00CE6193">
          <w:rPr>
            <w:rFonts w:ascii="Times New Roman" w:hAnsi="Times New Roman" w:cs="Times New Roman"/>
            <w:sz w:val="24"/>
            <w:szCs w:val="24"/>
          </w:rPr>
          <w:delText xml:space="preserve">By parameterizing the model, the intra- and inter-specific competition coefficients can be estimated. </w:delText>
        </w:r>
      </w:del>
      <w:ins w:id="95" w:author="Godwin, Casey" w:date="2018-12-04T07:57:00Z">
        <w:r w:rsidR="00CE6193">
          <w:rPr>
            <w:rFonts w:ascii="Times New Roman" w:hAnsi="Times New Roman" w:cs="Times New Roman"/>
            <w:sz w:val="24"/>
            <w:szCs w:val="24"/>
          </w:rPr>
          <w:t>t</w:t>
        </w:r>
      </w:ins>
      <w:del w:id="96" w:author="Godwin, Casey" w:date="2018-12-04T07:57:00Z">
        <w:r w:rsidR="005349B2" w:rsidDel="00CE6193">
          <w:rPr>
            <w:rFonts w:ascii="Times New Roman" w:hAnsi="Times New Roman" w:cs="Times New Roman"/>
            <w:sz w:val="24"/>
            <w:szCs w:val="24"/>
          </w:rPr>
          <w:delText>T</w:delText>
        </w:r>
      </w:del>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del w:id="97" w:author="Godwin, Casey" w:date="2018-12-04T07:57:00Z">
        <w:r w:rsidR="005349B2" w:rsidDel="00CE6193">
          <w:rPr>
            <w:rFonts w:ascii="Times New Roman" w:hAnsi="Times New Roman" w:cs="Times New Roman"/>
            <w:sz w:val="24"/>
            <w:szCs w:val="24"/>
          </w:rPr>
          <w:delText>, to meet</w:delText>
        </w:r>
        <w:r w:rsidR="005349B2" w:rsidRPr="005349B2" w:rsidDel="00CE6193">
          <w:rPr>
            <w:rFonts w:ascii="Times New Roman" w:hAnsi="Times New Roman" w:cs="Times New Roman"/>
            <w:sz w:val="24"/>
            <w:szCs w:val="24"/>
          </w:rPr>
          <w:delText xml:space="preserve"> </w:delText>
        </w:r>
        <w:r w:rsidR="005349B2" w:rsidRPr="00B0403D" w:rsidDel="00CE6193">
          <w:rPr>
            <w:rFonts w:ascii="Times New Roman" w:hAnsi="Times New Roman" w:cs="Times New Roman"/>
            <w:sz w:val="24"/>
            <w:szCs w:val="24"/>
          </w:rPr>
          <w:delText xml:space="preserve">the mutual invasibility criteria </w:delText>
        </w:r>
        <w:r w:rsidR="005349B2" w:rsidDel="00CE6193">
          <w:rPr>
            <w:rFonts w:ascii="Times New Roman" w:hAnsi="Times New Roman" w:cs="Times New Roman"/>
            <w:sz w:val="24"/>
            <w:szCs w:val="24"/>
          </w:rPr>
          <w:delText xml:space="preserve">for </w:delText>
        </w:r>
        <w:r w:rsidR="005349B2" w:rsidRPr="00B0403D" w:rsidDel="00CE6193">
          <w:rPr>
            <w:rFonts w:ascii="Times New Roman" w:hAnsi="Times New Roman" w:cs="Times New Roman"/>
            <w:sz w:val="24"/>
            <w:szCs w:val="24"/>
          </w:rPr>
          <w:delText xml:space="preserve">any two species (e.g. </w:delText>
        </w:r>
        <w:r w:rsidR="005349B2" w:rsidRPr="009F29C6" w:rsidDel="00CE6193">
          <w:rPr>
            <w:rFonts w:ascii="Times New Roman" w:hAnsi="Times New Roman" w:cs="Times New Roman"/>
            <w:i/>
            <w:sz w:val="24"/>
            <w:szCs w:val="24"/>
          </w:rPr>
          <w:delText>i</w:delText>
        </w:r>
        <w:r w:rsidR="005349B2" w:rsidRPr="00B0403D" w:rsidDel="00CE6193">
          <w:rPr>
            <w:rFonts w:ascii="Times New Roman" w:hAnsi="Times New Roman" w:cs="Times New Roman"/>
            <w:sz w:val="24"/>
            <w:szCs w:val="24"/>
          </w:rPr>
          <w:delText xml:space="preserve"> and </w:delText>
        </w:r>
        <w:r w:rsidR="005349B2" w:rsidRPr="009F29C6" w:rsidDel="00CE6193">
          <w:rPr>
            <w:rFonts w:ascii="Times New Roman" w:hAnsi="Times New Roman" w:cs="Times New Roman"/>
            <w:i/>
            <w:sz w:val="24"/>
            <w:szCs w:val="24"/>
          </w:rPr>
          <w:delText>j</w:delText>
        </w:r>
        <w:r w:rsidR="005349B2" w:rsidRPr="00B0403D" w:rsidDel="00CE6193">
          <w:rPr>
            <w:rFonts w:ascii="Times New Roman" w:hAnsi="Times New Roman" w:cs="Times New Roman"/>
            <w:sz w:val="24"/>
            <w:szCs w:val="24"/>
          </w:rPr>
          <w:delText>) to stably coexist</w:delText>
        </w:r>
      </w:del>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lastRenderedPageBreak/>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 xml:space="preserve">carrying capacity </w:t>
      </w:r>
      <w:commentRangeStart w:id="98"/>
      <w:r w:rsidR="00746E00">
        <w:rPr>
          <w:rFonts w:ascii="Times New Roman" w:hAnsi="Times New Roman" w:cs="Times New Roman"/>
          <w:sz w:val="24"/>
          <w:szCs w:val="24"/>
        </w:rPr>
        <w:t>(</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proofErr w:type="spellStart"/>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proofErr w:type="spellEnd"/>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commentRangeEnd w:id="98"/>
      <w:r w:rsidR="00C81335">
        <w:rPr>
          <w:rStyle w:val="CommentReference"/>
        </w:rPr>
        <w:commentReference w:id="98"/>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76A94C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w:t>
      </w:r>
      <w:del w:id="99" w:author="Godwin, Casey" w:date="2018-12-04T08:03:00Z">
        <w:r w:rsidDel="00C81335">
          <w:rPr>
            <w:rFonts w:ascii="Times New Roman" w:hAnsi="Times New Roman" w:cs="Times New Roman"/>
            <w:sz w:val="24"/>
            <w:szCs w:val="24"/>
          </w:rPr>
          <w:delText xml:space="preserve">model </w:delText>
        </w:r>
      </w:del>
      <w:ins w:id="100" w:author="Godwin, Casey" w:date="2018-12-04T08:03:00Z">
        <w:r w:rsidR="00C81335">
          <w:rPr>
            <w:rFonts w:ascii="Times New Roman" w:hAnsi="Times New Roman" w:cs="Times New Roman"/>
            <w:sz w:val="24"/>
            <w:szCs w:val="24"/>
          </w:rPr>
          <w:t xml:space="preserve">method </w:t>
        </w:r>
      </w:ins>
      <w:r>
        <w:rPr>
          <w:rFonts w:ascii="Times New Roman" w:hAnsi="Times New Roman" w:cs="Times New Roman"/>
          <w:sz w:val="24"/>
          <w:szCs w:val="24"/>
        </w:rPr>
        <w:t xml:space="preserve">is that </w:t>
      </w:r>
      <w:ins w:id="101" w:author="Godwin, Casey" w:date="2018-12-04T08:03:00Z">
        <w:r w:rsidR="00C81335">
          <w:rPr>
            <w:rFonts w:ascii="Times New Roman" w:hAnsi="Times New Roman" w:cs="Times New Roman"/>
            <w:sz w:val="24"/>
            <w:szCs w:val="24"/>
          </w:rPr>
          <w:t xml:space="preserve">it assumes that </w:t>
        </w:r>
      </w:ins>
      <w:r>
        <w:rPr>
          <w:rFonts w:ascii="Times New Roman" w:hAnsi="Times New Roman" w:cs="Times New Roman"/>
          <w:sz w:val="24"/>
          <w:szCs w:val="24"/>
        </w:rPr>
        <w:t xml:space="preserve">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 xml:space="preserve">s are </w:t>
      </w:r>
      <w:del w:id="102" w:author="Godwin, Casey" w:date="2018-12-04T08:03:00Z">
        <w:r w:rsidDel="00C81335">
          <w:rPr>
            <w:rFonts w:ascii="Times New Roman" w:hAnsi="Times New Roman" w:cs="Times New Roman"/>
            <w:sz w:val="24"/>
            <w:szCs w:val="24"/>
          </w:rPr>
          <w:delText xml:space="preserve">always </w:delText>
        </w:r>
      </w:del>
      <w:r>
        <w:rPr>
          <w:rFonts w:ascii="Times New Roman" w:hAnsi="Times New Roman" w:cs="Times New Roman"/>
          <w:sz w:val="24"/>
          <w:szCs w:val="24"/>
        </w:rPr>
        <w:t>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 xml:space="preserve">with respect to population sizes and </w:t>
      </w:r>
      <w:del w:id="103" w:author="Godwin, Casey" w:date="2018-12-04T08:03:00Z">
        <w:r w:rsidRPr="00B0403D" w:rsidDel="00C81335">
          <w:rPr>
            <w:rFonts w:ascii="Times New Roman" w:hAnsi="Times New Roman" w:cs="Times New Roman"/>
            <w:sz w:val="24"/>
            <w:szCs w:val="24"/>
          </w:rPr>
          <w:delText>time</w:delText>
        </w:r>
      </w:del>
      <w:ins w:id="104" w:author="Godwin, Casey" w:date="2018-12-04T08:03:00Z">
        <w:r w:rsidR="00C81335">
          <w:rPr>
            <w:rFonts w:ascii="Times New Roman" w:hAnsi="Times New Roman" w:cs="Times New Roman"/>
            <w:sz w:val="24"/>
            <w:szCs w:val="24"/>
          </w:rPr>
          <w:t>relative frequencies</w:t>
        </w:r>
      </w:ins>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w:t>
      </w:r>
      <w:del w:id="105" w:author="Godwin, Casey" w:date="2018-12-04T08:03:00Z">
        <w:r w:rsidDel="00C81335">
          <w:rPr>
            <w:rFonts w:ascii="Times New Roman" w:hAnsi="Times New Roman" w:cs="Times New Roman"/>
            <w:sz w:val="24"/>
            <w:szCs w:val="24"/>
          </w:rPr>
          <w:delText xml:space="preserve">the assumption that </w:delText>
        </w:r>
      </w:del>
      <w:ins w:id="106" w:author="Godwin, Casey" w:date="2018-12-04T08:03:00Z">
        <w:r w:rsidR="00C81335">
          <w:rPr>
            <w:rFonts w:ascii="Times New Roman" w:hAnsi="Times New Roman" w:cs="Times New Roman"/>
            <w:sz w:val="24"/>
            <w:szCs w:val="24"/>
          </w:rPr>
          <w:t xml:space="preserve">fact that </w:t>
        </w:r>
      </w:ins>
      <w:r>
        <w:rPr>
          <w:rFonts w:ascii="Times New Roman" w:hAnsi="Times New Roman" w:cs="Times New Roman"/>
          <w:sz w:val="24"/>
          <w:szCs w:val="24"/>
        </w:rPr>
        <w:t xml:space="preserve">the Lotka-Volterra model </w:t>
      </w:r>
      <w:ins w:id="107" w:author="Godwin, Casey" w:date="2018-12-04T08:03:00Z">
        <w:r w:rsidR="00C81335">
          <w:rPr>
            <w:rFonts w:ascii="Times New Roman" w:hAnsi="Times New Roman" w:cs="Times New Roman"/>
            <w:sz w:val="24"/>
            <w:szCs w:val="24"/>
          </w:rPr>
          <w:t>assume</w:t>
        </w:r>
      </w:ins>
      <w:ins w:id="108" w:author="Godwin, Casey" w:date="2018-12-04T08:04:00Z">
        <w:r w:rsidR="00C81335">
          <w:rPr>
            <w:rFonts w:ascii="Times New Roman" w:hAnsi="Times New Roman" w:cs="Times New Roman"/>
            <w:sz w:val="24"/>
            <w:szCs w:val="24"/>
          </w:rPr>
          <w:t>s</w:t>
        </w:r>
      </w:ins>
      <w:del w:id="109" w:author="Godwin, Casey" w:date="2018-12-04T08:04:00Z">
        <w:r w:rsidDel="00C81335">
          <w:rPr>
            <w:rFonts w:ascii="Times New Roman" w:hAnsi="Times New Roman" w:cs="Times New Roman"/>
            <w:sz w:val="24"/>
            <w:szCs w:val="24"/>
          </w:rPr>
          <w:delText>use</w:delText>
        </w:r>
      </w:del>
      <w:r>
        <w:rPr>
          <w:rFonts w:ascii="Times New Roman" w:hAnsi="Times New Roman" w:cs="Times New Roman"/>
          <w:sz w:val="24"/>
          <w:szCs w:val="24"/>
        </w:rPr>
        <w:t xml:space="preserve"> first order approximations </w:t>
      </w:r>
      <w:ins w:id="110" w:author="Godwin, Casey" w:date="2018-12-04T08:04:00Z">
        <w:r w:rsidR="00C81335">
          <w:rPr>
            <w:rFonts w:ascii="Times New Roman" w:hAnsi="Times New Roman" w:cs="Times New Roman"/>
            <w:sz w:val="24"/>
            <w:szCs w:val="24"/>
          </w:rPr>
          <w:t>of</w:t>
        </w:r>
      </w:ins>
      <w:del w:id="111" w:author="Godwin, Casey" w:date="2018-12-04T08:04:00Z">
        <w:r w:rsidDel="00C81335">
          <w:rPr>
            <w:rFonts w:ascii="Times New Roman" w:hAnsi="Times New Roman" w:cs="Times New Roman"/>
            <w:sz w:val="24"/>
            <w:szCs w:val="24"/>
          </w:rPr>
          <w:delText>to</w:delText>
        </w:r>
      </w:del>
      <w:r>
        <w:rPr>
          <w:rFonts w:ascii="Times New Roman" w:hAnsi="Times New Roman" w:cs="Times New Roman"/>
          <w:sz w:val="24"/>
          <w:szCs w:val="24"/>
        </w:rPr>
        <w:t xml:space="preserve"> </w:t>
      </w:r>
      <w:del w:id="112" w:author="Godwin, Casey" w:date="2018-12-04T08:04:00Z">
        <w:r w:rsidDel="00C81335">
          <w:rPr>
            <w:rFonts w:ascii="Times New Roman" w:hAnsi="Times New Roman" w:cs="Times New Roman"/>
            <w:sz w:val="24"/>
            <w:szCs w:val="24"/>
          </w:rPr>
          <w:delText xml:space="preserve">model </w:delText>
        </w:r>
      </w:del>
      <w:r>
        <w:rPr>
          <w:rFonts w:ascii="Times New Roman" w:hAnsi="Times New Roman" w:cs="Times New Roman"/>
          <w:sz w:val="24"/>
          <w:szCs w:val="24"/>
        </w:rPr>
        <w:t xml:space="preserve">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ins w:id="113" w:author="Godwin, Casey" w:date="2018-12-04T08:04:00Z">
        <w:r w:rsidR="00C81335">
          <w:rPr>
            <w:rFonts w:ascii="Times New Roman" w:hAnsi="Times New Roman" w:cs="Times New Roman"/>
            <w:sz w:val="24"/>
            <w:szCs w:val="24"/>
          </w:rPr>
          <w:t>s</w:t>
        </w:r>
      </w:ins>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ins w:id="114" w:author="Godwin, Casey" w:date="2018-12-04T08:05:00Z">
        <w:r w:rsidR="00C81335">
          <w:rPr>
            <w:rFonts w:ascii="Times New Roman" w:hAnsi="Times New Roman" w:cs="Times New Roman"/>
            <w:sz w:val="24"/>
            <w:szCs w:val="24"/>
          </w:rPr>
          <w:t>T</w:t>
        </w:r>
      </w:ins>
      <w:del w:id="115" w:author="Godwin, Casey" w:date="2018-12-04T08:05:00Z">
        <w:r w:rsidR="00181F81" w:rsidDel="00C81335">
          <w:rPr>
            <w:rFonts w:ascii="Times New Roman" w:hAnsi="Times New Roman" w:cs="Times New Roman"/>
            <w:sz w:val="24"/>
            <w:szCs w:val="24"/>
          </w:rPr>
          <w:delText>However, t</w:delText>
        </w:r>
      </w:del>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ins w:id="116" w:author="Godwin, Casey" w:date="2018-12-04T08:04:00Z">
        <w:r w:rsidR="00C81335">
          <w:rPr>
            <w:rFonts w:ascii="Times New Roman" w:hAnsi="Times New Roman" w:cs="Times New Roman"/>
            <w:sz w:val="24"/>
            <w:szCs w:val="24"/>
          </w:rPr>
          <w:t xml:space="preserve">in practice </w:t>
        </w:r>
      </w:ins>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ins w:id="117" w:author="Godwin, Casey" w:date="2018-12-04T08:04:00Z">
        <w:r w:rsidR="00C81335">
          <w:rPr>
            <w:rFonts w:ascii="Times New Roman" w:hAnsi="Times New Roman" w:cs="Times New Roman"/>
            <w:sz w:val="24"/>
            <w:szCs w:val="24"/>
          </w:rPr>
          <w:t xml:space="preserve"> </w:t>
        </w:r>
      </w:ins>
      <w:ins w:id="118" w:author="Godwin, Casey" w:date="2018-12-04T08:05:00Z">
        <w:r w:rsidR="00C81335">
          <w:rPr>
            <w:rFonts w:ascii="Times New Roman" w:hAnsi="Times New Roman" w:cs="Times New Roman"/>
            <w:sz w:val="24"/>
            <w:szCs w:val="24"/>
          </w:rPr>
          <w:t xml:space="preserve">However, so long as the competition coefficients were measured close to conditions for mutual </w:t>
        </w:r>
        <w:proofErr w:type="spellStart"/>
        <w:r w:rsidR="00C81335">
          <w:rPr>
            <w:rFonts w:ascii="Times New Roman" w:hAnsi="Times New Roman" w:cs="Times New Roman"/>
            <w:sz w:val="24"/>
            <w:szCs w:val="24"/>
          </w:rPr>
          <w:t>invasibility</w:t>
        </w:r>
        <w:proofErr w:type="spellEnd"/>
        <w:r w:rsidR="00C81335">
          <w:rPr>
            <w:rFonts w:ascii="Times New Roman" w:hAnsi="Times New Roman" w:cs="Times New Roman"/>
            <w:sz w:val="24"/>
            <w:szCs w:val="24"/>
          </w:rPr>
          <w:t xml:space="preserve">, those parameter </w:t>
        </w:r>
      </w:ins>
      <w:ins w:id="119" w:author="Godwin, Casey" w:date="2018-12-04T08:06:00Z">
        <w:r w:rsidR="00C81335">
          <w:rPr>
            <w:rFonts w:ascii="Times New Roman" w:hAnsi="Times New Roman" w:cs="Times New Roman"/>
            <w:sz w:val="24"/>
            <w:szCs w:val="24"/>
          </w:rPr>
          <w:t xml:space="preserve">values should accurately predict coexistence. </w:t>
        </w:r>
      </w:ins>
      <w:del w:id="120" w:author="Godwin, Casey" w:date="2018-12-04T08:04:00Z">
        <w:r w:rsidR="00F04515" w:rsidDel="00C81335">
          <w:rPr>
            <w:rFonts w:ascii="Times New Roman" w:hAnsi="Times New Roman" w:cs="Times New Roman"/>
            <w:sz w:val="24"/>
            <w:szCs w:val="24"/>
          </w:rPr>
          <w:delText xml:space="preserve"> </w:delText>
        </w:r>
      </w:del>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 xml:space="preserve">measurement in mutual </w:t>
      </w:r>
      <w:proofErr w:type="spellStart"/>
      <w:r w:rsidR="00992ECB">
        <w:rPr>
          <w:rFonts w:ascii="Times New Roman" w:hAnsi="Times New Roman" w:cs="Times New Roman"/>
          <w:i/>
          <w:sz w:val="24"/>
          <w:szCs w:val="24"/>
        </w:rPr>
        <w:t>invasibility</w:t>
      </w:r>
      <w:proofErr w:type="spellEnd"/>
      <w:r w:rsidR="00992ECB">
        <w:rPr>
          <w:rFonts w:ascii="Times New Roman" w:hAnsi="Times New Roman" w:cs="Times New Roman"/>
          <w:i/>
          <w:sz w:val="24"/>
          <w:szCs w:val="24"/>
        </w:rPr>
        <w:t xml:space="preserve">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46B49B3F"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 xml:space="preserve">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that</w:t>
      </w:r>
      <w:r>
        <w:rPr>
          <w:rFonts w:ascii="Times New Roman" w:hAnsi="Times New Roman" w:cs="Times New Roman"/>
          <w:sz w:val="24"/>
          <w:szCs w:val="24"/>
        </w:rPr>
        <w:t xml:space="preserve"> evaluate</w:t>
      </w:r>
      <w:del w:id="121"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 xml:space="preserve">the mutual </w:t>
      </w:r>
      <w:proofErr w:type="spellStart"/>
      <w:r w:rsidR="0037083C">
        <w:rPr>
          <w:rFonts w:ascii="Times New Roman" w:hAnsi="Times New Roman" w:cs="Times New Roman"/>
          <w:sz w:val="24"/>
          <w:szCs w:val="24"/>
        </w:rPr>
        <w:t>invasibility</w:t>
      </w:r>
      <w:proofErr w:type="spellEnd"/>
      <w:r w:rsidR="0037083C">
        <w:rPr>
          <w:rFonts w:ascii="Times New Roman" w:hAnsi="Times New Roman" w:cs="Times New Roman"/>
          <w:sz w:val="24"/>
          <w:szCs w:val="24"/>
        </w:rPr>
        <w:t xml:space="preserve">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xml:space="preserve">) relative to the </w:t>
      </w:r>
      <w:ins w:id="122" w:author="Godwin, Casey" w:date="2018-12-04T08:06:00Z">
        <w:r w:rsidR="00C81335">
          <w:rPr>
            <w:rFonts w:ascii="Times New Roman" w:hAnsi="Times New Roman" w:cs="Times New Roman"/>
            <w:sz w:val="24"/>
            <w:szCs w:val="24"/>
          </w:rPr>
          <w:t xml:space="preserve">growth </w:t>
        </w:r>
      </w:ins>
      <w:r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077E740F" w14:textId="77777777" w:rsidR="00F16868" w:rsidRDefault="00400C9C"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3E7A6A38"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commentRangeStart w:id="123"/>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commentRangeEnd w:id="123"/>
      <w:r w:rsidR="00C81335">
        <w:rPr>
          <w:rStyle w:val="CommentReference"/>
        </w:rPr>
        <w:commentReference w:id="123"/>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ins w:id="124" w:author="Godwin, Casey" w:date="2018-12-04T08:18:00Z">
        <w:r w:rsidR="0069681D">
          <w:rPr>
            <w:rFonts w:ascii="Times New Roman" w:hAnsi="Times New Roman" w:cs="Times New Roman"/>
            <w:sz w:val="24"/>
            <w:szCs w:val="24"/>
          </w:rPr>
          <w:t xml:space="preserve"> where Si is </w:t>
        </w:r>
        <w:commentRangeStart w:id="125"/>
        <w:r w:rsidR="0069681D">
          <w:rPr>
            <w:rFonts w:ascii="Times New Roman" w:hAnsi="Times New Roman" w:cs="Times New Roman"/>
            <w:sz w:val="24"/>
            <w:szCs w:val="24"/>
          </w:rPr>
          <w:t>the sensitivity of the species with the greater sensitivity</w:t>
        </w:r>
      </w:ins>
      <w:commentRangeEnd w:id="125"/>
      <w:ins w:id="126" w:author="Godwin, Casey" w:date="2018-12-04T08:19:00Z">
        <w:r w:rsidR="0069681D">
          <w:rPr>
            <w:rStyle w:val="CommentReference"/>
          </w:rPr>
          <w:commentReference w:id="125"/>
        </w:r>
        <w:r w:rsidR="0069681D">
          <w:rPr>
            <w:rFonts w:ascii="Times New Roman" w:hAnsi="Times New Roman" w:cs="Times New Roman"/>
            <w:sz w:val="24"/>
            <w:szCs w:val="24"/>
          </w:rPr>
          <w:t xml:space="preserve">. </w:t>
        </w:r>
      </w:ins>
      <w:del w:id="127" w:author="Godwin, Casey" w:date="2018-12-04T08:18:00Z">
        <w:r w:rsidDel="0069681D">
          <w:rPr>
            <w:rFonts w:ascii="Times New Roman" w:hAnsi="Times New Roman" w:cs="Times New Roman"/>
            <w:sz w:val="24"/>
            <w:szCs w:val="24"/>
          </w:rPr>
          <w:delText>.</w:delText>
        </w:r>
      </w:del>
      <w:r>
        <w:rPr>
          <w:rFonts w:ascii="Times New Roman" w:hAnsi="Times New Roman" w:cs="Times New Roman"/>
          <w:sz w:val="24"/>
          <w:szCs w:val="24"/>
        </w:rPr>
        <w:t xml:space="preserve"> </w:t>
      </w:r>
    </w:p>
    <w:p w14:paraId="52C65122" w14:textId="24B58F52"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proofErr w:type="spellStart"/>
      <w:ins w:id="128" w:author="Godwin, Casey" w:date="2018-12-04T08:08:00Z">
        <w:r w:rsidR="00C81335">
          <w:rPr>
            <w:rFonts w:ascii="Times New Roman" w:hAnsi="Times New Roman" w:cs="Times New Roman"/>
            <w:i/>
            <w:sz w:val="24"/>
            <w:szCs w:val="24"/>
          </w:rPr>
          <w:t>i</w:t>
        </w:r>
      </w:ins>
      <w:proofErr w:type="spellEnd"/>
      <w:del w:id="129" w:author="Godwin, Casey" w:date="2018-12-04T08:08:00Z">
        <w:r w:rsidR="000F056C" w:rsidDel="00C81335">
          <w:rPr>
            <w:rFonts w:ascii="Times New Roman" w:hAnsi="Times New Roman" w:cs="Times New Roman"/>
            <w:i/>
            <w:sz w:val="24"/>
            <w:szCs w:val="24"/>
          </w:rPr>
          <w:delText>I</w:delText>
        </w:r>
      </w:del>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400C9C"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30F42F5D"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ins w:id="130" w:author="Godwin, Casey" w:date="2018-12-04T08:09:00Z">
        <w:r w:rsidR="0069776F">
          <w:rPr>
            <w:rFonts w:ascii="Times New Roman" w:hAnsi="Times New Roman" w:cs="Times New Roman"/>
            <w:sz w:val="24"/>
            <w:szCs w:val="24"/>
          </w:rPr>
          <w:t xml:space="preserve">In other </w:t>
        </w:r>
        <w:proofErr w:type="gramStart"/>
        <w:r w:rsidR="0069776F">
          <w:rPr>
            <w:rFonts w:ascii="Times New Roman" w:hAnsi="Times New Roman" w:cs="Times New Roman"/>
            <w:sz w:val="24"/>
            <w:szCs w:val="24"/>
          </w:rPr>
          <w:t>words</w:t>
        </w:r>
        <w:proofErr w:type="gramEnd"/>
        <w:r w:rsidR="0069776F">
          <w:rPr>
            <w:rFonts w:ascii="Times New Roman" w:hAnsi="Times New Roman" w:cs="Times New Roman"/>
            <w:sz w:val="24"/>
            <w:szCs w:val="24"/>
          </w:rPr>
          <w:t xml:space="preserve"> the intra-specific interaction coeffi</w:t>
        </w:r>
      </w:ins>
      <w:ins w:id="131" w:author="Godwin, Casey" w:date="2018-12-04T08:10:00Z">
        <w:r w:rsidR="0069776F">
          <w:rPr>
            <w:rFonts w:ascii="Times New Roman" w:hAnsi="Times New Roman" w:cs="Times New Roman"/>
            <w:sz w:val="24"/>
            <w:szCs w:val="24"/>
          </w:rPr>
          <w:t xml:space="preserve">cients are assumed equal to 1/N*, consistent with the Lotka-Volterra model. </w:t>
        </w:r>
      </w:ins>
      <w:r w:rsidRPr="00B0403D">
        <w:rPr>
          <w:rFonts w:ascii="Times New Roman" w:hAnsi="Times New Roman" w:cs="Times New Roman"/>
          <w:sz w:val="24"/>
          <w:szCs w:val="24"/>
        </w:rPr>
        <w:t xml:space="preserve">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commentRangeStart w:id="132"/>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w:t>
      </w:r>
      <w:r w:rsidRPr="00B0403D">
        <w:rPr>
          <w:rFonts w:ascii="Times New Roman" w:hAnsi="Times New Roman" w:cs="Times New Roman"/>
          <w:sz w:val="24"/>
          <w:szCs w:val="24"/>
        </w:rPr>
        <w:lastRenderedPageBreak/>
        <w:t xml:space="preserve">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commentRangeEnd w:id="132"/>
      <w:r w:rsidR="0069776F">
        <w:rPr>
          <w:rStyle w:val="CommentReference"/>
        </w:rPr>
        <w:commentReference w:id="132"/>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400C9C"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400C9C"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5A1A6E77"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ins w:id="133" w:author="Godwin, Casey" w:date="2018-12-04T08:12:00Z">
        <w:r w:rsidR="0069776F">
          <w:rPr>
            <w:rFonts w:ascii="Times New Roman" w:hAnsi="Times New Roman" w:cs="Times New Roman"/>
            <w:sz w:val="24"/>
            <w:szCs w:val="24"/>
          </w:rPr>
          <w:t xml:space="preserve">directly </w:t>
        </w:r>
      </w:ins>
      <w:del w:id="134" w:author="Godwin, Casey" w:date="2018-12-04T08:12:00Z">
        <w:r w:rsidRPr="00B0403D" w:rsidDel="0069776F">
          <w:rPr>
            <w:rFonts w:ascii="Times New Roman" w:hAnsi="Times New Roman" w:cs="Times New Roman"/>
            <w:sz w:val="24"/>
            <w:szCs w:val="24"/>
          </w:rPr>
          <w:delText xml:space="preserve">equivalent </w:delText>
        </w:r>
      </w:del>
      <w:ins w:id="135" w:author="Godwin, Casey" w:date="2018-12-04T08:12:00Z">
        <w:r w:rsidR="0069776F">
          <w:rPr>
            <w:rFonts w:ascii="Times New Roman" w:hAnsi="Times New Roman" w:cs="Times New Roman"/>
            <w:sz w:val="24"/>
            <w:szCs w:val="24"/>
          </w:rPr>
          <w:t>equal</w:t>
        </w:r>
        <w:r w:rsidR="0069776F"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ins w:id="136" w:author="Godwin, Casey" w:date="2018-12-04T08:12:00Z">
        <w:r w:rsidR="0069776F">
          <w:rPr>
            <w:rFonts w:ascii="Times New Roman" w:hAnsi="Times New Roman" w:cs="Times New Roman"/>
            <w:sz w:val="24"/>
            <w:szCs w:val="24"/>
          </w:rPr>
          <w:t>correctly</w:t>
        </w:r>
      </w:ins>
      <w:del w:id="137" w:author="Godwin, Casey" w:date="2018-12-04T08:12:00Z">
        <w:r w:rsidDel="0069776F">
          <w:rPr>
            <w:rFonts w:ascii="Times New Roman" w:hAnsi="Times New Roman" w:cs="Times New Roman"/>
            <w:sz w:val="24"/>
            <w:szCs w:val="24"/>
          </w:rPr>
          <w:delText>to</w:delText>
        </w:r>
      </w:del>
      <w:r>
        <w:rPr>
          <w:rFonts w:ascii="Times New Roman" w:hAnsi="Times New Roman" w:cs="Times New Roman"/>
          <w:sz w:val="24"/>
          <w:szCs w:val="24"/>
        </w:rPr>
        <w:t xml:space="preserve"> predict coexistence</w:t>
      </w:r>
      <w:del w:id="138" w:author="Godwin, Casey" w:date="2018-12-04T08:12:00Z">
        <w:r w:rsidDel="0069776F">
          <w:rPr>
            <w:rFonts w:ascii="Times New Roman" w:hAnsi="Times New Roman" w:cs="Times New Roman"/>
            <w:sz w:val="24"/>
            <w:szCs w:val="24"/>
          </w:rPr>
          <w:delText xml:space="preserve"> </w:delText>
        </w:r>
        <w:r w:rsidRPr="00B0403D" w:rsidDel="0069776F">
          <w:rPr>
            <w:rFonts w:ascii="Times New Roman" w:hAnsi="Times New Roman" w:cs="Times New Roman"/>
            <w:sz w:val="24"/>
            <w:szCs w:val="24"/>
          </w:rPr>
          <w:delText>directly</w:delText>
        </w:r>
      </w:del>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using small organisms that are relatively easy to manipulate, like green algae </w:t>
      </w:r>
      <w:commentRangeStart w:id="139"/>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commentRangeEnd w:id="139"/>
      <w:r w:rsidR="0069681D">
        <w:rPr>
          <w:rStyle w:val="CommentReference"/>
        </w:rPr>
        <w:commentReference w:id="139"/>
      </w:r>
      <w:r>
        <w:rPr>
          <w:rFonts w:ascii="Times New Roman" w:hAnsi="Times New Roman" w:cs="Times New Roman"/>
          <w:sz w:val="24"/>
          <w:szCs w:val="24"/>
        </w:rPr>
        <w:t xml:space="preserve">. To do the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w:t>
      </w:r>
      <w:commentRangeStart w:id="140"/>
      <w:r w:rsidR="00BB6F0D">
        <w:rPr>
          <w:rFonts w:ascii="Times New Roman" w:hAnsi="Times New Roman" w:cs="Times New Roman"/>
          <w:sz w:val="24"/>
          <w:szCs w:val="24"/>
        </w:rPr>
        <w:t xml:space="preserve">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w:t>
      </w:r>
      <w:commentRangeEnd w:id="140"/>
      <w:r w:rsidR="0069681D">
        <w:rPr>
          <w:rStyle w:val="CommentReference"/>
        </w:rPr>
        <w:commentReference w:id="140"/>
      </w:r>
      <w:r w:rsidR="00BB6F0D">
        <w:rPr>
          <w:rFonts w:ascii="Times New Roman" w:hAnsi="Times New Roman" w:cs="Times New Roman"/>
          <w:sz w:val="24"/>
          <w:szCs w:val="24"/>
        </w:rPr>
        <w:t xml:space="preserve">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lastRenderedPageBreak/>
        <w:t>parameterizing the</w:t>
      </w:r>
      <w:r w:rsidR="00802B66">
        <w:rPr>
          <w:rFonts w:ascii="Times New Roman" w:hAnsi="Times New Roman" w:cs="Times New Roman"/>
          <w:sz w:val="24"/>
          <w:szCs w:val="24"/>
          <w:lang w:eastAsia="zh-TW"/>
        </w:rPr>
        <w:t xml:space="preserve"> Lotka-Volterra model, </w:t>
      </w:r>
      <w:commentRangeStart w:id="141"/>
      <w:r w:rsidR="00802B66">
        <w:rPr>
          <w:rFonts w:ascii="Times New Roman" w:hAnsi="Times New Roman" w:cs="Times New Roman"/>
          <w:sz w:val="24"/>
          <w:szCs w:val="24"/>
          <w:lang w:eastAsia="zh-TW"/>
        </w:rPr>
        <w:t>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 xml:space="preserve">to calculate ND </w:t>
      </w:r>
      <w:commentRangeEnd w:id="141"/>
      <w:r w:rsidR="0069681D">
        <w:rPr>
          <w:rStyle w:val="CommentReference"/>
        </w:rPr>
        <w:commentReference w:id="141"/>
      </w:r>
      <w:r w:rsidR="00802B66">
        <w:rPr>
          <w:rFonts w:ascii="Times New Roman" w:hAnsi="Times New Roman" w:cs="Times New Roman"/>
          <w:sz w:val="24"/>
          <w:szCs w:val="24"/>
        </w:rPr>
        <w:t>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xml:space="preserve">. Second, in practice, mutual </w:t>
      </w:r>
      <w:proofErr w:type="spellStart"/>
      <w:r w:rsidR="00802B66">
        <w:rPr>
          <w:rFonts w:ascii="Times New Roman" w:hAnsi="Times New Roman" w:cs="Times New Roman"/>
          <w:sz w:val="24"/>
          <w:szCs w:val="24"/>
        </w:rPr>
        <w:t>invasibility</w:t>
      </w:r>
      <w:proofErr w:type="spellEnd"/>
      <w:r w:rsidR="00802B66">
        <w:rPr>
          <w:rFonts w:ascii="Times New Roman" w:hAnsi="Times New Roman" w:cs="Times New Roman"/>
          <w:sz w:val="24"/>
          <w:szCs w:val="24"/>
        </w:rPr>
        <w:t xml:space="preserve">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400C9C"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400C9C"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400C9C"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400C9C"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7C06AB25"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ins w:id="142" w:author="Godwin, Casey" w:date="2018-12-04T08:22:00Z">
        <w:r w:rsidR="008B2B62">
          <w:rPr>
            <w:rFonts w:ascii="Times New Roman" w:hAnsi="Times New Roman" w:cs="Times New Roman"/>
            <w:sz w:val="24"/>
            <w:szCs w:val="24"/>
          </w:rPr>
          <w:t>s</w:t>
        </w:r>
      </w:ins>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Through this linkage, empirically measured parameters in MacArthur’s consumer resource model can be translated into parameters in Lotka-Volterra model and thus be used to calculate niche difference </w:t>
      </w:r>
      <w:r w:rsidRPr="00B0403D">
        <w:rPr>
          <w:rFonts w:ascii="Times New Roman" w:hAnsi="Times New Roman" w:cs="Times New Roman"/>
          <w:sz w:val="24"/>
          <w:szCs w:val="24"/>
        </w:rPr>
        <w:lastRenderedPageBreak/>
        <w:t>(ND)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4FD7CF75"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ins w:id="143" w:author="Godwin, Casey" w:date="2018-12-04T08:24:00Z">
        <w:r w:rsidR="008B2B62">
          <w:rPr>
            <w:rFonts w:ascii="Times New Roman" w:hAnsi="Times New Roman"/>
            <w:sz w:val="24"/>
          </w:rPr>
          <w:t xml:space="preserve"> species</w:t>
        </w:r>
      </w:ins>
      <w:r w:rsidR="003802C9">
        <w:rPr>
          <w:rFonts w:ascii="Times New Roman" w:hAnsi="Times New Roman"/>
          <w:sz w:val="24"/>
        </w:rPr>
        <w:t xml:space="preserve"> to the focal </w:t>
      </w:r>
      <w:ins w:id="144" w:author="Godwin, Casey" w:date="2018-12-04T08:24:00Z">
        <w:r w:rsidR="008B2B62">
          <w:rPr>
            <w:rFonts w:ascii="Times New Roman" w:hAnsi="Times New Roman"/>
            <w:sz w:val="24"/>
          </w:rPr>
          <w:t xml:space="preserve">consumer </w:t>
        </w:r>
      </w:ins>
      <w:r w:rsidR="003802C9">
        <w:rPr>
          <w:rFonts w:ascii="Times New Roman" w:hAnsi="Times New Roman"/>
          <w:sz w:val="24"/>
        </w:rPr>
        <w:t>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 xml:space="preserve">of </w:t>
      </w:r>
      <w:ins w:id="145" w:author="Godwin, Casey" w:date="2018-12-04T08:24:00Z">
        <w:r w:rsidR="008B2B62">
          <w:rPr>
            <w:rFonts w:ascii="Times New Roman" w:hAnsi="Times New Roman"/>
            <w:sz w:val="24"/>
          </w:rPr>
          <w:t>each</w:t>
        </w:r>
      </w:ins>
      <w:del w:id="146" w:author="Godwin, Casey" w:date="2018-12-04T08:24:00Z">
        <w:r w:rsidR="00045068" w:rsidDel="008B2B62">
          <w:rPr>
            <w:rFonts w:ascii="Times New Roman" w:hAnsi="Times New Roman"/>
            <w:sz w:val="24"/>
          </w:rPr>
          <w:delText>these</w:delText>
        </w:r>
      </w:del>
      <w:r w:rsidR="00045068">
        <w:rPr>
          <w:rFonts w:ascii="Times New Roman" w:hAnsi="Times New Roman"/>
          <w:sz w:val="24"/>
        </w:rPr>
        <w:t xml:space="preserve"> resource</w:t>
      </w:r>
      <w:ins w:id="147" w:author="Godwin, Casey" w:date="2018-12-04T08:24:00Z">
        <w:r w:rsidR="008B2B62">
          <w:rPr>
            <w:rFonts w:ascii="Times New Roman" w:hAnsi="Times New Roman"/>
            <w:sz w:val="24"/>
          </w:rPr>
          <w:t xml:space="preserve"> species</w:t>
        </w:r>
      </w:ins>
      <w:del w:id="148" w:author="Godwin, Casey" w:date="2018-12-04T08:24:00Z">
        <w:r w:rsidR="00045068" w:rsidDel="008B2B62">
          <w:rPr>
            <w:rFonts w:ascii="Times New Roman" w:hAnsi="Times New Roman"/>
            <w:sz w:val="24"/>
          </w:rPr>
          <w:delText>s</w:delText>
        </w:r>
      </w:del>
      <w:r w:rsidR="00045068">
        <w:rPr>
          <w:rFonts w:ascii="Times New Roman" w:hAnsi="Times New Roman"/>
          <w:sz w:val="24"/>
        </w:rPr>
        <w:t>.</w:t>
      </w:r>
      <w:r w:rsidR="003802C9">
        <w:rPr>
          <w:rFonts w:ascii="Times New Roman" w:hAnsi="Times New Roman"/>
          <w:sz w:val="24"/>
        </w:rPr>
        <w:t xml:space="preserve"> </w:t>
      </w:r>
      <w:commentRangeStart w:id="149"/>
      <w:r w:rsidR="003802C9">
        <w:rPr>
          <w:rFonts w:ascii="Times New Roman" w:hAnsi="Times New Roman"/>
          <w:sz w:val="24"/>
        </w:rPr>
        <w:t>However, given that it is highly unlikely to know all the required resource</w:t>
      </w:r>
      <w:ins w:id="150" w:author="Godwin, Casey" w:date="2018-12-04T08:24:00Z">
        <w:r w:rsidR="008B2B62">
          <w:rPr>
            <w:rFonts w:ascii="Times New Roman" w:hAnsi="Times New Roman"/>
            <w:sz w:val="24"/>
          </w:rPr>
          <w:t>s</w:t>
        </w:r>
      </w:ins>
      <w:r w:rsidR="003802C9">
        <w:rPr>
          <w:rFonts w:ascii="Times New Roman" w:hAnsi="Times New Roman"/>
          <w:sz w:val="24"/>
        </w:rPr>
        <w:t xml:space="preserv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w:t>
      </w:r>
      <w:commentRangeEnd w:id="149"/>
      <w:r w:rsidR="008B2B62">
        <w:rPr>
          <w:rStyle w:val="CommentReference"/>
        </w:rPr>
        <w:commentReference w:id="149"/>
      </w:r>
      <w:commentRangeStart w:id="151"/>
      <w:del w:id="152" w:author="Godwin, Casey" w:date="2018-12-04T08:26:00Z">
        <w:r w:rsidR="00A2051A" w:rsidDel="008B2B62">
          <w:rPr>
            <w:rFonts w:ascii="Times New Roman" w:hAnsi="Times New Roman"/>
            <w:sz w:val="24"/>
          </w:rPr>
          <w:delText>Specifically,</w:delText>
        </w:r>
      </w:del>
      <w:ins w:id="153" w:author="Godwin, Casey" w:date="2018-12-04T08:26:00Z">
        <w:r w:rsidR="008B2B62">
          <w:rPr>
            <w:rFonts w:ascii="Times New Roman" w:hAnsi="Times New Roman"/>
            <w:sz w:val="24"/>
          </w:rPr>
          <w:t xml:space="preserve">Empirically, this method requires </w:t>
        </w:r>
      </w:ins>
      <w:del w:id="154" w:author="Godwin, Casey" w:date="2018-12-04T08:26:00Z">
        <w:r w:rsidR="00A2051A" w:rsidDel="008B2B62">
          <w:rPr>
            <w:rFonts w:ascii="Times New Roman" w:hAnsi="Times New Roman"/>
            <w:sz w:val="24"/>
          </w:rPr>
          <w:delText xml:space="preserve"> </w:delText>
        </w:r>
      </w:del>
      <w:r w:rsidR="004049BD">
        <w:rPr>
          <w:rFonts w:ascii="Times New Roman" w:hAnsi="Times New Roman"/>
          <w:sz w:val="24"/>
        </w:rPr>
        <w:t xml:space="preserve">feeding experiments </w:t>
      </w:r>
      <w:ins w:id="155" w:author="Godwin, Casey" w:date="2018-12-04T08:26:00Z">
        <w:r w:rsidR="008B2B62">
          <w:rPr>
            <w:rFonts w:ascii="Times New Roman" w:hAnsi="Times New Roman"/>
            <w:sz w:val="24"/>
          </w:rPr>
          <w:t xml:space="preserve">in which </w:t>
        </w:r>
      </w:ins>
      <w:del w:id="156" w:author="Godwin, Casey" w:date="2018-12-04T08:26:00Z">
        <w:r w:rsidR="004049BD" w:rsidDel="008B2B62">
          <w:rPr>
            <w:rFonts w:ascii="Times New Roman" w:hAnsi="Times New Roman"/>
            <w:sz w:val="24"/>
          </w:rPr>
          <w:delText xml:space="preserve">that </w:delText>
        </w:r>
        <w:r w:rsidR="00A2051A" w:rsidDel="008B2B62">
          <w:rPr>
            <w:rFonts w:ascii="Times New Roman" w:hAnsi="Times New Roman"/>
            <w:sz w:val="24"/>
          </w:rPr>
          <w:delText>cultivat</w:delText>
        </w:r>
        <w:r w:rsidR="004049BD" w:rsidDel="008B2B62">
          <w:rPr>
            <w:rFonts w:ascii="Times New Roman" w:hAnsi="Times New Roman"/>
            <w:sz w:val="24"/>
          </w:rPr>
          <w:delText>es</w:delText>
        </w:r>
        <w:r w:rsidR="00A2051A" w:rsidDel="008B2B62">
          <w:rPr>
            <w:rFonts w:ascii="Times New Roman" w:hAnsi="Times New Roman"/>
            <w:sz w:val="24"/>
          </w:rPr>
          <w:delText xml:space="preserve"> a</w:delText>
        </w:r>
      </w:del>
      <w:ins w:id="157" w:author="Godwin, Casey" w:date="2018-12-04T08:26:00Z">
        <w:r w:rsidR="008B2B62">
          <w:rPr>
            <w:rFonts w:ascii="Times New Roman" w:hAnsi="Times New Roman"/>
            <w:sz w:val="24"/>
          </w:rPr>
          <w:t>each consumer</w:t>
        </w:r>
      </w:ins>
      <w:r w:rsidR="00A2051A">
        <w:rPr>
          <w:rFonts w:ascii="Times New Roman" w:hAnsi="Times New Roman"/>
          <w:sz w:val="24"/>
        </w:rPr>
        <w:t xml:space="preserve"> species </w:t>
      </w:r>
      <w:ins w:id="158" w:author="Godwin, Casey" w:date="2018-12-04T08:26:00Z">
        <w:r w:rsidR="008B2B62">
          <w:rPr>
            <w:rFonts w:ascii="Times New Roman" w:hAnsi="Times New Roman"/>
            <w:sz w:val="24"/>
          </w:rPr>
          <w:t xml:space="preserve">is growth across </w:t>
        </w:r>
      </w:ins>
      <w:del w:id="159" w:author="Godwin, Casey" w:date="2018-12-04T08:26:00Z">
        <w:r w:rsidR="00A2051A" w:rsidDel="008B2B62">
          <w:rPr>
            <w:rFonts w:ascii="Times New Roman" w:hAnsi="Times New Roman"/>
            <w:sz w:val="24"/>
          </w:rPr>
          <w:delText xml:space="preserve">in </w:delText>
        </w:r>
      </w:del>
      <w:r w:rsidR="00A2051A">
        <w:rPr>
          <w:rFonts w:ascii="Times New Roman" w:hAnsi="Times New Roman"/>
          <w:sz w:val="24"/>
        </w:rPr>
        <w:t>a gradient of resource density (inset figure of Fig. 4)</w:t>
      </w:r>
      <w:ins w:id="160" w:author="Godwin, Casey" w:date="2018-12-04T08:26:00Z">
        <w:r w:rsidR="008B2B62">
          <w:rPr>
            <w:rFonts w:ascii="Times New Roman" w:hAnsi="Times New Roman"/>
            <w:sz w:val="24"/>
          </w:rPr>
          <w:t>,</w:t>
        </w:r>
      </w:ins>
      <w:ins w:id="161" w:author="Godwin, Casey" w:date="2018-12-04T08:27:00Z">
        <w:r w:rsidR="008B2B62">
          <w:rPr>
            <w:rFonts w:ascii="Times New Roman" w:hAnsi="Times New Roman"/>
            <w:sz w:val="24"/>
          </w:rPr>
          <w:t xml:space="preserve"> from which</w:t>
        </w:r>
      </w:ins>
      <w:r w:rsidR="00A2051A">
        <w:rPr>
          <w:rFonts w:ascii="Times New Roman" w:hAnsi="Times New Roman"/>
          <w:sz w:val="24"/>
        </w:rPr>
        <w:t xml:space="preserve"> </w:t>
      </w:r>
      <w:del w:id="162" w:author="Godwin, Casey" w:date="2018-12-04T08:27:00Z">
        <w:r w:rsidR="00A2051A" w:rsidDel="008B2B62">
          <w:rPr>
            <w:rFonts w:ascii="Times New Roman" w:hAnsi="Times New Roman"/>
            <w:sz w:val="24"/>
          </w:rPr>
          <w:delText xml:space="preserve">should be </w:delText>
        </w:r>
        <w:r w:rsidR="004049BD" w:rsidDel="008B2B62">
          <w:rPr>
            <w:rFonts w:ascii="Times New Roman" w:hAnsi="Times New Roman"/>
            <w:sz w:val="24"/>
          </w:rPr>
          <w:delText>done</w:delText>
        </w:r>
        <w:r w:rsidR="00A2051A" w:rsidDel="008B2B62">
          <w:rPr>
            <w:rFonts w:ascii="Times New Roman" w:hAnsi="Times New Roman"/>
            <w:sz w:val="24"/>
          </w:rPr>
          <w:delText xml:space="preserve"> to</w:delText>
        </w:r>
      </w:del>
      <w:ins w:id="163" w:author="Godwin, Casey" w:date="2018-12-04T08:27:00Z">
        <w:r w:rsidR="008B2B62">
          <w:rPr>
            <w:rFonts w:ascii="Times New Roman" w:hAnsi="Times New Roman"/>
            <w:sz w:val="24"/>
          </w:rPr>
          <w:t>the empiricist measures</w:t>
        </w:r>
      </w:ins>
      <w:del w:id="164" w:author="Godwin, Casey" w:date="2018-12-04T08:27:00Z">
        <w:r w:rsidR="00A2051A" w:rsidDel="008B2B62">
          <w:rPr>
            <w:rFonts w:ascii="Times New Roman" w:hAnsi="Times New Roman"/>
            <w:sz w:val="24"/>
          </w:rPr>
          <w:delText xml:space="preserve"> measure</w:delText>
        </w:r>
      </w:del>
      <w:r w:rsidR="00A2051A">
        <w:rPr>
          <w:rFonts w:ascii="Times New Roman" w:hAnsi="Times New Roman"/>
          <w:sz w:val="24"/>
        </w:rPr>
        <w:t xml:space="preserv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ins w:id="165" w:author="Godwin, Casey" w:date="2018-12-04T08:28:00Z">
        <w:r w:rsidR="005F3C2E">
          <w:rPr>
            <w:rFonts w:ascii="Times New Roman" w:hAnsi="Times New Roman"/>
            <w:sz w:val="24"/>
          </w:rPr>
          <w:t>each</w:t>
        </w:r>
      </w:ins>
      <w:del w:id="166" w:author="Godwin, Casey" w:date="2018-12-04T08:28:00Z">
        <w:r w:rsidR="004049BD" w:rsidDel="005F3C2E">
          <w:rPr>
            <w:rFonts w:ascii="Times New Roman" w:hAnsi="Times New Roman"/>
            <w:sz w:val="24"/>
          </w:rPr>
          <w:delText>a</w:delText>
        </w:r>
      </w:del>
      <w:r w:rsidR="004049BD">
        <w:rPr>
          <w:rFonts w:ascii="Times New Roman" w:hAnsi="Times New Roman"/>
          <w:sz w:val="24"/>
        </w:rPr>
        <w:t xml:space="preserve"> resource </w:t>
      </w:r>
      <w:del w:id="167" w:author="Godwin, Casey" w:date="2018-12-04T08:28:00Z">
        <w:r w:rsidR="00FC6281" w:rsidDel="005F3C2E">
          <w:rPr>
            <w:rFonts w:ascii="Times New Roman" w:hAnsi="Times New Roman"/>
            <w:sz w:val="24"/>
          </w:rPr>
          <w:delText xml:space="preserve">should </w:delText>
        </w:r>
      </w:del>
      <w:r w:rsidR="00FC6281">
        <w:rPr>
          <w:rFonts w:ascii="Times New Roman" w:hAnsi="Times New Roman"/>
          <w:sz w:val="24"/>
        </w:rPr>
        <w:t xml:space="preserve">also </w:t>
      </w:r>
      <w:ins w:id="168" w:author="Godwin, Casey" w:date="2018-12-04T08:28:00Z">
        <w:r w:rsidR="005F3C2E">
          <w:rPr>
            <w:rFonts w:ascii="Times New Roman" w:hAnsi="Times New Roman"/>
            <w:sz w:val="24"/>
          </w:rPr>
          <w:t xml:space="preserve">need to </w:t>
        </w:r>
      </w:ins>
      <w:r w:rsidR="00FC6281">
        <w:rPr>
          <w:rFonts w:ascii="Times New Roman" w:hAnsi="Times New Roman"/>
          <w:sz w:val="24"/>
        </w:rPr>
        <w:t xml:space="preserve">be measured </w:t>
      </w:r>
      <w:del w:id="169" w:author="Godwin, Casey" w:date="2018-12-04T08:28:00Z">
        <w:r w:rsidR="004049BD" w:rsidDel="005F3C2E">
          <w:rPr>
            <w:rFonts w:ascii="Times New Roman" w:hAnsi="Times New Roman"/>
            <w:sz w:val="24"/>
          </w:rPr>
          <w:delText>by m</w:delText>
        </w:r>
        <w:r w:rsidR="00A2051A" w:rsidDel="005F3C2E">
          <w:rPr>
            <w:rFonts w:ascii="Times New Roman" w:hAnsi="Times New Roman"/>
            <w:sz w:val="24"/>
          </w:rPr>
          <w:delText>odeling the resource dynamic without th</w:delText>
        </w:r>
        <w:r w:rsidR="004049BD" w:rsidDel="005F3C2E">
          <w:rPr>
            <w:rFonts w:ascii="Times New Roman" w:hAnsi="Times New Roman"/>
            <w:sz w:val="24"/>
          </w:rPr>
          <w:delText>e presence</w:delText>
        </w:r>
      </w:del>
      <w:ins w:id="170" w:author="Godwin, Casey" w:date="2018-12-04T08:28:00Z">
        <w:r w:rsidR="005F3C2E">
          <w:rPr>
            <w:rFonts w:ascii="Times New Roman" w:hAnsi="Times New Roman"/>
            <w:sz w:val="24"/>
          </w:rPr>
          <w:t xml:space="preserve">in the absence </w:t>
        </w:r>
      </w:ins>
      <w:del w:id="171" w:author="Godwin, Casey" w:date="2018-12-04T08:28:00Z">
        <w:r w:rsidR="004049BD" w:rsidDel="005F3C2E">
          <w:rPr>
            <w:rFonts w:ascii="Times New Roman" w:hAnsi="Times New Roman"/>
            <w:sz w:val="24"/>
          </w:rPr>
          <w:delText xml:space="preserve"> </w:delText>
        </w:r>
      </w:del>
      <w:r w:rsidR="004049BD">
        <w:rPr>
          <w:rFonts w:ascii="Times New Roman" w:hAnsi="Times New Roman"/>
          <w:sz w:val="24"/>
        </w:rPr>
        <w:t xml:space="preserve">of </w:t>
      </w:r>
      <w:ins w:id="172" w:author="Godwin, Casey" w:date="2018-12-04T08:28:00Z">
        <w:r w:rsidR="005F3C2E">
          <w:rPr>
            <w:rFonts w:ascii="Times New Roman" w:hAnsi="Times New Roman"/>
            <w:sz w:val="24"/>
          </w:rPr>
          <w:t xml:space="preserve">consumer </w:t>
        </w:r>
      </w:ins>
      <w:del w:id="173" w:author="Godwin, Casey" w:date="2018-12-04T08:28:00Z">
        <w:r w:rsidR="004049BD" w:rsidDel="005F3C2E">
          <w:rPr>
            <w:rFonts w:ascii="Times New Roman" w:hAnsi="Times New Roman"/>
            <w:sz w:val="24"/>
          </w:rPr>
          <w:delText xml:space="preserve">the focal </w:delText>
        </w:r>
      </w:del>
      <w:r w:rsidR="004049BD">
        <w:rPr>
          <w:rFonts w:ascii="Times New Roman" w:hAnsi="Times New Roman"/>
          <w:sz w:val="24"/>
        </w:rPr>
        <w:t xml:space="preserve">species. </w:t>
      </w:r>
      <w:commentRangeEnd w:id="151"/>
      <w:r w:rsidR="005F3C2E">
        <w:rPr>
          <w:rStyle w:val="CommentReference"/>
        </w:rPr>
        <w:commentReference w:id="151"/>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7A0416"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ins w:id="174" w:author="Godwin, Casey" w:date="2018-12-04T08:29:00Z">
        <w:r w:rsidR="00251092">
          <w:rPr>
            <w:rFonts w:ascii="Times New Roman" w:hAnsi="Times New Roman"/>
            <w:sz w:val="24"/>
          </w:rPr>
          <w:t xml:space="preserve"> </w:t>
        </w:r>
      </w:ins>
      <w:del w:id="175" w:author="Godwin, Casey" w:date="2018-12-04T08:29:00Z">
        <w:r w:rsidR="00FC6295" w:rsidDel="00251092">
          <w:rPr>
            <w:rFonts w:ascii="Times New Roman" w:hAnsi="Times New Roman"/>
            <w:sz w:val="24"/>
          </w:rPr>
          <w:delText xml:space="preserve">al </w:delText>
        </w:r>
      </w:del>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del w:id="176" w:author="Godwin, Casey" w:date="2018-12-04T08:29:00Z">
        <w:r w:rsidDel="006C2B31">
          <w:rPr>
            <w:rFonts w:ascii="Times New Roman" w:hAnsi="Times New Roman"/>
            <w:sz w:val="24"/>
          </w:rPr>
          <w:delText xml:space="preserve">higher </w:delText>
        </w:r>
      </w:del>
      <w:ins w:id="177" w:author="Godwin, Casey" w:date="2018-12-04T08:29:00Z">
        <w:r w:rsidR="006C2B31">
          <w:rPr>
            <w:rFonts w:ascii="Times New Roman" w:hAnsi="Times New Roman"/>
            <w:sz w:val="24"/>
          </w:rPr>
          <w:t xml:space="preserve">greater </w:t>
        </w:r>
      </w:ins>
      <w:r>
        <w:rPr>
          <w:rFonts w:ascii="Times New Roman" w:hAnsi="Times New Roman"/>
          <w:sz w:val="24"/>
        </w:rPr>
        <w:t xml:space="preserve">experimental </w:t>
      </w:r>
      <w:del w:id="178" w:author="Godwin, Casey" w:date="2018-12-04T08:29:00Z">
        <w:r w:rsidDel="006C2B31">
          <w:rPr>
            <w:rFonts w:ascii="Times New Roman" w:hAnsi="Times New Roman"/>
            <w:sz w:val="24"/>
          </w:rPr>
          <w:delText xml:space="preserve">costs </w:delText>
        </w:r>
      </w:del>
      <w:ins w:id="179" w:author="Godwin, Casey" w:date="2018-12-04T08:29:00Z">
        <w:r w:rsidR="006C2B31">
          <w:rPr>
            <w:rFonts w:ascii="Times New Roman" w:hAnsi="Times New Roman"/>
            <w:sz w:val="24"/>
          </w:rPr>
          <w:t xml:space="preserve">effort </w:t>
        </w:r>
      </w:ins>
      <w:r>
        <w:rPr>
          <w:rFonts w:ascii="Times New Roman" w:hAnsi="Times New Roman"/>
          <w:sz w:val="24"/>
        </w:rPr>
        <w:t>compar</w:t>
      </w:r>
      <w:ins w:id="180" w:author="Godwin, Casey" w:date="2018-12-04T08:29:00Z">
        <w:r w:rsidR="006C2B31">
          <w:rPr>
            <w:rFonts w:ascii="Times New Roman" w:hAnsi="Times New Roman"/>
            <w:sz w:val="24"/>
          </w:rPr>
          <w:t>ed</w:t>
        </w:r>
      </w:ins>
      <w:del w:id="181" w:author="Godwin, Casey" w:date="2018-12-04T08:29:00Z">
        <w:r w:rsidDel="006C2B31">
          <w:rPr>
            <w:rFonts w:ascii="Times New Roman" w:hAnsi="Times New Roman"/>
            <w:sz w:val="24"/>
          </w:rPr>
          <w:delText>ing</w:delText>
        </w:r>
      </w:del>
      <w:r>
        <w:rPr>
          <w:rFonts w:ascii="Times New Roman" w:hAnsi="Times New Roman"/>
          <w:sz w:val="24"/>
        </w:rPr>
        <w:t xml:space="preserve"> to other methods. </w:t>
      </w:r>
      <w:ins w:id="182" w:author="Godwin, Casey" w:date="2018-12-04T08:30:00Z">
        <w:r w:rsidR="006C4DB7">
          <w:rPr>
            <w:rFonts w:ascii="Times New Roman" w:hAnsi="Times New Roman"/>
            <w:sz w:val="24"/>
          </w:rPr>
          <w:t xml:space="preserve">In particular, </w:t>
        </w:r>
      </w:ins>
      <w:del w:id="183" w:author="Godwin, Casey" w:date="2018-12-04T08:30:00Z">
        <w:r w:rsidDel="006C4DB7">
          <w:rPr>
            <w:rFonts w:ascii="Times New Roman" w:hAnsi="Times New Roman"/>
            <w:sz w:val="24"/>
          </w:rPr>
          <w:delText xml:space="preserve">First, </w:delText>
        </w:r>
        <w:r w:rsidR="00FC6295" w:rsidDel="006C4DB7">
          <w:rPr>
            <w:rFonts w:ascii="Times New Roman" w:hAnsi="Times New Roman"/>
            <w:sz w:val="24"/>
          </w:rPr>
          <w:delText xml:space="preserve">since </w:delText>
        </w:r>
        <w:r w:rsidDel="006C4DB7">
          <w:rPr>
            <w:rFonts w:ascii="Times New Roman" w:hAnsi="Times New Roman"/>
            <w:sz w:val="24"/>
          </w:rPr>
          <w:delText>there are more parameters needed to be measured</w:delText>
        </w:r>
        <w:r w:rsidR="00FC6295" w:rsidDel="006C4DB7">
          <w:rPr>
            <w:rFonts w:ascii="Times New Roman" w:hAnsi="Times New Roman"/>
            <w:sz w:val="24"/>
          </w:rPr>
          <w:delText>, more experiments are required, including at least</w:delText>
        </w:r>
      </w:del>
      <w:ins w:id="184" w:author="Godwin, Casey" w:date="2018-12-04T08:30:00Z">
        <w:r w:rsidR="006C4DB7">
          <w:rPr>
            <w:rFonts w:ascii="Times New Roman" w:hAnsi="Times New Roman"/>
            <w:sz w:val="24"/>
          </w:rPr>
          <w:t>this method</w:t>
        </w:r>
      </w:ins>
      <w:r w:rsidR="00FC6295">
        <w:rPr>
          <w:rFonts w:ascii="Times New Roman" w:hAnsi="Times New Roman"/>
          <w:sz w:val="24"/>
        </w:rPr>
        <w:t xml:space="preserve"> </w:t>
      </w:r>
      <w:del w:id="185" w:author="Godwin, Casey" w:date="2018-12-04T08:30:00Z">
        <w:r w:rsidR="00FC6295" w:rsidDel="006C4DB7">
          <w:rPr>
            <w:rFonts w:ascii="Times New Roman" w:hAnsi="Times New Roman"/>
            <w:sz w:val="24"/>
          </w:rPr>
          <w:delText xml:space="preserve">the </w:delText>
        </w:r>
      </w:del>
      <w:ins w:id="186" w:author="Godwin, Casey" w:date="2018-12-04T08:30:00Z">
        <w:r w:rsidR="006C4DB7">
          <w:rPr>
            <w:rFonts w:ascii="Times New Roman" w:hAnsi="Times New Roman"/>
            <w:sz w:val="24"/>
          </w:rPr>
          <w:t>requ</w:t>
        </w:r>
      </w:ins>
      <w:ins w:id="187" w:author="Godwin, Casey" w:date="2018-12-04T08:31:00Z">
        <w:r w:rsidR="006C4DB7">
          <w:rPr>
            <w:rFonts w:ascii="Times New Roman" w:hAnsi="Times New Roman"/>
            <w:sz w:val="24"/>
          </w:rPr>
          <w:t>ires as many</w:t>
        </w:r>
      </w:ins>
      <w:ins w:id="188" w:author="Godwin, Casey" w:date="2018-12-04T08:30:00Z">
        <w:r w:rsidR="006C4DB7">
          <w:rPr>
            <w:rFonts w:ascii="Times New Roman" w:hAnsi="Times New Roman"/>
            <w:sz w:val="24"/>
          </w:rPr>
          <w:t xml:space="preserve"> </w:t>
        </w:r>
      </w:ins>
      <w:r w:rsidR="00FC6295">
        <w:rPr>
          <w:rFonts w:ascii="Times New Roman" w:hAnsi="Times New Roman"/>
          <w:sz w:val="24"/>
        </w:rPr>
        <w:t xml:space="preserve">feeding experiments </w:t>
      </w:r>
      <w:ins w:id="189" w:author="Godwin, Casey" w:date="2018-12-04T08:31:00Z">
        <w:r w:rsidR="006C4DB7">
          <w:rPr>
            <w:rFonts w:ascii="Times New Roman" w:hAnsi="Times New Roman"/>
            <w:sz w:val="24"/>
          </w:rPr>
          <w:t>as there are resources, each of which involves measuring consumption rates at a range of resource species densities (Figure 4</w:t>
        </w:r>
      </w:ins>
      <w:ins w:id="190" w:author="Godwin, Casey" w:date="2018-12-04T08:32:00Z">
        <w:r w:rsidR="006C4DB7">
          <w:rPr>
            <w:rFonts w:ascii="Times New Roman" w:hAnsi="Times New Roman"/>
            <w:sz w:val="24"/>
          </w:rPr>
          <w:t xml:space="preserve"> inset</w:t>
        </w:r>
      </w:ins>
      <w:ins w:id="191" w:author="Godwin, Casey" w:date="2018-12-04T08:31:00Z">
        <w:r w:rsidR="006C4DB7">
          <w:rPr>
            <w:rFonts w:ascii="Times New Roman" w:hAnsi="Times New Roman"/>
            <w:sz w:val="24"/>
          </w:rPr>
          <w:t>)</w:t>
        </w:r>
      </w:ins>
      <w:del w:id="192" w:author="Godwin, Casey" w:date="2018-12-04T08:31:00Z">
        <w:r w:rsidR="00FC6295" w:rsidDel="006C4DB7">
          <w:rPr>
            <w:rFonts w:ascii="Times New Roman" w:hAnsi="Times New Roman"/>
            <w:sz w:val="24"/>
          </w:rPr>
          <w:delText>that measure consumption related parameters and experiments that measure the parameters governing the dynamics of resources</w:delText>
        </w:r>
      </w:del>
      <w:r>
        <w:rPr>
          <w:rFonts w:ascii="Times New Roman" w:hAnsi="Times New Roman"/>
          <w:sz w:val="24"/>
        </w:rPr>
        <w:t xml:space="preserve">. </w:t>
      </w:r>
      <w:commentRangeStart w:id="193"/>
      <w:r>
        <w:rPr>
          <w:rFonts w:ascii="Times New Roman" w:hAnsi="Times New Roman"/>
          <w:sz w:val="24"/>
        </w:rPr>
        <w:t xml:space="preserve">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natural history is required because it is not possible to know all the resources that are relevant to a species’ growth.</w:t>
      </w:r>
      <w:commentRangeEnd w:id="193"/>
      <w:r w:rsidR="006C4DB7">
        <w:rPr>
          <w:rStyle w:val="CommentReference"/>
        </w:rPr>
        <w:commentReference w:id="193"/>
      </w:r>
      <w:ins w:id="194" w:author="Godwin, Casey" w:date="2018-12-04T08:33:00Z">
        <w:r w:rsidR="006C4DB7">
          <w:rPr>
            <w:rFonts w:ascii="Times New Roman" w:hAnsi="Times New Roman"/>
            <w:sz w:val="24"/>
          </w:rPr>
          <w:t xml:space="preserve"> While this constraint does not impact the ability of the method to predict coexistence under defined conditions, it does limit the extent to which </w:t>
        </w:r>
      </w:ins>
      <w:ins w:id="195" w:author="Godwin, Casey" w:date="2018-12-04T08:34:00Z">
        <w:r w:rsidR="006C4DB7">
          <w:rPr>
            <w:rFonts w:ascii="Times New Roman" w:hAnsi="Times New Roman"/>
            <w:sz w:val="24"/>
          </w:rPr>
          <w:t xml:space="preserve">those predictions can be applied to different environmental circumstances. </w:t>
        </w:r>
      </w:ins>
      <w:r w:rsidR="00FC6295">
        <w:rPr>
          <w:rFonts w:ascii="Times New Roman" w:hAnsi="Times New Roman"/>
          <w:sz w:val="24"/>
        </w:rPr>
        <w:t xml:space="preserve">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lastRenderedPageBreak/>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5F0CCE7B"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commentRangeStart w:id="196"/>
      <w:r w:rsidRPr="00B0403D">
        <w:rPr>
          <w:rFonts w:ascii="Times New Roman" w:hAnsi="Times New Roman" w:cs="Times New Roman"/>
          <w:sz w:val="24"/>
          <w:szCs w:val="24"/>
        </w:rPr>
        <w:t>resource ratio</w:t>
      </w:r>
      <w:commentRangeEnd w:id="196"/>
      <w:r w:rsidR="006C4DB7">
        <w:rPr>
          <w:rStyle w:val="CommentReference"/>
        </w:rPr>
        <w:commentReference w:id="196"/>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ins w:id="197" w:author="Godwin, Casey" w:date="2018-12-04T08:38:00Z">
        <w:r w:rsidR="006C4DB7">
          <w:rPr>
            <w:rFonts w:ascii="Times New Roman" w:hAnsi="Times New Roman" w:cs="Times New Roman"/>
            <w:sz w:val="24"/>
            <w:szCs w:val="24"/>
          </w:rPr>
          <w:t xml:space="preserve">and non-substitutable </w:t>
        </w:r>
      </w:ins>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400C9C"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400C9C"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400C9C"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400C9C"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68D6BB3A"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198"/>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ins w:id="199" w:author="Godwin, Casey" w:date="2018-12-04T08:39:00Z">
        <w:r w:rsidR="006C4DB7">
          <w:rPr>
            <w:rStyle w:val="fontstyle21"/>
            <w:rFonts w:ascii="Times New Roman" w:hAnsi="Times New Roman" w:cs="Times New Roman"/>
          </w:rPr>
          <w:t xml:space="preserve">and the density-independent loss rate for both species </w:t>
        </w:r>
      </w:ins>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xml:space="preserve">) </w:t>
      </w:r>
      <w:commentRangeEnd w:id="198"/>
      <w:r w:rsidR="006C4DB7">
        <w:rPr>
          <w:rStyle w:val="CommentReference"/>
        </w:rPr>
        <w:commentReference w:id="198"/>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02F784C8" w:rsidR="00FC6281" w:rsidRPr="00661099" w:rsidRDefault="00661099" w:rsidP="00661099">
      <w:pPr>
        <w:pStyle w:val="Normal1"/>
        <w:spacing w:line="360" w:lineRule="auto"/>
        <w:ind w:firstLine="360"/>
        <w:rPr>
          <w:rFonts w:ascii="Times New Roman" w:hAnsi="Times New Roman" w:cs="Times New Roman"/>
          <w:sz w:val="24"/>
          <w:szCs w:val="24"/>
        </w:rPr>
      </w:pPr>
      <w:del w:id="200" w:author="Godwin, Casey" w:date="2018-12-04T08:39:00Z">
        <w:r w:rsidDel="006C4DB7">
          <w:rPr>
            <w:rFonts w:ascii="Times New Roman" w:hAnsi="Times New Roman" w:cs="Times New Roman"/>
            <w:sz w:val="24"/>
            <w:szCs w:val="24"/>
          </w:rPr>
          <w:delText xml:space="preserve"> By doing so</w:delText>
        </w:r>
      </w:del>
      <w:proofErr w:type="spellStart"/>
      <w:ins w:id="201" w:author="Godwin, Casey" w:date="2018-12-04T08:39:00Z">
        <w:r w:rsidR="006C4DB7">
          <w:rPr>
            <w:rFonts w:ascii="Times New Roman" w:hAnsi="Times New Roman" w:cs="Times New Roman"/>
            <w:sz w:val="24"/>
            <w:szCs w:val="24"/>
          </w:rPr>
          <w:t>Letten</w:t>
        </w:r>
        <w:proofErr w:type="spellEnd"/>
        <w:r w:rsidR="006C4DB7">
          <w:rPr>
            <w:rFonts w:ascii="Times New Roman" w:hAnsi="Times New Roman" w:cs="Times New Roman"/>
            <w:sz w:val="24"/>
            <w:szCs w:val="24"/>
          </w:rPr>
          <w:t xml:space="preserve"> et al [2017] showed how </w:t>
        </w:r>
        <w:r w:rsidR="00154BCB">
          <w:rPr>
            <w:rFonts w:ascii="Times New Roman" w:hAnsi="Times New Roman" w:cs="Times New Roman"/>
            <w:sz w:val="24"/>
            <w:szCs w:val="24"/>
          </w:rPr>
          <w:t xml:space="preserve">equations 13-16 can be </w:t>
        </w:r>
      </w:ins>
      <w:ins w:id="202" w:author="Godwin, Casey" w:date="2018-12-04T08:40:00Z">
        <w:r w:rsidR="00154BCB">
          <w:rPr>
            <w:rFonts w:ascii="Times New Roman" w:hAnsi="Times New Roman" w:cs="Times New Roman"/>
            <w:sz w:val="24"/>
            <w:szCs w:val="24"/>
          </w:rPr>
          <w:t xml:space="preserve">used to </w:t>
        </w:r>
      </w:ins>
      <w:del w:id="203" w:author="Godwin, Casey" w:date="2018-12-04T08:40:00Z">
        <w:r w:rsidR="00FC6281" w:rsidRPr="00B0403D" w:rsidDel="00154BCB">
          <w:rPr>
            <w:rFonts w:ascii="Times New Roman" w:hAnsi="Times New Roman" w:cs="Times New Roman"/>
            <w:sz w:val="24"/>
            <w:szCs w:val="24"/>
          </w:rPr>
          <w:delText xml:space="preserve">, </w:delText>
        </w:r>
        <w:r w:rsidDel="00154BCB">
          <w:rPr>
            <w:rFonts w:ascii="Times New Roman" w:hAnsi="Times New Roman" w:cs="Times New Roman"/>
            <w:sz w:val="24"/>
            <w:szCs w:val="24"/>
          </w:rPr>
          <w:delText xml:space="preserve">one can decipher which </w:delText>
        </w:r>
        <w:r w:rsidR="00FC6281" w:rsidRPr="00B0403D" w:rsidDel="00154BCB">
          <w:rPr>
            <w:rFonts w:ascii="Times New Roman" w:hAnsi="Times New Roman" w:cs="Times New Roman"/>
            <w:sz w:val="24"/>
            <w:szCs w:val="24"/>
          </w:rPr>
          <w:delText xml:space="preserve">parameters </w:delText>
        </w:r>
        <w:r w:rsidDel="00154BCB">
          <w:rPr>
            <w:rFonts w:ascii="Times New Roman" w:hAnsi="Times New Roman" w:cs="Times New Roman"/>
            <w:sz w:val="24"/>
            <w:szCs w:val="24"/>
          </w:rPr>
          <w:delText xml:space="preserve">are </w:delText>
        </w:r>
        <w:r w:rsidR="00FC6281" w:rsidRPr="00B0403D" w:rsidDel="00154BCB">
          <w:rPr>
            <w:rFonts w:ascii="Times New Roman" w:hAnsi="Times New Roman" w:cs="Times New Roman"/>
            <w:sz w:val="24"/>
            <w:szCs w:val="24"/>
          </w:rPr>
          <w:delText>impacting</w:delText>
        </w:r>
      </w:del>
      <w:ins w:id="204" w:author="Godwin, Casey" w:date="2018-12-04T08:40:00Z">
        <w:r w:rsidR="00154BCB">
          <w:rPr>
            <w:rFonts w:ascii="Times New Roman" w:hAnsi="Times New Roman" w:cs="Times New Roman"/>
            <w:sz w:val="24"/>
            <w:szCs w:val="24"/>
          </w:rPr>
          <w:t>estimate</w:t>
        </w:r>
      </w:ins>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ins w:id="205" w:author="Godwin, Casey" w:date="2018-12-04T08:40:00Z">
        <w:r w:rsidR="00154BCB">
          <w:rPr>
            <w:rFonts w:ascii="Times New Roman" w:hAnsi="Times New Roman" w:cs="Times New Roman"/>
            <w:sz w:val="24"/>
            <w:szCs w:val="24"/>
          </w:rPr>
          <w:t>This is done by evaluating the equations for each species under the resource conditions that would result from a steady-state population of the other species</w:t>
        </w:r>
      </w:ins>
      <w:ins w:id="206" w:author="Godwin, Casey" w:date="2018-12-04T08:41:00Z">
        <w:r w:rsidR="00154BCB">
          <w:rPr>
            <w:rFonts w:ascii="Times New Roman" w:hAnsi="Times New Roman" w:cs="Times New Roman"/>
            <w:sz w:val="24"/>
            <w:szCs w:val="24"/>
          </w:rPr>
          <w:t xml:space="preserve">, similar to an invasion experiment. </w:t>
        </w:r>
      </w:ins>
      <w:r w:rsidRPr="00B0403D">
        <w:rPr>
          <w:rFonts w:ascii="Times New Roman" w:hAnsi="Times New Roman" w:cs="Times New Roman"/>
          <w:sz w:val="24"/>
          <w:szCs w:val="24"/>
        </w:rPr>
        <w:t xml:space="preserve">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400C9C"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400C9C"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400C9C"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400C9C"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30ED4890"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del w:id="207" w:author="Godwin, Casey" w:date="2018-12-04T08:41:00Z">
        <w:r w:rsidR="002A445D" w:rsidDel="00154BCB">
          <w:rPr>
            <w:rFonts w:ascii="Times New Roman" w:hAnsi="Times New Roman" w:cs="Times New Roman"/>
            <w:sz w:val="24"/>
            <w:szCs w:val="24"/>
          </w:rPr>
          <w:delText xml:space="preserve">After these parameters </w:delText>
        </w:r>
        <w:r w:rsidR="00CA338A" w:rsidDel="00154BCB">
          <w:rPr>
            <w:rFonts w:ascii="Times New Roman" w:hAnsi="Times New Roman" w:cs="Times New Roman"/>
            <w:sz w:val="24"/>
            <w:szCs w:val="24"/>
          </w:rPr>
          <w:delText xml:space="preserve">in Tilman’s resource ratio model </w:delText>
        </w:r>
        <w:r w:rsidR="002A445D" w:rsidDel="00154BCB">
          <w:rPr>
            <w:rFonts w:ascii="Times New Roman" w:hAnsi="Times New Roman" w:cs="Times New Roman"/>
            <w:sz w:val="24"/>
            <w:szCs w:val="24"/>
          </w:rPr>
          <w:delText xml:space="preserve">are empirically measured, intra- and inter-specific competition coefficients and thus ND and RFD can be calculated. Consequently, Chesson’s inequality can be assessed for predicting species coexistence. </w:delText>
        </w:r>
      </w:del>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539C1CDD" w:rsidR="002A445D" w:rsidDel="005B1AD5" w:rsidRDefault="002A445D" w:rsidP="005B1AD5">
      <w:pPr>
        <w:pStyle w:val="Normal1"/>
        <w:spacing w:line="360" w:lineRule="auto"/>
        <w:ind w:firstLine="360"/>
        <w:rPr>
          <w:del w:id="208" w:author="Godwin, Casey" w:date="2018-12-04T08:51:00Z"/>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ins w:id="209" w:author="Godwin, Casey" w:date="2018-12-04T08:42:00Z">
        <w:r w:rsidR="00154BCB">
          <w:rPr>
            <w:rFonts w:ascii="Times New Roman" w:hAnsi="Times New Roman" w:cs="Times New Roman"/>
            <w:sz w:val="24"/>
            <w:szCs w:val="24"/>
          </w:rPr>
          <w:t>d</w:t>
        </w:r>
      </w:ins>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proofErr w:type="spellStart"/>
      <w:ins w:id="210" w:author="Godwin, Casey" w:date="2018-12-04T08:42:00Z">
        <w:r w:rsidR="00154BCB">
          <w:rPr>
            <w:rFonts w:ascii="Times New Roman" w:hAnsi="Times New Roman" w:cs="Times New Roman"/>
            <w:i/>
            <w:sz w:val="24"/>
            <w:szCs w:val="24"/>
          </w:rPr>
          <w:t>A</w:t>
        </w:r>
      </w:ins>
      <w:del w:id="211" w:author="Godwin, Casey" w:date="2018-12-04T08:42:00Z">
        <w:r w:rsidR="00C507F0" w:rsidRPr="00C507F0" w:rsidDel="00154BCB">
          <w:rPr>
            <w:rFonts w:ascii="Times New Roman" w:hAnsi="Times New Roman" w:cs="Times New Roman"/>
            <w:i/>
            <w:sz w:val="24"/>
            <w:szCs w:val="24"/>
          </w:rPr>
          <w:delText>a</w:delText>
        </w:r>
      </w:del>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ins w:id="212" w:author="Godwin, Casey" w:date="2018-12-04T08:42:00Z">
        <w:r w:rsidR="00154BCB">
          <w:rPr>
            <w:rFonts w:ascii="Times New Roman" w:hAnsi="Times New Roman" w:cs="Times New Roman"/>
            <w:i/>
            <w:sz w:val="24"/>
            <w:szCs w:val="24"/>
          </w:rPr>
          <w:t>C</w:t>
        </w:r>
      </w:ins>
      <w:del w:id="213" w:author="Godwin, Casey" w:date="2018-12-04T08:42:00Z">
        <w:r w:rsidR="00C507F0" w:rsidRPr="00C507F0" w:rsidDel="00154BCB">
          <w:rPr>
            <w:rFonts w:ascii="Times New Roman" w:hAnsi="Times New Roman" w:cs="Times New Roman"/>
            <w:i/>
            <w:sz w:val="24"/>
            <w:szCs w:val="24"/>
          </w:rPr>
          <w:delText>c</w:delText>
        </w:r>
      </w:del>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ins w:id="214" w:author="Godwin, Casey" w:date="2018-12-04T08:51:00Z">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ins>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del w:id="215" w:author="Godwin, Casey" w:date="2018-12-04T08:51:00Z">
        <w:r w:rsidR="00CA338A" w:rsidDel="005B1AD5">
          <w:rPr>
            <w:rFonts w:ascii="Times New Roman" w:hAnsi="Times New Roman" w:cs="Times New Roman"/>
            <w:sz w:val="24"/>
            <w:szCs w:val="24"/>
          </w:rPr>
          <w:delText>It</w:delText>
        </w:r>
        <w:r w:rsidR="0036474F" w:rsidDel="005B1AD5">
          <w:rPr>
            <w:rFonts w:ascii="Times New Roman" w:hAnsi="Times New Roman" w:cs="Times New Roman"/>
            <w:sz w:val="24"/>
            <w:szCs w:val="24"/>
          </w:rPr>
          <w:delText xml:space="preserve"> is also possible to parameterize </w:delText>
        </w:r>
        <w:r w:rsidR="0036474F" w:rsidRPr="00B0403D" w:rsidDel="005B1AD5">
          <w:rPr>
            <w:rFonts w:ascii="Times New Roman" w:hAnsi="Times New Roman" w:cs="Times New Roman"/>
            <w:sz w:val="24"/>
            <w:szCs w:val="24"/>
          </w:rPr>
          <w:delText>Tilman’s resource ratio model</w:delText>
        </w:r>
        <w:r w:rsidR="00CA338A" w:rsidDel="005B1AD5">
          <w:rPr>
            <w:rFonts w:ascii="Times New Roman" w:hAnsi="Times New Roman" w:cs="Times New Roman"/>
            <w:sz w:val="24"/>
            <w:szCs w:val="24"/>
          </w:rPr>
          <w:delText xml:space="preserve"> with organisms other than freshwater phytoplankton</w:delText>
        </w:r>
        <w:r w:rsidR="0036474F" w:rsidDel="005B1AD5">
          <w:rPr>
            <w:rFonts w:ascii="Times New Roman" w:hAnsi="Times New Roman" w:cs="Times New Roman"/>
            <w:sz w:val="24"/>
            <w:szCs w:val="24"/>
          </w:rPr>
          <w:delText xml:space="preserve"> </w:delText>
        </w:r>
        <w:r w:rsidR="0036474F" w:rsidDel="005B1AD5">
          <w:rPr>
            <w:rFonts w:ascii="Times New Roman" w:hAnsi="Times New Roman" w:cs="Times New Roman"/>
            <w:sz w:val="24"/>
            <w:szCs w:val="24"/>
          </w:rPr>
          <w:fldChar w:fldCharType="begin" w:fldLock="1"/>
        </w:r>
        <w:r w:rsidR="005D6DE6" w:rsidDel="005B1AD5">
          <w:rPr>
            <w:rFonts w:ascii="Times New Roman" w:hAnsi="Times New Roman" w:cs="Times New Roman"/>
            <w:sz w:val="24"/>
            <w:szCs w:val="24"/>
          </w:rPr>
          <w:del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delInstrText>
        </w:r>
        <w:r w:rsidR="0036474F" w:rsidDel="005B1AD5">
          <w:rPr>
            <w:rFonts w:ascii="Times New Roman" w:hAnsi="Times New Roman" w:cs="Times New Roman"/>
            <w:sz w:val="24"/>
            <w:szCs w:val="24"/>
          </w:rPr>
          <w:fldChar w:fldCharType="separate"/>
        </w:r>
        <w:r w:rsidR="0036474F" w:rsidRPr="0036474F" w:rsidDel="005B1AD5">
          <w:rPr>
            <w:rFonts w:ascii="Times New Roman" w:hAnsi="Times New Roman" w:cs="Times New Roman"/>
            <w:noProof/>
            <w:sz w:val="24"/>
            <w:szCs w:val="24"/>
          </w:rPr>
          <w:delText>(Miller et al. 2005)</w:delText>
        </w:r>
        <w:r w:rsidR="0036474F" w:rsidDel="005B1AD5">
          <w:rPr>
            <w:rFonts w:ascii="Times New Roman" w:hAnsi="Times New Roman" w:cs="Times New Roman"/>
            <w:sz w:val="24"/>
            <w:szCs w:val="24"/>
          </w:rPr>
          <w:fldChar w:fldCharType="end"/>
        </w:r>
        <w:r w:rsidR="0036474F" w:rsidDel="005B1AD5">
          <w:rPr>
            <w:rFonts w:ascii="Times New Roman" w:hAnsi="Times New Roman" w:cs="Times New Roman"/>
            <w:sz w:val="24"/>
            <w:szCs w:val="24"/>
          </w:rPr>
          <w:delText xml:space="preserve">. </w:delText>
        </w:r>
      </w:del>
    </w:p>
    <w:p w14:paraId="270C3236" w14:textId="77777777" w:rsidR="005B1AD5" w:rsidRPr="002A445D" w:rsidRDefault="005B1AD5" w:rsidP="00CA338A">
      <w:pPr>
        <w:pStyle w:val="Normal1"/>
        <w:spacing w:line="360" w:lineRule="auto"/>
        <w:ind w:firstLine="360"/>
        <w:rPr>
          <w:ins w:id="216" w:author="Godwin, Casey" w:date="2018-12-04T08:51:00Z"/>
          <w:rFonts w:ascii="Times New Roman" w:hAnsi="Times New Roman" w:cs="Times New Roman"/>
          <w:sz w:val="24"/>
          <w:szCs w:val="24"/>
        </w:rPr>
      </w:pPr>
    </w:p>
    <w:p w14:paraId="5974A588" w14:textId="2A1B55C9" w:rsidR="00661099" w:rsidRPr="0036474F" w:rsidRDefault="00661099">
      <w:pPr>
        <w:pStyle w:val="Normal1"/>
        <w:spacing w:line="360" w:lineRule="auto"/>
        <w:ind w:firstLine="360"/>
        <w:rPr>
          <w:rFonts w:ascii="Times New Roman" w:hAnsi="Times New Roman" w:cs="Times New Roman"/>
          <w:i/>
          <w:sz w:val="24"/>
          <w:szCs w:val="24"/>
        </w:rPr>
        <w:pPrChange w:id="217" w:author="Godwin, Casey" w:date="2018-12-04T08:51:00Z">
          <w:pPr>
            <w:pStyle w:val="Normal1"/>
            <w:numPr>
              <w:ilvl w:val="1"/>
              <w:numId w:val="12"/>
            </w:numPr>
            <w:spacing w:line="360" w:lineRule="auto"/>
            <w:ind w:left="720" w:hanging="360"/>
          </w:pPr>
        </w:pPrChange>
      </w:pPr>
      <w:r>
        <w:rPr>
          <w:rFonts w:ascii="Times New Roman" w:hAnsi="Times New Roman" w:cs="Times New Roman"/>
          <w:i/>
          <w:sz w:val="24"/>
          <w:szCs w:val="24"/>
        </w:rPr>
        <w:t>Limitations</w:t>
      </w:r>
    </w:p>
    <w:p w14:paraId="16A8AA7A" w14:textId="6FA39AE0" w:rsidR="0087540E" w:rsidRDefault="002D749B" w:rsidP="00A65A8D">
      <w:pPr>
        <w:pStyle w:val="Normal1"/>
        <w:spacing w:line="360" w:lineRule="auto"/>
        <w:ind w:firstLine="360"/>
        <w:rPr>
          <w:rFonts w:ascii="Times New Roman" w:hAnsi="Times New Roman" w:cs="Times New Roman"/>
          <w:sz w:val="24"/>
          <w:szCs w:val="24"/>
        </w:rPr>
      </w:pPr>
      <w:commentRangeStart w:id="218"/>
      <w:r>
        <w:rPr>
          <w:rFonts w:ascii="Times New Roman" w:hAnsi="Times New Roman" w:cs="Times New Roman"/>
          <w:sz w:val="24"/>
          <w:szCs w:val="24"/>
        </w:rPr>
        <w:t xml:space="preserve">One critical limitation </w:t>
      </w:r>
      <w:commentRangeEnd w:id="218"/>
      <w:r w:rsidR="005B1AD5">
        <w:rPr>
          <w:rStyle w:val="CommentReference"/>
        </w:rPr>
        <w:commentReference w:id="218"/>
      </w:r>
      <w:r>
        <w:rPr>
          <w:rFonts w:ascii="Times New Roman" w:hAnsi="Times New Roman" w:cs="Times New Roman"/>
          <w:sz w:val="24"/>
          <w:szCs w:val="24"/>
        </w:rPr>
        <w:t xml:space="preserve">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w:t>
      </w:r>
      <w:ins w:id="219" w:author="Godwin, Casey" w:date="2018-12-04T08:51:00Z">
        <w:r w:rsidR="005B1AD5">
          <w:rPr>
            <w:rFonts w:ascii="Times New Roman" w:hAnsi="Times New Roman" w:cs="Times New Roman"/>
            <w:sz w:val="24"/>
            <w:szCs w:val="24"/>
          </w:rPr>
          <w:t xml:space="preserve"> using the Lotka-Volterra model</w:t>
        </w:r>
      </w:ins>
      <w:r>
        <w:rPr>
          <w:rFonts w:ascii="Times New Roman" w:hAnsi="Times New Roman" w:cs="Times New Roman"/>
          <w:sz w:val="24"/>
          <w:szCs w:val="24"/>
        </w:rPr>
        <w:t xml:space="preserve">.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w:t>
      </w:r>
      <w:commentRangeStart w:id="220"/>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9 to 12) to calculate competition coefficients for predicting </w:t>
      </w:r>
      <w:r w:rsidR="00A65A8D" w:rsidRPr="0036474F">
        <w:rPr>
          <w:rFonts w:ascii="Times New Roman" w:hAnsi="Times New Roman" w:cs="Times New Roman"/>
          <w:sz w:val="24"/>
          <w:szCs w:val="24"/>
        </w:rPr>
        <w:lastRenderedPageBreak/>
        <w:t xml:space="preserve">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commentRangeEnd w:id="220"/>
      <w:r w:rsidR="005B1AD5">
        <w:rPr>
          <w:rStyle w:val="CommentReference"/>
        </w:rPr>
        <w:commentReference w:id="220"/>
      </w:r>
      <w:r w:rsidR="00A65A8D" w:rsidRPr="0036474F">
        <w:rPr>
          <w:rFonts w:ascii="Times New Roman" w:hAnsi="Times New Roman" w:cs="Times New Roman"/>
          <w:sz w:val="24"/>
          <w:szCs w:val="24"/>
        </w:rPr>
        <w:t>For example, when at equilibrium, consumer’s consumption (</w:t>
      </w:r>
      <w:proofErr w:type="spellStart"/>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proofErr w:type="spellStart"/>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proofErr w:type="spellStart"/>
      <w:r w:rsidR="00A65A8D" w:rsidRPr="0036474F">
        <w:rPr>
          <w:rFonts w:ascii="Times New Roman" w:hAnsi="Times New Roman" w:cs="Times New Roman"/>
          <w:i/>
          <w:sz w:val="24"/>
          <w:szCs w:val="24"/>
          <w:vertAlign w:val="subscript"/>
        </w:rPr>
        <w:t>ij</w:t>
      </w:r>
      <w:proofErr w:type="spellEnd"/>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proofErr w:type="spellStart"/>
      <w:r w:rsidR="00A65A8D" w:rsidRPr="0036474F">
        <w:rPr>
          <w:rFonts w:ascii="Times New Roman" w:hAnsi="Times New Roman" w:cs="Times New Roman"/>
          <w:sz w:val="24"/>
          <w:szCs w:val="24"/>
          <w:vertAlign w:val="subscript"/>
        </w:rPr>
        <w:t>jj</w:t>
      </w:r>
      <w:proofErr w:type="spellEnd"/>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w:t>
      </w:r>
      <w:proofErr w:type="spellStart"/>
      <w:r w:rsidR="00A65A8D" w:rsidRPr="0036474F">
        <w:rPr>
          <w:rFonts w:ascii="Times New Roman" w:hAnsi="Times New Roman" w:cs="Times New Roman"/>
          <w:sz w:val="24"/>
          <w:szCs w:val="24"/>
        </w:rPr>
        <w:t>invasibility</w:t>
      </w:r>
      <w:proofErr w:type="spellEnd"/>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w:t>
      </w:r>
      <w:r w:rsidR="00A65A8D">
        <w:rPr>
          <w:rFonts w:ascii="Times New Roman" w:hAnsi="Times New Roman" w:cs="Times New Roman"/>
          <w:sz w:val="24"/>
          <w:szCs w:val="24"/>
        </w:rPr>
        <w:t xml:space="preserve"> to calculate ND and </w:t>
      </w:r>
      <w:proofErr w:type="gramStart"/>
      <w:r w:rsidR="00A65A8D">
        <w:rPr>
          <w:rFonts w:ascii="Times New Roman" w:hAnsi="Times New Roman" w:cs="Times New Roman"/>
          <w:sz w:val="24"/>
          <w:szCs w:val="24"/>
        </w:rPr>
        <w:t>RFD, and</w:t>
      </w:r>
      <w:proofErr w:type="gramEnd"/>
      <w:r w:rsidR="00A65A8D">
        <w:rPr>
          <w:rFonts w:ascii="Times New Roman" w:hAnsi="Times New Roman" w:cs="Times New Roman"/>
          <w:sz w:val="24"/>
          <w:szCs w:val="24"/>
        </w:rPr>
        <w:t xml:space="preserve"> assess Chesson’s inequality. </w:t>
      </w:r>
    </w:p>
    <w:p w14:paraId="778EDCD9" w14:textId="6CD2D9F7" w:rsidR="008B7AD5" w:rsidRDefault="008B7AD5" w:rsidP="00715006">
      <w:pPr>
        <w:pStyle w:val="Normal1"/>
        <w:spacing w:line="360" w:lineRule="auto"/>
        <w:rPr>
          <w:ins w:id="221" w:author="Godwin, Casey" w:date="2018-12-04T09:03:00Z"/>
          <w:rFonts w:ascii="Times New Roman" w:hAnsi="Times New Roman" w:cs="Times New Roman"/>
          <w:sz w:val="24"/>
          <w:szCs w:val="24"/>
          <w:lang w:eastAsia="zh-TW"/>
        </w:rPr>
      </w:pPr>
      <w:ins w:id="222" w:author="Godwin, Casey" w:date="2018-12-04T09:03:00Z">
        <w:r>
          <w:rPr>
            <w:rFonts w:ascii="Times New Roman" w:hAnsi="Times New Roman" w:cs="Times New Roman"/>
            <w:sz w:val="24"/>
            <w:szCs w:val="24"/>
            <w:lang w:eastAsia="zh-TW"/>
          </w:rPr>
          <w:t>SUBSECTION HEADING</w:t>
        </w:r>
      </w:ins>
      <w:ins w:id="223" w:author="Godwin, Casey" w:date="2018-12-04T09:04:00Z">
        <w:r>
          <w:rPr>
            <w:rFonts w:ascii="Times New Roman" w:hAnsi="Times New Roman" w:cs="Times New Roman"/>
            <w:sz w:val="24"/>
            <w:szCs w:val="24"/>
            <w:lang w:eastAsia="zh-TW"/>
          </w:rPr>
          <w:t>?</w:t>
        </w:r>
      </w:ins>
      <w:r w:rsidR="00B8330E">
        <w:rPr>
          <w:rFonts w:ascii="Times New Roman" w:hAnsi="Times New Roman" w:cs="Times New Roman"/>
          <w:sz w:val="24"/>
          <w:szCs w:val="24"/>
          <w:lang w:eastAsia="zh-TW"/>
        </w:rPr>
        <w:tab/>
      </w:r>
    </w:p>
    <w:p w14:paraId="0DD340B4" w14:textId="5EFA3C2D" w:rsidR="00942E98" w:rsidRPr="008B7AD5" w:rsidRDefault="00942E98" w:rsidP="00715006">
      <w:pPr>
        <w:pStyle w:val="Normal1"/>
        <w:spacing w:line="360" w:lineRule="auto"/>
        <w:rPr>
          <w:rFonts w:ascii="Times New Roman" w:hAnsi="Times New Roman" w:cs="Times New Roman"/>
          <w:strike/>
          <w:sz w:val="24"/>
          <w:szCs w:val="24"/>
          <w:rPrChange w:id="224" w:author="Godwin, Casey" w:date="2018-12-04T09:10:00Z">
            <w:rPr>
              <w:rFonts w:ascii="Times New Roman" w:hAnsi="Times New Roman" w:cs="Times New Roman"/>
              <w:sz w:val="24"/>
              <w:szCs w:val="24"/>
            </w:rPr>
          </w:rPrChange>
        </w:rPr>
      </w:pPr>
      <w:commentRangeStart w:id="225"/>
      <w:r w:rsidRPr="008B7AD5">
        <w:rPr>
          <w:rFonts w:ascii="Times New Roman" w:hAnsi="Times New Roman" w:cs="Times New Roman"/>
          <w:strike/>
          <w:sz w:val="24"/>
          <w:szCs w:val="24"/>
          <w:rPrChange w:id="226" w:author="Godwin, Casey" w:date="2018-12-04T09:10:00Z">
            <w:rPr>
              <w:rFonts w:ascii="Times New Roman" w:hAnsi="Times New Roman" w:cs="Times New Roman"/>
              <w:sz w:val="24"/>
              <w:szCs w:val="24"/>
            </w:rPr>
          </w:rPrChange>
        </w:rPr>
        <w:t>To conclude this part</w:t>
      </w:r>
      <w:commentRangeEnd w:id="225"/>
      <w:r w:rsidR="008B7AD5" w:rsidRPr="008B7AD5">
        <w:rPr>
          <w:rStyle w:val="CommentReference"/>
          <w:strike/>
          <w:rPrChange w:id="227" w:author="Godwin, Casey" w:date="2018-12-04T09:10:00Z">
            <w:rPr>
              <w:rStyle w:val="CommentReference"/>
            </w:rPr>
          </w:rPrChange>
        </w:rPr>
        <w:commentReference w:id="225"/>
      </w:r>
      <w:r w:rsidRPr="008B7AD5">
        <w:rPr>
          <w:rFonts w:ascii="Times New Roman" w:hAnsi="Times New Roman" w:cs="Times New Roman"/>
          <w:strike/>
          <w:sz w:val="24"/>
          <w:szCs w:val="24"/>
          <w:rPrChange w:id="228" w:author="Godwin, Casey" w:date="2018-12-04T09:10:00Z">
            <w:rPr>
              <w:rFonts w:ascii="Times New Roman" w:hAnsi="Times New Roman" w:cs="Times New Roman"/>
              <w:sz w:val="24"/>
              <w:szCs w:val="24"/>
            </w:rPr>
          </w:rPrChange>
        </w:rPr>
        <w:t>,</w:t>
      </w:r>
      <w:r w:rsidR="00B8330E" w:rsidRPr="008B7AD5">
        <w:rPr>
          <w:rFonts w:ascii="Times New Roman" w:hAnsi="Times New Roman" w:cs="Times New Roman"/>
          <w:strike/>
          <w:sz w:val="24"/>
          <w:szCs w:val="24"/>
          <w:rPrChange w:id="229" w:author="Godwin, Casey" w:date="2018-12-04T09:10:00Z">
            <w:rPr>
              <w:rFonts w:ascii="Times New Roman" w:hAnsi="Times New Roman" w:cs="Times New Roman"/>
              <w:sz w:val="24"/>
              <w:szCs w:val="24"/>
            </w:rPr>
          </w:rPrChange>
        </w:rPr>
        <w:t xml:space="preserve"> we compare these five methods in terms of whether they make the same prediction for coexistence </w:t>
      </w:r>
      <w:r w:rsidRPr="008B7AD5">
        <w:rPr>
          <w:rFonts w:ascii="Times New Roman" w:hAnsi="Times New Roman" w:cs="Times New Roman"/>
          <w:strike/>
          <w:sz w:val="24"/>
          <w:szCs w:val="24"/>
          <w:rPrChange w:id="230" w:author="Godwin, Casey" w:date="2018-12-04T09:10:00Z">
            <w:rPr>
              <w:rFonts w:ascii="Times New Roman" w:hAnsi="Times New Roman" w:cs="Times New Roman"/>
              <w:sz w:val="24"/>
              <w:szCs w:val="24"/>
            </w:rPr>
          </w:rPrChange>
        </w:rPr>
        <w:t>based on the</w:t>
      </w:r>
      <w:r w:rsidR="00B8330E" w:rsidRPr="008B7AD5">
        <w:rPr>
          <w:rFonts w:ascii="Times New Roman" w:hAnsi="Times New Roman" w:cs="Times New Roman"/>
          <w:strike/>
          <w:sz w:val="24"/>
          <w:szCs w:val="24"/>
          <w:rPrChange w:id="231" w:author="Godwin, Casey" w:date="2018-12-04T09:10:00Z">
            <w:rPr>
              <w:rFonts w:ascii="Times New Roman" w:hAnsi="Times New Roman" w:cs="Times New Roman"/>
              <w:sz w:val="24"/>
              <w:szCs w:val="24"/>
            </w:rPr>
          </w:rPrChange>
        </w:rPr>
        <w:t xml:space="preserve"> mutual </w:t>
      </w:r>
      <w:proofErr w:type="spellStart"/>
      <w:r w:rsidR="00B8330E" w:rsidRPr="008B7AD5">
        <w:rPr>
          <w:rFonts w:ascii="Times New Roman" w:hAnsi="Times New Roman" w:cs="Times New Roman"/>
          <w:strike/>
          <w:sz w:val="24"/>
          <w:szCs w:val="24"/>
          <w:rPrChange w:id="232" w:author="Godwin, Casey" w:date="2018-12-04T09:10:00Z">
            <w:rPr>
              <w:rFonts w:ascii="Times New Roman" w:hAnsi="Times New Roman" w:cs="Times New Roman"/>
              <w:sz w:val="24"/>
              <w:szCs w:val="24"/>
            </w:rPr>
          </w:rPrChange>
        </w:rPr>
        <w:t>invasibility</w:t>
      </w:r>
      <w:proofErr w:type="spellEnd"/>
      <w:r w:rsidRPr="008B7AD5">
        <w:rPr>
          <w:rFonts w:ascii="Times New Roman" w:hAnsi="Times New Roman" w:cs="Times New Roman"/>
          <w:strike/>
          <w:sz w:val="24"/>
          <w:szCs w:val="24"/>
          <w:rPrChange w:id="233" w:author="Godwin, Casey" w:date="2018-12-04T09:10:00Z">
            <w:rPr>
              <w:rFonts w:ascii="Times New Roman" w:hAnsi="Times New Roman" w:cs="Times New Roman"/>
              <w:sz w:val="24"/>
              <w:szCs w:val="24"/>
            </w:rPr>
          </w:rPrChange>
        </w:rPr>
        <w:t xml:space="preserve"> criteria</w:t>
      </w:r>
      <w:r w:rsidR="00B8330E" w:rsidRPr="008B7AD5">
        <w:rPr>
          <w:rFonts w:ascii="Times New Roman" w:hAnsi="Times New Roman" w:cs="Times New Roman"/>
          <w:strike/>
          <w:sz w:val="24"/>
          <w:szCs w:val="24"/>
          <w:rPrChange w:id="234" w:author="Godwin, Casey" w:date="2018-12-04T09:10:00Z">
            <w:rPr>
              <w:rFonts w:ascii="Times New Roman" w:hAnsi="Times New Roman" w:cs="Times New Roman"/>
              <w:sz w:val="24"/>
              <w:szCs w:val="24"/>
            </w:rPr>
          </w:rPrChange>
        </w:rPr>
        <w:t xml:space="preserve"> (Table 1).</w:t>
      </w:r>
      <w:r w:rsidRPr="008B7AD5">
        <w:rPr>
          <w:rFonts w:ascii="Times New Roman" w:hAnsi="Times New Roman" w:cs="Times New Roman"/>
          <w:strike/>
          <w:sz w:val="24"/>
          <w:szCs w:val="24"/>
          <w:rPrChange w:id="235" w:author="Godwin, Casey" w:date="2018-12-04T09:10:00Z">
            <w:rPr>
              <w:rFonts w:ascii="Times New Roman" w:hAnsi="Times New Roman" w:cs="Times New Roman"/>
              <w:sz w:val="24"/>
              <w:szCs w:val="24"/>
            </w:rPr>
          </w:rPrChange>
        </w:rPr>
        <w:t xml:space="preserve"> </w:t>
      </w:r>
      <w:r w:rsidR="00614BCB" w:rsidRPr="008B7AD5">
        <w:rPr>
          <w:rFonts w:ascii="Times New Roman" w:hAnsi="Times New Roman" w:cs="Times New Roman"/>
          <w:strike/>
          <w:sz w:val="24"/>
          <w:szCs w:val="24"/>
          <w:lang w:eastAsia="zh-TW"/>
          <w:rPrChange w:id="236" w:author="Godwin, Casey" w:date="2018-12-04T09:10:00Z">
            <w:rPr>
              <w:rFonts w:ascii="Times New Roman" w:hAnsi="Times New Roman" w:cs="Times New Roman"/>
              <w:sz w:val="24"/>
              <w:szCs w:val="24"/>
              <w:lang w:eastAsia="zh-TW"/>
            </w:rPr>
          </w:rPrChange>
        </w:rPr>
        <w:t xml:space="preserve">When comparing the five, </w:t>
      </w:r>
      <w:r w:rsidRPr="008B7AD5">
        <w:rPr>
          <w:rFonts w:ascii="Times New Roman" w:hAnsi="Times New Roman" w:cs="Times New Roman"/>
          <w:strike/>
          <w:sz w:val="24"/>
          <w:szCs w:val="24"/>
          <w:rPrChange w:id="237" w:author="Godwin, Casey" w:date="2018-12-04T09:10:00Z">
            <w:rPr>
              <w:rFonts w:ascii="Times New Roman" w:hAnsi="Times New Roman" w:cs="Times New Roman"/>
              <w:sz w:val="24"/>
              <w:szCs w:val="24"/>
            </w:rPr>
          </w:rPrChange>
        </w:rPr>
        <w:t xml:space="preserve">the negative frequency dependency is the outlier because it </w:t>
      </w:r>
      <w:r w:rsidR="00614BCB" w:rsidRPr="008B7AD5">
        <w:rPr>
          <w:rFonts w:ascii="Times New Roman" w:hAnsi="Times New Roman" w:cs="Times New Roman"/>
          <w:strike/>
          <w:sz w:val="24"/>
          <w:szCs w:val="24"/>
          <w:rPrChange w:id="238" w:author="Godwin, Casey" w:date="2018-12-04T09:10:00Z">
            <w:rPr>
              <w:rFonts w:ascii="Times New Roman" w:hAnsi="Times New Roman" w:cs="Times New Roman"/>
              <w:sz w:val="24"/>
              <w:szCs w:val="24"/>
            </w:rPr>
          </w:rPrChange>
        </w:rPr>
        <w:t xml:space="preserve">does not yield per </w:t>
      </w:r>
      <w:r w:rsidRPr="008B7AD5">
        <w:rPr>
          <w:rFonts w:ascii="Times New Roman" w:hAnsi="Times New Roman" w:cs="Times New Roman"/>
          <w:strike/>
          <w:sz w:val="24"/>
          <w:szCs w:val="24"/>
          <w:rPrChange w:id="239" w:author="Godwin, Casey" w:date="2018-12-04T09:10:00Z">
            <w:rPr>
              <w:rFonts w:ascii="Times New Roman" w:hAnsi="Times New Roman" w:cs="Times New Roman"/>
              <w:sz w:val="24"/>
              <w:szCs w:val="24"/>
            </w:rPr>
          </w:rPrChange>
        </w:rPr>
        <w:t xml:space="preserve">capita interaction coefficients that can be used to obtain ND and RFD. </w:t>
      </w:r>
      <w:moveFromRangeStart w:id="240" w:author="Godwin, Casey" w:date="2018-12-04T09:04:00Z" w:name="move531677605"/>
      <w:moveFrom w:id="241" w:author="Godwin, Casey" w:date="2018-12-04T09:04:00Z">
        <w:r w:rsidRPr="008B7AD5" w:rsidDel="008B7AD5">
          <w:rPr>
            <w:rFonts w:ascii="Times New Roman" w:hAnsi="Times New Roman" w:cs="Times New Roman"/>
            <w:strike/>
            <w:sz w:val="24"/>
            <w:szCs w:val="24"/>
            <w:rPrChange w:id="242" w:author="Godwin, Casey" w:date="2018-12-04T09:10:00Z">
              <w:rPr>
                <w:rFonts w:ascii="Times New Roman" w:hAnsi="Times New Roman" w:cs="Times New Roman"/>
                <w:sz w:val="24"/>
                <w:szCs w:val="24"/>
              </w:rPr>
            </w:rPrChange>
          </w:rPr>
          <w:t xml:space="preserve">Aside from the NFD method, </w:t>
        </w:r>
        <w:r w:rsidR="00757AB5" w:rsidRPr="008B7AD5" w:rsidDel="008B7AD5">
          <w:rPr>
            <w:rFonts w:ascii="Times New Roman" w:hAnsi="Times New Roman" w:cs="Times New Roman"/>
            <w:strike/>
            <w:sz w:val="24"/>
            <w:szCs w:val="24"/>
            <w:lang w:eastAsia="zh-TW"/>
            <w:rPrChange w:id="243" w:author="Godwin, Casey" w:date="2018-12-04T09:10:00Z">
              <w:rPr>
                <w:rFonts w:ascii="Times New Roman" w:hAnsi="Times New Roman" w:cs="Times New Roman"/>
                <w:sz w:val="24"/>
                <w:szCs w:val="24"/>
                <w:lang w:eastAsia="zh-TW"/>
              </w:rPr>
            </w:rPrChange>
          </w:rPr>
          <w:t xml:space="preserve">the other methods can be </w:t>
        </w:r>
        <w:r w:rsidR="00757AB5" w:rsidRPr="008B7AD5" w:rsidDel="008B7AD5">
          <w:rPr>
            <w:rFonts w:ascii="Times New Roman" w:hAnsi="Times New Roman" w:cs="Times New Roman"/>
            <w:strike/>
            <w:sz w:val="24"/>
            <w:szCs w:val="24"/>
            <w:rPrChange w:id="244"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From>
      <w:moveFromRangeEnd w:id="240"/>
      <w:r w:rsidR="00614BCB" w:rsidRPr="008B7AD5">
        <w:rPr>
          <w:rFonts w:ascii="Times New Roman" w:hAnsi="Times New Roman" w:cs="Times New Roman"/>
          <w:strike/>
          <w:sz w:val="24"/>
          <w:szCs w:val="24"/>
          <w:lang w:eastAsia="zh-TW"/>
          <w:rPrChange w:id="245" w:author="Godwin, Casey" w:date="2018-12-04T09:10:00Z">
            <w:rPr>
              <w:rFonts w:ascii="Times New Roman" w:hAnsi="Times New Roman" w:cs="Times New Roman"/>
              <w:sz w:val="24"/>
              <w:szCs w:val="24"/>
              <w:lang w:eastAsia="zh-TW"/>
            </w:rPr>
          </w:rPrChange>
        </w:rPr>
        <w:t>The sign of the NFD slope can be used to predict coexistence and the prediction is the same as the other methods if and only if the negative frequency is linear, i.e. the NFD slope is constant (Supplement 1).</w:t>
      </w:r>
      <w:r w:rsidR="00614BCB" w:rsidRPr="008B7AD5">
        <w:rPr>
          <w:rFonts w:ascii="Times New Roman" w:hAnsi="Times New Roman" w:cs="Times New Roman"/>
          <w:strike/>
          <w:sz w:val="24"/>
          <w:szCs w:val="24"/>
          <w:rPrChange w:id="246" w:author="Godwin, Casey" w:date="2018-12-04T09:10:00Z">
            <w:rPr>
              <w:rFonts w:ascii="Times New Roman" w:hAnsi="Times New Roman" w:cs="Times New Roman"/>
              <w:sz w:val="24"/>
              <w:szCs w:val="24"/>
            </w:rPr>
          </w:rPrChange>
        </w:rPr>
        <w:t xml:space="preserve"> </w:t>
      </w:r>
      <w:moveToRangeStart w:id="247" w:author="Godwin, Casey" w:date="2018-12-04T09:04:00Z" w:name="move531677605"/>
      <w:moveTo w:id="248" w:author="Godwin, Casey" w:date="2018-12-04T09:04:00Z">
        <w:r w:rsidR="008B7AD5" w:rsidRPr="008B7AD5">
          <w:rPr>
            <w:rFonts w:ascii="Times New Roman" w:hAnsi="Times New Roman" w:cs="Times New Roman"/>
            <w:strike/>
            <w:sz w:val="24"/>
            <w:szCs w:val="24"/>
            <w:rPrChange w:id="249" w:author="Godwin, Casey" w:date="2018-12-04T09:10:00Z">
              <w:rPr>
                <w:rFonts w:ascii="Times New Roman" w:hAnsi="Times New Roman" w:cs="Times New Roman"/>
                <w:sz w:val="24"/>
                <w:szCs w:val="24"/>
              </w:rPr>
            </w:rPrChange>
          </w:rPr>
          <w:t xml:space="preserve">Aside from the NFD method, </w:t>
        </w:r>
        <w:r w:rsidR="008B7AD5" w:rsidRPr="008B7AD5">
          <w:rPr>
            <w:rFonts w:ascii="Times New Roman" w:hAnsi="Times New Roman" w:cs="Times New Roman"/>
            <w:strike/>
            <w:sz w:val="24"/>
            <w:szCs w:val="24"/>
            <w:lang w:eastAsia="zh-TW"/>
            <w:rPrChange w:id="250" w:author="Godwin, Casey" w:date="2018-12-04T09:10:00Z">
              <w:rPr>
                <w:rFonts w:ascii="Times New Roman" w:hAnsi="Times New Roman" w:cs="Times New Roman"/>
                <w:sz w:val="24"/>
                <w:szCs w:val="24"/>
                <w:lang w:eastAsia="zh-TW"/>
              </w:rPr>
            </w:rPrChange>
          </w:rPr>
          <w:t xml:space="preserve">the other methods can be </w:t>
        </w:r>
        <w:r w:rsidR="008B7AD5" w:rsidRPr="008B7AD5">
          <w:rPr>
            <w:rFonts w:ascii="Times New Roman" w:hAnsi="Times New Roman" w:cs="Times New Roman"/>
            <w:strike/>
            <w:sz w:val="24"/>
            <w:szCs w:val="24"/>
            <w:rPrChange w:id="251"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To>
      <w:moveToRangeEnd w:id="247"/>
      <w:r w:rsidR="00614BCB" w:rsidRPr="008B7AD5">
        <w:rPr>
          <w:rFonts w:ascii="Times New Roman" w:hAnsi="Times New Roman" w:cs="Times New Roman"/>
          <w:strike/>
          <w:sz w:val="24"/>
          <w:szCs w:val="24"/>
          <w:rPrChange w:id="252" w:author="Godwin, Casey" w:date="2018-12-04T09:10:00Z">
            <w:rPr>
              <w:rFonts w:ascii="Times New Roman" w:hAnsi="Times New Roman" w:cs="Times New Roman"/>
              <w:sz w:val="24"/>
              <w:szCs w:val="24"/>
            </w:rPr>
          </w:rPrChange>
        </w:rPr>
        <w:t xml:space="preserve">Other then NFD, the other four methods are qualitatively the same when predicting species coexistence as they are all developed based on the mutual </w:t>
      </w:r>
      <w:proofErr w:type="spellStart"/>
      <w:r w:rsidR="00614BCB" w:rsidRPr="008B7AD5">
        <w:rPr>
          <w:rFonts w:ascii="Times New Roman" w:hAnsi="Times New Roman" w:cs="Times New Roman"/>
          <w:strike/>
          <w:sz w:val="24"/>
          <w:szCs w:val="24"/>
          <w:rPrChange w:id="253" w:author="Godwin, Casey" w:date="2018-12-04T09:10:00Z">
            <w:rPr>
              <w:rFonts w:ascii="Times New Roman" w:hAnsi="Times New Roman" w:cs="Times New Roman"/>
              <w:sz w:val="24"/>
              <w:szCs w:val="24"/>
            </w:rPr>
          </w:rPrChange>
        </w:rPr>
        <w:t>invasibility</w:t>
      </w:r>
      <w:proofErr w:type="spellEnd"/>
      <w:r w:rsidR="00614BCB" w:rsidRPr="008B7AD5">
        <w:rPr>
          <w:rFonts w:ascii="Times New Roman" w:hAnsi="Times New Roman" w:cs="Times New Roman"/>
          <w:strike/>
          <w:sz w:val="24"/>
          <w:szCs w:val="24"/>
          <w:rPrChange w:id="254" w:author="Godwin, Casey" w:date="2018-12-04T09:10:00Z">
            <w:rPr>
              <w:rFonts w:ascii="Times New Roman" w:hAnsi="Times New Roman" w:cs="Times New Roman"/>
              <w:sz w:val="24"/>
              <w:szCs w:val="24"/>
            </w:rPr>
          </w:rPrChange>
        </w:rPr>
        <w:t xml:space="preserve"> criteria and have the same algebra to calculate ND</w:t>
      </w:r>
      <w:r w:rsidR="00614BCB" w:rsidRPr="008B7AD5">
        <w:rPr>
          <w:rFonts w:ascii="Times New Roman" w:hAnsi="Times New Roman" w:cs="Times New Roman"/>
          <w:strike/>
          <w:sz w:val="24"/>
          <w:szCs w:val="24"/>
          <w:lang w:eastAsia="zh-TW"/>
          <w:rPrChange w:id="255" w:author="Godwin, Casey" w:date="2018-12-04T09:10:00Z">
            <w:rPr>
              <w:rFonts w:ascii="Times New Roman" w:hAnsi="Times New Roman" w:cs="Times New Roman"/>
              <w:sz w:val="24"/>
              <w:szCs w:val="24"/>
              <w:lang w:eastAsia="zh-TW"/>
            </w:rPr>
          </w:rPrChange>
        </w:rPr>
        <w:t xml:space="preserve"> and RFD and to predict coexistence. </w:t>
      </w:r>
    </w:p>
    <w:p w14:paraId="785C506D" w14:textId="7DFCB5DC" w:rsidR="00942E98" w:rsidRPr="00B8330E" w:rsidRDefault="008B7AD5" w:rsidP="00715006">
      <w:pPr>
        <w:pStyle w:val="Normal1"/>
        <w:spacing w:line="360" w:lineRule="auto"/>
        <w:rPr>
          <w:rFonts w:ascii="Times New Roman" w:hAnsi="Times New Roman" w:cs="Times New Roman"/>
          <w:sz w:val="24"/>
          <w:szCs w:val="24"/>
          <w:lang w:eastAsia="zh-TW"/>
        </w:rPr>
      </w:pPr>
      <w:ins w:id="256" w:author="Godwin, Casey" w:date="2018-12-04T09:06:00Z">
        <w:r w:rsidRPr="00B7161D">
          <w:rPr>
            <w:rFonts w:ascii="Times New Roman" w:hAnsi="Times New Roman" w:cs="Times New Roman"/>
            <w:sz w:val="24"/>
            <w:szCs w:val="24"/>
            <w:highlight w:val="yellow"/>
            <w:lang w:eastAsia="zh-TW"/>
            <w:rPrChange w:id="257" w:author="Godwin, Casey" w:date="2018-12-04T11:16:00Z">
              <w:rPr>
                <w:rFonts w:ascii="Times New Roman" w:hAnsi="Times New Roman" w:cs="Times New Roman"/>
                <w:sz w:val="24"/>
                <w:szCs w:val="24"/>
                <w:lang w:eastAsia="zh-TW"/>
              </w:rPr>
            </w:rPrChange>
          </w:rPr>
          <w:t xml:space="preserve">We showed that with the exceptions </w:t>
        </w:r>
        <w:r w:rsidRPr="00B7161D">
          <w:rPr>
            <w:rFonts w:ascii="Times New Roman" w:hAnsi="Times New Roman" w:cs="Times New Roman"/>
            <w:sz w:val="24"/>
            <w:szCs w:val="24"/>
            <w:highlight w:val="yellow"/>
            <w:rPrChange w:id="258" w:author="Godwin, Casey" w:date="2018-12-04T11:16:00Z">
              <w:rPr>
                <w:rFonts w:ascii="Times New Roman" w:hAnsi="Times New Roman" w:cs="Times New Roman"/>
                <w:sz w:val="24"/>
                <w:szCs w:val="24"/>
              </w:rPr>
            </w:rPrChange>
          </w:rPr>
          <w:t xml:space="preserve">of the NFD method, the other four methods </w:t>
        </w:r>
      </w:ins>
      <w:ins w:id="259" w:author="Godwin, Casey" w:date="2018-12-04T09:07:00Z">
        <w:r w:rsidRPr="00B7161D">
          <w:rPr>
            <w:rFonts w:ascii="Times New Roman" w:hAnsi="Times New Roman" w:cs="Times New Roman"/>
            <w:sz w:val="24"/>
            <w:szCs w:val="24"/>
            <w:highlight w:val="yellow"/>
            <w:rPrChange w:id="260" w:author="Godwin, Casey" w:date="2018-12-04T11:16:00Z">
              <w:rPr>
                <w:rFonts w:ascii="Times New Roman" w:hAnsi="Times New Roman" w:cs="Times New Roman"/>
                <w:sz w:val="24"/>
                <w:szCs w:val="24"/>
              </w:rPr>
            </w:rPrChange>
          </w:rPr>
          <w:t>can be reduced to the same algebra to calculate ND</w:t>
        </w:r>
        <w:r w:rsidRPr="00B7161D">
          <w:rPr>
            <w:rFonts w:ascii="Times New Roman" w:hAnsi="Times New Roman" w:cs="Times New Roman"/>
            <w:sz w:val="24"/>
            <w:szCs w:val="24"/>
            <w:highlight w:val="yellow"/>
            <w:lang w:eastAsia="zh-TW"/>
            <w:rPrChange w:id="261" w:author="Godwin, Casey" w:date="2018-12-04T11:16:00Z">
              <w:rPr>
                <w:rFonts w:ascii="Times New Roman" w:hAnsi="Times New Roman" w:cs="Times New Roman"/>
                <w:sz w:val="24"/>
                <w:szCs w:val="24"/>
                <w:lang w:eastAsia="zh-TW"/>
              </w:rPr>
            </w:rPrChange>
          </w:rPr>
          <w:t xml:space="preserve"> and RFD and give </w:t>
        </w:r>
      </w:ins>
      <w:ins w:id="262" w:author="Godwin, Casey" w:date="2018-12-04T09:06:00Z">
        <w:r w:rsidRPr="00B7161D">
          <w:rPr>
            <w:rFonts w:ascii="Times New Roman" w:hAnsi="Times New Roman" w:cs="Times New Roman"/>
            <w:sz w:val="24"/>
            <w:szCs w:val="24"/>
            <w:highlight w:val="yellow"/>
            <w:rPrChange w:id="263" w:author="Godwin, Casey" w:date="2018-12-04T11:16:00Z">
              <w:rPr>
                <w:rFonts w:ascii="Times New Roman" w:hAnsi="Times New Roman" w:cs="Times New Roman"/>
                <w:sz w:val="24"/>
                <w:szCs w:val="24"/>
              </w:rPr>
            </w:rPrChange>
          </w:rPr>
          <w:t xml:space="preserve">qualitatively the same </w:t>
        </w:r>
        <w:r w:rsidRPr="00B7161D">
          <w:rPr>
            <w:rFonts w:ascii="Times New Roman" w:hAnsi="Times New Roman" w:cs="Times New Roman"/>
            <w:sz w:val="24"/>
            <w:szCs w:val="24"/>
            <w:highlight w:val="yellow"/>
            <w:lang w:eastAsia="zh-TW"/>
            <w:rPrChange w:id="264" w:author="Godwin, Casey" w:date="2018-12-04T11:16:00Z">
              <w:rPr>
                <w:rFonts w:ascii="Times New Roman" w:hAnsi="Times New Roman" w:cs="Times New Roman"/>
                <w:sz w:val="24"/>
                <w:szCs w:val="24"/>
                <w:lang w:eastAsia="zh-TW"/>
              </w:rPr>
            </w:rPrChange>
          </w:rPr>
          <w:t>predict</w:t>
        </w:r>
      </w:ins>
      <w:ins w:id="265" w:author="Godwin, Casey" w:date="2018-12-04T09:07:00Z">
        <w:r w:rsidRPr="00B7161D">
          <w:rPr>
            <w:rFonts w:ascii="Times New Roman" w:hAnsi="Times New Roman" w:cs="Times New Roman"/>
            <w:sz w:val="24"/>
            <w:szCs w:val="24"/>
            <w:highlight w:val="yellow"/>
            <w:lang w:eastAsia="zh-TW"/>
            <w:rPrChange w:id="266" w:author="Godwin, Casey" w:date="2018-12-04T11:16:00Z">
              <w:rPr>
                <w:rFonts w:ascii="Times New Roman" w:hAnsi="Times New Roman" w:cs="Times New Roman"/>
                <w:sz w:val="24"/>
                <w:szCs w:val="24"/>
                <w:lang w:eastAsia="zh-TW"/>
              </w:rPr>
            </w:rPrChange>
          </w:rPr>
          <w:t>ions</w:t>
        </w:r>
      </w:ins>
      <w:ins w:id="267" w:author="Godwin, Casey" w:date="2018-12-04T09:08:00Z">
        <w:r w:rsidRPr="00B7161D">
          <w:rPr>
            <w:rFonts w:ascii="Times New Roman" w:hAnsi="Times New Roman" w:cs="Times New Roman"/>
            <w:sz w:val="24"/>
            <w:szCs w:val="24"/>
            <w:highlight w:val="yellow"/>
            <w:lang w:eastAsia="zh-TW"/>
            <w:rPrChange w:id="268" w:author="Godwin, Casey" w:date="2018-12-04T11:16:00Z">
              <w:rPr>
                <w:rFonts w:ascii="Times New Roman" w:hAnsi="Times New Roman" w:cs="Times New Roman"/>
                <w:sz w:val="24"/>
                <w:szCs w:val="24"/>
                <w:lang w:eastAsia="zh-TW"/>
              </w:rPr>
            </w:rPrChange>
          </w:rPr>
          <w:t xml:space="preserve"> for</w:t>
        </w:r>
      </w:ins>
      <w:ins w:id="269" w:author="Godwin, Casey" w:date="2018-12-04T09:06:00Z">
        <w:r w:rsidRPr="00B7161D">
          <w:rPr>
            <w:rFonts w:ascii="Times New Roman" w:hAnsi="Times New Roman" w:cs="Times New Roman"/>
            <w:sz w:val="24"/>
            <w:szCs w:val="24"/>
            <w:highlight w:val="yellow"/>
            <w:lang w:eastAsia="zh-TW"/>
            <w:rPrChange w:id="270" w:author="Godwin, Casey" w:date="2018-12-04T11:16:00Z">
              <w:rPr>
                <w:rFonts w:ascii="Times New Roman" w:hAnsi="Times New Roman" w:cs="Times New Roman"/>
                <w:sz w:val="24"/>
                <w:szCs w:val="24"/>
                <w:lang w:eastAsia="zh-TW"/>
              </w:rPr>
            </w:rPrChange>
          </w:rPr>
          <w:t xml:space="preserve"> </w:t>
        </w:r>
        <w:commentRangeStart w:id="271"/>
        <w:r w:rsidRPr="00B7161D">
          <w:rPr>
            <w:rFonts w:ascii="Times New Roman" w:hAnsi="Times New Roman" w:cs="Times New Roman"/>
            <w:sz w:val="24"/>
            <w:szCs w:val="24"/>
            <w:highlight w:val="yellow"/>
            <w:lang w:eastAsia="zh-TW"/>
            <w:rPrChange w:id="272" w:author="Godwin, Casey" w:date="2018-12-04T11:16:00Z">
              <w:rPr>
                <w:rFonts w:ascii="Times New Roman" w:hAnsi="Times New Roman" w:cs="Times New Roman"/>
                <w:sz w:val="24"/>
                <w:szCs w:val="24"/>
                <w:lang w:eastAsia="zh-TW"/>
              </w:rPr>
            </w:rPrChange>
          </w:rPr>
          <w:t>coexistence</w:t>
        </w:r>
      </w:ins>
      <w:commentRangeEnd w:id="271"/>
      <w:ins w:id="273" w:author="Godwin, Casey" w:date="2018-12-04T11:16:00Z">
        <w:r w:rsidR="00B7161D">
          <w:rPr>
            <w:rStyle w:val="CommentReference"/>
          </w:rPr>
          <w:commentReference w:id="271"/>
        </w:r>
      </w:ins>
      <w:ins w:id="274" w:author="Godwin, Casey" w:date="2018-12-04T09:06:00Z">
        <w:r>
          <w:rPr>
            <w:rFonts w:ascii="Times New Roman" w:hAnsi="Times New Roman" w:cs="Times New Roman" w:hint="eastAsia"/>
            <w:sz w:val="24"/>
            <w:szCs w:val="24"/>
            <w:lang w:eastAsia="zh-TW"/>
          </w:rPr>
          <w:t>.</w:t>
        </w:r>
      </w:ins>
      <w:ins w:id="275" w:author="Godwin, Casey" w:date="2018-12-04T09:08:00Z">
        <w:r>
          <w:rPr>
            <w:rFonts w:ascii="Times New Roman" w:hAnsi="Times New Roman" w:cs="Times New Roman"/>
            <w:sz w:val="24"/>
            <w:szCs w:val="24"/>
            <w:lang w:eastAsia="zh-TW"/>
          </w:rPr>
          <w:t xml:space="preserve"> While we show that the NFD method can accurately predict m</w:t>
        </w:r>
      </w:ins>
      <w:ins w:id="276" w:author="Godwin, Casey" w:date="2018-12-04T09:09:00Z">
        <w:r>
          <w:rPr>
            <w:rFonts w:ascii="Times New Roman" w:hAnsi="Times New Roman" w:cs="Times New Roman"/>
            <w:sz w:val="24"/>
            <w:szCs w:val="24"/>
            <w:lang w:eastAsia="zh-TW"/>
          </w:rPr>
          <w:t xml:space="preserve">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consistent with MCT, the fact that this method does not give estimates of ND and RFD limits the comparisons that can be made to the other methods. </w:t>
        </w:r>
      </w:ins>
      <w:r w:rsidR="00E60BEA">
        <w:rPr>
          <w:rFonts w:ascii="Times New Roman" w:hAnsi="Times New Roman" w:cs="Times New Roman"/>
          <w:sz w:val="24"/>
          <w:szCs w:val="24"/>
          <w:lang w:eastAsia="zh-TW"/>
        </w:rPr>
        <w:t xml:space="preserve"> </w:t>
      </w:r>
      <w:bookmarkStart w:id="277" w:name="_GoBack"/>
      <w:bookmarkEnd w:id="277"/>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4482C55A" w:rsidR="00C74BC9" w:rsidRDefault="000657D1" w:rsidP="00A31E3A">
      <w:pPr>
        <w:pStyle w:val="Normal1"/>
        <w:spacing w:line="360" w:lineRule="auto"/>
        <w:ind w:firstLine="360"/>
        <w:rPr>
          <w:ins w:id="278" w:author="Godwin, Casey" w:date="2018-12-04T09:12:00Z"/>
          <w:rFonts w:ascii="Times New Roman" w:hAnsi="Times New Roman" w:cs="Times New Roman"/>
          <w:sz w:val="24"/>
          <w:szCs w:val="24"/>
        </w:rPr>
      </w:pPr>
      <w:commentRangeStart w:id="279"/>
      <w:r>
        <w:rPr>
          <w:rFonts w:ascii="Times New Roman" w:hAnsi="Times New Roman" w:cs="Times New Roman"/>
          <w:sz w:val="24"/>
          <w:szCs w:val="24"/>
        </w:rPr>
        <w:t>I</w:t>
      </w:r>
      <w:commentRangeEnd w:id="279"/>
      <w:r w:rsidR="008B7AD5">
        <w:rPr>
          <w:rStyle w:val="CommentReference"/>
        </w:rPr>
        <w:commentReference w:id="279"/>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del w:id="280" w:author="Godwin, Casey" w:date="2018-12-04T09:10:00Z">
        <w:r w:rsidR="00794E37" w:rsidRPr="00B0403D" w:rsidDel="008B7AD5">
          <w:rPr>
            <w:rFonts w:ascii="Times New Roman" w:hAnsi="Times New Roman" w:cs="Times New Roman"/>
            <w:sz w:val="24"/>
            <w:szCs w:val="24"/>
          </w:rPr>
          <w:delText xml:space="preserve">Having summarized each method and its principles of operation, an empiricist is left to determine which method(s) are most appropriate for their study system, experimental approach, and goals. </w:delText>
        </w:r>
      </w:del>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del w:id="281" w:author="Godwin, Casey" w:date="2018-12-04T09:11:00Z">
        <w:r w:rsidR="007829B1" w:rsidDel="008B7AD5">
          <w:rPr>
            <w:rFonts w:ascii="Times New Roman" w:hAnsi="Times New Roman" w:cs="Times New Roman"/>
            <w:sz w:val="24"/>
            <w:szCs w:val="24"/>
          </w:rPr>
          <w:delText xml:space="preserve">Following </w:delText>
        </w:r>
      </w:del>
      <w:del w:id="282" w:author="Godwin, Casey" w:date="2018-12-04T09:10:00Z">
        <w:r w:rsidR="007829B1" w:rsidDel="008B7AD5">
          <w:rPr>
            <w:rFonts w:ascii="Times New Roman" w:hAnsi="Times New Roman" w:cs="Times New Roman"/>
            <w:sz w:val="24"/>
            <w:szCs w:val="24"/>
          </w:rPr>
          <w:delText>these bifurcations</w:delText>
        </w:r>
      </w:del>
      <w:del w:id="283" w:author="Godwin, Casey" w:date="2018-12-04T09:11:00Z">
        <w:r w:rsidR="007829B1" w:rsidDel="008B7AD5">
          <w:rPr>
            <w:rFonts w:ascii="Times New Roman" w:hAnsi="Times New Roman" w:cs="Times New Roman"/>
            <w:sz w:val="24"/>
            <w:szCs w:val="24"/>
          </w:rPr>
          <w:delText xml:space="preserve"> should enable</w:delText>
        </w:r>
        <w:r w:rsidR="007829B1" w:rsidRPr="00B0403D" w:rsidDel="008B7AD5">
          <w:rPr>
            <w:rFonts w:ascii="Times New Roman" w:hAnsi="Times New Roman" w:cs="Times New Roman"/>
            <w:sz w:val="24"/>
            <w:szCs w:val="24"/>
          </w:rPr>
          <w:delText xml:space="preserve"> an empiricist to identify the method that is most appropriate. </w:delText>
        </w:r>
      </w:del>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w:t>
      </w:r>
      <w:commentRangeStart w:id="284"/>
      <w:r w:rsidR="007829B1">
        <w:rPr>
          <w:rFonts w:ascii="Times New Roman" w:hAnsi="Times New Roman" w:cs="Times New Roman"/>
          <w:sz w:val="24"/>
          <w:szCs w:val="24"/>
        </w:rPr>
        <w:t xml:space="preserve">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 xml:space="preserve">resource ratio model using previously published data. </w:t>
      </w:r>
      <w:commentRangeEnd w:id="284"/>
      <w:r w:rsidR="008B7AD5">
        <w:rPr>
          <w:rStyle w:val="CommentReference"/>
        </w:rPr>
        <w:commentReference w:id="284"/>
      </w:r>
      <w:r w:rsidR="007829B1">
        <w:rPr>
          <w:rFonts w:ascii="Times New Roman" w:hAnsi="Times New Roman" w:cs="Times New Roman"/>
          <w:sz w:val="24"/>
          <w:szCs w:val="24"/>
        </w:rPr>
        <w:t>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4D2DA42D" w:rsidR="008B7AD5" w:rsidRPr="00AA6B7B" w:rsidRDefault="00AA6B7B" w:rsidP="00A31E3A">
      <w:pPr>
        <w:pStyle w:val="Normal1"/>
        <w:spacing w:line="360" w:lineRule="auto"/>
        <w:ind w:firstLine="360"/>
        <w:rPr>
          <w:rFonts w:ascii="Times New Roman" w:hAnsi="Times New Roman" w:cs="Times New Roman"/>
          <w:sz w:val="24"/>
          <w:szCs w:val="24"/>
          <w:u w:val="single"/>
          <w:rPrChange w:id="285" w:author="Godwin, Casey" w:date="2018-12-04T09:12:00Z">
            <w:rPr>
              <w:rFonts w:ascii="Times New Roman" w:hAnsi="Times New Roman" w:cs="Times New Roman"/>
              <w:sz w:val="24"/>
              <w:szCs w:val="24"/>
            </w:rPr>
          </w:rPrChange>
        </w:rPr>
      </w:pPr>
      <w:ins w:id="286" w:author="Godwin, Casey" w:date="2018-12-04T09:12:00Z">
        <w:r w:rsidRPr="00AA6B7B">
          <w:rPr>
            <w:rFonts w:ascii="Times New Roman" w:hAnsi="Times New Roman" w:cs="Times New Roman"/>
            <w:sz w:val="24"/>
            <w:szCs w:val="24"/>
            <w:u w:val="single"/>
            <w:rPrChange w:id="287" w:author="Godwin, Casey" w:date="2018-12-04T09:12:00Z">
              <w:rPr>
                <w:rFonts w:ascii="Times New Roman" w:hAnsi="Times New Roman" w:cs="Times New Roman"/>
                <w:sz w:val="24"/>
                <w:szCs w:val="24"/>
              </w:rPr>
            </w:rPrChange>
          </w:rPr>
          <w:t>How to decide which method to use</w:t>
        </w:r>
      </w:ins>
    </w:p>
    <w:p w14:paraId="6E0FE5CD" w14:textId="59B71ABA" w:rsidR="00726870" w:rsidRDefault="00AA6B7B" w:rsidP="00CD3B2F">
      <w:pPr>
        <w:pStyle w:val="Normal1"/>
        <w:spacing w:line="360" w:lineRule="auto"/>
        <w:ind w:firstLine="360"/>
        <w:rPr>
          <w:rFonts w:ascii="Times New Roman" w:hAnsi="Times New Roman" w:cs="Times New Roman"/>
          <w:sz w:val="24"/>
          <w:szCs w:val="24"/>
        </w:rPr>
      </w:pPr>
      <w:ins w:id="288" w:author="Godwin, Casey" w:date="2018-12-04T09:14:00Z">
        <w:r>
          <w:rPr>
            <w:rFonts w:ascii="Times New Roman" w:hAnsi="Times New Roman" w:cs="Times New Roman"/>
            <w:sz w:val="24"/>
            <w:szCs w:val="24"/>
          </w:rPr>
          <w:t>The first</w:t>
        </w:r>
      </w:ins>
      <w:del w:id="289" w:author="Godwin, Casey" w:date="2018-12-04T09:14:00Z">
        <w:r w:rsidR="007829B1" w:rsidDel="00AA6B7B">
          <w:rPr>
            <w:rFonts w:ascii="Times New Roman" w:hAnsi="Times New Roman" w:cs="Times New Roman"/>
            <w:sz w:val="24"/>
            <w:szCs w:val="24"/>
          </w:rPr>
          <w:delText xml:space="preserve">In </w:delText>
        </w:r>
      </w:del>
      <w:del w:id="290" w:author="Godwin, Casey" w:date="2018-12-04T09:17:00Z">
        <w:r w:rsidR="007829B1" w:rsidDel="00AA6B7B">
          <w:rPr>
            <w:rFonts w:ascii="Times New Roman" w:hAnsi="Times New Roman" w:cs="Times New Roman"/>
            <w:sz w:val="24"/>
            <w:szCs w:val="24"/>
          </w:rPr>
          <w:delText>the</w:delText>
        </w:r>
      </w:del>
      <w:r w:rsidR="007829B1">
        <w:rPr>
          <w:rFonts w:ascii="Times New Roman" w:hAnsi="Times New Roman" w:cs="Times New Roman"/>
          <w:sz w:val="24"/>
          <w:szCs w:val="24"/>
        </w:rPr>
        <w:t xml:space="preserve"> </w:t>
      </w:r>
      <w:del w:id="291" w:author="Godwin, Casey" w:date="2018-12-04T09:17:00Z">
        <w:r w:rsidR="007829B1" w:rsidDel="00AA6B7B">
          <w:rPr>
            <w:rFonts w:ascii="Times New Roman" w:hAnsi="Times New Roman" w:cs="Times New Roman"/>
            <w:sz w:val="24"/>
            <w:szCs w:val="24"/>
          </w:rPr>
          <w:delText>‘</w:delText>
        </w:r>
      </w:del>
      <w:ins w:id="292" w:author="Godwin, Casey" w:date="2018-12-04T09:17:00Z">
        <w:r>
          <w:rPr>
            <w:rFonts w:ascii="Times New Roman" w:hAnsi="Times New Roman" w:cs="Times New Roman"/>
            <w:sz w:val="24"/>
            <w:szCs w:val="24"/>
          </w:rPr>
          <w:t>d</w:t>
        </w:r>
      </w:ins>
      <w:del w:id="293" w:author="Godwin, Casey" w:date="2018-12-04T09:17:00Z">
        <w:r w:rsidR="007829B1" w:rsidDel="00AA6B7B">
          <w:rPr>
            <w:rFonts w:ascii="Times New Roman" w:hAnsi="Times New Roman" w:cs="Times New Roman"/>
            <w:sz w:val="24"/>
            <w:szCs w:val="24"/>
          </w:rPr>
          <w:delText>D</w:delText>
        </w:r>
      </w:del>
      <w:r w:rsidR="007829B1">
        <w:rPr>
          <w:rFonts w:ascii="Times New Roman" w:hAnsi="Times New Roman" w:cs="Times New Roman"/>
          <w:sz w:val="24"/>
          <w:szCs w:val="24"/>
        </w:rPr>
        <w:t xml:space="preserve">ecision </w:t>
      </w:r>
      <w:ins w:id="294" w:author="Godwin, Casey" w:date="2018-12-04T09:17:00Z">
        <w:r>
          <w:rPr>
            <w:rFonts w:ascii="Times New Roman" w:hAnsi="Times New Roman" w:cs="Times New Roman"/>
            <w:sz w:val="24"/>
            <w:szCs w:val="24"/>
          </w:rPr>
          <w:t>s</w:t>
        </w:r>
      </w:ins>
      <w:del w:id="295"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tep</w:t>
      </w:r>
      <w:del w:id="296"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 xml:space="preserve"> </w:t>
      </w:r>
      <w:del w:id="297" w:author="Godwin, Casey" w:date="2018-12-04T09:14:00Z">
        <w:r w:rsidR="007829B1" w:rsidDel="00AA6B7B">
          <w:rPr>
            <w:rFonts w:ascii="Times New Roman" w:hAnsi="Times New Roman" w:cs="Times New Roman"/>
            <w:sz w:val="24"/>
            <w:szCs w:val="24"/>
          </w:rPr>
          <w:delText>section, w</w:delText>
        </w:r>
        <w:r w:rsidR="00715006" w:rsidDel="00AA6B7B">
          <w:rPr>
            <w:rFonts w:ascii="Times New Roman" w:hAnsi="Times New Roman" w:cs="Times New Roman"/>
            <w:sz w:val="24"/>
            <w:szCs w:val="24"/>
          </w:rPr>
          <w:delText xml:space="preserve">e first </w:delText>
        </w:r>
      </w:del>
      <w:r w:rsidR="00715006">
        <w:rPr>
          <w:rFonts w:ascii="Times New Roman" w:hAnsi="Times New Roman" w:cs="Times New Roman"/>
          <w:sz w:val="24"/>
          <w:szCs w:val="24"/>
        </w:rPr>
        <w:t>isolate</w:t>
      </w:r>
      <w:ins w:id="298" w:author="Godwin, Casey" w:date="2018-12-04T09:14:00Z">
        <w:r>
          <w:rPr>
            <w:rFonts w:ascii="Times New Roman" w:hAnsi="Times New Roman" w:cs="Times New Roman"/>
            <w:sz w:val="24"/>
            <w:szCs w:val="24"/>
          </w:rPr>
          <w:t>s</w:t>
        </w:r>
      </w:ins>
      <w:r w:rsidR="00715006">
        <w:rPr>
          <w:rFonts w:ascii="Times New Roman" w:hAnsi="Times New Roman" w:cs="Times New Roman"/>
          <w:sz w:val="24"/>
          <w:szCs w:val="24"/>
        </w:rPr>
        <w:t xml:space="preserve"> the negative frequency dependenc</w:t>
      </w:r>
      <w:ins w:id="299" w:author="Godwin, Casey" w:date="2018-12-04T09:15:00Z">
        <w:r>
          <w:rPr>
            <w:rFonts w:ascii="Times New Roman" w:hAnsi="Times New Roman" w:cs="Times New Roman"/>
            <w:sz w:val="24"/>
            <w:szCs w:val="24"/>
          </w:rPr>
          <w:t>e</w:t>
        </w:r>
      </w:ins>
      <w:del w:id="300" w:author="Godwin, Casey" w:date="2018-12-04T09:15:00Z">
        <w:r w:rsidR="00715006" w:rsidDel="00AA6B7B">
          <w:rPr>
            <w:rFonts w:ascii="Times New Roman" w:hAnsi="Times New Roman" w:cs="Times New Roman"/>
            <w:sz w:val="24"/>
            <w:szCs w:val="24"/>
          </w:rPr>
          <w:delText>y</w:delText>
        </w:r>
      </w:del>
      <w:r w:rsidR="00715006">
        <w:rPr>
          <w:rFonts w:ascii="Times New Roman" w:hAnsi="Times New Roman" w:cs="Times New Roman"/>
          <w:sz w:val="24"/>
          <w:szCs w:val="24"/>
        </w:rPr>
        <w:t xml:space="preserve"> method </w:t>
      </w:r>
      <w:ins w:id="301" w:author="Godwin, Casey" w:date="2018-12-04T09:14:00Z">
        <w:r>
          <w:rPr>
            <w:rFonts w:ascii="Times New Roman" w:hAnsi="Times New Roman" w:cs="Times New Roman"/>
            <w:sz w:val="24"/>
            <w:szCs w:val="24"/>
          </w:rPr>
          <w:t xml:space="preserve">from the others. While NFD can accurately determine </w:t>
        </w:r>
      </w:ins>
      <w:ins w:id="302" w:author="Godwin, Casey" w:date="2018-12-04T09:15:00Z">
        <w:r>
          <w:rPr>
            <w:rFonts w:ascii="Times New Roman" w:hAnsi="Times New Roman" w:cs="Times New Roman"/>
            <w:sz w:val="24"/>
            <w:szCs w:val="24"/>
          </w:rPr>
          <w:t>mutual</w:t>
        </w:r>
      </w:ins>
      <w:ins w:id="303" w:author="Godwin, Casey" w:date="2018-12-04T09:14:00Z">
        <w:r>
          <w:rPr>
            <w:rFonts w:ascii="Times New Roman" w:hAnsi="Times New Roman" w:cs="Times New Roman"/>
            <w:sz w:val="24"/>
            <w:szCs w:val="24"/>
          </w:rPr>
          <w:t xml:space="preserve">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w:t>
        </w:r>
      </w:ins>
      <w:del w:id="304" w:author="Godwin, Casey" w:date="2018-12-04T09:15:00Z">
        <w:r w:rsidR="00715006" w:rsidDel="00AA6B7B">
          <w:rPr>
            <w:rFonts w:ascii="Times New Roman" w:hAnsi="Times New Roman" w:cs="Times New Roman"/>
            <w:sz w:val="24"/>
            <w:szCs w:val="24"/>
          </w:rPr>
          <w:delText>out because</w:delText>
        </w:r>
      </w:del>
      <w:del w:id="305" w:author="Godwin, Casey" w:date="2018-12-04T09:13:00Z">
        <w:r w:rsidR="007F61CF" w:rsidDel="00AA6B7B">
          <w:rPr>
            <w:rFonts w:ascii="Times New Roman" w:hAnsi="Times New Roman" w:cs="Times New Roman"/>
            <w:sz w:val="24"/>
            <w:szCs w:val="24"/>
          </w:rPr>
          <w:delText>, which it can accurately predict mutual invasibility under certain constraints,</w:delText>
        </w:r>
      </w:del>
      <w:del w:id="306" w:author="Godwin, Casey" w:date="2018-12-04T09:15:00Z">
        <w:r w:rsidR="007F61CF" w:rsidDel="00AA6B7B">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ins w:id="307" w:author="Godwin, Casey" w:date="2018-12-04T09:15:00Z">
        <w:r>
          <w:rPr>
            <w:rFonts w:ascii="Times New Roman" w:hAnsi="Times New Roman" w:cs="Times New Roman"/>
            <w:sz w:val="24"/>
            <w:szCs w:val="24"/>
          </w:rPr>
          <w:t>e</w:t>
        </w:r>
      </w:ins>
      <w:del w:id="308" w:author="Godwin, Casey" w:date="2018-12-04T09:15:00Z">
        <w:r w:rsidR="00726870" w:rsidDel="00AA6B7B">
          <w:rPr>
            <w:rFonts w:ascii="Times New Roman" w:hAnsi="Times New Roman" w:cs="Times New Roman"/>
            <w:sz w:val="24"/>
            <w:szCs w:val="24"/>
          </w:rPr>
          <w:delText>y</w:delText>
        </w:r>
      </w:del>
      <w:r w:rsidR="00726870">
        <w:rPr>
          <w:rFonts w:ascii="Times New Roman" w:hAnsi="Times New Roman" w:cs="Times New Roman"/>
          <w:sz w:val="24"/>
          <w:szCs w:val="24"/>
        </w:rPr>
        <w:t xml:space="preserve"> method </w:t>
      </w:r>
      <w:del w:id="309" w:author="Godwin, Casey" w:date="2018-12-04T09:15:00Z">
        <w:r w:rsidR="00726870" w:rsidDel="00AA6B7B">
          <w:rPr>
            <w:rFonts w:ascii="Times New Roman" w:hAnsi="Times New Roman" w:cs="Times New Roman"/>
            <w:sz w:val="24"/>
            <w:szCs w:val="24"/>
          </w:rPr>
          <w:delText>has some</w:delText>
        </w:r>
      </w:del>
      <w:ins w:id="310" w:author="Godwin, Casey" w:date="2018-12-04T09:15:00Z">
        <w:r>
          <w:rPr>
            <w:rFonts w:ascii="Times New Roman" w:hAnsi="Times New Roman" w:cs="Times New Roman"/>
            <w:sz w:val="24"/>
            <w:szCs w:val="24"/>
          </w:rPr>
          <w:t>has</w:t>
        </w:r>
      </w:ins>
      <w:r w:rsidR="00726870">
        <w:rPr>
          <w:rFonts w:ascii="Times New Roman" w:hAnsi="Times New Roman" w:cs="Times New Roman"/>
          <w:sz w:val="24"/>
          <w:szCs w:val="24"/>
        </w:rPr>
        <w:t xml:space="preserve"> </w:t>
      </w:r>
      <w:ins w:id="311" w:author="Godwin, Casey" w:date="2018-12-04T09:15:00Z">
        <w:r>
          <w:rPr>
            <w:rFonts w:ascii="Times New Roman" w:hAnsi="Times New Roman" w:cs="Times New Roman"/>
            <w:sz w:val="24"/>
            <w:szCs w:val="24"/>
          </w:rPr>
          <w:t xml:space="preserve">an </w:t>
        </w:r>
      </w:ins>
      <w:r w:rsidR="00726870">
        <w:rPr>
          <w:rFonts w:ascii="Times New Roman" w:hAnsi="Times New Roman" w:cs="Times New Roman"/>
          <w:sz w:val="24"/>
          <w:szCs w:val="24"/>
        </w:rPr>
        <w:t>advantage</w:t>
      </w:r>
      <w:ins w:id="312" w:author="Godwin, Casey" w:date="2018-12-04T09:15:00Z">
        <w:r>
          <w:rPr>
            <w:rFonts w:ascii="Times New Roman" w:hAnsi="Times New Roman" w:cs="Times New Roman"/>
            <w:sz w:val="24"/>
            <w:szCs w:val="24"/>
          </w:rPr>
          <w:t xml:space="preserve"> over the other method</w:t>
        </w:r>
      </w:ins>
      <w:r w:rsidR="00726870">
        <w:rPr>
          <w:rFonts w:ascii="Times New Roman" w:hAnsi="Times New Roman" w:cs="Times New Roman"/>
          <w:sz w:val="24"/>
          <w:szCs w:val="24"/>
        </w:rPr>
        <w:t>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ins w:id="313" w:author="Godwin, Casey" w:date="2018-12-04T09:16:00Z">
        <w:r>
          <w:rPr>
            <w:rFonts w:ascii="Times New Roman" w:hAnsi="Times New Roman" w:cs="Times New Roman"/>
            <w:sz w:val="24"/>
            <w:szCs w:val="24"/>
          </w:rPr>
          <w:t xml:space="preserve">experimental </w:t>
        </w:r>
      </w:ins>
      <w:r w:rsidR="00726870" w:rsidRPr="00371339">
        <w:rPr>
          <w:rFonts w:ascii="Times New Roman" w:hAnsi="Times New Roman" w:cs="Times New Roman"/>
          <w:sz w:val="24"/>
          <w:szCs w:val="24"/>
        </w:rPr>
        <w:t>manipulation</w:t>
      </w:r>
      <w:ins w:id="314" w:author="Godwin, Casey" w:date="2018-12-04T09:16:00Z">
        <w:r>
          <w:rPr>
            <w:rFonts w:ascii="Times New Roman" w:hAnsi="Times New Roman" w:cs="Times New Roman"/>
            <w:sz w:val="24"/>
            <w:szCs w:val="24"/>
          </w:rPr>
          <w:t>s</w:t>
        </w:r>
      </w:ins>
      <w:r w:rsidR="00726870" w:rsidRPr="00371339">
        <w:rPr>
          <w:rFonts w:ascii="Times New Roman" w:hAnsi="Times New Roman" w:cs="Times New Roman"/>
          <w:sz w:val="24"/>
          <w:szCs w:val="24"/>
        </w:rPr>
        <w:t xml:space="preserve"> </w:t>
      </w:r>
      <w:ins w:id="315" w:author="Godwin, Casey" w:date="2018-12-04T09:16:00Z">
        <w:r>
          <w:rPr>
            <w:rFonts w:ascii="Times New Roman" w:hAnsi="Times New Roman" w:cs="Times New Roman"/>
            <w:sz w:val="24"/>
            <w:szCs w:val="24"/>
          </w:rPr>
          <w:t>are</w:t>
        </w:r>
      </w:ins>
      <w:del w:id="316" w:author="Godwin, Casey" w:date="2018-12-04T09:16:00Z">
        <w:r w:rsidR="00726870" w:rsidRPr="00371339" w:rsidDel="00AA6B7B">
          <w:rPr>
            <w:rFonts w:ascii="Times New Roman" w:hAnsi="Times New Roman" w:cs="Times New Roman"/>
            <w:sz w:val="24"/>
            <w:szCs w:val="24"/>
          </w:rPr>
          <w:delText>is</w:delText>
        </w:r>
      </w:del>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del w:id="317" w:author="Godwin, Casey" w:date="2018-12-04T09:17:00Z">
        <w:r w:rsidR="00842C71" w:rsidDel="00AA6B7B">
          <w:rPr>
            <w:rFonts w:ascii="Times New Roman" w:hAnsi="Times New Roman" w:cs="Times New Roman"/>
            <w:sz w:val="24"/>
            <w:szCs w:val="24"/>
          </w:rPr>
          <w:delText xml:space="preserve">Each </w:delText>
        </w:r>
        <w:r w:rsidR="00842C71" w:rsidRPr="00B0403D" w:rsidDel="00AA6B7B">
          <w:rPr>
            <w:rFonts w:ascii="Times New Roman" w:hAnsi="Times New Roman" w:cs="Times New Roman"/>
            <w:sz w:val="24"/>
            <w:szCs w:val="24"/>
          </w:rPr>
          <w:delText xml:space="preserve">of the </w:delText>
        </w:r>
        <w:r w:rsidR="00842C71" w:rsidDel="00AA6B7B">
          <w:rPr>
            <w:rFonts w:ascii="Times New Roman" w:hAnsi="Times New Roman" w:cs="Times New Roman"/>
            <w:sz w:val="24"/>
            <w:szCs w:val="24"/>
          </w:rPr>
          <w:delText>other methods</w:delText>
        </w:r>
        <w:r w:rsidR="00842C71" w:rsidRPr="00B0403D" w:rsidDel="00AA6B7B">
          <w:rPr>
            <w:rFonts w:ascii="Times New Roman" w:hAnsi="Times New Roman" w:cs="Times New Roman"/>
            <w:sz w:val="24"/>
            <w:szCs w:val="24"/>
          </w:rPr>
          <w:delText xml:space="preserve"> can be used to estimate interaction coefficients and obtain estimates of ND and RFD.</w:delText>
        </w:r>
      </w:del>
    </w:p>
    <w:p w14:paraId="1E30B87E" w14:textId="53B70892"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ins w:id="318" w:author="Godwin, Casey" w:date="2018-12-04T09:18:00Z">
        <w:r w:rsidR="00AA6B7B">
          <w:rPr>
            <w:rFonts w:ascii="Times New Roman" w:hAnsi="Times New Roman" w:cs="Times New Roman"/>
            <w:sz w:val="24"/>
            <w:szCs w:val="24"/>
          </w:rPr>
          <w:t>four</w:t>
        </w:r>
      </w:ins>
      <w:del w:id="319" w:author="Godwin, Casey" w:date="2018-12-04T09:18:00Z">
        <w:r w:rsidR="00794E37" w:rsidRPr="00E43EC9" w:rsidDel="00AA6B7B">
          <w:rPr>
            <w:rFonts w:ascii="Times New Roman" w:hAnsi="Times New Roman" w:cs="Times New Roman"/>
            <w:sz w:val="24"/>
            <w:szCs w:val="24"/>
          </w:rPr>
          <w:delText>five</w:delText>
        </w:r>
      </w:del>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320"/>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commentRangeEnd w:id="320"/>
      <w:r w:rsidR="00AA6B7B">
        <w:rPr>
          <w:rStyle w:val="CommentReference"/>
        </w:rPr>
        <w:commentReference w:id="320"/>
      </w:r>
      <w:ins w:id="321"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F92F42">
      <w:pPr>
        <w:pStyle w:val="Normal1"/>
        <w:spacing w:line="360" w:lineRule="auto"/>
        <w:ind w:firstLine="360"/>
        <w:rPr>
          <w:rFonts w:ascii="Times New Roman" w:hAnsi="Times New Roman" w:cs="Times New Roman"/>
          <w:sz w:val="24"/>
          <w:szCs w:val="24"/>
        </w:rPr>
      </w:pPr>
      <w:commentRangeStart w:id="322"/>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322"/>
      <w:r w:rsidR="00AA6B7B">
        <w:rPr>
          <w:rStyle w:val="CommentReference"/>
        </w:rPr>
        <w:commentReference w:id="322"/>
      </w:r>
      <w:ins w:id="323"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324"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325" w:author="Godwin, Casey" w:date="2018-12-04T10:51:00Z">
        <w:r w:rsidR="003056C1">
          <w:rPr>
            <w:rFonts w:ascii="Times New Roman" w:hAnsi="Times New Roman" w:cs="Times New Roman"/>
            <w:sz w:val="24"/>
            <w:szCs w:val="24"/>
          </w:rPr>
          <w:t>observ</w:t>
        </w:r>
      </w:ins>
      <w:ins w:id="326" w:author="Godwin, Casey" w:date="2018-12-04T10:52:00Z">
        <w:r w:rsidR="003056C1">
          <w:rPr>
            <w:rFonts w:ascii="Times New Roman" w:hAnsi="Times New Roman" w:cs="Times New Roman"/>
            <w:sz w:val="24"/>
            <w:szCs w:val="24"/>
          </w:rPr>
          <w:t xml:space="preserve">ational datasets and </w:t>
        </w:r>
      </w:ins>
      <w:del w:id="327"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328" w:author="Godwin, Casey" w:date="2018-12-04T10:45:00Z">
        <w:r w:rsidR="00371339" w:rsidRPr="00C74BC9" w:rsidDel="003056C1">
          <w:rPr>
            <w:rFonts w:ascii="Times New Roman" w:hAnsi="Times New Roman" w:cs="Times New Roman"/>
            <w:sz w:val="24"/>
            <w:szCs w:val="24"/>
          </w:rPr>
          <w:delText>The</w:delText>
        </w:r>
      </w:del>
      <w:del w:id="329"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330"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331" w:author="Godwin, Casey" w:date="2018-12-04T10:46:00Z">
        <w:r w:rsidR="00371339" w:rsidRPr="00C74BC9" w:rsidDel="003056C1">
          <w:rPr>
            <w:rFonts w:ascii="Times New Roman" w:hAnsi="Times New Roman" w:cs="Times New Roman"/>
            <w:sz w:val="24"/>
            <w:szCs w:val="24"/>
          </w:rPr>
          <w:delText xml:space="preserve">. </w:delText>
        </w:r>
      </w:del>
      <w:del w:id="332"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333"/>
      <w:r w:rsidR="00B30763" w:rsidRPr="00C74BC9">
        <w:rPr>
          <w:rFonts w:ascii="Times New Roman" w:hAnsi="Times New Roman" w:cs="Times New Roman"/>
          <w:sz w:val="24"/>
          <w:szCs w:val="24"/>
        </w:rPr>
        <w:t>decision step 5</w:t>
      </w:r>
      <w:commentRangeEnd w:id="333"/>
      <w:r w:rsidR="000D4BCD">
        <w:rPr>
          <w:rStyle w:val="CommentReference"/>
        </w:rPr>
        <w:commentReference w:id="333"/>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334" w:author="Godwin, Casey" w:date="2018-12-04T10:52:00Z">
        <w:r w:rsidR="000D4BCD">
          <w:rPr>
            <w:rFonts w:ascii="Times New Roman" w:hAnsi="Times New Roman" w:cs="Times New Roman"/>
            <w:sz w:val="24"/>
            <w:szCs w:val="24"/>
          </w:rPr>
          <w:t>more than two</w:t>
        </w:r>
      </w:ins>
      <w:del w:id="335"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336" w:author="Godwin, Casey" w:date="2018-12-04T10:52:00Z">
        <w:r w:rsidR="000D4BCD">
          <w:rPr>
            <w:rFonts w:ascii="Times New Roman" w:hAnsi="Times New Roman" w:cs="Times New Roman"/>
            <w:sz w:val="24"/>
            <w:szCs w:val="24"/>
          </w:rPr>
          <w:t xml:space="preserve">be </w:t>
        </w:r>
      </w:ins>
      <w:del w:id="337"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338" w:author="Godwin, Casey" w:date="2018-12-04T10:52:00Z">
        <w:r w:rsidR="000D4BCD">
          <w:rPr>
            <w:rFonts w:ascii="Times New Roman" w:hAnsi="Times New Roman" w:cs="Times New Roman"/>
            <w:sz w:val="24"/>
            <w:szCs w:val="24"/>
          </w:rPr>
          <w:t>ed</w:t>
        </w:r>
      </w:ins>
      <w:del w:id="339"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340"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341" w:author="Godwin, Casey" w:date="2018-12-04T10:53:00Z">
        <w:r w:rsidR="00F92F42" w:rsidDel="000D4BCD">
          <w:rPr>
            <w:rFonts w:ascii="Times New Roman" w:hAnsi="Times New Roman" w:cs="Times New Roman"/>
            <w:sz w:val="24"/>
            <w:szCs w:val="24"/>
          </w:rPr>
          <w:delText xml:space="preserve">measurement </w:delText>
        </w:r>
      </w:del>
      <w:ins w:id="342"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343" w:author="Godwin, Casey" w:date="2018-12-04T10:53:00Z">
        <w:r w:rsidR="000D4BCD">
          <w:rPr>
            <w:rFonts w:ascii="Times New Roman" w:hAnsi="Times New Roman" w:cs="Times New Roman"/>
            <w:sz w:val="24"/>
            <w:szCs w:val="24"/>
          </w:rPr>
          <w:t xml:space="preserve"> (e.g. species </w:t>
        </w:r>
        <w:proofErr w:type="spellStart"/>
        <w:r w:rsidR="000D4BCD">
          <w:rPr>
            <w:rFonts w:ascii="Times New Roman" w:hAnsi="Times New Roman" w:cs="Times New Roman"/>
            <w:sz w:val="24"/>
            <w:szCs w:val="24"/>
          </w:rPr>
          <w:t>i</w:t>
        </w:r>
        <w:proofErr w:type="spellEnd"/>
        <w:r w:rsidR="000D4BCD">
          <w:rPr>
            <w:rFonts w:ascii="Times New Roman" w:hAnsi="Times New Roman" w:cs="Times New Roman"/>
            <w:sz w:val="24"/>
            <w:szCs w:val="24"/>
          </w:rPr>
          <w:t xml:space="preserve"> invading the community </w:t>
        </w:r>
        <w:proofErr w:type="spellStart"/>
        <w:r w:rsidR="000D4BCD" w:rsidRPr="000D4BCD">
          <w:rPr>
            <w:rFonts w:ascii="Times New Roman" w:hAnsi="Times New Roman" w:cs="Times New Roman"/>
            <w:i/>
            <w:sz w:val="24"/>
            <w:szCs w:val="24"/>
            <w:rPrChange w:id="344"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45"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46" w:author="Godwin, Casey" w:date="2018-12-04T10:53:00Z">
              <w:rPr>
                <w:rFonts w:ascii="Times New Roman" w:hAnsi="Times New Roman" w:cs="Times New Roman"/>
                <w:sz w:val="24"/>
                <w:szCs w:val="24"/>
              </w:rPr>
            </w:rPrChange>
          </w:rPr>
          <w:t>l</w:t>
        </w:r>
        <w:proofErr w:type="spellEnd"/>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w:t>
      </w:r>
      <w:ins w:id="347" w:author="Godwin, Casey" w:date="2018-12-04T10:54:00Z">
        <w:r w:rsidR="000D4BCD">
          <w:rPr>
            <w:rFonts w:ascii="Times New Roman" w:hAnsi="Times New Roman" w:cs="Times New Roman"/>
            <w:sz w:val="24"/>
            <w:szCs w:val="24"/>
          </w:rPr>
          <w:t>um</w:t>
        </w:r>
      </w:ins>
      <w:del w:id="348"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349"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350" w:author="Godwin, Casey" w:date="2018-12-04T10:54:00Z">
        <w:r w:rsidR="008A1084" w:rsidRPr="008A1084" w:rsidDel="000D4BCD">
          <w:rPr>
            <w:rFonts w:ascii="Times New Roman" w:hAnsi="Times New Roman" w:cs="Times New Roman"/>
            <w:sz w:val="24"/>
            <w:szCs w:val="24"/>
          </w:rPr>
          <w:delText xml:space="preserve">before </w:delText>
        </w:r>
      </w:del>
      <w:ins w:id="351"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352" w:author="Godwin, Casey" w:date="2018-12-04T10:50:00Z">
        <w:r w:rsidR="008A1084" w:rsidRPr="008A1084" w:rsidDel="003056C1">
          <w:rPr>
            <w:rFonts w:ascii="Times New Roman" w:hAnsi="Times New Roman" w:cs="Times New Roman"/>
            <w:sz w:val="24"/>
            <w:szCs w:val="24"/>
          </w:rPr>
          <w:delText xml:space="preserve">presence </w:delText>
        </w:r>
      </w:del>
      <w:ins w:id="353"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354"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F92F42">
      <w:pPr>
        <w:pStyle w:val="Normal1"/>
        <w:spacing w:line="360" w:lineRule="auto"/>
        <w:ind w:firstLine="360"/>
        <w:rPr>
          <w:ins w:id="355"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w:t>
      </w:r>
      <w:r w:rsidR="00016F51">
        <w:rPr>
          <w:rFonts w:ascii="Times New Roman" w:hAnsi="Times New Roman" w:cs="Times New Roman"/>
          <w:sz w:val="24"/>
          <w:szCs w:val="24"/>
        </w:rPr>
        <w:lastRenderedPageBreak/>
        <w:t xml:space="preserve">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356"/>
      <w:r w:rsidR="00F92F42">
        <w:rPr>
          <w:rFonts w:ascii="Times New Roman" w:hAnsi="Times New Roman" w:cs="Times New Roman"/>
          <w:sz w:val="24"/>
          <w:szCs w:val="24"/>
        </w:rPr>
        <w:t>6</w:t>
      </w:r>
      <w:commentRangeEnd w:id="356"/>
      <w:r w:rsidR="000D4BCD">
        <w:rPr>
          <w:rStyle w:val="CommentReference"/>
        </w:rPr>
        <w:commentReference w:id="356"/>
      </w:r>
      <w:r w:rsidR="00F92F42">
        <w:rPr>
          <w:rFonts w:ascii="Times New Roman" w:hAnsi="Times New Roman" w:cs="Times New Roman"/>
          <w:sz w:val="24"/>
          <w:szCs w:val="24"/>
        </w:rPr>
        <w:t xml:space="preserve">). </w:t>
      </w:r>
      <w:ins w:id="357" w:author="Godwin, Casey" w:date="2018-12-04T10:56:00Z">
        <w:r w:rsidR="000D4BCD">
          <w:rPr>
            <w:rFonts w:ascii="Times New Roman" w:hAnsi="Times New Roman" w:cs="Times New Roman"/>
            <w:sz w:val="24"/>
            <w:szCs w:val="24"/>
          </w:rPr>
          <w:t xml:space="preserve">An additional consideration is </w:t>
        </w:r>
      </w:ins>
      <w:ins w:id="358" w:author="Godwin, Casey" w:date="2018-12-04T10:57:00Z">
        <w:r w:rsidR="000D4BCD">
          <w:rPr>
            <w:rFonts w:ascii="Times New Roman" w:hAnsi="Times New Roman" w:cs="Times New Roman"/>
            <w:sz w:val="24"/>
            <w:szCs w:val="24"/>
          </w:rPr>
          <w:t>that</w:t>
        </w:r>
      </w:ins>
      <w:ins w:id="359" w:author="Godwin, Casey" w:date="2018-12-04T10:56:00Z">
        <w:r w:rsidR="000D4BCD">
          <w:rPr>
            <w:rFonts w:ascii="Times New Roman" w:hAnsi="Times New Roman" w:cs="Times New Roman"/>
            <w:sz w:val="24"/>
            <w:szCs w:val="24"/>
          </w:rPr>
          <w:t xml:space="preserve"> the </w:t>
        </w:r>
      </w:ins>
      <w:ins w:id="360" w:author="Godwin, Casey" w:date="2018-12-04T10:57:00Z">
        <w:r w:rsidR="000D4BCD">
          <w:rPr>
            <w:rFonts w:ascii="Times New Roman" w:hAnsi="Times New Roman" w:cs="Times New Roman"/>
            <w:sz w:val="24"/>
            <w:szCs w:val="24"/>
          </w:rPr>
          <w:t xml:space="preserve">Macarthur </w:t>
        </w:r>
      </w:ins>
      <w:ins w:id="361" w:author="Godwin, Casey" w:date="2018-12-04T10:56:00Z">
        <w:r w:rsidR="000D4BCD">
          <w:rPr>
            <w:rFonts w:ascii="Times New Roman" w:hAnsi="Times New Roman" w:cs="Times New Roman"/>
            <w:sz w:val="24"/>
            <w:szCs w:val="24"/>
          </w:rPr>
          <w:t>method has been shown to work for more than two species at a time</w:t>
        </w:r>
      </w:ins>
      <w:ins w:id="362" w:author="Godwin, Casey" w:date="2018-12-04T10:57:00Z">
        <w:r w:rsidR="000D4BCD">
          <w:rPr>
            <w:rFonts w:ascii="Times New Roman" w:hAnsi="Times New Roman" w:cs="Times New Roman"/>
            <w:sz w:val="24"/>
            <w:szCs w:val="24"/>
          </w:rPr>
          <w:t xml:space="preserve">, but this has not been shown for the Tilman R* method. </w:t>
        </w:r>
      </w:ins>
      <w:del w:id="363"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F92F42">
      <w:pPr>
        <w:pStyle w:val="Normal1"/>
        <w:spacing w:line="360" w:lineRule="auto"/>
        <w:ind w:firstLine="360"/>
        <w:rPr>
          <w:rFonts w:ascii="Times New Roman" w:hAnsi="Times New Roman" w:cs="Times New Roman"/>
          <w:sz w:val="24"/>
          <w:szCs w:val="24"/>
          <w:u w:val="single"/>
          <w:rPrChange w:id="364" w:author="Godwin, Casey" w:date="2018-12-04T11:03:00Z">
            <w:rPr>
              <w:rFonts w:ascii="Times New Roman" w:hAnsi="Times New Roman" w:cs="Times New Roman"/>
              <w:sz w:val="24"/>
              <w:szCs w:val="24"/>
            </w:rPr>
          </w:rPrChange>
        </w:rPr>
      </w:pPr>
      <w:commentRangeStart w:id="365"/>
      <w:ins w:id="366" w:author="Godwin, Casey" w:date="2018-12-04T11:03:00Z">
        <w:r w:rsidRPr="00E63114">
          <w:rPr>
            <w:rFonts w:ascii="Times New Roman" w:hAnsi="Times New Roman" w:cs="Times New Roman"/>
            <w:sz w:val="24"/>
            <w:szCs w:val="24"/>
            <w:u w:val="single"/>
            <w:rPrChange w:id="367" w:author="Godwin, Casey" w:date="2018-12-04T11:03:00Z">
              <w:rPr>
                <w:rFonts w:ascii="Times New Roman" w:hAnsi="Times New Roman" w:cs="Times New Roman"/>
                <w:sz w:val="24"/>
                <w:szCs w:val="24"/>
              </w:rPr>
            </w:rPrChange>
          </w:rPr>
          <w:t>What is required to use each method</w:t>
        </w:r>
        <w:commentRangeEnd w:id="365"/>
        <w:r>
          <w:rPr>
            <w:rStyle w:val="CommentReference"/>
          </w:rPr>
          <w:commentReference w:id="365"/>
        </w:r>
      </w:ins>
    </w:p>
    <w:p w14:paraId="37764AB8" w14:textId="21B7A8D0" w:rsidR="006A208A" w:rsidRDefault="00602093" w:rsidP="006A208A">
      <w:pPr>
        <w:pStyle w:val="Normal1"/>
        <w:spacing w:line="360" w:lineRule="auto"/>
        <w:ind w:firstLine="360"/>
        <w:rPr>
          <w:rFonts w:ascii="Times New Roman" w:hAnsi="Times New Roman" w:cs="Times New Roman"/>
          <w:sz w:val="24"/>
          <w:szCs w:val="24"/>
        </w:rPr>
      </w:pPr>
      <w:commentRangeStart w:id="368"/>
      <w:r>
        <w:rPr>
          <w:rFonts w:ascii="Times New Roman" w:hAnsi="Times New Roman" w:cs="Times New Roman"/>
          <w:sz w:val="24"/>
          <w:szCs w:val="24"/>
        </w:rPr>
        <w:t xml:space="preserve">In the </w:t>
      </w:r>
      <w:del w:id="369" w:author="Godwin, Casey" w:date="2018-12-04T10:58:00Z">
        <w:r w:rsidDel="000D4BCD">
          <w:rPr>
            <w:rFonts w:ascii="Times New Roman" w:hAnsi="Times New Roman" w:cs="Times New Roman"/>
            <w:sz w:val="24"/>
            <w:szCs w:val="24"/>
          </w:rPr>
          <w:delText xml:space="preserve">following </w:delText>
        </w:r>
      </w:del>
      <w:ins w:id="370" w:author="Godwin, Casey" w:date="2018-12-04T10:58:00Z">
        <w:r w:rsidR="000D4BCD">
          <w:rPr>
            <w:rFonts w:ascii="Times New Roman" w:hAnsi="Times New Roman" w:cs="Times New Roman"/>
            <w:sz w:val="24"/>
            <w:szCs w:val="24"/>
          </w:rPr>
          <w:t>‘</w:t>
        </w:r>
      </w:ins>
      <w:ins w:id="371" w:author="Godwin, Casey" w:date="2018-12-04T11:00:00Z">
        <w:r w:rsidR="000D4BCD">
          <w:rPr>
            <w:rFonts w:ascii="Times New Roman" w:hAnsi="Times New Roman" w:cs="Times New Roman"/>
            <w:sz w:val="24"/>
            <w:szCs w:val="24"/>
          </w:rPr>
          <w:t>Experimental Requirements</w:t>
        </w:r>
      </w:ins>
      <w:ins w:id="372"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373" w:author="Godwin, Casey" w:date="2018-12-04T11:01:00Z">
        <w:r w:rsidDel="000D4BCD">
          <w:rPr>
            <w:rFonts w:ascii="Times New Roman" w:hAnsi="Times New Roman" w:cs="Times New Roman"/>
            <w:sz w:val="24"/>
            <w:szCs w:val="24"/>
          </w:rPr>
          <w:delText>further list out the experimental requirements of</w:delText>
        </w:r>
      </w:del>
      <w:ins w:id="374"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375" w:author="Godwin, Casey" w:date="2018-12-04T11:01:00Z">
        <w:r w:rsidR="000D4BCD">
          <w:rPr>
            <w:rFonts w:ascii="Times New Roman" w:hAnsi="Times New Roman" w:cs="Times New Roman"/>
            <w:sz w:val="24"/>
            <w:szCs w:val="24"/>
          </w:rPr>
          <w:t xml:space="preserve"> are performed</w:t>
        </w:r>
        <w:commentRangeEnd w:id="368"/>
        <w:r w:rsidR="000D4BCD">
          <w:rPr>
            <w:rStyle w:val="CommentReference"/>
          </w:rPr>
          <w:commentReference w:id="368"/>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376" w:author="Godwin, Casey" w:date="2018-12-04T10:59:00Z">
        <w:r w:rsidR="000D4BCD">
          <w:rPr>
            <w:rFonts w:ascii="Times New Roman" w:hAnsi="Times New Roman" w:cs="Times New Roman"/>
            <w:sz w:val="24"/>
            <w:szCs w:val="24"/>
          </w:rPr>
          <w:t xml:space="preserve">to assess pairwise coexistence </w:t>
        </w:r>
      </w:ins>
      <w:del w:id="377" w:author="Godwin, Casey" w:date="2018-12-04T10:59:00Z">
        <w:r w:rsidR="00221A46" w:rsidDel="000D4BCD">
          <w:rPr>
            <w:rFonts w:ascii="Times New Roman" w:hAnsi="Times New Roman" w:cs="Times New Roman"/>
            <w:sz w:val="24"/>
            <w:szCs w:val="24"/>
          </w:rPr>
          <w:delText xml:space="preserve">involving </w:delText>
        </w:r>
      </w:del>
      <w:ins w:id="378"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379"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380"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381" w:author="Godwin, Casey" w:date="2018-12-04T10:59:00Z">
        <w:r w:rsidR="000D4BCD">
          <w:rPr>
            <w:rFonts w:ascii="Times New Roman" w:hAnsi="Times New Roman" w:cs="Times New Roman"/>
            <w:sz w:val="24"/>
            <w:szCs w:val="24"/>
          </w:rPr>
          <w:t>method</w:t>
        </w:r>
      </w:ins>
      <w:del w:id="382"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383"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384"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385"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386" w:author="Godwin, Casey" w:date="2018-12-04T11:02:00Z">
        <w:r w:rsidR="001F5AE1">
          <w:rPr>
            <w:rFonts w:ascii="Times New Roman" w:hAnsi="Times New Roman" w:cs="Times New Roman"/>
            <w:sz w:val="24"/>
            <w:szCs w:val="24"/>
          </w:rPr>
          <w:t xml:space="preserve">have the ability </w:t>
        </w:r>
      </w:ins>
      <w:del w:id="387"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388"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389"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 xml:space="preserve">(Letten </w:t>
      </w:r>
      <w:r w:rsidR="007829B1" w:rsidRPr="007829B1">
        <w:rPr>
          <w:rFonts w:ascii="Times New Roman" w:hAnsi="Times New Roman" w:cs="Times New Roman"/>
          <w:noProof/>
          <w:sz w:val="24"/>
          <w:szCs w:val="24"/>
        </w:rPr>
        <w:lastRenderedPageBreak/>
        <w:t>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390" w:author="Godwin, Casey" w:date="2018-12-04T11:06:00Z">
        <w:r w:rsidR="00E63114">
          <w:rPr>
            <w:rFonts w:ascii="Times New Roman" w:hAnsi="Times New Roman" w:cs="Times New Roman"/>
            <w:sz w:val="24"/>
            <w:szCs w:val="24"/>
          </w:rPr>
          <w:t xml:space="preserve">In contrast, the outcome of </w:t>
        </w:r>
      </w:ins>
      <w:ins w:id="391" w:author="Godwin, Casey" w:date="2018-12-04T11:07:00Z">
        <w:r w:rsidR="00E63114">
          <w:rPr>
            <w:rFonts w:ascii="Times New Roman" w:hAnsi="Times New Roman" w:cs="Times New Roman"/>
            <w:sz w:val="24"/>
            <w:szCs w:val="24"/>
          </w:rPr>
          <w:t xml:space="preserve">pairwise </w:t>
        </w:r>
      </w:ins>
      <w:ins w:id="392" w:author="Godwin, Casey" w:date="2018-12-04T11:06:00Z">
        <w:r w:rsidR="00E63114">
          <w:rPr>
            <w:rFonts w:ascii="Times New Roman" w:hAnsi="Times New Roman" w:cs="Times New Roman"/>
            <w:sz w:val="24"/>
            <w:szCs w:val="24"/>
          </w:rPr>
          <w:t>LV or sensitivity experiments cannot be used to predict coexistence for</w:t>
        </w:r>
      </w:ins>
      <w:ins w:id="393" w:author="Godwin, Casey" w:date="2018-12-04T11:07:00Z">
        <w:r w:rsidR="00E63114">
          <w:rPr>
            <w:rFonts w:ascii="Times New Roman" w:hAnsi="Times New Roman" w:cs="Times New Roman"/>
            <w:sz w:val="24"/>
            <w:szCs w:val="24"/>
          </w:rPr>
          <w:t xml:space="preserve"> novel pairs of species</w:t>
        </w:r>
      </w:ins>
      <w:ins w:id="394" w:author="Godwin, Casey" w:date="2018-12-04T11:08:00Z">
        <w:r w:rsidR="00E63114">
          <w:rPr>
            <w:rFonts w:ascii="Times New Roman" w:hAnsi="Times New Roman" w:cs="Times New Roman"/>
            <w:sz w:val="24"/>
            <w:szCs w:val="24"/>
          </w:rPr>
          <w:t xml:space="preserve"> or under any changes to environmental conditions</w:t>
        </w:r>
      </w:ins>
      <w:ins w:id="395"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6BE3C3E4"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w:t>
      </w:r>
      <w:commentRangeStart w:id="396"/>
      <w:r w:rsidR="003B5BFE">
        <w:rPr>
          <w:rFonts w:ascii="Times New Roman" w:hAnsi="Times New Roman" w:cs="Times New Roman"/>
          <w:sz w:val="24"/>
          <w:szCs w:val="24"/>
        </w:rPr>
        <w:t xml:space="preserve">all assume constant intra- and inter-specific competition coefficients. </w:t>
      </w:r>
      <w:commentRangeEnd w:id="396"/>
      <w:r w:rsidR="00E63114">
        <w:rPr>
          <w:rStyle w:val="CommentReference"/>
        </w:rPr>
        <w:commentReference w:id="396"/>
      </w:r>
      <w:commentRangeStart w:id="397"/>
      <w:r w:rsidR="003B5BFE">
        <w:rPr>
          <w:rFonts w:ascii="Times New Roman" w:hAnsi="Times New Roman" w:cs="Times New Roman"/>
          <w:sz w:val="24"/>
          <w:szCs w:val="24"/>
        </w:rPr>
        <w:t xml:space="preserve">When species interactions are substantially better described by nonlinear </w:t>
      </w:r>
      <w:del w:id="398" w:author="Godwin, Casey" w:date="2018-12-04T11:12:00Z">
        <w:r w:rsidR="00D37750" w:rsidDel="00E63114">
          <w:rPr>
            <w:rFonts w:ascii="Times New Roman" w:hAnsi="Times New Roman" w:cs="Times New Roman"/>
            <w:sz w:val="24"/>
            <w:szCs w:val="24"/>
          </w:rPr>
          <w:delText>speciation interactions</w:delText>
        </w:r>
      </w:del>
      <w:ins w:id="399" w:author="Godwin, Casey" w:date="2018-12-04T11:12:00Z">
        <w:r w:rsidR="00E63114">
          <w:rPr>
            <w:rFonts w:ascii="Times New Roman" w:hAnsi="Times New Roman" w:cs="Times New Roman"/>
            <w:sz w:val="24"/>
            <w:szCs w:val="24"/>
          </w:rPr>
          <w:t>relationships with their population density</w:t>
        </w:r>
      </w:ins>
      <w:r w:rsidR="00D37750">
        <w:rPr>
          <w:rFonts w:ascii="Times New Roman" w:hAnsi="Times New Roman" w:cs="Times New Roman"/>
          <w:sz w:val="24"/>
          <w:szCs w:val="24"/>
        </w:rPr>
        <w:t xml:space="preserve"> </w:t>
      </w:r>
      <w:ins w:id="400" w:author="Godwin, Casey" w:date="2018-12-04T11:13:00Z">
        <w:r w:rsidR="00E63114">
          <w:rPr>
            <w:rFonts w:ascii="Times New Roman" w:hAnsi="Times New Roman" w:cs="Times New Roman"/>
            <w:sz w:val="24"/>
            <w:szCs w:val="24"/>
          </w:rPr>
          <w:t xml:space="preserve">or frequency </w:t>
        </w:r>
      </w:ins>
      <w:r w:rsidR="00D37750">
        <w:rPr>
          <w:rFonts w:ascii="Times New Roman" w:hAnsi="Times New Roman" w:cs="Times New Roman"/>
          <w:sz w:val="24"/>
          <w:szCs w:val="24"/>
        </w:rPr>
        <w:t>(e.g. the MacArthur’s consumer resource model or the Tilman’s resource ratio</w:t>
      </w:r>
      <w:del w:id="401" w:author="Godwin, Casey" w:date="2018-12-04T11:04:00Z">
        <w:r w:rsidR="00D37750" w:rsidDel="00E63114">
          <w:rPr>
            <w:rFonts w:ascii="Times New Roman" w:hAnsi="Times New Roman" w:cs="Times New Roman"/>
            <w:sz w:val="24"/>
            <w:szCs w:val="24"/>
          </w:rPr>
          <w:delText>n</w:delText>
        </w:r>
      </w:del>
      <w:r w:rsidR="00D37750">
        <w:rPr>
          <w:rFonts w:ascii="Times New Roman" w:hAnsi="Times New Roman" w:cs="Times New Roman"/>
          <w:sz w:val="24"/>
          <w:szCs w:val="24"/>
        </w:rPr>
        <w:t xml:space="preserve">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w:t>
      </w:r>
      <w:commentRangeEnd w:id="397"/>
      <w:r w:rsidR="00B7161D">
        <w:rPr>
          <w:rStyle w:val="CommentReference"/>
        </w:rPr>
        <w:commentReference w:id="397"/>
      </w:r>
      <w:commentRangeStart w:id="402"/>
      <w:r w:rsidR="00D37750">
        <w:rPr>
          <w:rFonts w:ascii="Times New Roman" w:hAnsi="Times New Roman" w:cs="Times New Roman"/>
          <w:sz w:val="24"/>
          <w:szCs w:val="24"/>
        </w:rPr>
        <w:t xml:space="preserve">Although one can still reorganize the parameters from MacArthur’s consumer resource model or Tilman’s resource ration model to competition coefficients, those coefficients cannot be used to predict population dynamics that are far from the equilibrium. </w:t>
      </w:r>
      <w:commentRangeEnd w:id="402"/>
      <w:r w:rsidR="00B7161D">
        <w:rPr>
          <w:rStyle w:val="CommentReference"/>
        </w:rPr>
        <w:commentReference w:id="402"/>
      </w:r>
    </w:p>
    <w:p w14:paraId="6A97F4FC" w14:textId="2AEA5ACF"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ins w:id="403" w:author="Godwin, Casey" w:date="2018-12-04T11:15:00Z">
        <w:r w:rsidR="00B7161D">
          <w:rPr>
            <w:rFonts w:ascii="Times New Roman" w:hAnsi="Times New Roman" w:cs="Times New Roman"/>
            <w:i/>
            <w:sz w:val="24"/>
            <w:szCs w:val="24"/>
          </w:rPr>
          <w:t xml:space="preserve">under-developed for </w:t>
        </w:r>
      </w:ins>
      <w:del w:id="404" w:author="Godwin, Casey" w:date="2018-12-04T11:15:00Z">
        <w:r w:rsidRPr="009E12E1" w:rsidDel="00B7161D">
          <w:rPr>
            <w:rFonts w:ascii="Times New Roman" w:hAnsi="Times New Roman" w:cs="Times New Roman"/>
            <w:i/>
            <w:sz w:val="24"/>
            <w:szCs w:val="24"/>
          </w:rPr>
          <w:delText>only applicable to two</w:delText>
        </w:r>
      </w:del>
      <w:ins w:id="405" w:author="Godwin, Casey" w:date="2018-12-04T11:15:00Z">
        <w:r w:rsidR="00B7161D">
          <w:rPr>
            <w:rFonts w:ascii="Times New Roman" w:hAnsi="Times New Roman" w:cs="Times New Roman"/>
            <w:i/>
            <w:sz w:val="24"/>
            <w:szCs w:val="24"/>
          </w:rPr>
          <w:t>multi</w:t>
        </w:r>
      </w:ins>
      <w:r w:rsidRPr="009E12E1">
        <w:rPr>
          <w:rFonts w:ascii="Times New Roman" w:hAnsi="Times New Roman" w:cs="Times New Roman"/>
          <w:i/>
          <w:sz w:val="24"/>
          <w:szCs w:val="24"/>
        </w:rPr>
        <w:t>-species system</w:t>
      </w:r>
      <w:ins w:id="406" w:author="Godwin, Casey" w:date="2018-12-04T11:15:00Z">
        <w:r w:rsidR="00B7161D">
          <w:rPr>
            <w:rFonts w:ascii="Times New Roman" w:hAnsi="Times New Roman" w:cs="Times New Roman"/>
            <w:i/>
            <w:sz w:val="24"/>
            <w:szCs w:val="24"/>
          </w:rPr>
          <w:t>s</w:t>
        </w:r>
      </w:ins>
      <w:r w:rsidRPr="009E12E1">
        <w:rPr>
          <w:rFonts w:ascii="Times New Roman" w:hAnsi="Times New Roman" w:cs="Times New Roman"/>
          <w:i/>
          <w:sz w:val="24"/>
          <w:szCs w:val="24"/>
        </w:rPr>
        <w:t>.</w:t>
      </w:r>
    </w:p>
    <w:p w14:paraId="5B0076AD" w14:textId="4B84FFF0"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ins w:id="407" w:author="Godwin, Casey" w:date="2018-12-04T11:15:00Z">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ins>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lastRenderedPageBreak/>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 xml:space="preserve">shown in the previous section, </w:t>
      </w:r>
      <w:r w:rsidR="00BD7D2B" w:rsidRPr="00B7161D">
        <w:rPr>
          <w:rFonts w:ascii="Times New Roman" w:hAnsi="Times New Roman" w:cs="Times New Roman"/>
          <w:sz w:val="24"/>
          <w:szCs w:val="24"/>
          <w:highlight w:val="yellow"/>
          <w:rPrChange w:id="408" w:author="Godwin, Casey" w:date="2018-12-04T11:16:00Z">
            <w:rPr>
              <w:rFonts w:ascii="Times New Roman" w:hAnsi="Times New Roman" w:cs="Times New Roman"/>
              <w:sz w:val="24"/>
              <w:szCs w:val="24"/>
            </w:rPr>
          </w:rPrChange>
        </w:rPr>
        <w:t>the</w:t>
      </w:r>
      <w:r w:rsidR="00A57201" w:rsidRPr="00B7161D">
        <w:rPr>
          <w:rFonts w:ascii="Times New Roman" w:hAnsi="Times New Roman" w:cs="Times New Roman"/>
          <w:sz w:val="24"/>
          <w:szCs w:val="24"/>
          <w:highlight w:val="yellow"/>
          <w:rPrChange w:id="409" w:author="Godwin, Casey" w:date="2018-12-04T11:16:00Z">
            <w:rPr>
              <w:rFonts w:ascii="Times New Roman" w:hAnsi="Times New Roman" w:cs="Times New Roman"/>
              <w:sz w:val="24"/>
              <w:szCs w:val="24"/>
            </w:rPr>
          </w:rPrChange>
        </w:rPr>
        <w:t>se five</w:t>
      </w:r>
      <w:r w:rsidR="00BD7D2B" w:rsidRPr="00B7161D">
        <w:rPr>
          <w:rFonts w:ascii="Times New Roman" w:hAnsi="Times New Roman" w:cs="Times New Roman"/>
          <w:sz w:val="24"/>
          <w:szCs w:val="24"/>
          <w:highlight w:val="yellow"/>
          <w:rPrChange w:id="410" w:author="Godwin, Casey" w:date="2018-12-04T11:16:00Z">
            <w:rPr>
              <w:rFonts w:ascii="Times New Roman" w:hAnsi="Times New Roman" w:cs="Times New Roman"/>
              <w:sz w:val="24"/>
              <w:szCs w:val="24"/>
            </w:rPr>
          </w:rPrChange>
        </w:rPr>
        <w:t xml:space="preserve"> methods are</w:t>
      </w:r>
      <w:r w:rsidR="00A57201" w:rsidRPr="00B7161D">
        <w:rPr>
          <w:rFonts w:ascii="Times New Roman" w:hAnsi="Times New Roman" w:cs="Times New Roman"/>
          <w:sz w:val="24"/>
          <w:szCs w:val="24"/>
          <w:highlight w:val="yellow"/>
          <w:rPrChange w:id="411" w:author="Godwin, Casey" w:date="2018-12-04T11:16:00Z">
            <w:rPr>
              <w:rFonts w:ascii="Times New Roman" w:hAnsi="Times New Roman" w:cs="Times New Roman"/>
              <w:sz w:val="24"/>
              <w:szCs w:val="24"/>
            </w:rPr>
          </w:rPrChange>
        </w:rPr>
        <w:t xml:space="preserve"> not identical to each other </w:t>
      </w:r>
      <w:r w:rsidR="00D70762" w:rsidRPr="00B7161D">
        <w:rPr>
          <w:rFonts w:ascii="Times New Roman" w:hAnsi="Times New Roman" w:cs="Times New Roman"/>
          <w:sz w:val="24"/>
          <w:szCs w:val="24"/>
          <w:highlight w:val="yellow"/>
          <w:rPrChange w:id="412" w:author="Godwin, Casey" w:date="2018-12-04T11:16:00Z">
            <w:rPr>
              <w:rFonts w:ascii="Times New Roman" w:hAnsi="Times New Roman" w:cs="Times New Roman"/>
              <w:sz w:val="24"/>
              <w:szCs w:val="24"/>
            </w:rPr>
          </w:rPrChange>
        </w:rPr>
        <w:t xml:space="preserve">in terms of </w:t>
      </w:r>
      <w:r w:rsidR="0027496F" w:rsidRPr="00B7161D">
        <w:rPr>
          <w:rFonts w:ascii="Times New Roman" w:hAnsi="Times New Roman" w:cs="Times New Roman"/>
          <w:sz w:val="24"/>
          <w:szCs w:val="24"/>
          <w:highlight w:val="yellow"/>
          <w:rPrChange w:id="413" w:author="Godwin, Casey" w:date="2018-12-04T11:16:00Z">
            <w:rPr>
              <w:rFonts w:ascii="Times New Roman" w:hAnsi="Times New Roman" w:cs="Times New Roman"/>
              <w:sz w:val="24"/>
              <w:szCs w:val="24"/>
            </w:rPr>
          </w:rPrChange>
        </w:rPr>
        <w:t>how the derive ND and RFD,</w:t>
      </w:r>
      <w:r w:rsidR="00A57201" w:rsidRPr="00B7161D">
        <w:rPr>
          <w:rFonts w:ascii="Times New Roman" w:hAnsi="Times New Roman" w:cs="Times New Roman"/>
          <w:sz w:val="24"/>
          <w:szCs w:val="24"/>
          <w:highlight w:val="yellow"/>
          <w:rPrChange w:id="414"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15" w:author="Godwin, Casey" w:date="2018-12-04T11:16:00Z">
            <w:rPr>
              <w:rFonts w:ascii="Times New Roman" w:hAnsi="Times New Roman" w:cs="Times New Roman"/>
              <w:sz w:val="24"/>
              <w:szCs w:val="24"/>
            </w:rPr>
          </w:rPrChange>
        </w:rPr>
        <w:t>but there is good correspondence in terms of predicting coexistence</w:t>
      </w:r>
      <w:r w:rsidR="00A57201" w:rsidRPr="00B7161D">
        <w:rPr>
          <w:rFonts w:ascii="Times New Roman" w:hAnsi="Times New Roman" w:cs="Times New Roman"/>
          <w:sz w:val="24"/>
          <w:szCs w:val="24"/>
          <w:highlight w:val="yellow"/>
          <w:rPrChange w:id="416"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17" w:author="Godwin, Casey" w:date="2018-12-04T11:16:00Z">
            <w:rPr>
              <w:rFonts w:ascii="Times New Roman" w:hAnsi="Times New Roman" w:cs="Times New Roman"/>
              <w:sz w:val="24"/>
              <w:szCs w:val="24"/>
            </w:rPr>
          </w:rPrChange>
        </w:rPr>
        <w:t xml:space="preserve">This means that values of ND and RFD from different experimental approaches </w:t>
      </w:r>
      <w:r w:rsidR="00CE35F7" w:rsidRPr="00B7161D">
        <w:rPr>
          <w:rFonts w:ascii="Times New Roman" w:hAnsi="Times New Roman" w:cs="Times New Roman"/>
          <w:sz w:val="24"/>
          <w:szCs w:val="24"/>
          <w:highlight w:val="yellow"/>
          <w:rPrChange w:id="418" w:author="Godwin, Casey" w:date="2018-12-04T11:16:00Z">
            <w:rPr>
              <w:rFonts w:ascii="Times New Roman" w:hAnsi="Times New Roman" w:cs="Times New Roman"/>
              <w:sz w:val="24"/>
              <w:szCs w:val="24"/>
            </w:rPr>
          </w:rPrChange>
        </w:rPr>
        <w:t xml:space="preserve">may </w:t>
      </w:r>
      <w:r w:rsidR="0027496F" w:rsidRPr="00B7161D">
        <w:rPr>
          <w:rFonts w:ascii="Times New Roman" w:hAnsi="Times New Roman" w:cs="Times New Roman"/>
          <w:sz w:val="24"/>
          <w:szCs w:val="24"/>
          <w:highlight w:val="yellow"/>
          <w:rPrChange w:id="419" w:author="Godwin, Casey" w:date="2018-12-04T11:16:00Z">
            <w:rPr>
              <w:rFonts w:ascii="Times New Roman" w:hAnsi="Times New Roman" w:cs="Times New Roman"/>
              <w:sz w:val="24"/>
              <w:szCs w:val="24"/>
            </w:rPr>
          </w:rPrChange>
        </w:rPr>
        <w:t xml:space="preserve">not </w:t>
      </w:r>
      <w:r w:rsidR="00CE35F7" w:rsidRPr="00B7161D">
        <w:rPr>
          <w:rFonts w:ascii="Times New Roman" w:hAnsi="Times New Roman" w:cs="Times New Roman"/>
          <w:sz w:val="24"/>
          <w:szCs w:val="24"/>
          <w:highlight w:val="yellow"/>
          <w:rPrChange w:id="420" w:author="Godwin, Casey" w:date="2018-12-04T11:16:00Z">
            <w:rPr>
              <w:rFonts w:ascii="Times New Roman" w:hAnsi="Times New Roman" w:cs="Times New Roman"/>
              <w:sz w:val="24"/>
              <w:szCs w:val="24"/>
            </w:rPr>
          </w:rPrChange>
        </w:rPr>
        <w:t xml:space="preserve">be </w:t>
      </w:r>
      <w:r w:rsidR="0027496F" w:rsidRPr="00B7161D">
        <w:rPr>
          <w:rFonts w:ascii="Times New Roman" w:hAnsi="Times New Roman" w:cs="Times New Roman"/>
          <w:sz w:val="24"/>
          <w:szCs w:val="24"/>
          <w:highlight w:val="yellow"/>
          <w:rPrChange w:id="421" w:author="Godwin, Casey" w:date="2018-12-04T11:16:00Z">
            <w:rPr>
              <w:rFonts w:ascii="Times New Roman" w:hAnsi="Times New Roman" w:cs="Times New Roman"/>
              <w:sz w:val="24"/>
              <w:szCs w:val="24"/>
            </w:rPr>
          </w:rPrChange>
        </w:rPr>
        <w:t>comparable.</w:t>
      </w:r>
      <w:r w:rsidR="0027496F">
        <w:rPr>
          <w:rFonts w:ascii="Times New Roman" w:hAnsi="Times New Roman" w:cs="Times New Roman"/>
          <w:sz w:val="24"/>
          <w:szCs w:val="24"/>
        </w:rPr>
        <w:t xml:space="preserv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66AC580"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t>
      </w:r>
      <w:commentRangeStart w:id="422"/>
      <w:ins w:id="423" w:author="Godwin, Casey" w:date="2018-12-04T11:18:00Z">
        <w:r w:rsidR="00B7161D">
          <w:rPr>
            <w:rFonts w:ascii="Times New Roman" w:hAnsi="Times New Roman" w:cs="Times New Roman"/>
            <w:sz w:val="24"/>
            <w:szCs w:val="24"/>
          </w:rPr>
          <w:t xml:space="preserve">Additionally, </w:t>
        </w:r>
      </w:ins>
      <w:del w:id="424" w:author="Godwin, Casey" w:date="2018-12-04T11:18:00Z">
        <w:r w:rsidR="005A2785" w:rsidDel="00B7161D">
          <w:rPr>
            <w:rFonts w:ascii="Times New Roman" w:hAnsi="Times New Roman" w:cs="Times New Roman"/>
            <w:sz w:val="24"/>
            <w:szCs w:val="24"/>
          </w:rPr>
          <w:delText xml:space="preserve">When </w:delText>
        </w:r>
      </w:del>
      <w:ins w:id="425" w:author="Godwin, Casey" w:date="2018-12-04T11:18:00Z">
        <w:r w:rsidR="00B7161D">
          <w:rPr>
            <w:rFonts w:ascii="Times New Roman" w:hAnsi="Times New Roman" w:cs="Times New Roman"/>
            <w:sz w:val="24"/>
            <w:szCs w:val="24"/>
          </w:rPr>
          <w:t xml:space="preserve">when </w:t>
        </w:r>
      </w:ins>
      <w:r w:rsidR="005A2785">
        <w:rPr>
          <w:rFonts w:ascii="Times New Roman" w:hAnsi="Times New Roman" w:cs="Times New Roman"/>
          <w:sz w:val="24"/>
          <w:szCs w:val="24"/>
        </w:rPr>
        <w:t>comparing ND and RFD</w:t>
      </w:r>
      <w:ins w:id="426" w:author="Godwin, Casey" w:date="2018-12-04T11:18:00Z">
        <w:r w:rsidR="00B7161D">
          <w:rPr>
            <w:rFonts w:ascii="Times New Roman" w:hAnsi="Times New Roman" w:cs="Times New Roman"/>
            <w:sz w:val="24"/>
            <w:szCs w:val="24"/>
          </w:rPr>
          <w:t>, or the prediction regarding coexistence,</w:t>
        </w:r>
      </w:ins>
      <w:r w:rsidR="005A2785">
        <w:rPr>
          <w:rFonts w:ascii="Times New Roman" w:hAnsi="Times New Roman" w:cs="Times New Roman"/>
          <w:sz w:val="24"/>
          <w:szCs w:val="24"/>
        </w:rPr>
        <w:t xml:space="preserve"> </w:t>
      </w:r>
      <w:del w:id="427" w:author="Godwin, Casey" w:date="2018-12-04T11:18:00Z">
        <w:r w:rsidR="005A2785" w:rsidDel="00B7161D">
          <w:rPr>
            <w:rFonts w:ascii="Times New Roman" w:hAnsi="Times New Roman" w:cs="Times New Roman"/>
            <w:sz w:val="24"/>
            <w:szCs w:val="24"/>
          </w:rPr>
          <w:delText xml:space="preserve">from </w:delText>
        </w:r>
      </w:del>
      <w:ins w:id="428" w:author="Godwin, Casey" w:date="2018-12-04T11:18:00Z">
        <w:r w:rsidR="00B7161D">
          <w:rPr>
            <w:rFonts w:ascii="Times New Roman" w:hAnsi="Times New Roman" w:cs="Times New Roman"/>
            <w:sz w:val="24"/>
            <w:szCs w:val="24"/>
          </w:rPr>
          <w:t xml:space="preserve">among </w:t>
        </w:r>
      </w:ins>
      <w:r w:rsidR="005A2785">
        <w:rPr>
          <w:rFonts w:ascii="Times New Roman" w:hAnsi="Times New Roman" w:cs="Times New Roman"/>
          <w:sz w:val="24"/>
          <w:szCs w:val="24"/>
        </w:rPr>
        <w:t xml:space="preserve">the other methods, assumptions and limitations of each method must be met. </w:t>
      </w:r>
      <w:commentRangeEnd w:id="422"/>
      <w:r w:rsidR="00B7161D">
        <w:rPr>
          <w:rStyle w:val="CommentReference"/>
        </w:rPr>
        <w:commentReference w:id="422"/>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on species j is independent of the density of either species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429"/>
      <w:r>
        <w:rPr>
          <w:rFonts w:ascii="Times New Roman" w:hAnsi="Times New Roman" w:cs="Times New Roman"/>
          <w:sz w:val="24"/>
          <w:szCs w:val="24"/>
        </w:rPr>
        <w:t xml:space="preserve">In </w:t>
      </w:r>
      <w:r>
        <w:rPr>
          <w:rFonts w:ascii="Times New Roman" w:hAnsi="Times New Roman" w:cs="Times New Roman"/>
          <w:sz w:val="24"/>
          <w:szCs w:val="24"/>
        </w:rPr>
        <w:lastRenderedPageBreak/>
        <w:t xml:space="preserve">designing and interpreting experiments, it would be unclear which value to select for the interaction coefficients. </w:t>
      </w:r>
      <w:commentRangeEnd w:id="429"/>
      <w:r w:rsidR="00B7161D">
        <w:rPr>
          <w:rStyle w:val="CommentReference"/>
        </w:rPr>
        <w:commentReference w:id="429"/>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430" w:author="Godwin, Casey" w:date="2018-12-04T11:21:00Z">
        <w:r w:rsidR="00F246A4" w:rsidDel="00B7161D">
          <w:rPr>
            <w:rFonts w:ascii="Times New Roman" w:hAnsi="Times New Roman" w:cs="Times New Roman"/>
            <w:sz w:val="24"/>
            <w:szCs w:val="24"/>
          </w:rPr>
          <w:delText>ungulate herbivores</w:delText>
        </w:r>
      </w:del>
      <w:ins w:id="431"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432"/>
      <w:r w:rsidR="0025241C">
        <w:rPr>
          <w:rFonts w:ascii="Times New Roman" w:hAnsi="Times New Roman" w:cs="Times New Roman"/>
          <w:sz w:val="24"/>
          <w:szCs w:val="24"/>
          <w:lang w:eastAsia="zh-TW"/>
        </w:rPr>
        <w:t>unknown</w:t>
      </w:r>
      <w:commentRangeEnd w:id="432"/>
      <w:r w:rsidR="00B7161D">
        <w:rPr>
          <w:rStyle w:val="CommentReference"/>
        </w:rPr>
        <w:commentReference w:id="432"/>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w:t>
      </w:r>
      <w:commentRangeStart w:id="433"/>
      <w:r w:rsidRPr="00B0403D">
        <w:rPr>
          <w:rFonts w:ascii="Times New Roman" w:hAnsi="Times New Roman" w:cs="Times New Roman"/>
          <w:sz w:val="24"/>
          <w:szCs w:val="24"/>
        </w:rPr>
        <w:t xml:space="preserve">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del w:id="434" w:author="Godwin, Casey" w:date="2018-12-04T11:41:00Z">
        <w:r w:rsidRPr="00B0403D" w:rsidDel="002103F2">
          <w:rPr>
            <w:rFonts w:ascii="Times New Roman" w:hAnsi="Times New Roman" w:cs="Times New Roman"/>
            <w:sz w:val="24"/>
            <w:szCs w:val="24"/>
          </w:rPr>
          <w:delText>resoruce</w:delText>
        </w:r>
      </w:del>
      <w:ins w:id="435"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commentRangeEnd w:id="433"/>
      <w:r w:rsidR="002103F2">
        <w:rPr>
          <w:rStyle w:val="CommentReference"/>
        </w:rPr>
        <w:commentReference w:id="433"/>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436"/>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436"/>
      <w:r w:rsidR="00CA437A">
        <w:rPr>
          <w:rStyle w:val="CommentReference"/>
        </w:rPr>
        <w:commentReference w:id="436"/>
      </w:r>
    </w:p>
    <w:p w14:paraId="183E6C01" w14:textId="2EBBAA30"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437"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xml:space="preserve">.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C30331E" w14:textId="399277BB" w:rsidR="00A23A60" w:rsidRPr="00A23A60" w:rsidRDefault="00FA6582"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23A60" w:rsidRPr="00A23A60">
        <w:rPr>
          <w:rFonts w:ascii="Times New Roman" w:hAnsi="Times New Roman" w:cs="Times New Roman"/>
          <w:noProof/>
          <w:sz w:val="24"/>
          <w:szCs w:val="24"/>
        </w:rPr>
        <w:t>Abrams, P. 1980.Are Competition Coefficients Constant? Inductive Versus Deductive Approaches. The American Naturalist 116:730–735.</w:t>
      </w:r>
    </w:p>
    <w:p w14:paraId="7025F16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Adler, P. B., J.HilleRislambers, andJ. M.Levine. 2007.A niche for neutrality. Ecology Letters 10:95–104.</w:t>
      </w:r>
    </w:p>
    <w:p w14:paraId="7AAB88CF"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Barabás, G., R.D’Andrea, andS. M.Stump. 2018.Chesson’s coexistence theory. Ecological Monographs 88:277–303.</w:t>
      </w:r>
    </w:p>
    <w:p w14:paraId="21AC5F9E"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6CDCF1F5"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1990.MacArthur’s consumer-resource model. Theoretical Population Biology 37:26–38.</w:t>
      </w:r>
    </w:p>
    <w:p w14:paraId="733B41BB"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2000a.Mechanisms of maintenance of species diversity. Annual Review of Ecology and Systematics 31:343–366.</w:t>
      </w:r>
    </w:p>
    <w:p w14:paraId="43559B58"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Chesson, P. 2000b.Mechanisms of Maintenance of Species Diversity. Annual Review of Ecology and Systematics 31:343–366.</w:t>
      </w:r>
    </w:p>
    <w:p w14:paraId="463554E9"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0707559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Letten, A. D., P. J.Ke, andT.Fukami. 2017.Linking modern coexistence theory and contemporary niche theory. Ecological Monographs 87:161–177.</w:t>
      </w:r>
    </w:p>
    <w:p w14:paraId="3F6B98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Levine, J. M., andJ.HilleRisLambers. 2009.The importance of niches for the maintenance of species diversity. Nature 461:254–7.</w:t>
      </w:r>
    </w:p>
    <w:p w14:paraId="1DB6651A"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9515981"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MacArthur, R. 1970.Species packing and competitive equilibrium for many species. Theoretical Population Biology 1:1–11.</w:t>
      </w:r>
    </w:p>
    <w:p w14:paraId="40E39982"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7684DC93"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20EF720"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lastRenderedPageBreak/>
        <w:t>Schoener, T. W. 1974.Some Methods for Calculating Competition Coefficients from Resource-Utilization Spectra. The American Naturalist 108:332–340.</w:t>
      </w:r>
    </w:p>
    <w:p w14:paraId="732B6D0D"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1977.Resource competition between plankton algae: An experimental and theoretical approach. EcologyEcology 58:338–348.</w:t>
      </w:r>
    </w:p>
    <w:p w14:paraId="6403712C"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szCs w:val="24"/>
        </w:rPr>
      </w:pPr>
      <w:r w:rsidRPr="00A23A60">
        <w:rPr>
          <w:rFonts w:ascii="Times New Roman" w:hAnsi="Times New Roman" w:cs="Times New Roman"/>
          <w:noProof/>
          <w:sz w:val="24"/>
          <w:szCs w:val="24"/>
        </w:rPr>
        <w:t>Tilman, D. 1980.Resources: A Graphical-Mechanistic Approach to Competition and Predation. The American Naturalist 116:362–393.</w:t>
      </w:r>
    </w:p>
    <w:p w14:paraId="7319A316" w14:textId="77777777" w:rsidR="00A23A60" w:rsidRPr="00A23A60" w:rsidRDefault="00A23A60" w:rsidP="00A23A60">
      <w:pPr>
        <w:widowControl w:val="0"/>
        <w:autoSpaceDE w:val="0"/>
        <w:autoSpaceDN w:val="0"/>
        <w:adjustRightInd w:val="0"/>
        <w:spacing w:line="360" w:lineRule="auto"/>
        <w:ind w:left="480" w:hanging="480"/>
        <w:rPr>
          <w:rFonts w:ascii="Times New Roman" w:hAnsi="Times New Roman" w:cs="Times New Roman"/>
          <w:noProof/>
          <w:sz w:val="24"/>
        </w:rPr>
      </w:pPr>
      <w:r w:rsidRPr="00A23A60">
        <w:rPr>
          <w:rFonts w:ascii="Times New Roman" w:hAnsi="Times New Roman" w:cs="Times New Roman"/>
          <w:noProof/>
          <w:sz w:val="24"/>
          <w:szCs w:val="24"/>
        </w:rPr>
        <w:t>Tilman, D. 1981.Tests of Resource Competition Theory Using Four Species of Lake Michigan Algae. Ecology 62:802–815.</w:t>
      </w:r>
    </w:p>
    <w:p w14:paraId="27AE109A" w14:textId="0528E7F9"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3CF89429" w14:textId="1D9350BA" w:rsidR="00400C9C" w:rsidRDefault="00400C9C">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w:t>
      </w:r>
      <w:proofErr w:type="gramStart"/>
      <w:r>
        <w:t>RFD, but</w:t>
      </w:r>
      <w:proofErr w:type="gramEnd"/>
      <w:r>
        <w:t xml:space="preserve"> do give the same prediction regarding coexistence. </w:t>
      </w:r>
    </w:p>
  </w:comment>
  <w:comment w:id="38" w:author="Godwin, Casey" w:date="2018-12-03T16:30:00Z" w:initials="GC">
    <w:p w14:paraId="7B1DDAD1" w14:textId="36E8897B" w:rsidR="00400C9C" w:rsidRDefault="00400C9C">
      <w:pPr>
        <w:pStyle w:val="CommentText"/>
      </w:pPr>
      <w:r>
        <w:rPr>
          <w:rStyle w:val="CommentReference"/>
        </w:rPr>
        <w:annotationRef/>
      </w:r>
      <w:r>
        <w:t>Not sure this is supported</w:t>
      </w:r>
    </w:p>
  </w:comment>
  <w:comment w:id="39" w:author="Godwin, Casey" w:date="2018-12-03T16:36:00Z" w:initials="GC">
    <w:p w14:paraId="36CF271D" w14:textId="54A557B0" w:rsidR="00400C9C" w:rsidRDefault="00400C9C">
      <w:pPr>
        <w:pStyle w:val="CommentText"/>
      </w:pPr>
      <w:r>
        <w:rPr>
          <w:rStyle w:val="CommentReference"/>
        </w:rPr>
        <w:annotationRef/>
      </w:r>
      <w:r>
        <w:t>The abstract said that we don’t know whether they are comparable</w:t>
      </w:r>
    </w:p>
  </w:comment>
  <w:comment w:id="42" w:author="Godwin, Casey" w:date="2018-12-04T06:58:00Z" w:initials="GC">
    <w:p w14:paraId="416C05E3" w14:textId="79A995A9" w:rsidR="00400C9C" w:rsidRDefault="00400C9C">
      <w:pPr>
        <w:pStyle w:val="CommentText"/>
      </w:pPr>
      <w:r>
        <w:rPr>
          <w:rStyle w:val="CommentReference"/>
        </w:rPr>
        <w:annotationRef/>
      </w:r>
      <w:r>
        <w:t>What does this mean? It does not need to be true that the invader has a higher growth rate when rare…</w:t>
      </w:r>
    </w:p>
  </w:comment>
  <w:comment w:id="43" w:author="Godwin, Casey" w:date="2018-12-04T07:04:00Z" w:initials="GC">
    <w:p w14:paraId="63AF0AF5" w14:textId="7D6AE471" w:rsidR="00400C9C" w:rsidRDefault="00400C9C">
      <w:pPr>
        <w:pStyle w:val="CommentText"/>
      </w:pPr>
      <w:r>
        <w:rPr>
          <w:rStyle w:val="CommentReference"/>
        </w:rPr>
        <w:annotationRef/>
      </w:r>
      <w:r>
        <w:t xml:space="preserve">The last paragraph of the previous section stated that we would explain how to use each method to obtain interaction coefficients to get ND and RFD. Need to point out that this is not necessarily the case for the NFD method, even if the derivation follows later. </w:t>
      </w:r>
    </w:p>
  </w:comment>
  <w:comment w:id="57" w:author="Godwin, Casey" w:date="2018-12-04T07:11:00Z" w:initials="GC">
    <w:p w14:paraId="640556A3" w14:textId="3567039F" w:rsidR="00400C9C" w:rsidRDefault="00400C9C">
      <w:pPr>
        <w:pStyle w:val="CommentText"/>
      </w:pPr>
      <w:r>
        <w:rPr>
          <w:rStyle w:val="CommentReference"/>
        </w:rPr>
        <w:annotationRef/>
      </w:r>
      <w:r>
        <w:t>Where is it claimed that this slope is equivalent to alphas? I agree that it is worth pointing this out to a naïve reader, but I do not think that this has been confused in the existing literature. As such, the next sentence does not follow logically from this one</w:t>
      </w:r>
    </w:p>
  </w:comment>
  <w:comment w:id="60" w:author="Godwin, Casey" w:date="2018-12-04T07:14:00Z" w:initials="GC">
    <w:p w14:paraId="03B3DC2E" w14:textId="0C17A029" w:rsidR="00400C9C" w:rsidRDefault="00400C9C">
      <w:pPr>
        <w:pStyle w:val="CommentText"/>
      </w:pPr>
      <w:r>
        <w:rPr>
          <w:rStyle w:val="CommentReference"/>
        </w:rPr>
        <w:annotationRef/>
      </w:r>
      <w:r>
        <w:t xml:space="preserve">Is </w:t>
      </w:r>
      <w:proofErr w:type="spellStart"/>
      <w:r>
        <w:t>e</w:t>
      </w:r>
      <w:proofErr w:type="spellEnd"/>
      <w:r>
        <w:t xml:space="preserve"> a simple ratio of the carrying capacities that you cancelled out implicitly?</w:t>
      </w:r>
    </w:p>
  </w:comment>
  <w:comment w:id="61" w:author="Godwin, Casey" w:date="2018-12-04T07:15:00Z" w:initials="GC">
    <w:p w14:paraId="5EA366C4" w14:textId="5EE15944" w:rsidR="00400C9C" w:rsidRDefault="00400C9C">
      <w:pPr>
        <w:pStyle w:val="CommentText"/>
      </w:pPr>
      <w:r>
        <w:rPr>
          <w:rStyle w:val="CommentReference"/>
        </w:rPr>
        <w:annotationRef/>
      </w:r>
      <w:r>
        <w:t xml:space="preserve">But, if the community is saturated as the assumptions require, B must equal the carrying capacity of one species or the other. </w:t>
      </w:r>
    </w:p>
  </w:comment>
  <w:comment w:id="63" w:author="Godwin, Casey" w:date="2018-12-04T07:42:00Z" w:initials="GC">
    <w:p w14:paraId="6EFE4373" w14:textId="77777777" w:rsidR="00400C9C" w:rsidRDefault="00400C9C">
      <w:pPr>
        <w:pStyle w:val="CommentText"/>
      </w:pPr>
      <w:r>
        <w:rPr>
          <w:rStyle w:val="CommentReference"/>
        </w:rPr>
        <w:annotationRef/>
      </w:r>
      <w:r>
        <w:t xml:space="preserve">We should be able to show how relaxing e=1 changes the inequality you get by evaluating equation 3 for both species -&gt; </w:t>
      </w:r>
    </w:p>
    <w:p w14:paraId="5B886AF1" w14:textId="1DF9786B" w:rsidR="00400C9C" w:rsidRDefault="00400C9C">
      <w:pPr>
        <w:pStyle w:val="CommentText"/>
      </w:pPr>
      <w:proofErr w:type="spellStart"/>
      <w:r>
        <w:t>aii</w:t>
      </w:r>
      <w:proofErr w:type="spellEnd"/>
      <w:r>
        <w:t>&gt;</w:t>
      </w:r>
      <w:proofErr w:type="spellStart"/>
      <w:r>
        <w:t>aij</w:t>
      </w:r>
      <w:proofErr w:type="spellEnd"/>
      <w:r>
        <w:t xml:space="preserve"> e AND </w:t>
      </w:r>
      <w:proofErr w:type="spellStart"/>
      <w:r>
        <w:t>ajj</w:t>
      </w:r>
      <w:proofErr w:type="spellEnd"/>
      <w:r>
        <w:t>&gt;</w:t>
      </w:r>
      <w:proofErr w:type="spellStart"/>
      <w:r>
        <w:t>aji</w:t>
      </w:r>
      <w:proofErr w:type="spellEnd"/>
      <w:r>
        <w:t>/e</w:t>
      </w:r>
    </w:p>
  </w:comment>
  <w:comment w:id="65" w:author="Godwin, Casey" w:date="2018-12-04T07:23:00Z" w:initials="GC">
    <w:p w14:paraId="4C711D29" w14:textId="15391575" w:rsidR="00400C9C" w:rsidRDefault="00400C9C">
      <w:pPr>
        <w:pStyle w:val="CommentText"/>
      </w:pPr>
      <w:r>
        <w:rPr>
          <w:rStyle w:val="CommentReference"/>
        </w:rPr>
        <w:annotationRef/>
      </w:r>
      <w:r>
        <w:t>Not clear. The community biomass needs to be saturated per the assumptions of the method, this is just re-stating that??</w:t>
      </w:r>
    </w:p>
  </w:comment>
  <w:comment w:id="91" w:author="Godwin, Casey" w:date="2018-12-04T07:56:00Z" w:initials="GC">
    <w:p w14:paraId="28C47AA5" w14:textId="1C1F8B0E" w:rsidR="00400C9C" w:rsidRDefault="00400C9C">
      <w:pPr>
        <w:pStyle w:val="CommentText"/>
      </w:pPr>
      <w:r>
        <w:rPr>
          <w:rStyle w:val="CommentReference"/>
        </w:rPr>
        <w:annotationRef/>
      </w:r>
      <w:r>
        <w:t>Why simplify out K in the previous section but not here??</w:t>
      </w:r>
    </w:p>
  </w:comment>
  <w:comment w:id="92" w:author="Godwin, Casey" w:date="2018-12-04T07:56:00Z" w:initials="GC">
    <w:p w14:paraId="5A194B5F" w14:textId="74F671FE" w:rsidR="00400C9C" w:rsidRDefault="00400C9C">
      <w:pPr>
        <w:pStyle w:val="CommentText"/>
      </w:pPr>
      <w:r>
        <w:rPr>
          <w:rStyle w:val="CommentReference"/>
        </w:rPr>
        <w:annotationRef/>
      </w:r>
      <w:r>
        <w:t xml:space="preserve">Move this up </w:t>
      </w:r>
    </w:p>
  </w:comment>
  <w:comment w:id="98" w:author="Godwin, Casey" w:date="2018-12-04T07:59:00Z" w:initials="GC">
    <w:p w14:paraId="0BAF52CB" w14:textId="6BAC6E30" w:rsidR="00400C9C" w:rsidRDefault="00400C9C">
      <w:pPr>
        <w:pStyle w:val="CommentText"/>
      </w:pPr>
      <w:r>
        <w:rPr>
          <w:rStyle w:val="CommentReference"/>
        </w:rPr>
        <w:annotationRef/>
      </w:r>
      <w:r>
        <w:t>These do not need to be estimated to evaluate ND and RFD. If one had a steady-state population of each species and could perform invasion experiments, then taking the per capita growth rate of each species with respect to its own population and the other could give the all four alphas without parameterizing r and k. I realize that this is similar to the sensitivity method with some re-arrangement, but it’s misleading to portray that the only way to parameterize the LV model is with a long time series initialized from low density of each species (as in Fig 2)</w:t>
      </w:r>
    </w:p>
  </w:comment>
  <w:comment w:id="123" w:author="Godwin, Casey" w:date="2018-12-04T08:07:00Z" w:initials="GC">
    <w:p w14:paraId="12FDAF65" w14:textId="3213054D" w:rsidR="00400C9C" w:rsidRDefault="00400C9C">
      <w:pPr>
        <w:pStyle w:val="CommentText"/>
      </w:pPr>
      <w:r>
        <w:rPr>
          <w:rStyle w:val="CommentReference"/>
        </w:rPr>
        <w:annotationRef/>
      </w:r>
      <w:r>
        <w:t>This reference predates the development of the sensitivity method</w:t>
      </w:r>
    </w:p>
  </w:comment>
  <w:comment w:id="125" w:author="Godwin, Casey" w:date="2018-12-04T08:19:00Z" w:initials="GC">
    <w:p w14:paraId="7949B025" w14:textId="61F86B0A" w:rsidR="00400C9C" w:rsidRDefault="00400C9C">
      <w:pPr>
        <w:pStyle w:val="CommentText"/>
      </w:pPr>
      <w:r>
        <w:rPr>
          <w:rStyle w:val="CommentReference"/>
        </w:rPr>
        <w:annotationRef/>
      </w:r>
      <w:r>
        <w:t xml:space="preserve">If these are not ordered, it does not work, see Narwani et al 2013 </w:t>
      </w:r>
    </w:p>
  </w:comment>
  <w:comment w:id="132" w:author="Godwin, Casey" w:date="2018-12-04T08:11:00Z" w:initials="GC">
    <w:p w14:paraId="0EE114FB" w14:textId="5592F538" w:rsidR="00400C9C" w:rsidRDefault="00400C9C">
      <w:pPr>
        <w:pStyle w:val="CommentText"/>
      </w:pPr>
      <w:r>
        <w:rPr>
          <w:rStyle w:val="CommentReference"/>
        </w:rPr>
        <w:annotationRef/>
      </w:r>
      <w:r>
        <w:t>This could be eliminated by adding very little to the preceding paragraph</w:t>
      </w:r>
    </w:p>
  </w:comment>
  <w:comment w:id="139" w:author="Godwin, Casey" w:date="2018-12-04T08:13:00Z" w:initials="GC">
    <w:p w14:paraId="731018FE" w14:textId="11A6C579" w:rsidR="00400C9C" w:rsidRDefault="00400C9C">
      <w:pPr>
        <w:pStyle w:val="CommentText"/>
      </w:pPr>
      <w:r>
        <w:rPr>
          <w:rStyle w:val="CommentReference"/>
        </w:rPr>
        <w:annotationRef/>
      </w:r>
      <w:r>
        <w:t xml:space="preserve">Only the Narwani paper should be cited here. </w:t>
      </w:r>
    </w:p>
  </w:comment>
  <w:comment w:id="140" w:author="Godwin, Casey" w:date="2018-12-04T08:14:00Z" w:initials="GC">
    <w:p w14:paraId="4687267B" w14:textId="22A0043F" w:rsidR="00400C9C" w:rsidRDefault="00400C9C">
      <w:pPr>
        <w:pStyle w:val="CommentText"/>
      </w:pPr>
      <w:r>
        <w:rPr>
          <w:rStyle w:val="CommentReference"/>
        </w:rPr>
        <w:annotationRef/>
      </w:r>
      <w:r>
        <w:t>Is this derivation in the main text or supplement?</w:t>
      </w:r>
    </w:p>
  </w:comment>
  <w:comment w:id="141" w:author="Godwin, Casey" w:date="2018-12-04T08:14:00Z" w:initials="GC">
    <w:p w14:paraId="1F73E013" w14:textId="442F06F1" w:rsidR="00400C9C" w:rsidRDefault="00400C9C">
      <w:pPr>
        <w:pStyle w:val="CommentText"/>
      </w:pPr>
      <w:r>
        <w:rPr>
          <w:rStyle w:val="CommentReference"/>
        </w:rPr>
        <w:annotationRef/>
      </w:r>
      <w:r>
        <w:t xml:space="preserve">I do not think that this affects the sensitivity method in the same way that it does the NFD or LV methods. Specifically, since the inter-specific interaction terms are being parameterized under invasion from rare, it does not matter whether the underlying population dynamics have non-linear interactions. I have tried to find instances where this method does not work in numerical simulations, but for the parameter space I have examined it is always right. It is true that the alphas derived this way cannot predict transient population dynamics, but that’s not the point. We need to either explain that this is not a </w:t>
      </w:r>
      <w:proofErr w:type="gramStart"/>
      <w:r>
        <w:t>problem, or</w:t>
      </w:r>
      <w:proofErr w:type="gramEnd"/>
      <w:r>
        <w:t xml:space="preserve"> show the circumstances where it is a problem. </w:t>
      </w:r>
    </w:p>
  </w:comment>
  <w:comment w:id="149" w:author="Godwin, Casey" w:date="2018-12-04T08:24:00Z" w:initials="GC">
    <w:p w14:paraId="3A70FD71" w14:textId="682F1587" w:rsidR="00400C9C" w:rsidRDefault="00400C9C">
      <w:pPr>
        <w:pStyle w:val="CommentText"/>
      </w:pPr>
      <w:r>
        <w:rPr>
          <w:rStyle w:val="CommentReference"/>
        </w:rPr>
        <w:annotationRef/>
      </w:r>
      <w:r>
        <w:t>Need to distinguish between resources and resource species. The model only considers resource species that are available for consumption, so I am not sure what you mean by ‘all of the resources for a species to grow’. The resources in this model are also substitutable. Does this mean other environmental factors like temperature?</w:t>
      </w:r>
    </w:p>
  </w:comment>
  <w:comment w:id="151" w:author="Godwin, Casey" w:date="2018-12-04T08:28:00Z" w:initials="GC">
    <w:p w14:paraId="42274827" w14:textId="7E00B6CB" w:rsidR="00400C9C" w:rsidRDefault="00400C9C">
      <w:pPr>
        <w:pStyle w:val="CommentText"/>
      </w:pPr>
      <w:r>
        <w:rPr>
          <w:rStyle w:val="CommentReference"/>
        </w:rPr>
        <w:annotationRef/>
      </w:r>
      <w:r>
        <w:t>redundant</w:t>
      </w:r>
    </w:p>
  </w:comment>
  <w:comment w:id="193" w:author="Godwin, Casey" w:date="2018-12-04T08:32:00Z" w:initials="GC">
    <w:p w14:paraId="5BD58C0B" w14:textId="47EE0DB4" w:rsidR="00400C9C" w:rsidRDefault="00400C9C">
      <w:pPr>
        <w:pStyle w:val="CommentText"/>
      </w:pPr>
      <w:r>
        <w:rPr>
          <w:rStyle w:val="CommentReference"/>
        </w:rPr>
        <w:annotationRef/>
      </w:r>
      <w:r>
        <w:t xml:space="preserve">see my comment above. </w:t>
      </w:r>
    </w:p>
  </w:comment>
  <w:comment w:id="196" w:author="Godwin, Casey" w:date="2018-12-04T08:34:00Z" w:initials="GC">
    <w:p w14:paraId="7753DEA3" w14:textId="77777777" w:rsidR="00400C9C" w:rsidRDefault="00400C9C">
      <w:pPr>
        <w:pStyle w:val="CommentText"/>
      </w:pPr>
      <w:r>
        <w:rPr>
          <w:rStyle w:val="CommentReference"/>
        </w:rPr>
        <w:annotationRef/>
      </w:r>
      <w:r>
        <w:t xml:space="preserve">Two points. </w:t>
      </w:r>
    </w:p>
    <w:p w14:paraId="450FD145" w14:textId="77777777" w:rsidR="00400C9C" w:rsidRDefault="00400C9C">
      <w:pPr>
        <w:pStyle w:val="CommentText"/>
      </w:pPr>
      <w:r>
        <w:t xml:space="preserve">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w:t>
      </w:r>
      <w:proofErr w:type="spellStart"/>
      <w:r>
        <w:t>Jannasch</w:t>
      </w:r>
      <w:proofErr w:type="spellEnd"/>
      <w:r>
        <w:t xml:space="preserve"> so it’s ambiguous to call it Tilman’s model</w:t>
      </w:r>
    </w:p>
    <w:p w14:paraId="07D8AE53" w14:textId="77777777" w:rsidR="00400C9C" w:rsidRDefault="00400C9C">
      <w:pPr>
        <w:pStyle w:val="CommentText"/>
      </w:pPr>
    </w:p>
    <w:p w14:paraId="5A61669B" w14:textId="0BF4A92E" w:rsidR="00400C9C" w:rsidRDefault="00400C9C">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w:t>
      </w:r>
      <w:proofErr w:type="gramStart"/>
      <w:r>
        <w:t>really specific</w:t>
      </w:r>
      <w:proofErr w:type="gramEnd"/>
      <w:r>
        <w:t xml:space="preserve"> to chemostat conditions, which makes it perhaps less useful than invasion experiments. </w:t>
      </w:r>
    </w:p>
  </w:comment>
  <w:comment w:id="198" w:author="Godwin, Casey" w:date="2018-12-04T08:38:00Z" w:initials="GC">
    <w:p w14:paraId="78178BA8" w14:textId="3A0E3C73" w:rsidR="00400C9C" w:rsidRDefault="00400C9C">
      <w:pPr>
        <w:pStyle w:val="CommentText"/>
      </w:pPr>
      <w:r>
        <w:rPr>
          <w:rStyle w:val="CommentReference"/>
        </w:rPr>
        <w:annotationRef/>
      </w:r>
      <w:r>
        <w:t>Why the strange notation that is not used for the other models??</w:t>
      </w:r>
    </w:p>
  </w:comment>
  <w:comment w:id="218" w:author="Godwin, Casey" w:date="2018-12-04T08:53:00Z" w:initials="GC">
    <w:p w14:paraId="53D1A434" w14:textId="77777777" w:rsidR="00400C9C" w:rsidRDefault="00400C9C">
      <w:pPr>
        <w:pStyle w:val="CommentText"/>
      </w:pPr>
      <w:r>
        <w:rPr>
          <w:rStyle w:val="CommentReference"/>
        </w:rPr>
        <w:annotationRef/>
      </w:r>
      <w:r>
        <w:t xml:space="preserve">This paragraph rambles. The point is that it cannot yield LV parameters that are universally constant, but neither can the LV method (see above), but this does not matter for predicting coexistence. </w:t>
      </w:r>
    </w:p>
    <w:p w14:paraId="0D68F29D" w14:textId="77777777" w:rsidR="00400C9C" w:rsidRDefault="00400C9C">
      <w:pPr>
        <w:pStyle w:val="CommentText"/>
      </w:pPr>
    </w:p>
    <w:p w14:paraId="6FEA6412" w14:textId="0CA1BD8A" w:rsidR="00400C9C" w:rsidRDefault="00400C9C">
      <w:pPr>
        <w:pStyle w:val="CommentText"/>
      </w:pPr>
      <w:r>
        <w:t xml:space="preserve">Maybe I’m unusual, but I feel like the point of this is methods comparison is getting lost – are we interested in empirical methods to get LV parameters or empirical methods to evaluate Chesson’s inequality for predicting coexistence? If it’s #2, then why do we care that this method cannot be forced to be the same as the LV model? This paper has a lot of contortions and run-around focused on making the world fit a LV model, but really this only needs to be evaluated at the points which determine mutual </w:t>
      </w:r>
      <w:proofErr w:type="spellStart"/>
      <w:r>
        <w:t>invasibility</w:t>
      </w:r>
      <w:proofErr w:type="spellEnd"/>
      <w:r>
        <w:t xml:space="preserve">. </w:t>
      </w:r>
    </w:p>
    <w:p w14:paraId="5844C2BF" w14:textId="77777777" w:rsidR="00400C9C" w:rsidRDefault="00400C9C">
      <w:pPr>
        <w:pStyle w:val="CommentText"/>
      </w:pPr>
    </w:p>
    <w:p w14:paraId="6A7F99AE" w14:textId="7F4354B8" w:rsidR="00400C9C" w:rsidRDefault="00400C9C">
      <w:pPr>
        <w:pStyle w:val="CommentText"/>
      </w:pPr>
      <w:r>
        <w:t xml:space="preserve">Frankly, it doesn’t matter that none of these methods would yield LV parameters that accurately describe the transient dynamics of real communities. For me, that’s a critical point but is buried in each section.  </w:t>
      </w:r>
    </w:p>
  </w:comment>
  <w:comment w:id="220" w:author="Godwin, Casey" w:date="2018-12-04T08:52:00Z" w:initials="GC">
    <w:p w14:paraId="2520E974" w14:textId="5BC16C80" w:rsidR="00400C9C" w:rsidRDefault="00400C9C">
      <w:pPr>
        <w:pStyle w:val="CommentText"/>
      </w:pPr>
      <w:r>
        <w:rPr>
          <w:rStyle w:val="CommentReference"/>
        </w:rPr>
        <w:annotationRef/>
      </w:r>
      <w:r>
        <w:t>Yeah, that’s the point of evaluating them at the R*’s – this is meant to depict invasion</w:t>
      </w:r>
    </w:p>
  </w:comment>
  <w:comment w:id="225" w:author="Godwin, Casey" w:date="2018-12-04T09:04:00Z" w:initials="GC">
    <w:p w14:paraId="6A55D421" w14:textId="3E1918B3" w:rsidR="00400C9C" w:rsidRDefault="00400C9C">
      <w:pPr>
        <w:pStyle w:val="CommentText"/>
      </w:pPr>
      <w:r>
        <w:rPr>
          <w:rStyle w:val="CommentReference"/>
        </w:rPr>
        <w:annotationRef/>
      </w:r>
      <w:r>
        <w:t>This seems to refer to a table that we do not have in the paper any longer. Suggest re-writing this whole paragraph (see below)</w:t>
      </w:r>
    </w:p>
  </w:comment>
  <w:comment w:id="271" w:author="Godwin, Casey" w:date="2018-12-04T11:16:00Z" w:initials="GC">
    <w:p w14:paraId="525AA1A8" w14:textId="616CFA60" w:rsidR="00400C9C" w:rsidRDefault="00400C9C">
      <w:pPr>
        <w:pStyle w:val="CommentText"/>
      </w:pPr>
      <w:r>
        <w:rPr>
          <w:rStyle w:val="CommentReference"/>
        </w:rPr>
        <w:annotationRef/>
      </w:r>
      <w:r>
        <w:t xml:space="preserve">This conclusion seems to contradict a later one (also highlighted). If we get rid of the table showing </w:t>
      </w:r>
      <w:proofErr w:type="spellStart"/>
      <w:r>
        <w:t>compatability</w:t>
      </w:r>
      <w:proofErr w:type="spellEnd"/>
      <w:r>
        <w:t xml:space="preserve"> among the methods, we need to spend some time explaining how these different methods do not give the same ND and </w:t>
      </w:r>
      <w:proofErr w:type="gramStart"/>
      <w:r>
        <w:t>RFD, but</w:t>
      </w:r>
      <w:proofErr w:type="gramEnd"/>
      <w:r>
        <w:t xml:space="preserve"> do give the same prediction regarding coexistence. Right </w:t>
      </w:r>
      <w:proofErr w:type="gramStart"/>
      <w:r>
        <w:t>now</w:t>
      </w:r>
      <w:proofErr w:type="gramEnd"/>
      <w:r>
        <w:t xml:space="preserve"> we are sending mixed messages</w:t>
      </w:r>
    </w:p>
  </w:comment>
  <w:comment w:id="279" w:author="Godwin, Casey" w:date="2018-12-04T09:11:00Z" w:initials="GC">
    <w:p w14:paraId="2560B575" w14:textId="6EE1E14B" w:rsidR="00400C9C" w:rsidRDefault="00400C9C">
      <w:pPr>
        <w:pStyle w:val="CommentText"/>
      </w:pPr>
      <w:r>
        <w:rPr>
          <w:rStyle w:val="CommentReference"/>
        </w:rPr>
        <w:annotationRef/>
      </w:r>
      <w:r>
        <w:t>As an overview for this Part, this paragraph needs work</w:t>
      </w:r>
    </w:p>
  </w:comment>
  <w:comment w:id="284" w:author="Godwin, Casey" w:date="2018-12-04T09:12:00Z" w:initials="GC">
    <w:p w14:paraId="71F6BF93" w14:textId="2E171B92" w:rsidR="00400C9C" w:rsidRDefault="00400C9C">
      <w:pPr>
        <w:pStyle w:val="CommentText"/>
      </w:pPr>
      <w:r>
        <w:rPr>
          <w:rStyle w:val="CommentReference"/>
        </w:rPr>
        <w:annotationRef/>
      </w:r>
      <w:r>
        <w:t>Does not belong here?</w:t>
      </w:r>
    </w:p>
  </w:comment>
  <w:comment w:id="320" w:author="Godwin, Casey" w:date="2018-12-04T09:19:00Z" w:initials="GC">
    <w:p w14:paraId="2347F346" w14:textId="5E032A07" w:rsidR="00400C9C" w:rsidRDefault="00400C9C">
      <w:pPr>
        <w:pStyle w:val="CommentText"/>
      </w:pPr>
      <w:r>
        <w:rPr>
          <w:rStyle w:val="CommentReference"/>
        </w:rPr>
        <w:annotationRef/>
      </w:r>
      <w:r>
        <w:t xml:space="preserve">This does not </w:t>
      </w:r>
      <w:proofErr w:type="gramStart"/>
      <w:r>
        <w:t>help,</w:t>
      </w:r>
      <w:proofErr w:type="gramEnd"/>
      <w:r>
        <w:t xml:space="preserve"> can we add some text to this paragraph discussing why this is an important distinction. </w:t>
      </w:r>
    </w:p>
  </w:comment>
  <w:comment w:id="322" w:author="Godwin, Casey" w:date="2018-12-04T09:19:00Z" w:initials="GC">
    <w:p w14:paraId="7B6B88E9" w14:textId="6856A6B2" w:rsidR="00400C9C" w:rsidRDefault="00400C9C">
      <w:pPr>
        <w:pStyle w:val="CommentText"/>
      </w:pPr>
      <w:r>
        <w:rPr>
          <w:rStyle w:val="CommentReference"/>
        </w:rPr>
        <w:annotationRef/>
      </w:r>
      <w:r>
        <w:t>Redundant with the previous paragraph</w:t>
      </w:r>
    </w:p>
  </w:comment>
  <w:comment w:id="333" w:author="Godwin, Casey" w:date="2018-12-04T10:58:00Z" w:initials="GC">
    <w:p w14:paraId="54C20009" w14:textId="1DE50146" w:rsidR="00400C9C" w:rsidRDefault="00400C9C">
      <w:pPr>
        <w:pStyle w:val="CommentText"/>
      </w:pPr>
      <w:r>
        <w:rPr>
          <w:rStyle w:val="CommentReference"/>
        </w:rPr>
        <w:annotationRef/>
      </w:r>
      <w:r>
        <w:t>Again, the table does not match the text</w:t>
      </w:r>
    </w:p>
  </w:comment>
  <w:comment w:id="356" w:author="Godwin, Casey" w:date="2018-12-04T10:55:00Z" w:initials="GC">
    <w:p w14:paraId="1A857987" w14:textId="3091A5FF" w:rsidR="00400C9C" w:rsidRDefault="00400C9C">
      <w:pPr>
        <w:pStyle w:val="CommentText"/>
      </w:pPr>
      <w:r>
        <w:rPr>
          <w:rStyle w:val="CommentReference"/>
        </w:rPr>
        <w:annotationRef/>
      </w:r>
      <w:r>
        <w:t xml:space="preserve">I see no reason why the </w:t>
      </w:r>
      <w:proofErr w:type="spellStart"/>
      <w:r>
        <w:t>Letten</w:t>
      </w:r>
      <w:proofErr w:type="spellEnd"/>
      <w:r>
        <w:t xml:space="preserve"> method could not be applied to &gt; 2 resources – this would require expanding the rules that determine when R*s to use, but it is possible to arrive at alphas the same way that they do for two resources. </w:t>
      </w:r>
    </w:p>
  </w:comment>
  <w:comment w:id="365" w:author="Godwin, Casey" w:date="2018-12-04T11:03:00Z" w:initials="GC">
    <w:p w14:paraId="7FBEFAF9" w14:textId="611EEF1D" w:rsidR="00400C9C" w:rsidRDefault="00400C9C">
      <w:pPr>
        <w:pStyle w:val="CommentText"/>
      </w:pPr>
      <w:r>
        <w:rPr>
          <w:rStyle w:val="CommentReference"/>
        </w:rPr>
        <w:annotationRef/>
      </w:r>
      <w:r>
        <w:t>Some sort of subheading here</w:t>
      </w:r>
    </w:p>
  </w:comment>
  <w:comment w:id="368" w:author="Godwin, Casey" w:date="2018-12-04T11:01:00Z" w:initials="GC">
    <w:p w14:paraId="663931F5" w14:textId="18FAF023" w:rsidR="00400C9C" w:rsidRDefault="00400C9C">
      <w:pPr>
        <w:pStyle w:val="CommentText"/>
      </w:pPr>
      <w:r>
        <w:rPr>
          <w:rStyle w:val="CommentReference"/>
        </w:rPr>
        <w:annotationRef/>
      </w:r>
      <w:r>
        <w:t xml:space="preserve">In this section it is unclear whether NFD is lumped in with the phenomenological methods. </w:t>
      </w:r>
    </w:p>
  </w:comment>
  <w:comment w:id="396" w:author="Godwin, Casey" w:date="2018-12-04T11:04:00Z" w:initials="GC">
    <w:p w14:paraId="2EE42C45" w14:textId="2E61A850" w:rsidR="00400C9C" w:rsidRDefault="00400C9C">
      <w:pPr>
        <w:pStyle w:val="CommentText"/>
      </w:pPr>
      <w:r>
        <w:rPr>
          <w:rStyle w:val="CommentReference"/>
        </w:rPr>
        <w:annotationRef/>
      </w:r>
      <w:r w:rsidRPr="00E63114">
        <w:rPr>
          <w:b/>
        </w:rPr>
        <w:t>I do not think that this is true</w:t>
      </w:r>
      <w:r>
        <w:t xml:space="preserve"> – see comments above. So long as the parameter values are specific to the conditions resembling mutual invasion, the intermediate values of those interaction coefficients have no impact on Chesson’s inequality. The danger arises when one measures the interaction coefficients at intermediate conditions and assumes that they are constant. </w:t>
      </w:r>
    </w:p>
  </w:comment>
  <w:comment w:id="397" w:author="Godwin, Casey" w:date="2018-12-04T11:13:00Z" w:initials="GC">
    <w:p w14:paraId="71C77A17" w14:textId="117A6183" w:rsidR="00400C9C" w:rsidRDefault="00400C9C">
      <w:pPr>
        <w:pStyle w:val="CommentText"/>
      </w:pPr>
      <w:r>
        <w:rPr>
          <w:rStyle w:val="CommentReference"/>
        </w:rPr>
        <w:annotationRef/>
      </w:r>
      <w:r>
        <w:t xml:space="preserve">I tried fixing this </w:t>
      </w:r>
      <w:proofErr w:type="gramStart"/>
      <w:r>
        <w:t>sentence, but</w:t>
      </w:r>
      <w:proofErr w:type="gramEnd"/>
      <w:r>
        <w:t xml:space="preserve"> got confused about what it meant. At which equilibrium???</w:t>
      </w:r>
    </w:p>
  </w:comment>
  <w:comment w:id="402" w:author="Godwin, Casey" w:date="2018-12-04T11:13:00Z" w:initials="GC">
    <w:p w14:paraId="4FC79590" w14:textId="5EAB0F88" w:rsidR="00400C9C" w:rsidRDefault="00400C9C">
      <w:pPr>
        <w:pStyle w:val="CommentText"/>
      </w:pPr>
      <w:r>
        <w:rPr>
          <w:rStyle w:val="CommentReference"/>
        </w:rPr>
        <w:annotationRef/>
      </w:r>
      <w:r>
        <w:t xml:space="preserve">Who cares? We made this point already and I can’t imagine why you would want to do that. </w:t>
      </w:r>
    </w:p>
  </w:comment>
  <w:comment w:id="422" w:author="Godwin, Casey" w:date="2018-12-04T11:18:00Z" w:initials="GC">
    <w:p w14:paraId="3F537ED4" w14:textId="70899189" w:rsidR="00400C9C" w:rsidRDefault="00400C9C">
      <w:pPr>
        <w:pStyle w:val="CommentText"/>
      </w:pPr>
      <w:r>
        <w:rPr>
          <w:rStyle w:val="CommentReference"/>
        </w:rPr>
        <w:annotationRef/>
      </w:r>
      <w:r>
        <w:t>This is redundant with the next section?</w:t>
      </w:r>
    </w:p>
  </w:comment>
  <w:comment w:id="429" w:author="Godwin, Casey" w:date="2018-12-04T11:19:00Z" w:initials="GC">
    <w:p w14:paraId="1FD39166" w14:textId="23638B80" w:rsidR="00400C9C" w:rsidRDefault="00400C9C">
      <w:pPr>
        <w:pStyle w:val="CommentText"/>
      </w:pPr>
      <w:r>
        <w:rPr>
          <w:rStyle w:val="CommentReference"/>
        </w:rPr>
        <w:annotationRef/>
      </w:r>
      <w:r>
        <w:t xml:space="preserve">Here is a good point to mention that these terms need to be estimated at the right points. </w:t>
      </w:r>
    </w:p>
  </w:comment>
  <w:comment w:id="432" w:author="Godwin, Casey" w:date="2018-12-04T11:21:00Z" w:initials="GC">
    <w:p w14:paraId="44475739" w14:textId="794DB240" w:rsidR="00400C9C" w:rsidRDefault="00400C9C">
      <w:pPr>
        <w:pStyle w:val="CommentText"/>
      </w:pPr>
      <w:r>
        <w:rPr>
          <w:rStyle w:val="CommentReference"/>
        </w:rPr>
        <w:annotationRef/>
      </w:r>
      <w:r>
        <w:t xml:space="preserve">This cannot be the conclusion of the paper. We need to wrap this up under a heading of Conclusions or similar. Something akin to </w:t>
      </w:r>
    </w:p>
    <w:p w14:paraId="3243ADAE" w14:textId="558E55DD" w:rsidR="00400C9C" w:rsidRDefault="00400C9C">
      <w:pPr>
        <w:pStyle w:val="CommentText"/>
      </w:pPr>
      <w:r>
        <w:t>“</w:t>
      </w:r>
    </w:p>
    <w:p w14:paraId="76DE60EB" w14:textId="5B47698A" w:rsidR="00400C9C" w:rsidRDefault="00400C9C">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433" w:author="Godwin, Casey" w:date="2018-12-04T11:41:00Z" w:initials="GC">
    <w:p w14:paraId="019C9D75" w14:textId="3BA51CBB" w:rsidR="00400C9C" w:rsidRDefault="00400C9C">
      <w:pPr>
        <w:pStyle w:val="CommentText"/>
      </w:pPr>
      <w:r>
        <w:rPr>
          <w:rStyle w:val="CommentReference"/>
        </w:rPr>
        <w:annotationRef/>
      </w:r>
      <w:r>
        <w:t xml:space="preserve">None of this is clear from </w:t>
      </w:r>
      <w:proofErr w:type="gramStart"/>
      <w:r>
        <w:t>the  figure</w:t>
      </w:r>
      <w:proofErr w:type="gramEnd"/>
      <w:r>
        <w:t xml:space="preserve"> you show here. You can’t say which species is limited by what without know the supply concentrations and the dilution rate. </w:t>
      </w:r>
    </w:p>
  </w:comment>
  <w:comment w:id="436" w:author="Godwin, Casey" w:date="2018-12-04T11:33:00Z" w:initials="GC">
    <w:p w14:paraId="35399838" w14:textId="76650204" w:rsidR="00400C9C" w:rsidRDefault="00400C9C">
      <w:pPr>
        <w:pStyle w:val="CommentText"/>
      </w:pPr>
      <w:r>
        <w:rPr>
          <w:rStyle w:val="CommentReference"/>
        </w:rPr>
        <w:annotationRef/>
      </w:r>
      <w:r>
        <w:t xml:space="preserve">I am unable to re-produce the pattern that you show at frequencies approaching 0 and 1. What value did you fix community biomass at?? How are you getting growth rate, is this a numerical simulation or plugging into the analytical solution for N*? Why is the growth rate of a monoculture not zero? 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7B1DDAD1" w15:done="0"/>
  <w15:commentEx w15:paraId="36CF271D" w15:done="0"/>
  <w15:commentEx w15:paraId="416C05E3" w15:done="0"/>
  <w15:commentEx w15:paraId="63AF0AF5" w15:done="0"/>
  <w15:commentEx w15:paraId="640556A3" w15:done="0"/>
  <w15:commentEx w15:paraId="03B3DC2E" w15:done="0"/>
  <w15:commentEx w15:paraId="5EA366C4" w15:done="0"/>
  <w15:commentEx w15:paraId="5B886AF1" w15:done="0"/>
  <w15:commentEx w15:paraId="4C711D29" w15:done="0"/>
  <w15:commentEx w15:paraId="28C47AA5" w15:done="0"/>
  <w15:commentEx w15:paraId="5A194B5F" w15:done="0"/>
  <w15:commentEx w15:paraId="0BAF52CB" w15:done="0"/>
  <w15:commentEx w15:paraId="12FDAF65" w15:done="0"/>
  <w15:commentEx w15:paraId="7949B025" w15:done="0"/>
  <w15:commentEx w15:paraId="0EE114FB" w15:done="0"/>
  <w15:commentEx w15:paraId="731018FE" w15:done="0"/>
  <w15:commentEx w15:paraId="4687267B" w15:done="0"/>
  <w15:commentEx w15:paraId="1F73E013" w15:done="0"/>
  <w15:commentEx w15:paraId="3A70FD71" w15:done="0"/>
  <w15:commentEx w15:paraId="42274827" w15:done="0"/>
  <w15:commentEx w15:paraId="5BD58C0B" w15:done="0"/>
  <w15:commentEx w15:paraId="5A61669B" w15:done="0"/>
  <w15:commentEx w15:paraId="78178BA8" w15:done="0"/>
  <w15:commentEx w15:paraId="6A7F99AE" w15:done="0"/>
  <w15:commentEx w15:paraId="2520E974" w15:done="0"/>
  <w15:commentEx w15:paraId="6A55D421" w15:done="0"/>
  <w15:commentEx w15:paraId="525AA1A8" w15:done="0"/>
  <w15:commentEx w15:paraId="2560B575" w15:done="0"/>
  <w15:commentEx w15:paraId="71F6BF93" w15:done="0"/>
  <w15:commentEx w15:paraId="2347F346" w15:done="0"/>
  <w15:commentEx w15:paraId="7B6B88E9" w15:done="0"/>
  <w15:commentEx w15:paraId="54C20009" w15:done="0"/>
  <w15:commentEx w15:paraId="1A857987" w15:done="0"/>
  <w15:commentEx w15:paraId="7FBEFAF9" w15:done="0"/>
  <w15:commentEx w15:paraId="663931F5" w15:done="0"/>
  <w15:commentEx w15:paraId="2EE42C45" w15:done="0"/>
  <w15:commentEx w15:paraId="71C77A17" w15:done="0"/>
  <w15:commentEx w15:paraId="4FC79590" w15:done="0"/>
  <w15:commentEx w15:paraId="3F537ED4"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7B1DDAD1" w16cid:durableId="1FAFD8AD"/>
  <w16cid:commentId w16cid:paraId="36CF271D" w16cid:durableId="1FAFDA19"/>
  <w16cid:commentId w16cid:paraId="416C05E3" w16cid:durableId="1FB0A430"/>
  <w16cid:commentId w16cid:paraId="63AF0AF5" w16cid:durableId="1FB0A57F"/>
  <w16cid:commentId w16cid:paraId="640556A3" w16cid:durableId="1FB0A707"/>
  <w16cid:commentId w16cid:paraId="03B3DC2E" w16cid:durableId="1FB0A7E8"/>
  <w16cid:commentId w16cid:paraId="5EA366C4" w16cid:durableId="1FB0A811"/>
  <w16cid:commentId w16cid:paraId="5B886AF1" w16cid:durableId="1FB0AE58"/>
  <w16cid:commentId w16cid:paraId="4C711D29" w16cid:durableId="1FB0AA0F"/>
  <w16cid:commentId w16cid:paraId="28C47AA5" w16cid:durableId="1FB0B1A4"/>
  <w16cid:commentId w16cid:paraId="5A194B5F" w16cid:durableId="1FB0B1CA"/>
  <w16cid:commentId w16cid:paraId="0BAF52CB" w16cid:durableId="1FB0B254"/>
  <w16cid:commentId w16cid:paraId="12FDAF65" w16cid:durableId="1FB0B447"/>
  <w16cid:commentId w16cid:paraId="7949B025" w16cid:durableId="1FB0B6FC"/>
  <w16cid:commentId w16cid:paraId="0EE114FB" w16cid:durableId="1FB0B538"/>
  <w16cid:commentId w16cid:paraId="731018FE" w16cid:durableId="1FB0B597"/>
  <w16cid:commentId w16cid:paraId="4687267B" w16cid:durableId="1FB0B5CC"/>
  <w16cid:commentId w16cid:paraId="1F73E013" w16cid:durableId="1FB0B5F8"/>
  <w16cid:commentId w16cid:paraId="3A70FD71" w16cid:durableId="1FB0B848"/>
  <w16cid:commentId w16cid:paraId="42274827" w16cid:durableId="1FB0B940"/>
  <w16cid:commentId w16cid:paraId="5BD58C0B" w16cid:durableId="1FB0BA0C"/>
  <w16cid:commentId w16cid:paraId="5A61669B" w16cid:durableId="1FB0BA98"/>
  <w16cid:commentId w16cid:paraId="78178BA8" w16cid:durableId="1FB0BB8B"/>
  <w16cid:commentId w16cid:paraId="6A7F99AE" w16cid:durableId="1FB0BEF3"/>
  <w16cid:commentId w16cid:paraId="2520E974" w16cid:durableId="1FB0BEBD"/>
  <w16cid:commentId w16cid:paraId="6A55D421" w16cid:durableId="1FB0C1B6"/>
  <w16cid:commentId w16cid:paraId="525AA1A8" w16cid:durableId="1FB0E08E"/>
  <w16cid:commentId w16cid:paraId="2560B575" w16cid:durableId="1FB0C33E"/>
  <w16cid:commentId w16cid:paraId="71F6BF93" w16cid:durableId="1FB0C36C"/>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2EE42C45" w16cid:durableId="1FB0DDB6"/>
  <w16cid:commentId w16cid:paraId="71C77A17" w16cid:durableId="1FB0DFD2"/>
  <w16cid:commentId w16cid:paraId="4FC79590" w16cid:durableId="1FB0DFF6"/>
  <w16cid:commentId w16cid:paraId="3F537ED4" w16cid:durableId="1FB0E119"/>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2E5A5" w14:textId="77777777" w:rsidR="0068411D" w:rsidRDefault="0068411D" w:rsidP="00EF42D4">
      <w:pPr>
        <w:spacing w:line="240" w:lineRule="auto"/>
      </w:pPr>
      <w:r>
        <w:separator/>
      </w:r>
    </w:p>
  </w:endnote>
  <w:endnote w:type="continuationSeparator" w:id="0">
    <w:p w14:paraId="7B7FCE9F" w14:textId="77777777" w:rsidR="0068411D" w:rsidRDefault="0068411D" w:rsidP="00EF42D4">
      <w:pPr>
        <w:spacing w:line="240" w:lineRule="auto"/>
      </w:pPr>
      <w:r>
        <w:continuationSeparator/>
      </w:r>
    </w:p>
  </w:endnote>
  <w:endnote w:type="continuationNotice" w:id="1">
    <w:p w14:paraId="7095DA08" w14:textId="77777777" w:rsidR="0068411D" w:rsidRDefault="006841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06F047" w14:textId="77777777" w:rsidR="0068411D" w:rsidRDefault="0068411D" w:rsidP="00EF42D4">
      <w:pPr>
        <w:spacing w:line="240" w:lineRule="auto"/>
      </w:pPr>
      <w:r>
        <w:separator/>
      </w:r>
    </w:p>
  </w:footnote>
  <w:footnote w:type="continuationSeparator" w:id="0">
    <w:p w14:paraId="1D11582E" w14:textId="77777777" w:rsidR="0068411D" w:rsidRDefault="0068411D" w:rsidP="00EF42D4">
      <w:pPr>
        <w:spacing w:line="240" w:lineRule="auto"/>
      </w:pPr>
      <w:r>
        <w:continuationSeparator/>
      </w:r>
    </w:p>
  </w:footnote>
  <w:footnote w:type="continuationNotice" w:id="1">
    <w:p w14:paraId="21F69782" w14:textId="77777777" w:rsidR="0068411D" w:rsidRDefault="006841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4BCD"/>
    <w:rsid w:val="000D69FA"/>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44BB6"/>
    <w:rsid w:val="0014663E"/>
    <w:rsid w:val="00152118"/>
    <w:rsid w:val="001532E7"/>
    <w:rsid w:val="00154BCB"/>
    <w:rsid w:val="001573CF"/>
    <w:rsid w:val="0017234A"/>
    <w:rsid w:val="00176B97"/>
    <w:rsid w:val="00181F81"/>
    <w:rsid w:val="00193471"/>
    <w:rsid w:val="0019762D"/>
    <w:rsid w:val="001A7559"/>
    <w:rsid w:val="001B56F2"/>
    <w:rsid w:val="001C0CB2"/>
    <w:rsid w:val="001C16F8"/>
    <w:rsid w:val="001C1ABD"/>
    <w:rsid w:val="001C2812"/>
    <w:rsid w:val="001C2A2C"/>
    <w:rsid w:val="001D22A2"/>
    <w:rsid w:val="001D468D"/>
    <w:rsid w:val="001E1092"/>
    <w:rsid w:val="001E52B3"/>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40624"/>
    <w:rsid w:val="00244FA8"/>
    <w:rsid w:val="00245856"/>
    <w:rsid w:val="00251092"/>
    <w:rsid w:val="00251521"/>
    <w:rsid w:val="0025241C"/>
    <w:rsid w:val="00257214"/>
    <w:rsid w:val="00257A11"/>
    <w:rsid w:val="00262248"/>
    <w:rsid w:val="00262A6B"/>
    <w:rsid w:val="002653EA"/>
    <w:rsid w:val="002710F9"/>
    <w:rsid w:val="002719BF"/>
    <w:rsid w:val="0027496F"/>
    <w:rsid w:val="002776B2"/>
    <w:rsid w:val="00277918"/>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50690"/>
    <w:rsid w:val="00351A06"/>
    <w:rsid w:val="00360704"/>
    <w:rsid w:val="0036474F"/>
    <w:rsid w:val="0037083C"/>
    <w:rsid w:val="00371339"/>
    <w:rsid w:val="003718F2"/>
    <w:rsid w:val="00371AE2"/>
    <w:rsid w:val="00372CB1"/>
    <w:rsid w:val="00373549"/>
    <w:rsid w:val="003752B7"/>
    <w:rsid w:val="00376E83"/>
    <w:rsid w:val="003802C9"/>
    <w:rsid w:val="00385FA6"/>
    <w:rsid w:val="00395348"/>
    <w:rsid w:val="00396647"/>
    <w:rsid w:val="003A336D"/>
    <w:rsid w:val="003B5BFE"/>
    <w:rsid w:val="003B67D4"/>
    <w:rsid w:val="003C339C"/>
    <w:rsid w:val="003C4513"/>
    <w:rsid w:val="003C59E3"/>
    <w:rsid w:val="003D123F"/>
    <w:rsid w:val="003D3F08"/>
    <w:rsid w:val="003E0E34"/>
    <w:rsid w:val="003E1E8D"/>
    <w:rsid w:val="003E3CE9"/>
    <w:rsid w:val="003F4BFC"/>
    <w:rsid w:val="00400C9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66D1"/>
    <w:rsid w:val="004C6D4F"/>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A2785"/>
    <w:rsid w:val="005A406C"/>
    <w:rsid w:val="005A5909"/>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5C56"/>
    <w:rsid w:val="005F3C2E"/>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411D"/>
    <w:rsid w:val="00685B08"/>
    <w:rsid w:val="00694F7B"/>
    <w:rsid w:val="0069681D"/>
    <w:rsid w:val="0069689A"/>
    <w:rsid w:val="0069776F"/>
    <w:rsid w:val="006A208A"/>
    <w:rsid w:val="006A6A7F"/>
    <w:rsid w:val="006B264D"/>
    <w:rsid w:val="006B3871"/>
    <w:rsid w:val="006B3A7E"/>
    <w:rsid w:val="006C2B31"/>
    <w:rsid w:val="006C451A"/>
    <w:rsid w:val="006C4DB7"/>
    <w:rsid w:val="006C7677"/>
    <w:rsid w:val="006D1FDA"/>
    <w:rsid w:val="006D78E8"/>
    <w:rsid w:val="006E0547"/>
    <w:rsid w:val="006E4637"/>
    <w:rsid w:val="006E5B5E"/>
    <w:rsid w:val="006E6139"/>
    <w:rsid w:val="006E69F1"/>
    <w:rsid w:val="006E71ED"/>
    <w:rsid w:val="006F0D24"/>
    <w:rsid w:val="006F768A"/>
    <w:rsid w:val="0070393F"/>
    <w:rsid w:val="00703E71"/>
    <w:rsid w:val="00715006"/>
    <w:rsid w:val="00717E8B"/>
    <w:rsid w:val="0072583A"/>
    <w:rsid w:val="00725D3C"/>
    <w:rsid w:val="00726870"/>
    <w:rsid w:val="0073493B"/>
    <w:rsid w:val="00734FD8"/>
    <w:rsid w:val="00737B71"/>
    <w:rsid w:val="00742E7D"/>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26EA"/>
    <w:rsid w:val="007C3B2C"/>
    <w:rsid w:val="007D1791"/>
    <w:rsid w:val="007D2365"/>
    <w:rsid w:val="007E2CE1"/>
    <w:rsid w:val="007F2691"/>
    <w:rsid w:val="007F2E86"/>
    <w:rsid w:val="007F61CF"/>
    <w:rsid w:val="007F68D8"/>
    <w:rsid w:val="00802B66"/>
    <w:rsid w:val="008035B7"/>
    <w:rsid w:val="00803600"/>
    <w:rsid w:val="00803A21"/>
    <w:rsid w:val="008109E5"/>
    <w:rsid w:val="00813AB2"/>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2B62"/>
    <w:rsid w:val="008B3DD2"/>
    <w:rsid w:val="008B7AD5"/>
    <w:rsid w:val="008D1F87"/>
    <w:rsid w:val="008F0F14"/>
    <w:rsid w:val="008F5F30"/>
    <w:rsid w:val="008F681E"/>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0054"/>
    <w:rsid w:val="00955FA3"/>
    <w:rsid w:val="009616A1"/>
    <w:rsid w:val="00962F12"/>
    <w:rsid w:val="009730B5"/>
    <w:rsid w:val="00987613"/>
    <w:rsid w:val="00990B09"/>
    <w:rsid w:val="00992ECB"/>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DF5"/>
    <w:rsid w:val="00A75590"/>
    <w:rsid w:val="00A75607"/>
    <w:rsid w:val="00A8354D"/>
    <w:rsid w:val="00A87B14"/>
    <w:rsid w:val="00A91870"/>
    <w:rsid w:val="00A93810"/>
    <w:rsid w:val="00A96538"/>
    <w:rsid w:val="00AA1D9C"/>
    <w:rsid w:val="00AA2993"/>
    <w:rsid w:val="00AA6B7B"/>
    <w:rsid w:val="00AB17B4"/>
    <w:rsid w:val="00AC0D57"/>
    <w:rsid w:val="00AC2B77"/>
    <w:rsid w:val="00AC35BA"/>
    <w:rsid w:val="00AC3B74"/>
    <w:rsid w:val="00AC55F4"/>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417EB"/>
    <w:rsid w:val="00B4260E"/>
    <w:rsid w:val="00B4642D"/>
    <w:rsid w:val="00B47C79"/>
    <w:rsid w:val="00B51AF7"/>
    <w:rsid w:val="00B52C74"/>
    <w:rsid w:val="00B53294"/>
    <w:rsid w:val="00B53CA3"/>
    <w:rsid w:val="00B6050D"/>
    <w:rsid w:val="00B6315B"/>
    <w:rsid w:val="00B6694B"/>
    <w:rsid w:val="00B676EB"/>
    <w:rsid w:val="00B7161D"/>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217F"/>
    <w:rsid w:val="00C17DA9"/>
    <w:rsid w:val="00C2189E"/>
    <w:rsid w:val="00C23696"/>
    <w:rsid w:val="00C246EE"/>
    <w:rsid w:val="00C256F2"/>
    <w:rsid w:val="00C44A63"/>
    <w:rsid w:val="00C4550E"/>
    <w:rsid w:val="00C507F0"/>
    <w:rsid w:val="00C512F2"/>
    <w:rsid w:val="00C51B59"/>
    <w:rsid w:val="00C54394"/>
    <w:rsid w:val="00C57C5E"/>
    <w:rsid w:val="00C611F4"/>
    <w:rsid w:val="00C6492E"/>
    <w:rsid w:val="00C74BC9"/>
    <w:rsid w:val="00C81335"/>
    <w:rsid w:val="00C903A3"/>
    <w:rsid w:val="00C9580C"/>
    <w:rsid w:val="00CA292C"/>
    <w:rsid w:val="00CA338A"/>
    <w:rsid w:val="00CA437A"/>
    <w:rsid w:val="00CA55C7"/>
    <w:rsid w:val="00CB7848"/>
    <w:rsid w:val="00CC20AD"/>
    <w:rsid w:val="00CC4294"/>
    <w:rsid w:val="00CD2064"/>
    <w:rsid w:val="00CD3B2F"/>
    <w:rsid w:val="00CD4EDE"/>
    <w:rsid w:val="00CE1DD8"/>
    <w:rsid w:val="00CE29AE"/>
    <w:rsid w:val="00CE35F7"/>
    <w:rsid w:val="00CE6193"/>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1B71"/>
    <w:rsid w:val="00D6430E"/>
    <w:rsid w:val="00D654A2"/>
    <w:rsid w:val="00D70762"/>
    <w:rsid w:val="00D81748"/>
    <w:rsid w:val="00D82922"/>
    <w:rsid w:val="00D86582"/>
    <w:rsid w:val="00D95871"/>
    <w:rsid w:val="00D97F9C"/>
    <w:rsid w:val="00DB5293"/>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52D2"/>
    <w:rsid w:val="00E15436"/>
    <w:rsid w:val="00E249DA"/>
    <w:rsid w:val="00E37246"/>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3F9E6-081D-4FA3-993D-4385629E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39</Pages>
  <Words>22045</Words>
  <Characters>125657</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147408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4</cp:revision>
  <dcterms:created xsi:type="dcterms:W3CDTF">2018-12-05T15:56:00Z</dcterms:created>
  <dcterms:modified xsi:type="dcterms:W3CDTF">2018-12-05T21:40:00Z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