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CDF7C" w14:textId="1EC5571F" w:rsidR="00412528" w:rsidRPr="00402473" w:rsidRDefault="00412528" w:rsidP="00412528">
      <w:pPr>
        <w:spacing w:line="48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An Empiricist’s Guide To Modern Coexistence Theory</w:t>
      </w:r>
    </w:p>
    <w:p w14:paraId="08FBEDDA" w14:textId="01D3FD7B" w:rsidR="00412528" w:rsidRPr="00402473"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43E08276" w14:textId="77777777" w:rsidR="00412528" w:rsidRPr="00402473" w:rsidRDefault="00412528" w:rsidP="00412528">
      <w:pPr>
        <w:adjustRightInd w:val="0"/>
        <w:spacing w:line="360" w:lineRule="auto"/>
        <w:jc w:val="both"/>
        <w:rPr>
          <w:rFonts w:ascii="Times New Roman" w:hAnsi="Times New Roman" w:cs="Times New Roman"/>
          <w:bCs/>
          <w:sz w:val="24"/>
          <w:szCs w:val="24"/>
          <w:vertAlign w:val="superscript"/>
          <w:lang w:bidi="en-US"/>
        </w:rPr>
      </w:pPr>
    </w:p>
    <w:p w14:paraId="16F9C089" w14:textId="77777777" w:rsidR="00412528" w:rsidRDefault="00412528"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065C0F2E" w14:textId="77777777" w:rsidR="00412528" w:rsidRPr="00402473" w:rsidRDefault="00412528" w:rsidP="00412528">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1E8F695"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vertAlign w:val="superscript"/>
          <w:lang w:bidi="en-US"/>
        </w:rPr>
      </w:pPr>
    </w:p>
    <w:p w14:paraId="51488D0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6756B8F4"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05025511" w14:textId="69317879" w:rsidR="00412528" w:rsidRPr="00402473" w:rsidRDefault="00CA338A" w:rsidP="00412528">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45861A48" w14:textId="77777777" w:rsidR="00412528" w:rsidRPr="00402473" w:rsidRDefault="00412528" w:rsidP="00412528">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44AB2355" w14:textId="77777777" w:rsidR="00412528" w:rsidRPr="003B2FEB" w:rsidRDefault="00412528" w:rsidP="00412528">
      <w:pPr>
        <w:autoSpaceDE w:val="0"/>
        <w:autoSpaceDN w:val="0"/>
        <w:adjustRightInd w:val="0"/>
        <w:spacing w:line="360" w:lineRule="auto"/>
        <w:jc w:val="both"/>
        <w:rPr>
          <w:rFonts w:ascii="Times New Roman" w:hAnsi="Times New Roman"/>
          <w:sz w:val="24"/>
          <w:szCs w:val="24"/>
          <w:lang w:bidi="en-US"/>
        </w:rPr>
      </w:pPr>
    </w:p>
    <w:p w14:paraId="74775249"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209CB5A1"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36F0A5C0" w14:textId="77777777" w:rsidR="00412528" w:rsidRPr="00402473" w:rsidRDefault="00412528" w:rsidP="00412528">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664F9B58" w14:textId="77777777" w:rsidR="00412528" w:rsidRPr="00B0403D" w:rsidRDefault="00412528" w:rsidP="00B0403D">
      <w:pPr>
        <w:pStyle w:val="Normal1"/>
        <w:spacing w:line="360" w:lineRule="auto"/>
        <w:contextualSpacing w:val="0"/>
        <w:rPr>
          <w:rFonts w:ascii="Times New Roman" w:hAnsi="Times New Roman" w:cs="Times New Roman"/>
          <w:sz w:val="24"/>
          <w:szCs w:val="24"/>
        </w:rPr>
      </w:pPr>
    </w:p>
    <w:p w14:paraId="67767717" w14:textId="1C400AC1" w:rsidR="004044A2" w:rsidRDefault="004044A2" w:rsidP="00B0403D">
      <w:pPr>
        <w:pStyle w:val="Normal1"/>
        <w:spacing w:line="360" w:lineRule="auto"/>
        <w:contextualSpacing w:val="0"/>
        <w:rPr>
          <w:rFonts w:ascii="Times New Roman" w:hAnsi="Times New Roman" w:cs="Times New Roman"/>
          <w:sz w:val="24"/>
          <w:szCs w:val="24"/>
        </w:rPr>
      </w:pPr>
    </w:p>
    <w:p w14:paraId="117C927B" w14:textId="77777777" w:rsidR="00412528" w:rsidRDefault="00412528">
      <w:pPr>
        <w:rPr>
          <w:rFonts w:ascii="Times New Roman" w:hAnsi="Times New Roman" w:cs="Times New Roman"/>
          <w:b/>
          <w:sz w:val="24"/>
          <w:szCs w:val="24"/>
        </w:rPr>
      </w:pPr>
      <w:r>
        <w:rPr>
          <w:rFonts w:ascii="Times New Roman" w:hAnsi="Times New Roman" w:cs="Times New Roman"/>
          <w:b/>
          <w:sz w:val="24"/>
          <w:szCs w:val="24"/>
        </w:rPr>
        <w:br w:type="page"/>
      </w:r>
    </w:p>
    <w:p w14:paraId="094CCDB2" w14:textId="6E614427"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025A0AA6" w14:textId="66DDCD0F" w:rsidR="00E7771D" w:rsidRPr="00CA437A" w:rsidDel="00950054" w:rsidRDefault="0051418D" w:rsidP="006E4637">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r>
        <w:rPr>
          <w:rFonts w:ascii="Times New Roman" w:hAnsi="Times New Roman" w:cs="Times New Roman"/>
          <w:sz w:val="24"/>
          <w:szCs w:val="24"/>
        </w:rPr>
        <w:t>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248071EC" w14:textId="2942CBB6" w:rsidR="00F72BD3" w:rsidRPr="006E4637" w:rsidRDefault="00E7771D">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2355EA9F" w14:textId="74700A6C" w:rsidR="00BA5CE2" w:rsidRDefault="00BA5CE2" w:rsidP="00784767">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46C3931C" w14:textId="4BE82165" w:rsidR="004044A2" w:rsidRPr="004E6E9D" w:rsidRDefault="00BA1AEB" w:rsidP="00784767">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43955D7B" w14:textId="77777777"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543016FE" w14:textId="0CB70605" w:rsidR="00DC1C4F" w:rsidRPr="00DE4F2C" w:rsidRDefault="00DC1C4F" w:rsidP="00DC1C4F">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374C9823" w14:textId="7915FECA" w:rsidR="00A959B9" w:rsidRDefault="00DC1C4F" w:rsidP="00A74252">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A74252">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sidR="00A74252">
        <w:rPr>
          <w:rFonts w:ascii="Times New Roman" w:hAnsi="Times New Roman" w:cs="Times New Roman"/>
          <w:sz w:val="24"/>
          <w:szCs w:val="24"/>
        </w:rPr>
        <w:fldChar w:fldCharType="separate"/>
      </w:r>
      <w:r w:rsidR="00A74252" w:rsidRPr="00A74252">
        <w:rPr>
          <w:rFonts w:ascii="Times New Roman" w:hAnsi="Times New Roman" w:cs="Times New Roman"/>
          <w:noProof/>
          <w:sz w:val="24"/>
          <w:szCs w:val="24"/>
        </w:rPr>
        <w:t>(Chesson 2000a)</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8C4CF5">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2000a)","plainTextFormattedCitation":"(Chesson 1994, 2000a)","previouslyFormattedCitation":"(Chesson 1994, 2000a)"},"properties":{"noteIndex":0},"schema":"https://github.com/citation-style-language/schema/raw/master/csl-citation.json"}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49185E" w:rsidRPr="00A74252">
        <w:rPr>
          <w:rFonts w:ascii="Times New Roman" w:hAnsi="Times New Roman" w:cs="Times New Roman"/>
          <w:noProof/>
          <w:sz w:val="24"/>
          <w:szCs w:val="24"/>
          <w:lang w:eastAsia="zh-TW"/>
        </w:rPr>
        <w:t>(Chesson 1994, 2000a)</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0D7820">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2000a, 2003)","plainTextFormattedCitation":"(Chesson 2000a, 2003)","previouslyFormattedCitation":"(Chesson 2000a,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8C4CF5" w:rsidRPr="008C4CF5">
        <w:rPr>
          <w:rFonts w:ascii="Times New Roman" w:hAnsi="Times New Roman" w:cs="Times New Roman"/>
          <w:noProof/>
          <w:sz w:val="24"/>
          <w:szCs w:val="24"/>
          <w:lang w:eastAsia="zh-TW"/>
        </w:rPr>
        <w:t>(Chesson 2000a,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183762">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2017)","plainTextFormattedCitation":"(Miller and Klausmeier 2017)","previouslyFormattedCitation":"(Miller and 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(Miller and 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53EF00EA" w14:textId="4AE269AB" w:rsidR="00DC1C4F" w:rsidRPr="00DE4F2C" w:rsidRDefault="00A959B9"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differentiation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 </w:instrText>
      </w:r>
      <w:r w:rsidR="00DC1C4F">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EN.CITE.DATA </w:instrText>
      </w:r>
      <w:r w:rsidR="00DC1C4F">
        <w:rPr>
          <w:rFonts w:ascii="Times New Roman" w:hAnsi="Times New Roman" w:cs="Times New Roman"/>
          <w:sz w:val="24"/>
          <w:szCs w:val="24"/>
        </w:rPr>
      </w:r>
      <w:r w:rsidR="00DC1C4F">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 Turnbull et al. 2013)</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differential resistance to consumers, or differences in growth rates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 </w:instrText>
      </w:r>
      <w:r w:rsidR="00DC1C4F"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EN.CITE.DATA </w:instrText>
      </w:r>
      <w:r w:rsidR="00DC1C4F" w:rsidRPr="00B47C79">
        <w:rPr>
          <w:rFonts w:ascii="Times New Roman" w:hAnsi="Times New Roman" w:cs="Times New Roman"/>
          <w:sz w:val="24"/>
          <w:szCs w:val="24"/>
        </w:rPr>
      </w:r>
      <w:r w:rsidR="00DC1C4F" w:rsidRPr="00B47C79">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1302E767" w14:textId="7B90F1C6" w:rsidR="00DC1C4F" w:rsidRDefault="0013550E" w:rsidP="00DC1C4F">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When environmental fluctuation is negligible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3165FC8A" w14:textId="48309D45" w:rsidR="003752B7" w:rsidRDefault="00200D57" w:rsidP="003752B7">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A23A60">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2000a, Barabás et al. 2018)","plainTextFormattedCitation":"(Chesson 2000a, Barabás et al. 2018)","previouslyFormattedCitation":"(Chesson 2000a,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781257" w:rsidRPr="00781257">
        <w:rPr>
          <w:rFonts w:ascii="Times New Roman" w:hAnsi="Times New Roman" w:cs="Times New Roman"/>
          <w:noProof/>
          <w:sz w:val="24"/>
          <w:szCs w:val="24"/>
        </w:rPr>
        <w:t>(Chesson 2000a,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4D6D4BCE" w14:textId="5E710972" w:rsidR="00123814" w:rsidRDefault="00086502" w:rsidP="00B47C79">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 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0CBC16DB" w14:textId="77777777" w:rsidR="00123814" w:rsidRPr="00B0403D" w:rsidRDefault="00123814" w:rsidP="00B0403D">
      <w:pPr>
        <w:pStyle w:val="Normal1"/>
        <w:spacing w:line="360" w:lineRule="auto"/>
        <w:ind w:left="1440"/>
        <w:contextualSpacing w:val="0"/>
        <w:rPr>
          <w:rFonts w:ascii="Times New Roman" w:hAnsi="Times New Roman" w:cs="Times New Roman"/>
          <w:sz w:val="24"/>
          <w:szCs w:val="24"/>
        </w:rPr>
      </w:pPr>
    </w:p>
    <w:p w14:paraId="0528646C" w14:textId="51D735F5" w:rsidR="004044A2" w:rsidRPr="004E6E9D" w:rsidRDefault="0087540E" w:rsidP="0087540E">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258EC04E" w14:textId="7C313AB8" w:rsidR="00B6315B" w:rsidRDefault="000D1DA3" w:rsidP="00B6315B">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Th</w:t>
      </w:r>
      <w:r>
        <w:rPr>
          <w:rFonts w:ascii="Times New Roman" w:hAnsi="Times New Roman" w:cs="Times New Roman"/>
          <w:sz w:val="24"/>
          <w:szCs w:val="24"/>
          <w:lang w:eastAsia="zh-TW"/>
        </w:rPr>
        <w:t xml:space="preserve">e five empirical methods we reviewed here </w:t>
      </w:r>
      <w:r w:rsidR="005E42AA">
        <w:rPr>
          <w:rFonts w:ascii="Times New Roman" w:hAnsi="Times New Roman" w:cs="Times New Roman"/>
          <w:sz w:val="24"/>
          <w:szCs w:val="24"/>
          <w:lang w:eastAsia="zh-TW"/>
        </w:rPr>
        <w:t xml:space="preserve">are </w:t>
      </w:r>
      <w:r w:rsidR="00B35C97">
        <w:rPr>
          <w:rFonts w:ascii="Times New Roman" w:hAnsi="Times New Roman" w:cs="Times New Roman"/>
          <w:sz w:val="24"/>
          <w:szCs w:val="24"/>
          <w:lang w:eastAsia="zh-TW"/>
        </w:rPr>
        <w:t>proposed</w:t>
      </w:r>
      <w:r w:rsidR="005E42AA">
        <w:rPr>
          <w:rFonts w:ascii="Times New Roman" w:hAnsi="Times New Roman" w:cs="Times New Roman"/>
          <w:sz w:val="24"/>
          <w:szCs w:val="24"/>
          <w:lang w:eastAsia="zh-TW"/>
        </w:rPr>
        <w:t xml:space="preserve"> to </w:t>
      </w:r>
      <w:r w:rsidR="00B35C97">
        <w:rPr>
          <w:rFonts w:ascii="Times New Roman" w:hAnsi="Times New Roman" w:cs="Times New Roman"/>
          <w:sz w:val="24"/>
          <w:szCs w:val="24"/>
          <w:lang w:eastAsia="zh-TW"/>
        </w:rPr>
        <w:t>quantify</w:t>
      </w:r>
      <w:r w:rsidR="005E42AA">
        <w:rPr>
          <w:rFonts w:ascii="Times New Roman" w:hAnsi="Times New Roman" w:cs="Times New Roman"/>
          <w:sz w:val="24"/>
          <w:szCs w:val="24"/>
          <w:lang w:eastAsia="zh-TW"/>
        </w:rPr>
        <w:t xml:space="preserve"> only</w:t>
      </w:r>
      <w:r w:rsidR="005E42AA">
        <w:rPr>
          <w:rFonts w:ascii="Times New Roman" w:hAnsi="Times New Roman" w:cs="Times New Roman"/>
          <w:sz w:val="24"/>
          <w:szCs w:val="24"/>
          <w:lang w:eastAsia="zh-TW"/>
        </w:rPr>
        <w:t xml:space="preserve"> fluctuation independent mechanisms – ND and RFD – </w:t>
      </w:r>
      <w:r w:rsidR="005E42AA">
        <w:rPr>
          <w:rFonts w:ascii="Times New Roman" w:hAnsi="Times New Roman" w:cs="Times New Roman"/>
          <w:sz w:val="24"/>
          <w:szCs w:val="24"/>
          <w:lang w:eastAsia="zh-TW"/>
        </w:rPr>
        <w:t>for</w:t>
      </w:r>
      <w:r w:rsidR="005E42AA">
        <w:rPr>
          <w:rFonts w:ascii="Times New Roman" w:hAnsi="Times New Roman" w:cs="Times New Roman"/>
          <w:sz w:val="24"/>
          <w:szCs w:val="24"/>
          <w:lang w:eastAsia="zh-TW"/>
        </w:rPr>
        <w:t xml:space="preserve"> assess</w:t>
      </w:r>
      <w:r w:rsidR="005E42AA">
        <w:rPr>
          <w:rFonts w:ascii="Times New Roman" w:hAnsi="Times New Roman" w:cs="Times New Roman"/>
          <w:sz w:val="24"/>
          <w:szCs w:val="24"/>
          <w:lang w:eastAsia="zh-TW"/>
        </w:rPr>
        <w:t>ing</w:t>
      </w:r>
      <w:r w:rsidR="005E42AA">
        <w:rPr>
          <w:rFonts w:ascii="Times New Roman" w:hAnsi="Times New Roman" w:cs="Times New Roman"/>
          <w:sz w:val="24"/>
          <w:szCs w:val="24"/>
          <w:lang w:eastAsia="zh-TW"/>
        </w:rPr>
        <w:t xml:space="preserve"> mutual invasibility criterion for species coexistence. </w:t>
      </w:r>
      <w:r w:rsidR="005E42AA">
        <w:rPr>
          <w:rFonts w:ascii="Times New Roman" w:hAnsi="Times New Roman" w:cs="Times New Roman"/>
          <w:sz w:val="24"/>
          <w:szCs w:val="24"/>
          <w:lang w:eastAsia="zh-TW"/>
        </w:rPr>
        <w:t xml:space="preserve">The </w:t>
      </w:r>
      <w:r w:rsidR="005E42AA">
        <w:rPr>
          <w:rFonts w:ascii="Times New Roman" w:hAnsi="Times New Roman" w:cs="Times New Roman"/>
          <w:sz w:val="24"/>
          <w:szCs w:val="24"/>
          <w:lang w:eastAsia="zh-TW"/>
        </w:rPr>
        <w:t>mutual invasibility</w:t>
      </w:r>
      <w:r w:rsidR="005E42AA">
        <w:rPr>
          <w:rFonts w:ascii="Times New Roman" w:hAnsi="Times New Roman" w:cs="Times New Roman"/>
          <w:sz w:val="24"/>
          <w:szCs w:val="24"/>
        </w:rPr>
        <w:t xml:space="preserve"> criterion </w:t>
      </w:r>
      <w:r w:rsidR="005E42AA">
        <w:rPr>
          <w:rFonts w:ascii="Times New Roman" w:hAnsi="Times New Roman" w:cs="Times New Roman"/>
          <w:sz w:val="24"/>
          <w:szCs w:val="24"/>
        </w:rPr>
        <w:t>states that</w:t>
      </w:r>
      <w:r w:rsidR="005E42AA">
        <w:rPr>
          <w:rFonts w:ascii="Times New Roman" w:hAnsi="Times New Roman" w:cs="Times New Roman"/>
          <w:sz w:val="24"/>
          <w:szCs w:val="24"/>
        </w:rPr>
        <w:t xml:space="preserve">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r w:rsidR="005E42AA" w:rsidRPr="009F29C6">
        <w:rPr>
          <w:rFonts w:ascii="Times New Roman" w:hAnsi="Times New Roman" w:cs="Times New Roman"/>
          <w:i/>
          <w:sz w:val="24"/>
          <w:szCs w:val="24"/>
        </w:rPr>
        <w:t>i</w:t>
      </w:r>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xml:space="preserve">, each of them must be able to invade a steady-state population of the other species. When </w:t>
      </w:r>
      <w:r w:rsidR="005E42AA" w:rsidRPr="00B0403D">
        <w:rPr>
          <w:rFonts w:ascii="Times New Roman" w:hAnsi="Times New Roman" w:cs="Times New Roman"/>
          <w:sz w:val="24"/>
          <w:szCs w:val="24"/>
        </w:rPr>
        <w:t>the mutual invasibility criteri</w:t>
      </w:r>
      <w:r w:rsidR="005E42AA">
        <w:rPr>
          <w:rFonts w:ascii="Times New Roman" w:hAnsi="Times New Roman" w:cs="Times New Roman"/>
          <w:sz w:val="24"/>
          <w:szCs w:val="24"/>
        </w:rPr>
        <w:t>on</w:t>
      </w:r>
      <w:r w:rsidR="005E42AA" w:rsidRPr="00B0403D">
        <w:rPr>
          <w:rFonts w:ascii="Times New Roman" w:hAnsi="Times New Roman" w:cs="Times New Roman"/>
          <w:sz w:val="24"/>
          <w:szCs w:val="24"/>
        </w:rPr>
        <w:t xml:space="preserve"> </w:t>
      </w:r>
      <w:r w:rsidR="005E42AA">
        <w:rPr>
          <w:rFonts w:ascii="Times New Roman" w:hAnsi="Times New Roman" w:cs="Times New Roman"/>
          <w:sz w:val="24"/>
          <w:szCs w:val="24"/>
        </w:rPr>
        <w:t>is</w:t>
      </w:r>
      <w:r w:rsidR="005E42AA" w:rsidRPr="00B0403D">
        <w:rPr>
          <w:rFonts w:ascii="Times New Roman" w:hAnsi="Times New Roman" w:cs="Times New Roman"/>
          <w:sz w:val="24"/>
          <w:szCs w:val="24"/>
        </w:rPr>
        <w:t xml:space="preserve"> met, both species</w:t>
      </w:r>
      <w:r w:rsidR="005E42AA">
        <w:rPr>
          <w:rFonts w:ascii="Times New Roman" w:hAnsi="Times New Roman" w:cs="Times New Roman"/>
          <w:sz w:val="24"/>
          <w:szCs w:val="24"/>
        </w:rPr>
        <w:t xml:space="preserve"> </w:t>
      </w:r>
      <w:r w:rsidR="005E42AA" w:rsidRPr="00B0403D">
        <w:rPr>
          <w:rFonts w:ascii="Times New Roman" w:hAnsi="Times New Roman" w:cs="Times New Roman"/>
          <w:sz w:val="24"/>
          <w:szCs w:val="24"/>
        </w:rPr>
        <w:t xml:space="preserve">have positive </w:t>
      </w:r>
      <w:r w:rsidR="005E42AA">
        <w:rPr>
          <w:rFonts w:ascii="Times New Roman" w:hAnsi="Times New Roman" w:cs="Times New Roman"/>
          <w:sz w:val="24"/>
          <w:szCs w:val="24"/>
        </w:rPr>
        <w:t>net population</w:t>
      </w:r>
      <w:r w:rsidR="005E42AA" w:rsidRPr="00B0403D">
        <w:rPr>
          <w:rFonts w:ascii="Times New Roman" w:hAnsi="Times New Roman" w:cs="Times New Roman"/>
          <w:sz w:val="24"/>
          <w:szCs w:val="24"/>
        </w:rPr>
        <w:t xml:space="preserve"> growth rate</w:t>
      </w:r>
      <w:r w:rsidR="005E42AA">
        <w:rPr>
          <w:rFonts w:ascii="Times New Roman" w:hAnsi="Times New Roman" w:cs="Times New Roman"/>
          <w:sz w:val="24"/>
          <w:szCs w:val="24"/>
        </w:rPr>
        <w:t>s when rare and the other is at equilibrium</w:t>
      </w:r>
      <w:r w:rsidR="005E42AA">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invasibility criterion premises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w:t>
      </w:r>
      <w:r w:rsidR="00733D46">
        <w:rPr>
          <w:rFonts w:ascii="Times New Roman" w:hAnsi="Times New Roman" w:cs="Times New Roman"/>
          <w:sz w:val="24"/>
          <w:szCs w:val="24"/>
        </w:rPr>
        <w:t>negligible</w:t>
      </w:r>
      <w:r w:rsidR="00733D46">
        <w:rPr>
          <w:rFonts w:ascii="Times New Roman" w:hAnsi="Times New Roman" w:cs="Times New Roman"/>
          <w:sz w:val="24"/>
          <w:szCs w:val="24"/>
        </w:rPr>
        <w:t xml:space="preserv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and (2) linearly approximations of </w:t>
      </w:r>
      <w:r w:rsidR="00B35C97">
        <w:rPr>
          <w:rFonts w:ascii="Times New Roman" w:hAnsi="Times New Roman" w:cs="Times New Roman"/>
          <w:sz w:val="24"/>
          <w:szCs w:val="24"/>
        </w:rPr>
        <w:t xml:space="preserve">species interactions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w:t>
      </w:r>
      <w:r w:rsidR="00290499">
        <w:rPr>
          <w:rFonts w:ascii="Times New Roman" w:hAnsi="Times New Roman" w:cs="Times New Roman"/>
          <w:sz w:val="24"/>
          <w:szCs w:val="24"/>
        </w:rPr>
        <w:lastRenderedPageBreak/>
        <w:t xml:space="preserve">of ND and RFD known to empiricists is done by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model with the classic Lotka-Volterra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w:t>
      </w:r>
      <w:r w:rsidR="00AC69FB">
        <w:rPr>
          <w:rFonts w:ascii="Times New Roman" w:hAnsi="Times New Roman" w:cs="Times New Roman"/>
          <w:sz w:val="24"/>
          <w:szCs w:val="24"/>
        </w:rPr>
        <w:t>MacArthur’s consumer resource model</w:t>
      </w:r>
      <w:r w:rsidR="00AC69FB">
        <w:rPr>
          <w:rFonts w:ascii="Times New Roman" w:hAnsi="Times New Roman" w:cs="Times New Roman"/>
          <w:sz w:val="24"/>
          <w:szCs w:val="24"/>
        </w:rPr>
        <w:t xml:space="preserve"> into a </w:t>
      </w:r>
      <w:r w:rsidR="00AC69FB">
        <w:rPr>
          <w:rFonts w:ascii="Times New Roman" w:hAnsi="Times New Roman" w:cs="Times New Roman"/>
          <w:sz w:val="24"/>
          <w:szCs w:val="24"/>
        </w:rPr>
        <w:t xml:space="preserve">Lotka-Volterra </w:t>
      </w:r>
      <w:r w:rsidR="00AC69FB">
        <w:rPr>
          <w:rFonts w:ascii="Times New Roman" w:hAnsi="Times New Roman" w:cs="Times New Roman"/>
          <w:sz w:val="24"/>
          <w:szCs w:val="24"/>
        </w:rPr>
        <w:t>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w:t>
      </w:r>
      <w:r w:rsidR="00733D46">
        <w:rPr>
          <w:rFonts w:ascii="Times New Roman" w:hAnsi="Times New Roman" w:cs="Times New Roman"/>
          <w:sz w:val="24"/>
          <w:szCs w:val="24"/>
        </w:rPr>
        <w:t xml:space="preserv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w:t>
      </w:r>
      <w:r w:rsidR="003B415B">
        <w:rPr>
          <w:rFonts w:ascii="Times New Roman" w:hAnsi="Times New Roman" w:cs="Times New Roman"/>
          <w:sz w:val="24"/>
          <w:szCs w:val="24"/>
        </w:rPr>
        <w:t xml:space="preserve">defines </w:t>
      </w:r>
      <w:r w:rsidR="003B415B">
        <w:rPr>
          <w:rFonts w:ascii="Times New Roman" w:hAnsi="Times New Roman" w:cs="Times New Roman"/>
          <w:sz w:val="24"/>
          <w:szCs w:val="24"/>
        </w:rPr>
        <w:t xml:space="preserve">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 xml:space="preserve">(RFD) among any two competing species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B6315B">
        <w:rPr>
          <w:rFonts w:ascii="Times New Roman" w:hAnsi="Times New Roman" w:cs="Times New Roman"/>
          <w:sz w:val="24"/>
          <w:szCs w:val="24"/>
        </w:rPr>
        <w:t>T</w:t>
      </w:r>
      <w:r w:rsidR="00B6315B" w:rsidRPr="00B0403D">
        <w:rPr>
          <w:rFonts w:ascii="Times New Roman" w:hAnsi="Times New Roman" w:cs="Times New Roman"/>
          <w:sz w:val="24"/>
          <w:szCs w:val="24"/>
        </w:rPr>
        <w:t>he 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and RFD is the ratio of inter-specific to intra-specific competition coefficients,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B6315B">
        <w:rPr>
          <w:rFonts w:ascii="Times New Roman" w:hAnsi="Times New Roman" w:cs="Times New Roman"/>
          <w:sz w:val="24"/>
          <w:szCs w:val="24"/>
        </w:rPr>
        <w:t xml:space="preserve">. </w:t>
      </w:r>
      <w:r w:rsidR="00B6315B" w:rsidRPr="00B0403D">
        <w:rPr>
          <w:rFonts w:ascii="Times New Roman" w:hAnsi="Times New Roman" w:cs="Times New Roman"/>
          <w:sz w:val="24"/>
          <w:szCs w:val="24"/>
        </w:rPr>
        <w:t xml:space="preserve">When intra-specific competition of species </w:t>
      </w:r>
      <w:r w:rsidR="00B6315B" w:rsidRPr="00B76E7F">
        <w:rPr>
          <w:rFonts w:ascii="Times New Roman" w:hAnsi="Times New Roman" w:cs="Times New Roman"/>
          <w:i/>
          <w:sz w:val="24"/>
          <w:szCs w:val="24"/>
        </w:rPr>
        <w:t>j</w:t>
      </w:r>
      <w:r w:rsidR="00B6315B" w:rsidRPr="00B0403D">
        <w:rPr>
          <w:rFonts w:ascii="Times New Roman" w:hAnsi="Times New Roman" w:cs="Times New Roman"/>
          <w:sz w:val="24"/>
          <w:szCs w:val="24"/>
        </w:rPr>
        <w:t xml:space="preserve"> is greater than inter-specific competition of species </w:t>
      </w:r>
      <w:r w:rsidR="00B6315B">
        <w:rPr>
          <w:rFonts w:ascii="Times New Roman" w:hAnsi="Times New Roman" w:cs="Times New Roman"/>
          <w:i/>
          <w:sz w:val="24"/>
          <w:szCs w:val="24"/>
        </w:rPr>
        <w:t>i</w:t>
      </w:r>
      <w:r w:rsidR="00B6315B" w:rsidRPr="00B76E7F">
        <w:rPr>
          <w:rFonts w:ascii="Times New Roman" w:hAnsi="Times New Roman" w:cs="Times New Roman"/>
          <w:sz w:val="24"/>
          <w:szCs w:val="24"/>
        </w:rPr>
        <w:t xml:space="preserve"> </w:t>
      </w:r>
      <w:r w:rsidR="00B6315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B6315B">
        <w:rPr>
          <w:rFonts w:ascii="Times New Roman" w:hAnsi="Times New Roman" w:cs="Times New Roman"/>
          <w:sz w:val="24"/>
          <w:szCs w:val="24"/>
        </w:rPr>
        <w:t xml:space="preserve"> such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i</w:t>
      </w:r>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B6315B" w:rsidRPr="00B76E7F">
        <w:rPr>
          <w:rFonts w:ascii="Times New Roman" w:hAnsi="Times New Roman" w:cs="Times New Roman"/>
          <w:sz w:val="24"/>
          <w:szCs w:val="24"/>
        </w:rPr>
        <w:t xml:space="preserve">Consequently, the mutual invasibility criteria for stable coexistence can 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7074290E" w14:textId="73DE6473" w:rsidR="00B6315B" w:rsidRDefault="00B6315B" w:rsidP="00B6315B">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4D89D550" w14:textId="39D4BB7D" w:rsidR="005C6399" w:rsidRPr="0029101D" w:rsidRDefault="000D5CCA" w:rsidP="00FF2EF7">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method. For the methods that do not assume a specific population growth model, we </w:t>
      </w:r>
      <w:r w:rsidR="00FF2EF7">
        <w:rPr>
          <w:rFonts w:ascii="Times New Roman" w:hAnsi="Times New Roman" w:cs="Times New Roman"/>
          <w:sz w:val="24"/>
          <w:szCs w:val="24"/>
        </w:rPr>
        <w:t xml:space="preserve">assume a Lotka-Volterra model, which does not include environmental fluctuation and linearly models species interaction. </w:t>
      </w:r>
      <w:r w:rsidR="00FF2EF7">
        <w:rPr>
          <w:rFonts w:ascii="Times New Roman" w:hAnsi="Times New Roman" w:cs="Times New Roman"/>
          <w:sz w:val="24"/>
          <w:szCs w:val="24"/>
        </w:rPr>
        <w:t xml:space="preserve">For the methods based on specific models, we </w:t>
      </w:r>
      <w:r w:rsidR="00FF2EF7">
        <w:rPr>
          <w:rFonts w:ascii="Times New Roman" w:hAnsi="Times New Roman" w:cs="Times New Roman"/>
          <w:sz w:val="24"/>
          <w:szCs w:val="24"/>
        </w:rPr>
        <w:t xml:space="preserve">linearly approximated it as Chesson did.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FF2EF7">
        <w:rPr>
          <w:rFonts w:ascii="Times New Roman" w:hAnsi="Times New Roman" w:cs="Times New Roman"/>
          <w:sz w:val="24"/>
          <w:szCs w:val="24"/>
        </w:rPr>
        <w:t>Second, w</w:t>
      </w:r>
      <w:r w:rsidR="00796098">
        <w:rPr>
          <w:rFonts w:ascii="Times New Roman" w:hAnsi="Times New Roman" w:cs="Times New Roman"/>
          <w:sz w:val="24"/>
          <w:szCs w:val="24"/>
        </w:rPr>
        <w:t xml:space="preserve">e </w:t>
      </w:r>
      <w:bookmarkStart w:id="38" w:name="_GoBack"/>
      <w:bookmarkEnd w:id="38"/>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942E98">
        <w:rPr>
          <w:rFonts w:ascii="Times New Roman" w:hAnsi="Times New Roman" w:cs="Times New Roman"/>
          <w:sz w:val="24"/>
          <w:szCs w:val="24"/>
        </w:rPr>
        <w:t>Finally, we conclude this part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4C4D6BE7" w14:textId="597836A0" w:rsidR="00DD3906" w:rsidRPr="00715006" w:rsidRDefault="001F4F32"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lastRenderedPageBreak/>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3CEF09D9" w14:textId="632D3D62" w:rsidR="00FC0C4F" w:rsidRPr="00FC0C4F" w:rsidRDefault="00FC0C4F" w:rsidP="00715006">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33A0AD7D" w14:textId="0B10D14F" w:rsidR="00992ECB" w:rsidRDefault="00676AE7" w:rsidP="00AA2993">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used method to measure ND and RFD is negative frequency dependence </w:t>
      </w:r>
      <w:r w:rsidR="00992ECB">
        <w:rPr>
          <w:rFonts w:ascii="Times New Roman" w:hAnsi="Times New Roman" w:cs="Times New Roman"/>
          <w:sz w:val="24"/>
          <w:szCs w:val="24"/>
        </w:rPr>
        <w:fldChar w:fldCharType="begin" w:fldLock="1"/>
      </w:r>
      <w:r w:rsidR="00A7425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2009)","plainTextFormattedCitation":"(Adler et al. 2007, Levine and HilleRisLambers 2009)","previouslyFormattedCitation":"(Adler et al. 2007, Levine and 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A74252" w:rsidRPr="00A74252">
        <w:rPr>
          <w:rFonts w:ascii="Times New Roman" w:hAnsi="Times New Roman" w:cs="Times New Roman"/>
          <w:noProof/>
          <w:sz w:val="24"/>
          <w:szCs w:val="24"/>
        </w:rPr>
        <w:t>(Adler et al. 2007, Levine and 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 xml:space="preserve">Negative frequency dependence quantifies the relationship between a species’ frequency in a community (individuals of species 1 / total individuals of all species) and its growth rate to predict whether both species will have positive growth rates when rare in a community. Thus, negative frequency dependence is a measure of </w:t>
      </w:r>
      <w:r w:rsidR="009A4B7F">
        <w:rPr>
          <w:rFonts w:ascii="Times New Roman" w:hAnsi="Times New Roman" w:cs="Times New Roman"/>
          <w:sz w:val="24"/>
          <w:szCs w:val="24"/>
        </w:rPr>
        <w:t>the balance of inter- and intra-specific competition</w:t>
      </w:r>
      <w:r>
        <w:rPr>
          <w:rFonts w:ascii="Times New Roman" w:hAnsi="Times New Roman" w:cs="Times New Roman"/>
          <w:sz w:val="24"/>
          <w:szCs w:val="24"/>
        </w:rPr>
        <w:t xml:space="preserve">. </w:t>
      </w:r>
      <w:r w:rsidR="00AA2993">
        <w:rPr>
          <w:rFonts w:ascii="Times New Roman" w:hAnsi="Times New Roman" w:cs="Times New Roman"/>
          <w:sz w:val="24"/>
          <w:szCs w:val="24"/>
        </w:rPr>
        <w:t xml:space="preserve">One key assumption of the negative frequency dependence method is that a community must be saturated with respect to density or biomass, such that all the resources or niches are being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decreasing the frequency of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frees resources for use by its competitor, which increases in abundance. </w:t>
      </w:r>
      <w:r w:rsidR="00992ECB">
        <w:rPr>
          <w:rFonts w:ascii="Times New Roman" w:hAnsi="Times New Roman" w:cs="Times New Roman"/>
          <w:sz w:val="24"/>
          <w:szCs w:val="24"/>
        </w:rPr>
        <w:t xml:space="preserve">Therefore, decreasing the frequency of focal species </w:t>
      </w:r>
      <w:r w:rsidR="00992ECB" w:rsidRPr="00B105BA">
        <w:rPr>
          <w:rFonts w:ascii="Times New Roman" w:hAnsi="Times New Roman" w:cs="Times New Roman"/>
          <w:i/>
          <w:sz w:val="24"/>
          <w:szCs w:val="24"/>
        </w:rPr>
        <w:t>i</w:t>
      </w:r>
      <w:r w:rsidR="00992ECB">
        <w:rPr>
          <w:rFonts w:ascii="Times New Roman" w:hAnsi="Times New Roman" w:cs="Times New Roman"/>
          <w:sz w:val="24"/>
          <w:szCs w:val="24"/>
        </w:rPr>
        <w:t xml:space="preserve"> means </w:t>
      </w:r>
      <w:r w:rsidR="00AA2993">
        <w:rPr>
          <w:rFonts w:ascii="Times New Roman" w:hAnsi="Times New Roman" w:cs="Times New Roman"/>
          <w:sz w:val="24"/>
          <w:szCs w:val="24"/>
        </w:rPr>
        <w:t>it</w:t>
      </w:r>
      <w:r w:rsidR="00992ECB">
        <w:rPr>
          <w:rFonts w:ascii="Times New Roman" w:hAnsi="Times New Roman" w:cs="Times New Roman"/>
          <w:sz w:val="24"/>
          <w:szCs w:val="24"/>
        </w:rPr>
        <w:t xml:space="preserve"> </w:t>
      </w:r>
      <w:r w:rsidR="00FE21F6">
        <w:rPr>
          <w:rFonts w:ascii="Times New Roman" w:hAnsi="Times New Roman" w:cs="Times New Roman"/>
          <w:sz w:val="24"/>
          <w:szCs w:val="24"/>
        </w:rPr>
        <w:t xml:space="preserve">experiences less intraspecific competition and more interspecific competition. </w:t>
      </w:r>
      <w:r w:rsidR="009A4B7F">
        <w:rPr>
          <w:rFonts w:ascii="Times New Roman" w:hAnsi="Times New Roman" w:cs="Times New Roman"/>
          <w:sz w:val="24"/>
          <w:szCs w:val="24"/>
        </w:rPr>
        <w:t xml:space="preserve">In the Lotka-Volterra model of population dynamics, </w:t>
      </w:r>
      <w:r w:rsidR="004C6D4F">
        <w:rPr>
          <w:rFonts w:ascii="Times New Roman" w:hAnsi="Times New Roman" w:cs="Times New Roman"/>
          <w:sz w:val="24"/>
          <w:szCs w:val="24"/>
        </w:rPr>
        <w:t>i</w:t>
      </w:r>
      <w:r w:rsidR="004C6D4F" w:rsidRPr="00B0403D">
        <w:rPr>
          <w:rFonts w:ascii="Times New Roman" w:hAnsi="Times New Roman" w:cs="Times New Roman"/>
          <w:sz w:val="24"/>
          <w:szCs w:val="24"/>
        </w:rPr>
        <w:t>f</w:t>
      </w:r>
      <w:r w:rsidR="004C6D4F">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the intra-specific competition coefficient is greater than the inter-specific competition coefficient, </w:t>
      </w:r>
      <w:r w:rsidR="00FE21F6" w:rsidRPr="008F5F30">
        <w:rPr>
          <w:rFonts w:ascii="Times New Roman" w:hAnsi="Times New Roman" w:cs="Times New Roman"/>
          <w:i/>
          <w:sz w:val="24"/>
          <w:szCs w:val="24"/>
        </w:rPr>
        <w:t xml:space="preserve">per capita </w:t>
      </w:r>
      <w:r w:rsidR="00FE21F6" w:rsidRPr="00B0403D">
        <w:rPr>
          <w:rFonts w:ascii="Times New Roman" w:hAnsi="Times New Roman" w:cs="Times New Roman"/>
          <w:sz w:val="24"/>
          <w:szCs w:val="24"/>
        </w:rPr>
        <w:t>growth rate</w:t>
      </w:r>
      <w:r w:rsidR="00FE21F6">
        <w:rPr>
          <w:rFonts w:ascii="Times New Roman" w:hAnsi="Times New Roman" w:cs="Times New Roman" w:hint="eastAsia"/>
          <w:sz w:val="24"/>
          <w:szCs w:val="24"/>
          <w:lang w:eastAsia="zh-TW"/>
        </w:rPr>
        <w:t xml:space="preserve"> </w:t>
      </w:r>
      <w:r w:rsidR="00992ECB" w:rsidRPr="00B0403D">
        <w:rPr>
          <w:rFonts w:ascii="Times New Roman" w:hAnsi="Times New Roman" w:cs="Times New Roman"/>
          <w:sz w:val="24"/>
          <w:szCs w:val="24"/>
        </w:rPr>
        <w:t xml:space="preserve">of the focal species </w:t>
      </w:r>
      <w:r w:rsidR="00992ECB" w:rsidRPr="008F5F30">
        <w:rPr>
          <w:rFonts w:ascii="Times New Roman" w:hAnsi="Times New Roman" w:cs="Times New Roman"/>
          <w:i/>
          <w:sz w:val="24"/>
          <w:szCs w:val="24"/>
        </w:rPr>
        <w:t>i</w:t>
      </w:r>
      <w:r w:rsidR="00992ECB" w:rsidRPr="00B0403D">
        <w:rPr>
          <w:rFonts w:ascii="Times New Roman" w:hAnsi="Times New Roman" w:cs="Times New Roman"/>
          <w:sz w:val="24"/>
          <w:szCs w:val="24"/>
        </w:rPr>
        <w:t xml:space="preserve"> </w:t>
      </w:r>
      <w:r w:rsidR="00FE21F6">
        <w:rPr>
          <w:rFonts w:ascii="Times New Roman" w:hAnsi="Times New Roman" w:cs="Times New Roman"/>
          <w:sz w:val="24"/>
          <w:szCs w:val="24"/>
        </w:rPr>
        <w:t xml:space="preserve">will be negatively related to its frequency (Figure </w:t>
      </w:r>
      <w:r w:rsidR="00813AB2">
        <w:rPr>
          <w:rFonts w:ascii="Times New Roman" w:hAnsi="Times New Roman" w:cs="Times New Roman"/>
          <w:sz w:val="24"/>
          <w:szCs w:val="24"/>
        </w:rPr>
        <w:t>1</w:t>
      </w:r>
      <w:r w:rsidR="00FE21F6">
        <w:rPr>
          <w:rFonts w:ascii="Times New Roman" w:hAnsi="Times New Roman" w:cs="Times New Roman"/>
          <w:sz w:val="24"/>
          <w:szCs w:val="24"/>
        </w:rPr>
        <w:t>)</w:t>
      </w:r>
      <w:r w:rsidR="00992ECB">
        <w:rPr>
          <w:rFonts w:ascii="Times New Roman" w:hAnsi="Times New Roman" w:cs="Times New Roman"/>
          <w:sz w:val="24"/>
          <w:szCs w:val="24"/>
        </w:rPr>
        <w:t xml:space="preserve">. </w:t>
      </w:r>
      <w:r w:rsidR="00AA2993">
        <w:rPr>
          <w:rFonts w:ascii="Times New Roman" w:hAnsi="Times New Roman" w:cs="Times New Roman"/>
          <w:sz w:val="24"/>
          <w:szCs w:val="24"/>
        </w:rPr>
        <w:t xml:space="preserve">If frequency dependence is negative for both species, then each species has a </w:t>
      </w:r>
      <w:commentRangeStart w:id="39"/>
      <w:r w:rsidR="00AA2993">
        <w:rPr>
          <w:rFonts w:ascii="Times New Roman" w:hAnsi="Times New Roman" w:cs="Times New Roman"/>
          <w:sz w:val="24"/>
          <w:szCs w:val="24"/>
        </w:rPr>
        <w:t xml:space="preserve">growth advantage </w:t>
      </w:r>
      <w:commentRangeEnd w:id="39"/>
      <w:r w:rsidR="004C6D4F">
        <w:rPr>
          <w:rStyle w:val="CommentReference"/>
        </w:rPr>
        <w:commentReference w:id="39"/>
      </w:r>
      <w:r w:rsidR="00AA2993">
        <w:rPr>
          <w:rFonts w:ascii="Times New Roman" w:hAnsi="Times New Roman" w:cs="Times New Roman"/>
          <w:sz w:val="24"/>
          <w:szCs w:val="24"/>
        </w:rPr>
        <w:t xml:space="preserve">when rare, and they </w:t>
      </w:r>
      <w:r w:rsidR="00AA2993" w:rsidRPr="00B0403D">
        <w:rPr>
          <w:rFonts w:ascii="Times New Roman" w:hAnsi="Times New Roman" w:cs="Times New Roman"/>
          <w:sz w:val="24"/>
          <w:szCs w:val="24"/>
        </w:rPr>
        <w:t>should stabl</w:t>
      </w:r>
      <w:r w:rsidR="00AA2993">
        <w:rPr>
          <w:rFonts w:ascii="Times New Roman" w:hAnsi="Times New Roman" w:cs="Times New Roman"/>
          <w:sz w:val="24"/>
          <w:szCs w:val="24"/>
        </w:rPr>
        <w:t>y</w:t>
      </w:r>
      <w:r w:rsidR="00AA2993" w:rsidRPr="00B0403D">
        <w:rPr>
          <w:rFonts w:ascii="Times New Roman" w:hAnsi="Times New Roman" w:cs="Times New Roman"/>
          <w:sz w:val="24"/>
          <w:szCs w:val="24"/>
        </w:rPr>
        <w:t xml:space="preserve"> coexist</w:t>
      </w:r>
      <w:r w:rsidR="00AA2993">
        <w:rPr>
          <w:rFonts w:ascii="Times New Roman" w:hAnsi="Times New Roman" w:cs="Times New Roman"/>
          <w:sz w:val="24"/>
          <w:szCs w:val="24"/>
        </w:rPr>
        <w:t xml:space="preserve">. </w:t>
      </w:r>
      <w:r w:rsidR="00992ECB">
        <w:rPr>
          <w:rFonts w:ascii="Times New Roman" w:hAnsi="Times New Roman" w:cs="Times New Roman"/>
          <w:sz w:val="24"/>
          <w:szCs w:val="24"/>
        </w:rPr>
        <w:t xml:space="preserve">Adler et al [2007] expanded this definition and showed that, in addition to the requirement for a negative slope of frequency dependence, both species must have positive </w:t>
      </w:r>
      <w:r w:rsidR="00257A11">
        <w:rPr>
          <w:rFonts w:ascii="Times New Roman" w:hAnsi="Times New Roman" w:cs="Times New Roman"/>
          <w:sz w:val="24"/>
          <w:szCs w:val="24"/>
        </w:rPr>
        <w:t xml:space="preserve">growth rate </w:t>
      </w:r>
      <w:r w:rsidR="00AA2993">
        <w:rPr>
          <w:rFonts w:ascii="Times New Roman" w:hAnsi="Times New Roman" w:cs="Times New Roman"/>
          <w:sz w:val="24"/>
          <w:szCs w:val="24"/>
        </w:rPr>
        <w:t xml:space="preserve">when </w:t>
      </w:r>
      <w:r w:rsidR="00992ECB">
        <w:rPr>
          <w:rFonts w:ascii="Times New Roman" w:hAnsi="Times New Roman" w:cs="Times New Roman"/>
          <w:sz w:val="24"/>
          <w:szCs w:val="24"/>
        </w:rPr>
        <w:t xml:space="preserve">approaching </w:t>
      </w:r>
      <w:r w:rsidR="00AA2993">
        <w:rPr>
          <w:rFonts w:ascii="Times New Roman" w:hAnsi="Times New Roman" w:cs="Times New Roman"/>
          <w:sz w:val="24"/>
          <w:szCs w:val="24"/>
        </w:rPr>
        <w:t xml:space="preserve">a </w:t>
      </w:r>
      <w:r w:rsidR="00992ECB">
        <w:rPr>
          <w:rFonts w:ascii="Times New Roman" w:hAnsi="Times New Roman" w:cs="Times New Roman"/>
          <w:sz w:val="24"/>
          <w:szCs w:val="24"/>
        </w:rPr>
        <w:t>frequency</w:t>
      </w:r>
      <w:r w:rsidR="00AA2993">
        <w:rPr>
          <w:rFonts w:ascii="Times New Roman" w:hAnsi="Times New Roman" w:cs="Times New Roman"/>
          <w:sz w:val="24"/>
          <w:szCs w:val="24"/>
        </w:rPr>
        <w:t xml:space="preserve"> of zero</w:t>
      </w:r>
      <w:r w:rsidR="00992ECB">
        <w:rPr>
          <w:rFonts w:ascii="Times New Roman" w:hAnsi="Times New Roman" w:cs="Times New Roman"/>
          <w:sz w:val="24"/>
          <w:szCs w:val="24"/>
        </w:rPr>
        <w:t>.</w:t>
      </w:r>
      <w:r w:rsidR="005546E3">
        <w:rPr>
          <w:rFonts w:ascii="Times New Roman" w:hAnsi="Times New Roman" w:cs="Times New Roman"/>
          <w:sz w:val="24"/>
          <w:szCs w:val="24"/>
        </w:rPr>
        <w:t xml:space="preserve"> </w:t>
      </w:r>
      <w:r w:rsidR="00AA2993">
        <w:rPr>
          <w:rFonts w:ascii="Times New Roman" w:hAnsi="Times New Roman" w:cs="Times New Roman"/>
          <w:sz w:val="24"/>
          <w:szCs w:val="24"/>
        </w:rPr>
        <w:t xml:space="preserve">As long as the relationship between a species’ frequency and its growth rate is linear, knowing the slope of that relationship and the growth rate at any intermediate frequency could allow an empiricist to extrapolate and predict the growth rate near a zero frequency and determine whether both species are mutually invasible. </w:t>
      </w:r>
      <w:commentRangeStart w:id="40"/>
      <w:ins w:id="41" w:author="Godwin, Casey" w:date="2018-12-04T07:03:00Z">
        <w:r w:rsidR="004C6D4F">
          <w:rPr>
            <w:rFonts w:ascii="Times New Roman" w:hAnsi="Times New Roman" w:cs="Times New Roman"/>
            <w:sz w:val="24"/>
            <w:szCs w:val="24"/>
          </w:rPr>
          <w:t xml:space="preserve">NFD is unique among the empirical methods because it does not require estimating interaction coefficients </w:t>
        </w:r>
      </w:ins>
      <w:ins w:id="42" w:author="Godwin, Casey" w:date="2018-12-04T07:04:00Z">
        <w:r w:rsidR="004C6D4F">
          <w:rPr>
            <w:rFonts w:ascii="Times New Roman" w:hAnsi="Times New Roman" w:cs="Times New Roman"/>
            <w:sz w:val="24"/>
            <w:szCs w:val="24"/>
          </w:rPr>
          <w:t xml:space="preserve">used in the Lotka-Volterra model. </w:t>
        </w:r>
        <w:commentRangeEnd w:id="40"/>
        <w:r w:rsidR="004C6D4F">
          <w:rPr>
            <w:rStyle w:val="CommentReference"/>
          </w:rPr>
          <w:commentReference w:id="40"/>
        </w:r>
      </w:ins>
    </w:p>
    <w:p w14:paraId="43200645" w14:textId="10C59CAB" w:rsid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CF8CE58" w14:textId="766E3B07" w:rsidR="00207FE2" w:rsidRPr="00416398" w:rsidRDefault="00207FE2" w:rsidP="00207FE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A74252">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 HilleRisLambers 2009, Godoy and Levine 2014)","manualFormatting":"Levine andHilleRisLambers 2009, Godoy andLevine 2014)","plainTextFormattedCitation":"(Levine and HilleRisLambers 2009, Godoy and Levine 2014)","previouslyFormattedCitation":"(Levine and HilleRisLambers 2009, Godoy and 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 xml:space="preserve">Levine </w:t>
      </w:r>
      <w:r w:rsidRPr="00D82922">
        <w:rPr>
          <w:rFonts w:ascii="Times New Roman" w:hAnsi="Times New Roman" w:cs="Times New Roman"/>
          <w:noProof/>
          <w:sz w:val="24"/>
          <w:szCs w:val="24"/>
        </w:rPr>
        <w:lastRenderedPageBreak/>
        <w:t>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id="43" w:author="Godwin, Casey" w:date="2018-12-04T07:08:00Z">
        <w:r w:rsidR="004C6D4F">
          <w:rPr>
            <w:rFonts w:ascii="Times New Roman" w:hAnsi="Times New Roman" w:cs="Times New Roman"/>
            <w:sz w:val="24"/>
            <w:szCs w:val="24"/>
          </w:rPr>
          <w:t>For example, o</w:t>
        </w:r>
      </w:ins>
      <w:ins w:id="44" w:author="Godwin, Casey" w:date="2018-12-04T07:06:00Z">
        <w:r w:rsidR="004C6D4F">
          <w:rPr>
            <w:rFonts w:ascii="Times New Roman" w:hAnsi="Times New Roman" w:cs="Times New Roman"/>
            <w:sz w:val="24"/>
            <w:szCs w:val="24"/>
          </w:rPr>
          <w:t xml:space="preserve">ne </w:t>
        </w:r>
      </w:ins>
      <w:ins w:id="45" w:author="Godwin, Casey" w:date="2018-12-04T07:09:00Z">
        <w:r w:rsidR="004C6D4F">
          <w:rPr>
            <w:rFonts w:ascii="Times New Roman" w:hAnsi="Times New Roman" w:cs="Times New Roman"/>
            <w:sz w:val="24"/>
            <w:szCs w:val="24"/>
          </w:rPr>
          <w:t>experimental approach</w:t>
        </w:r>
      </w:ins>
      <w:ins w:id="46" w:author="Godwin, Casey" w:date="2018-12-04T07:06:00Z">
        <w:r w:rsidR="004C6D4F">
          <w:rPr>
            <w:rFonts w:ascii="Times New Roman" w:hAnsi="Times New Roman" w:cs="Times New Roman"/>
            <w:sz w:val="24"/>
            <w:szCs w:val="24"/>
          </w:rPr>
          <w:t xml:space="preserve"> that is particular to annual plants is to seed a plot with </w:t>
        </w:r>
      </w:ins>
      <w:ins w:id="47" w:author="Godwin, Casey" w:date="2018-12-04T07:07:00Z">
        <w:r w:rsidR="004C6D4F">
          <w:rPr>
            <w:rFonts w:ascii="Times New Roman" w:hAnsi="Times New Roman" w:cs="Times New Roman"/>
            <w:sz w:val="24"/>
            <w:szCs w:val="24"/>
          </w:rPr>
          <w:t>varying densities of the two species and then use seed production and survival as</w:t>
        </w:r>
      </w:ins>
      <w:ins w:id="48" w:author="Godwin, Casey" w:date="2018-12-04T07:08:00Z">
        <w:r w:rsidR="004C6D4F">
          <w:rPr>
            <w:rFonts w:ascii="Times New Roman" w:hAnsi="Times New Roman" w:cs="Times New Roman"/>
            <w:sz w:val="24"/>
            <w:szCs w:val="24"/>
          </w:rPr>
          <w:t xml:space="preserve"> a surrogate for per capita growth rates between years</w:t>
        </w:r>
      </w:ins>
      <w:ins w:id="49" w:author="Godwin, Casey" w:date="2018-12-04T07:07:00Z">
        <w:r w:rsidR="004C6D4F">
          <w:rPr>
            <w:rFonts w:ascii="Times New Roman" w:hAnsi="Times New Roman" w:cs="Times New Roman"/>
            <w:sz w:val="24"/>
            <w:szCs w:val="24"/>
          </w:rPr>
          <w:t xml:space="preserve"> </w:t>
        </w:r>
      </w:ins>
      <w:ins w:id="50" w:author="Godwin, Casey" w:date="2018-12-04T07:06:00Z">
        <w:r w:rsidR="004C6D4F">
          <w:rPr>
            <w:rFonts w:ascii="Times New Roman" w:hAnsi="Times New Roman" w:cs="Times New Roman"/>
            <w:sz w:val="24"/>
            <w:szCs w:val="24"/>
          </w:rPr>
          <w:t xml:space="preserve">[REF]. </w:t>
        </w:r>
      </w:ins>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1D1E8306" w14:textId="0CE4E925" w:rsidR="00416398" w:rsidRPr="00FC0C4F" w:rsidRDefault="00222289" w:rsidP="00416398">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2C5BE5" w14:textId="1414E6D4" w:rsidR="00992ECB" w:rsidRDefault="00D82922" w:rsidP="002A3D2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e argue that the</w:t>
      </w:r>
      <w:r>
        <w:rPr>
          <w:rFonts w:ascii="Times New Roman" w:hAnsi="Times New Roman" w:cs="Times New Roman"/>
          <w:sz w:val="24"/>
          <w:szCs w:val="24"/>
        </w:rPr>
        <w:t xml:space="preserve"> magnitude of</w:t>
      </w:r>
      <w:r w:rsidR="00FC0C4F">
        <w:rPr>
          <w:rFonts w:ascii="Times New Roman" w:hAnsi="Times New Roman" w:cs="Times New Roman"/>
          <w:sz w:val="24"/>
          <w:szCs w:val="24"/>
        </w:rPr>
        <w:t xml:space="preserve"> frequency dependenc</w:t>
      </w:r>
      <w:r w:rsidR="002A3D2F">
        <w:rPr>
          <w:rFonts w:ascii="Times New Roman" w:hAnsi="Times New Roman" w:cs="Times New Roman"/>
          <w:sz w:val="24"/>
          <w:szCs w:val="24"/>
        </w:rPr>
        <w:t xml:space="preserve">e (the </w:t>
      </w:r>
      <w:r w:rsidR="00FC0C4F">
        <w:rPr>
          <w:rFonts w:ascii="Times New Roman" w:hAnsi="Times New Roman" w:cs="Times New Roman"/>
          <w:sz w:val="24"/>
          <w:szCs w:val="24"/>
        </w:rPr>
        <w:t>NFD slope</w:t>
      </w:r>
      <w:r w:rsidR="002A3D2F">
        <w:rPr>
          <w:rFonts w:ascii="Times New Roman" w:hAnsi="Times New Roman" w:cs="Times New Roman"/>
          <w:sz w:val="24"/>
          <w:szCs w:val="24"/>
        </w:rPr>
        <w:t xml:space="preserve">) cannot </w:t>
      </w:r>
      <w:r w:rsidR="00FC0C4F">
        <w:rPr>
          <w:rFonts w:ascii="Times New Roman" w:hAnsi="Times New Roman" w:cs="Times New Roman"/>
          <w:sz w:val="24"/>
          <w:szCs w:val="24"/>
        </w:rPr>
        <w:t>be used to</w:t>
      </w:r>
      <w:ins w:id="51" w:author="Godwin, Casey" w:date="2018-12-04T07:09:00Z">
        <w:r w:rsidR="00F450D8">
          <w:rPr>
            <w:rFonts w:ascii="Times New Roman" w:hAnsi="Times New Roman" w:cs="Times New Roman"/>
            <w:sz w:val="24"/>
            <w:szCs w:val="24"/>
          </w:rPr>
          <w:t xml:space="preserve"> accurately</w:t>
        </w:r>
      </w:ins>
      <w:del w:id="52" w:author="Godwin, Casey" w:date="2018-12-04T07:09:00Z">
        <w:r w:rsidR="00FC0C4F" w:rsidDel="00F450D8">
          <w:rPr>
            <w:rFonts w:ascii="Times New Roman" w:hAnsi="Times New Roman" w:cs="Times New Roman"/>
            <w:sz w:val="24"/>
            <w:szCs w:val="24"/>
          </w:rPr>
          <w:delText xml:space="preserve"> </w:delText>
        </w:r>
      </w:del>
      <w:ins w:id="53" w:author="Godwin, Casey" w:date="2018-12-04T07:09:00Z">
        <w:r w:rsidR="00F450D8">
          <w:rPr>
            <w:rFonts w:ascii="Times New Roman" w:hAnsi="Times New Roman" w:cs="Times New Roman"/>
            <w:sz w:val="24"/>
            <w:szCs w:val="24"/>
          </w:rPr>
          <w:t xml:space="preserve"> </w:t>
        </w:r>
      </w:ins>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commentRangeStart w:id="54"/>
      <w:r w:rsidR="002A3D2F">
        <w:rPr>
          <w:rFonts w:ascii="Times New Roman" w:hAnsi="Times New Roman" w:cs="Times New Roman"/>
          <w:sz w:val="24"/>
          <w:szCs w:val="24"/>
        </w:rPr>
        <w:t xml:space="preserve">NFD slope </w:t>
      </w:r>
      <w:r w:rsidR="00992ECB" w:rsidRPr="00B0403D">
        <w:rPr>
          <w:rFonts w:ascii="Times New Roman" w:hAnsi="Times New Roman" w:cs="Times New Roman"/>
          <w:sz w:val="24"/>
          <w:szCs w:val="24"/>
        </w:rPr>
        <w:t xml:space="preserve">is not equivalent to either intra- or inter-specific competition coefficients </w:t>
      </w:r>
      <w:r w:rsidR="00992ECB">
        <w:rPr>
          <w:rFonts w:ascii="Times New Roman" w:hAnsi="Times New Roman" w:cs="Times New Roman"/>
          <w:sz w:val="24"/>
          <w:szCs w:val="24"/>
        </w:rPr>
        <w:t>but a rather complex combination between both</w:t>
      </w:r>
      <w:r w:rsidR="00992ECB" w:rsidRPr="00B0403D">
        <w:rPr>
          <w:rFonts w:ascii="Times New Roman" w:hAnsi="Times New Roman" w:cs="Times New Roman"/>
          <w:sz w:val="24"/>
          <w:szCs w:val="24"/>
        </w:rPr>
        <w:t>.</w:t>
      </w:r>
      <w:r w:rsidR="00992ECB">
        <w:rPr>
          <w:rFonts w:ascii="Times New Roman" w:hAnsi="Times New Roman" w:cs="Times New Roman"/>
          <w:sz w:val="24"/>
          <w:szCs w:val="24"/>
        </w:rPr>
        <w:t xml:space="preserve"> </w:t>
      </w:r>
      <w:commentRangeEnd w:id="54"/>
      <w:r w:rsidR="00F450D8">
        <w:rPr>
          <w:rStyle w:val="CommentReference"/>
        </w:rPr>
        <w:commentReference w:id="54"/>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5ECE1E9B" w14:textId="7266D362" w:rsidR="00992ECB" w:rsidRDefault="00AA2993"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show that the slope of negative frequency dependence is a combination of intra- and inter specific competition coefficients, we attempt to derive the slope from </w:t>
      </w:r>
      <w:r w:rsidRPr="00B0403D">
        <w:rPr>
          <w:rFonts w:ascii="Times New Roman" w:hAnsi="Times New Roman" w:cs="Times New Roman"/>
          <w:sz w:val="24"/>
          <w:szCs w:val="24"/>
        </w:rPr>
        <w:t>the Lotka-Volterra model</w:t>
      </w:r>
      <w:r>
        <w:rPr>
          <w:rFonts w:ascii="Times New Roman" w:hAnsi="Times New Roman" w:cs="Times New Roman"/>
          <w:sz w:val="24"/>
          <w:szCs w:val="24"/>
        </w:rPr>
        <w:t xml:space="preserve">. </w:t>
      </w:r>
      <w:r w:rsidR="00992ECB" w:rsidRPr="00B0403D">
        <w:rPr>
          <w:rFonts w:ascii="Times New Roman" w:hAnsi="Times New Roman" w:cs="Times New Roman"/>
          <w:sz w:val="24"/>
          <w:szCs w:val="24"/>
        </w:rPr>
        <w:t xml:space="preserve">We found that, the NFD </w:t>
      </w:r>
      <w:r w:rsidR="00992ECB">
        <w:rPr>
          <w:rFonts w:ascii="Times New Roman" w:hAnsi="Times New Roman" w:cs="Times New Roman"/>
          <w:sz w:val="24"/>
          <w:szCs w:val="24"/>
        </w:rPr>
        <w:t>slope</w:t>
      </w:r>
      <w:r w:rsidR="00992ECB" w:rsidRPr="00B0403D">
        <w:rPr>
          <w:rFonts w:ascii="Times New Roman" w:hAnsi="Times New Roman" w:cs="Times New Roman"/>
          <w:sz w:val="24"/>
          <w:szCs w:val="24"/>
        </w:rPr>
        <w:t xml:space="preserve"> cannot be readily derived from the Lotka-Volterra model without </w:t>
      </w:r>
      <w:r w:rsidR="00DC5134">
        <w:rPr>
          <w:rFonts w:ascii="Times New Roman" w:hAnsi="Times New Roman" w:cs="Times New Roman"/>
          <w:sz w:val="24"/>
          <w:szCs w:val="24"/>
        </w:rPr>
        <w:t xml:space="preserve">assuming that the total community density is fixed. </w:t>
      </w:r>
      <w:r w:rsidR="00207FE2">
        <w:rPr>
          <w:rFonts w:ascii="Times New Roman" w:hAnsi="Times New Roman" w:cs="Times New Roman"/>
          <w:sz w:val="24"/>
          <w:szCs w:val="24"/>
        </w:rPr>
        <w:t xml:space="preserve">There is a density term in the Lotka-Volterra model, but no frequency term, so </w:t>
      </w:r>
      <w:r w:rsidR="00992ECB" w:rsidRPr="00B0403D">
        <w:rPr>
          <w:rFonts w:ascii="Times New Roman" w:hAnsi="Times New Roman" w:cs="Times New Roman"/>
          <w:sz w:val="24"/>
          <w:szCs w:val="24"/>
        </w:rPr>
        <w:t>when the community density is fixed,</w:t>
      </w:r>
      <w:r w:rsidR="00992ECB">
        <w:rPr>
          <w:rFonts w:ascii="Times New Roman" w:hAnsi="Times New Roman" w:cs="Times New Roman"/>
          <w:sz w:val="24"/>
          <w:szCs w:val="24"/>
        </w:rPr>
        <w:t xml:space="preserve"> the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992ECB" w:rsidRPr="00B0403D">
        <w:rPr>
          <w:rFonts w:ascii="Times New Roman" w:hAnsi="Times New Roman" w:cs="Times New Roman"/>
          <w:sz w:val="24"/>
          <w:szCs w:val="24"/>
        </w:rPr>
        <w:t xml:space="preserve">. </w:t>
      </w:r>
      <w:r w:rsidR="00DC5134">
        <w:rPr>
          <w:rFonts w:ascii="Times New Roman" w:hAnsi="Times New Roman" w:cs="Times New Roman"/>
          <w:sz w:val="24"/>
          <w:szCs w:val="24"/>
        </w:rPr>
        <w:t xml:space="preserve">Making this </w:t>
      </w:r>
      <w:del w:id="55" w:author="Godwin, Casey" w:date="2018-12-04T07:13:00Z">
        <w:r w:rsidR="00DC5134" w:rsidDel="00F450D8">
          <w:rPr>
            <w:rFonts w:ascii="Times New Roman" w:hAnsi="Times New Roman" w:cs="Times New Roman"/>
            <w:sz w:val="24"/>
            <w:szCs w:val="24"/>
          </w:rPr>
          <w:delText>assumption implies</w:delText>
        </w:r>
      </w:del>
      <w:ins w:id="56" w:author="Godwin, Casey" w:date="2018-12-04T07:13:00Z">
        <w:r w:rsidR="00F450D8">
          <w:rPr>
            <w:rFonts w:ascii="Times New Roman" w:hAnsi="Times New Roman" w:cs="Times New Roman"/>
            <w:sz w:val="24"/>
            <w:szCs w:val="24"/>
          </w:rPr>
          <w:t>substitution requires</w:t>
        </w:r>
      </w:ins>
      <w:r w:rsidR="00DC5134">
        <w:rPr>
          <w:rFonts w:ascii="Times New Roman" w:hAnsi="Times New Roman" w:cs="Times New Roman"/>
          <w:sz w:val="24"/>
          <w:szCs w:val="24"/>
        </w:rPr>
        <w:t xml:space="preserve"> a </w:t>
      </w:r>
      <w:r w:rsidR="0064191A">
        <w:rPr>
          <w:rFonts w:ascii="Times New Roman" w:hAnsi="Times New Roman" w:cs="Times New Roman"/>
          <w:sz w:val="24"/>
          <w:szCs w:val="24"/>
        </w:rPr>
        <w:t>fixed</w:t>
      </w:r>
      <w:r w:rsidR="00DC5134">
        <w:rPr>
          <w:rFonts w:ascii="Times New Roman" w:hAnsi="Times New Roman" w:cs="Times New Roman"/>
          <w:sz w:val="24"/>
          <w:szCs w:val="24"/>
        </w:rPr>
        <w:t xml:space="preserve"> conversion between the focal species </w:t>
      </w:r>
      <w:r w:rsidR="00DC5134" w:rsidRPr="00DC5134">
        <w:rPr>
          <w:rFonts w:ascii="Times New Roman" w:hAnsi="Times New Roman" w:cs="Times New Roman"/>
          <w:i/>
          <w:sz w:val="24"/>
          <w:szCs w:val="24"/>
        </w:rPr>
        <w:t>i</w:t>
      </w:r>
      <w:r w:rsidR="00DC5134">
        <w:rPr>
          <w:rFonts w:ascii="Times New Roman" w:hAnsi="Times New Roman" w:cs="Times New Roman"/>
          <w:sz w:val="24"/>
          <w:szCs w:val="24"/>
        </w:rPr>
        <w:t xml:space="preserve"> and its </w:t>
      </w:r>
      <w:commentRangeStart w:id="57"/>
      <w:r w:rsidR="00DC5134">
        <w:rPr>
          <w:rFonts w:ascii="Times New Roman" w:hAnsi="Times New Roman" w:cs="Times New Roman"/>
          <w:sz w:val="24"/>
          <w:szCs w:val="24"/>
        </w:rPr>
        <w:t xml:space="preserve">competitor, </w:t>
      </w:r>
      <w:r w:rsidR="00DC5134" w:rsidRPr="00DC5134">
        <w:rPr>
          <w:rFonts w:ascii="Times New Roman" w:hAnsi="Times New Roman" w:cs="Times New Roman"/>
          <w:i/>
          <w:sz w:val="24"/>
          <w:szCs w:val="24"/>
        </w:rPr>
        <w:t>e</w:t>
      </w:r>
      <w:r w:rsidR="00DC5134">
        <w:rPr>
          <w:rFonts w:ascii="Times New Roman" w:hAnsi="Times New Roman" w:cs="Times New Roman"/>
          <w:sz w:val="24"/>
          <w:szCs w:val="24"/>
        </w:rPr>
        <w:t xml:space="preserve">, </w:t>
      </w:r>
      <w:commentRangeEnd w:id="57"/>
      <w:r w:rsidR="00F450D8">
        <w:rPr>
          <w:rStyle w:val="CommentReference"/>
        </w:rPr>
        <w:commentReference w:id="57"/>
      </w:r>
      <w:r w:rsidR="00DC5134">
        <w:rPr>
          <w:rFonts w:ascii="Times New Roman" w:hAnsi="Times New Roman" w:cs="Times New Roman"/>
          <w:sz w:val="24"/>
          <w:szCs w:val="24"/>
        </w:rPr>
        <w:t xml:space="preserve">otherwise the community density cannot be constant when changing species’ frequency. </w:t>
      </w:r>
      <w:r w:rsidR="00992ECB" w:rsidRPr="00B0403D">
        <w:rPr>
          <w:rFonts w:ascii="Times New Roman" w:hAnsi="Times New Roman" w:cs="Times New Roman"/>
          <w:sz w:val="24"/>
          <w:szCs w:val="24"/>
        </w:rPr>
        <w:t>By doing so, 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be rewritten as followed.</w:t>
      </w:r>
    </w:p>
    <w:p w14:paraId="247905EA" w14:textId="4471C143" w:rsidR="00992ECB" w:rsidRDefault="001C5F53" w:rsidP="00715006">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r>
              <w:rPr>
                <w:rFonts w:ascii="Cambria Math" w:eastAsia="Arial" w:hAnsi="Cambria Math" w:cs="Times New Roman"/>
                <w:sz w:val="24"/>
                <w:szCs w:val="24"/>
              </w:rPr>
              <m:t>e</m:t>
            </m:r>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51E4A12C" w14:textId="251AC38B" w:rsidR="00992ECB" w:rsidRDefault="002F4910" w:rsidP="00B8460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w:t>
      </w:r>
      <w:commentRangeStart w:id="58"/>
      <w:r w:rsidR="00992ECB" w:rsidRPr="00B0403D">
        <w:rPr>
          <w:rFonts w:ascii="Times New Roman" w:hAnsi="Times New Roman" w:cs="Times New Roman"/>
          <w:sz w:val="24"/>
          <w:szCs w:val="24"/>
        </w:rPr>
        <w:t xml:space="preserve">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a fixed community density and has nothing do to with the equilibrium of any of the species. </w:t>
      </w:r>
      <w:commentRangeEnd w:id="58"/>
      <w:r w:rsidR="00F450D8">
        <w:rPr>
          <w:rStyle w:val="CommentReference"/>
        </w:rPr>
        <w:commentReference w:id="58"/>
      </w:r>
      <w:r w:rsidR="0064191A">
        <w:rPr>
          <w:rFonts w:ascii="Times New Roman" w:hAnsi="Times New Roman" w:cs="Times New Roman"/>
          <w:sz w:val="24"/>
          <w:szCs w:val="24"/>
        </w:rPr>
        <w:t xml:space="preserve">Similarly,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is also an </w:t>
      </w:r>
      <w:r w:rsidR="0064191A" w:rsidRPr="00B0403D">
        <w:rPr>
          <w:rFonts w:ascii="Times New Roman" w:hAnsi="Times New Roman" w:cs="Times New Roman"/>
          <w:sz w:val="24"/>
          <w:szCs w:val="24"/>
        </w:rPr>
        <w:t>arbitrarily defined constant</w:t>
      </w:r>
      <w:r w:rsidR="0064191A">
        <w:rPr>
          <w:rFonts w:ascii="Times New Roman" w:hAnsi="Times New Roman" w:cs="Times New Roman"/>
          <w:sz w:val="24"/>
          <w:szCs w:val="24"/>
        </w:rPr>
        <w:t xml:space="preserve"> coming along with the fixed community assumption. The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can simply be 1 if one-to-one conversion between the focal species and it</w:t>
      </w:r>
      <w:r w:rsidR="00B84601">
        <w:rPr>
          <w:rFonts w:ascii="Times New Roman" w:hAnsi="Times New Roman" w:cs="Times New Roman"/>
          <w:sz w:val="24"/>
          <w:szCs w:val="24"/>
        </w:rPr>
        <w:t>s</w:t>
      </w:r>
      <w:r w:rsidR="0064191A">
        <w:rPr>
          <w:rFonts w:ascii="Times New Roman" w:hAnsi="Times New Roman" w:cs="Times New Roman"/>
          <w:sz w:val="24"/>
          <w:szCs w:val="24"/>
        </w:rPr>
        <w:t xml:space="preserve"> competitor is assumed. </w:t>
      </w:r>
      <w:r w:rsidR="00992ECB" w:rsidRPr="00B0403D">
        <w:rPr>
          <w:rFonts w:ascii="Times New Roman" w:hAnsi="Times New Roman" w:cs="Times New Roman"/>
          <w:sz w:val="24"/>
          <w:szCs w:val="24"/>
        </w:rPr>
        <w:t xml:space="preserve">To </w:t>
      </w:r>
      <w:r w:rsidR="00992ECB" w:rsidRPr="00B0403D">
        <w:rPr>
          <w:rFonts w:ascii="Times New Roman" w:hAnsi="Times New Roman" w:cs="Times New Roman"/>
          <w:sz w:val="24"/>
          <w:szCs w:val="24"/>
        </w:rPr>
        <w:lastRenderedPageBreak/>
        <w:t xml:space="preserve">calculate the </w:t>
      </w:r>
      <w:r w:rsidR="00B84601">
        <w:rPr>
          <w:rFonts w:ascii="Times New Roman" w:hAnsi="Times New Roman" w:cs="Times New Roman"/>
          <w:sz w:val="24"/>
          <w:szCs w:val="24"/>
        </w:rPr>
        <w:t xml:space="preserve">slope of </w:t>
      </w:r>
      <w:r w:rsidR="00992ECB" w:rsidRPr="00B0403D">
        <w:rPr>
          <w:rFonts w:ascii="Times New Roman" w:hAnsi="Times New Roman" w:cs="Times New Roman"/>
          <w:sz w:val="24"/>
          <w:szCs w:val="24"/>
        </w:rPr>
        <w:t>negative frequency dependenc</w:t>
      </w:r>
      <w:r w:rsidR="00B84601">
        <w:rPr>
          <w:rFonts w:ascii="Times New Roman" w:hAnsi="Times New Roman" w:cs="Times New Roman"/>
          <w:sz w:val="24"/>
          <w:szCs w:val="24"/>
        </w:rPr>
        <w:t>e</w:t>
      </w:r>
      <w:r w:rsidR="00992ECB"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00992ECB"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00992ECB"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4B07F38B" w14:textId="7B69ED87" w:rsidR="00992ECB" w:rsidRDefault="00992ECB" w:rsidP="0071500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(3)</w:t>
      </w:r>
    </w:p>
    <w:p w14:paraId="0B16FE2E" w14:textId="7FBCFAAF" w:rsidR="00992ECB" w:rsidRDefault="00B84601" w:rsidP="002F491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Pr>
          <w:rFonts w:ascii="Times New Roman" w:hAnsi="Times New Roman" w:cs="Times New Roman"/>
          <w:sz w:val="24"/>
          <w:szCs w:val="24"/>
        </w:rPr>
        <w:t>3</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CE29AE">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with respect</w:t>
      </w:r>
      <w:del w:id="59" w:author="Godwin, Casey" w:date="2018-12-04T07:20:00Z">
        <w:r w:rsidRPr="00B0403D" w:rsidDel="00193471">
          <w:rPr>
            <w:rFonts w:ascii="Times New Roman" w:hAnsi="Times New Roman" w:cs="Times New Roman"/>
            <w:sz w:val="24"/>
            <w:szCs w:val="24"/>
          </w:rPr>
          <w:delText>ive</w:delText>
        </w:r>
      </w:del>
      <w:r w:rsidRPr="00B0403D">
        <w:rPr>
          <w:rFonts w:ascii="Times New Roman" w:hAnsi="Times New Roman" w:cs="Times New Roman"/>
          <w:sz w:val="24"/>
          <w:szCs w:val="24"/>
        </w:rPr>
        <w:t xml:space="preserve">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992ECB">
        <w:rPr>
          <w:rFonts w:ascii="Times New Roman" w:hAnsi="Times New Roman" w:cs="Times New Roman"/>
          <w:sz w:val="24"/>
          <w:szCs w:val="24"/>
        </w:rPr>
        <w:t>3</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sidRPr="00B0403D">
        <w:rPr>
          <w:rFonts w:ascii="Times New Roman" w:hAnsi="Times New Roman" w:cs="Times New Roman"/>
          <w:sz w:val="24"/>
          <w:szCs w:val="24"/>
        </w:rPr>
        <w:t>)</w:t>
      </w:r>
      <w:r w:rsidR="0064191A">
        <w:rPr>
          <w:rFonts w:ascii="Times New Roman" w:hAnsi="Times New Roman" w:cs="Times New Roman"/>
          <w:sz w:val="24"/>
          <w:szCs w:val="24"/>
        </w:rPr>
        <w:t>, conversion between species (</w:t>
      </w:r>
      <w:r w:rsidR="0064191A" w:rsidRPr="0064191A">
        <w:rPr>
          <w:rFonts w:ascii="Times New Roman" w:hAnsi="Times New Roman" w:cs="Times New Roman"/>
          <w:i/>
          <w:sz w:val="24"/>
          <w:szCs w:val="24"/>
        </w:rPr>
        <w:t>e</w:t>
      </w:r>
      <w:r w:rsidR="0064191A">
        <w:rPr>
          <w:rFonts w:ascii="Times New Roman" w:hAnsi="Times New Roman" w:cs="Times New Roman"/>
          <w:sz w:val="24"/>
          <w:szCs w:val="24"/>
        </w:rPr>
        <w:t xml:space="preserve">),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Note that the slope in equation 3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if one-to-one conversion is </w:t>
      </w:r>
      <w:commentRangeStart w:id="60"/>
      <w:del w:id="61" w:author="Godwin, Casey" w:date="2018-12-04T07:22:00Z">
        <w:r w:rsidR="0064191A" w:rsidDel="00193471">
          <w:rPr>
            <w:rFonts w:ascii="Times New Roman" w:hAnsi="Times New Roman" w:cs="Times New Roman"/>
            <w:sz w:val="24"/>
            <w:szCs w:val="24"/>
          </w:rPr>
          <w:delText xml:space="preserve">boldly </w:delText>
        </w:r>
      </w:del>
      <w:r w:rsidR="0064191A">
        <w:rPr>
          <w:rFonts w:ascii="Times New Roman" w:hAnsi="Times New Roman" w:cs="Times New Roman"/>
          <w:sz w:val="24"/>
          <w:szCs w:val="24"/>
        </w:rPr>
        <w:t>assumed</w:t>
      </w:r>
      <w:r>
        <w:rPr>
          <w:rFonts w:ascii="Times New Roman" w:hAnsi="Times New Roman" w:cs="Times New Roman"/>
          <w:sz w:val="24"/>
          <w:szCs w:val="24"/>
        </w:rPr>
        <w:t xml:space="preserve"> (</w:t>
      </w:r>
      <w:r>
        <w:rPr>
          <w:rFonts w:ascii="Times New Roman" w:hAnsi="Times New Roman" w:cs="Times New Roman"/>
          <w:i/>
          <w:sz w:val="24"/>
          <w:szCs w:val="24"/>
        </w:rPr>
        <w:t>e</w:t>
      </w:r>
      <w:r w:rsidRPr="00B84601">
        <w:rPr>
          <w:rFonts w:ascii="Times New Roman" w:hAnsi="Times New Roman" w:cs="Times New Roman"/>
          <w:sz w:val="24"/>
          <w:szCs w:val="24"/>
        </w:rPr>
        <w:t xml:space="preserve"> </w:t>
      </w:r>
      <w:r>
        <w:rPr>
          <w:rFonts w:ascii="Times New Roman" w:hAnsi="Times New Roman" w:cs="Times New Roman"/>
          <w:sz w:val="24"/>
          <w:szCs w:val="24"/>
        </w:rPr>
        <w:t>= 1)</w:t>
      </w:r>
      <w:r w:rsidR="00992ECB" w:rsidRPr="00B0403D">
        <w:rPr>
          <w:rFonts w:ascii="Times New Roman" w:hAnsi="Times New Roman" w:cs="Times New Roman"/>
          <w:sz w:val="24"/>
          <w:szCs w:val="24"/>
        </w:rPr>
        <w:t xml:space="preserve">. </w:t>
      </w:r>
      <w:commentRangeEnd w:id="60"/>
      <w:r w:rsidR="005C2DC9">
        <w:rPr>
          <w:rStyle w:val="CommentReference"/>
        </w:rPr>
        <w:commentReference w:id="60"/>
      </w:r>
      <w:r w:rsidR="00992ECB" w:rsidRPr="00B0403D">
        <w:rPr>
          <w:rFonts w:ascii="Times New Roman" w:hAnsi="Times New Roman" w:cs="Times New Roman"/>
          <w:sz w:val="24"/>
          <w:szCs w:val="24"/>
        </w:rPr>
        <w:t xml:space="preserve">Additionally, higher </w:t>
      </w:r>
      <w:r w:rsidR="00992ECB" w:rsidRPr="00CE29AE">
        <w:rPr>
          <w:rFonts w:ascii="Times New Roman" w:hAnsi="Times New Roman" w:cs="Times New Roman"/>
          <w:i/>
          <w:sz w:val="24"/>
          <w:szCs w:val="24"/>
        </w:rPr>
        <w:t>per capita</w:t>
      </w:r>
      <w:r w:rsidR="00992ECB" w:rsidRPr="00B0403D">
        <w:rPr>
          <w:rFonts w:ascii="Times New Roman" w:hAnsi="Times New Roman" w:cs="Times New Roman"/>
          <w:sz w:val="24"/>
          <w:szCs w:val="24"/>
        </w:rPr>
        <w:t xml:space="preserve"> growth rate of a species and higher community density (e.g. in the later more mature stage of the community) </w:t>
      </w:r>
      <w:commentRangeStart w:id="62"/>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stronger</w:t>
      </w:r>
      <w:r w:rsidR="00992ECB" w:rsidRPr="00B0403D">
        <w:rPr>
          <w:rFonts w:ascii="Times New Roman" w:hAnsi="Times New Roman" w:cs="Times New Roman"/>
          <w:sz w:val="24"/>
          <w:szCs w:val="24"/>
        </w:rPr>
        <w:t xml:space="preserve"> estimate</w:t>
      </w:r>
      <w:r>
        <w:rPr>
          <w:rFonts w:ascii="Times New Roman" w:hAnsi="Times New Roman" w:cs="Times New Roman"/>
          <w:sz w:val="24"/>
          <w:szCs w:val="24"/>
        </w:rPr>
        <w:t>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magnitudes of negative </w:t>
      </w:r>
      <w:r w:rsidR="00992ECB" w:rsidRPr="00B0403D">
        <w:rPr>
          <w:rFonts w:ascii="Times New Roman" w:hAnsi="Times New Roman" w:cs="Times New Roman"/>
          <w:sz w:val="24"/>
          <w:szCs w:val="24"/>
        </w:rPr>
        <w:t xml:space="preserve">frequency dependency </w:t>
      </w:r>
      <w:commentRangeEnd w:id="62"/>
      <w:r w:rsidR="00193471">
        <w:rPr>
          <w:rStyle w:val="CommentReference"/>
        </w:rPr>
        <w:commentReference w:id="62"/>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Most importantly, although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niche difference (ND) </w:t>
      </w:r>
      <w:r w:rsidR="00992ECB" w:rsidRPr="00B0403D">
        <w:rPr>
          <w:rFonts w:ascii="Times New Roman" w:hAnsi="Times New Roman" w:cs="Times New Roman"/>
          <w:sz w:val="24"/>
          <w:szCs w:val="24"/>
        </w:rPr>
        <w:t xml:space="preserve">for annual plant communities (e.g. Godoy et al. 2014), </w:t>
      </w:r>
      <w:r w:rsidR="00992ECB">
        <w:rPr>
          <w:rFonts w:ascii="Times New Roman" w:hAnsi="Times New Roman" w:cs="Times New Roman"/>
          <w:sz w:val="24"/>
          <w:szCs w:val="24"/>
        </w:rPr>
        <w:t xml:space="preserve">it </w:t>
      </w:r>
      <w:r w:rsidR="00992ECB" w:rsidRPr="00B0403D">
        <w:rPr>
          <w:rFonts w:ascii="Times New Roman" w:hAnsi="Times New Roman" w:cs="Times New Roman"/>
          <w:sz w:val="24"/>
          <w:szCs w:val="24"/>
        </w:rPr>
        <w:t xml:space="preserve">should be interpreted with caution as </w:t>
      </w:r>
      <w:r w:rsidR="004556F2">
        <w:rPr>
          <w:rFonts w:ascii="Times New Roman" w:hAnsi="Times New Roman" w:cs="Times New Roman"/>
          <w:sz w:val="24"/>
          <w:szCs w:val="24"/>
        </w:rPr>
        <w:t xml:space="preserve">the slope of </w:t>
      </w:r>
      <w:r w:rsidR="004556F2" w:rsidRPr="00B0403D">
        <w:rPr>
          <w:rFonts w:ascii="Times New Roman" w:hAnsi="Times New Roman" w:cs="Times New Roman"/>
          <w:sz w:val="24"/>
          <w:szCs w:val="24"/>
        </w:rPr>
        <w:t>NFD</w:t>
      </w:r>
      <w:r w:rsidR="004556F2">
        <w:rPr>
          <w:rFonts w:ascii="Times New Roman" w:hAnsi="Times New Roman" w:cs="Times New Roman"/>
          <w:sz w:val="24"/>
          <w:szCs w:val="24"/>
        </w:rPr>
        <w:t xml:space="preserve"> (equation 3) is not equivalent to</w:t>
      </w:r>
      <w:r w:rsidR="002F4910">
        <w:rPr>
          <w:rFonts w:ascii="Times New Roman" w:hAnsi="Times New Roman" w:cs="Times New Roman"/>
          <w:sz w:val="24"/>
          <w:szCs w:val="24"/>
        </w:rPr>
        <w:t xml:space="preserve"> the equation calculating ND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2F4910">
        <w:rPr>
          <w:rFonts w:ascii="Times New Roman" w:hAnsi="Times New Roman" w:cs="Times New Roman"/>
          <w:sz w:val="24"/>
          <w:szCs w:val="24"/>
        </w:rPr>
        <w:t xml:space="preserve">). </w:t>
      </w:r>
      <w:ins w:id="63" w:author="Godwin, Casey" w:date="2018-12-04T07:24:00Z">
        <w:r w:rsidR="00193471">
          <w:rPr>
            <w:rFonts w:ascii="Times New Roman" w:hAnsi="Times New Roman" w:cs="Times New Roman"/>
            <w:sz w:val="24"/>
            <w:szCs w:val="24"/>
          </w:rPr>
          <w:t xml:space="preserve">Thus, while the MFD method can correctly predict mutual invasibility, </w:t>
        </w:r>
      </w:ins>
      <w:del w:id="64" w:author="Godwin, Casey" w:date="2018-12-04T07:24:00Z">
        <w:r w:rsidR="002F4910" w:rsidDel="00193471">
          <w:rPr>
            <w:rFonts w:ascii="Times New Roman" w:hAnsi="Times New Roman" w:cs="Times New Roman"/>
            <w:sz w:val="24"/>
            <w:szCs w:val="24"/>
          </w:rPr>
          <w:delText xml:space="preserve">The </w:delText>
        </w:r>
      </w:del>
      <w:ins w:id="65" w:author="Godwin, Casey" w:date="2018-12-04T07:24:00Z">
        <w:r w:rsidR="00193471">
          <w:rPr>
            <w:rFonts w:ascii="Times New Roman" w:hAnsi="Times New Roman" w:cs="Times New Roman"/>
            <w:sz w:val="24"/>
            <w:szCs w:val="24"/>
          </w:rPr>
          <w:t xml:space="preserve">the </w:t>
        </w:r>
      </w:ins>
      <w:r w:rsidR="002F4910">
        <w:rPr>
          <w:rFonts w:ascii="Times New Roman" w:hAnsi="Times New Roman" w:cs="Times New Roman"/>
          <w:sz w:val="24"/>
          <w:szCs w:val="24"/>
        </w:rPr>
        <w:t xml:space="preserve">slope of NFD </w:t>
      </w:r>
      <w:del w:id="66" w:author="Godwin, Casey" w:date="2018-12-04T07:24:00Z">
        <w:r w:rsidR="002F4910" w:rsidDel="00193471">
          <w:rPr>
            <w:rFonts w:ascii="Times New Roman" w:hAnsi="Times New Roman" w:cs="Times New Roman"/>
            <w:sz w:val="24"/>
            <w:szCs w:val="24"/>
          </w:rPr>
          <w:delText xml:space="preserve">thus </w:delText>
        </w:r>
      </w:del>
      <w:r w:rsidR="00992ECB" w:rsidRPr="00B0403D">
        <w:rPr>
          <w:rFonts w:ascii="Times New Roman" w:hAnsi="Times New Roman" w:cs="Times New Roman"/>
          <w:sz w:val="24"/>
          <w:szCs w:val="24"/>
        </w:rPr>
        <w:t xml:space="preserve">should not be </w:t>
      </w:r>
      <w:del w:id="67" w:author="Godwin, Casey" w:date="2018-12-04T07:24:00Z">
        <w:r w:rsidR="00992ECB" w:rsidRPr="00B0403D" w:rsidDel="00193471">
          <w:rPr>
            <w:rFonts w:ascii="Times New Roman" w:hAnsi="Times New Roman" w:cs="Times New Roman"/>
            <w:sz w:val="24"/>
            <w:szCs w:val="24"/>
          </w:rPr>
          <w:delText>directly used to calculate</w:delText>
        </w:r>
      </w:del>
      <w:ins w:id="68" w:author="Godwin, Casey" w:date="2018-12-04T07:24:00Z">
        <w:r w:rsidR="00193471">
          <w:rPr>
            <w:rFonts w:ascii="Times New Roman" w:hAnsi="Times New Roman" w:cs="Times New Roman"/>
            <w:sz w:val="24"/>
            <w:szCs w:val="24"/>
          </w:rPr>
          <w:t>interpreted</w:t>
        </w:r>
      </w:ins>
      <w:ins w:id="69" w:author="Godwin, Casey" w:date="2018-12-04T07:25:00Z">
        <w:r w:rsidR="00193471">
          <w:rPr>
            <w:rFonts w:ascii="Times New Roman" w:hAnsi="Times New Roman" w:cs="Times New Roman"/>
            <w:sz w:val="24"/>
            <w:szCs w:val="24"/>
          </w:rPr>
          <w:t xml:space="preserve"> as</w:t>
        </w:r>
      </w:ins>
      <w:r w:rsidR="00992ECB" w:rsidRPr="00B0403D">
        <w:rPr>
          <w:rFonts w:ascii="Times New Roman" w:hAnsi="Times New Roman" w:cs="Times New Roman"/>
          <w:sz w:val="24"/>
          <w:szCs w:val="24"/>
        </w:rPr>
        <w:t xml:space="preserve"> 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del w:id="70" w:author="Godwin, Casey" w:date="2018-12-04T07:25:00Z">
        <w:r w:rsidR="00992ECB" w:rsidRPr="00B0403D" w:rsidDel="00193471">
          <w:rPr>
            <w:rFonts w:ascii="Times New Roman" w:hAnsi="Times New Roman" w:cs="Times New Roman"/>
            <w:sz w:val="24"/>
            <w:szCs w:val="24"/>
          </w:rPr>
          <w:delText>predict species coexistence</w:delText>
        </w:r>
      </w:del>
      <w:ins w:id="71" w:author="Godwin, Casey" w:date="2018-12-04T07:25:00Z">
        <w:r w:rsidR="00193471">
          <w:rPr>
            <w:rFonts w:ascii="Times New Roman" w:hAnsi="Times New Roman" w:cs="Times New Roman"/>
            <w:sz w:val="24"/>
            <w:szCs w:val="24"/>
          </w:rPr>
          <w:t>evaluate Chesson’s inequality</w:t>
        </w:r>
      </w:ins>
      <w:r w:rsidR="00992ECB" w:rsidRPr="00B0403D">
        <w:rPr>
          <w:rFonts w:ascii="Times New Roman" w:hAnsi="Times New Roman" w:cs="Times New Roman"/>
          <w:sz w:val="24"/>
          <w:szCs w:val="24"/>
        </w:rPr>
        <w:t>.</w:t>
      </w:r>
    </w:p>
    <w:p w14:paraId="557A30FB" w14:textId="634E08E5" w:rsidR="003C4513" w:rsidRDefault="00613B94" w:rsidP="00A20955">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ins w:id="72" w:author="Godwin, Casey" w:date="2018-12-04T07:49:00Z">
        <w:r w:rsidR="0019762D">
          <w:rPr>
            <w:rFonts w:ascii="Times New Roman" w:hAnsi="Times New Roman" w:cs="Times New Roman"/>
            <w:sz w:val="24"/>
            <w:szCs w:val="24"/>
          </w:rPr>
          <w:t xml:space="preserve"> across frequencies even when total community biomass is constant</w:t>
        </w:r>
      </w:ins>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From equation 3,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he community biomass</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ins w:id="73" w:author="Godwin, Casey" w:date="2018-12-04T07:50:00Z">
        <w:r w:rsidR="0019762D">
          <w:rPr>
            <w:rFonts w:ascii="Times New Roman" w:hAnsi="Times New Roman" w:cs="Times New Roman"/>
            <w:sz w:val="24"/>
            <w:szCs w:val="24"/>
          </w:rPr>
          <w:t>s</w:t>
        </w:r>
      </w:ins>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ins w:id="74" w:author="Godwin, Casey" w:date="2018-12-04T07:51:00Z">
        <w:r w:rsidR="0019762D">
          <w:rPr>
            <w:rFonts w:ascii="Times New Roman" w:hAnsi="Times New Roman" w:cs="Times New Roman"/>
            <w:sz w:val="24"/>
            <w:szCs w:val="24"/>
          </w:rPr>
          <w:t xml:space="preserve"> (e.g. k1 </w:t>
        </w:r>
      </w:ins>
      <w:ins w:id="75" w:author="Godwin, Casey" w:date="2018-12-04T07:52:00Z">
        <w:r w:rsidR="0019762D">
          <w:rPr>
            <w:rFonts w:ascii="Times New Roman" w:hAnsi="Times New Roman" w:cs="Times New Roman"/>
            <w:sz w:val="24"/>
            <w:szCs w:val="24"/>
          </w:rPr>
          <w:t>≠</w:t>
        </w:r>
      </w:ins>
      <w:ins w:id="76" w:author="Godwin, Casey" w:date="2018-12-04T07:51:00Z">
        <w:r w:rsidR="0019762D">
          <w:rPr>
            <w:rFonts w:ascii="Times New Roman" w:hAnsi="Times New Roman" w:cs="Times New Roman"/>
            <w:sz w:val="24"/>
            <w:szCs w:val="24"/>
          </w:rPr>
          <w:t xml:space="preserve"> k2)</w:t>
        </w:r>
      </w:ins>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207FE2">
        <w:rPr>
          <w:rFonts w:ascii="Times New Roman" w:hAnsi="Times New Roman" w:cs="Times New Roman"/>
          <w:sz w:val="24"/>
          <w:szCs w:val="24"/>
          <w:lang w:eastAsia="zh-TW"/>
        </w:rPr>
        <w:t>T</w:t>
      </w:r>
      <w:r w:rsidR="00065258">
        <w:rPr>
          <w:rFonts w:ascii="Times New Roman" w:hAnsi="Times New Roman" w:cs="Times New Roman"/>
          <w:sz w:val="24"/>
          <w:szCs w:val="24"/>
          <w:lang w:eastAsia="zh-TW"/>
        </w:rPr>
        <w:t xml:space="preserve">he </w:t>
      </w:r>
      <w:r w:rsidR="00207FE2">
        <w:rPr>
          <w:rFonts w:ascii="Times New Roman" w:hAnsi="Times New Roman" w:cs="Times New Roman"/>
          <w:sz w:val="24"/>
          <w:szCs w:val="24"/>
          <w:lang w:eastAsia="zh-TW"/>
        </w:rPr>
        <w:t>Lotka-Volterra model assumes a fixed strength for both intra- and inter-specific interactions, but when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oMath>
      <w:r w:rsidR="00B4642D">
        <w:rPr>
          <w:rFonts w:ascii="Times New Roman" w:hAnsi="Times New Roman" w:cs="Times New Roman"/>
          <w:sz w:val="24"/>
          <w:szCs w:val="24"/>
          <w:lang w:eastAsia="zh-TW"/>
        </w:rPr>
        <w:t xml:space="preserve"> is a function of species </w:t>
      </w:r>
      <w:r w:rsidR="00B4642D" w:rsidRPr="00B4642D">
        <w:rPr>
          <w:rFonts w:ascii="Times New Roman" w:hAnsi="Times New Roman" w:cs="Times New Roman"/>
          <w:i/>
          <w:sz w:val="24"/>
          <w:szCs w:val="24"/>
          <w:lang w:eastAsia="zh-TW"/>
        </w:rPr>
        <w:t>i</w:t>
      </w:r>
      <w:r w:rsidR="00B4642D">
        <w:rPr>
          <w:rFonts w:ascii="Times New Roman" w:hAnsi="Times New Roman" w:cs="Times New Roman"/>
          <w:sz w:val="24"/>
          <w:szCs w:val="24"/>
          <w:lang w:eastAsia="zh-TW"/>
        </w:rPr>
        <w:t xml:space="preserve">’s </w:t>
      </w:r>
      <w:r w:rsidR="00B4642D">
        <w:rPr>
          <w:rFonts w:ascii="Times New Roman" w:hAnsi="Times New Roman" w:cs="Times New Roman"/>
          <w:sz w:val="24"/>
          <w:szCs w:val="24"/>
          <w:lang w:eastAsia="zh-TW"/>
        </w:rPr>
        <w:lastRenderedPageBreak/>
        <w:t>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687C1093" w14:textId="5E0CD311" w:rsidR="00992ECB" w:rsidRPr="00DD3906" w:rsidRDefault="00992EC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w:t>
      </w:r>
      <w:del w:id="77" w:author="Godwin, Casey" w:date="2018-12-04T07:53:00Z">
        <w:r w:rsidDel="0019762D">
          <w:rPr>
            <w:rFonts w:ascii="Times New Roman" w:hAnsi="Times New Roman" w:cs="Times New Roman"/>
            <w:sz w:val="24"/>
            <w:szCs w:val="24"/>
          </w:rPr>
          <w:delText xml:space="preserve">numerical simulation of </w:delText>
        </w:r>
      </w:del>
      <w:r>
        <w:rPr>
          <w:rFonts w:ascii="Times New Roman" w:hAnsi="Times New Roman" w:cs="Times New Roman"/>
          <w:sz w:val="24"/>
          <w:szCs w:val="24"/>
        </w:rPr>
        <w:t xml:space="preserve">a well-known two species consumer-resource model </w:t>
      </w:r>
      <w:ins w:id="78" w:author="Godwin, Casey" w:date="2018-12-04T07:52:00Z">
        <w:r w:rsidR="0019762D">
          <w:rPr>
            <w:rFonts w:ascii="Times New Roman" w:hAnsi="Times New Roman" w:cs="Times New Roman"/>
            <w:sz w:val="24"/>
            <w:szCs w:val="24"/>
          </w:rPr>
          <w:t xml:space="preserve">to simulate </w:t>
        </w:r>
      </w:ins>
      <w:ins w:id="79" w:author="Godwin, Casey" w:date="2018-12-04T07:53:00Z">
        <w:r w:rsidR="0019762D">
          <w:rPr>
            <w:rFonts w:ascii="Times New Roman" w:hAnsi="Times New Roman" w:cs="Times New Roman"/>
            <w:sz w:val="24"/>
            <w:szCs w:val="24"/>
          </w:rPr>
          <w:t xml:space="preserve">competition </w:t>
        </w:r>
      </w:ins>
      <w:ins w:id="80" w:author="Godwin, Casey" w:date="2018-12-04T07:52:00Z">
        <w:r w:rsidR="0019762D">
          <w:rPr>
            <w:rFonts w:ascii="Times New Roman" w:hAnsi="Times New Roman" w:cs="Times New Roman"/>
            <w:sz w:val="24"/>
            <w:szCs w:val="24"/>
          </w:rPr>
          <w:t>experiments</w:t>
        </w:r>
      </w:ins>
      <w:ins w:id="81" w:author="Godwin, Casey" w:date="2018-12-04T07:53:00Z">
        <w:r w:rsidR="0019762D">
          <w:rPr>
            <w:rFonts w:ascii="Times New Roman" w:hAnsi="Times New Roman" w:cs="Times New Roman"/>
            <w:sz w:val="24"/>
            <w:szCs w:val="24"/>
          </w:rPr>
          <w:t xml:space="preserve"> </w:t>
        </w:r>
      </w:ins>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ins w:id="82" w:author="Godwin, Casey" w:date="2018-12-04T07:54:00Z">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ins>
      <w:del w:id="83" w:author="Godwin, Casey" w:date="2018-12-04T07:54:00Z">
        <w:r w:rsidR="005546E3" w:rsidDel="0019762D">
          <w:rPr>
            <w:rFonts w:ascii="Times New Roman" w:hAnsi="Times New Roman" w:cs="Times New Roman"/>
            <w:sz w:val="24"/>
            <w:szCs w:val="24"/>
          </w:rPr>
          <w:delText>all of these simulations,</w:delText>
        </w:r>
      </w:del>
      <w:ins w:id="84" w:author="Godwin, Casey" w:date="2018-12-04T07:54:00Z">
        <w:r w:rsidR="0019762D">
          <w:rPr>
            <w:rFonts w:ascii="Times New Roman" w:hAnsi="Times New Roman" w:cs="Times New Roman"/>
            <w:sz w:val="24"/>
            <w:szCs w:val="24"/>
          </w:rPr>
          <w:t>where</w:t>
        </w:r>
      </w:ins>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w:t>
      </w:r>
      <w:del w:id="85" w:author="Godwin, Casey" w:date="2018-12-04T07:53:00Z">
        <w:r w:rsidDel="0019762D">
          <w:rPr>
            <w:rFonts w:ascii="Times New Roman" w:hAnsi="Times New Roman" w:cs="Times New Roman"/>
            <w:sz w:val="24"/>
            <w:szCs w:val="24"/>
          </w:rPr>
          <w:delText xml:space="preserve">community is saturated with respect to biomass and both </w:delText>
        </w:r>
      </w:del>
      <w:r>
        <w:rPr>
          <w:rFonts w:ascii="Times New Roman" w:hAnsi="Times New Roman" w:cs="Times New Roman"/>
          <w:sz w:val="24"/>
          <w:szCs w:val="24"/>
        </w:rPr>
        <w:t xml:space="preserve">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ins w:id="86" w:author="Godwin, Casey" w:date="2018-12-04T07:54:00Z">
        <w:r w:rsidR="0019762D">
          <w:rPr>
            <w:rFonts w:ascii="Times New Roman" w:hAnsi="Times New Roman" w:cs="Times New Roman"/>
            <w:sz w:val="24"/>
            <w:szCs w:val="24"/>
          </w:rPr>
          <w:t>, we invaded each competitor into a steady-state population of the other species</w:t>
        </w:r>
      </w:ins>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79A134AF" w14:textId="77A010DD" w:rsidR="00794E37" w:rsidRPr="00715006" w:rsidRDefault="00962F12" w:rsidP="00715006">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44F7055" w14:textId="73BA25FD" w:rsidR="00222289" w:rsidRPr="00222289" w:rsidRDefault="00222289" w:rsidP="00924F07">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1929B4CD" w14:textId="36D3FEE5" w:rsidR="00CE29AE" w:rsidRPr="00CE29AE" w:rsidRDefault="002F491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ins w:id="87" w:author="Godwin, Casey" w:date="2018-12-04T07:56:00Z">
        <w:r w:rsidR="00CE6193">
          <w:rPr>
            <w:rFonts w:ascii="Times New Roman" w:hAnsi="Times New Roman" w:cs="Times New Roman"/>
            <w:sz w:val="24"/>
            <w:szCs w:val="24"/>
          </w:rPr>
          <w:t xml:space="preserve"> equation 4</w:t>
        </w:r>
      </w:ins>
      <w:r>
        <w:rPr>
          <w:rFonts w:ascii="Times New Roman" w:hAnsi="Times New Roman" w:cs="Times New Roman"/>
          <w:sz w:val="24"/>
          <w:szCs w:val="24"/>
        </w:rPr>
        <w:t xml:space="preserve">: </w:t>
      </w:r>
    </w:p>
    <w:p w14:paraId="7009E78C" w14:textId="20F552FE" w:rsidR="00AA1D9C" w:rsidRPr="00AA1D9C" w:rsidRDefault="001C5F53" w:rsidP="00715006">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461E2F">
        <w:rPr>
          <w:rFonts w:ascii="Times New Roman" w:hAnsi="Times New Roman" w:cs="Times New Roman"/>
          <w:sz w:val="24"/>
          <w:szCs w:val="24"/>
        </w:rPr>
        <w:t>4</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4704E636" w14:textId="57D315AF" w:rsidR="00794E37" w:rsidRDefault="002F4910" w:rsidP="00715006">
      <w:pPr>
        <w:pStyle w:val="Normal1"/>
        <w:spacing w:line="360" w:lineRule="auto"/>
        <w:rPr>
          <w:rFonts w:ascii="Times New Roman" w:hAnsi="Times New Roman" w:cs="Times New Roman"/>
          <w:sz w:val="24"/>
          <w:szCs w:val="24"/>
        </w:rPr>
      </w:pPr>
      <w:r>
        <w:rPr>
          <w:rFonts w:ascii="Times New Roman" w:hAnsi="Times New Roman" w:cs="Times New Roman"/>
          <w:sz w:val="24"/>
          <w:szCs w:val="24"/>
        </w:rPr>
        <w:t>, where</w:t>
      </w:r>
      <w:r w:rsidR="00794E37"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commentRangeStart w:id="88"/>
      <w:r w:rsidR="00746E00">
        <w:rPr>
          <w:rFonts w:ascii="Times New Roman" w:hAnsi="Times New Roman" w:cs="Times New Roman"/>
          <w:sz w:val="24"/>
          <w:szCs w:val="24"/>
        </w:rPr>
        <w:t xml:space="preserve">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are density</w:t>
      </w:r>
      <w:commentRangeEnd w:id="88"/>
      <w:r w:rsidR="00CE6193">
        <w:rPr>
          <w:rStyle w:val="CommentReference"/>
        </w:rPr>
        <w:commentReference w:id="88"/>
      </w:r>
      <w:r w:rsidR="00746E00">
        <w:rPr>
          <w:rFonts w:ascii="Times New Roman" w:hAnsi="Times New Roman" w:cs="Times New Roman"/>
          <w:sz w:val="24"/>
          <w:szCs w:val="24"/>
        </w:rPr>
        <w:t xml:space="preserve">, </w:t>
      </w:r>
      <w:r w:rsidR="00794E37" w:rsidRPr="00B0403D">
        <w:rPr>
          <w:rFonts w:ascii="Times New Roman" w:hAnsi="Times New Roman" w:cs="Times New Roman"/>
          <w:sz w:val="24"/>
          <w:szCs w:val="24"/>
        </w:rPr>
        <w:t>intrinsic growth rate</w:t>
      </w:r>
      <w:r w:rsidR="00746E00">
        <w:rPr>
          <w:rFonts w:ascii="Times New Roman" w:hAnsi="Times New Roman" w:cs="Times New Roman"/>
          <w:sz w:val="24"/>
          <w:szCs w:val="24"/>
        </w:rPr>
        <w:t xml:space="preserve"> and carrying capacity</w:t>
      </w:r>
      <w:r w:rsidR="00794E37" w:rsidRPr="00B0403D">
        <w:rPr>
          <w:rFonts w:ascii="Times New Roman" w:hAnsi="Times New Roman" w:cs="Times New Roman"/>
          <w:sz w:val="24"/>
          <w:szCs w:val="24"/>
        </w:rPr>
        <w:t xml:space="preserv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respectively. </w:t>
      </w:r>
      <w:commentRangeStart w:id="89"/>
      <w:r w:rsidR="00794E37" w:rsidRPr="00B0403D">
        <w:rPr>
          <w:rFonts w:ascii="Times New Roman" w:hAnsi="Times New Roman" w:cs="Times New Roman"/>
          <w:sz w:val="24"/>
          <w:szCs w:val="24"/>
        </w:rPr>
        <w:t>The</w:t>
      </w:r>
      <w:r w:rsidR="009F29C6">
        <w:rPr>
          <w:rFonts w:ascii="Times New Roman" w:hAnsi="Times New Roman" w:cs="Times New Roman"/>
          <w:sz w:val="24"/>
          <w:szCs w:val="24"/>
        </w:rPr>
        <w:t xml:space="preserv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ii</w:t>
      </w:r>
      <w:r w:rsidR="00794E37" w:rsidRPr="00B0403D">
        <w:rPr>
          <w:rFonts w:ascii="Times New Roman" w:hAnsi="Times New Roman" w:cs="Times New Roman"/>
          <w:sz w:val="24"/>
          <w:szCs w:val="24"/>
        </w:rPr>
        <w:t xml:space="preserve"> is the</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intra-specific competition coefficient, which describes the </w:t>
      </w:r>
      <w:r w:rsidR="00794E37" w:rsidRPr="00461E2F">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commentRangeEnd w:id="89"/>
      <w:r w:rsidR="00CE6193">
        <w:rPr>
          <w:rStyle w:val="CommentReference"/>
        </w:rPr>
        <w:commentReference w:id="89"/>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ij</w:t>
      </w:r>
      <w:r w:rsidR="00794E37" w:rsidRPr="00B0403D">
        <w:rPr>
          <w:rFonts w:ascii="Times New Roman" w:hAnsi="Times New Roman" w:cs="Times New Roman"/>
          <w:sz w:val="24"/>
          <w:szCs w:val="24"/>
        </w:rPr>
        <w:t xml:space="preserve"> is the inter-</w:t>
      </w:r>
      <w:r w:rsidR="00794E37" w:rsidRPr="00B0403D">
        <w:rPr>
          <w:rFonts w:ascii="Times New Roman" w:hAnsi="Times New Roman" w:cs="Times New Roman"/>
          <w:sz w:val="24"/>
          <w:szCs w:val="24"/>
        </w:rPr>
        <w:lastRenderedPageBreak/>
        <w:t xml:space="preserve">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ins w:id="90" w:author="Godwin, Casey" w:date="2018-12-04T07:57:00Z">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invasibility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r w:rsidR="00CE6193" w:rsidRPr="009F29C6">
          <w:rPr>
            <w:rFonts w:ascii="Times New Roman" w:hAnsi="Times New Roman" w:cs="Times New Roman"/>
            <w:i/>
            <w:sz w:val="24"/>
            <w:szCs w:val="24"/>
          </w:rPr>
          <w:t>i</w:t>
        </w:r>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to stably coexist</w:t>
        </w:r>
        <w:r w:rsidR="00CE6193" w:rsidDel="00CE6193">
          <w:rPr>
            <w:rFonts w:ascii="Times New Roman" w:hAnsi="Times New Roman" w:cs="Times New Roman"/>
            <w:sz w:val="24"/>
            <w:szCs w:val="24"/>
          </w:rPr>
          <w:t xml:space="preserve"> </w:t>
        </w:r>
        <w:r w:rsidR="00CE6193">
          <w:rPr>
            <w:rFonts w:ascii="Times New Roman" w:hAnsi="Times New Roman" w:cs="Times New Roman"/>
            <w:sz w:val="24"/>
            <w:szCs w:val="24"/>
          </w:rPr>
          <w:t xml:space="preserve">, </w:t>
        </w:r>
      </w:ins>
      <w:del w:id="91" w:author="Godwin, Casey" w:date="2018-12-04T07:57:00Z">
        <w:r w:rsidR="005349B2" w:rsidDel="00CE6193">
          <w:rPr>
            <w:rFonts w:ascii="Times New Roman" w:hAnsi="Times New Roman" w:cs="Times New Roman"/>
            <w:sz w:val="24"/>
            <w:szCs w:val="24"/>
          </w:rPr>
          <w:delText xml:space="preserve">By parameterizing the model, the intra- and inter-specific competition coefficients can be estimated. </w:delText>
        </w:r>
      </w:del>
      <w:ins w:id="92" w:author="Godwin, Casey" w:date="2018-12-04T07:57:00Z">
        <w:r w:rsidR="00CE6193">
          <w:rPr>
            <w:rFonts w:ascii="Times New Roman" w:hAnsi="Times New Roman" w:cs="Times New Roman"/>
            <w:sz w:val="24"/>
            <w:szCs w:val="24"/>
          </w:rPr>
          <w:t>t</w:t>
        </w:r>
      </w:ins>
      <w:del w:id="93" w:author="Godwin, Casey" w:date="2018-12-04T07:57:00Z">
        <w:r w:rsidR="005349B2" w:rsidDel="00CE6193">
          <w:rPr>
            <w:rFonts w:ascii="Times New Roman" w:hAnsi="Times New Roman" w:cs="Times New Roman"/>
            <w:sz w:val="24"/>
            <w:szCs w:val="24"/>
          </w:rPr>
          <w:delText>T</w:delText>
        </w:r>
      </w:del>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del w:id="94" w:author="Godwin, Casey" w:date="2018-12-04T07:57:00Z">
        <w:r w:rsidR="005349B2" w:rsidDel="00CE6193">
          <w:rPr>
            <w:rFonts w:ascii="Times New Roman" w:hAnsi="Times New Roman" w:cs="Times New Roman"/>
            <w:sz w:val="24"/>
            <w:szCs w:val="24"/>
          </w:rPr>
          <w:delText>, to meet</w:delText>
        </w:r>
        <w:r w:rsidR="005349B2" w:rsidRPr="005349B2" w:rsidDel="00CE6193">
          <w:rPr>
            <w:rFonts w:ascii="Times New Roman" w:hAnsi="Times New Roman" w:cs="Times New Roman"/>
            <w:sz w:val="24"/>
            <w:szCs w:val="24"/>
          </w:rPr>
          <w:delText xml:space="preserve"> </w:delText>
        </w:r>
        <w:r w:rsidR="005349B2" w:rsidRPr="00B0403D" w:rsidDel="00CE6193">
          <w:rPr>
            <w:rFonts w:ascii="Times New Roman" w:hAnsi="Times New Roman" w:cs="Times New Roman"/>
            <w:sz w:val="24"/>
            <w:szCs w:val="24"/>
          </w:rPr>
          <w:delText xml:space="preserve">the mutual invasibility criteria </w:delText>
        </w:r>
        <w:r w:rsidR="005349B2" w:rsidDel="00CE6193">
          <w:rPr>
            <w:rFonts w:ascii="Times New Roman" w:hAnsi="Times New Roman" w:cs="Times New Roman"/>
            <w:sz w:val="24"/>
            <w:szCs w:val="24"/>
          </w:rPr>
          <w:delText xml:space="preserve">for </w:delText>
        </w:r>
        <w:r w:rsidR="005349B2" w:rsidRPr="00B0403D" w:rsidDel="00CE6193">
          <w:rPr>
            <w:rFonts w:ascii="Times New Roman" w:hAnsi="Times New Roman" w:cs="Times New Roman"/>
            <w:sz w:val="24"/>
            <w:szCs w:val="24"/>
          </w:rPr>
          <w:delText xml:space="preserve">any two species (e.g. </w:delText>
        </w:r>
        <w:r w:rsidR="005349B2" w:rsidRPr="009F29C6" w:rsidDel="00CE6193">
          <w:rPr>
            <w:rFonts w:ascii="Times New Roman" w:hAnsi="Times New Roman" w:cs="Times New Roman"/>
            <w:i/>
            <w:sz w:val="24"/>
            <w:szCs w:val="24"/>
          </w:rPr>
          <w:delText>i</w:delText>
        </w:r>
        <w:r w:rsidR="005349B2" w:rsidRPr="00B0403D" w:rsidDel="00CE6193">
          <w:rPr>
            <w:rFonts w:ascii="Times New Roman" w:hAnsi="Times New Roman" w:cs="Times New Roman"/>
            <w:sz w:val="24"/>
            <w:szCs w:val="24"/>
          </w:rPr>
          <w:delText xml:space="preserve"> and </w:delText>
        </w:r>
        <w:r w:rsidR="005349B2" w:rsidRPr="009F29C6" w:rsidDel="00CE6193">
          <w:rPr>
            <w:rFonts w:ascii="Times New Roman" w:hAnsi="Times New Roman" w:cs="Times New Roman"/>
            <w:i/>
            <w:sz w:val="24"/>
            <w:szCs w:val="24"/>
          </w:rPr>
          <w:delText>j</w:delText>
        </w:r>
        <w:r w:rsidR="005349B2" w:rsidRPr="00B0403D" w:rsidDel="00CE6193">
          <w:rPr>
            <w:rFonts w:ascii="Times New Roman" w:hAnsi="Times New Roman" w:cs="Times New Roman"/>
            <w:sz w:val="24"/>
            <w:szCs w:val="24"/>
          </w:rPr>
          <w:delText>) to stably coexist</w:delText>
        </w:r>
      </w:del>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2520E114" w14:textId="04E4CF80" w:rsidR="00D97F9C" w:rsidRPr="00D97F9C" w:rsidRDefault="00D97F9C" w:rsidP="00D97F9C">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47834F14" w14:textId="4FA287CE" w:rsidR="00746E00" w:rsidRDefault="00794E37" w:rsidP="0071500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746E00">
        <w:rPr>
          <w:rFonts w:ascii="Times New Roman" w:hAnsi="Times New Roman" w:cs="Times New Roman"/>
          <w:sz w:val="24"/>
          <w:szCs w:val="24"/>
        </w:rPr>
        <w:t>eight</w:t>
      </w:r>
      <w:r w:rsidRPr="00B0403D">
        <w:rPr>
          <w:rFonts w:ascii="Times New Roman" w:hAnsi="Times New Roman" w:cs="Times New Roman"/>
          <w:sz w:val="24"/>
          <w:szCs w:val="24"/>
        </w:rPr>
        <w:t xml:space="preserve"> different parameters that are used in the Lotka-Volterra model: </w:t>
      </w:r>
      <w:r w:rsidR="00746E00">
        <w:rPr>
          <w:rFonts w:ascii="Times New Roman" w:hAnsi="Times New Roman" w:cs="Times New Roman"/>
          <w:sz w:val="24"/>
          <w:szCs w:val="24"/>
        </w:rPr>
        <w:t xml:space="preserve">carrying capacity </w:t>
      </w:r>
      <w:commentRangeStart w:id="95"/>
      <w:r w:rsidR="00746E00">
        <w:rPr>
          <w:rFonts w:ascii="Times New Roman" w:hAnsi="Times New Roman" w:cs="Times New Roman"/>
          <w:sz w:val="24"/>
          <w:szCs w:val="24"/>
        </w:rPr>
        <w:t>(</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i</w:t>
      </w:r>
      <w:r w:rsidR="00746E00">
        <w:rPr>
          <w:rFonts w:ascii="Times New Roman" w:hAnsi="Times New Roman" w:cs="Times New Roman"/>
          <w:sz w:val="24"/>
          <w:szCs w:val="24"/>
        </w:rPr>
        <w:t xml:space="preserve"> and </w:t>
      </w:r>
      <w:r w:rsidR="00746E00" w:rsidRPr="00746E00">
        <w:rPr>
          <w:rFonts w:ascii="Times New Roman" w:hAnsi="Times New Roman" w:cs="Times New Roman"/>
          <w:i/>
          <w:sz w:val="24"/>
          <w:szCs w:val="24"/>
        </w:rPr>
        <w:t>K</w:t>
      </w:r>
      <w:r w:rsidR="00746E00" w:rsidRPr="00746E00">
        <w:rPr>
          <w:rFonts w:ascii="Times New Roman" w:hAnsi="Times New Roman" w:cs="Times New Roman"/>
          <w:i/>
          <w:sz w:val="24"/>
          <w:szCs w:val="24"/>
          <w:vertAlign w:val="subscript"/>
        </w:rPr>
        <w:t>j</w:t>
      </w:r>
      <w:r w:rsidR="00746E00">
        <w:rPr>
          <w:rFonts w:ascii="Times New Roman" w:hAnsi="Times New Roman" w:cs="Times New Roman"/>
          <w:sz w:val="24"/>
          <w:szCs w:val="24"/>
        </w:rPr>
        <w:t xml:space="preserve">), </w:t>
      </w:r>
      <w:r w:rsidRPr="00B0403D">
        <w:rPr>
          <w:rFonts w:ascii="Times New Roman" w:hAnsi="Times New Roman" w:cs="Times New Roman"/>
          <w:sz w:val="24"/>
          <w:szCs w:val="24"/>
        </w:rPr>
        <w:t>intrinsic 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commentRangeEnd w:id="95"/>
      <w:r w:rsidR="00C81335">
        <w:rPr>
          <w:rStyle w:val="CommentReference"/>
        </w:rPr>
        <w:commentReference w:id="95"/>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co-culture of the 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p>
    <w:p w14:paraId="0B25E558" w14:textId="1D4873DF" w:rsidR="00746E00" w:rsidRPr="00746E00" w:rsidRDefault="00746E00" w:rsidP="00715006">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7A576DE7" w14:textId="76A94C56" w:rsidR="001F4F32" w:rsidRPr="00992ECB" w:rsidRDefault="00645900" w:rsidP="00715006">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One crucial limitation</w:t>
      </w:r>
      <w:r w:rsidR="00746E00">
        <w:rPr>
          <w:rFonts w:ascii="Times New Roman" w:hAnsi="Times New Roman" w:cs="Times New Roman"/>
          <w:sz w:val="24"/>
          <w:szCs w:val="24"/>
        </w:rPr>
        <w:t xml:space="preserve"> inherently associate</w:t>
      </w:r>
      <w:r>
        <w:rPr>
          <w:rFonts w:ascii="Times New Roman" w:hAnsi="Times New Roman" w:cs="Times New Roman"/>
          <w:sz w:val="24"/>
          <w:szCs w:val="24"/>
        </w:rPr>
        <w:t xml:space="preserve">d with the Lotka-Volterra </w:t>
      </w:r>
      <w:del w:id="96" w:author="Godwin, Casey" w:date="2018-12-04T08:03:00Z">
        <w:r w:rsidDel="00C81335">
          <w:rPr>
            <w:rFonts w:ascii="Times New Roman" w:hAnsi="Times New Roman" w:cs="Times New Roman"/>
            <w:sz w:val="24"/>
            <w:szCs w:val="24"/>
          </w:rPr>
          <w:delText xml:space="preserve">model </w:delText>
        </w:r>
      </w:del>
      <w:ins w:id="97" w:author="Godwin, Casey" w:date="2018-12-04T08:03:00Z">
        <w:r w:rsidR="00C81335">
          <w:rPr>
            <w:rFonts w:ascii="Times New Roman" w:hAnsi="Times New Roman" w:cs="Times New Roman"/>
            <w:sz w:val="24"/>
            <w:szCs w:val="24"/>
          </w:rPr>
          <w:t xml:space="preserve">method </w:t>
        </w:r>
      </w:ins>
      <w:r>
        <w:rPr>
          <w:rFonts w:ascii="Times New Roman" w:hAnsi="Times New Roman" w:cs="Times New Roman"/>
          <w:sz w:val="24"/>
          <w:szCs w:val="24"/>
        </w:rPr>
        <w:t xml:space="preserve">is that </w:t>
      </w:r>
      <w:ins w:id="98" w:author="Godwin, Casey" w:date="2018-12-04T08:03:00Z">
        <w:r w:rsidR="00C81335">
          <w:rPr>
            <w:rFonts w:ascii="Times New Roman" w:hAnsi="Times New Roman" w:cs="Times New Roman"/>
            <w:sz w:val="24"/>
            <w:szCs w:val="24"/>
          </w:rPr>
          <w:t xml:space="preserve">it assumes that </w:t>
        </w:r>
      </w:ins>
      <w:r>
        <w:rPr>
          <w:rFonts w:ascii="Times New Roman" w:hAnsi="Times New Roman" w:cs="Times New Roman"/>
          <w:sz w:val="24"/>
          <w:szCs w:val="24"/>
        </w:rPr>
        <w:t xml:space="preserve">the </w:t>
      </w:r>
      <w:r w:rsidRPr="00B0403D">
        <w:rPr>
          <w:rFonts w:ascii="Times New Roman" w:hAnsi="Times New Roman" w:cs="Times New Roman"/>
          <w:sz w:val="24"/>
          <w:szCs w:val="24"/>
        </w:rPr>
        <w:t>intra- and inter-specific competition coefficient</w:t>
      </w:r>
      <w:r>
        <w:rPr>
          <w:rFonts w:ascii="Times New Roman" w:hAnsi="Times New Roman" w:cs="Times New Roman"/>
          <w:sz w:val="24"/>
          <w:szCs w:val="24"/>
        </w:rPr>
        <w:t xml:space="preserve">s are </w:t>
      </w:r>
      <w:del w:id="99" w:author="Godwin, Casey" w:date="2018-12-04T08:03:00Z">
        <w:r w:rsidDel="00C81335">
          <w:rPr>
            <w:rFonts w:ascii="Times New Roman" w:hAnsi="Times New Roman" w:cs="Times New Roman"/>
            <w:sz w:val="24"/>
            <w:szCs w:val="24"/>
          </w:rPr>
          <w:delText xml:space="preserve">always </w:delText>
        </w:r>
      </w:del>
      <w:r>
        <w:rPr>
          <w:rFonts w:ascii="Times New Roman" w:hAnsi="Times New Roman" w:cs="Times New Roman"/>
          <w:sz w:val="24"/>
          <w:szCs w:val="24"/>
        </w:rPr>
        <w:t>constant</w:t>
      </w:r>
      <w:r w:rsidRPr="00645900">
        <w:rPr>
          <w:rFonts w:ascii="Times New Roman" w:hAnsi="Times New Roman" w:cs="Times New Roman"/>
          <w:sz w:val="24"/>
          <w:szCs w:val="24"/>
        </w:rPr>
        <w:t xml:space="preserve"> </w:t>
      </w:r>
      <w:r w:rsidRPr="00B0403D">
        <w:rPr>
          <w:rFonts w:ascii="Times New Roman" w:hAnsi="Times New Roman" w:cs="Times New Roman"/>
          <w:sz w:val="24"/>
          <w:szCs w:val="24"/>
        </w:rPr>
        <w:t xml:space="preserve">with respect to population sizes and </w:t>
      </w:r>
      <w:del w:id="100" w:author="Godwin, Casey" w:date="2018-12-04T08:03:00Z">
        <w:r w:rsidRPr="00B0403D" w:rsidDel="00C81335">
          <w:rPr>
            <w:rFonts w:ascii="Times New Roman" w:hAnsi="Times New Roman" w:cs="Times New Roman"/>
            <w:sz w:val="24"/>
            <w:szCs w:val="24"/>
          </w:rPr>
          <w:delText>time</w:delText>
        </w:r>
      </w:del>
      <w:ins w:id="101" w:author="Godwin, Casey" w:date="2018-12-04T08:03:00Z">
        <w:r w:rsidR="00C81335">
          <w:rPr>
            <w:rFonts w:ascii="Times New Roman" w:hAnsi="Times New Roman" w:cs="Times New Roman"/>
            <w:sz w:val="24"/>
            <w:szCs w:val="24"/>
          </w:rPr>
          <w:t>relative frequencies</w:t>
        </w:r>
      </w:ins>
      <w:r>
        <w:rPr>
          <w:rFonts w:ascii="Times New Roman" w:hAnsi="Times New Roman" w:cs="Times New Roman"/>
          <w:sz w:val="24"/>
          <w:szCs w:val="24"/>
        </w:rPr>
        <w:t xml:space="preserve">. The constant competition </w:t>
      </w:r>
      <w:r w:rsidRPr="00B0403D">
        <w:rPr>
          <w:rFonts w:ascii="Times New Roman" w:hAnsi="Times New Roman" w:cs="Times New Roman"/>
          <w:sz w:val="24"/>
          <w:szCs w:val="24"/>
        </w:rPr>
        <w:t>coefficient</w:t>
      </w:r>
      <w:r>
        <w:rPr>
          <w:rFonts w:ascii="Times New Roman" w:hAnsi="Times New Roman" w:cs="Times New Roman"/>
          <w:sz w:val="24"/>
          <w:szCs w:val="24"/>
        </w:rPr>
        <w:t xml:space="preserve">s stem from </w:t>
      </w:r>
      <w:del w:id="102" w:author="Godwin, Casey" w:date="2018-12-04T08:03:00Z">
        <w:r w:rsidDel="00C81335">
          <w:rPr>
            <w:rFonts w:ascii="Times New Roman" w:hAnsi="Times New Roman" w:cs="Times New Roman"/>
            <w:sz w:val="24"/>
            <w:szCs w:val="24"/>
          </w:rPr>
          <w:delText xml:space="preserve">the assumption that </w:delText>
        </w:r>
      </w:del>
      <w:ins w:id="103" w:author="Godwin, Casey" w:date="2018-12-04T08:03:00Z">
        <w:r w:rsidR="00C81335">
          <w:rPr>
            <w:rFonts w:ascii="Times New Roman" w:hAnsi="Times New Roman" w:cs="Times New Roman"/>
            <w:sz w:val="24"/>
            <w:szCs w:val="24"/>
          </w:rPr>
          <w:t xml:space="preserve">fact that </w:t>
        </w:r>
      </w:ins>
      <w:r>
        <w:rPr>
          <w:rFonts w:ascii="Times New Roman" w:hAnsi="Times New Roman" w:cs="Times New Roman"/>
          <w:sz w:val="24"/>
          <w:szCs w:val="24"/>
        </w:rPr>
        <w:t xml:space="preserve">the Lotka-Volterra model </w:t>
      </w:r>
      <w:ins w:id="104" w:author="Godwin, Casey" w:date="2018-12-04T08:03:00Z">
        <w:r w:rsidR="00C81335">
          <w:rPr>
            <w:rFonts w:ascii="Times New Roman" w:hAnsi="Times New Roman" w:cs="Times New Roman"/>
            <w:sz w:val="24"/>
            <w:szCs w:val="24"/>
          </w:rPr>
          <w:t>assume</w:t>
        </w:r>
      </w:ins>
      <w:ins w:id="105" w:author="Godwin, Casey" w:date="2018-12-04T08:04:00Z">
        <w:r w:rsidR="00C81335">
          <w:rPr>
            <w:rFonts w:ascii="Times New Roman" w:hAnsi="Times New Roman" w:cs="Times New Roman"/>
            <w:sz w:val="24"/>
            <w:szCs w:val="24"/>
          </w:rPr>
          <w:t>s</w:t>
        </w:r>
      </w:ins>
      <w:del w:id="106" w:author="Godwin, Casey" w:date="2018-12-04T08:04:00Z">
        <w:r w:rsidDel="00C81335">
          <w:rPr>
            <w:rFonts w:ascii="Times New Roman" w:hAnsi="Times New Roman" w:cs="Times New Roman"/>
            <w:sz w:val="24"/>
            <w:szCs w:val="24"/>
          </w:rPr>
          <w:delText>use</w:delText>
        </w:r>
      </w:del>
      <w:r>
        <w:rPr>
          <w:rFonts w:ascii="Times New Roman" w:hAnsi="Times New Roman" w:cs="Times New Roman"/>
          <w:sz w:val="24"/>
          <w:szCs w:val="24"/>
        </w:rPr>
        <w:t xml:space="preserve"> first order approximations </w:t>
      </w:r>
      <w:ins w:id="107" w:author="Godwin, Casey" w:date="2018-12-04T08:04:00Z">
        <w:r w:rsidR="00C81335">
          <w:rPr>
            <w:rFonts w:ascii="Times New Roman" w:hAnsi="Times New Roman" w:cs="Times New Roman"/>
            <w:sz w:val="24"/>
            <w:szCs w:val="24"/>
          </w:rPr>
          <w:t>of</w:t>
        </w:r>
      </w:ins>
      <w:del w:id="108" w:author="Godwin, Casey" w:date="2018-12-04T08:04:00Z">
        <w:r w:rsidDel="00C81335">
          <w:rPr>
            <w:rFonts w:ascii="Times New Roman" w:hAnsi="Times New Roman" w:cs="Times New Roman"/>
            <w:sz w:val="24"/>
            <w:szCs w:val="24"/>
          </w:rPr>
          <w:delText>to</w:delText>
        </w:r>
      </w:del>
      <w:r>
        <w:rPr>
          <w:rFonts w:ascii="Times New Roman" w:hAnsi="Times New Roman" w:cs="Times New Roman"/>
          <w:sz w:val="24"/>
          <w:szCs w:val="24"/>
        </w:rPr>
        <w:t xml:space="preserve"> </w:t>
      </w:r>
      <w:del w:id="109" w:author="Godwin, Casey" w:date="2018-12-04T08:04:00Z">
        <w:r w:rsidDel="00C81335">
          <w:rPr>
            <w:rFonts w:ascii="Times New Roman" w:hAnsi="Times New Roman" w:cs="Times New Roman"/>
            <w:sz w:val="24"/>
            <w:szCs w:val="24"/>
          </w:rPr>
          <w:delText xml:space="preserve">model </w:delText>
        </w:r>
      </w:del>
      <w:r>
        <w:rPr>
          <w:rFonts w:ascii="Times New Roman" w:hAnsi="Times New Roman" w:cs="Times New Roman"/>
          <w:sz w:val="24"/>
          <w:szCs w:val="24"/>
        </w:rPr>
        <w:t xml:space="preserve">species interactions.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ins w:id="110" w:author="Godwin, Casey" w:date="2018-12-04T08:04:00Z">
        <w:r w:rsidR="00C81335">
          <w:rPr>
            <w:rFonts w:ascii="Times New Roman" w:hAnsi="Times New Roman" w:cs="Times New Roman"/>
            <w:sz w:val="24"/>
            <w:szCs w:val="24"/>
          </w:rPr>
          <w:t>s</w:t>
        </w:r>
      </w:ins>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ins w:id="111" w:author="Godwin, Casey" w:date="2018-12-04T08:05:00Z">
        <w:r w:rsidR="00C81335">
          <w:rPr>
            <w:rFonts w:ascii="Times New Roman" w:hAnsi="Times New Roman" w:cs="Times New Roman"/>
            <w:sz w:val="24"/>
            <w:szCs w:val="24"/>
          </w:rPr>
          <w:t>T</w:t>
        </w:r>
      </w:ins>
      <w:del w:id="112" w:author="Godwin, Casey" w:date="2018-12-04T08:05:00Z">
        <w:r w:rsidR="00181F81" w:rsidDel="00C81335">
          <w:rPr>
            <w:rFonts w:ascii="Times New Roman" w:hAnsi="Times New Roman" w:cs="Times New Roman"/>
            <w:sz w:val="24"/>
            <w:szCs w:val="24"/>
          </w:rPr>
          <w:delText>However, t</w:delText>
        </w:r>
      </w:del>
      <w:r w:rsidR="00181F81">
        <w:rPr>
          <w:rFonts w:ascii="Times New Roman" w:hAnsi="Times New Roman" w:cs="Times New Roman"/>
          <w:sz w:val="24"/>
          <w:szCs w:val="24"/>
        </w:rPr>
        <w:t>his assumption has been shown to be very likely to be violated</w:t>
      </w:r>
      <w:r w:rsidR="00A87B14">
        <w:rPr>
          <w:rFonts w:ascii="Times New Roman" w:hAnsi="Times New Roman" w:cs="Times New Roman"/>
          <w:sz w:val="24"/>
          <w:szCs w:val="24"/>
        </w:rPr>
        <w:t xml:space="preserve"> </w:t>
      </w:r>
      <w:ins w:id="113" w:author="Godwin, Casey" w:date="2018-12-04T08:04:00Z">
        <w:r w:rsidR="00C81335">
          <w:rPr>
            <w:rFonts w:ascii="Times New Roman" w:hAnsi="Times New Roman" w:cs="Times New Roman"/>
            <w:sz w:val="24"/>
            <w:szCs w:val="24"/>
          </w:rPr>
          <w:t xml:space="preserve">in practice </w:t>
        </w:r>
      </w:ins>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ins w:id="114" w:author="Godwin, Casey" w:date="2018-12-04T08:04:00Z">
        <w:r w:rsidR="00C81335">
          <w:rPr>
            <w:rFonts w:ascii="Times New Roman" w:hAnsi="Times New Roman" w:cs="Times New Roman"/>
            <w:sz w:val="24"/>
            <w:szCs w:val="24"/>
          </w:rPr>
          <w:t xml:space="preserve"> </w:t>
        </w:r>
      </w:ins>
      <w:ins w:id="115" w:author="Godwin, Casey" w:date="2018-12-04T08:05:00Z">
        <w:r w:rsidR="00C81335">
          <w:rPr>
            <w:rFonts w:ascii="Times New Roman" w:hAnsi="Times New Roman" w:cs="Times New Roman"/>
            <w:sz w:val="24"/>
            <w:szCs w:val="24"/>
          </w:rPr>
          <w:t xml:space="preserve">However, so long as the competition coefficients were </w:t>
        </w:r>
        <w:r w:rsidR="00C81335">
          <w:rPr>
            <w:rFonts w:ascii="Times New Roman" w:hAnsi="Times New Roman" w:cs="Times New Roman"/>
            <w:sz w:val="24"/>
            <w:szCs w:val="24"/>
          </w:rPr>
          <w:lastRenderedPageBreak/>
          <w:t xml:space="preserve">measured close to conditions for mutual invasibility, those parameter </w:t>
        </w:r>
      </w:ins>
      <w:ins w:id="116" w:author="Godwin, Casey" w:date="2018-12-04T08:06:00Z">
        <w:r w:rsidR="00C81335">
          <w:rPr>
            <w:rFonts w:ascii="Times New Roman" w:hAnsi="Times New Roman" w:cs="Times New Roman"/>
            <w:sz w:val="24"/>
            <w:szCs w:val="24"/>
          </w:rPr>
          <w:t xml:space="preserve">values should accurately predict coexistence. </w:t>
        </w:r>
      </w:ins>
      <w:del w:id="117" w:author="Godwin, Casey" w:date="2018-12-04T08:04:00Z">
        <w:r w:rsidR="00F04515" w:rsidDel="00C81335">
          <w:rPr>
            <w:rFonts w:ascii="Times New Roman" w:hAnsi="Times New Roman" w:cs="Times New Roman"/>
            <w:sz w:val="24"/>
            <w:szCs w:val="24"/>
          </w:rPr>
          <w:delText xml:space="preserve"> </w:delText>
        </w:r>
      </w:del>
    </w:p>
    <w:p w14:paraId="61114435" w14:textId="0AD75ED8" w:rsidR="00794E37" w:rsidRPr="00584734"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035E3301" w14:textId="1A71B236" w:rsidR="00584734" w:rsidRDefault="00584734" w:rsidP="00584734">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23BEF78C" w14:textId="46B49B3F" w:rsidR="004D642C" w:rsidRPr="004D642C" w:rsidRDefault="004D642C" w:rsidP="004D642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w:t>
      </w:r>
      <w:del w:id="118" w:author="Godwin, Casey" w:date="2018-12-04T08:06:00Z">
        <w:r w:rsidR="0037083C" w:rsidDel="00C81335">
          <w:rPr>
            <w:rFonts w:ascii="Times New Roman" w:hAnsi="Times New Roman" w:cs="Times New Roman"/>
            <w:sz w:val="24"/>
            <w:szCs w:val="24"/>
          </w:rPr>
          <w:delText>s</w:delText>
        </w:r>
      </w:del>
      <w:r>
        <w:rPr>
          <w:rFonts w:ascii="Times New Roman" w:hAnsi="Times New Roman" w:cs="Times New Roman"/>
          <w:sz w:val="24"/>
          <w:szCs w:val="24"/>
        </w:rPr>
        <w:t xml:space="preserv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to competition is defined as the amount by which its per capita growth rate is reduced when invading 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ins w:id="119" w:author="Godwin, Casey" w:date="2018-12-04T08:06:00Z">
        <w:r w:rsidR="00C81335">
          <w:rPr>
            <w:rFonts w:ascii="Times New Roman" w:hAnsi="Times New Roman" w:cs="Times New Roman"/>
            <w:sz w:val="24"/>
            <w:szCs w:val="24"/>
          </w:rPr>
          <w:t xml:space="preserve">growth </w:t>
        </w:r>
      </w:ins>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077E740F" w14:textId="77777777" w:rsidR="00F16868" w:rsidRDefault="001C5F53" w:rsidP="00F16868">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(5)</w:t>
      </w:r>
    </w:p>
    <w:p w14:paraId="757D9E31" w14:textId="3E7A6A38" w:rsidR="004D642C" w:rsidRDefault="00F16868" w:rsidP="00F16868">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{"citationItems":[{"id":"ITEM-1","itemData":{"DOI":"10.1146/annurev.ecolsys.31.1.343","ISBN":"0309051908","ISSN":"0066-4162","PMID":"10966460","abstract":"? Abstract?The focus of most ideas on diversity maintenance is species coexistence, which may be stable or unstable. Stable coexistence can be quantified by the long-term rates at which community members recover from low density. Quantification shows that coexistence mechanisms function in two major ways: They may be (a) equalizing because they tend to minimize average fitness differences between species, or (b) stabilizing because they tend to increase negative intraspecific interactions relative to negative interspecific interactions. Stabilizing mechanisms are essential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coexistence invite a broader view of diversity maintenance incorporating species turnover.","author":[{"dropping-particle":"","family":"Chesson","given":"Peter","non-dropping-particle":"","parse-names":false,"suffix":""}],"container-title":"Annual Review of Ecology and Systematics","id":"ITEM-1","issue":"1","issued":{"date-parts":[["2000","11","1"]]},"note":"From Duplicate 2 (Mechanisms of Maintenance of Species Diversity - Chesson, Peter)\n\ndoi: 10.1146/annurev.ecolsys.31.1.343","page":"343-366","publisher":"Annual Reviews","title":"Mechanisms of Maintenance of Species Diversity","type":"article-journal","volume":"31"},"uris":["http://www.mendeley.com/documents/?uuid=11e489a4-d2d4-45d4-8438-5eb3acdd61f0"]},{"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neutrality","type":"article-journal","volume":"10"},"uris":["http://www.mendeley.com/documents/?uuid=f7435c58-dc04-48a8-be78-7623cb492860"]}],"mendeley":{"formattedCitation":"(Chesson 2000b, Adler et al. 2007)","plainTextFormattedCitation":"(Chesson 2000b, Adler et al. 2007)","previouslyFormattedCitation":"(Chesson 2000b,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2000b,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commentRangeStart w:id="120"/>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commentRangeEnd w:id="120"/>
      <w:r w:rsidR="00C81335">
        <w:rPr>
          <w:rStyle w:val="CommentReference"/>
        </w:rPr>
        <w:commentReference w:id="120"/>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ins w:id="121" w:author="Godwin, Casey" w:date="2018-12-04T08:18:00Z">
        <w:r w:rsidR="0069681D">
          <w:rPr>
            <w:rFonts w:ascii="Times New Roman" w:hAnsi="Times New Roman" w:cs="Times New Roman"/>
            <w:sz w:val="24"/>
            <w:szCs w:val="24"/>
          </w:rPr>
          <w:t xml:space="preserve"> where Si is </w:t>
        </w:r>
        <w:commentRangeStart w:id="122"/>
        <w:r w:rsidR="0069681D">
          <w:rPr>
            <w:rFonts w:ascii="Times New Roman" w:hAnsi="Times New Roman" w:cs="Times New Roman"/>
            <w:sz w:val="24"/>
            <w:szCs w:val="24"/>
          </w:rPr>
          <w:t>the sensitivity of the species with the greater sensitivity</w:t>
        </w:r>
      </w:ins>
      <w:commentRangeEnd w:id="122"/>
      <w:ins w:id="123" w:author="Godwin, Casey" w:date="2018-12-04T08:19:00Z">
        <w:r w:rsidR="0069681D">
          <w:rPr>
            <w:rStyle w:val="CommentReference"/>
          </w:rPr>
          <w:commentReference w:id="122"/>
        </w:r>
        <w:r w:rsidR="0069681D">
          <w:rPr>
            <w:rFonts w:ascii="Times New Roman" w:hAnsi="Times New Roman" w:cs="Times New Roman"/>
            <w:sz w:val="24"/>
            <w:szCs w:val="24"/>
          </w:rPr>
          <w:t xml:space="preserve">. </w:t>
        </w:r>
      </w:ins>
      <w:del w:id="124" w:author="Godwin, Casey" w:date="2018-12-04T08:18:00Z">
        <w:r w:rsidDel="0069681D">
          <w:rPr>
            <w:rFonts w:ascii="Times New Roman" w:hAnsi="Times New Roman" w:cs="Times New Roman"/>
            <w:sz w:val="24"/>
            <w:szCs w:val="24"/>
          </w:rPr>
          <w:delText>.</w:delText>
        </w:r>
      </w:del>
      <w:r>
        <w:rPr>
          <w:rFonts w:ascii="Times New Roman" w:hAnsi="Times New Roman" w:cs="Times New Roman"/>
          <w:sz w:val="24"/>
          <w:szCs w:val="24"/>
        </w:rPr>
        <w:t xml:space="preserve"> </w:t>
      </w:r>
    </w:p>
    <w:p w14:paraId="52C65122" w14:textId="24B58F52" w:rsid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ins w:id="125" w:author="Godwin, Casey" w:date="2018-12-04T08:08:00Z">
        <w:r w:rsidR="00C81335">
          <w:rPr>
            <w:rFonts w:ascii="Times New Roman" w:hAnsi="Times New Roman" w:cs="Times New Roman"/>
            <w:i/>
            <w:sz w:val="24"/>
            <w:szCs w:val="24"/>
          </w:rPr>
          <w:t>i</w:t>
        </w:r>
      </w:ins>
      <w:del w:id="126" w:author="Godwin, Casey" w:date="2018-12-04T08:08:00Z">
        <w:r w:rsidR="000F056C" w:rsidDel="00C81335">
          <w:rPr>
            <w:rFonts w:ascii="Times New Roman" w:hAnsi="Times New Roman" w:cs="Times New Roman"/>
            <w:i/>
            <w:sz w:val="24"/>
            <w:szCs w:val="24"/>
          </w:rPr>
          <w:delText>I</w:delText>
        </w:r>
      </w:del>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Pr>
          <w:rFonts w:ascii="Times New Roman" w:hAnsi="Times New Roman" w:cs="Times New Roman"/>
          <w:sz w:val="24"/>
          <w:szCs w:val="24"/>
        </w:rPr>
        <w:t>4</w:t>
      </w:r>
      <w:r w:rsidRPr="00B0403D">
        <w:rPr>
          <w:rFonts w:ascii="Times New Roman" w:hAnsi="Times New Roman" w:cs="Times New Roman"/>
          <w:sz w:val="24"/>
          <w:szCs w:val="24"/>
        </w:rPr>
        <w:t>)</w:t>
      </w:r>
      <w:r w:rsidR="00A2065E">
        <w:rPr>
          <w:rFonts w:ascii="Times New Roman" w:hAnsi="Times New Roman" w:cs="Times New Roman"/>
          <w:sz w:val="24"/>
          <w:szCs w:val="24"/>
        </w:rPr>
        <w:t xml:space="preserve"> and scaled the density on species’ carrying capacity for simplicity</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1D2357B3" w14:textId="77777777" w:rsidR="00022B29" w:rsidRPr="00B0403D" w:rsidRDefault="001C5F53" w:rsidP="00022B29">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(6)</w:t>
      </w:r>
    </w:p>
    <w:p w14:paraId="45C7D78B" w14:textId="30F42F5D" w:rsidR="00A2065E" w:rsidRDefault="00022B29"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Pr>
          <w:rFonts w:ascii="Times New Roman" w:hAnsi="Times New Roman" w:cs="Times New Roman"/>
          <w:sz w:val="24"/>
          <w:szCs w:val="24"/>
        </w:rPr>
        <w:t>6</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ins w:id="127" w:author="Godwin, Casey" w:date="2018-12-04T08:09:00Z">
        <w:r w:rsidR="0069776F">
          <w:rPr>
            <w:rFonts w:ascii="Times New Roman" w:hAnsi="Times New Roman" w:cs="Times New Roman"/>
            <w:sz w:val="24"/>
            <w:szCs w:val="24"/>
          </w:rPr>
          <w:t xml:space="preserve">In other words the intra-specific interaction </w:t>
        </w:r>
        <w:r w:rsidR="0069776F">
          <w:rPr>
            <w:rFonts w:ascii="Times New Roman" w:hAnsi="Times New Roman" w:cs="Times New Roman"/>
            <w:sz w:val="24"/>
            <w:szCs w:val="24"/>
          </w:rPr>
          <w:lastRenderedPageBreak/>
          <w:t>coeffi</w:t>
        </w:r>
      </w:ins>
      <w:ins w:id="128" w:author="Godwin, Casey" w:date="2018-12-04T08:10:00Z">
        <w:r w:rsidR="0069776F">
          <w:rPr>
            <w:rFonts w:ascii="Times New Roman" w:hAnsi="Times New Roman" w:cs="Times New Roman"/>
            <w:sz w:val="24"/>
            <w:szCs w:val="24"/>
          </w:rPr>
          <w:t xml:space="preserve">cients are assumed equal to 1/N*, consistent with the Lotka-Volterra model. </w:t>
        </w:r>
      </w:ins>
      <w:r w:rsidRPr="00B0403D">
        <w:rPr>
          <w:rFonts w:ascii="Times New Roman" w:hAnsi="Times New Roman" w:cs="Times New Roman"/>
          <w:sz w:val="24"/>
          <w:szCs w:val="24"/>
        </w:rPr>
        <w:t xml:space="preserve">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 ”</w:t>
      </w:r>
      <w:r w:rsidRPr="00301BB0">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p>
    <w:p w14:paraId="7210894D" w14:textId="08096900" w:rsidR="00A2065E" w:rsidRDefault="00A2065E" w:rsidP="001237AF">
      <w:pPr>
        <w:pStyle w:val="Normal1"/>
        <w:spacing w:line="360" w:lineRule="auto"/>
        <w:ind w:firstLine="360"/>
        <w:rPr>
          <w:rFonts w:ascii="Times New Roman" w:hAnsi="Times New Roman" w:cs="Times New Roman"/>
          <w:sz w:val="24"/>
          <w:szCs w:val="24"/>
        </w:rPr>
      </w:pPr>
      <w:commentRangeStart w:id="129"/>
      <w:r>
        <w:rPr>
          <w:rFonts w:ascii="Times New Roman" w:hAnsi="Times New Roman" w:cs="Times New Roman"/>
          <w:sz w:val="24"/>
          <w:szCs w:val="24"/>
        </w:rPr>
        <w:t xml:space="preserve">We subsequently show that </w:t>
      </w:r>
      <w:r w:rsidR="001237AF">
        <w:rPr>
          <w:rFonts w:ascii="Times New Roman" w:hAnsi="Times New Roman" w:cs="Times New Roman"/>
          <w:sz w:val="24"/>
          <w:szCs w:val="24"/>
        </w:rPr>
        <w:t>the verbal definition of ND and RFD (</w:t>
      </w:r>
      <m:oMath>
        <m:r>
          <w:rPr>
            <w:rFonts w:ascii="Cambria Math" w:hAnsi="Cambria Math" w:cs="Times New Roman"/>
            <w:sz w:val="24"/>
            <w:szCs w:val="24"/>
          </w:rPr>
          <m:t>ND=1-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r>
          <w:rPr>
            <w:rFonts w:ascii="Cambria Math" w:hAnsi="Cambria Math" w:cs="Times New Roman"/>
            <w:sz w:val="24"/>
            <w:szCs w:val="24"/>
          </w:rPr>
          <m:t>;RFD=</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237AF">
        <w:rPr>
          <w:rFonts w:ascii="Times New Roman" w:hAnsi="Times New Roman" w:cs="Times New Roman"/>
          <w:sz w:val="24"/>
          <w:szCs w:val="24"/>
        </w:rPr>
        <w:t>) is theoretically valid. I</w:t>
      </w:r>
      <w:r w:rsidRPr="00B0403D">
        <w:rPr>
          <w:rFonts w:ascii="Times New Roman" w:hAnsi="Times New Roman" w:cs="Times New Roman"/>
          <w:sz w:val="24"/>
          <w:szCs w:val="24"/>
        </w:rPr>
        <w:t>n the Lotka-Volterra</w:t>
      </w:r>
      <w:r>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model, 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Pr="00B0403D">
        <w:rPr>
          <w:rFonts w:ascii="Times New Roman" w:hAnsi="Times New Roman" w:cs="Times New Roman"/>
          <w:sz w:val="24"/>
          <w:szCs w:val="24"/>
        </w:rPr>
        <w:t xml:space="preserve">. </w:t>
      </w:r>
      <w:r w:rsidR="001237AF">
        <w:rPr>
          <w:rFonts w:ascii="Times New Roman" w:hAnsi="Times New Roman" w:cs="Times New Roman"/>
          <w:sz w:val="24"/>
          <w:szCs w:val="24"/>
        </w:rPr>
        <w:t xml:space="preserve">Following equation 6,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According to Chesson (1990), niche overlap (</w:t>
      </w:r>
      <m:oMath>
        <m:r>
          <w:rPr>
            <w:rFonts w:ascii="Cambria Math" w:hAnsi="Cambria Math" w:cs="Times New Roman"/>
            <w:sz w:val="24"/>
            <w:szCs w:val="24"/>
          </w:rPr>
          <m:t>ρ</m:t>
        </m:r>
      </m:oMath>
      <w:r w:rsidRPr="00B0403D">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oMath>
      <w:r>
        <w:rPr>
          <w:rFonts w:ascii="Times New Roman" w:hAnsi="Times New Roman" w:cs="Times New Roman"/>
          <w:sz w:val="24"/>
          <w:szCs w:val="24"/>
        </w:rPr>
        <w:t xml:space="preserve"> </w:t>
      </w:r>
      <w:r w:rsidRPr="00CC4294">
        <w:rPr>
          <w:rFonts w:ascii="Times New Roman" w:hAnsi="Times New Roman" w:cs="Times New Roman"/>
          <w:sz w:val="24"/>
          <w:szCs w:val="24"/>
        </w:rPr>
        <w:t xml:space="preserve">can then be expressed as </w:t>
      </w:r>
      <m:oMath>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1237AF">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niche difference (ND) is therefore </w:t>
      </w:r>
      <m:oMath>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Pr="004B260E">
        <w:rPr>
          <w:rFonts w:ascii="Times New Roman" w:hAnsi="Times New Roman" w:cs="Times New Roman"/>
          <w:i/>
          <w:sz w:val="24"/>
          <w:szCs w:val="24"/>
        </w:rPr>
        <w:t>.</w:t>
      </w:r>
      <w:r w:rsidRPr="00B0403D">
        <w:rPr>
          <w:rFonts w:ascii="Times New Roman" w:hAnsi="Times New Roman" w:cs="Times New Roman"/>
          <w:sz w:val="24"/>
          <w:szCs w:val="24"/>
        </w:rPr>
        <w:t xml:space="preserve"> In addition,</w:t>
      </w:r>
      <w:r w:rsidR="001237AF">
        <w:rPr>
          <w:rFonts w:ascii="Times New Roman" w:hAnsi="Times New Roman" w:cs="Times New Roman"/>
          <w:sz w:val="24"/>
          <w:szCs w:val="24"/>
        </w:rPr>
        <w:t xml:space="preserve"> the </w:t>
      </w:r>
      <w:r w:rsidRPr="00B0403D">
        <w:rPr>
          <w:rFonts w:ascii="Times New Roman" w:hAnsi="Times New Roman" w:cs="Times New Roman"/>
          <w:sz w:val="24"/>
          <w:szCs w:val="24"/>
        </w:rPr>
        <w:t xml:space="preserve">relative fitness difference of species </w:t>
      </w:r>
      <w:r w:rsidRPr="00205033">
        <w:rPr>
          <w:rFonts w:ascii="Times New Roman" w:hAnsi="Times New Roman" w:cs="Times New Roman"/>
          <w:i/>
          <w:sz w:val="24"/>
          <w:szCs w:val="24"/>
        </w:rPr>
        <w:t>j</w:t>
      </w:r>
      <w:r w:rsidRPr="00B0403D">
        <w:rPr>
          <w:rFonts w:ascii="Times New Roman" w:hAnsi="Times New Roman" w:cs="Times New Roman"/>
          <w:sz w:val="24"/>
          <w:szCs w:val="24"/>
        </w:rPr>
        <w:t xml:space="preserve"> over species </w:t>
      </w:r>
      <w:r w:rsidRPr="00205033">
        <w:rPr>
          <w:rFonts w:ascii="Times New Roman" w:hAnsi="Times New Roman" w:cs="Times New Roman"/>
          <w:i/>
          <w:sz w:val="24"/>
          <w:szCs w:val="24"/>
        </w:rPr>
        <w:t>i</w:t>
      </w:r>
      <w:r w:rsidR="001237AF">
        <w:rPr>
          <w:rFonts w:ascii="Times New Roman" w:hAnsi="Times New Roman" w:cs="Times New Roman"/>
          <w:sz w:val="24"/>
          <w:szCs w:val="24"/>
        </w:rPr>
        <w:t xml:space="preserve"> is defined as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Pr="00B0403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en>
        </m:f>
      </m:oMath>
      <w:r>
        <w:rPr>
          <w:rFonts w:ascii="Times New Roman" w:hAnsi="Times New Roman" w:cs="Times New Roman"/>
          <w:sz w:val="24"/>
          <w:szCs w:val="24"/>
        </w:rPr>
        <w:t xml:space="preserve"> </w:t>
      </w:r>
      <w:r w:rsidRPr="00B0403D">
        <w:rPr>
          <w:rFonts w:ascii="Times New Roman" w:hAnsi="Times New Roman" w:cs="Times New Roman"/>
          <w:sz w:val="24"/>
          <w:szCs w:val="24"/>
        </w:rPr>
        <w:t>in Chesson 1990)</w:t>
      </w:r>
      <w:r w:rsidR="001237AF">
        <w:rPr>
          <w:rFonts w:ascii="Times New Roman" w:hAnsi="Times New Roman" w:cs="Times New Roman"/>
          <w:sz w:val="24"/>
          <w:szCs w:val="24"/>
        </w:rPr>
        <w:t xml:space="preserve">, which equals to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Pr="00B0403D">
        <w:rPr>
          <w:rFonts w:ascii="Times New Roman" w:hAnsi="Times New Roman" w:cs="Times New Roman"/>
          <w:sz w:val="24"/>
          <w:szCs w:val="24"/>
        </w:rPr>
        <w:t>.</w:t>
      </w:r>
      <w:r w:rsidR="001237AF">
        <w:rPr>
          <w:rFonts w:ascii="Times New Roman" w:hAnsi="Times New Roman" w:cs="Times New Roman"/>
          <w:sz w:val="24"/>
          <w:szCs w:val="24"/>
        </w:rPr>
        <w:t xml:space="preserve"> </w:t>
      </w:r>
      <w:commentRangeEnd w:id="129"/>
      <w:r w:rsidR="0069776F">
        <w:rPr>
          <w:rStyle w:val="CommentReference"/>
        </w:rPr>
        <w:commentReference w:id="129"/>
      </w:r>
    </w:p>
    <w:p w14:paraId="7F703FF6" w14:textId="64257356" w:rsidR="00A2065E" w:rsidRDefault="00A2065E" w:rsidP="00A2065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052BD47" w14:textId="77777777" w:rsidR="00A2065E" w:rsidRPr="00B0403D" w:rsidRDefault="001C5F53"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(7)</w:t>
      </w:r>
    </w:p>
    <w:p w14:paraId="5133F87A" w14:textId="77777777" w:rsidR="00A2065E" w:rsidRPr="00B0403D" w:rsidRDefault="001C5F53" w:rsidP="00A2065E">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(8)</w:t>
      </w:r>
    </w:p>
    <w:p w14:paraId="16CE72B3" w14:textId="5A1A6E77" w:rsidR="00022B29" w:rsidRPr="00D3614E" w:rsidRDefault="00A2065E" w:rsidP="00D3614E">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Pr>
          <w:rFonts w:ascii="Times New Roman" w:hAnsi="Times New Roman" w:cs="Times New Roman"/>
          <w:sz w:val="24"/>
          <w:szCs w:val="24"/>
        </w:rPr>
        <w:t>7</w:t>
      </w:r>
      <w:r w:rsidRPr="00B0403D">
        <w:rPr>
          <w:rFonts w:ascii="Times New Roman" w:hAnsi="Times New Roman" w:cs="Times New Roman"/>
          <w:sz w:val="24"/>
          <w:szCs w:val="24"/>
        </w:rPr>
        <w:t xml:space="preserve"> and </w:t>
      </w:r>
      <w:r>
        <w:rPr>
          <w:rFonts w:ascii="Times New Roman" w:hAnsi="Times New Roman" w:cs="Times New Roman"/>
          <w:sz w:val="24"/>
          <w:szCs w:val="24"/>
        </w:rPr>
        <w:t>8</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ins w:id="130" w:author="Godwin, Casey" w:date="2018-12-04T08:12:00Z">
        <w:r w:rsidR="0069776F">
          <w:rPr>
            <w:rFonts w:ascii="Times New Roman" w:hAnsi="Times New Roman" w:cs="Times New Roman"/>
            <w:sz w:val="24"/>
            <w:szCs w:val="24"/>
          </w:rPr>
          <w:t xml:space="preserve">directly </w:t>
        </w:r>
      </w:ins>
      <w:del w:id="131" w:author="Godwin, Casey" w:date="2018-12-04T08:12:00Z">
        <w:r w:rsidRPr="00B0403D" w:rsidDel="0069776F">
          <w:rPr>
            <w:rFonts w:ascii="Times New Roman" w:hAnsi="Times New Roman" w:cs="Times New Roman"/>
            <w:sz w:val="24"/>
            <w:szCs w:val="24"/>
          </w:rPr>
          <w:delText xml:space="preserve">equivalent </w:delText>
        </w:r>
      </w:del>
      <w:ins w:id="132" w:author="Godwin, Casey" w:date="2018-12-04T08:12:00Z">
        <w:r w:rsidR="0069776F">
          <w:rPr>
            <w:rFonts w:ascii="Times New Roman" w:hAnsi="Times New Roman" w:cs="Times New Roman"/>
            <w:sz w:val="24"/>
            <w:szCs w:val="24"/>
          </w:rPr>
          <w:t>equal</w:t>
        </w:r>
        <w:r w:rsidR="0069776F" w:rsidRPr="00B0403D">
          <w:rPr>
            <w:rFonts w:ascii="Times New Roman" w:hAnsi="Times New Roman" w:cs="Times New Roman"/>
            <w:sz w:val="24"/>
            <w:szCs w:val="24"/>
          </w:rPr>
          <w:t xml:space="preserve"> </w:t>
        </w:r>
      </w:ins>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ins w:id="133" w:author="Godwin, Casey" w:date="2018-12-04T08:12:00Z">
        <w:r w:rsidR="0069776F">
          <w:rPr>
            <w:rFonts w:ascii="Times New Roman" w:hAnsi="Times New Roman" w:cs="Times New Roman"/>
            <w:sz w:val="24"/>
            <w:szCs w:val="24"/>
          </w:rPr>
          <w:t>correctly</w:t>
        </w:r>
      </w:ins>
      <w:del w:id="134" w:author="Godwin, Casey" w:date="2018-12-04T08:12:00Z">
        <w:r w:rsidDel="0069776F">
          <w:rPr>
            <w:rFonts w:ascii="Times New Roman" w:hAnsi="Times New Roman" w:cs="Times New Roman"/>
            <w:sz w:val="24"/>
            <w:szCs w:val="24"/>
          </w:rPr>
          <w:delText>to</w:delText>
        </w:r>
      </w:del>
      <w:r>
        <w:rPr>
          <w:rFonts w:ascii="Times New Roman" w:hAnsi="Times New Roman" w:cs="Times New Roman"/>
          <w:sz w:val="24"/>
          <w:szCs w:val="24"/>
        </w:rPr>
        <w:t xml:space="preserve"> predict coexistence</w:t>
      </w:r>
      <w:del w:id="135" w:author="Godwin, Casey" w:date="2018-12-04T08:12:00Z">
        <w:r w:rsidDel="0069776F">
          <w:rPr>
            <w:rFonts w:ascii="Times New Roman" w:hAnsi="Times New Roman" w:cs="Times New Roman"/>
            <w:sz w:val="24"/>
            <w:szCs w:val="24"/>
          </w:rPr>
          <w:delText xml:space="preserve"> </w:delText>
        </w:r>
        <w:r w:rsidRPr="00B0403D" w:rsidDel="0069776F">
          <w:rPr>
            <w:rFonts w:ascii="Times New Roman" w:hAnsi="Times New Roman" w:cs="Times New Roman"/>
            <w:sz w:val="24"/>
            <w:szCs w:val="24"/>
          </w:rPr>
          <w:delText>directly</w:delText>
        </w:r>
      </w:del>
      <w:r w:rsidR="00022B29">
        <w:rPr>
          <w:rFonts w:ascii="Times New Roman" w:hAnsi="Times New Roman" w:cs="Times New Roman"/>
          <w:sz w:val="24"/>
          <w:szCs w:val="24"/>
        </w:rPr>
        <w:t>.</w:t>
      </w:r>
    </w:p>
    <w:p w14:paraId="2B95C438" w14:textId="5BC60530"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6C1F7D9" w14:textId="4B1F00B0" w:rsidR="00022B29" w:rsidRPr="00022B29" w:rsidRDefault="00022B29" w:rsidP="00022B2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sensitivity measurement is developed specifically for mutual invasibility experiments using small organisms that are relatively easy to manipulate, like green algae </w:t>
      </w:r>
      <w:commentRangeStart w:id="136"/>
      <w:r>
        <w:rPr>
          <w:rFonts w:ascii="Times New Roman" w:hAnsi="Times New Roman" w:cs="Times New Roman"/>
          <w:sz w:val="24"/>
          <w:szCs w:val="24"/>
        </w:rPr>
        <w:fldChar w:fldCharType="begin" w:fldLock="1"/>
      </w:r>
      <w:r w:rsidR="00A75590">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Letters","id":"ITEM-2","issue":"11","issued":{"date-parts":[["2013"]]},"page":"1373-1381","title":"Experimental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Pr>
          <w:rFonts w:ascii="Times New Roman" w:hAnsi="Times New Roman" w:cs="Times New Roman"/>
          <w:sz w:val="24"/>
          <w:szCs w:val="24"/>
        </w:rPr>
        <w:fldChar w:fldCharType="separate"/>
      </w:r>
      <w:r w:rsidRPr="00022B29">
        <w:rPr>
          <w:rFonts w:ascii="Times New Roman" w:hAnsi="Times New Roman" w:cs="Times New Roman"/>
          <w:noProof/>
          <w:sz w:val="24"/>
          <w:szCs w:val="24"/>
        </w:rPr>
        <w:t>(Carroll et al. 2011, Narwani et al. 2013)</w:t>
      </w:r>
      <w:r>
        <w:rPr>
          <w:rFonts w:ascii="Times New Roman" w:hAnsi="Times New Roman" w:cs="Times New Roman"/>
          <w:sz w:val="24"/>
          <w:szCs w:val="24"/>
        </w:rPr>
        <w:fldChar w:fldCharType="end"/>
      </w:r>
      <w:commentRangeEnd w:id="136"/>
      <w:r w:rsidR="0069681D">
        <w:rPr>
          <w:rStyle w:val="CommentReference"/>
        </w:rPr>
        <w:commentReference w:id="136"/>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can then be calculated by applying equation 5. Finally, following</w:t>
      </w:r>
      <w:r w:rsidR="00BB6F0D">
        <w:rPr>
          <w:rFonts w:ascii="Times New Roman" w:hAnsi="Times New Roman" w:cs="Times New Roman"/>
          <w:sz w:val="24"/>
          <w:szCs w:val="24"/>
        </w:rPr>
        <w:t xml:space="preserve"> </w:t>
      </w:r>
      <w:commentRangeStart w:id="137"/>
      <w:r w:rsidR="00BB6F0D">
        <w:rPr>
          <w:rFonts w:ascii="Times New Roman" w:hAnsi="Times New Roman" w:cs="Times New Roman"/>
          <w:sz w:val="24"/>
          <w:szCs w:val="24"/>
        </w:rPr>
        <w:t xml:space="preserve">the supplement 2,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w:t>
      </w:r>
      <w:commentRangeEnd w:id="137"/>
      <w:r w:rsidR="0069681D">
        <w:rPr>
          <w:rStyle w:val="CommentReference"/>
        </w:rPr>
        <w:commentReference w:id="137"/>
      </w:r>
      <w:r w:rsidR="00BB6F0D">
        <w:rPr>
          <w:rFonts w:ascii="Times New Roman" w:hAnsi="Times New Roman" w:cs="Times New Roman"/>
          <w:sz w:val="24"/>
          <w:szCs w:val="24"/>
        </w:rPr>
        <w:t xml:space="preserve">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639E07F5" w14:textId="78A00B4B" w:rsidR="00022B29" w:rsidRDefault="00022B29" w:rsidP="00022B29">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B357C5" w14:textId="258FEA05" w:rsidR="00CD4EDE" w:rsidRPr="00B0403D" w:rsidRDefault="000B6B08" w:rsidP="00962F1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two major limitations when using 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w:t>
      </w:r>
      <w:r w:rsidR="00802B66">
        <w:rPr>
          <w:rFonts w:ascii="Times New Roman" w:hAnsi="Times New Roman" w:cs="Times New Roman"/>
          <w:sz w:val="24"/>
          <w:szCs w:val="24"/>
          <w:lang w:eastAsia="zh-TW"/>
        </w:rPr>
        <w:t>First</w:t>
      </w:r>
      <w:r>
        <w:rPr>
          <w:rFonts w:ascii="Times New Roman" w:hAnsi="Times New Roman" w:cs="Times New Roman"/>
          <w:sz w:val="24"/>
          <w:szCs w:val="24"/>
          <w:lang w:eastAsia="zh-TW"/>
        </w:rPr>
        <w:t>,</w:t>
      </w:r>
      <w:r w:rsidR="00802B66">
        <w:rPr>
          <w:rFonts w:ascii="Times New Roman" w:hAnsi="Times New Roman" w:cs="Times New Roman"/>
          <w:sz w:val="24"/>
          <w:szCs w:val="24"/>
          <w:lang w:eastAsia="zh-TW"/>
        </w:rPr>
        <w:t xml:space="preserve"> similar to the negative frequency method and </w:t>
      </w:r>
      <w:r w:rsidR="00962F12">
        <w:rPr>
          <w:rFonts w:ascii="Times New Roman" w:hAnsi="Times New Roman" w:cs="Times New Roman"/>
          <w:sz w:val="24"/>
          <w:szCs w:val="24"/>
          <w:lang w:eastAsia="zh-TW"/>
        </w:rPr>
        <w:t>parameterizing the</w:t>
      </w:r>
      <w:r w:rsidR="00802B66">
        <w:rPr>
          <w:rFonts w:ascii="Times New Roman" w:hAnsi="Times New Roman" w:cs="Times New Roman"/>
          <w:sz w:val="24"/>
          <w:szCs w:val="24"/>
          <w:lang w:eastAsia="zh-TW"/>
        </w:rPr>
        <w:t xml:space="preserve"> Lotka-Volterra model, </w:t>
      </w:r>
      <w:commentRangeStart w:id="138"/>
      <w:r w:rsidR="00802B66">
        <w:rPr>
          <w:rFonts w:ascii="Times New Roman" w:hAnsi="Times New Roman" w:cs="Times New Roman"/>
          <w:sz w:val="24"/>
          <w:szCs w:val="24"/>
          <w:lang w:eastAsia="zh-TW"/>
        </w:rPr>
        <w:t>using</w:t>
      </w:r>
      <w:r>
        <w:rPr>
          <w:rFonts w:ascii="Times New Roman" w:hAnsi="Times New Roman" w:cs="Times New Roman"/>
          <w:sz w:val="24"/>
          <w:szCs w:val="24"/>
          <w:lang w:eastAsia="zh-TW"/>
        </w:rPr>
        <w:t xml:space="preserve"> </w:t>
      </w:r>
      <w:r>
        <w:rPr>
          <w:rFonts w:ascii="Times New Roman" w:hAnsi="Times New Roman" w:cs="Times New Roman"/>
          <w:sz w:val="24"/>
          <w:szCs w:val="24"/>
        </w:rPr>
        <w:t>the sensitivity metric (</w:t>
      </w:r>
      <w:r w:rsidRPr="000B6B08">
        <w:rPr>
          <w:rFonts w:ascii="Times New Roman" w:hAnsi="Times New Roman" w:cs="Times New Roman"/>
          <w:i/>
          <w:sz w:val="24"/>
          <w:szCs w:val="24"/>
        </w:rPr>
        <w:t>S</w:t>
      </w:r>
      <w:r w:rsidRPr="000B6B0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00802B66">
        <w:rPr>
          <w:rFonts w:ascii="Times New Roman" w:hAnsi="Times New Roman" w:cs="Times New Roman"/>
          <w:sz w:val="24"/>
          <w:szCs w:val="24"/>
        </w:rPr>
        <w:t xml:space="preserve">to calculate ND </w:t>
      </w:r>
      <w:commentRangeEnd w:id="138"/>
      <w:r w:rsidR="0069681D">
        <w:rPr>
          <w:rStyle w:val="CommentReference"/>
        </w:rPr>
        <w:commentReference w:id="138"/>
      </w:r>
      <w:r w:rsidR="00802B66">
        <w:rPr>
          <w:rFonts w:ascii="Times New Roman" w:hAnsi="Times New Roman" w:cs="Times New Roman"/>
          <w:sz w:val="24"/>
          <w:szCs w:val="24"/>
        </w:rPr>
        <w:t>and RFD, and to assess Chesson’s inequality</w:t>
      </w:r>
      <w:r w:rsidR="00962F12">
        <w:rPr>
          <w:rFonts w:ascii="Times New Roman" w:hAnsi="Times New Roman" w:cs="Times New Roman"/>
          <w:sz w:val="24"/>
          <w:szCs w:val="24"/>
        </w:rPr>
        <w:t xml:space="preserve"> also assume </w:t>
      </w:r>
      <w:r w:rsidR="00962F12">
        <w:rPr>
          <w:rFonts w:ascii="Times New Roman" w:hAnsi="Times New Roman" w:cs="Times New Roman"/>
          <w:sz w:val="24"/>
          <w:szCs w:val="24"/>
          <w:lang w:eastAsia="zh-TW"/>
        </w:rPr>
        <w:t>constant intra- and inter-specific competition coefficients</w:t>
      </w:r>
      <w:r w:rsidR="00802B66">
        <w:rPr>
          <w:rFonts w:ascii="Times New Roman" w:hAnsi="Times New Roman" w:cs="Times New Roman"/>
          <w:sz w:val="24"/>
          <w:szCs w:val="24"/>
        </w:rPr>
        <w:t>. Second, in practice, mutual invasibility 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551543BA" w14:textId="216C5E50" w:rsidR="00962F12" w:rsidRDefault="00962F12" w:rsidP="00962F12">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1BD6636D" w14:textId="2EA01569" w:rsidR="00962F12" w:rsidRDefault="00962F12" w:rsidP="00962F12">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59F63A33" w14:textId="57BEA7E5" w:rsidR="00D3614E" w:rsidRDefault="00962F12" w:rsidP="00D3614E">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23653C04" w14:textId="0BF64B20" w:rsidR="00D3614E" w:rsidRDefault="001C5F53" w:rsidP="00D3614E">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4C6F8A">
        <w:rPr>
          <w:rFonts w:ascii="Times New Roman" w:hAnsi="Times New Roman" w:cs="Times New Roman"/>
          <w:sz w:val="24"/>
          <w:szCs w:val="24"/>
        </w:rPr>
        <w:t>9</w:t>
      </w:r>
      <w:r w:rsidR="00D3614E">
        <w:rPr>
          <w:rFonts w:ascii="Times New Roman" w:hAnsi="Times New Roman" w:cs="Times New Roman"/>
          <w:sz w:val="24"/>
          <w:szCs w:val="24"/>
        </w:rPr>
        <w:t>)</w:t>
      </w:r>
    </w:p>
    <w:p w14:paraId="1EFCE5F9" w14:textId="2574FC1E" w:rsidR="004C6F8A" w:rsidRDefault="001C5F53" w:rsidP="004C6F8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10</w:t>
      </w:r>
      <w:r w:rsidR="004C6F8A">
        <w:rPr>
          <w:rFonts w:ascii="Times New Roman" w:hAnsi="Times New Roman" w:cs="Times New Roman"/>
          <w:sz w:val="24"/>
          <w:szCs w:val="24"/>
        </w:rPr>
        <w:t>)</w:t>
      </w:r>
    </w:p>
    <w:p w14:paraId="483BF341" w14:textId="5468F86A" w:rsidR="00D3614E" w:rsidRPr="004C6F8A" w:rsidRDefault="004C6F8A" w:rsidP="00D3614E">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37C3B3B9" w14:textId="32F54DA1" w:rsidR="00962F12" w:rsidRDefault="00962F12" w:rsidP="00962F12">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lastRenderedPageBreak/>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2000a)","plainTextFormattedCitation":"(Chesson 1990, 2000a)","previouslyFormattedCitation":"(Chesson 1990,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1990, 2000a)</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69D29F83" w14:textId="79ED7D49" w:rsidR="00962F12" w:rsidRDefault="001C5F53"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11</w:t>
      </w:r>
      <w:r w:rsidR="00962F12">
        <w:rPr>
          <w:rFonts w:ascii="Times New Roman" w:hAnsi="Times New Roman" w:cs="Times New Roman"/>
          <w:sz w:val="24"/>
          <w:szCs w:val="24"/>
        </w:rPr>
        <w:t>)</w:t>
      </w:r>
    </w:p>
    <w:p w14:paraId="503E6697" w14:textId="07B5268A" w:rsidR="00962F12" w:rsidRDefault="001C5F53" w:rsidP="00962F12">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4C6F8A">
        <w:rPr>
          <w:rFonts w:ascii="Times New Roman" w:hAnsi="Times New Roman" w:cs="Times New Roman"/>
          <w:sz w:val="24"/>
          <w:szCs w:val="24"/>
        </w:rPr>
        <w:t>2</w:t>
      </w:r>
      <w:r w:rsidR="00962F12">
        <w:rPr>
          <w:rFonts w:ascii="Times New Roman" w:hAnsi="Times New Roman" w:cs="Times New Roman"/>
          <w:sz w:val="24"/>
          <w:szCs w:val="24"/>
        </w:rPr>
        <w:t>)</w:t>
      </w:r>
    </w:p>
    <w:p w14:paraId="4E6235C9" w14:textId="7C06AB25" w:rsidR="00962F12" w:rsidRPr="00962F12" w:rsidRDefault="00962F12" w:rsidP="004C6F8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ins w:id="139" w:author="Godwin, Casey" w:date="2018-12-04T08:22:00Z">
        <w:r w:rsidR="008B2B62">
          <w:rPr>
            <w:rFonts w:ascii="Times New Roman" w:hAnsi="Times New Roman" w:cs="Times New Roman"/>
            <w:sz w:val="24"/>
            <w:szCs w:val="24"/>
          </w:rPr>
          <w:t>s</w:t>
        </w:r>
      </w:ins>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F16868">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2000a)","plainTextFormattedCitation":"(Chesson 2000a)","previouslyFormattedCitation":"(Chesson 2000a)"},"properties":{"noteIndex":0},"schema":"https://github.com/citation-style-language/schema/raw/master/csl-citation.json"}</w:instrText>
      </w:r>
      <w:r>
        <w:rPr>
          <w:rFonts w:ascii="Times New Roman" w:hAnsi="Times New Roman" w:cs="Times New Roman"/>
          <w:sz w:val="24"/>
          <w:szCs w:val="24"/>
        </w:rPr>
        <w:fldChar w:fldCharType="separate"/>
      </w:r>
      <w:r w:rsidR="0037083C" w:rsidRPr="0037083C">
        <w:rPr>
          <w:rFonts w:ascii="Times New Roman" w:hAnsi="Times New Roman" w:cs="Times New Roman"/>
          <w:noProof/>
          <w:sz w:val="24"/>
          <w:szCs w:val="24"/>
        </w:rPr>
        <w:t>(Chesson 2000a)</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47EE0E77" w14:textId="4D8A95F6"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58A7E2C5" w14:textId="4FD7CF75" w:rsidR="00D95871" w:rsidRPr="00D95871" w:rsidRDefault="00A8354D" w:rsidP="00A2051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one to conduct experiments </w:t>
      </w:r>
      <w:r w:rsidR="00045068">
        <w:rPr>
          <w:rFonts w:ascii="Times New Roman" w:hAnsi="Times New Roman"/>
          <w:sz w:val="24"/>
        </w:rPr>
        <w:t xml:space="preserve">to measure </w:t>
      </w:r>
      <w:r w:rsidR="003802C9">
        <w:rPr>
          <w:rFonts w:ascii="Times New Roman" w:hAnsi="Times New Roman"/>
          <w:sz w:val="24"/>
        </w:rPr>
        <w:t>the following: (1) T</w:t>
      </w:r>
      <w:r w:rsidR="00045068">
        <w:rPr>
          <w:rFonts w:ascii="Times New Roman" w:hAnsi="Times New Roman"/>
          <w:sz w:val="24"/>
        </w:rPr>
        <w:t>he per capita consumption of the focal species on all the required resources</w:t>
      </w:r>
      <w:r w:rsidR="003802C9">
        <w:rPr>
          <w:rFonts w:ascii="Times New Roman" w:hAnsi="Times New Roman"/>
          <w:sz w:val="24"/>
        </w:rPr>
        <w:t>. (2) Conversion efficiency</w:t>
      </w:r>
      <w:r w:rsidR="00FC6281">
        <w:rPr>
          <w:rFonts w:ascii="Times New Roman" w:hAnsi="Times New Roman"/>
          <w:sz w:val="24"/>
        </w:rPr>
        <w:t xml:space="preserve"> from each resource</w:t>
      </w:r>
      <w:ins w:id="140" w:author="Godwin, Casey" w:date="2018-12-04T08:24:00Z">
        <w:r w:rsidR="008B2B62">
          <w:rPr>
            <w:rFonts w:ascii="Times New Roman" w:hAnsi="Times New Roman"/>
            <w:sz w:val="24"/>
          </w:rPr>
          <w:t xml:space="preserve"> species</w:t>
        </w:r>
      </w:ins>
      <w:r w:rsidR="003802C9">
        <w:rPr>
          <w:rFonts w:ascii="Times New Roman" w:hAnsi="Times New Roman"/>
          <w:sz w:val="24"/>
        </w:rPr>
        <w:t xml:space="preserve"> to the focal </w:t>
      </w:r>
      <w:ins w:id="141" w:author="Godwin, Casey" w:date="2018-12-04T08:24:00Z">
        <w:r w:rsidR="008B2B62">
          <w:rPr>
            <w:rFonts w:ascii="Times New Roman" w:hAnsi="Times New Roman"/>
            <w:sz w:val="24"/>
          </w:rPr>
          <w:t xml:space="preserve">consumer </w:t>
        </w:r>
      </w:ins>
      <w:r w:rsidR="003802C9">
        <w:rPr>
          <w:rFonts w:ascii="Times New Roman" w:hAnsi="Times New Roman"/>
          <w:sz w:val="24"/>
        </w:rPr>
        <w:t>species. (3) T</w:t>
      </w:r>
      <w:r w:rsidR="00045068" w:rsidRPr="003802C9">
        <w:rPr>
          <w:rFonts w:ascii="Times New Roman" w:hAnsi="Times New Roman"/>
          <w:sz w:val="24"/>
        </w:rPr>
        <w:t xml:space="preserve">he </w:t>
      </w:r>
      <w:r w:rsidR="003802C9" w:rsidRPr="003802C9">
        <w:rPr>
          <w:rFonts w:ascii="Times New Roman" w:hAnsi="Times New Roman" w:cs="Times New Roman"/>
          <w:sz w:val="24"/>
          <w:szCs w:val="24"/>
        </w:rPr>
        <w:t>per capita</w:t>
      </w:r>
      <w:r w:rsidR="003802C9" w:rsidRPr="00B0403D">
        <w:rPr>
          <w:rFonts w:ascii="Times New Roman" w:hAnsi="Times New Roman" w:cs="Times New Roman"/>
          <w:sz w:val="24"/>
          <w:szCs w:val="24"/>
        </w:rPr>
        <w:t xml:space="preserve"> growth rate and carrying capacity </w:t>
      </w:r>
      <w:r w:rsidR="00045068">
        <w:rPr>
          <w:rFonts w:ascii="Times New Roman" w:hAnsi="Times New Roman"/>
          <w:sz w:val="24"/>
        </w:rPr>
        <w:t xml:space="preserve">of </w:t>
      </w:r>
      <w:ins w:id="142" w:author="Godwin, Casey" w:date="2018-12-04T08:24:00Z">
        <w:r w:rsidR="008B2B62">
          <w:rPr>
            <w:rFonts w:ascii="Times New Roman" w:hAnsi="Times New Roman"/>
            <w:sz w:val="24"/>
          </w:rPr>
          <w:t>each</w:t>
        </w:r>
      </w:ins>
      <w:del w:id="143" w:author="Godwin, Casey" w:date="2018-12-04T08:24:00Z">
        <w:r w:rsidR="00045068" w:rsidDel="008B2B62">
          <w:rPr>
            <w:rFonts w:ascii="Times New Roman" w:hAnsi="Times New Roman"/>
            <w:sz w:val="24"/>
          </w:rPr>
          <w:delText>these</w:delText>
        </w:r>
      </w:del>
      <w:r w:rsidR="00045068">
        <w:rPr>
          <w:rFonts w:ascii="Times New Roman" w:hAnsi="Times New Roman"/>
          <w:sz w:val="24"/>
        </w:rPr>
        <w:t xml:space="preserve"> resource</w:t>
      </w:r>
      <w:ins w:id="144" w:author="Godwin, Casey" w:date="2018-12-04T08:24:00Z">
        <w:r w:rsidR="008B2B62">
          <w:rPr>
            <w:rFonts w:ascii="Times New Roman" w:hAnsi="Times New Roman"/>
            <w:sz w:val="24"/>
          </w:rPr>
          <w:t xml:space="preserve"> species</w:t>
        </w:r>
      </w:ins>
      <w:del w:id="145" w:author="Godwin, Casey" w:date="2018-12-04T08:24:00Z">
        <w:r w:rsidR="00045068" w:rsidDel="008B2B62">
          <w:rPr>
            <w:rFonts w:ascii="Times New Roman" w:hAnsi="Times New Roman"/>
            <w:sz w:val="24"/>
          </w:rPr>
          <w:delText>s</w:delText>
        </w:r>
      </w:del>
      <w:r w:rsidR="00045068">
        <w:rPr>
          <w:rFonts w:ascii="Times New Roman" w:hAnsi="Times New Roman"/>
          <w:sz w:val="24"/>
        </w:rPr>
        <w:t>.</w:t>
      </w:r>
      <w:r w:rsidR="003802C9">
        <w:rPr>
          <w:rFonts w:ascii="Times New Roman" w:hAnsi="Times New Roman"/>
          <w:sz w:val="24"/>
        </w:rPr>
        <w:t xml:space="preserve"> </w:t>
      </w:r>
      <w:commentRangeStart w:id="146"/>
      <w:r w:rsidR="003802C9">
        <w:rPr>
          <w:rFonts w:ascii="Times New Roman" w:hAnsi="Times New Roman"/>
          <w:sz w:val="24"/>
        </w:rPr>
        <w:t>However, given that it is highly unlikely to know all the required resource</w:t>
      </w:r>
      <w:ins w:id="147" w:author="Godwin, Casey" w:date="2018-12-04T08:24:00Z">
        <w:r w:rsidR="008B2B62">
          <w:rPr>
            <w:rFonts w:ascii="Times New Roman" w:hAnsi="Times New Roman"/>
            <w:sz w:val="24"/>
          </w:rPr>
          <w:t>s</w:t>
        </w:r>
      </w:ins>
      <w:r w:rsidR="003802C9">
        <w:rPr>
          <w:rFonts w:ascii="Times New Roman" w:hAnsi="Times New Roman"/>
          <w:sz w:val="24"/>
        </w:rPr>
        <w:t xml:space="preserve"> for a species</w:t>
      </w:r>
      <w:r w:rsidR="00FC6281">
        <w:rPr>
          <w:rFonts w:ascii="Times New Roman" w:hAnsi="Times New Roman"/>
          <w:sz w:val="24"/>
        </w:rPr>
        <w:t xml:space="preserve"> to grow</w:t>
      </w:r>
      <w:r w:rsidR="003802C9">
        <w:rPr>
          <w:rFonts w:ascii="Times New Roman" w:hAnsi="Times New Roman"/>
          <w:sz w:val="24"/>
        </w:rPr>
        <w:t>, a subset of resources that determine the growth of species the most should be studied.</w:t>
      </w:r>
      <w:r w:rsidR="00A2051A">
        <w:rPr>
          <w:rFonts w:ascii="Times New Roman" w:hAnsi="Times New Roman"/>
          <w:sz w:val="24"/>
        </w:rPr>
        <w:t xml:space="preserve"> </w:t>
      </w:r>
      <w:commentRangeEnd w:id="146"/>
      <w:r w:rsidR="008B2B62">
        <w:rPr>
          <w:rStyle w:val="CommentReference"/>
        </w:rPr>
        <w:commentReference w:id="146"/>
      </w:r>
      <w:commentRangeStart w:id="148"/>
      <w:del w:id="149" w:author="Godwin, Casey" w:date="2018-12-04T08:26:00Z">
        <w:r w:rsidR="00A2051A" w:rsidDel="008B2B62">
          <w:rPr>
            <w:rFonts w:ascii="Times New Roman" w:hAnsi="Times New Roman"/>
            <w:sz w:val="24"/>
          </w:rPr>
          <w:delText>Specifically,</w:delText>
        </w:r>
      </w:del>
      <w:ins w:id="150" w:author="Godwin, Casey" w:date="2018-12-04T08:26:00Z">
        <w:r w:rsidR="008B2B62">
          <w:rPr>
            <w:rFonts w:ascii="Times New Roman" w:hAnsi="Times New Roman"/>
            <w:sz w:val="24"/>
          </w:rPr>
          <w:t xml:space="preserve">Empirically, this method requires </w:t>
        </w:r>
      </w:ins>
      <w:del w:id="151" w:author="Godwin, Casey" w:date="2018-12-04T08:26:00Z">
        <w:r w:rsidR="00A2051A" w:rsidDel="008B2B62">
          <w:rPr>
            <w:rFonts w:ascii="Times New Roman" w:hAnsi="Times New Roman"/>
            <w:sz w:val="24"/>
          </w:rPr>
          <w:delText xml:space="preserve"> </w:delText>
        </w:r>
      </w:del>
      <w:r w:rsidR="004049BD">
        <w:rPr>
          <w:rFonts w:ascii="Times New Roman" w:hAnsi="Times New Roman"/>
          <w:sz w:val="24"/>
        </w:rPr>
        <w:t xml:space="preserve">feeding experiments </w:t>
      </w:r>
      <w:ins w:id="152" w:author="Godwin, Casey" w:date="2018-12-04T08:26:00Z">
        <w:r w:rsidR="008B2B62">
          <w:rPr>
            <w:rFonts w:ascii="Times New Roman" w:hAnsi="Times New Roman"/>
            <w:sz w:val="24"/>
          </w:rPr>
          <w:t xml:space="preserve">in which </w:t>
        </w:r>
      </w:ins>
      <w:del w:id="153" w:author="Godwin, Casey" w:date="2018-12-04T08:26:00Z">
        <w:r w:rsidR="004049BD" w:rsidDel="008B2B62">
          <w:rPr>
            <w:rFonts w:ascii="Times New Roman" w:hAnsi="Times New Roman"/>
            <w:sz w:val="24"/>
          </w:rPr>
          <w:delText xml:space="preserve">that </w:delText>
        </w:r>
        <w:r w:rsidR="00A2051A" w:rsidDel="008B2B62">
          <w:rPr>
            <w:rFonts w:ascii="Times New Roman" w:hAnsi="Times New Roman"/>
            <w:sz w:val="24"/>
          </w:rPr>
          <w:delText>cultivat</w:delText>
        </w:r>
        <w:r w:rsidR="004049BD" w:rsidDel="008B2B62">
          <w:rPr>
            <w:rFonts w:ascii="Times New Roman" w:hAnsi="Times New Roman"/>
            <w:sz w:val="24"/>
          </w:rPr>
          <w:delText>es</w:delText>
        </w:r>
        <w:r w:rsidR="00A2051A" w:rsidDel="008B2B62">
          <w:rPr>
            <w:rFonts w:ascii="Times New Roman" w:hAnsi="Times New Roman"/>
            <w:sz w:val="24"/>
          </w:rPr>
          <w:delText xml:space="preserve"> a</w:delText>
        </w:r>
      </w:del>
      <w:ins w:id="154" w:author="Godwin, Casey" w:date="2018-12-04T08:26:00Z">
        <w:r w:rsidR="008B2B62">
          <w:rPr>
            <w:rFonts w:ascii="Times New Roman" w:hAnsi="Times New Roman"/>
            <w:sz w:val="24"/>
          </w:rPr>
          <w:t>each consumer</w:t>
        </w:r>
      </w:ins>
      <w:r w:rsidR="00A2051A">
        <w:rPr>
          <w:rFonts w:ascii="Times New Roman" w:hAnsi="Times New Roman"/>
          <w:sz w:val="24"/>
        </w:rPr>
        <w:t xml:space="preserve"> species </w:t>
      </w:r>
      <w:ins w:id="155" w:author="Godwin, Casey" w:date="2018-12-04T08:26:00Z">
        <w:r w:rsidR="008B2B62">
          <w:rPr>
            <w:rFonts w:ascii="Times New Roman" w:hAnsi="Times New Roman"/>
            <w:sz w:val="24"/>
          </w:rPr>
          <w:t xml:space="preserve">is growth across </w:t>
        </w:r>
      </w:ins>
      <w:del w:id="156" w:author="Godwin, Casey" w:date="2018-12-04T08:26:00Z">
        <w:r w:rsidR="00A2051A" w:rsidDel="008B2B62">
          <w:rPr>
            <w:rFonts w:ascii="Times New Roman" w:hAnsi="Times New Roman"/>
            <w:sz w:val="24"/>
          </w:rPr>
          <w:delText xml:space="preserve">in </w:delText>
        </w:r>
      </w:del>
      <w:r w:rsidR="00A2051A">
        <w:rPr>
          <w:rFonts w:ascii="Times New Roman" w:hAnsi="Times New Roman"/>
          <w:sz w:val="24"/>
        </w:rPr>
        <w:t>a gradient of resource density (inset figure of Fig. 4)</w:t>
      </w:r>
      <w:ins w:id="157" w:author="Godwin, Casey" w:date="2018-12-04T08:26:00Z">
        <w:r w:rsidR="008B2B62">
          <w:rPr>
            <w:rFonts w:ascii="Times New Roman" w:hAnsi="Times New Roman"/>
            <w:sz w:val="24"/>
          </w:rPr>
          <w:t>,</w:t>
        </w:r>
      </w:ins>
      <w:ins w:id="158" w:author="Godwin, Casey" w:date="2018-12-04T08:27:00Z">
        <w:r w:rsidR="008B2B62">
          <w:rPr>
            <w:rFonts w:ascii="Times New Roman" w:hAnsi="Times New Roman"/>
            <w:sz w:val="24"/>
          </w:rPr>
          <w:t xml:space="preserve"> from which</w:t>
        </w:r>
      </w:ins>
      <w:r w:rsidR="00A2051A">
        <w:rPr>
          <w:rFonts w:ascii="Times New Roman" w:hAnsi="Times New Roman"/>
          <w:sz w:val="24"/>
        </w:rPr>
        <w:t xml:space="preserve"> </w:t>
      </w:r>
      <w:del w:id="159" w:author="Godwin, Casey" w:date="2018-12-04T08:27:00Z">
        <w:r w:rsidR="00A2051A" w:rsidDel="008B2B62">
          <w:rPr>
            <w:rFonts w:ascii="Times New Roman" w:hAnsi="Times New Roman"/>
            <w:sz w:val="24"/>
          </w:rPr>
          <w:delText xml:space="preserve">should be </w:delText>
        </w:r>
        <w:r w:rsidR="004049BD" w:rsidDel="008B2B62">
          <w:rPr>
            <w:rFonts w:ascii="Times New Roman" w:hAnsi="Times New Roman"/>
            <w:sz w:val="24"/>
          </w:rPr>
          <w:delText>done</w:delText>
        </w:r>
        <w:r w:rsidR="00A2051A" w:rsidDel="008B2B62">
          <w:rPr>
            <w:rFonts w:ascii="Times New Roman" w:hAnsi="Times New Roman"/>
            <w:sz w:val="24"/>
          </w:rPr>
          <w:delText xml:space="preserve"> to</w:delText>
        </w:r>
      </w:del>
      <w:ins w:id="160" w:author="Godwin, Casey" w:date="2018-12-04T08:27:00Z">
        <w:r w:rsidR="008B2B62">
          <w:rPr>
            <w:rFonts w:ascii="Times New Roman" w:hAnsi="Times New Roman"/>
            <w:sz w:val="24"/>
          </w:rPr>
          <w:t>the empiricist measures</w:t>
        </w:r>
      </w:ins>
      <w:del w:id="161" w:author="Godwin, Casey" w:date="2018-12-04T08:27:00Z">
        <w:r w:rsidR="00A2051A" w:rsidDel="008B2B62">
          <w:rPr>
            <w:rFonts w:ascii="Times New Roman" w:hAnsi="Times New Roman"/>
            <w:sz w:val="24"/>
          </w:rPr>
          <w:delText xml:space="preserve"> measure</w:delText>
        </w:r>
      </w:del>
      <w:r w:rsidR="00A2051A">
        <w:rPr>
          <w:rFonts w:ascii="Times New Roman" w:hAnsi="Times New Roman"/>
          <w:sz w:val="24"/>
        </w:rPr>
        <w:t xml:space="preserve"> the per capita consumption of the focal species on a resource</w:t>
      </w:r>
      <w:r w:rsidR="004049BD">
        <w:rPr>
          <w:rFonts w:ascii="Times New Roman" w:hAnsi="Times New Roman"/>
          <w:sz w:val="24"/>
        </w:rPr>
        <w:t xml:space="preserve"> and the conversion efficiency</w:t>
      </w:r>
      <w:r w:rsidR="00A2051A">
        <w:rPr>
          <w:rFonts w:ascii="Times New Roman" w:hAnsi="Times New Roman"/>
          <w:sz w:val="24"/>
        </w:rPr>
        <w:t>.</w:t>
      </w:r>
      <w:r w:rsidR="004049BD">
        <w:rPr>
          <w:rFonts w:ascii="Times New Roman" w:hAnsi="Times New Roman"/>
          <w:sz w:val="24"/>
        </w:rPr>
        <w:t xml:space="preserve"> 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ins w:id="162" w:author="Godwin, Casey" w:date="2018-12-04T08:28:00Z">
        <w:r w:rsidR="005F3C2E">
          <w:rPr>
            <w:rFonts w:ascii="Times New Roman" w:hAnsi="Times New Roman"/>
            <w:sz w:val="24"/>
          </w:rPr>
          <w:t>each</w:t>
        </w:r>
      </w:ins>
      <w:del w:id="163" w:author="Godwin, Casey" w:date="2018-12-04T08:28:00Z">
        <w:r w:rsidR="004049BD" w:rsidDel="005F3C2E">
          <w:rPr>
            <w:rFonts w:ascii="Times New Roman" w:hAnsi="Times New Roman"/>
            <w:sz w:val="24"/>
          </w:rPr>
          <w:delText>a</w:delText>
        </w:r>
      </w:del>
      <w:r w:rsidR="004049BD">
        <w:rPr>
          <w:rFonts w:ascii="Times New Roman" w:hAnsi="Times New Roman"/>
          <w:sz w:val="24"/>
        </w:rPr>
        <w:t xml:space="preserve"> resource </w:t>
      </w:r>
      <w:del w:id="164" w:author="Godwin, Casey" w:date="2018-12-04T08:28:00Z">
        <w:r w:rsidR="00FC6281" w:rsidDel="005F3C2E">
          <w:rPr>
            <w:rFonts w:ascii="Times New Roman" w:hAnsi="Times New Roman"/>
            <w:sz w:val="24"/>
          </w:rPr>
          <w:delText xml:space="preserve">should </w:delText>
        </w:r>
      </w:del>
      <w:r w:rsidR="00FC6281">
        <w:rPr>
          <w:rFonts w:ascii="Times New Roman" w:hAnsi="Times New Roman"/>
          <w:sz w:val="24"/>
        </w:rPr>
        <w:t xml:space="preserve">also </w:t>
      </w:r>
      <w:ins w:id="165" w:author="Godwin, Casey" w:date="2018-12-04T08:28:00Z">
        <w:r w:rsidR="005F3C2E">
          <w:rPr>
            <w:rFonts w:ascii="Times New Roman" w:hAnsi="Times New Roman"/>
            <w:sz w:val="24"/>
          </w:rPr>
          <w:t xml:space="preserve">need to </w:t>
        </w:r>
      </w:ins>
      <w:r w:rsidR="00FC6281">
        <w:rPr>
          <w:rFonts w:ascii="Times New Roman" w:hAnsi="Times New Roman"/>
          <w:sz w:val="24"/>
        </w:rPr>
        <w:t xml:space="preserve">be measured </w:t>
      </w:r>
      <w:del w:id="166" w:author="Godwin, Casey" w:date="2018-12-04T08:28:00Z">
        <w:r w:rsidR="004049BD" w:rsidDel="005F3C2E">
          <w:rPr>
            <w:rFonts w:ascii="Times New Roman" w:hAnsi="Times New Roman"/>
            <w:sz w:val="24"/>
          </w:rPr>
          <w:delText>by m</w:delText>
        </w:r>
        <w:r w:rsidR="00A2051A" w:rsidDel="005F3C2E">
          <w:rPr>
            <w:rFonts w:ascii="Times New Roman" w:hAnsi="Times New Roman"/>
            <w:sz w:val="24"/>
          </w:rPr>
          <w:delText>odeling the resource dynamic without th</w:delText>
        </w:r>
        <w:r w:rsidR="004049BD" w:rsidDel="005F3C2E">
          <w:rPr>
            <w:rFonts w:ascii="Times New Roman" w:hAnsi="Times New Roman"/>
            <w:sz w:val="24"/>
          </w:rPr>
          <w:delText>e presence</w:delText>
        </w:r>
      </w:del>
      <w:ins w:id="167" w:author="Godwin, Casey" w:date="2018-12-04T08:28:00Z">
        <w:r w:rsidR="005F3C2E">
          <w:rPr>
            <w:rFonts w:ascii="Times New Roman" w:hAnsi="Times New Roman"/>
            <w:sz w:val="24"/>
          </w:rPr>
          <w:t xml:space="preserve">in the absence </w:t>
        </w:r>
      </w:ins>
      <w:del w:id="168" w:author="Godwin, Casey" w:date="2018-12-04T08:28:00Z">
        <w:r w:rsidR="004049BD" w:rsidDel="005F3C2E">
          <w:rPr>
            <w:rFonts w:ascii="Times New Roman" w:hAnsi="Times New Roman"/>
            <w:sz w:val="24"/>
          </w:rPr>
          <w:delText xml:space="preserve"> </w:delText>
        </w:r>
      </w:del>
      <w:r w:rsidR="004049BD">
        <w:rPr>
          <w:rFonts w:ascii="Times New Roman" w:hAnsi="Times New Roman"/>
          <w:sz w:val="24"/>
        </w:rPr>
        <w:t xml:space="preserve">of </w:t>
      </w:r>
      <w:ins w:id="169" w:author="Godwin, Casey" w:date="2018-12-04T08:28:00Z">
        <w:r w:rsidR="005F3C2E">
          <w:rPr>
            <w:rFonts w:ascii="Times New Roman" w:hAnsi="Times New Roman"/>
            <w:sz w:val="24"/>
          </w:rPr>
          <w:t xml:space="preserve">consumer </w:t>
        </w:r>
      </w:ins>
      <w:del w:id="170" w:author="Godwin, Casey" w:date="2018-12-04T08:28:00Z">
        <w:r w:rsidR="004049BD" w:rsidDel="005F3C2E">
          <w:rPr>
            <w:rFonts w:ascii="Times New Roman" w:hAnsi="Times New Roman"/>
            <w:sz w:val="24"/>
          </w:rPr>
          <w:delText xml:space="preserve">the focal </w:delText>
        </w:r>
      </w:del>
      <w:r w:rsidR="004049BD">
        <w:rPr>
          <w:rFonts w:ascii="Times New Roman" w:hAnsi="Times New Roman"/>
          <w:sz w:val="24"/>
        </w:rPr>
        <w:t xml:space="preserve">species. </w:t>
      </w:r>
      <w:commentRangeEnd w:id="148"/>
      <w:r w:rsidR="005F3C2E">
        <w:rPr>
          <w:rStyle w:val="CommentReference"/>
        </w:rPr>
        <w:commentReference w:id="148"/>
      </w:r>
    </w:p>
    <w:p w14:paraId="64266211" w14:textId="33D950AA" w:rsidR="00962F12" w:rsidRDefault="00962F12" w:rsidP="00962F12">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6566A3D" w14:textId="347A0416" w:rsidR="00962F12" w:rsidRPr="004049BD" w:rsidRDefault="004049BD" w:rsidP="004049BD">
      <w:pPr>
        <w:pStyle w:val="Normal1"/>
        <w:spacing w:line="360" w:lineRule="auto"/>
        <w:ind w:firstLine="360"/>
        <w:rPr>
          <w:rFonts w:ascii="Times New Roman" w:hAnsi="Times New Roman"/>
          <w:sz w:val="24"/>
        </w:rPr>
      </w:pPr>
      <w:r>
        <w:rPr>
          <w:rFonts w:ascii="Times New Roman" w:hAnsi="Times New Roman"/>
          <w:sz w:val="24"/>
        </w:rPr>
        <w:lastRenderedPageBreak/>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ins w:id="171" w:author="Godwin, Casey" w:date="2018-12-04T08:29:00Z">
        <w:r w:rsidR="00251092">
          <w:rPr>
            <w:rFonts w:ascii="Times New Roman" w:hAnsi="Times New Roman"/>
            <w:sz w:val="24"/>
          </w:rPr>
          <w:t xml:space="preserve"> </w:t>
        </w:r>
      </w:ins>
      <w:del w:id="172" w:author="Godwin, Casey" w:date="2018-12-04T08:29:00Z">
        <w:r w:rsidR="00FC6295" w:rsidDel="00251092">
          <w:rPr>
            <w:rFonts w:ascii="Times New Roman" w:hAnsi="Times New Roman"/>
            <w:sz w:val="24"/>
          </w:rPr>
          <w:delText xml:space="preserve">al </w:delText>
        </w:r>
      </w:del>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del w:id="173" w:author="Godwin, Casey" w:date="2018-12-04T08:29:00Z">
        <w:r w:rsidDel="006C2B31">
          <w:rPr>
            <w:rFonts w:ascii="Times New Roman" w:hAnsi="Times New Roman"/>
            <w:sz w:val="24"/>
          </w:rPr>
          <w:delText xml:space="preserve">higher </w:delText>
        </w:r>
      </w:del>
      <w:ins w:id="174" w:author="Godwin, Casey" w:date="2018-12-04T08:29:00Z">
        <w:r w:rsidR="006C2B31">
          <w:rPr>
            <w:rFonts w:ascii="Times New Roman" w:hAnsi="Times New Roman"/>
            <w:sz w:val="24"/>
          </w:rPr>
          <w:t xml:space="preserve">greater </w:t>
        </w:r>
      </w:ins>
      <w:r>
        <w:rPr>
          <w:rFonts w:ascii="Times New Roman" w:hAnsi="Times New Roman"/>
          <w:sz w:val="24"/>
        </w:rPr>
        <w:t xml:space="preserve">experimental </w:t>
      </w:r>
      <w:del w:id="175" w:author="Godwin, Casey" w:date="2018-12-04T08:29:00Z">
        <w:r w:rsidDel="006C2B31">
          <w:rPr>
            <w:rFonts w:ascii="Times New Roman" w:hAnsi="Times New Roman"/>
            <w:sz w:val="24"/>
          </w:rPr>
          <w:delText xml:space="preserve">costs </w:delText>
        </w:r>
      </w:del>
      <w:ins w:id="176" w:author="Godwin, Casey" w:date="2018-12-04T08:29:00Z">
        <w:r w:rsidR="006C2B31">
          <w:rPr>
            <w:rFonts w:ascii="Times New Roman" w:hAnsi="Times New Roman"/>
            <w:sz w:val="24"/>
          </w:rPr>
          <w:t xml:space="preserve">effort </w:t>
        </w:r>
      </w:ins>
      <w:r>
        <w:rPr>
          <w:rFonts w:ascii="Times New Roman" w:hAnsi="Times New Roman"/>
          <w:sz w:val="24"/>
        </w:rPr>
        <w:t>compar</w:t>
      </w:r>
      <w:ins w:id="177" w:author="Godwin, Casey" w:date="2018-12-04T08:29:00Z">
        <w:r w:rsidR="006C2B31">
          <w:rPr>
            <w:rFonts w:ascii="Times New Roman" w:hAnsi="Times New Roman"/>
            <w:sz w:val="24"/>
          </w:rPr>
          <w:t>ed</w:t>
        </w:r>
      </w:ins>
      <w:del w:id="178" w:author="Godwin, Casey" w:date="2018-12-04T08:29:00Z">
        <w:r w:rsidDel="006C2B31">
          <w:rPr>
            <w:rFonts w:ascii="Times New Roman" w:hAnsi="Times New Roman"/>
            <w:sz w:val="24"/>
          </w:rPr>
          <w:delText>ing</w:delText>
        </w:r>
      </w:del>
      <w:r>
        <w:rPr>
          <w:rFonts w:ascii="Times New Roman" w:hAnsi="Times New Roman"/>
          <w:sz w:val="24"/>
        </w:rPr>
        <w:t xml:space="preserve"> to other methods. </w:t>
      </w:r>
      <w:ins w:id="179" w:author="Godwin, Casey" w:date="2018-12-04T08:30:00Z">
        <w:r w:rsidR="006C4DB7">
          <w:rPr>
            <w:rFonts w:ascii="Times New Roman" w:hAnsi="Times New Roman"/>
            <w:sz w:val="24"/>
          </w:rPr>
          <w:t xml:space="preserve">In particular, </w:t>
        </w:r>
      </w:ins>
      <w:del w:id="180" w:author="Godwin, Casey" w:date="2018-12-04T08:30:00Z">
        <w:r w:rsidDel="006C4DB7">
          <w:rPr>
            <w:rFonts w:ascii="Times New Roman" w:hAnsi="Times New Roman"/>
            <w:sz w:val="24"/>
          </w:rPr>
          <w:delText xml:space="preserve">First, </w:delText>
        </w:r>
        <w:r w:rsidR="00FC6295" w:rsidDel="006C4DB7">
          <w:rPr>
            <w:rFonts w:ascii="Times New Roman" w:hAnsi="Times New Roman"/>
            <w:sz w:val="24"/>
          </w:rPr>
          <w:delText xml:space="preserve">since </w:delText>
        </w:r>
        <w:r w:rsidDel="006C4DB7">
          <w:rPr>
            <w:rFonts w:ascii="Times New Roman" w:hAnsi="Times New Roman"/>
            <w:sz w:val="24"/>
          </w:rPr>
          <w:delText>there are more parameters needed to be measured</w:delText>
        </w:r>
        <w:r w:rsidR="00FC6295" w:rsidDel="006C4DB7">
          <w:rPr>
            <w:rFonts w:ascii="Times New Roman" w:hAnsi="Times New Roman"/>
            <w:sz w:val="24"/>
          </w:rPr>
          <w:delText>, more experiments are required, including at least</w:delText>
        </w:r>
      </w:del>
      <w:ins w:id="181" w:author="Godwin, Casey" w:date="2018-12-04T08:30:00Z">
        <w:r w:rsidR="006C4DB7">
          <w:rPr>
            <w:rFonts w:ascii="Times New Roman" w:hAnsi="Times New Roman"/>
            <w:sz w:val="24"/>
          </w:rPr>
          <w:t>this method</w:t>
        </w:r>
      </w:ins>
      <w:r w:rsidR="00FC6295">
        <w:rPr>
          <w:rFonts w:ascii="Times New Roman" w:hAnsi="Times New Roman"/>
          <w:sz w:val="24"/>
        </w:rPr>
        <w:t xml:space="preserve"> </w:t>
      </w:r>
      <w:del w:id="182" w:author="Godwin, Casey" w:date="2018-12-04T08:30:00Z">
        <w:r w:rsidR="00FC6295" w:rsidDel="006C4DB7">
          <w:rPr>
            <w:rFonts w:ascii="Times New Roman" w:hAnsi="Times New Roman"/>
            <w:sz w:val="24"/>
          </w:rPr>
          <w:delText xml:space="preserve">the </w:delText>
        </w:r>
      </w:del>
      <w:ins w:id="183" w:author="Godwin, Casey" w:date="2018-12-04T08:30:00Z">
        <w:r w:rsidR="006C4DB7">
          <w:rPr>
            <w:rFonts w:ascii="Times New Roman" w:hAnsi="Times New Roman"/>
            <w:sz w:val="24"/>
          </w:rPr>
          <w:t>requ</w:t>
        </w:r>
      </w:ins>
      <w:ins w:id="184" w:author="Godwin, Casey" w:date="2018-12-04T08:31:00Z">
        <w:r w:rsidR="006C4DB7">
          <w:rPr>
            <w:rFonts w:ascii="Times New Roman" w:hAnsi="Times New Roman"/>
            <w:sz w:val="24"/>
          </w:rPr>
          <w:t>ires as many</w:t>
        </w:r>
      </w:ins>
      <w:ins w:id="185" w:author="Godwin, Casey" w:date="2018-12-04T08:30:00Z">
        <w:r w:rsidR="006C4DB7">
          <w:rPr>
            <w:rFonts w:ascii="Times New Roman" w:hAnsi="Times New Roman"/>
            <w:sz w:val="24"/>
          </w:rPr>
          <w:t xml:space="preserve"> </w:t>
        </w:r>
      </w:ins>
      <w:r w:rsidR="00FC6295">
        <w:rPr>
          <w:rFonts w:ascii="Times New Roman" w:hAnsi="Times New Roman"/>
          <w:sz w:val="24"/>
        </w:rPr>
        <w:t xml:space="preserve">feeding experiments </w:t>
      </w:r>
      <w:ins w:id="186" w:author="Godwin, Casey" w:date="2018-12-04T08:31:00Z">
        <w:r w:rsidR="006C4DB7">
          <w:rPr>
            <w:rFonts w:ascii="Times New Roman" w:hAnsi="Times New Roman"/>
            <w:sz w:val="24"/>
          </w:rPr>
          <w:t>as there are resources, each of which involves measuring consumption rates at a range of resource species densities (Figure 4</w:t>
        </w:r>
      </w:ins>
      <w:ins w:id="187" w:author="Godwin, Casey" w:date="2018-12-04T08:32:00Z">
        <w:r w:rsidR="006C4DB7">
          <w:rPr>
            <w:rFonts w:ascii="Times New Roman" w:hAnsi="Times New Roman"/>
            <w:sz w:val="24"/>
          </w:rPr>
          <w:t xml:space="preserve"> inset</w:t>
        </w:r>
      </w:ins>
      <w:ins w:id="188" w:author="Godwin, Casey" w:date="2018-12-04T08:31:00Z">
        <w:r w:rsidR="006C4DB7">
          <w:rPr>
            <w:rFonts w:ascii="Times New Roman" w:hAnsi="Times New Roman"/>
            <w:sz w:val="24"/>
          </w:rPr>
          <w:t>)</w:t>
        </w:r>
      </w:ins>
      <w:del w:id="189" w:author="Godwin, Casey" w:date="2018-12-04T08:31:00Z">
        <w:r w:rsidR="00FC6295" w:rsidDel="006C4DB7">
          <w:rPr>
            <w:rFonts w:ascii="Times New Roman" w:hAnsi="Times New Roman"/>
            <w:sz w:val="24"/>
          </w:rPr>
          <w:delText>that measure consumption related parameters and experiments that measure the parameters governing the dynamics of resources</w:delText>
        </w:r>
      </w:del>
      <w:r>
        <w:rPr>
          <w:rFonts w:ascii="Times New Roman" w:hAnsi="Times New Roman"/>
          <w:sz w:val="24"/>
        </w:rPr>
        <w:t xml:space="preserve">. </w:t>
      </w:r>
      <w:commentRangeStart w:id="190"/>
      <w:r>
        <w:rPr>
          <w:rFonts w:ascii="Times New Roman" w:hAnsi="Times New Roman"/>
          <w:sz w:val="24"/>
        </w:rPr>
        <w:t xml:space="preserve">Second, the </w:t>
      </w:r>
      <w:r w:rsidR="00FC6295">
        <w:rPr>
          <w:rFonts w:ascii="Times New Roman" w:hAnsi="Times New Roman"/>
          <w:sz w:val="24"/>
        </w:rPr>
        <w:t xml:space="preserve">knowledge </w:t>
      </w:r>
      <w:r>
        <w:rPr>
          <w:rFonts w:ascii="Times New Roman" w:hAnsi="Times New Roman"/>
          <w:sz w:val="24"/>
        </w:rPr>
        <w:t>of the focal species</w:t>
      </w:r>
      <w:r w:rsidR="00FC6295">
        <w:rPr>
          <w:rFonts w:ascii="Times New Roman" w:hAnsi="Times New Roman"/>
          <w:sz w:val="24"/>
        </w:rPr>
        <w:t>’ natural history is required because it is not possible to know all the resources that are relevant to a species’ growth.</w:t>
      </w:r>
      <w:commentRangeEnd w:id="190"/>
      <w:r w:rsidR="006C4DB7">
        <w:rPr>
          <w:rStyle w:val="CommentReference"/>
        </w:rPr>
        <w:commentReference w:id="190"/>
      </w:r>
      <w:ins w:id="191" w:author="Godwin, Casey" w:date="2018-12-04T08:33:00Z">
        <w:r w:rsidR="006C4DB7">
          <w:rPr>
            <w:rFonts w:ascii="Times New Roman" w:hAnsi="Times New Roman"/>
            <w:sz w:val="24"/>
          </w:rPr>
          <w:t xml:space="preserve"> While this constraint does not impact the ability of the method to predict coexistence under defined conditions, it does limit the extent to which </w:t>
        </w:r>
      </w:ins>
      <w:ins w:id="192" w:author="Godwin, Casey" w:date="2018-12-04T08:34:00Z">
        <w:r w:rsidR="006C4DB7">
          <w:rPr>
            <w:rFonts w:ascii="Times New Roman" w:hAnsi="Times New Roman"/>
            <w:sz w:val="24"/>
          </w:rPr>
          <w:t xml:space="preserve">those predictions can be applied to different environmental circumstances. </w:t>
        </w:r>
      </w:ins>
      <w:r w:rsidR="00FC6295">
        <w:rPr>
          <w:rFonts w:ascii="Times New Roman" w:hAnsi="Times New Roman"/>
          <w:sz w:val="24"/>
        </w:rPr>
        <w:t xml:space="preserve">  </w:t>
      </w:r>
    </w:p>
    <w:p w14:paraId="58097DBE" w14:textId="557CDA5F" w:rsidR="00794E37" w:rsidRDefault="00794E37" w:rsidP="00715006">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Tilman’s resource ratio model</w:t>
      </w:r>
    </w:p>
    <w:p w14:paraId="3BC8CFF7" w14:textId="0BC81DB6" w:rsidR="00FC6281" w:rsidRDefault="00FC6281" w:rsidP="00FC6281">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AE4FEDA" w14:textId="5F0CCE7B" w:rsidR="004B51FF" w:rsidRDefault="00FC6281" w:rsidP="0066109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commentRangeStart w:id="193"/>
      <w:r w:rsidRPr="00B0403D">
        <w:rPr>
          <w:rFonts w:ascii="Times New Roman" w:hAnsi="Times New Roman" w:cs="Times New Roman"/>
          <w:sz w:val="24"/>
          <w:szCs w:val="24"/>
        </w:rPr>
        <w:t>resource ratio</w:t>
      </w:r>
      <w:commentRangeEnd w:id="193"/>
      <w:r w:rsidR="006C4DB7">
        <w:rPr>
          <w:rStyle w:val="CommentReference"/>
        </w:rPr>
        <w:commentReference w:id="193"/>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 </w:t>
      </w:r>
      <w:r>
        <w:rPr>
          <w:rFonts w:ascii="Times New Roman" w:hAnsi="Times New Roman" w:cs="Times New Roman"/>
          <w:sz w:val="24"/>
          <w:szCs w:val="24"/>
        </w:rPr>
        <w:t xml:space="preserve">empirically parameterized and </w:t>
      </w:r>
      <w:r w:rsidRPr="00B0403D">
        <w:rPr>
          <w:rFonts w:ascii="Times New Roman" w:hAnsi="Times New Roman" w:cs="Times New Roman"/>
          <w:sz w:val="24"/>
          <w:szCs w:val="24"/>
        </w:rPr>
        <w:t>translated to a Lotka-Volterra form</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sidRPr="00B0403D">
        <w:rPr>
          <w:rFonts w:ascii="Times New Roman" w:hAnsi="Times New Roman" w:cs="Times New Roman"/>
          <w:sz w:val="24"/>
          <w:szCs w:val="24"/>
        </w:rPr>
        <w:t>.</w:t>
      </w:r>
      <w:r>
        <w:rPr>
          <w:rFonts w:ascii="Times New Roman" w:hAnsi="Times New Roman" w:cs="Times New Roman"/>
          <w:sz w:val="24"/>
          <w:szCs w:val="24"/>
        </w:rPr>
        <w:t xml:space="preserve"> </w:t>
      </w:r>
      <w:r w:rsidR="00661099">
        <w:rPr>
          <w:rFonts w:ascii="Times New Roman" w:hAnsi="Times New Roman" w:cs="Times New Roman"/>
          <w:sz w:val="24"/>
          <w:szCs w:val="24"/>
        </w:rPr>
        <w:t xml:space="preserve">Recently,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ins w:id="194" w:author="Godwin, Casey" w:date="2018-12-04T08:38:00Z">
        <w:r w:rsidR="006C4DB7">
          <w:rPr>
            <w:rFonts w:ascii="Times New Roman" w:hAnsi="Times New Roman" w:cs="Times New Roman"/>
            <w:sz w:val="24"/>
            <w:szCs w:val="24"/>
          </w:rPr>
          <w:t xml:space="preserve">and non-substitutable </w:t>
        </w:r>
      </w:ins>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13 to 16)</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p>
    <w:p w14:paraId="4BD54070" w14:textId="1F391EE0" w:rsidR="004B51FF" w:rsidRDefault="001C5F53"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(13)</w:t>
      </w:r>
    </w:p>
    <w:p w14:paraId="03E9C9E7" w14:textId="0927BFC3" w:rsidR="004B51FF" w:rsidRDefault="004B51FF" w:rsidP="004B51FF">
      <w:pPr>
        <w:pStyle w:val="Normal1"/>
        <w:spacing w:line="360" w:lineRule="auto"/>
        <w:rPr>
          <w:rFonts w:ascii="Times New Roman" w:hAnsi="Times New Roman" w:cs="Times New Roman"/>
          <w:sz w:val="24"/>
          <w:szCs w:val="24"/>
        </w:rPr>
      </w:pPr>
    </w:p>
    <w:p w14:paraId="786BFA5B" w14:textId="67A9E410" w:rsidR="004B51FF" w:rsidRDefault="001C5F53" w:rsidP="004B51FF">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(14)</w:t>
      </w:r>
    </w:p>
    <w:p w14:paraId="4F7E39A4" w14:textId="4B4544BD" w:rsidR="00B01CDA" w:rsidRDefault="001C5F53" w:rsidP="00B01CD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DF4A88">
        <w:rPr>
          <w:rFonts w:ascii="Times New Roman" w:hAnsi="Times New Roman" w:cs="Times New Roman"/>
          <w:sz w:val="24"/>
          <w:szCs w:val="24"/>
        </w:rPr>
        <w:t>5</w:t>
      </w:r>
      <w:r w:rsidR="00B01CDA">
        <w:rPr>
          <w:rFonts w:ascii="Times New Roman" w:hAnsi="Times New Roman" w:cs="Times New Roman"/>
          <w:sz w:val="24"/>
          <w:szCs w:val="24"/>
        </w:rPr>
        <w:t>)</w:t>
      </w:r>
    </w:p>
    <w:p w14:paraId="2B02C6EB" w14:textId="6C729DC8" w:rsidR="00DF4A88" w:rsidRDefault="001C5F53" w:rsidP="00DF4A88">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(16)</w:t>
      </w:r>
    </w:p>
    <w:p w14:paraId="2561B37F" w14:textId="68D6BB3A" w:rsidR="004B51FF" w:rsidRDefault="00DF4A88" w:rsidP="009616A1">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13 to 16</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195"/>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ins w:id="196" w:author="Godwin, Casey" w:date="2018-12-04T08:39:00Z">
        <w:r w:rsidR="006C4DB7">
          <w:rPr>
            <w:rStyle w:val="fontstyle21"/>
            <w:rFonts w:ascii="Times New Roman" w:hAnsi="Times New Roman" w:cs="Times New Roman"/>
          </w:rPr>
          <w:t xml:space="preserve">and the density-independent </w:t>
        </w:r>
        <w:r w:rsidR="006C4DB7">
          <w:rPr>
            <w:rStyle w:val="fontstyle21"/>
            <w:rFonts w:ascii="Times New Roman" w:hAnsi="Times New Roman" w:cs="Times New Roman"/>
          </w:rPr>
          <w:lastRenderedPageBreak/>
          <w:t xml:space="preserve">loss rate for both species </w:t>
        </w:r>
      </w:ins>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xml:space="preserve">) </w:t>
      </w:r>
      <w:commentRangeEnd w:id="195"/>
      <w:r w:rsidR="006C4DB7">
        <w:rPr>
          <w:rStyle w:val="CommentReference"/>
        </w:rPr>
        <w:commentReference w:id="195"/>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1D254B7" w14:textId="02F784C8" w:rsidR="00FC6281" w:rsidRPr="00661099" w:rsidRDefault="00661099" w:rsidP="00661099">
      <w:pPr>
        <w:pStyle w:val="Normal1"/>
        <w:spacing w:line="360" w:lineRule="auto"/>
        <w:ind w:firstLine="360"/>
        <w:rPr>
          <w:rFonts w:ascii="Times New Roman" w:hAnsi="Times New Roman" w:cs="Times New Roman"/>
          <w:sz w:val="24"/>
          <w:szCs w:val="24"/>
        </w:rPr>
      </w:pPr>
      <w:del w:id="197" w:author="Godwin, Casey" w:date="2018-12-04T08:39:00Z">
        <w:r w:rsidDel="006C4DB7">
          <w:rPr>
            <w:rFonts w:ascii="Times New Roman" w:hAnsi="Times New Roman" w:cs="Times New Roman"/>
            <w:sz w:val="24"/>
            <w:szCs w:val="24"/>
          </w:rPr>
          <w:delText xml:space="preserve"> By doing so</w:delText>
        </w:r>
      </w:del>
      <w:ins w:id="198" w:author="Godwin, Casey" w:date="2018-12-04T08:39:00Z">
        <w:r w:rsidR="006C4DB7">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 xml:space="preserve">equations 13-16 can be </w:t>
        </w:r>
      </w:ins>
      <w:ins w:id="199" w:author="Godwin, Casey" w:date="2018-12-04T08:40:00Z">
        <w:r w:rsidR="00154BCB">
          <w:rPr>
            <w:rFonts w:ascii="Times New Roman" w:hAnsi="Times New Roman" w:cs="Times New Roman"/>
            <w:sz w:val="24"/>
            <w:szCs w:val="24"/>
          </w:rPr>
          <w:t xml:space="preserve">used to </w:t>
        </w:r>
      </w:ins>
      <w:del w:id="200" w:author="Godwin, Casey" w:date="2018-12-04T08:40:00Z">
        <w:r w:rsidR="00FC6281" w:rsidRPr="00B0403D" w:rsidDel="00154BCB">
          <w:rPr>
            <w:rFonts w:ascii="Times New Roman" w:hAnsi="Times New Roman" w:cs="Times New Roman"/>
            <w:sz w:val="24"/>
            <w:szCs w:val="24"/>
          </w:rPr>
          <w:delText xml:space="preserve">, </w:delText>
        </w:r>
        <w:r w:rsidDel="00154BCB">
          <w:rPr>
            <w:rFonts w:ascii="Times New Roman" w:hAnsi="Times New Roman" w:cs="Times New Roman"/>
            <w:sz w:val="24"/>
            <w:szCs w:val="24"/>
          </w:rPr>
          <w:delText xml:space="preserve">one can decipher which </w:delText>
        </w:r>
        <w:r w:rsidR="00FC6281" w:rsidRPr="00B0403D" w:rsidDel="00154BCB">
          <w:rPr>
            <w:rFonts w:ascii="Times New Roman" w:hAnsi="Times New Roman" w:cs="Times New Roman"/>
            <w:sz w:val="24"/>
            <w:szCs w:val="24"/>
          </w:rPr>
          <w:delText xml:space="preserve">parameters </w:delText>
        </w:r>
        <w:r w:rsidDel="00154BCB">
          <w:rPr>
            <w:rFonts w:ascii="Times New Roman" w:hAnsi="Times New Roman" w:cs="Times New Roman"/>
            <w:sz w:val="24"/>
            <w:szCs w:val="24"/>
          </w:rPr>
          <w:delText xml:space="preserve">are </w:delText>
        </w:r>
        <w:r w:rsidR="00FC6281" w:rsidRPr="00B0403D" w:rsidDel="00154BCB">
          <w:rPr>
            <w:rFonts w:ascii="Times New Roman" w:hAnsi="Times New Roman" w:cs="Times New Roman"/>
            <w:sz w:val="24"/>
            <w:szCs w:val="24"/>
          </w:rPr>
          <w:delText>impacting</w:delText>
        </w:r>
      </w:del>
      <w:ins w:id="201" w:author="Godwin, Casey" w:date="2018-12-04T08:40:00Z">
        <w:r w:rsidR="00154BCB">
          <w:rPr>
            <w:rFonts w:ascii="Times New Roman" w:hAnsi="Times New Roman" w:cs="Times New Roman"/>
            <w:sz w:val="24"/>
            <w:szCs w:val="24"/>
          </w:rPr>
          <w:t>estimate</w:t>
        </w:r>
      </w:ins>
      <w:r w:rsidR="00FC6281" w:rsidRPr="00B0403D">
        <w:rPr>
          <w:rFonts w:ascii="Times New Roman" w:hAnsi="Times New Roman" w:cs="Times New Roman"/>
          <w:sz w:val="24"/>
          <w:szCs w:val="24"/>
        </w:rPr>
        <w:t xml:space="preserve"> </w:t>
      </w:r>
      <w:r>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ins w:id="202" w:author="Godwin, Casey" w:date="2018-12-04T08:40:00Z">
        <w:r w:rsidR="00154BCB">
          <w:rPr>
            <w:rFonts w:ascii="Times New Roman" w:hAnsi="Times New Roman" w:cs="Times New Roman"/>
            <w:sz w:val="24"/>
            <w:szCs w:val="24"/>
          </w:rPr>
          <w:t>This is done by evaluating the equations for each species under the resource conditions that would result from a steady-state population of the other species</w:t>
        </w:r>
      </w:ins>
      <w:ins w:id="203" w:author="Godwin, Casey" w:date="2018-12-04T08:41:00Z">
        <w:r w:rsidR="00154BCB">
          <w:rPr>
            <w:rFonts w:ascii="Times New Roman" w:hAnsi="Times New Roman" w:cs="Times New Roman"/>
            <w:sz w:val="24"/>
            <w:szCs w:val="24"/>
          </w:rPr>
          <w:t xml:space="preserve">, similar to an invasion experiment. </w:t>
        </w:r>
      </w:ins>
      <w:r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Pr="00B0403D">
        <w:rPr>
          <w:rFonts w:ascii="Times New Roman" w:hAnsi="Times New Roman" w:cs="Times New Roman"/>
          <w:sz w:val="24"/>
          <w:szCs w:val="24"/>
        </w:rPr>
        <w:t>specific competition coefficients can be expressed as following</w:t>
      </w:r>
      <w:r>
        <w:rPr>
          <w:rFonts w:ascii="Times New Roman" w:hAnsi="Times New Roman" w:cs="Times New Roman"/>
          <w:sz w:val="24"/>
          <w:szCs w:val="24"/>
        </w:rPr>
        <w:t xml:space="preserve">: </w:t>
      </w:r>
    </w:p>
    <w:p w14:paraId="002712CE" w14:textId="6B747C3D" w:rsidR="00D3751B" w:rsidRDefault="001C5F53"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9616A1">
        <w:rPr>
          <w:rFonts w:ascii="Times New Roman" w:hAnsi="Times New Roman" w:cs="Times New Roman"/>
          <w:sz w:val="24"/>
          <w:szCs w:val="24"/>
        </w:rPr>
        <w:t>7</w:t>
      </w:r>
      <w:r w:rsidR="00D3751B">
        <w:rPr>
          <w:rFonts w:ascii="Times New Roman" w:hAnsi="Times New Roman" w:cs="Times New Roman"/>
          <w:sz w:val="24"/>
          <w:szCs w:val="24"/>
        </w:rPr>
        <w:t>)</w:t>
      </w:r>
    </w:p>
    <w:p w14:paraId="7609181D" w14:textId="7C82C726" w:rsidR="00D3751B" w:rsidRPr="00D3751B" w:rsidRDefault="001C5F53"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8</w:t>
      </w:r>
      <w:r w:rsidR="00D3751B">
        <w:rPr>
          <w:rFonts w:ascii="Times New Roman" w:hAnsi="Times New Roman" w:cs="Times New Roman"/>
          <w:sz w:val="24"/>
          <w:szCs w:val="24"/>
        </w:rPr>
        <w:t>)</w:t>
      </w:r>
    </w:p>
    <w:p w14:paraId="55EF01FA" w14:textId="010DB9C5" w:rsidR="00D3751B" w:rsidRPr="00D3751B" w:rsidRDefault="001C5F53"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9616A1">
        <w:rPr>
          <w:rFonts w:ascii="Times New Roman" w:hAnsi="Times New Roman" w:cs="Times New Roman"/>
          <w:sz w:val="24"/>
          <w:szCs w:val="24"/>
        </w:rPr>
        <w:t>9</w:t>
      </w:r>
      <w:r w:rsidR="00D3751B">
        <w:rPr>
          <w:rFonts w:ascii="Times New Roman" w:hAnsi="Times New Roman" w:cs="Times New Roman"/>
          <w:sz w:val="24"/>
          <w:szCs w:val="24"/>
        </w:rPr>
        <w:t>)</w:t>
      </w:r>
    </w:p>
    <w:p w14:paraId="4D2BBC32" w14:textId="4E4F14BC" w:rsidR="00D3751B" w:rsidRDefault="001C5F53" w:rsidP="00715006">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20</w:t>
      </w:r>
      <w:r w:rsidR="00D3751B">
        <w:rPr>
          <w:rFonts w:ascii="Times New Roman" w:hAnsi="Times New Roman" w:cs="Times New Roman"/>
          <w:sz w:val="24"/>
          <w:szCs w:val="24"/>
        </w:rPr>
        <w:t>)</w:t>
      </w:r>
    </w:p>
    <w:p w14:paraId="21DFA4FB" w14:textId="30ED4890" w:rsidR="00D3751B" w:rsidRDefault="009616A1" w:rsidP="009616A1">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resource ratio model (right hand side of equation 17 to 20)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del w:id="204" w:author="Godwin, Casey" w:date="2018-12-04T08:41:00Z">
        <w:r w:rsidR="002A445D" w:rsidDel="00154BCB">
          <w:rPr>
            <w:rFonts w:ascii="Times New Roman" w:hAnsi="Times New Roman" w:cs="Times New Roman"/>
            <w:sz w:val="24"/>
            <w:szCs w:val="24"/>
          </w:rPr>
          <w:delText xml:space="preserve">After these parameters </w:delText>
        </w:r>
        <w:r w:rsidR="00CA338A" w:rsidDel="00154BCB">
          <w:rPr>
            <w:rFonts w:ascii="Times New Roman" w:hAnsi="Times New Roman" w:cs="Times New Roman"/>
            <w:sz w:val="24"/>
            <w:szCs w:val="24"/>
          </w:rPr>
          <w:delText xml:space="preserve">in Tilman’s resource ratio model </w:delText>
        </w:r>
        <w:r w:rsidR="002A445D" w:rsidDel="00154BCB">
          <w:rPr>
            <w:rFonts w:ascii="Times New Roman" w:hAnsi="Times New Roman" w:cs="Times New Roman"/>
            <w:sz w:val="24"/>
            <w:szCs w:val="24"/>
          </w:rPr>
          <w:delText xml:space="preserve">are empirically measured, intra- and inter-specific competition coefficients and thus ND and RFD can be calculated. Consequently, Chesson’s inequality can be assessed for predicting species coexistence. </w:delText>
        </w:r>
      </w:del>
    </w:p>
    <w:p w14:paraId="28452401" w14:textId="3FDD400C" w:rsidR="00661099" w:rsidRDefault="00661099" w:rsidP="00661099">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5EEE8BF" w14:textId="539C1CDD" w:rsidR="002A445D" w:rsidDel="005B1AD5" w:rsidRDefault="002A445D" w:rsidP="005B1AD5">
      <w:pPr>
        <w:pStyle w:val="Normal1"/>
        <w:spacing w:line="360" w:lineRule="auto"/>
        <w:ind w:firstLine="360"/>
        <w:rPr>
          <w:del w:id="205" w:author="Godwin, Casey" w:date="2018-12-04T08:51:00Z"/>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Tilman’s resource ratio 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ins w:id="206" w:author="Godwin, Casey" w:date="2018-12-04T08:42:00Z">
        <w:r w:rsidR="00154BCB">
          <w:rPr>
            <w:rFonts w:ascii="Times New Roman" w:hAnsi="Times New Roman" w:cs="Times New Roman"/>
            <w:sz w:val="24"/>
            <w:szCs w:val="24"/>
          </w:rPr>
          <w:t>d</w:t>
        </w:r>
      </w:ins>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resource ratio model</w:t>
      </w:r>
      <w:r w:rsidR="00C507F0">
        <w:rPr>
          <w:rFonts w:ascii="Times New Roman" w:hAnsi="Times New Roman" w:cs="Times New Roman"/>
          <w:sz w:val="24"/>
          <w:szCs w:val="24"/>
        </w:rPr>
        <w:t>, Tilman had measured the parameters describing how two green algae species (</w:t>
      </w:r>
      <w:ins w:id="207" w:author="Godwin, Casey" w:date="2018-12-04T08:42:00Z">
        <w:r w:rsidR="00154BCB">
          <w:rPr>
            <w:rFonts w:ascii="Times New Roman" w:hAnsi="Times New Roman" w:cs="Times New Roman"/>
            <w:i/>
            <w:sz w:val="24"/>
            <w:szCs w:val="24"/>
          </w:rPr>
          <w:t>A</w:t>
        </w:r>
      </w:ins>
      <w:del w:id="208" w:author="Godwin, Casey" w:date="2018-12-04T08:42:00Z">
        <w:r w:rsidR="00C507F0" w:rsidRPr="00C507F0" w:rsidDel="00154BCB">
          <w:rPr>
            <w:rFonts w:ascii="Times New Roman" w:hAnsi="Times New Roman" w:cs="Times New Roman"/>
            <w:i/>
            <w:sz w:val="24"/>
            <w:szCs w:val="24"/>
          </w:rPr>
          <w:delText>a</w:delText>
        </w:r>
      </w:del>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ins w:id="209" w:author="Godwin, Casey" w:date="2018-12-04T08:42:00Z">
        <w:r w:rsidR="00154BCB">
          <w:rPr>
            <w:rFonts w:ascii="Times New Roman" w:hAnsi="Times New Roman" w:cs="Times New Roman"/>
            <w:i/>
            <w:sz w:val="24"/>
            <w:szCs w:val="24"/>
          </w:rPr>
          <w:t>C</w:t>
        </w:r>
      </w:ins>
      <w:del w:id="210" w:author="Godwin, Casey" w:date="2018-12-04T08:42:00Z">
        <w:r w:rsidR="00C507F0" w:rsidRPr="00C507F0" w:rsidDel="00154BCB">
          <w:rPr>
            <w:rFonts w:ascii="Times New Roman" w:hAnsi="Times New Roman" w:cs="Times New Roman"/>
            <w:i/>
            <w:sz w:val="24"/>
            <w:szCs w:val="24"/>
          </w:rPr>
          <w:delText>c</w:delText>
        </w:r>
      </w:del>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ins w:id="211" w:author="Godwin, Casey" w:date="2018-12-04T08:51:00Z">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ins>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w:t>
      </w:r>
      <w:r w:rsidR="00CA338A">
        <w:rPr>
          <w:rFonts w:ascii="Times New Roman" w:hAnsi="Times New Roman" w:cs="Times New Roman"/>
          <w:sz w:val="24"/>
          <w:szCs w:val="24"/>
        </w:rPr>
        <w:lastRenderedPageBreak/>
        <w:t xml:space="preserve">from chemostat experiments to parameterize the Tilman’s resource ratio model. </w:t>
      </w:r>
      <w:del w:id="212" w:author="Godwin, Casey" w:date="2018-12-04T08:51:00Z">
        <w:r w:rsidR="00CA338A" w:rsidDel="005B1AD5">
          <w:rPr>
            <w:rFonts w:ascii="Times New Roman" w:hAnsi="Times New Roman" w:cs="Times New Roman"/>
            <w:sz w:val="24"/>
            <w:szCs w:val="24"/>
          </w:rPr>
          <w:delText>It</w:delText>
        </w:r>
        <w:r w:rsidR="0036474F" w:rsidDel="005B1AD5">
          <w:rPr>
            <w:rFonts w:ascii="Times New Roman" w:hAnsi="Times New Roman" w:cs="Times New Roman"/>
            <w:sz w:val="24"/>
            <w:szCs w:val="24"/>
          </w:rPr>
          <w:delText xml:space="preserve"> is also possible to parameterize </w:delText>
        </w:r>
        <w:r w:rsidR="0036474F" w:rsidRPr="00B0403D" w:rsidDel="005B1AD5">
          <w:rPr>
            <w:rFonts w:ascii="Times New Roman" w:hAnsi="Times New Roman" w:cs="Times New Roman"/>
            <w:sz w:val="24"/>
            <w:szCs w:val="24"/>
          </w:rPr>
          <w:delText>Tilman’s resource ratio model</w:delText>
        </w:r>
        <w:r w:rsidR="00CA338A" w:rsidDel="005B1AD5">
          <w:rPr>
            <w:rFonts w:ascii="Times New Roman" w:hAnsi="Times New Roman" w:cs="Times New Roman"/>
            <w:sz w:val="24"/>
            <w:szCs w:val="24"/>
          </w:rPr>
          <w:delText xml:space="preserve"> with organisms other than freshwater phytoplankton</w:delText>
        </w:r>
        <w:r w:rsidR="0036474F" w:rsidDel="005B1AD5">
          <w:rPr>
            <w:rFonts w:ascii="Times New Roman" w:hAnsi="Times New Roman" w:cs="Times New Roman"/>
            <w:sz w:val="24"/>
            <w:szCs w:val="24"/>
          </w:rPr>
          <w:delText xml:space="preserve"> </w:delText>
        </w:r>
        <w:r w:rsidR="0036474F" w:rsidDel="005B1AD5">
          <w:rPr>
            <w:rFonts w:ascii="Times New Roman" w:hAnsi="Times New Roman" w:cs="Times New Roman"/>
            <w:sz w:val="24"/>
            <w:szCs w:val="24"/>
          </w:rPr>
          <w:fldChar w:fldCharType="begin" w:fldLock="1"/>
        </w:r>
        <w:r w:rsidR="005D6DE6" w:rsidDel="005B1AD5">
          <w:rPr>
            <w:rFonts w:ascii="Times New Roman" w:hAnsi="Times New Roman" w:cs="Times New Roman"/>
            <w:sz w:val="24"/>
            <w:szCs w:val="24"/>
          </w:rPr>
          <w:del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delInstrText>
        </w:r>
        <w:r w:rsidR="0036474F" w:rsidDel="005B1AD5">
          <w:rPr>
            <w:rFonts w:ascii="Times New Roman" w:hAnsi="Times New Roman" w:cs="Times New Roman"/>
            <w:sz w:val="24"/>
            <w:szCs w:val="24"/>
          </w:rPr>
          <w:fldChar w:fldCharType="separate"/>
        </w:r>
        <w:r w:rsidR="0036474F" w:rsidRPr="0036474F" w:rsidDel="005B1AD5">
          <w:rPr>
            <w:rFonts w:ascii="Times New Roman" w:hAnsi="Times New Roman" w:cs="Times New Roman"/>
            <w:noProof/>
            <w:sz w:val="24"/>
            <w:szCs w:val="24"/>
          </w:rPr>
          <w:delText>(Miller et al. 2005)</w:delText>
        </w:r>
        <w:r w:rsidR="0036474F" w:rsidDel="005B1AD5">
          <w:rPr>
            <w:rFonts w:ascii="Times New Roman" w:hAnsi="Times New Roman" w:cs="Times New Roman"/>
            <w:sz w:val="24"/>
            <w:szCs w:val="24"/>
          </w:rPr>
          <w:fldChar w:fldCharType="end"/>
        </w:r>
        <w:r w:rsidR="0036474F" w:rsidDel="005B1AD5">
          <w:rPr>
            <w:rFonts w:ascii="Times New Roman" w:hAnsi="Times New Roman" w:cs="Times New Roman"/>
            <w:sz w:val="24"/>
            <w:szCs w:val="24"/>
          </w:rPr>
          <w:delText xml:space="preserve">. </w:delText>
        </w:r>
      </w:del>
    </w:p>
    <w:p w14:paraId="270C3236" w14:textId="77777777" w:rsidR="005B1AD5" w:rsidRPr="002A445D" w:rsidRDefault="005B1AD5" w:rsidP="00CA338A">
      <w:pPr>
        <w:pStyle w:val="Normal1"/>
        <w:spacing w:line="360" w:lineRule="auto"/>
        <w:ind w:firstLine="360"/>
        <w:rPr>
          <w:ins w:id="213" w:author="Godwin, Casey" w:date="2018-12-04T08:51:00Z"/>
          <w:rFonts w:ascii="Times New Roman" w:hAnsi="Times New Roman" w:cs="Times New Roman"/>
          <w:sz w:val="24"/>
          <w:szCs w:val="24"/>
        </w:rPr>
      </w:pPr>
    </w:p>
    <w:p w14:paraId="5974A588" w14:textId="2A1B55C9" w:rsidR="00661099" w:rsidRPr="0036474F" w:rsidRDefault="00661099">
      <w:pPr>
        <w:pStyle w:val="Normal1"/>
        <w:spacing w:line="360" w:lineRule="auto"/>
        <w:ind w:firstLine="360"/>
        <w:rPr>
          <w:rFonts w:ascii="Times New Roman" w:hAnsi="Times New Roman" w:cs="Times New Roman"/>
          <w:i/>
          <w:sz w:val="24"/>
          <w:szCs w:val="24"/>
        </w:rPr>
        <w:pPrChange w:id="214" w:author="Godwin, Casey" w:date="2018-12-04T08:51:00Z">
          <w:pPr>
            <w:pStyle w:val="Normal1"/>
            <w:numPr>
              <w:ilvl w:val="1"/>
              <w:numId w:val="12"/>
            </w:numPr>
            <w:spacing w:line="360" w:lineRule="auto"/>
            <w:ind w:left="720" w:hanging="360"/>
          </w:pPr>
        </w:pPrChange>
      </w:pPr>
      <w:r>
        <w:rPr>
          <w:rFonts w:ascii="Times New Roman" w:hAnsi="Times New Roman" w:cs="Times New Roman"/>
          <w:i/>
          <w:sz w:val="24"/>
          <w:szCs w:val="24"/>
        </w:rPr>
        <w:t>Limitations</w:t>
      </w:r>
    </w:p>
    <w:p w14:paraId="16A8AA7A" w14:textId="6FA39AE0" w:rsidR="0087540E" w:rsidRDefault="002D749B" w:rsidP="00A65A8D">
      <w:pPr>
        <w:pStyle w:val="Normal1"/>
        <w:spacing w:line="360" w:lineRule="auto"/>
        <w:ind w:firstLine="360"/>
        <w:rPr>
          <w:rFonts w:ascii="Times New Roman" w:hAnsi="Times New Roman" w:cs="Times New Roman"/>
          <w:sz w:val="24"/>
          <w:szCs w:val="24"/>
        </w:rPr>
      </w:pPr>
      <w:commentRangeStart w:id="215"/>
      <w:r>
        <w:rPr>
          <w:rFonts w:ascii="Times New Roman" w:hAnsi="Times New Roman" w:cs="Times New Roman"/>
          <w:sz w:val="24"/>
          <w:szCs w:val="24"/>
        </w:rPr>
        <w:t xml:space="preserve">One critical limitation </w:t>
      </w:r>
      <w:commentRangeEnd w:id="215"/>
      <w:r w:rsidR="005B1AD5">
        <w:rPr>
          <w:rStyle w:val="CommentReference"/>
        </w:rPr>
        <w:commentReference w:id="215"/>
      </w:r>
      <w:r>
        <w:rPr>
          <w:rFonts w:ascii="Times New Roman" w:hAnsi="Times New Roman" w:cs="Times New Roman"/>
          <w:sz w:val="24"/>
          <w:szCs w:val="24"/>
        </w:rPr>
        <w:t xml:space="preserve">of reorganizing Tilman’s resource ratio model to a Lotka-Volterra form is that the derived intra- and inter-specific competition coefficients </w:t>
      </w:r>
      <w:r w:rsidR="00A65A8D">
        <w:rPr>
          <w:rFonts w:ascii="Times New Roman" w:hAnsi="Times New Roman" w:cs="Times New Roman"/>
          <w:sz w:val="24"/>
          <w:szCs w:val="24"/>
        </w:rPr>
        <w:t>can only be used to predict species coexistence but not be</w:t>
      </w:r>
      <w:r>
        <w:rPr>
          <w:rFonts w:ascii="Times New Roman" w:hAnsi="Times New Roman" w:cs="Times New Roman"/>
          <w:sz w:val="24"/>
          <w:szCs w:val="24"/>
        </w:rPr>
        <w:t xml:space="preserve"> used to </w:t>
      </w:r>
      <w:r w:rsidR="00A65A8D">
        <w:rPr>
          <w:rFonts w:ascii="Times New Roman" w:hAnsi="Times New Roman" w:cs="Times New Roman"/>
          <w:sz w:val="24"/>
          <w:szCs w:val="24"/>
        </w:rPr>
        <w:t>replicate</w:t>
      </w:r>
      <w:r>
        <w:rPr>
          <w:rFonts w:ascii="Times New Roman" w:hAnsi="Times New Roman" w:cs="Times New Roman"/>
          <w:sz w:val="24"/>
          <w:szCs w:val="24"/>
        </w:rPr>
        <w:t xml:space="preserve"> transient population dynamics</w:t>
      </w:r>
      <w:ins w:id="216" w:author="Godwin, Casey" w:date="2018-12-04T08:51:00Z">
        <w:r w:rsidR="005B1AD5">
          <w:rPr>
            <w:rFonts w:ascii="Times New Roman" w:hAnsi="Times New Roman" w:cs="Times New Roman"/>
            <w:sz w:val="24"/>
            <w:szCs w:val="24"/>
          </w:rPr>
          <w:t xml:space="preserve"> using the Lotka-Volterra model</w:t>
        </w:r>
      </w:ins>
      <w:r>
        <w:rPr>
          <w:rFonts w:ascii="Times New Roman" w:hAnsi="Times New Roman" w:cs="Times New Roman"/>
          <w:sz w:val="24"/>
          <w:szCs w:val="24"/>
        </w:rPr>
        <w:t xml:space="preserve">. </w:t>
      </w:r>
      <w:r w:rsidR="00A65A8D">
        <w:rPr>
          <w:rFonts w:ascii="Times New Roman" w:hAnsi="Times New Roman" w:cs="Times New Roman"/>
          <w:sz w:val="24"/>
          <w:szCs w:val="24"/>
        </w:rPr>
        <w:t xml:space="preserve">Following the above reorganization, </w:t>
      </w:r>
      <w:r w:rsidR="00A65A8D" w:rsidRPr="0036474F">
        <w:rPr>
          <w:rFonts w:ascii="Times New Roman" w:hAnsi="Times New Roman" w:cs="Times New Roman"/>
          <w:sz w:val="24"/>
          <w:szCs w:val="24"/>
        </w:rPr>
        <w:t xml:space="preserve">competition coefficients </w:t>
      </w:r>
      <w:r w:rsidR="00A65A8D">
        <w:rPr>
          <w:rFonts w:ascii="Times New Roman" w:hAnsi="Times New Roman" w:cs="Times New Roman"/>
          <w:sz w:val="24"/>
          <w:szCs w:val="24"/>
        </w:rPr>
        <w:t>should be</w:t>
      </w:r>
      <w:r w:rsidR="00A65A8D" w:rsidRPr="0036474F">
        <w:rPr>
          <w:rFonts w:ascii="Times New Roman" w:hAnsi="Times New Roman" w:cs="Times New Roman"/>
          <w:sz w:val="24"/>
          <w:szCs w:val="24"/>
        </w:rPr>
        <w:t xml:space="preserve"> resource dependent</w:t>
      </w:r>
      <w:r w:rsidR="00A65A8D">
        <w:rPr>
          <w:rFonts w:ascii="Times New Roman" w:hAnsi="Times New Roman" w:cs="Times New Roman"/>
          <w:sz w:val="24"/>
          <w:szCs w:val="24"/>
        </w:rPr>
        <w:t xml:space="preserve"> because </w:t>
      </w:r>
      <w:r w:rsidR="00A65A8D" w:rsidRPr="0036474F">
        <w:rPr>
          <w:rFonts w:ascii="Times New Roman" w:hAnsi="Times New Roman" w:cs="Times New Roman"/>
          <w:sz w:val="24"/>
          <w:szCs w:val="24"/>
        </w:rPr>
        <w:t>each consumption term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i</w:t>
      </w:r>
      <w:r w:rsidR="00507DFC" w:rsidRPr="0036474F">
        <w:rPr>
          <w:rFonts w:ascii="Times New Roman" w:hAnsi="Times New Roman" w:cs="Times New Roman"/>
          <w:sz w:val="24"/>
          <w:szCs w:val="24"/>
        </w:rPr>
        <w:t xml:space="preserve">n </w:t>
      </w:r>
      <w:r>
        <w:rPr>
          <w:rFonts w:ascii="Times New Roman" w:hAnsi="Times New Roman" w:cs="Times New Roman"/>
          <w:sz w:val="24"/>
          <w:szCs w:val="24"/>
        </w:rPr>
        <w:t>Tilman’s resource ratio model</w:t>
      </w:r>
      <w:r w:rsidR="00A65A8D">
        <w:rPr>
          <w:rFonts w:ascii="Times New Roman" w:hAnsi="Times New Roman" w:cs="Times New Roman"/>
          <w:sz w:val="24"/>
          <w:szCs w:val="24"/>
        </w:rPr>
        <w:t xml:space="preserve"> </w:t>
      </w:r>
      <w:r w:rsidR="00BA3C0C" w:rsidRPr="0036474F">
        <w:rPr>
          <w:rFonts w:ascii="Times New Roman" w:hAnsi="Times New Roman" w:cs="Times New Roman"/>
          <w:sz w:val="24"/>
          <w:szCs w:val="24"/>
        </w:rPr>
        <w:t>is</w:t>
      </w:r>
      <w:r w:rsidR="00507DFC" w:rsidRPr="0036474F">
        <w:rPr>
          <w:rFonts w:ascii="Times New Roman" w:hAnsi="Times New Roman" w:cs="Times New Roman"/>
          <w:sz w:val="24"/>
          <w:szCs w:val="24"/>
        </w:rPr>
        <w:t xml:space="preserve"> a function of resource density</w:t>
      </w:r>
      <w:r w:rsidR="001263C4" w:rsidRPr="0036474F">
        <w:rPr>
          <w:rFonts w:ascii="Times New Roman" w:hAnsi="Times New Roman" w:cs="Times New Roman"/>
          <w:sz w:val="24"/>
          <w:szCs w:val="24"/>
        </w:rPr>
        <w:t xml:space="preserve"> (</w:t>
      </w:r>
      <w:r w:rsidR="00507DFC" w:rsidRPr="0036474F">
        <w:rPr>
          <w:rFonts w:ascii="Times New Roman" w:hAnsi="Times New Roman" w:cs="Times New Roman"/>
          <w:sz w:val="24"/>
          <w:szCs w:val="24"/>
        </w:rPr>
        <w:t xml:space="preserve"> e.g.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e>
            </m:d>
            <m:ctrlPr>
              <w:rPr>
                <w:rFonts w:ascii="Cambria Math" w:hAnsi="Cambria Math" w:cs="Times New Roman"/>
                <w:i/>
                <w:sz w:val="24"/>
                <w:szCs w:val="24"/>
              </w:rPr>
            </m:ctrlPr>
          </m:den>
        </m:f>
      </m:oMath>
      <w:r w:rsidR="00507DFC" w:rsidRPr="0036474F">
        <w:rPr>
          <w:rFonts w:ascii="Times New Roman" w:hAnsi="Times New Roman" w:cs="Times New Roman"/>
          <w:sz w:val="24"/>
          <w:szCs w:val="24"/>
        </w:rPr>
        <w:t xml:space="preserve"> in Tilman’s 1977 deduction</w:t>
      </w:r>
      <w:r w:rsidR="001263C4" w:rsidRPr="0036474F">
        <w:rPr>
          <w:rFonts w:ascii="Times New Roman" w:hAnsi="Times New Roman" w:cs="Times New Roman"/>
          <w:sz w:val="24"/>
          <w:szCs w:val="24"/>
        </w:rPr>
        <w:t>)</w:t>
      </w:r>
      <w:r w:rsidR="00A65A8D">
        <w:rPr>
          <w:rFonts w:ascii="Times New Roman" w:hAnsi="Times New Roman" w:cs="Times New Roman"/>
          <w:sz w:val="24"/>
          <w:szCs w:val="24"/>
        </w:rPr>
        <w:t>. I</w:t>
      </w:r>
      <w:commentRangeStart w:id="217"/>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9 to 12)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commentRangeEnd w:id="217"/>
      <w:r w:rsidR="005B1AD5">
        <w:rPr>
          <w:rStyle w:val="CommentReference"/>
        </w:rPr>
        <w:commentReference w:id="217"/>
      </w:r>
      <w:r w:rsidR="00A65A8D" w:rsidRPr="0036474F">
        <w:rPr>
          <w:rFonts w:ascii="Times New Roman" w:hAnsi="Times New Roman" w:cs="Times New Roman"/>
          <w:sz w:val="24"/>
          <w:szCs w:val="24"/>
        </w:rPr>
        <w:t>For example, when at equilibrium, consumer’s consumption (</w:t>
      </w:r>
      <w:r w:rsidR="00A65A8D" w:rsidRPr="0036474F">
        <w:rPr>
          <w:rFonts w:ascii="Times New Roman" w:hAnsi="Times New Roman" w:cs="Times New Roman"/>
          <w:i/>
          <w:sz w:val="24"/>
          <w:szCs w:val="24"/>
        </w:rPr>
        <w:t>c</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should be equal to the dilution rate (</w:t>
      </w:r>
      <w:r w:rsidR="00A65A8D" w:rsidRPr="0036474F">
        <w:rPr>
          <w:rFonts w:ascii="Times New Roman" w:hAnsi="Times New Roman" w:cs="Times New Roman"/>
          <w:i/>
          <w:sz w:val="24"/>
          <w:szCs w:val="24"/>
        </w:rPr>
        <w:t>D</w:t>
      </w:r>
      <w:r w:rsidR="00A65A8D" w:rsidRPr="0036474F">
        <w:rPr>
          <w:rFonts w:ascii="Times New Roman" w:hAnsi="Times New Roman" w:cs="Times New Roman"/>
          <w:sz w:val="24"/>
          <w:szCs w:val="24"/>
        </w:rPr>
        <w:t>) divided by the yield of consumer (</w:t>
      </w:r>
      <w:r w:rsidR="00A65A8D" w:rsidRPr="0036474F">
        <w:rPr>
          <w:rFonts w:ascii="Times New Roman" w:hAnsi="Times New Roman" w:cs="Times New Roman"/>
          <w:i/>
          <w:sz w:val="24"/>
          <w:szCs w:val="24"/>
        </w:rPr>
        <w:t>y</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w:t>
      </w:r>
      <w:r w:rsidR="00A65A8D">
        <w:rPr>
          <w:rFonts w:ascii="Times New Roman" w:hAnsi="Times New Roman" w:cs="Times New Roman"/>
          <w:sz w:val="24"/>
          <w:szCs w:val="24"/>
        </w:rPr>
        <w:t xml:space="preserve"> Following this assumption, </w:t>
      </w:r>
      <w:r w:rsidR="00A65A8D" w:rsidRPr="0036474F">
        <w:rPr>
          <w:rFonts w:ascii="Times New Roman" w:hAnsi="Times New Roman" w:cs="Times New Roman"/>
          <w:sz w:val="24"/>
          <w:szCs w:val="24"/>
        </w:rPr>
        <w:t xml:space="preserve">the </w:t>
      </w:r>
      <w:r w:rsidR="00A65A8D" w:rsidRPr="0036474F">
        <w:rPr>
          <w:rFonts w:ascii="Times New Roman" w:hAnsi="Times New Roman" w:cs="Times New Roman"/>
          <w:i/>
          <w:sz w:val="24"/>
          <w:szCs w:val="24"/>
        </w:rPr>
        <w:t>α</w:t>
      </w:r>
      <w:r w:rsidR="00A65A8D" w:rsidRPr="0036474F">
        <w:rPr>
          <w:rFonts w:ascii="Times New Roman" w:hAnsi="Times New Roman" w:cs="Times New Roman"/>
          <w:i/>
          <w:sz w:val="24"/>
          <w:szCs w:val="24"/>
          <w:vertAlign w:val="subscript"/>
        </w:rPr>
        <w:t>ij</w:t>
      </w:r>
      <w:r w:rsidR="00A65A8D" w:rsidRPr="0036474F">
        <w:rPr>
          <w:rFonts w:ascii="Times New Roman" w:hAnsi="Times New Roman" w:cs="Times New Roman"/>
          <w:sz w:val="24"/>
          <w:szCs w:val="24"/>
        </w:rPr>
        <w:t xml:space="preserve"> describes impact of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on the </w:t>
      </w:r>
      <w:r w:rsidR="00A65A8D" w:rsidRPr="0036474F">
        <w:rPr>
          <w:rFonts w:ascii="Times New Roman" w:hAnsi="Times New Roman" w:cs="Times New Roman"/>
          <w:i/>
          <w:sz w:val="24"/>
          <w:szCs w:val="24"/>
        </w:rPr>
        <w:t>per capita</w:t>
      </w:r>
      <w:r w:rsidR="00A65A8D" w:rsidRPr="0036474F">
        <w:rPr>
          <w:rFonts w:ascii="Times New Roman" w:hAnsi="Times New Roman" w:cs="Times New Roman"/>
          <w:sz w:val="24"/>
          <w:szCs w:val="24"/>
        </w:rPr>
        <w:t xml:space="preserve"> growth rate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when the resource that limits species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at the equilibrium, i.e. at the R</w:t>
      </w:r>
      <w:r w:rsidR="00A65A8D" w:rsidRPr="0036474F">
        <w:rPr>
          <w:rFonts w:ascii="Times New Roman" w:hAnsi="Times New Roman" w:cs="Times New Roman"/>
          <w:sz w:val="24"/>
          <w:szCs w:val="24"/>
          <w:vertAlign w:val="superscript"/>
        </w:rPr>
        <w:t>*</w:t>
      </w:r>
      <w:r w:rsidR="00A65A8D" w:rsidRPr="0036474F">
        <w:rPr>
          <w:rFonts w:ascii="Times New Roman" w:hAnsi="Times New Roman" w:cs="Times New Roman"/>
          <w:sz w:val="24"/>
          <w:szCs w:val="24"/>
        </w:rPr>
        <w:t xml:space="preserve"> level (R</w:t>
      </w:r>
      <w:r w:rsidR="00A65A8D" w:rsidRPr="0036474F">
        <w:rPr>
          <w:rFonts w:ascii="Times New Roman" w:hAnsi="Times New Roman" w:cs="Times New Roman" w:hint="eastAsia"/>
          <w:sz w:val="24"/>
          <w:szCs w:val="24"/>
          <w:vertAlign w:val="superscript"/>
          <w:lang w:eastAsia="zh-TW"/>
        </w:rPr>
        <w:t>*</w:t>
      </w:r>
      <w:r w:rsidR="00A65A8D" w:rsidRPr="0036474F">
        <w:rPr>
          <w:rFonts w:ascii="Times New Roman" w:hAnsi="Times New Roman" w:cs="Times New Roman"/>
          <w:sz w:val="24"/>
          <w:szCs w:val="24"/>
          <w:vertAlign w:val="subscript"/>
        </w:rPr>
        <w:t>jj</w:t>
      </w:r>
      <w:r w:rsidR="00A65A8D" w:rsidRPr="0036474F">
        <w:rPr>
          <w:rFonts w:ascii="Times New Roman" w:hAnsi="Times New Roman" w:cs="Times New Roman"/>
          <w:sz w:val="24"/>
          <w:szCs w:val="24"/>
        </w:rPr>
        <w:t xml:space="preserve">). </w:t>
      </w:r>
      <w:r w:rsidR="00A65A8D">
        <w:rPr>
          <w:rFonts w:ascii="Times New Roman" w:hAnsi="Times New Roman" w:cs="Times New Roman"/>
          <w:sz w:val="24"/>
          <w:szCs w:val="24"/>
        </w:rPr>
        <w:t xml:space="preserve">This means that the competition coefficients from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w:t>
      </w:r>
      <w:r w:rsidR="00A65A8D" w:rsidRPr="0036474F">
        <w:rPr>
          <w:rFonts w:ascii="Times New Roman" w:hAnsi="Times New Roman" w:cs="Times New Roman"/>
          <w:sz w:val="24"/>
          <w:szCs w:val="24"/>
        </w:rPr>
        <w:t>cannot be used in a Lotka-Volterra model to replicate the transient dynamics of competition</w:t>
      </w:r>
      <w:r w:rsidR="00A65A8D">
        <w:rPr>
          <w:rFonts w:ascii="Times New Roman" w:hAnsi="Times New Roman" w:cs="Times New Roman"/>
          <w:sz w:val="24"/>
          <w:szCs w:val="24"/>
        </w:rPr>
        <w:t xml:space="preserve">. However, </w:t>
      </w:r>
      <w:r w:rsidR="00A65A8D" w:rsidRPr="0036474F">
        <w:rPr>
          <w:rFonts w:ascii="Times New Roman" w:hAnsi="Times New Roman" w:cs="Times New Roman"/>
          <w:sz w:val="24"/>
          <w:szCs w:val="24"/>
        </w:rPr>
        <w:t xml:space="preserve">this method is satisfactory for assessing mutual invasibility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coefficients are specific to the same conditions that would result when each species invades a steady-state population of the other.</w:t>
      </w:r>
      <w:r w:rsidR="00A65A8D">
        <w:rPr>
          <w:rFonts w:ascii="Times New Roman" w:hAnsi="Times New Roman" w:cs="Times New Roman"/>
          <w:sz w:val="24"/>
          <w:szCs w:val="24"/>
        </w:rPr>
        <w:t xml:space="preserve"> One can still use </w:t>
      </w:r>
      <w:r w:rsidR="00A65A8D" w:rsidRPr="0036474F">
        <w:rPr>
          <w:rFonts w:ascii="Times New Roman" w:hAnsi="Times New Roman" w:cs="Times New Roman"/>
          <w:sz w:val="24"/>
          <w:szCs w:val="24"/>
        </w:rPr>
        <w:t>Letten et al.’s derivation</w:t>
      </w:r>
      <w:r w:rsidR="00A65A8D">
        <w:rPr>
          <w:rFonts w:ascii="Times New Roman" w:hAnsi="Times New Roman" w:cs="Times New Roman"/>
          <w:sz w:val="24"/>
          <w:szCs w:val="24"/>
        </w:rPr>
        <w:t xml:space="preserve"> to calculate ND and RFD, and assess Chesson’s inequality. </w:t>
      </w:r>
    </w:p>
    <w:p w14:paraId="778EDCD9" w14:textId="6CD2D9F7" w:rsidR="008B7AD5" w:rsidRDefault="008B7AD5" w:rsidP="00715006">
      <w:pPr>
        <w:pStyle w:val="Normal1"/>
        <w:spacing w:line="360" w:lineRule="auto"/>
        <w:rPr>
          <w:ins w:id="218" w:author="Godwin, Casey" w:date="2018-12-04T09:03:00Z"/>
          <w:rFonts w:ascii="Times New Roman" w:hAnsi="Times New Roman" w:cs="Times New Roman"/>
          <w:sz w:val="24"/>
          <w:szCs w:val="24"/>
          <w:lang w:eastAsia="zh-TW"/>
        </w:rPr>
      </w:pPr>
      <w:ins w:id="219" w:author="Godwin, Casey" w:date="2018-12-04T09:03:00Z">
        <w:r>
          <w:rPr>
            <w:rFonts w:ascii="Times New Roman" w:hAnsi="Times New Roman" w:cs="Times New Roman"/>
            <w:sz w:val="24"/>
            <w:szCs w:val="24"/>
            <w:lang w:eastAsia="zh-TW"/>
          </w:rPr>
          <w:t>SUBSECTION HEADING</w:t>
        </w:r>
      </w:ins>
      <w:ins w:id="220" w:author="Godwin, Casey" w:date="2018-12-04T09:04:00Z">
        <w:r>
          <w:rPr>
            <w:rFonts w:ascii="Times New Roman" w:hAnsi="Times New Roman" w:cs="Times New Roman"/>
            <w:sz w:val="24"/>
            <w:szCs w:val="24"/>
            <w:lang w:eastAsia="zh-TW"/>
          </w:rPr>
          <w:t>?</w:t>
        </w:r>
      </w:ins>
      <w:r w:rsidR="00B8330E">
        <w:rPr>
          <w:rFonts w:ascii="Times New Roman" w:hAnsi="Times New Roman" w:cs="Times New Roman"/>
          <w:sz w:val="24"/>
          <w:szCs w:val="24"/>
          <w:lang w:eastAsia="zh-TW"/>
        </w:rPr>
        <w:tab/>
      </w:r>
    </w:p>
    <w:p w14:paraId="0DD340B4" w14:textId="5EFA3C2D" w:rsidR="00942E98" w:rsidRPr="008B7AD5" w:rsidRDefault="00942E98" w:rsidP="00715006">
      <w:pPr>
        <w:pStyle w:val="Normal1"/>
        <w:spacing w:line="360" w:lineRule="auto"/>
        <w:rPr>
          <w:rFonts w:ascii="Times New Roman" w:hAnsi="Times New Roman" w:cs="Times New Roman"/>
          <w:strike/>
          <w:sz w:val="24"/>
          <w:szCs w:val="24"/>
          <w:rPrChange w:id="221" w:author="Godwin, Casey" w:date="2018-12-04T09:10:00Z">
            <w:rPr>
              <w:rFonts w:ascii="Times New Roman" w:hAnsi="Times New Roman" w:cs="Times New Roman"/>
              <w:sz w:val="24"/>
              <w:szCs w:val="24"/>
            </w:rPr>
          </w:rPrChange>
        </w:rPr>
      </w:pPr>
      <w:commentRangeStart w:id="222"/>
      <w:r w:rsidRPr="008B7AD5">
        <w:rPr>
          <w:rFonts w:ascii="Times New Roman" w:hAnsi="Times New Roman" w:cs="Times New Roman"/>
          <w:strike/>
          <w:sz w:val="24"/>
          <w:szCs w:val="24"/>
          <w:rPrChange w:id="223" w:author="Godwin, Casey" w:date="2018-12-04T09:10:00Z">
            <w:rPr>
              <w:rFonts w:ascii="Times New Roman" w:hAnsi="Times New Roman" w:cs="Times New Roman"/>
              <w:sz w:val="24"/>
              <w:szCs w:val="24"/>
            </w:rPr>
          </w:rPrChange>
        </w:rPr>
        <w:t>To conclude this part</w:t>
      </w:r>
      <w:commentRangeEnd w:id="222"/>
      <w:r w:rsidR="008B7AD5" w:rsidRPr="008B7AD5">
        <w:rPr>
          <w:rStyle w:val="CommentReference"/>
          <w:strike/>
          <w:rPrChange w:id="224" w:author="Godwin, Casey" w:date="2018-12-04T09:10:00Z">
            <w:rPr>
              <w:rStyle w:val="CommentReference"/>
            </w:rPr>
          </w:rPrChange>
        </w:rPr>
        <w:commentReference w:id="222"/>
      </w:r>
      <w:r w:rsidRPr="008B7AD5">
        <w:rPr>
          <w:rFonts w:ascii="Times New Roman" w:hAnsi="Times New Roman" w:cs="Times New Roman"/>
          <w:strike/>
          <w:sz w:val="24"/>
          <w:szCs w:val="24"/>
          <w:rPrChange w:id="225" w:author="Godwin, Casey" w:date="2018-12-04T09:10:00Z">
            <w:rPr>
              <w:rFonts w:ascii="Times New Roman" w:hAnsi="Times New Roman" w:cs="Times New Roman"/>
              <w:sz w:val="24"/>
              <w:szCs w:val="24"/>
            </w:rPr>
          </w:rPrChange>
        </w:rPr>
        <w:t>,</w:t>
      </w:r>
      <w:r w:rsidR="00B8330E" w:rsidRPr="008B7AD5">
        <w:rPr>
          <w:rFonts w:ascii="Times New Roman" w:hAnsi="Times New Roman" w:cs="Times New Roman"/>
          <w:strike/>
          <w:sz w:val="24"/>
          <w:szCs w:val="24"/>
          <w:rPrChange w:id="226" w:author="Godwin, Casey" w:date="2018-12-04T09:10:00Z">
            <w:rPr>
              <w:rFonts w:ascii="Times New Roman" w:hAnsi="Times New Roman" w:cs="Times New Roman"/>
              <w:sz w:val="24"/>
              <w:szCs w:val="24"/>
            </w:rPr>
          </w:rPrChange>
        </w:rPr>
        <w:t xml:space="preserve"> we compare these five methods in terms of whether they make the same prediction for coexistence </w:t>
      </w:r>
      <w:r w:rsidRPr="008B7AD5">
        <w:rPr>
          <w:rFonts w:ascii="Times New Roman" w:hAnsi="Times New Roman" w:cs="Times New Roman"/>
          <w:strike/>
          <w:sz w:val="24"/>
          <w:szCs w:val="24"/>
          <w:rPrChange w:id="227" w:author="Godwin, Casey" w:date="2018-12-04T09:10:00Z">
            <w:rPr>
              <w:rFonts w:ascii="Times New Roman" w:hAnsi="Times New Roman" w:cs="Times New Roman"/>
              <w:sz w:val="24"/>
              <w:szCs w:val="24"/>
            </w:rPr>
          </w:rPrChange>
        </w:rPr>
        <w:t>based on the</w:t>
      </w:r>
      <w:r w:rsidR="00B8330E" w:rsidRPr="008B7AD5">
        <w:rPr>
          <w:rFonts w:ascii="Times New Roman" w:hAnsi="Times New Roman" w:cs="Times New Roman"/>
          <w:strike/>
          <w:sz w:val="24"/>
          <w:szCs w:val="24"/>
          <w:rPrChange w:id="228" w:author="Godwin, Casey" w:date="2018-12-04T09:10:00Z">
            <w:rPr>
              <w:rFonts w:ascii="Times New Roman" w:hAnsi="Times New Roman" w:cs="Times New Roman"/>
              <w:sz w:val="24"/>
              <w:szCs w:val="24"/>
            </w:rPr>
          </w:rPrChange>
        </w:rPr>
        <w:t xml:space="preserve"> mutual invasibility</w:t>
      </w:r>
      <w:r w:rsidRPr="008B7AD5">
        <w:rPr>
          <w:rFonts w:ascii="Times New Roman" w:hAnsi="Times New Roman" w:cs="Times New Roman"/>
          <w:strike/>
          <w:sz w:val="24"/>
          <w:szCs w:val="24"/>
          <w:rPrChange w:id="229" w:author="Godwin, Casey" w:date="2018-12-04T09:10:00Z">
            <w:rPr>
              <w:rFonts w:ascii="Times New Roman" w:hAnsi="Times New Roman" w:cs="Times New Roman"/>
              <w:sz w:val="24"/>
              <w:szCs w:val="24"/>
            </w:rPr>
          </w:rPrChange>
        </w:rPr>
        <w:t xml:space="preserve"> criteria</w:t>
      </w:r>
      <w:r w:rsidR="00B8330E" w:rsidRPr="008B7AD5">
        <w:rPr>
          <w:rFonts w:ascii="Times New Roman" w:hAnsi="Times New Roman" w:cs="Times New Roman"/>
          <w:strike/>
          <w:sz w:val="24"/>
          <w:szCs w:val="24"/>
          <w:rPrChange w:id="230" w:author="Godwin, Casey" w:date="2018-12-04T09:10:00Z">
            <w:rPr>
              <w:rFonts w:ascii="Times New Roman" w:hAnsi="Times New Roman" w:cs="Times New Roman"/>
              <w:sz w:val="24"/>
              <w:szCs w:val="24"/>
            </w:rPr>
          </w:rPrChange>
        </w:rPr>
        <w:t xml:space="preserve"> (Table 1).</w:t>
      </w:r>
      <w:r w:rsidRPr="008B7AD5">
        <w:rPr>
          <w:rFonts w:ascii="Times New Roman" w:hAnsi="Times New Roman" w:cs="Times New Roman"/>
          <w:strike/>
          <w:sz w:val="24"/>
          <w:szCs w:val="24"/>
          <w:rPrChange w:id="231" w:author="Godwin, Casey" w:date="2018-12-04T09:10:00Z">
            <w:rPr>
              <w:rFonts w:ascii="Times New Roman" w:hAnsi="Times New Roman" w:cs="Times New Roman"/>
              <w:sz w:val="24"/>
              <w:szCs w:val="24"/>
            </w:rPr>
          </w:rPrChange>
        </w:rPr>
        <w:t xml:space="preserve"> </w:t>
      </w:r>
      <w:r w:rsidR="00614BCB" w:rsidRPr="008B7AD5">
        <w:rPr>
          <w:rFonts w:ascii="Times New Roman" w:hAnsi="Times New Roman" w:cs="Times New Roman"/>
          <w:strike/>
          <w:sz w:val="24"/>
          <w:szCs w:val="24"/>
          <w:lang w:eastAsia="zh-TW"/>
          <w:rPrChange w:id="232" w:author="Godwin, Casey" w:date="2018-12-04T09:10:00Z">
            <w:rPr>
              <w:rFonts w:ascii="Times New Roman" w:hAnsi="Times New Roman" w:cs="Times New Roman"/>
              <w:sz w:val="24"/>
              <w:szCs w:val="24"/>
              <w:lang w:eastAsia="zh-TW"/>
            </w:rPr>
          </w:rPrChange>
        </w:rPr>
        <w:t xml:space="preserve">When comparing the five, </w:t>
      </w:r>
      <w:r w:rsidRPr="008B7AD5">
        <w:rPr>
          <w:rFonts w:ascii="Times New Roman" w:hAnsi="Times New Roman" w:cs="Times New Roman"/>
          <w:strike/>
          <w:sz w:val="24"/>
          <w:szCs w:val="24"/>
          <w:rPrChange w:id="233" w:author="Godwin, Casey" w:date="2018-12-04T09:10:00Z">
            <w:rPr>
              <w:rFonts w:ascii="Times New Roman" w:hAnsi="Times New Roman" w:cs="Times New Roman"/>
              <w:sz w:val="24"/>
              <w:szCs w:val="24"/>
            </w:rPr>
          </w:rPrChange>
        </w:rPr>
        <w:t xml:space="preserve">the negative frequency dependency is the outlier because it </w:t>
      </w:r>
      <w:r w:rsidR="00614BCB" w:rsidRPr="008B7AD5">
        <w:rPr>
          <w:rFonts w:ascii="Times New Roman" w:hAnsi="Times New Roman" w:cs="Times New Roman"/>
          <w:strike/>
          <w:sz w:val="24"/>
          <w:szCs w:val="24"/>
          <w:rPrChange w:id="234" w:author="Godwin, Casey" w:date="2018-12-04T09:10:00Z">
            <w:rPr>
              <w:rFonts w:ascii="Times New Roman" w:hAnsi="Times New Roman" w:cs="Times New Roman"/>
              <w:sz w:val="24"/>
              <w:szCs w:val="24"/>
            </w:rPr>
          </w:rPrChange>
        </w:rPr>
        <w:t xml:space="preserve">does not yield per </w:t>
      </w:r>
      <w:r w:rsidRPr="008B7AD5">
        <w:rPr>
          <w:rFonts w:ascii="Times New Roman" w:hAnsi="Times New Roman" w:cs="Times New Roman"/>
          <w:strike/>
          <w:sz w:val="24"/>
          <w:szCs w:val="24"/>
          <w:rPrChange w:id="235" w:author="Godwin, Casey" w:date="2018-12-04T09:10:00Z">
            <w:rPr>
              <w:rFonts w:ascii="Times New Roman" w:hAnsi="Times New Roman" w:cs="Times New Roman"/>
              <w:sz w:val="24"/>
              <w:szCs w:val="24"/>
            </w:rPr>
          </w:rPrChange>
        </w:rPr>
        <w:t xml:space="preserve">capita interaction coefficients that can be used to obtain ND and RFD. </w:t>
      </w:r>
      <w:moveFromRangeStart w:id="236" w:author="Godwin, Casey" w:date="2018-12-04T09:04:00Z" w:name="move531677605"/>
      <w:moveFrom w:id="237" w:author="Godwin, Casey" w:date="2018-12-04T09:04:00Z">
        <w:r w:rsidRPr="008B7AD5" w:rsidDel="008B7AD5">
          <w:rPr>
            <w:rFonts w:ascii="Times New Roman" w:hAnsi="Times New Roman" w:cs="Times New Roman"/>
            <w:strike/>
            <w:sz w:val="24"/>
            <w:szCs w:val="24"/>
            <w:rPrChange w:id="238" w:author="Godwin, Casey" w:date="2018-12-04T09:10:00Z">
              <w:rPr>
                <w:rFonts w:ascii="Times New Roman" w:hAnsi="Times New Roman" w:cs="Times New Roman"/>
                <w:sz w:val="24"/>
                <w:szCs w:val="24"/>
              </w:rPr>
            </w:rPrChange>
          </w:rPr>
          <w:t xml:space="preserve">Aside from the NFD method, </w:t>
        </w:r>
        <w:r w:rsidR="00757AB5" w:rsidRPr="008B7AD5" w:rsidDel="008B7AD5">
          <w:rPr>
            <w:rFonts w:ascii="Times New Roman" w:hAnsi="Times New Roman" w:cs="Times New Roman"/>
            <w:strike/>
            <w:sz w:val="24"/>
            <w:szCs w:val="24"/>
            <w:lang w:eastAsia="zh-TW"/>
            <w:rPrChange w:id="239" w:author="Godwin, Casey" w:date="2018-12-04T09:10:00Z">
              <w:rPr>
                <w:rFonts w:ascii="Times New Roman" w:hAnsi="Times New Roman" w:cs="Times New Roman"/>
                <w:sz w:val="24"/>
                <w:szCs w:val="24"/>
                <w:lang w:eastAsia="zh-TW"/>
              </w:rPr>
            </w:rPrChange>
          </w:rPr>
          <w:t xml:space="preserve">the other methods can be </w:t>
        </w:r>
        <w:r w:rsidR="00757AB5" w:rsidRPr="008B7AD5" w:rsidDel="008B7AD5">
          <w:rPr>
            <w:rFonts w:ascii="Times New Roman" w:hAnsi="Times New Roman" w:cs="Times New Roman"/>
            <w:strike/>
            <w:sz w:val="24"/>
            <w:szCs w:val="24"/>
            <w:rPrChange w:id="240"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From>
      <w:moveFromRangeEnd w:id="236"/>
      <w:r w:rsidR="00614BCB" w:rsidRPr="008B7AD5">
        <w:rPr>
          <w:rFonts w:ascii="Times New Roman" w:hAnsi="Times New Roman" w:cs="Times New Roman"/>
          <w:strike/>
          <w:sz w:val="24"/>
          <w:szCs w:val="24"/>
          <w:lang w:eastAsia="zh-TW"/>
          <w:rPrChange w:id="241" w:author="Godwin, Casey" w:date="2018-12-04T09:10:00Z">
            <w:rPr>
              <w:rFonts w:ascii="Times New Roman" w:hAnsi="Times New Roman" w:cs="Times New Roman"/>
              <w:sz w:val="24"/>
              <w:szCs w:val="24"/>
              <w:lang w:eastAsia="zh-TW"/>
            </w:rPr>
          </w:rPrChange>
        </w:rPr>
        <w:t xml:space="preserve">The sign of the NFD slope can be used to predict coexistence and the prediction is the same as the other methods if and only if the negative </w:t>
      </w:r>
      <w:r w:rsidR="00614BCB" w:rsidRPr="008B7AD5">
        <w:rPr>
          <w:rFonts w:ascii="Times New Roman" w:hAnsi="Times New Roman" w:cs="Times New Roman"/>
          <w:strike/>
          <w:sz w:val="24"/>
          <w:szCs w:val="24"/>
          <w:lang w:eastAsia="zh-TW"/>
          <w:rPrChange w:id="242" w:author="Godwin, Casey" w:date="2018-12-04T09:10:00Z">
            <w:rPr>
              <w:rFonts w:ascii="Times New Roman" w:hAnsi="Times New Roman" w:cs="Times New Roman"/>
              <w:sz w:val="24"/>
              <w:szCs w:val="24"/>
              <w:lang w:eastAsia="zh-TW"/>
            </w:rPr>
          </w:rPrChange>
        </w:rPr>
        <w:lastRenderedPageBreak/>
        <w:t>frequency is linear, i.e. the NFD slope is constant (Supplement 1).</w:t>
      </w:r>
      <w:r w:rsidR="00614BCB" w:rsidRPr="008B7AD5">
        <w:rPr>
          <w:rFonts w:ascii="Times New Roman" w:hAnsi="Times New Roman" w:cs="Times New Roman"/>
          <w:strike/>
          <w:sz w:val="24"/>
          <w:szCs w:val="24"/>
          <w:rPrChange w:id="243" w:author="Godwin, Casey" w:date="2018-12-04T09:10:00Z">
            <w:rPr>
              <w:rFonts w:ascii="Times New Roman" w:hAnsi="Times New Roman" w:cs="Times New Roman"/>
              <w:sz w:val="24"/>
              <w:szCs w:val="24"/>
            </w:rPr>
          </w:rPrChange>
        </w:rPr>
        <w:t xml:space="preserve"> </w:t>
      </w:r>
      <w:moveToRangeStart w:id="244" w:author="Godwin, Casey" w:date="2018-12-04T09:04:00Z" w:name="move531677605"/>
      <w:moveTo w:id="245" w:author="Godwin, Casey" w:date="2018-12-04T09:04:00Z">
        <w:r w:rsidR="008B7AD5" w:rsidRPr="008B7AD5">
          <w:rPr>
            <w:rFonts w:ascii="Times New Roman" w:hAnsi="Times New Roman" w:cs="Times New Roman"/>
            <w:strike/>
            <w:sz w:val="24"/>
            <w:szCs w:val="24"/>
            <w:rPrChange w:id="246" w:author="Godwin, Casey" w:date="2018-12-04T09:10:00Z">
              <w:rPr>
                <w:rFonts w:ascii="Times New Roman" w:hAnsi="Times New Roman" w:cs="Times New Roman"/>
                <w:sz w:val="24"/>
                <w:szCs w:val="24"/>
              </w:rPr>
            </w:rPrChange>
          </w:rPr>
          <w:t xml:space="preserve">Aside from the NFD method, </w:t>
        </w:r>
        <w:r w:rsidR="008B7AD5" w:rsidRPr="008B7AD5">
          <w:rPr>
            <w:rFonts w:ascii="Times New Roman" w:hAnsi="Times New Roman" w:cs="Times New Roman"/>
            <w:strike/>
            <w:sz w:val="24"/>
            <w:szCs w:val="24"/>
            <w:lang w:eastAsia="zh-TW"/>
            <w:rPrChange w:id="247" w:author="Godwin, Casey" w:date="2018-12-04T09:10:00Z">
              <w:rPr>
                <w:rFonts w:ascii="Times New Roman" w:hAnsi="Times New Roman" w:cs="Times New Roman"/>
                <w:sz w:val="24"/>
                <w:szCs w:val="24"/>
                <w:lang w:eastAsia="zh-TW"/>
              </w:rPr>
            </w:rPrChange>
          </w:rPr>
          <w:t xml:space="preserve">the other methods can be </w:t>
        </w:r>
        <w:r w:rsidR="008B7AD5" w:rsidRPr="008B7AD5">
          <w:rPr>
            <w:rFonts w:ascii="Times New Roman" w:hAnsi="Times New Roman" w:cs="Times New Roman"/>
            <w:strike/>
            <w:sz w:val="24"/>
            <w:szCs w:val="24"/>
            <w:rPrChange w:id="248" w:author="Godwin, Casey" w:date="2018-12-04T09:10:00Z">
              <w:rPr>
                <w:rFonts w:ascii="Times New Roman" w:hAnsi="Times New Roman" w:cs="Times New Roman"/>
                <w:sz w:val="24"/>
                <w:szCs w:val="24"/>
              </w:rPr>
            </w:rPrChange>
          </w:rPr>
          <w:t xml:space="preserve">used to derive the intra- and inter-specific competition coefficients in the Lotka-Volterra form for calculating ND and RFD. </w:t>
        </w:r>
      </w:moveTo>
      <w:moveToRangeEnd w:id="244"/>
      <w:r w:rsidR="00614BCB" w:rsidRPr="008B7AD5">
        <w:rPr>
          <w:rFonts w:ascii="Times New Roman" w:hAnsi="Times New Roman" w:cs="Times New Roman"/>
          <w:strike/>
          <w:sz w:val="24"/>
          <w:szCs w:val="24"/>
          <w:rPrChange w:id="249" w:author="Godwin, Casey" w:date="2018-12-04T09:10:00Z">
            <w:rPr>
              <w:rFonts w:ascii="Times New Roman" w:hAnsi="Times New Roman" w:cs="Times New Roman"/>
              <w:sz w:val="24"/>
              <w:szCs w:val="24"/>
            </w:rPr>
          </w:rPrChange>
        </w:rPr>
        <w:t>Other then NFD, the other four methods are qualitatively the same when predicting species coexistence as they are all developed based on the mutual invasibility criteria and have the same algebra to calculate ND</w:t>
      </w:r>
      <w:r w:rsidR="00614BCB" w:rsidRPr="008B7AD5">
        <w:rPr>
          <w:rFonts w:ascii="Times New Roman" w:hAnsi="Times New Roman" w:cs="Times New Roman"/>
          <w:strike/>
          <w:sz w:val="24"/>
          <w:szCs w:val="24"/>
          <w:lang w:eastAsia="zh-TW"/>
          <w:rPrChange w:id="250" w:author="Godwin, Casey" w:date="2018-12-04T09:10:00Z">
            <w:rPr>
              <w:rFonts w:ascii="Times New Roman" w:hAnsi="Times New Roman" w:cs="Times New Roman"/>
              <w:sz w:val="24"/>
              <w:szCs w:val="24"/>
              <w:lang w:eastAsia="zh-TW"/>
            </w:rPr>
          </w:rPrChange>
        </w:rPr>
        <w:t xml:space="preserve"> and RFD and to predict coexistence. </w:t>
      </w:r>
    </w:p>
    <w:p w14:paraId="785C506D" w14:textId="7DFCB5DC" w:rsidR="00942E98" w:rsidRPr="00B8330E" w:rsidRDefault="008B7AD5" w:rsidP="00715006">
      <w:pPr>
        <w:pStyle w:val="Normal1"/>
        <w:spacing w:line="360" w:lineRule="auto"/>
        <w:rPr>
          <w:rFonts w:ascii="Times New Roman" w:hAnsi="Times New Roman" w:cs="Times New Roman"/>
          <w:sz w:val="24"/>
          <w:szCs w:val="24"/>
          <w:lang w:eastAsia="zh-TW"/>
        </w:rPr>
      </w:pPr>
      <w:ins w:id="251" w:author="Godwin, Casey" w:date="2018-12-04T09:06:00Z">
        <w:r w:rsidRPr="00B7161D">
          <w:rPr>
            <w:rFonts w:ascii="Times New Roman" w:hAnsi="Times New Roman" w:cs="Times New Roman"/>
            <w:sz w:val="24"/>
            <w:szCs w:val="24"/>
            <w:highlight w:val="yellow"/>
            <w:lang w:eastAsia="zh-TW"/>
            <w:rPrChange w:id="252" w:author="Godwin, Casey" w:date="2018-12-04T11:16:00Z">
              <w:rPr>
                <w:rFonts w:ascii="Times New Roman" w:hAnsi="Times New Roman" w:cs="Times New Roman"/>
                <w:sz w:val="24"/>
                <w:szCs w:val="24"/>
                <w:lang w:eastAsia="zh-TW"/>
              </w:rPr>
            </w:rPrChange>
          </w:rPr>
          <w:t xml:space="preserve">We showed that with the exceptions </w:t>
        </w:r>
        <w:r w:rsidRPr="00B7161D">
          <w:rPr>
            <w:rFonts w:ascii="Times New Roman" w:hAnsi="Times New Roman" w:cs="Times New Roman"/>
            <w:sz w:val="24"/>
            <w:szCs w:val="24"/>
            <w:highlight w:val="yellow"/>
            <w:rPrChange w:id="253" w:author="Godwin, Casey" w:date="2018-12-04T11:16:00Z">
              <w:rPr>
                <w:rFonts w:ascii="Times New Roman" w:hAnsi="Times New Roman" w:cs="Times New Roman"/>
                <w:sz w:val="24"/>
                <w:szCs w:val="24"/>
              </w:rPr>
            </w:rPrChange>
          </w:rPr>
          <w:t xml:space="preserve">of the NFD method, the other four methods </w:t>
        </w:r>
      </w:ins>
      <w:ins w:id="254" w:author="Godwin, Casey" w:date="2018-12-04T09:07:00Z">
        <w:r w:rsidRPr="00B7161D">
          <w:rPr>
            <w:rFonts w:ascii="Times New Roman" w:hAnsi="Times New Roman" w:cs="Times New Roman"/>
            <w:sz w:val="24"/>
            <w:szCs w:val="24"/>
            <w:highlight w:val="yellow"/>
            <w:rPrChange w:id="255" w:author="Godwin, Casey" w:date="2018-12-04T11:16:00Z">
              <w:rPr>
                <w:rFonts w:ascii="Times New Roman" w:hAnsi="Times New Roman" w:cs="Times New Roman"/>
                <w:sz w:val="24"/>
                <w:szCs w:val="24"/>
              </w:rPr>
            </w:rPrChange>
          </w:rPr>
          <w:t>can be reduced to the same algebra to calculate ND</w:t>
        </w:r>
        <w:r w:rsidRPr="00B7161D">
          <w:rPr>
            <w:rFonts w:ascii="Times New Roman" w:hAnsi="Times New Roman" w:cs="Times New Roman"/>
            <w:sz w:val="24"/>
            <w:szCs w:val="24"/>
            <w:highlight w:val="yellow"/>
            <w:lang w:eastAsia="zh-TW"/>
            <w:rPrChange w:id="256" w:author="Godwin, Casey" w:date="2018-12-04T11:16:00Z">
              <w:rPr>
                <w:rFonts w:ascii="Times New Roman" w:hAnsi="Times New Roman" w:cs="Times New Roman"/>
                <w:sz w:val="24"/>
                <w:szCs w:val="24"/>
                <w:lang w:eastAsia="zh-TW"/>
              </w:rPr>
            </w:rPrChange>
          </w:rPr>
          <w:t xml:space="preserve"> and RFD and give </w:t>
        </w:r>
      </w:ins>
      <w:ins w:id="257" w:author="Godwin, Casey" w:date="2018-12-04T09:06:00Z">
        <w:r w:rsidRPr="00B7161D">
          <w:rPr>
            <w:rFonts w:ascii="Times New Roman" w:hAnsi="Times New Roman" w:cs="Times New Roman"/>
            <w:sz w:val="24"/>
            <w:szCs w:val="24"/>
            <w:highlight w:val="yellow"/>
            <w:rPrChange w:id="258" w:author="Godwin, Casey" w:date="2018-12-04T11:16:00Z">
              <w:rPr>
                <w:rFonts w:ascii="Times New Roman" w:hAnsi="Times New Roman" w:cs="Times New Roman"/>
                <w:sz w:val="24"/>
                <w:szCs w:val="24"/>
              </w:rPr>
            </w:rPrChange>
          </w:rPr>
          <w:t xml:space="preserve">qualitatively the same </w:t>
        </w:r>
        <w:r w:rsidRPr="00B7161D">
          <w:rPr>
            <w:rFonts w:ascii="Times New Roman" w:hAnsi="Times New Roman" w:cs="Times New Roman"/>
            <w:sz w:val="24"/>
            <w:szCs w:val="24"/>
            <w:highlight w:val="yellow"/>
            <w:lang w:eastAsia="zh-TW"/>
            <w:rPrChange w:id="259" w:author="Godwin, Casey" w:date="2018-12-04T11:16:00Z">
              <w:rPr>
                <w:rFonts w:ascii="Times New Roman" w:hAnsi="Times New Roman" w:cs="Times New Roman"/>
                <w:sz w:val="24"/>
                <w:szCs w:val="24"/>
                <w:lang w:eastAsia="zh-TW"/>
              </w:rPr>
            </w:rPrChange>
          </w:rPr>
          <w:t>predict</w:t>
        </w:r>
      </w:ins>
      <w:ins w:id="260" w:author="Godwin, Casey" w:date="2018-12-04T09:07:00Z">
        <w:r w:rsidRPr="00B7161D">
          <w:rPr>
            <w:rFonts w:ascii="Times New Roman" w:hAnsi="Times New Roman" w:cs="Times New Roman"/>
            <w:sz w:val="24"/>
            <w:szCs w:val="24"/>
            <w:highlight w:val="yellow"/>
            <w:lang w:eastAsia="zh-TW"/>
            <w:rPrChange w:id="261" w:author="Godwin, Casey" w:date="2018-12-04T11:16:00Z">
              <w:rPr>
                <w:rFonts w:ascii="Times New Roman" w:hAnsi="Times New Roman" w:cs="Times New Roman"/>
                <w:sz w:val="24"/>
                <w:szCs w:val="24"/>
                <w:lang w:eastAsia="zh-TW"/>
              </w:rPr>
            </w:rPrChange>
          </w:rPr>
          <w:t>ions</w:t>
        </w:r>
      </w:ins>
      <w:ins w:id="262" w:author="Godwin, Casey" w:date="2018-12-04T09:08:00Z">
        <w:r w:rsidRPr="00B7161D">
          <w:rPr>
            <w:rFonts w:ascii="Times New Roman" w:hAnsi="Times New Roman" w:cs="Times New Roman"/>
            <w:sz w:val="24"/>
            <w:szCs w:val="24"/>
            <w:highlight w:val="yellow"/>
            <w:lang w:eastAsia="zh-TW"/>
            <w:rPrChange w:id="263" w:author="Godwin, Casey" w:date="2018-12-04T11:16:00Z">
              <w:rPr>
                <w:rFonts w:ascii="Times New Roman" w:hAnsi="Times New Roman" w:cs="Times New Roman"/>
                <w:sz w:val="24"/>
                <w:szCs w:val="24"/>
                <w:lang w:eastAsia="zh-TW"/>
              </w:rPr>
            </w:rPrChange>
          </w:rPr>
          <w:t xml:space="preserve"> for</w:t>
        </w:r>
      </w:ins>
      <w:ins w:id="264" w:author="Godwin, Casey" w:date="2018-12-04T09:06:00Z">
        <w:r w:rsidRPr="00B7161D">
          <w:rPr>
            <w:rFonts w:ascii="Times New Roman" w:hAnsi="Times New Roman" w:cs="Times New Roman"/>
            <w:sz w:val="24"/>
            <w:szCs w:val="24"/>
            <w:highlight w:val="yellow"/>
            <w:lang w:eastAsia="zh-TW"/>
            <w:rPrChange w:id="265" w:author="Godwin, Casey" w:date="2018-12-04T11:16:00Z">
              <w:rPr>
                <w:rFonts w:ascii="Times New Roman" w:hAnsi="Times New Roman" w:cs="Times New Roman"/>
                <w:sz w:val="24"/>
                <w:szCs w:val="24"/>
                <w:lang w:eastAsia="zh-TW"/>
              </w:rPr>
            </w:rPrChange>
          </w:rPr>
          <w:t xml:space="preserve"> </w:t>
        </w:r>
        <w:commentRangeStart w:id="266"/>
        <w:r w:rsidRPr="00B7161D">
          <w:rPr>
            <w:rFonts w:ascii="Times New Roman" w:hAnsi="Times New Roman" w:cs="Times New Roman"/>
            <w:sz w:val="24"/>
            <w:szCs w:val="24"/>
            <w:highlight w:val="yellow"/>
            <w:lang w:eastAsia="zh-TW"/>
            <w:rPrChange w:id="267" w:author="Godwin, Casey" w:date="2018-12-04T11:16:00Z">
              <w:rPr>
                <w:rFonts w:ascii="Times New Roman" w:hAnsi="Times New Roman" w:cs="Times New Roman"/>
                <w:sz w:val="24"/>
                <w:szCs w:val="24"/>
                <w:lang w:eastAsia="zh-TW"/>
              </w:rPr>
            </w:rPrChange>
          </w:rPr>
          <w:t>coexistence</w:t>
        </w:r>
      </w:ins>
      <w:commentRangeEnd w:id="266"/>
      <w:ins w:id="268" w:author="Godwin, Casey" w:date="2018-12-04T11:16:00Z">
        <w:r w:rsidR="00B7161D">
          <w:rPr>
            <w:rStyle w:val="CommentReference"/>
          </w:rPr>
          <w:commentReference w:id="266"/>
        </w:r>
      </w:ins>
      <w:ins w:id="269" w:author="Godwin, Casey" w:date="2018-12-04T09:06:00Z">
        <w:r>
          <w:rPr>
            <w:rFonts w:ascii="Times New Roman" w:hAnsi="Times New Roman" w:cs="Times New Roman" w:hint="eastAsia"/>
            <w:sz w:val="24"/>
            <w:szCs w:val="24"/>
            <w:lang w:eastAsia="zh-TW"/>
          </w:rPr>
          <w:t>.</w:t>
        </w:r>
      </w:ins>
      <w:ins w:id="270" w:author="Godwin, Casey" w:date="2018-12-04T09:08:00Z">
        <w:r>
          <w:rPr>
            <w:rFonts w:ascii="Times New Roman" w:hAnsi="Times New Roman" w:cs="Times New Roman"/>
            <w:sz w:val="24"/>
            <w:szCs w:val="24"/>
            <w:lang w:eastAsia="zh-TW"/>
          </w:rPr>
          <w:t xml:space="preserve"> While we show that the NFD method can accurately predict m</w:t>
        </w:r>
      </w:ins>
      <w:ins w:id="271" w:author="Godwin, Casey" w:date="2018-12-04T09:09:00Z">
        <w:r>
          <w:rPr>
            <w:rFonts w:ascii="Times New Roman" w:hAnsi="Times New Roman" w:cs="Times New Roman"/>
            <w:sz w:val="24"/>
            <w:szCs w:val="24"/>
            <w:lang w:eastAsia="zh-TW"/>
          </w:rPr>
          <w:t xml:space="preserve">utual invasibility, consistent with MCT, the fact that this method does not give estimates of ND and RFD limits the comparisons that can be made to the other methods. </w:t>
        </w:r>
      </w:ins>
      <w:r w:rsidR="00E60BEA">
        <w:rPr>
          <w:rFonts w:ascii="Times New Roman" w:hAnsi="Times New Roman" w:cs="Times New Roman"/>
          <w:sz w:val="24"/>
          <w:szCs w:val="24"/>
          <w:lang w:eastAsia="zh-TW"/>
        </w:rPr>
        <w:t xml:space="preserve"> </w:t>
      </w:r>
    </w:p>
    <w:p w14:paraId="05D36F3E" w14:textId="2547E205" w:rsidR="004044A2" w:rsidRDefault="00B8330E"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3A5A4764" w14:textId="4482C55A" w:rsidR="00C74BC9" w:rsidRDefault="000657D1" w:rsidP="00A31E3A">
      <w:pPr>
        <w:pStyle w:val="Normal1"/>
        <w:spacing w:line="360" w:lineRule="auto"/>
        <w:ind w:firstLine="360"/>
        <w:rPr>
          <w:ins w:id="272" w:author="Godwin, Casey" w:date="2018-12-04T09:12:00Z"/>
          <w:rFonts w:ascii="Times New Roman" w:hAnsi="Times New Roman" w:cs="Times New Roman"/>
          <w:sz w:val="24"/>
          <w:szCs w:val="24"/>
        </w:rPr>
      </w:pPr>
      <w:commentRangeStart w:id="273"/>
      <w:r>
        <w:rPr>
          <w:rFonts w:ascii="Times New Roman" w:hAnsi="Times New Roman" w:cs="Times New Roman"/>
          <w:sz w:val="24"/>
          <w:szCs w:val="24"/>
        </w:rPr>
        <w:t>I</w:t>
      </w:r>
      <w:commentRangeEnd w:id="273"/>
      <w:r w:rsidR="008B7AD5">
        <w:rPr>
          <w:rStyle w:val="CommentReference"/>
        </w:rPr>
        <w:commentReference w:id="273"/>
      </w:r>
      <w:r>
        <w:rPr>
          <w:rFonts w:ascii="Times New Roman" w:hAnsi="Times New Roman" w:cs="Times New Roman"/>
          <w:sz w:val="24"/>
          <w:szCs w:val="24"/>
        </w:rPr>
        <w:t xml:space="preserve">n this part, we offer some </w:t>
      </w:r>
      <w:r w:rsidR="0049128C">
        <w:rPr>
          <w:rFonts w:ascii="Times New Roman" w:hAnsi="Times New Roman" w:cs="Times New Roman"/>
          <w:sz w:val="24"/>
          <w:szCs w:val="24"/>
        </w:rPr>
        <w:t xml:space="preserve">guidance for empiricists to determine </w:t>
      </w:r>
      <w:r w:rsidRPr="00B0403D">
        <w:rPr>
          <w:rFonts w:ascii="Times New Roman" w:hAnsi="Times New Roman" w:cs="Times New Roman"/>
          <w:sz w:val="24"/>
          <w:szCs w:val="24"/>
        </w:rPr>
        <w:t>which method(s) are most appropriate for their study system, experimental approach, and goals</w:t>
      </w:r>
      <w:r w:rsidR="008525B4">
        <w:rPr>
          <w:rFonts w:ascii="Times New Roman" w:hAnsi="Times New Roman" w:cs="Times New Roman"/>
          <w:sz w:val="24"/>
          <w:szCs w:val="24"/>
        </w:rPr>
        <w:t xml:space="preserve"> (Table 1)</w:t>
      </w:r>
      <w:r w:rsidRPr="00B0403D">
        <w:rPr>
          <w:rFonts w:ascii="Times New Roman" w:hAnsi="Times New Roman" w:cs="Times New Roman"/>
          <w:sz w:val="24"/>
          <w:szCs w:val="24"/>
        </w:rPr>
        <w:t>.</w:t>
      </w:r>
      <w:r w:rsidR="00942E98">
        <w:rPr>
          <w:rFonts w:ascii="Times New Roman" w:hAnsi="Times New Roman" w:cs="Times New Roman"/>
          <w:sz w:val="24"/>
          <w:szCs w:val="24"/>
        </w:rPr>
        <w:t xml:space="preserve"> </w:t>
      </w:r>
      <w:del w:id="274" w:author="Godwin, Casey" w:date="2018-12-04T09:10:00Z">
        <w:r w:rsidR="00794E37" w:rsidRPr="00B0403D" w:rsidDel="008B7AD5">
          <w:rPr>
            <w:rFonts w:ascii="Times New Roman" w:hAnsi="Times New Roman" w:cs="Times New Roman"/>
            <w:sz w:val="24"/>
            <w:szCs w:val="24"/>
          </w:rPr>
          <w:delText xml:space="preserve">Having summarized each method and its principles of operation, an empiricist is left to determine which method(s) are most appropriate for their study system, experimental approach, and goals. </w:delText>
        </w:r>
      </w:del>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Decision Steps’ in Table 1</w:t>
      </w:r>
      <w:r w:rsidR="00F92F42">
        <w:rPr>
          <w:rFonts w:ascii="Times New Roman" w:hAnsi="Times New Roman" w:cs="Times New Roman" w:hint="eastAsia"/>
          <w:sz w:val="24"/>
          <w:szCs w:val="24"/>
          <w:lang w:eastAsia="zh-TW"/>
        </w:rPr>
        <w:t xml:space="preserve"> </w:t>
      </w:r>
      <w:r w:rsidR="00794E37" w:rsidRPr="00B0403D">
        <w:rPr>
          <w:rFonts w:ascii="Times New Roman" w:hAnsi="Times New Roman" w:cs="Times New Roman"/>
          <w:sz w:val="24"/>
          <w:szCs w:val="24"/>
        </w:rPr>
        <w:t>is a decision tree that divides the five methods with respect to several sequential bifurcations.</w:t>
      </w:r>
      <w:r w:rsidR="007829B1">
        <w:rPr>
          <w:rFonts w:ascii="Times New Roman" w:hAnsi="Times New Roman" w:cs="Times New Roman"/>
          <w:sz w:val="24"/>
          <w:szCs w:val="24"/>
        </w:rPr>
        <w:t xml:space="preserve"> </w:t>
      </w:r>
      <w:del w:id="275" w:author="Godwin, Casey" w:date="2018-12-04T09:11:00Z">
        <w:r w:rsidR="007829B1" w:rsidDel="008B7AD5">
          <w:rPr>
            <w:rFonts w:ascii="Times New Roman" w:hAnsi="Times New Roman" w:cs="Times New Roman"/>
            <w:sz w:val="24"/>
            <w:szCs w:val="24"/>
          </w:rPr>
          <w:delText xml:space="preserve">Following </w:delText>
        </w:r>
      </w:del>
      <w:del w:id="276" w:author="Godwin, Casey" w:date="2018-12-04T09:10:00Z">
        <w:r w:rsidR="007829B1" w:rsidDel="008B7AD5">
          <w:rPr>
            <w:rFonts w:ascii="Times New Roman" w:hAnsi="Times New Roman" w:cs="Times New Roman"/>
            <w:sz w:val="24"/>
            <w:szCs w:val="24"/>
          </w:rPr>
          <w:delText>these bifurcations</w:delText>
        </w:r>
      </w:del>
      <w:del w:id="277" w:author="Godwin, Casey" w:date="2018-12-04T09:11:00Z">
        <w:r w:rsidR="007829B1" w:rsidDel="008B7AD5">
          <w:rPr>
            <w:rFonts w:ascii="Times New Roman" w:hAnsi="Times New Roman" w:cs="Times New Roman"/>
            <w:sz w:val="24"/>
            <w:szCs w:val="24"/>
          </w:rPr>
          <w:delText xml:space="preserve"> should enable</w:delText>
        </w:r>
        <w:r w:rsidR="007829B1" w:rsidRPr="00B0403D" w:rsidDel="008B7AD5">
          <w:rPr>
            <w:rFonts w:ascii="Times New Roman" w:hAnsi="Times New Roman" w:cs="Times New Roman"/>
            <w:sz w:val="24"/>
            <w:szCs w:val="24"/>
          </w:rPr>
          <w:delText xml:space="preserve"> an empiricist to identify the method that is most appropriate. </w:delText>
        </w:r>
      </w:del>
      <w:r w:rsidR="007829B1" w:rsidRPr="00B0403D">
        <w:rPr>
          <w:rFonts w:ascii="Times New Roman" w:hAnsi="Times New Roman" w:cs="Times New Roman"/>
          <w:sz w:val="24"/>
          <w:szCs w:val="24"/>
        </w:rPr>
        <w:t>In the ‘Method’</w:t>
      </w:r>
      <w:r w:rsidR="007829B1">
        <w:rPr>
          <w:rFonts w:ascii="Times New Roman" w:hAnsi="Times New Roman" w:cs="Times New Roman"/>
          <w:sz w:val="24"/>
          <w:szCs w:val="24"/>
        </w:rPr>
        <w:t xml:space="preserve"> section of Table 2,</w:t>
      </w:r>
      <w:r w:rsidR="007829B1" w:rsidRPr="00B0403D">
        <w:rPr>
          <w:rFonts w:ascii="Times New Roman" w:hAnsi="Times New Roman" w:cs="Times New Roman"/>
          <w:sz w:val="24"/>
          <w:szCs w:val="24"/>
        </w:rPr>
        <w:t xml:space="preserve"> we direct the reader to 1) the foundational paper that describes the underlying model for population dynamics, 2) the theoretical paper that relates the model to Modern Co</w:t>
      </w:r>
      <w:r w:rsidR="007829B1">
        <w:rPr>
          <w:rFonts w:ascii="Times New Roman" w:hAnsi="Times New Roman" w:cs="Times New Roman"/>
          <w:sz w:val="24"/>
          <w:szCs w:val="24"/>
        </w:rPr>
        <w:t>existence Theory and Chesson’s i</w:t>
      </w:r>
      <w:r w:rsidR="007829B1" w:rsidRPr="00B0403D">
        <w:rPr>
          <w:rFonts w:ascii="Times New Roman" w:hAnsi="Times New Roman" w:cs="Times New Roman"/>
          <w:sz w:val="24"/>
          <w:szCs w:val="24"/>
        </w:rPr>
        <w:t>nequality, and 3) an example of an empirical study that employed the method in the context of modern coexistence theory.</w:t>
      </w:r>
      <w:r w:rsidR="007829B1">
        <w:rPr>
          <w:rFonts w:ascii="Times New Roman" w:hAnsi="Times New Roman" w:cs="Times New Roman"/>
          <w:sz w:val="24"/>
          <w:szCs w:val="24"/>
        </w:rPr>
        <w:t xml:space="preserve"> </w:t>
      </w:r>
      <w:commentRangeStart w:id="278"/>
      <w:r w:rsidR="007829B1">
        <w:rPr>
          <w:rFonts w:ascii="Times New Roman" w:hAnsi="Times New Roman" w:cs="Times New Roman"/>
          <w:sz w:val="24"/>
          <w:szCs w:val="24"/>
        </w:rPr>
        <w:t xml:space="preserve">For the consumer resource models, we are unaware of any empirical studies that have used the MacArthur’s consumer resource model to predict coexistence. We are aware of only one paper that has applied the </w:t>
      </w:r>
      <w:r w:rsidR="007829B1">
        <w:rPr>
          <w:rFonts w:ascii="Times New Roman" w:hAnsi="Times New Roman" w:cs="Times New Roman" w:hint="eastAsia"/>
          <w:sz w:val="24"/>
          <w:szCs w:val="24"/>
          <w:lang w:eastAsia="zh-TW"/>
        </w:rPr>
        <w:t>Ti</w:t>
      </w:r>
      <w:r w:rsidR="007829B1">
        <w:rPr>
          <w:rFonts w:ascii="Times New Roman" w:hAnsi="Times New Roman" w:cs="Times New Roman"/>
          <w:sz w:val="24"/>
          <w:szCs w:val="24"/>
          <w:lang w:eastAsia="zh-TW"/>
        </w:rPr>
        <w:t xml:space="preserve">lman’s </w:t>
      </w:r>
      <w:r w:rsidR="007829B1">
        <w:rPr>
          <w:rFonts w:ascii="Times New Roman" w:hAnsi="Times New Roman" w:cs="Times New Roman"/>
          <w:sz w:val="24"/>
          <w:szCs w:val="24"/>
        </w:rPr>
        <w:t xml:space="preserve">resource ratio model using previously published data. </w:t>
      </w:r>
      <w:commentRangeEnd w:id="278"/>
      <w:r w:rsidR="008B7AD5">
        <w:rPr>
          <w:rStyle w:val="CommentReference"/>
        </w:rPr>
        <w:commentReference w:id="278"/>
      </w:r>
      <w:r w:rsidR="007829B1">
        <w:rPr>
          <w:rFonts w:ascii="Times New Roman" w:hAnsi="Times New Roman" w:cs="Times New Roman"/>
          <w:sz w:val="24"/>
          <w:szCs w:val="24"/>
        </w:rPr>
        <w:t>Finally, the ‘Experimental Requirement’ and ‘O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7829B1" w:rsidRPr="000F21BA">
        <w:rPr>
          <w:rFonts w:ascii="Times New Roman" w:hAnsi="Times New Roman" w:cs="Times New Roman"/>
          <w:sz w:val="24"/>
          <w:szCs w:val="24"/>
        </w:rPr>
        <w:t>section of the table</w:t>
      </w:r>
      <w:r w:rsidR="007829B1">
        <w:rPr>
          <w:rFonts w:ascii="Times New Roman" w:hAnsi="Times New Roman" w:cs="Times New Roman"/>
          <w:sz w:val="24"/>
          <w:szCs w:val="24"/>
        </w:rPr>
        <w:t xml:space="preserve"> help an empiricist to find a preferred method </w:t>
      </w:r>
      <w:r w:rsidR="007829B1" w:rsidRPr="000F21BA">
        <w:rPr>
          <w:rFonts w:ascii="Times New Roman" w:hAnsi="Times New Roman" w:cs="Times New Roman"/>
          <w:sz w:val="24"/>
          <w:szCs w:val="24"/>
        </w:rPr>
        <w:t xml:space="preserve">in some cases (e.g. </w:t>
      </w:r>
      <w:r w:rsidR="007829B1">
        <w:rPr>
          <w:rFonts w:ascii="Times New Roman" w:hAnsi="Times New Roman" w:cs="Times New Roman"/>
          <w:sz w:val="24"/>
          <w:szCs w:val="24"/>
        </w:rPr>
        <w:t xml:space="preserve">parameterizing the Lotka-Volterra model versus the </w:t>
      </w:r>
      <w:r w:rsidR="007829B1" w:rsidRPr="000F21BA">
        <w:rPr>
          <w:rFonts w:ascii="Times New Roman" w:hAnsi="Times New Roman" w:cs="Times New Roman"/>
          <w:sz w:val="24"/>
          <w:szCs w:val="24"/>
        </w:rPr>
        <w:t>sensitivity</w:t>
      </w:r>
      <w:r w:rsidR="007829B1">
        <w:rPr>
          <w:rFonts w:ascii="Times New Roman" w:hAnsi="Times New Roman" w:cs="Times New Roman"/>
          <w:sz w:val="24"/>
          <w:szCs w:val="24"/>
        </w:rPr>
        <w:t xml:space="preserve"> method</w:t>
      </w:r>
      <w:r w:rsidR="007829B1" w:rsidRPr="000F21BA">
        <w:rPr>
          <w:rFonts w:ascii="Times New Roman" w:hAnsi="Times New Roman" w:cs="Times New Roman"/>
          <w:sz w:val="24"/>
          <w:szCs w:val="24"/>
        </w:rPr>
        <w:t>)</w:t>
      </w:r>
      <w:r w:rsidR="007829B1">
        <w:rPr>
          <w:rFonts w:ascii="Times New Roman" w:hAnsi="Times New Roman" w:cs="Times New Roman"/>
          <w:sz w:val="24"/>
          <w:szCs w:val="24"/>
        </w:rPr>
        <w:t xml:space="preserve">. </w:t>
      </w:r>
    </w:p>
    <w:p w14:paraId="67D9E715" w14:textId="4D2DA42D" w:rsidR="008B7AD5" w:rsidRPr="00AA6B7B" w:rsidRDefault="00AA6B7B" w:rsidP="00A31E3A">
      <w:pPr>
        <w:pStyle w:val="Normal1"/>
        <w:spacing w:line="360" w:lineRule="auto"/>
        <w:ind w:firstLine="360"/>
        <w:rPr>
          <w:rFonts w:ascii="Times New Roman" w:hAnsi="Times New Roman" w:cs="Times New Roman"/>
          <w:sz w:val="24"/>
          <w:szCs w:val="24"/>
          <w:u w:val="single"/>
          <w:rPrChange w:id="279" w:author="Godwin, Casey" w:date="2018-12-04T09:12:00Z">
            <w:rPr>
              <w:rFonts w:ascii="Times New Roman" w:hAnsi="Times New Roman" w:cs="Times New Roman"/>
              <w:sz w:val="24"/>
              <w:szCs w:val="24"/>
            </w:rPr>
          </w:rPrChange>
        </w:rPr>
      </w:pPr>
      <w:ins w:id="280" w:author="Godwin, Casey" w:date="2018-12-04T09:12:00Z">
        <w:r w:rsidRPr="00AA6B7B">
          <w:rPr>
            <w:rFonts w:ascii="Times New Roman" w:hAnsi="Times New Roman" w:cs="Times New Roman"/>
            <w:sz w:val="24"/>
            <w:szCs w:val="24"/>
            <w:u w:val="single"/>
            <w:rPrChange w:id="281" w:author="Godwin, Casey" w:date="2018-12-04T09:12:00Z">
              <w:rPr>
                <w:rFonts w:ascii="Times New Roman" w:hAnsi="Times New Roman" w:cs="Times New Roman"/>
                <w:sz w:val="24"/>
                <w:szCs w:val="24"/>
              </w:rPr>
            </w:rPrChange>
          </w:rPr>
          <w:t>How to decide which method to use</w:t>
        </w:r>
      </w:ins>
    </w:p>
    <w:p w14:paraId="6E0FE5CD" w14:textId="59B71ABA" w:rsidR="00726870" w:rsidRDefault="00AA6B7B" w:rsidP="00CD3B2F">
      <w:pPr>
        <w:pStyle w:val="Normal1"/>
        <w:spacing w:line="360" w:lineRule="auto"/>
        <w:ind w:firstLine="360"/>
        <w:rPr>
          <w:rFonts w:ascii="Times New Roman" w:hAnsi="Times New Roman" w:cs="Times New Roman"/>
          <w:sz w:val="24"/>
          <w:szCs w:val="24"/>
        </w:rPr>
      </w:pPr>
      <w:ins w:id="282" w:author="Godwin, Casey" w:date="2018-12-04T09:14:00Z">
        <w:r>
          <w:rPr>
            <w:rFonts w:ascii="Times New Roman" w:hAnsi="Times New Roman" w:cs="Times New Roman"/>
            <w:sz w:val="24"/>
            <w:szCs w:val="24"/>
          </w:rPr>
          <w:lastRenderedPageBreak/>
          <w:t>The first</w:t>
        </w:r>
      </w:ins>
      <w:del w:id="283" w:author="Godwin, Casey" w:date="2018-12-04T09:14:00Z">
        <w:r w:rsidR="007829B1" w:rsidDel="00AA6B7B">
          <w:rPr>
            <w:rFonts w:ascii="Times New Roman" w:hAnsi="Times New Roman" w:cs="Times New Roman"/>
            <w:sz w:val="24"/>
            <w:szCs w:val="24"/>
          </w:rPr>
          <w:delText xml:space="preserve">In </w:delText>
        </w:r>
      </w:del>
      <w:del w:id="284" w:author="Godwin, Casey" w:date="2018-12-04T09:17:00Z">
        <w:r w:rsidR="007829B1" w:rsidDel="00AA6B7B">
          <w:rPr>
            <w:rFonts w:ascii="Times New Roman" w:hAnsi="Times New Roman" w:cs="Times New Roman"/>
            <w:sz w:val="24"/>
            <w:szCs w:val="24"/>
          </w:rPr>
          <w:delText>the</w:delText>
        </w:r>
      </w:del>
      <w:r w:rsidR="007829B1">
        <w:rPr>
          <w:rFonts w:ascii="Times New Roman" w:hAnsi="Times New Roman" w:cs="Times New Roman"/>
          <w:sz w:val="24"/>
          <w:szCs w:val="24"/>
        </w:rPr>
        <w:t xml:space="preserve"> </w:t>
      </w:r>
      <w:del w:id="285" w:author="Godwin, Casey" w:date="2018-12-04T09:17:00Z">
        <w:r w:rsidR="007829B1" w:rsidDel="00AA6B7B">
          <w:rPr>
            <w:rFonts w:ascii="Times New Roman" w:hAnsi="Times New Roman" w:cs="Times New Roman"/>
            <w:sz w:val="24"/>
            <w:szCs w:val="24"/>
          </w:rPr>
          <w:delText>‘</w:delText>
        </w:r>
      </w:del>
      <w:ins w:id="286" w:author="Godwin, Casey" w:date="2018-12-04T09:17:00Z">
        <w:r>
          <w:rPr>
            <w:rFonts w:ascii="Times New Roman" w:hAnsi="Times New Roman" w:cs="Times New Roman"/>
            <w:sz w:val="24"/>
            <w:szCs w:val="24"/>
          </w:rPr>
          <w:t>d</w:t>
        </w:r>
      </w:ins>
      <w:del w:id="287" w:author="Godwin, Casey" w:date="2018-12-04T09:17:00Z">
        <w:r w:rsidR="007829B1" w:rsidDel="00AA6B7B">
          <w:rPr>
            <w:rFonts w:ascii="Times New Roman" w:hAnsi="Times New Roman" w:cs="Times New Roman"/>
            <w:sz w:val="24"/>
            <w:szCs w:val="24"/>
          </w:rPr>
          <w:delText>D</w:delText>
        </w:r>
      </w:del>
      <w:r w:rsidR="007829B1">
        <w:rPr>
          <w:rFonts w:ascii="Times New Roman" w:hAnsi="Times New Roman" w:cs="Times New Roman"/>
          <w:sz w:val="24"/>
          <w:szCs w:val="24"/>
        </w:rPr>
        <w:t xml:space="preserve">ecision </w:t>
      </w:r>
      <w:ins w:id="288" w:author="Godwin, Casey" w:date="2018-12-04T09:17:00Z">
        <w:r>
          <w:rPr>
            <w:rFonts w:ascii="Times New Roman" w:hAnsi="Times New Roman" w:cs="Times New Roman"/>
            <w:sz w:val="24"/>
            <w:szCs w:val="24"/>
          </w:rPr>
          <w:t>s</w:t>
        </w:r>
      </w:ins>
      <w:del w:id="289"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tep</w:t>
      </w:r>
      <w:del w:id="290" w:author="Godwin, Casey" w:date="2018-12-04T09:17:00Z">
        <w:r w:rsidR="007829B1" w:rsidDel="00AA6B7B">
          <w:rPr>
            <w:rFonts w:ascii="Times New Roman" w:hAnsi="Times New Roman" w:cs="Times New Roman"/>
            <w:sz w:val="24"/>
            <w:szCs w:val="24"/>
          </w:rPr>
          <w:delText>s’</w:delText>
        </w:r>
      </w:del>
      <w:r w:rsidR="007829B1">
        <w:rPr>
          <w:rFonts w:ascii="Times New Roman" w:hAnsi="Times New Roman" w:cs="Times New Roman"/>
          <w:sz w:val="24"/>
          <w:szCs w:val="24"/>
        </w:rPr>
        <w:t xml:space="preserve"> </w:t>
      </w:r>
      <w:del w:id="291" w:author="Godwin, Casey" w:date="2018-12-04T09:14:00Z">
        <w:r w:rsidR="007829B1" w:rsidDel="00AA6B7B">
          <w:rPr>
            <w:rFonts w:ascii="Times New Roman" w:hAnsi="Times New Roman" w:cs="Times New Roman"/>
            <w:sz w:val="24"/>
            <w:szCs w:val="24"/>
          </w:rPr>
          <w:delText>section, w</w:delText>
        </w:r>
        <w:r w:rsidR="00715006" w:rsidDel="00AA6B7B">
          <w:rPr>
            <w:rFonts w:ascii="Times New Roman" w:hAnsi="Times New Roman" w:cs="Times New Roman"/>
            <w:sz w:val="24"/>
            <w:szCs w:val="24"/>
          </w:rPr>
          <w:delText xml:space="preserve">e first </w:delText>
        </w:r>
      </w:del>
      <w:r w:rsidR="00715006">
        <w:rPr>
          <w:rFonts w:ascii="Times New Roman" w:hAnsi="Times New Roman" w:cs="Times New Roman"/>
          <w:sz w:val="24"/>
          <w:szCs w:val="24"/>
        </w:rPr>
        <w:t>isolate</w:t>
      </w:r>
      <w:ins w:id="292" w:author="Godwin, Casey" w:date="2018-12-04T09:14:00Z">
        <w:r>
          <w:rPr>
            <w:rFonts w:ascii="Times New Roman" w:hAnsi="Times New Roman" w:cs="Times New Roman"/>
            <w:sz w:val="24"/>
            <w:szCs w:val="24"/>
          </w:rPr>
          <w:t>s</w:t>
        </w:r>
      </w:ins>
      <w:r w:rsidR="00715006">
        <w:rPr>
          <w:rFonts w:ascii="Times New Roman" w:hAnsi="Times New Roman" w:cs="Times New Roman"/>
          <w:sz w:val="24"/>
          <w:szCs w:val="24"/>
        </w:rPr>
        <w:t xml:space="preserve"> the negative frequency dependenc</w:t>
      </w:r>
      <w:ins w:id="293" w:author="Godwin, Casey" w:date="2018-12-04T09:15:00Z">
        <w:r>
          <w:rPr>
            <w:rFonts w:ascii="Times New Roman" w:hAnsi="Times New Roman" w:cs="Times New Roman"/>
            <w:sz w:val="24"/>
            <w:szCs w:val="24"/>
          </w:rPr>
          <w:t>e</w:t>
        </w:r>
      </w:ins>
      <w:del w:id="294" w:author="Godwin, Casey" w:date="2018-12-04T09:15:00Z">
        <w:r w:rsidR="00715006" w:rsidDel="00AA6B7B">
          <w:rPr>
            <w:rFonts w:ascii="Times New Roman" w:hAnsi="Times New Roman" w:cs="Times New Roman"/>
            <w:sz w:val="24"/>
            <w:szCs w:val="24"/>
          </w:rPr>
          <w:delText>y</w:delText>
        </w:r>
      </w:del>
      <w:r w:rsidR="00715006">
        <w:rPr>
          <w:rFonts w:ascii="Times New Roman" w:hAnsi="Times New Roman" w:cs="Times New Roman"/>
          <w:sz w:val="24"/>
          <w:szCs w:val="24"/>
        </w:rPr>
        <w:t xml:space="preserve"> method </w:t>
      </w:r>
      <w:ins w:id="295" w:author="Godwin, Casey" w:date="2018-12-04T09:14:00Z">
        <w:r>
          <w:rPr>
            <w:rFonts w:ascii="Times New Roman" w:hAnsi="Times New Roman" w:cs="Times New Roman"/>
            <w:sz w:val="24"/>
            <w:szCs w:val="24"/>
          </w:rPr>
          <w:t xml:space="preserve">from the others. While NFD can accurately determine </w:t>
        </w:r>
      </w:ins>
      <w:ins w:id="296" w:author="Godwin, Casey" w:date="2018-12-04T09:15:00Z">
        <w:r>
          <w:rPr>
            <w:rFonts w:ascii="Times New Roman" w:hAnsi="Times New Roman" w:cs="Times New Roman"/>
            <w:sz w:val="24"/>
            <w:szCs w:val="24"/>
          </w:rPr>
          <w:t>mutual</w:t>
        </w:r>
      </w:ins>
      <w:ins w:id="297" w:author="Godwin, Casey" w:date="2018-12-04T09:14:00Z">
        <w:r>
          <w:rPr>
            <w:rFonts w:ascii="Times New Roman" w:hAnsi="Times New Roman" w:cs="Times New Roman"/>
            <w:sz w:val="24"/>
            <w:szCs w:val="24"/>
          </w:rPr>
          <w:t xml:space="preserve"> invasibility, </w:t>
        </w:r>
      </w:ins>
      <w:del w:id="298" w:author="Godwin, Casey" w:date="2018-12-04T09:15:00Z">
        <w:r w:rsidR="00715006" w:rsidDel="00AA6B7B">
          <w:rPr>
            <w:rFonts w:ascii="Times New Roman" w:hAnsi="Times New Roman" w:cs="Times New Roman"/>
            <w:sz w:val="24"/>
            <w:szCs w:val="24"/>
          </w:rPr>
          <w:delText>out because</w:delText>
        </w:r>
      </w:del>
      <w:del w:id="299" w:author="Godwin, Casey" w:date="2018-12-04T09:13:00Z">
        <w:r w:rsidR="007F61CF" w:rsidDel="00AA6B7B">
          <w:rPr>
            <w:rFonts w:ascii="Times New Roman" w:hAnsi="Times New Roman" w:cs="Times New Roman"/>
            <w:sz w:val="24"/>
            <w:szCs w:val="24"/>
          </w:rPr>
          <w:delText>, which it can accurately predict mutual invasibility under certain constraints,</w:delText>
        </w:r>
      </w:del>
      <w:del w:id="300" w:author="Godwin, Casey" w:date="2018-12-04T09:15:00Z">
        <w:r w:rsidR="007F61CF" w:rsidDel="00AA6B7B">
          <w:rPr>
            <w:rFonts w:ascii="Times New Roman" w:hAnsi="Times New Roman" w:cs="Times New Roman"/>
            <w:sz w:val="24"/>
            <w:szCs w:val="24"/>
          </w:rPr>
          <w:delText xml:space="preserve"> </w:delText>
        </w:r>
      </w:del>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sidR="00726870">
        <w:rPr>
          <w:rFonts w:ascii="Times New Roman" w:hAnsi="Times New Roman" w:cs="Times New Roman"/>
          <w:sz w:val="24"/>
          <w:szCs w:val="24"/>
        </w:rPr>
        <w:t>However, the negative frequency dependenc</w:t>
      </w:r>
      <w:ins w:id="301" w:author="Godwin, Casey" w:date="2018-12-04T09:15:00Z">
        <w:r>
          <w:rPr>
            <w:rFonts w:ascii="Times New Roman" w:hAnsi="Times New Roman" w:cs="Times New Roman"/>
            <w:sz w:val="24"/>
            <w:szCs w:val="24"/>
          </w:rPr>
          <w:t>e</w:t>
        </w:r>
      </w:ins>
      <w:del w:id="302" w:author="Godwin, Casey" w:date="2018-12-04T09:15:00Z">
        <w:r w:rsidR="00726870" w:rsidDel="00AA6B7B">
          <w:rPr>
            <w:rFonts w:ascii="Times New Roman" w:hAnsi="Times New Roman" w:cs="Times New Roman"/>
            <w:sz w:val="24"/>
            <w:szCs w:val="24"/>
          </w:rPr>
          <w:delText>y</w:delText>
        </w:r>
      </w:del>
      <w:r w:rsidR="00726870">
        <w:rPr>
          <w:rFonts w:ascii="Times New Roman" w:hAnsi="Times New Roman" w:cs="Times New Roman"/>
          <w:sz w:val="24"/>
          <w:szCs w:val="24"/>
        </w:rPr>
        <w:t xml:space="preserve"> method </w:t>
      </w:r>
      <w:del w:id="303" w:author="Godwin, Casey" w:date="2018-12-04T09:15:00Z">
        <w:r w:rsidR="00726870" w:rsidDel="00AA6B7B">
          <w:rPr>
            <w:rFonts w:ascii="Times New Roman" w:hAnsi="Times New Roman" w:cs="Times New Roman"/>
            <w:sz w:val="24"/>
            <w:szCs w:val="24"/>
          </w:rPr>
          <w:delText>has some</w:delText>
        </w:r>
      </w:del>
      <w:ins w:id="304" w:author="Godwin, Casey" w:date="2018-12-04T09:15:00Z">
        <w:r>
          <w:rPr>
            <w:rFonts w:ascii="Times New Roman" w:hAnsi="Times New Roman" w:cs="Times New Roman"/>
            <w:sz w:val="24"/>
            <w:szCs w:val="24"/>
          </w:rPr>
          <w:t>has</w:t>
        </w:r>
      </w:ins>
      <w:r w:rsidR="00726870">
        <w:rPr>
          <w:rFonts w:ascii="Times New Roman" w:hAnsi="Times New Roman" w:cs="Times New Roman"/>
          <w:sz w:val="24"/>
          <w:szCs w:val="24"/>
        </w:rPr>
        <w:t xml:space="preserve"> </w:t>
      </w:r>
      <w:ins w:id="305" w:author="Godwin, Casey" w:date="2018-12-04T09:15:00Z">
        <w:r>
          <w:rPr>
            <w:rFonts w:ascii="Times New Roman" w:hAnsi="Times New Roman" w:cs="Times New Roman"/>
            <w:sz w:val="24"/>
            <w:szCs w:val="24"/>
          </w:rPr>
          <w:t xml:space="preserve">an </w:t>
        </w:r>
      </w:ins>
      <w:r w:rsidR="00726870">
        <w:rPr>
          <w:rFonts w:ascii="Times New Roman" w:hAnsi="Times New Roman" w:cs="Times New Roman"/>
          <w:sz w:val="24"/>
          <w:szCs w:val="24"/>
        </w:rPr>
        <w:t>advantage</w:t>
      </w:r>
      <w:ins w:id="306" w:author="Godwin, Casey" w:date="2018-12-04T09:15:00Z">
        <w:r>
          <w:rPr>
            <w:rFonts w:ascii="Times New Roman" w:hAnsi="Times New Roman" w:cs="Times New Roman"/>
            <w:sz w:val="24"/>
            <w:szCs w:val="24"/>
          </w:rPr>
          <w:t xml:space="preserve"> over the other method</w:t>
        </w:r>
      </w:ins>
      <w:r w:rsidR="00726870">
        <w:rPr>
          <w:rFonts w:ascii="Times New Roman" w:hAnsi="Times New Roman" w:cs="Times New Roman"/>
          <w:sz w:val="24"/>
          <w:szCs w:val="24"/>
        </w:rPr>
        <w:t>s since it has been applied to observational data in order to predict coexistence. This advantage is particularly important for</w:t>
      </w:r>
      <w:r w:rsidR="00726870" w:rsidRPr="00371339">
        <w:rPr>
          <w:rFonts w:ascii="Times New Roman" w:hAnsi="Times New Roman" w:cs="Times New Roman"/>
          <w:sz w:val="24"/>
          <w:szCs w:val="24"/>
        </w:rPr>
        <w:t xml:space="preserve"> study systems where </w:t>
      </w:r>
      <w:ins w:id="307" w:author="Godwin, Casey" w:date="2018-12-04T09:16:00Z">
        <w:r>
          <w:rPr>
            <w:rFonts w:ascii="Times New Roman" w:hAnsi="Times New Roman" w:cs="Times New Roman"/>
            <w:sz w:val="24"/>
            <w:szCs w:val="24"/>
          </w:rPr>
          <w:t xml:space="preserve">experimental </w:t>
        </w:r>
      </w:ins>
      <w:r w:rsidR="00726870" w:rsidRPr="00371339">
        <w:rPr>
          <w:rFonts w:ascii="Times New Roman" w:hAnsi="Times New Roman" w:cs="Times New Roman"/>
          <w:sz w:val="24"/>
          <w:szCs w:val="24"/>
        </w:rPr>
        <w:t>manipulation</w:t>
      </w:r>
      <w:ins w:id="308" w:author="Godwin, Casey" w:date="2018-12-04T09:16:00Z">
        <w:r>
          <w:rPr>
            <w:rFonts w:ascii="Times New Roman" w:hAnsi="Times New Roman" w:cs="Times New Roman"/>
            <w:sz w:val="24"/>
            <w:szCs w:val="24"/>
          </w:rPr>
          <w:t>s</w:t>
        </w:r>
      </w:ins>
      <w:r w:rsidR="00726870" w:rsidRPr="00371339">
        <w:rPr>
          <w:rFonts w:ascii="Times New Roman" w:hAnsi="Times New Roman" w:cs="Times New Roman"/>
          <w:sz w:val="24"/>
          <w:szCs w:val="24"/>
        </w:rPr>
        <w:t xml:space="preserve"> </w:t>
      </w:r>
      <w:ins w:id="309" w:author="Godwin, Casey" w:date="2018-12-04T09:16:00Z">
        <w:r>
          <w:rPr>
            <w:rFonts w:ascii="Times New Roman" w:hAnsi="Times New Roman" w:cs="Times New Roman"/>
            <w:sz w:val="24"/>
            <w:szCs w:val="24"/>
          </w:rPr>
          <w:t>are</w:t>
        </w:r>
      </w:ins>
      <w:del w:id="310" w:author="Godwin, Casey" w:date="2018-12-04T09:16:00Z">
        <w:r w:rsidR="00726870" w:rsidRPr="00371339" w:rsidDel="00AA6B7B">
          <w:rPr>
            <w:rFonts w:ascii="Times New Roman" w:hAnsi="Times New Roman" w:cs="Times New Roman"/>
            <w:sz w:val="24"/>
            <w:szCs w:val="24"/>
          </w:rPr>
          <w:delText>is</w:delText>
        </w:r>
      </w:del>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does not require monocultures.</w:t>
      </w:r>
      <w:r w:rsidR="00842C71" w:rsidRPr="00842C71">
        <w:rPr>
          <w:rFonts w:ascii="Times New Roman" w:hAnsi="Times New Roman" w:cs="Times New Roman"/>
          <w:sz w:val="24"/>
          <w:szCs w:val="24"/>
        </w:rPr>
        <w:t xml:space="preserve"> </w:t>
      </w:r>
      <w:del w:id="311" w:author="Godwin, Casey" w:date="2018-12-04T09:17:00Z">
        <w:r w:rsidR="00842C71" w:rsidDel="00AA6B7B">
          <w:rPr>
            <w:rFonts w:ascii="Times New Roman" w:hAnsi="Times New Roman" w:cs="Times New Roman"/>
            <w:sz w:val="24"/>
            <w:szCs w:val="24"/>
          </w:rPr>
          <w:delText xml:space="preserve">Each </w:delText>
        </w:r>
        <w:r w:rsidR="00842C71" w:rsidRPr="00B0403D" w:rsidDel="00AA6B7B">
          <w:rPr>
            <w:rFonts w:ascii="Times New Roman" w:hAnsi="Times New Roman" w:cs="Times New Roman"/>
            <w:sz w:val="24"/>
            <w:szCs w:val="24"/>
          </w:rPr>
          <w:delText xml:space="preserve">of the </w:delText>
        </w:r>
        <w:r w:rsidR="00842C71" w:rsidDel="00AA6B7B">
          <w:rPr>
            <w:rFonts w:ascii="Times New Roman" w:hAnsi="Times New Roman" w:cs="Times New Roman"/>
            <w:sz w:val="24"/>
            <w:szCs w:val="24"/>
          </w:rPr>
          <w:delText>other methods</w:delText>
        </w:r>
        <w:r w:rsidR="00842C71" w:rsidRPr="00B0403D" w:rsidDel="00AA6B7B">
          <w:rPr>
            <w:rFonts w:ascii="Times New Roman" w:hAnsi="Times New Roman" w:cs="Times New Roman"/>
            <w:sz w:val="24"/>
            <w:szCs w:val="24"/>
          </w:rPr>
          <w:delText xml:space="preserve"> can be used to estimate interaction coefficients and obtain estimates of ND and RFD.</w:delText>
        </w:r>
      </w:del>
    </w:p>
    <w:p w14:paraId="1E30B87E" w14:textId="53B70892" w:rsidR="004044A2" w:rsidRPr="00B0403D" w:rsidRDefault="00715006" w:rsidP="00BA135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794E37" w:rsidRPr="00B0403D">
        <w:rPr>
          <w:rFonts w:ascii="Times New Roman" w:hAnsi="Times New Roman" w:cs="Times New Roman"/>
          <w:sz w:val="24"/>
          <w:szCs w:val="24"/>
        </w:rPr>
        <w:t>bifurcation is 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 xml:space="preserve">and can quantify these relationships </w:t>
      </w:r>
      <w:r w:rsidR="00BA135C">
        <w:rPr>
          <w:rFonts w:ascii="Times New Roman" w:hAnsi="Times New Roman" w:cs="Times New Roman"/>
          <w:sz w:val="24"/>
          <w:szCs w:val="24"/>
        </w:rPr>
        <w:t>(decision step 2)</w:t>
      </w:r>
      <w:r w:rsidR="00794E37" w:rsidRPr="00B0403D">
        <w:rPr>
          <w:rFonts w:ascii="Times New Roman" w:hAnsi="Times New Roman" w:cs="Times New Roman"/>
          <w:sz w:val="24"/>
          <w:szCs w:val="24"/>
        </w:rPr>
        <w:t xml:space="preserve">. </w:t>
      </w:r>
      <w:r w:rsidR="00794E37" w:rsidRPr="00E43EC9">
        <w:rPr>
          <w:rFonts w:ascii="Times New Roman" w:hAnsi="Times New Roman" w:cs="Times New Roman"/>
          <w:sz w:val="24"/>
          <w:szCs w:val="24"/>
        </w:rPr>
        <w:t xml:space="preserve">This question divides the </w:t>
      </w:r>
      <w:ins w:id="312" w:author="Godwin, Casey" w:date="2018-12-04T09:18:00Z">
        <w:r w:rsidR="00AA6B7B">
          <w:rPr>
            <w:rFonts w:ascii="Times New Roman" w:hAnsi="Times New Roman" w:cs="Times New Roman"/>
            <w:sz w:val="24"/>
            <w:szCs w:val="24"/>
          </w:rPr>
          <w:t>four</w:t>
        </w:r>
      </w:ins>
      <w:del w:id="313" w:author="Godwin, Casey" w:date="2018-12-04T09:18:00Z">
        <w:r w:rsidR="00794E37" w:rsidRPr="00E43EC9" w:rsidDel="00AA6B7B">
          <w:rPr>
            <w:rFonts w:ascii="Times New Roman" w:hAnsi="Times New Roman" w:cs="Times New Roman"/>
            <w:sz w:val="24"/>
            <w:szCs w:val="24"/>
          </w:rPr>
          <w:delText>five</w:delText>
        </w:r>
      </w:del>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ods into two completely separate groups: phenomenological methods that are informed by quantifying species interactions but make no assumptions about 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commentRangeStart w:id="314"/>
      <w:r w:rsidR="00794E37" w:rsidRPr="00B0403D">
        <w:rPr>
          <w:rFonts w:ascii="Times New Roman" w:hAnsi="Times New Roman" w:cs="Times New Roman"/>
          <w:sz w:val="24"/>
          <w:szCs w:val="24"/>
        </w:rPr>
        <w:t xml:space="preserve">However, none of the phenomenological methods can be used to predict the mechanisms by which species interact in consumer-resource models. </w:t>
      </w:r>
      <w:commentRangeEnd w:id="314"/>
      <w:r w:rsidR="00AA6B7B">
        <w:rPr>
          <w:rStyle w:val="CommentReference"/>
        </w:rPr>
        <w:commentReference w:id="314"/>
      </w:r>
      <w:ins w:id="315" w:author="Godwin, Casey" w:date="2018-12-04T09:20:00Z">
        <w:r w:rsidR="00AA6B7B">
          <w:rPr>
            <w:rFonts w:ascii="Times New Roman" w:hAnsi="Times New Roman" w:cs="Times New Roman"/>
            <w:sz w:val="24"/>
            <w:szCs w:val="24"/>
          </w:rPr>
          <w:t xml:space="preserve"> </w:t>
        </w:r>
      </w:ins>
    </w:p>
    <w:p w14:paraId="28F77C31" w14:textId="648DF129" w:rsidR="006E69F1" w:rsidRDefault="002B309B" w:rsidP="00F92F42">
      <w:pPr>
        <w:pStyle w:val="Normal1"/>
        <w:spacing w:line="360" w:lineRule="auto"/>
        <w:ind w:firstLine="360"/>
        <w:rPr>
          <w:rFonts w:ascii="Times New Roman" w:hAnsi="Times New Roman" w:cs="Times New Roman"/>
          <w:sz w:val="24"/>
          <w:szCs w:val="24"/>
        </w:rPr>
      </w:pPr>
      <w:commentRangeStart w:id="316"/>
      <w:r w:rsidRPr="00B90B60">
        <w:rPr>
          <w:rFonts w:ascii="Times New Roman" w:hAnsi="Times New Roman" w:cs="Times New Roman"/>
          <w:sz w:val="24"/>
          <w:szCs w:val="24"/>
        </w:rPr>
        <w:t xml:space="preserve">The </w:t>
      </w:r>
      <w:r w:rsidR="00726870">
        <w:rPr>
          <w:rFonts w:ascii="Times New Roman" w:hAnsi="Times New Roman" w:cs="Times New Roman"/>
          <w:sz w:val="24"/>
          <w:szCs w:val="24"/>
        </w:rPr>
        <w:t>two</w:t>
      </w:r>
      <w:r w:rsidRPr="00B90B60">
        <w:rPr>
          <w:rFonts w:ascii="Times New Roman" w:hAnsi="Times New Roman" w:cs="Times New Roman"/>
          <w:sz w:val="24"/>
          <w:szCs w:val="24"/>
        </w:rPr>
        <w:t xml:space="preserve"> phenomenological methods highlighted in </w:t>
      </w:r>
      <w:r w:rsidR="00726870">
        <w:rPr>
          <w:rFonts w:ascii="Times New Roman" w:hAnsi="Times New Roman" w:cs="Times New Roman"/>
          <w:sz w:val="24"/>
          <w:szCs w:val="24"/>
        </w:rPr>
        <w:t>green</w:t>
      </w:r>
      <w:r w:rsidRPr="00B90B60">
        <w:rPr>
          <w:rFonts w:ascii="Times New Roman" w:hAnsi="Times New Roman" w:cs="Times New Roman"/>
          <w:sz w:val="24"/>
          <w:szCs w:val="24"/>
        </w:rPr>
        <w:t xml:space="preserve"> are similar in that </w:t>
      </w:r>
      <w:r w:rsidR="00BC23F1">
        <w:rPr>
          <w:rFonts w:ascii="Times New Roman" w:hAnsi="Times New Roman" w:cs="Times New Roman"/>
          <w:sz w:val="24"/>
          <w:szCs w:val="24"/>
        </w:rPr>
        <w:t xml:space="preserve">an empiricist </w:t>
      </w:r>
      <w:r w:rsidR="00277918">
        <w:rPr>
          <w:rFonts w:ascii="Times New Roman" w:hAnsi="Times New Roman" w:cs="Times New Roman"/>
          <w:sz w:val="24"/>
          <w:szCs w:val="24"/>
        </w:rPr>
        <w:t xml:space="preserve">does not </w:t>
      </w:r>
      <w:r w:rsidR="00BC23F1">
        <w:rPr>
          <w:rFonts w:ascii="Times New Roman" w:hAnsi="Times New Roman" w:cs="Times New Roman"/>
          <w:sz w:val="24"/>
          <w:szCs w:val="24"/>
        </w:rPr>
        <w:t>need to</w:t>
      </w:r>
      <w:r w:rsidR="00277918">
        <w:rPr>
          <w:rFonts w:ascii="Times New Roman" w:hAnsi="Times New Roman" w:cs="Times New Roman"/>
          <w:sz w:val="24"/>
          <w:szCs w:val="24"/>
        </w:rPr>
        <w:t xml:space="preserve"> know </w:t>
      </w:r>
      <w:r w:rsidR="00BC23F1">
        <w:rPr>
          <w:rFonts w:ascii="Times New Roman" w:hAnsi="Times New Roman" w:cs="Times New Roman"/>
          <w:sz w:val="24"/>
          <w:szCs w:val="24"/>
        </w:rPr>
        <w:t xml:space="preserve">which mechanisms regulate population dynamics, whether the species are competing for a resource, or </w:t>
      </w:r>
      <w:r w:rsidR="00277918">
        <w:rPr>
          <w:rFonts w:ascii="Times New Roman" w:hAnsi="Times New Roman" w:cs="Times New Roman"/>
          <w:sz w:val="24"/>
          <w:szCs w:val="24"/>
        </w:rPr>
        <w:t xml:space="preserve">what type of </w:t>
      </w:r>
      <w:r w:rsidR="00277918" w:rsidRPr="00C74BC9">
        <w:rPr>
          <w:rFonts w:ascii="Times New Roman" w:hAnsi="Times New Roman" w:cs="Times New Roman"/>
          <w:sz w:val="24"/>
          <w:szCs w:val="24"/>
        </w:rPr>
        <w:t xml:space="preserve">resource (biotic or abiotic) the species are competing for. </w:t>
      </w:r>
      <w:commentRangeEnd w:id="316"/>
      <w:r w:rsidR="00AA6B7B">
        <w:rPr>
          <w:rStyle w:val="CommentReference"/>
        </w:rPr>
        <w:commentReference w:id="316"/>
      </w:r>
      <w:ins w:id="317" w:author="Godwin, Casey" w:date="2018-12-04T10:51:00Z">
        <w:r w:rsidR="003056C1">
          <w:rPr>
            <w:rFonts w:ascii="Times New Roman" w:hAnsi="Times New Roman" w:cs="Times New Roman"/>
            <w:sz w:val="24"/>
            <w:szCs w:val="24"/>
          </w:rPr>
          <w:t xml:space="preserve">The deciding factors for distinguishing these two methods are whether the method can work for </w:t>
        </w:r>
      </w:ins>
      <w:del w:id="318"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319" w:author="Godwin, Casey" w:date="2018-12-04T10:51:00Z">
        <w:r w:rsidR="003056C1">
          <w:rPr>
            <w:rFonts w:ascii="Times New Roman" w:hAnsi="Times New Roman" w:cs="Times New Roman"/>
            <w:sz w:val="24"/>
            <w:szCs w:val="24"/>
          </w:rPr>
          <w:t>observ</w:t>
        </w:r>
      </w:ins>
      <w:ins w:id="320" w:author="Godwin, Casey" w:date="2018-12-04T10:52:00Z">
        <w:r w:rsidR="003056C1">
          <w:rPr>
            <w:rFonts w:ascii="Times New Roman" w:hAnsi="Times New Roman" w:cs="Times New Roman"/>
            <w:sz w:val="24"/>
            <w:szCs w:val="24"/>
          </w:rPr>
          <w:t xml:space="preserve">ational datasets and </w:t>
        </w:r>
      </w:ins>
      <w:del w:id="321"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322" w:author="Godwin, Casey" w:date="2018-12-04T10:45:00Z">
        <w:r w:rsidR="00371339" w:rsidRPr="00C74BC9" w:rsidDel="003056C1">
          <w:rPr>
            <w:rFonts w:ascii="Times New Roman" w:hAnsi="Times New Roman" w:cs="Times New Roman"/>
            <w:sz w:val="24"/>
            <w:szCs w:val="24"/>
          </w:rPr>
          <w:delText>The</w:delText>
        </w:r>
      </w:del>
      <w:del w:id="323"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324"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325" w:author="Godwin, Casey" w:date="2018-12-04T10:46:00Z">
        <w:r w:rsidR="00371339" w:rsidRPr="00C74BC9" w:rsidDel="003056C1">
          <w:rPr>
            <w:rFonts w:ascii="Times New Roman" w:hAnsi="Times New Roman" w:cs="Times New Roman"/>
            <w:sz w:val="24"/>
            <w:szCs w:val="24"/>
          </w:rPr>
          <w:delText xml:space="preserve">. </w:delText>
        </w:r>
      </w:del>
      <w:del w:id="326"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coexistence among multiple species </w:t>
      </w:r>
      <w:r w:rsidR="00B30763" w:rsidRPr="00C74BC9">
        <w:rPr>
          <w:rFonts w:ascii="Times New Roman" w:hAnsi="Times New Roman" w:cs="Times New Roman"/>
          <w:sz w:val="24"/>
          <w:szCs w:val="24"/>
        </w:rPr>
        <w:t>(</w:t>
      </w:r>
      <w:commentRangeStart w:id="327"/>
      <w:r w:rsidR="00B30763" w:rsidRPr="00C74BC9">
        <w:rPr>
          <w:rFonts w:ascii="Times New Roman" w:hAnsi="Times New Roman" w:cs="Times New Roman"/>
          <w:sz w:val="24"/>
          <w:szCs w:val="24"/>
        </w:rPr>
        <w:t>decision step 5</w:t>
      </w:r>
      <w:commentRangeEnd w:id="327"/>
      <w:r w:rsidR="000D4BCD">
        <w:rPr>
          <w:rStyle w:val="CommentReference"/>
        </w:rPr>
        <w:commentReference w:id="327"/>
      </w:r>
      <w:r w:rsidR="00B30763" w:rsidRPr="00C74BC9">
        <w:rPr>
          <w:rFonts w:ascii="Times New Roman" w:hAnsi="Times New Roman" w:cs="Times New Roman"/>
          <w:sz w:val="24"/>
          <w:szCs w:val="24"/>
        </w:rPr>
        <w:t xml:space="preserve">). </w:t>
      </w:r>
      <w:r w:rsidR="0061165B" w:rsidRPr="00C74BC9">
        <w:rPr>
          <w:rFonts w:ascii="Times New Roman" w:hAnsi="Times New Roman" w:cs="Times New Roman"/>
          <w:sz w:val="24"/>
          <w:szCs w:val="24"/>
        </w:rPr>
        <w:t>Theoretically, when pr</w:t>
      </w:r>
      <w:r w:rsidR="00D6430E" w:rsidRPr="00C74BC9">
        <w:rPr>
          <w:rFonts w:ascii="Times New Roman" w:hAnsi="Times New Roman" w:cs="Times New Roman"/>
          <w:sz w:val="24"/>
          <w:szCs w:val="24"/>
        </w:rPr>
        <w:t>e</w:t>
      </w:r>
      <w:r w:rsidR="0061165B" w:rsidRPr="00C74BC9">
        <w:rPr>
          <w:rFonts w:ascii="Times New Roman" w:hAnsi="Times New Roman" w:cs="Times New Roman"/>
          <w:sz w:val="24"/>
          <w:szCs w:val="24"/>
        </w:rPr>
        <w:t xml:space="preserve">dicting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328" w:author="Godwin, Casey" w:date="2018-12-04T10:52:00Z">
        <w:r w:rsidR="000D4BCD">
          <w:rPr>
            <w:rFonts w:ascii="Times New Roman" w:hAnsi="Times New Roman" w:cs="Times New Roman"/>
            <w:sz w:val="24"/>
            <w:szCs w:val="24"/>
          </w:rPr>
          <w:t>more than two</w:t>
        </w:r>
      </w:ins>
      <w:del w:id="329"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330" w:author="Godwin, Casey" w:date="2018-12-04T10:52:00Z">
        <w:r w:rsidR="000D4BCD">
          <w:rPr>
            <w:rFonts w:ascii="Times New Roman" w:hAnsi="Times New Roman" w:cs="Times New Roman"/>
            <w:sz w:val="24"/>
            <w:szCs w:val="24"/>
          </w:rPr>
          <w:t xml:space="preserve">be </w:t>
        </w:r>
      </w:ins>
      <w:del w:id="331"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lastRenderedPageBreak/>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332" w:author="Godwin, Casey" w:date="2018-12-04T10:52:00Z">
        <w:r w:rsidR="000D4BCD">
          <w:rPr>
            <w:rFonts w:ascii="Times New Roman" w:hAnsi="Times New Roman" w:cs="Times New Roman"/>
            <w:sz w:val="24"/>
            <w:szCs w:val="24"/>
          </w:rPr>
          <w:t>ed</w:t>
        </w:r>
      </w:ins>
      <w:del w:id="333"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334"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 On the other hand, the sensitivity </w:t>
      </w:r>
      <w:del w:id="335" w:author="Godwin, Casey" w:date="2018-12-04T10:53:00Z">
        <w:r w:rsidR="00F92F42" w:rsidDel="000D4BCD">
          <w:rPr>
            <w:rFonts w:ascii="Times New Roman" w:hAnsi="Times New Roman" w:cs="Times New Roman"/>
            <w:sz w:val="24"/>
            <w:szCs w:val="24"/>
          </w:rPr>
          <w:delText xml:space="preserve">measurement </w:delText>
        </w:r>
      </w:del>
      <w:ins w:id="336"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337" w:author="Godwin, Casey" w:date="2018-12-04T10:53:00Z">
        <w:r w:rsidR="000D4BCD">
          <w:rPr>
            <w:rFonts w:ascii="Times New Roman" w:hAnsi="Times New Roman" w:cs="Times New Roman"/>
            <w:sz w:val="24"/>
            <w:szCs w:val="24"/>
          </w:rPr>
          <w:t xml:space="preserve"> (e.g. species i invading the community </w:t>
        </w:r>
        <w:r w:rsidR="000D4BCD" w:rsidRPr="000D4BCD">
          <w:rPr>
            <w:rFonts w:ascii="Times New Roman" w:hAnsi="Times New Roman" w:cs="Times New Roman"/>
            <w:i/>
            <w:sz w:val="24"/>
            <w:szCs w:val="24"/>
            <w:rPrChange w:id="338"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339"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340" w:author="Godwin, Casey" w:date="2018-12-04T10:53:00Z">
              <w:rPr>
                <w:rFonts w:ascii="Times New Roman" w:hAnsi="Times New Roman" w:cs="Times New Roman"/>
                <w:sz w:val="24"/>
                <w:szCs w:val="24"/>
              </w:rPr>
            </w:rPrChange>
          </w:rPr>
          <w:t>l</w:t>
        </w:r>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r w:rsidR="008525B4">
        <w:rPr>
          <w:rFonts w:ascii="Times New Roman" w:hAnsi="Times New Roman" w:cs="Times New Roman"/>
          <w:sz w:val="24"/>
          <w:szCs w:val="24"/>
        </w:rPr>
        <w:t xml:space="preserve">When using either of the two </w:t>
      </w:r>
      <w:r w:rsidR="008A1084" w:rsidRPr="008A1084">
        <w:rPr>
          <w:rFonts w:ascii="Times New Roman" w:hAnsi="Times New Roman" w:cs="Times New Roman"/>
          <w:sz w:val="24"/>
          <w:szCs w:val="24"/>
        </w:rPr>
        <w:t>phenomenological</w:t>
      </w:r>
      <w:r w:rsidR="00570EEB" w:rsidRPr="008A1084">
        <w:rPr>
          <w:rFonts w:ascii="Times New Roman" w:hAnsi="Times New Roman" w:cs="Times New Roman"/>
          <w:sz w:val="24"/>
          <w:szCs w:val="24"/>
        </w:rPr>
        <w:t xml:space="preserve"> methods for more than two species at a time, an empiricist</w:t>
      </w:r>
      <w:r w:rsidR="0061165B" w:rsidRPr="008A1084">
        <w:rPr>
          <w:rFonts w:ascii="Times New Roman" w:hAnsi="Times New Roman" w:cs="Times New Roman"/>
          <w:sz w:val="24"/>
          <w:szCs w:val="24"/>
        </w:rPr>
        <w:t xml:space="preserve"> would need to assume that the multiple species consorti</w:t>
      </w:r>
      <w:ins w:id="341" w:author="Godwin, Casey" w:date="2018-12-04T10:54:00Z">
        <w:r w:rsidR="000D4BCD">
          <w:rPr>
            <w:rFonts w:ascii="Times New Roman" w:hAnsi="Times New Roman" w:cs="Times New Roman"/>
            <w:sz w:val="24"/>
            <w:szCs w:val="24"/>
          </w:rPr>
          <w:t>um</w:t>
        </w:r>
      </w:ins>
      <w:del w:id="342" w:author="Godwin, Casey" w:date="2018-12-04T10:54:00Z">
        <w:r w:rsidR="0061165B" w:rsidRPr="008A1084" w:rsidDel="000D4BCD">
          <w:rPr>
            <w:rFonts w:ascii="Times New Roman" w:hAnsi="Times New Roman" w:cs="Times New Roman"/>
            <w:sz w:val="24"/>
            <w:szCs w:val="24"/>
          </w:rPr>
          <w:delText>a</w:delText>
        </w:r>
      </w:del>
      <w:r w:rsidR="0061165B" w:rsidRPr="008A1084">
        <w:rPr>
          <w:rFonts w:ascii="Times New Roman" w:hAnsi="Times New Roman" w:cs="Times New Roman"/>
          <w:sz w:val="24"/>
          <w:szCs w:val="24"/>
        </w:rPr>
        <w:t xml:space="preserve"> </w:t>
      </w:r>
      <w:r w:rsidR="008A1084" w:rsidRPr="008A1084">
        <w:rPr>
          <w:rFonts w:ascii="Times New Roman" w:hAnsi="Times New Roman" w:cs="Times New Roman"/>
          <w:sz w:val="24"/>
          <w:szCs w:val="24"/>
        </w:rPr>
        <w:t>already stably coexist</w:t>
      </w:r>
      <w:ins w:id="343" w:author="Godwin, Casey" w:date="2018-12-04T10:54:00Z">
        <w:r w:rsidR="000D4BCD">
          <w:rPr>
            <w:rFonts w:ascii="Times New Roman" w:hAnsi="Times New Roman" w:cs="Times New Roman"/>
            <w:sz w:val="24"/>
            <w:szCs w:val="24"/>
          </w:rPr>
          <w:t>s</w:t>
        </w:r>
      </w:ins>
      <w:r w:rsidR="008A1084" w:rsidRPr="008A1084">
        <w:rPr>
          <w:rFonts w:ascii="Times New Roman" w:hAnsi="Times New Roman" w:cs="Times New Roman"/>
          <w:sz w:val="24"/>
          <w:szCs w:val="24"/>
        </w:rPr>
        <w:t xml:space="preserve"> </w:t>
      </w:r>
      <w:del w:id="344" w:author="Godwin, Casey" w:date="2018-12-04T10:54:00Z">
        <w:r w:rsidR="008A1084" w:rsidRPr="008A1084" w:rsidDel="000D4BCD">
          <w:rPr>
            <w:rFonts w:ascii="Times New Roman" w:hAnsi="Times New Roman" w:cs="Times New Roman"/>
            <w:sz w:val="24"/>
            <w:szCs w:val="24"/>
          </w:rPr>
          <w:delText xml:space="preserve">before </w:delText>
        </w:r>
      </w:del>
      <w:ins w:id="345" w:author="Godwin, Casey" w:date="2018-12-04T10:54:00Z">
        <w:r w:rsidR="000D4BCD">
          <w:rPr>
            <w:rFonts w:ascii="Times New Roman" w:hAnsi="Times New Roman" w:cs="Times New Roman"/>
            <w:sz w:val="24"/>
            <w:szCs w:val="24"/>
          </w:rPr>
          <w:t>prior to</w:t>
        </w:r>
        <w:r w:rsidR="000D4BCD"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the </w:t>
      </w:r>
      <w:del w:id="346" w:author="Godwin, Casey" w:date="2018-12-04T10:50:00Z">
        <w:r w:rsidR="008A1084" w:rsidRPr="008A1084" w:rsidDel="003056C1">
          <w:rPr>
            <w:rFonts w:ascii="Times New Roman" w:hAnsi="Times New Roman" w:cs="Times New Roman"/>
            <w:sz w:val="24"/>
            <w:szCs w:val="24"/>
          </w:rPr>
          <w:delText xml:space="preserve">presence </w:delText>
        </w:r>
      </w:del>
      <w:ins w:id="347" w:author="Godwin, Casey" w:date="2018-12-04T10:50:00Z">
        <w:r w:rsidR="003056C1">
          <w:rPr>
            <w:rFonts w:ascii="Times New Roman" w:hAnsi="Times New Roman" w:cs="Times New Roman"/>
            <w:sz w:val="24"/>
            <w:szCs w:val="24"/>
          </w:rPr>
          <w:t>addition</w:t>
        </w:r>
        <w:r w:rsidR="003056C1" w:rsidRPr="008A1084">
          <w:rPr>
            <w:rFonts w:ascii="Times New Roman" w:hAnsi="Times New Roman" w:cs="Times New Roman"/>
            <w:sz w:val="24"/>
            <w:szCs w:val="24"/>
          </w:rPr>
          <w:t xml:space="preserve"> </w:t>
        </w:r>
      </w:ins>
      <w:r w:rsidR="008A1084" w:rsidRPr="008A1084">
        <w:rPr>
          <w:rFonts w:ascii="Times New Roman" w:hAnsi="Times New Roman" w:cs="Times New Roman"/>
          <w:sz w:val="24"/>
          <w:szCs w:val="24"/>
        </w:rPr>
        <w:t xml:space="preserve">of the focal species. </w:t>
      </w:r>
      <w:del w:id="348"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1CFDB77" w14:textId="6B474D47" w:rsidR="00F92F42" w:rsidRDefault="00221A46" w:rsidP="00F92F42">
      <w:pPr>
        <w:pStyle w:val="Normal1"/>
        <w:spacing w:line="360" w:lineRule="auto"/>
        <w:ind w:firstLine="360"/>
        <w:rPr>
          <w:ins w:id="349" w:author="Godwin, Casey" w:date="2018-12-04T11:03:00Z"/>
          <w:rFonts w:ascii="Times New Roman" w:hAnsi="Times New Roman" w:cs="Times New Roman"/>
          <w:sz w:val="24"/>
          <w:szCs w:val="24"/>
        </w:rPr>
      </w:pPr>
      <w:r>
        <w:rPr>
          <w:rFonts w:ascii="Times New Roman" w:hAnsi="Times New Roman" w:cs="Times New Roman"/>
          <w:sz w:val="24"/>
          <w:szCs w:val="24"/>
        </w:rPr>
        <w:t xml:space="preserve">If </w:t>
      </w:r>
      <w:r w:rsidR="00F92F42" w:rsidRPr="00B0403D">
        <w:rPr>
          <w:rFonts w:ascii="Times New Roman" w:hAnsi="Times New Roman" w:cs="Times New Roman"/>
          <w:sz w:val="24"/>
          <w:szCs w:val="24"/>
        </w:rPr>
        <w:t>the empiricist knows the factors that influence population dynamics in their study system</w:t>
      </w:r>
      <w:r w:rsidR="00F92F42">
        <w:rPr>
          <w:rFonts w:ascii="Times New Roman" w:hAnsi="Times New Roman" w:cs="Times New Roman"/>
          <w:sz w:val="24"/>
          <w:szCs w:val="24"/>
        </w:rPr>
        <w:t xml:space="preserve">, </w:t>
      </w:r>
      <w:r>
        <w:rPr>
          <w:rFonts w:ascii="Times New Roman" w:hAnsi="Times New Roman" w:cs="Times New Roman"/>
          <w:sz w:val="24"/>
          <w:szCs w:val="24"/>
        </w:rPr>
        <w:t xml:space="preserve">methods involving common </w:t>
      </w:r>
      <w:r w:rsidR="00F92F42" w:rsidRPr="00B0403D">
        <w:rPr>
          <w:rFonts w:ascii="Times New Roman" w:hAnsi="Times New Roman" w:cs="Times New Roman"/>
          <w:sz w:val="24"/>
          <w:szCs w:val="24"/>
        </w:rPr>
        <w:t>consumer-resource models</w:t>
      </w:r>
      <w:r w:rsidR="00F92F42">
        <w:rPr>
          <w:rFonts w:ascii="Times New Roman" w:hAnsi="Times New Roman" w:cs="Times New Roman"/>
          <w:sz w:val="24"/>
          <w:szCs w:val="24"/>
        </w:rPr>
        <w:t xml:space="preserve"> can be implemented. </w:t>
      </w:r>
      <w:r w:rsidR="00794E37" w:rsidRPr="00B0403D">
        <w:rPr>
          <w:rFonts w:ascii="Times New Roman" w:hAnsi="Times New Roman" w:cs="Times New Roman"/>
          <w:sz w:val="24"/>
          <w:szCs w:val="24"/>
        </w:rPr>
        <w:t xml:space="preserve">The </w:t>
      </w:r>
      <w:r w:rsidR="00F92F42">
        <w:rPr>
          <w:rFonts w:ascii="Times New Roman" w:hAnsi="Times New Roman" w:cs="Times New Roman"/>
          <w:sz w:val="24"/>
          <w:szCs w:val="24"/>
        </w:rPr>
        <w:t xml:space="preserve">two </w:t>
      </w:r>
      <w:r w:rsidR="00F92F42" w:rsidRPr="00B0403D">
        <w:rPr>
          <w:rFonts w:ascii="Times New Roman" w:hAnsi="Times New Roman" w:cs="Times New Roman"/>
          <w:sz w:val="24"/>
          <w:szCs w:val="24"/>
        </w:rPr>
        <w:t xml:space="preserve">consumer-resource models </w:t>
      </w:r>
      <w:r w:rsidR="00794E37" w:rsidRPr="00B0403D">
        <w:rPr>
          <w:rFonts w:ascii="Times New Roman" w:hAnsi="Times New Roman" w:cs="Times New Roman"/>
          <w:sz w:val="24"/>
          <w:szCs w:val="24"/>
        </w:rPr>
        <w:t xml:space="preserve">are differentiated primarily based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 xml:space="preserve">(decision step </w:t>
      </w:r>
      <w:commentRangeStart w:id="350"/>
      <w:r w:rsidR="00F92F42">
        <w:rPr>
          <w:rFonts w:ascii="Times New Roman" w:hAnsi="Times New Roman" w:cs="Times New Roman"/>
          <w:sz w:val="24"/>
          <w:szCs w:val="24"/>
        </w:rPr>
        <w:t>6</w:t>
      </w:r>
      <w:commentRangeEnd w:id="350"/>
      <w:r w:rsidR="000D4BCD">
        <w:rPr>
          <w:rStyle w:val="CommentReference"/>
        </w:rPr>
        <w:commentReference w:id="350"/>
      </w:r>
      <w:r w:rsidR="00F92F42">
        <w:rPr>
          <w:rFonts w:ascii="Times New Roman" w:hAnsi="Times New Roman" w:cs="Times New Roman"/>
          <w:sz w:val="24"/>
          <w:szCs w:val="24"/>
        </w:rPr>
        <w:t xml:space="preserve">). </w:t>
      </w:r>
      <w:ins w:id="351" w:author="Godwin, Casey" w:date="2018-12-04T10:56:00Z">
        <w:r w:rsidR="000D4BCD">
          <w:rPr>
            <w:rFonts w:ascii="Times New Roman" w:hAnsi="Times New Roman" w:cs="Times New Roman"/>
            <w:sz w:val="24"/>
            <w:szCs w:val="24"/>
          </w:rPr>
          <w:t xml:space="preserve">An additional consideration is </w:t>
        </w:r>
      </w:ins>
      <w:ins w:id="352" w:author="Godwin, Casey" w:date="2018-12-04T10:57:00Z">
        <w:r w:rsidR="000D4BCD">
          <w:rPr>
            <w:rFonts w:ascii="Times New Roman" w:hAnsi="Times New Roman" w:cs="Times New Roman"/>
            <w:sz w:val="24"/>
            <w:szCs w:val="24"/>
          </w:rPr>
          <w:t>that</w:t>
        </w:r>
      </w:ins>
      <w:ins w:id="353" w:author="Godwin, Casey" w:date="2018-12-04T10:56:00Z">
        <w:r w:rsidR="000D4BCD">
          <w:rPr>
            <w:rFonts w:ascii="Times New Roman" w:hAnsi="Times New Roman" w:cs="Times New Roman"/>
            <w:sz w:val="24"/>
            <w:szCs w:val="24"/>
          </w:rPr>
          <w:t xml:space="preserve"> the </w:t>
        </w:r>
      </w:ins>
      <w:ins w:id="354" w:author="Godwin, Casey" w:date="2018-12-04T10:57:00Z">
        <w:r w:rsidR="000D4BCD">
          <w:rPr>
            <w:rFonts w:ascii="Times New Roman" w:hAnsi="Times New Roman" w:cs="Times New Roman"/>
            <w:sz w:val="24"/>
            <w:szCs w:val="24"/>
          </w:rPr>
          <w:t xml:space="preserve">Macarthur </w:t>
        </w:r>
      </w:ins>
      <w:ins w:id="355" w:author="Godwin, Casey" w:date="2018-12-04T10:56:00Z">
        <w:r w:rsidR="000D4BCD">
          <w:rPr>
            <w:rFonts w:ascii="Times New Roman" w:hAnsi="Times New Roman" w:cs="Times New Roman"/>
            <w:sz w:val="24"/>
            <w:szCs w:val="24"/>
          </w:rPr>
          <w:t>method has been shown to work for more than two species at a time</w:t>
        </w:r>
      </w:ins>
      <w:ins w:id="356" w:author="Godwin, Casey" w:date="2018-12-04T10:57:00Z">
        <w:r w:rsidR="000D4BCD">
          <w:rPr>
            <w:rFonts w:ascii="Times New Roman" w:hAnsi="Times New Roman" w:cs="Times New Roman"/>
            <w:sz w:val="24"/>
            <w:szCs w:val="24"/>
          </w:rPr>
          <w:t xml:space="preserve">, but this has not been shown for the Tilman R* method. </w:t>
        </w:r>
      </w:ins>
      <w:del w:id="357" w:author="Godwin, Casey" w:date="2018-12-04T10:54:00Z">
        <w:r w:rsidR="00A656E9" w:rsidDel="000D4BCD">
          <w:rPr>
            <w:rFonts w:ascii="Times New Roman" w:hAnsi="Times New Roman" w:cs="Times New Roman"/>
            <w:sz w:val="24"/>
            <w:szCs w:val="24"/>
          </w:rPr>
          <w:delText xml:space="preserve">Another 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296C83E5" w14:textId="77EFC90A" w:rsidR="00E63114" w:rsidRPr="00E63114" w:rsidRDefault="00E63114" w:rsidP="00F92F42">
      <w:pPr>
        <w:pStyle w:val="Normal1"/>
        <w:spacing w:line="360" w:lineRule="auto"/>
        <w:ind w:firstLine="360"/>
        <w:rPr>
          <w:rFonts w:ascii="Times New Roman" w:hAnsi="Times New Roman" w:cs="Times New Roman"/>
          <w:sz w:val="24"/>
          <w:szCs w:val="24"/>
          <w:u w:val="single"/>
          <w:rPrChange w:id="358" w:author="Godwin, Casey" w:date="2018-12-04T11:03:00Z">
            <w:rPr>
              <w:rFonts w:ascii="Times New Roman" w:hAnsi="Times New Roman" w:cs="Times New Roman"/>
              <w:sz w:val="24"/>
              <w:szCs w:val="24"/>
            </w:rPr>
          </w:rPrChange>
        </w:rPr>
      </w:pPr>
      <w:commentRangeStart w:id="359"/>
      <w:ins w:id="360" w:author="Godwin, Casey" w:date="2018-12-04T11:03:00Z">
        <w:r w:rsidRPr="00E63114">
          <w:rPr>
            <w:rFonts w:ascii="Times New Roman" w:hAnsi="Times New Roman" w:cs="Times New Roman"/>
            <w:sz w:val="24"/>
            <w:szCs w:val="24"/>
            <w:u w:val="single"/>
            <w:rPrChange w:id="361" w:author="Godwin, Casey" w:date="2018-12-04T11:03:00Z">
              <w:rPr>
                <w:rFonts w:ascii="Times New Roman" w:hAnsi="Times New Roman" w:cs="Times New Roman"/>
                <w:sz w:val="24"/>
                <w:szCs w:val="24"/>
              </w:rPr>
            </w:rPrChange>
          </w:rPr>
          <w:t>What is required to use each method</w:t>
        </w:r>
        <w:commentRangeEnd w:id="359"/>
        <w:r>
          <w:rPr>
            <w:rStyle w:val="CommentReference"/>
          </w:rPr>
          <w:commentReference w:id="359"/>
        </w:r>
      </w:ins>
    </w:p>
    <w:p w14:paraId="37764AB8" w14:textId="21B7A8D0" w:rsidR="006A208A" w:rsidRDefault="00602093" w:rsidP="006A208A">
      <w:pPr>
        <w:pStyle w:val="Normal1"/>
        <w:spacing w:line="360" w:lineRule="auto"/>
        <w:ind w:firstLine="360"/>
        <w:rPr>
          <w:rFonts w:ascii="Times New Roman" w:hAnsi="Times New Roman" w:cs="Times New Roman"/>
          <w:sz w:val="24"/>
          <w:szCs w:val="24"/>
        </w:rPr>
      </w:pPr>
      <w:commentRangeStart w:id="362"/>
      <w:r>
        <w:rPr>
          <w:rFonts w:ascii="Times New Roman" w:hAnsi="Times New Roman" w:cs="Times New Roman"/>
          <w:sz w:val="24"/>
          <w:szCs w:val="24"/>
        </w:rPr>
        <w:t xml:space="preserve">In the </w:t>
      </w:r>
      <w:del w:id="363" w:author="Godwin, Casey" w:date="2018-12-04T10:58:00Z">
        <w:r w:rsidDel="000D4BCD">
          <w:rPr>
            <w:rFonts w:ascii="Times New Roman" w:hAnsi="Times New Roman" w:cs="Times New Roman"/>
            <w:sz w:val="24"/>
            <w:szCs w:val="24"/>
          </w:rPr>
          <w:delText xml:space="preserve">following </w:delText>
        </w:r>
      </w:del>
      <w:ins w:id="364" w:author="Godwin, Casey" w:date="2018-12-04T10:58:00Z">
        <w:r w:rsidR="000D4BCD">
          <w:rPr>
            <w:rFonts w:ascii="Times New Roman" w:hAnsi="Times New Roman" w:cs="Times New Roman"/>
            <w:sz w:val="24"/>
            <w:szCs w:val="24"/>
          </w:rPr>
          <w:t>‘</w:t>
        </w:r>
      </w:ins>
      <w:ins w:id="365" w:author="Godwin, Casey" w:date="2018-12-04T11:00:00Z">
        <w:r w:rsidR="000D4BCD">
          <w:rPr>
            <w:rFonts w:ascii="Times New Roman" w:hAnsi="Times New Roman" w:cs="Times New Roman"/>
            <w:sz w:val="24"/>
            <w:szCs w:val="24"/>
          </w:rPr>
          <w:t>Experimental Requirements</w:t>
        </w:r>
      </w:ins>
      <w:ins w:id="366" w:author="Godwin, Casey" w:date="2018-12-04T10:58:00Z">
        <w:r w:rsidR="000D4BCD">
          <w:rPr>
            <w:rFonts w:ascii="Times New Roman" w:hAnsi="Times New Roman" w:cs="Times New Roman"/>
            <w:sz w:val="24"/>
            <w:szCs w:val="24"/>
          </w:rPr>
          <w:t xml:space="preserve">’ </w:t>
        </w:r>
      </w:ins>
      <w:r>
        <w:rPr>
          <w:rFonts w:ascii="Times New Roman" w:hAnsi="Times New Roman" w:cs="Times New Roman"/>
          <w:sz w:val="24"/>
          <w:szCs w:val="24"/>
        </w:rPr>
        <w:t xml:space="preserve">section of Table 2, we </w:t>
      </w:r>
      <w:del w:id="367" w:author="Godwin, Casey" w:date="2018-12-04T11:01:00Z">
        <w:r w:rsidDel="000D4BCD">
          <w:rPr>
            <w:rFonts w:ascii="Times New Roman" w:hAnsi="Times New Roman" w:cs="Times New Roman"/>
            <w:sz w:val="24"/>
            <w:szCs w:val="24"/>
          </w:rPr>
          <w:delText>further list out the experimental requirements of</w:delText>
        </w:r>
      </w:del>
      <w:ins w:id="368" w:author="Godwin, Casey" w:date="2018-12-04T11:01:00Z">
        <w:r w:rsidR="000D4BCD">
          <w:rPr>
            <w:rFonts w:ascii="Times New Roman" w:hAnsi="Times New Roman" w:cs="Times New Roman"/>
            <w:sz w:val="24"/>
            <w:szCs w:val="24"/>
          </w:rPr>
          <w:t>explain practical differences in how</w:t>
        </w:r>
      </w:ins>
      <w:r>
        <w:rPr>
          <w:rFonts w:ascii="Times New Roman" w:hAnsi="Times New Roman" w:cs="Times New Roman"/>
          <w:sz w:val="24"/>
          <w:szCs w:val="24"/>
        </w:rPr>
        <w:t xml:space="preserve"> the five methods</w:t>
      </w:r>
      <w:ins w:id="369" w:author="Godwin, Casey" w:date="2018-12-04T11:01:00Z">
        <w:r w:rsidR="000D4BCD">
          <w:rPr>
            <w:rFonts w:ascii="Times New Roman" w:hAnsi="Times New Roman" w:cs="Times New Roman"/>
            <w:sz w:val="24"/>
            <w:szCs w:val="24"/>
          </w:rPr>
          <w:t xml:space="preserve"> are performed</w:t>
        </w:r>
        <w:commentRangeEnd w:id="362"/>
        <w:r w:rsidR="000D4BCD">
          <w:rPr>
            <w:rStyle w:val="CommentReference"/>
          </w:rPr>
          <w:commentReference w:id="362"/>
        </w:r>
      </w:ins>
      <w:r>
        <w:rPr>
          <w:rFonts w:ascii="Times New Roman" w:hAnsi="Times New Roman" w:cs="Times New Roman"/>
          <w:sz w:val="24"/>
          <w:szCs w:val="24"/>
        </w:rPr>
        <w:t xml:space="preserve">. The major difference between the phenomenological </w:t>
      </w:r>
      <w:r w:rsidR="006A208A">
        <w:rPr>
          <w:rFonts w:ascii="Times New Roman" w:hAnsi="Times New Roman" w:cs="Times New Roman"/>
          <w:sz w:val="24"/>
          <w:szCs w:val="24"/>
        </w:rPr>
        <w:t xml:space="preserve">and the </w:t>
      </w:r>
      <w:r w:rsidRPr="00E43EC9">
        <w:rPr>
          <w:rFonts w:ascii="Times New Roman" w:hAnsi="Times New Roman" w:cs="Times New Roman"/>
          <w:sz w:val="24"/>
          <w:szCs w:val="24"/>
        </w:rPr>
        <w:t>mechanis</w:t>
      </w:r>
      <w:r>
        <w:rPr>
          <w:rFonts w:ascii="Times New Roman" w:hAnsi="Times New Roman" w:cs="Times New Roman"/>
          <w:sz w:val="24"/>
          <w:szCs w:val="24"/>
        </w:rPr>
        <w:t xml:space="preserve">tic methods is the </w:t>
      </w:r>
      <w:r w:rsidR="00794E37" w:rsidRPr="00B0403D">
        <w:rPr>
          <w:rFonts w:ascii="Times New Roman" w:hAnsi="Times New Roman" w:cs="Times New Roman"/>
          <w:sz w:val="24"/>
          <w:szCs w:val="24"/>
        </w:rPr>
        <w:t xml:space="preserve">number, length, and types of </w:t>
      </w:r>
      <w:r w:rsidR="00221A46">
        <w:rPr>
          <w:rFonts w:ascii="Times New Roman" w:hAnsi="Times New Roman" w:cs="Times New Roman"/>
          <w:sz w:val="24"/>
          <w:szCs w:val="24"/>
        </w:rPr>
        <w:t>experiments</w:t>
      </w:r>
      <w:r w:rsidR="00794E37" w:rsidRPr="00B0403D">
        <w:rPr>
          <w:rFonts w:ascii="Times New Roman" w:hAnsi="Times New Roman" w:cs="Times New Roman"/>
          <w:sz w:val="24"/>
          <w:szCs w:val="24"/>
        </w:rPr>
        <w:t xml:space="preserve"> required.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 xml:space="preserve">Since these methods require long-time series and species at equilibrium, empirical studies </w:t>
      </w:r>
      <w:ins w:id="370" w:author="Godwin, Casey" w:date="2018-12-04T10:59:00Z">
        <w:r w:rsidR="000D4BCD">
          <w:rPr>
            <w:rFonts w:ascii="Times New Roman" w:hAnsi="Times New Roman" w:cs="Times New Roman"/>
            <w:sz w:val="24"/>
            <w:szCs w:val="24"/>
          </w:rPr>
          <w:t xml:space="preserve">to assess pairwise coexistence </w:t>
        </w:r>
      </w:ins>
      <w:del w:id="371" w:author="Godwin, Casey" w:date="2018-12-04T10:59:00Z">
        <w:r w:rsidR="00221A46" w:rsidDel="000D4BCD">
          <w:rPr>
            <w:rFonts w:ascii="Times New Roman" w:hAnsi="Times New Roman" w:cs="Times New Roman"/>
            <w:sz w:val="24"/>
            <w:szCs w:val="24"/>
          </w:rPr>
          <w:delText xml:space="preserve">involving </w:delText>
        </w:r>
      </w:del>
      <w:ins w:id="372"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373"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374"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375" w:author="Godwin, Casey" w:date="2018-12-04T10:59:00Z">
        <w:r w:rsidR="000D4BCD">
          <w:rPr>
            <w:rFonts w:ascii="Times New Roman" w:hAnsi="Times New Roman" w:cs="Times New Roman"/>
            <w:sz w:val="24"/>
            <w:szCs w:val="24"/>
          </w:rPr>
          <w:t>method</w:t>
        </w:r>
      </w:ins>
      <w:del w:id="376"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377"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6A208A" w:rsidRPr="00B0403D">
        <w:rPr>
          <w:rFonts w:ascii="Times New Roman" w:hAnsi="Times New Roman" w:cs="Times New Roman"/>
          <w:sz w:val="24"/>
          <w:szCs w:val="24"/>
        </w:rPr>
        <w:lastRenderedPageBreak/>
        <w:t xml:space="preserve">co-culture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2B62D03C" w14:textId="3C9904CD" w:rsidR="004044A2" w:rsidRPr="00B0403D" w:rsidRDefault="00E44EB7" w:rsidP="00C9580C">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w:t>
      </w:r>
      <w:r w:rsidR="00794E37" w:rsidRPr="00B0403D">
        <w:rPr>
          <w:rFonts w:ascii="Times New Roman" w:hAnsi="Times New Roman" w:cs="Times New Roman"/>
          <w:sz w:val="24"/>
          <w:szCs w:val="24"/>
        </w:rPr>
        <w:t>n terms of model output</w:t>
      </w:r>
      <w:r w:rsidR="00221A46">
        <w:rPr>
          <w:rFonts w:ascii="Times New Roman" w:hAnsi="Times New Roman" w:cs="Times New Roman"/>
          <w:sz w:val="24"/>
          <w:szCs w:val="24"/>
        </w:rPr>
        <w:t>s</w:t>
      </w:r>
      <w:r w:rsidR="00794E37" w:rsidRPr="00B0403D">
        <w:rPr>
          <w:rFonts w:ascii="Times New Roman" w:hAnsi="Times New Roman" w:cs="Times New Roman"/>
          <w:sz w:val="24"/>
          <w:szCs w:val="24"/>
        </w:rPr>
        <w:t xml:space="preserve">, </w:t>
      </w:r>
      <w:del w:id="378"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379"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380" w:author="Godwin, Casey" w:date="2018-12-04T11:02:00Z">
        <w:r w:rsidR="001F5AE1">
          <w:rPr>
            <w:rFonts w:ascii="Times New Roman" w:hAnsi="Times New Roman" w:cs="Times New Roman"/>
            <w:sz w:val="24"/>
            <w:szCs w:val="24"/>
          </w:rPr>
          <w:t xml:space="preserve">have the ability </w:t>
        </w:r>
      </w:ins>
      <w:del w:id="381"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382"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383"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384" w:author="Godwin, Casey" w:date="2018-12-04T11:06:00Z">
        <w:r w:rsidR="00E63114">
          <w:rPr>
            <w:rFonts w:ascii="Times New Roman" w:hAnsi="Times New Roman" w:cs="Times New Roman"/>
            <w:sz w:val="24"/>
            <w:szCs w:val="24"/>
          </w:rPr>
          <w:t xml:space="preserve">In contrast, the outcome of </w:t>
        </w:r>
      </w:ins>
      <w:ins w:id="385" w:author="Godwin, Casey" w:date="2018-12-04T11:07:00Z">
        <w:r w:rsidR="00E63114">
          <w:rPr>
            <w:rFonts w:ascii="Times New Roman" w:hAnsi="Times New Roman" w:cs="Times New Roman"/>
            <w:sz w:val="24"/>
            <w:szCs w:val="24"/>
          </w:rPr>
          <w:t xml:space="preserve">pairwise </w:t>
        </w:r>
      </w:ins>
      <w:ins w:id="386" w:author="Godwin, Casey" w:date="2018-12-04T11:06:00Z">
        <w:r w:rsidR="00E63114">
          <w:rPr>
            <w:rFonts w:ascii="Times New Roman" w:hAnsi="Times New Roman" w:cs="Times New Roman"/>
            <w:sz w:val="24"/>
            <w:szCs w:val="24"/>
          </w:rPr>
          <w:t>LV or sensitivity experiments cannot be used to predict coexistence for</w:t>
        </w:r>
      </w:ins>
      <w:ins w:id="387" w:author="Godwin, Casey" w:date="2018-12-04T11:07:00Z">
        <w:r w:rsidR="00E63114">
          <w:rPr>
            <w:rFonts w:ascii="Times New Roman" w:hAnsi="Times New Roman" w:cs="Times New Roman"/>
            <w:sz w:val="24"/>
            <w:szCs w:val="24"/>
          </w:rPr>
          <w:t xml:space="preserve"> novel pairs of species</w:t>
        </w:r>
      </w:ins>
      <w:ins w:id="388" w:author="Godwin, Casey" w:date="2018-12-04T11:08:00Z">
        <w:r w:rsidR="00E63114">
          <w:rPr>
            <w:rFonts w:ascii="Times New Roman" w:hAnsi="Times New Roman" w:cs="Times New Roman"/>
            <w:sz w:val="24"/>
            <w:szCs w:val="24"/>
          </w:rPr>
          <w:t xml:space="preserve"> or under any changes to environmental conditions</w:t>
        </w:r>
      </w:ins>
      <w:ins w:id="389" w:author="Godwin, Casey" w:date="2018-12-04T11:07:00Z">
        <w:r w:rsidR="00E63114">
          <w:rPr>
            <w:rFonts w:ascii="Times New Roman" w:hAnsi="Times New Roman" w:cs="Times New Roman"/>
            <w:sz w:val="24"/>
            <w:szCs w:val="24"/>
          </w:rPr>
          <w:t xml:space="preserve">. </w:t>
        </w:r>
      </w:ins>
    </w:p>
    <w:p w14:paraId="08DB538F" w14:textId="77777777" w:rsidR="004044A2" w:rsidRPr="00B0403D" w:rsidRDefault="004044A2" w:rsidP="00016F51">
      <w:pPr>
        <w:pStyle w:val="Normal1"/>
        <w:pBdr>
          <w:top w:val="nil"/>
          <w:left w:val="nil"/>
          <w:bottom w:val="nil"/>
          <w:right w:val="nil"/>
          <w:between w:val="nil"/>
        </w:pBdr>
        <w:spacing w:line="360" w:lineRule="auto"/>
        <w:contextualSpacing w:val="0"/>
        <w:rPr>
          <w:rFonts w:ascii="Times New Roman" w:hAnsi="Times New Roman" w:cs="Times New Roman"/>
          <w:sz w:val="24"/>
          <w:szCs w:val="24"/>
        </w:rPr>
      </w:pPr>
    </w:p>
    <w:p w14:paraId="61214C8B" w14:textId="7990FD3D" w:rsidR="004044A2" w:rsidRDefault="001F4F32" w:rsidP="0071500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481E9A1E" w14:textId="079E3D49" w:rsidR="00DC1C4F" w:rsidRDefault="00221A46" w:rsidP="00DC1C4F">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5CA1D682" w14:textId="31DCD56C" w:rsidR="00DC1C4F" w:rsidRDefault="00DC1C4F" w:rsidP="00DC1C4F">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Caution 1: T</w:t>
      </w:r>
      <w:r>
        <w:rPr>
          <w:rFonts w:ascii="Times New Roman" w:hAnsi="Times New Roman" w:cs="Times New Roman"/>
          <w:i/>
          <w:sz w:val="24"/>
          <w:szCs w:val="24"/>
        </w:rPr>
        <w:t>he modern coexistence theory is based on linear species interaction assumption.</w:t>
      </w:r>
    </w:p>
    <w:p w14:paraId="5862795F" w14:textId="6BE3C3E4" w:rsidR="00330DAB" w:rsidRDefault="00DC1C4F" w:rsidP="005D6DE6">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the modern coexistence theory, i.e. ND, RFD and Chesson’s inequality, is </w:t>
      </w:r>
      <w:r w:rsidR="00330DAB">
        <w:rPr>
          <w:rFonts w:ascii="Times New Roman" w:hAnsi="Times New Roman" w:cs="Times New Roman"/>
          <w:sz w:val="24"/>
          <w:szCs w:val="24"/>
        </w:rPr>
        <w:t>based on</w:t>
      </w:r>
      <w:r w:rsidR="00E60DFE">
        <w:rPr>
          <w:rFonts w:ascii="Times New Roman" w:hAnsi="Times New Roman" w:cs="Times New Roman"/>
          <w:sz w:val="24"/>
          <w:szCs w:val="24"/>
        </w:rPr>
        <w:t xml:space="preserve"> the linear approximation </w:t>
      </w:r>
      <w:r w:rsidR="00D37750">
        <w:rPr>
          <w:rFonts w:ascii="Times New Roman" w:hAnsi="Times New Roman" w:cs="Times New Roman"/>
          <w:sz w:val="24"/>
          <w:szCs w:val="24"/>
        </w:rPr>
        <w:t>of</w:t>
      </w:r>
      <w:r w:rsidR="00330DAB">
        <w:rPr>
          <w:rFonts w:ascii="Times New Roman" w:hAnsi="Times New Roman" w:cs="Times New Roman"/>
          <w:sz w:val="24"/>
          <w:szCs w:val="24"/>
        </w:rPr>
        <w:t xml:space="preserve"> species’ </w:t>
      </w:r>
      <w:r w:rsidR="003B5BFE">
        <w:rPr>
          <w:rFonts w:ascii="Times New Roman" w:hAnsi="Times New Roman" w:cs="Times New Roman"/>
          <w:sz w:val="24"/>
          <w:szCs w:val="24"/>
        </w:rPr>
        <w:t>interaction</w:t>
      </w:r>
      <w:r w:rsidR="00D37750">
        <w:rPr>
          <w:rFonts w:ascii="Times New Roman" w:hAnsi="Times New Roman" w:cs="Times New Roman"/>
          <w:sz w:val="24"/>
          <w:szCs w:val="24"/>
        </w:rPr>
        <w:t>s</w:t>
      </w:r>
      <w:r w:rsidR="005D6DE6">
        <w:rPr>
          <w:rFonts w:ascii="Times New Roman" w:hAnsi="Times New Roman" w:cs="Times New Roman"/>
          <w:sz w:val="24"/>
          <w:szCs w:val="24"/>
        </w:rPr>
        <w:t xml:space="preserve"> </w:t>
      </w:r>
      <w:r w:rsidR="005D6DE6">
        <w:rPr>
          <w:rFonts w:ascii="Times New Roman" w:hAnsi="Times New Roman" w:cs="Times New Roman"/>
          <w:sz w:val="24"/>
          <w:szCs w:val="24"/>
        </w:rPr>
        <w:fldChar w:fldCharType="begin" w:fldLock="1"/>
      </w:r>
      <w:r w:rsidR="002F4910">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D6DE6">
        <w:rPr>
          <w:rFonts w:ascii="Times New Roman" w:hAnsi="Times New Roman" w:cs="Times New Roman"/>
          <w:sz w:val="24"/>
          <w:szCs w:val="24"/>
        </w:rPr>
        <w:fldChar w:fldCharType="separate"/>
      </w:r>
      <w:r w:rsidR="005D6DE6" w:rsidRPr="005D6DE6">
        <w:rPr>
          <w:rFonts w:ascii="Times New Roman" w:hAnsi="Times New Roman" w:cs="Times New Roman"/>
          <w:noProof/>
          <w:sz w:val="24"/>
          <w:szCs w:val="24"/>
        </w:rPr>
        <w:t>(Barabás et al. 2018)</w:t>
      </w:r>
      <w:r w:rsidR="005D6DE6">
        <w:rPr>
          <w:rFonts w:ascii="Times New Roman" w:hAnsi="Times New Roman" w:cs="Times New Roman"/>
          <w:sz w:val="24"/>
          <w:szCs w:val="24"/>
        </w:rPr>
        <w:fldChar w:fldCharType="end"/>
      </w:r>
      <w:r w:rsidR="003B5BFE">
        <w:rPr>
          <w:rFonts w:ascii="Times New Roman" w:hAnsi="Times New Roman" w:cs="Times New Roman"/>
          <w:sz w:val="24"/>
          <w:szCs w:val="24"/>
        </w:rPr>
        <w:t xml:space="preserve">. In other words, ND and RFD calculations and thus Chesson’s inequality (equation 1) </w:t>
      </w:r>
      <w:commentRangeStart w:id="390"/>
      <w:r w:rsidR="003B5BFE">
        <w:rPr>
          <w:rFonts w:ascii="Times New Roman" w:hAnsi="Times New Roman" w:cs="Times New Roman"/>
          <w:sz w:val="24"/>
          <w:szCs w:val="24"/>
        </w:rPr>
        <w:t xml:space="preserve">all assume constant intra- and inter-specific competition coefficients. </w:t>
      </w:r>
      <w:commentRangeEnd w:id="390"/>
      <w:r w:rsidR="00E63114">
        <w:rPr>
          <w:rStyle w:val="CommentReference"/>
        </w:rPr>
        <w:commentReference w:id="390"/>
      </w:r>
      <w:commentRangeStart w:id="391"/>
      <w:r w:rsidR="003B5BFE">
        <w:rPr>
          <w:rFonts w:ascii="Times New Roman" w:hAnsi="Times New Roman" w:cs="Times New Roman"/>
          <w:sz w:val="24"/>
          <w:szCs w:val="24"/>
        </w:rPr>
        <w:t xml:space="preserve">When species interactions are substantially better described by nonlinear </w:t>
      </w:r>
      <w:del w:id="392" w:author="Godwin, Casey" w:date="2018-12-04T11:12:00Z">
        <w:r w:rsidR="00D37750" w:rsidDel="00E63114">
          <w:rPr>
            <w:rFonts w:ascii="Times New Roman" w:hAnsi="Times New Roman" w:cs="Times New Roman"/>
            <w:sz w:val="24"/>
            <w:szCs w:val="24"/>
          </w:rPr>
          <w:delText>speciation interactions</w:delText>
        </w:r>
      </w:del>
      <w:ins w:id="393" w:author="Godwin, Casey" w:date="2018-12-04T11:12:00Z">
        <w:r w:rsidR="00E63114">
          <w:rPr>
            <w:rFonts w:ascii="Times New Roman" w:hAnsi="Times New Roman" w:cs="Times New Roman"/>
            <w:sz w:val="24"/>
            <w:szCs w:val="24"/>
          </w:rPr>
          <w:t>relationships with their population density</w:t>
        </w:r>
      </w:ins>
      <w:r w:rsidR="00D37750">
        <w:rPr>
          <w:rFonts w:ascii="Times New Roman" w:hAnsi="Times New Roman" w:cs="Times New Roman"/>
          <w:sz w:val="24"/>
          <w:szCs w:val="24"/>
        </w:rPr>
        <w:t xml:space="preserve"> </w:t>
      </w:r>
      <w:ins w:id="394" w:author="Godwin, Casey" w:date="2018-12-04T11:13:00Z">
        <w:r w:rsidR="00E63114">
          <w:rPr>
            <w:rFonts w:ascii="Times New Roman" w:hAnsi="Times New Roman" w:cs="Times New Roman"/>
            <w:sz w:val="24"/>
            <w:szCs w:val="24"/>
          </w:rPr>
          <w:t xml:space="preserve">or frequency </w:t>
        </w:r>
      </w:ins>
      <w:r w:rsidR="00D37750">
        <w:rPr>
          <w:rFonts w:ascii="Times New Roman" w:hAnsi="Times New Roman" w:cs="Times New Roman"/>
          <w:sz w:val="24"/>
          <w:szCs w:val="24"/>
        </w:rPr>
        <w:t>(e.g. the MacArthur’s consumer resource model or the Tilman’s resource ratio</w:t>
      </w:r>
      <w:del w:id="395" w:author="Godwin, Casey" w:date="2018-12-04T11:04:00Z">
        <w:r w:rsidR="00D37750" w:rsidDel="00E63114">
          <w:rPr>
            <w:rFonts w:ascii="Times New Roman" w:hAnsi="Times New Roman" w:cs="Times New Roman"/>
            <w:sz w:val="24"/>
            <w:szCs w:val="24"/>
          </w:rPr>
          <w:delText>n</w:delText>
        </w:r>
      </w:del>
      <w:r w:rsidR="00D37750">
        <w:rPr>
          <w:rFonts w:ascii="Times New Roman" w:hAnsi="Times New Roman" w:cs="Times New Roman"/>
          <w:sz w:val="24"/>
          <w:szCs w:val="24"/>
        </w:rPr>
        <w:t xml:space="preserve"> model)</w:t>
      </w:r>
      <w:r w:rsidR="003B5BFE">
        <w:rPr>
          <w:rFonts w:ascii="Times New Roman" w:hAnsi="Times New Roman" w:cs="Times New Roman"/>
          <w:sz w:val="24"/>
          <w:szCs w:val="24"/>
        </w:rPr>
        <w:t xml:space="preserve">, ND and RFD calculation and assessing Chesson’s inequality </w:t>
      </w:r>
      <w:r w:rsidR="00D37750">
        <w:rPr>
          <w:rFonts w:ascii="Times New Roman" w:hAnsi="Times New Roman" w:cs="Times New Roman"/>
          <w:sz w:val="24"/>
          <w:szCs w:val="24"/>
        </w:rPr>
        <w:t xml:space="preserve">can only be used to predict species coexistence at the equilibrium. </w:t>
      </w:r>
      <w:commentRangeEnd w:id="391"/>
      <w:r w:rsidR="00B7161D">
        <w:rPr>
          <w:rStyle w:val="CommentReference"/>
        </w:rPr>
        <w:commentReference w:id="391"/>
      </w:r>
      <w:commentRangeStart w:id="396"/>
      <w:r w:rsidR="00D37750">
        <w:rPr>
          <w:rFonts w:ascii="Times New Roman" w:hAnsi="Times New Roman" w:cs="Times New Roman"/>
          <w:sz w:val="24"/>
          <w:szCs w:val="24"/>
        </w:rPr>
        <w:t xml:space="preserve">Although one can still reorganize the parameters from MacArthur’s consumer resource model or Tilman’s resource ration model to competition coefficients, those coefficients cannot be used to predict population dynamics that are far from the equilibrium. </w:t>
      </w:r>
      <w:commentRangeEnd w:id="396"/>
      <w:r w:rsidR="00B7161D">
        <w:rPr>
          <w:rStyle w:val="CommentReference"/>
        </w:rPr>
        <w:commentReference w:id="396"/>
      </w:r>
    </w:p>
    <w:p w14:paraId="6A97F4FC" w14:textId="2AEA5ACF" w:rsidR="00125C77" w:rsidRPr="009E12E1" w:rsidRDefault="00125C77" w:rsidP="00125C77">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lastRenderedPageBreak/>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ins w:id="397" w:author="Godwin, Casey" w:date="2018-12-04T11:15:00Z">
        <w:r w:rsidR="00B7161D">
          <w:rPr>
            <w:rFonts w:ascii="Times New Roman" w:hAnsi="Times New Roman" w:cs="Times New Roman"/>
            <w:i/>
            <w:sz w:val="24"/>
            <w:szCs w:val="24"/>
          </w:rPr>
          <w:t xml:space="preserve">under-developed for </w:t>
        </w:r>
      </w:ins>
      <w:del w:id="398" w:author="Godwin, Casey" w:date="2018-12-04T11:15:00Z">
        <w:r w:rsidRPr="009E12E1" w:rsidDel="00B7161D">
          <w:rPr>
            <w:rFonts w:ascii="Times New Roman" w:hAnsi="Times New Roman" w:cs="Times New Roman"/>
            <w:i/>
            <w:sz w:val="24"/>
            <w:szCs w:val="24"/>
          </w:rPr>
          <w:delText>only applicable to two</w:delText>
        </w:r>
      </w:del>
      <w:ins w:id="399" w:author="Godwin, Casey" w:date="2018-12-04T11:15:00Z">
        <w:r w:rsidR="00B7161D">
          <w:rPr>
            <w:rFonts w:ascii="Times New Roman" w:hAnsi="Times New Roman" w:cs="Times New Roman"/>
            <w:i/>
            <w:sz w:val="24"/>
            <w:szCs w:val="24"/>
          </w:rPr>
          <w:t>multi</w:t>
        </w:r>
      </w:ins>
      <w:r w:rsidRPr="009E12E1">
        <w:rPr>
          <w:rFonts w:ascii="Times New Roman" w:hAnsi="Times New Roman" w:cs="Times New Roman"/>
          <w:i/>
          <w:sz w:val="24"/>
          <w:szCs w:val="24"/>
        </w:rPr>
        <w:t>-species system</w:t>
      </w:r>
      <w:ins w:id="400" w:author="Godwin, Casey" w:date="2018-12-04T11:15:00Z">
        <w:r w:rsidR="00B7161D">
          <w:rPr>
            <w:rFonts w:ascii="Times New Roman" w:hAnsi="Times New Roman" w:cs="Times New Roman"/>
            <w:i/>
            <w:sz w:val="24"/>
            <w:szCs w:val="24"/>
          </w:rPr>
          <w:t>s</w:t>
        </w:r>
      </w:ins>
      <w:r w:rsidRPr="009E12E1">
        <w:rPr>
          <w:rFonts w:ascii="Times New Roman" w:hAnsi="Times New Roman" w:cs="Times New Roman"/>
          <w:i/>
          <w:sz w:val="24"/>
          <w:szCs w:val="24"/>
        </w:rPr>
        <w:t>.</w:t>
      </w:r>
    </w:p>
    <w:p w14:paraId="5B0076AD" w14:textId="4B84FFF0" w:rsidR="00125C77" w:rsidRDefault="00125C77" w:rsidP="00125C77">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ins w:id="401" w:author="Godwin, Casey" w:date="2018-12-04T11:15:00Z">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ins>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255E5F3D" w14:textId="75297BCE" w:rsidR="009E12E1" w:rsidRDefault="00DC1C4F" w:rsidP="00330DAB">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6456A98C" w14:textId="5BBB7CF6" w:rsidR="009E12E1" w:rsidRDefault="000F21BA" w:rsidP="009E12E1">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27496F">
        <w:rPr>
          <w:rFonts w:ascii="Times New Roman" w:hAnsi="Times New Roman" w:cs="Times New Roman"/>
          <w:sz w:val="24"/>
          <w:szCs w:val="24"/>
        </w:rPr>
        <w:t>applied more than one of these methods to the same</w:t>
      </w:r>
      <w:r w:rsidRPr="0027496F">
        <w:rPr>
          <w:rFonts w:ascii="Times New Roman" w:hAnsi="Times New Roman" w:cs="Times New Roman"/>
          <w:sz w:val="24"/>
          <w:szCs w:val="24"/>
        </w:rPr>
        <w:t xml:space="preserve"> study system</w:t>
      </w:r>
      <w:r w:rsidR="00794E37" w:rsidRPr="0027496F">
        <w:rPr>
          <w:rFonts w:ascii="Times New Roman" w:hAnsi="Times New Roman" w:cs="Times New Roman"/>
          <w:sz w:val="24"/>
          <w:szCs w:val="24"/>
        </w:rPr>
        <w:t xml:space="preserve">. </w:t>
      </w:r>
      <w:r w:rsidR="00BD7D2B" w:rsidRPr="0027496F">
        <w:rPr>
          <w:rFonts w:ascii="Times New Roman" w:hAnsi="Times New Roman" w:cs="Times New Roman"/>
          <w:sz w:val="24"/>
          <w:szCs w:val="24"/>
        </w:rPr>
        <w:t xml:space="preserve">According to what we have </w:t>
      </w:r>
      <w:r w:rsidR="00A57201" w:rsidRPr="0027496F">
        <w:rPr>
          <w:rFonts w:ascii="Times New Roman" w:hAnsi="Times New Roman" w:cs="Times New Roman"/>
          <w:sz w:val="24"/>
          <w:szCs w:val="24"/>
        </w:rPr>
        <w:t xml:space="preserve">mathematically </w:t>
      </w:r>
      <w:r w:rsidR="00BD7D2B" w:rsidRPr="0027496F">
        <w:rPr>
          <w:rFonts w:ascii="Times New Roman" w:hAnsi="Times New Roman" w:cs="Times New Roman"/>
          <w:sz w:val="24"/>
          <w:szCs w:val="24"/>
        </w:rPr>
        <w:t xml:space="preserve">shown in the previous section, </w:t>
      </w:r>
      <w:r w:rsidR="00BD7D2B" w:rsidRPr="00B7161D">
        <w:rPr>
          <w:rFonts w:ascii="Times New Roman" w:hAnsi="Times New Roman" w:cs="Times New Roman"/>
          <w:sz w:val="24"/>
          <w:szCs w:val="24"/>
          <w:highlight w:val="yellow"/>
          <w:rPrChange w:id="402" w:author="Godwin, Casey" w:date="2018-12-04T11:16:00Z">
            <w:rPr>
              <w:rFonts w:ascii="Times New Roman" w:hAnsi="Times New Roman" w:cs="Times New Roman"/>
              <w:sz w:val="24"/>
              <w:szCs w:val="24"/>
            </w:rPr>
          </w:rPrChange>
        </w:rPr>
        <w:t>the</w:t>
      </w:r>
      <w:r w:rsidR="00A57201" w:rsidRPr="00B7161D">
        <w:rPr>
          <w:rFonts w:ascii="Times New Roman" w:hAnsi="Times New Roman" w:cs="Times New Roman"/>
          <w:sz w:val="24"/>
          <w:szCs w:val="24"/>
          <w:highlight w:val="yellow"/>
          <w:rPrChange w:id="403" w:author="Godwin, Casey" w:date="2018-12-04T11:16:00Z">
            <w:rPr>
              <w:rFonts w:ascii="Times New Roman" w:hAnsi="Times New Roman" w:cs="Times New Roman"/>
              <w:sz w:val="24"/>
              <w:szCs w:val="24"/>
            </w:rPr>
          </w:rPrChange>
        </w:rPr>
        <w:t>se five</w:t>
      </w:r>
      <w:r w:rsidR="00BD7D2B" w:rsidRPr="00B7161D">
        <w:rPr>
          <w:rFonts w:ascii="Times New Roman" w:hAnsi="Times New Roman" w:cs="Times New Roman"/>
          <w:sz w:val="24"/>
          <w:szCs w:val="24"/>
          <w:highlight w:val="yellow"/>
          <w:rPrChange w:id="404" w:author="Godwin, Casey" w:date="2018-12-04T11:16:00Z">
            <w:rPr>
              <w:rFonts w:ascii="Times New Roman" w:hAnsi="Times New Roman" w:cs="Times New Roman"/>
              <w:sz w:val="24"/>
              <w:szCs w:val="24"/>
            </w:rPr>
          </w:rPrChange>
        </w:rPr>
        <w:t xml:space="preserve"> methods are</w:t>
      </w:r>
      <w:r w:rsidR="00A57201" w:rsidRPr="00B7161D">
        <w:rPr>
          <w:rFonts w:ascii="Times New Roman" w:hAnsi="Times New Roman" w:cs="Times New Roman"/>
          <w:sz w:val="24"/>
          <w:szCs w:val="24"/>
          <w:highlight w:val="yellow"/>
          <w:rPrChange w:id="405" w:author="Godwin, Casey" w:date="2018-12-04T11:16:00Z">
            <w:rPr>
              <w:rFonts w:ascii="Times New Roman" w:hAnsi="Times New Roman" w:cs="Times New Roman"/>
              <w:sz w:val="24"/>
              <w:szCs w:val="24"/>
            </w:rPr>
          </w:rPrChange>
        </w:rPr>
        <w:t xml:space="preserve"> not identical to each other </w:t>
      </w:r>
      <w:r w:rsidR="00D70762" w:rsidRPr="00B7161D">
        <w:rPr>
          <w:rFonts w:ascii="Times New Roman" w:hAnsi="Times New Roman" w:cs="Times New Roman"/>
          <w:sz w:val="24"/>
          <w:szCs w:val="24"/>
          <w:highlight w:val="yellow"/>
          <w:rPrChange w:id="406" w:author="Godwin, Casey" w:date="2018-12-04T11:16:00Z">
            <w:rPr>
              <w:rFonts w:ascii="Times New Roman" w:hAnsi="Times New Roman" w:cs="Times New Roman"/>
              <w:sz w:val="24"/>
              <w:szCs w:val="24"/>
            </w:rPr>
          </w:rPrChange>
        </w:rPr>
        <w:t xml:space="preserve">in terms of </w:t>
      </w:r>
      <w:r w:rsidR="0027496F" w:rsidRPr="00B7161D">
        <w:rPr>
          <w:rFonts w:ascii="Times New Roman" w:hAnsi="Times New Roman" w:cs="Times New Roman"/>
          <w:sz w:val="24"/>
          <w:szCs w:val="24"/>
          <w:highlight w:val="yellow"/>
          <w:rPrChange w:id="407" w:author="Godwin, Casey" w:date="2018-12-04T11:16:00Z">
            <w:rPr>
              <w:rFonts w:ascii="Times New Roman" w:hAnsi="Times New Roman" w:cs="Times New Roman"/>
              <w:sz w:val="24"/>
              <w:szCs w:val="24"/>
            </w:rPr>
          </w:rPrChange>
        </w:rPr>
        <w:t>how the derive ND and RFD,</w:t>
      </w:r>
      <w:r w:rsidR="00A57201" w:rsidRPr="00B7161D">
        <w:rPr>
          <w:rFonts w:ascii="Times New Roman" w:hAnsi="Times New Roman" w:cs="Times New Roman"/>
          <w:sz w:val="24"/>
          <w:szCs w:val="24"/>
          <w:highlight w:val="yellow"/>
          <w:rPrChange w:id="408"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09" w:author="Godwin, Casey" w:date="2018-12-04T11:16:00Z">
            <w:rPr>
              <w:rFonts w:ascii="Times New Roman" w:hAnsi="Times New Roman" w:cs="Times New Roman"/>
              <w:sz w:val="24"/>
              <w:szCs w:val="24"/>
            </w:rPr>
          </w:rPrChange>
        </w:rPr>
        <w:t>but there is good correspondence in terms of predicting coexistence</w:t>
      </w:r>
      <w:r w:rsidR="00A57201" w:rsidRPr="00B7161D">
        <w:rPr>
          <w:rFonts w:ascii="Times New Roman" w:hAnsi="Times New Roman" w:cs="Times New Roman"/>
          <w:sz w:val="24"/>
          <w:szCs w:val="24"/>
          <w:highlight w:val="yellow"/>
          <w:rPrChange w:id="410" w:author="Godwin, Casey" w:date="2018-12-04T11:16:00Z">
            <w:rPr>
              <w:rFonts w:ascii="Times New Roman" w:hAnsi="Times New Roman" w:cs="Times New Roman"/>
              <w:sz w:val="24"/>
              <w:szCs w:val="24"/>
            </w:rPr>
          </w:rPrChange>
        </w:rPr>
        <w:t xml:space="preserve">. </w:t>
      </w:r>
      <w:r w:rsidR="0027496F" w:rsidRPr="00B7161D">
        <w:rPr>
          <w:rFonts w:ascii="Times New Roman" w:hAnsi="Times New Roman" w:cs="Times New Roman"/>
          <w:sz w:val="24"/>
          <w:szCs w:val="24"/>
          <w:highlight w:val="yellow"/>
          <w:rPrChange w:id="411" w:author="Godwin, Casey" w:date="2018-12-04T11:16:00Z">
            <w:rPr>
              <w:rFonts w:ascii="Times New Roman" w:hAnsi="Times New Roman" w:cs="Times New Roman"/>
              <w:sz w:val="24"/>
              <w:szCs w:val="24"/>
            </w:rPr>
          </w:rPrChange>
        </w:rPr>
        <w:t xml:space="preserve">This means that values of ND and RFD from different experimental approaches </w:t>
      </w:r>
      <w:r w:rsidR="00CE35F7" w:rsidRPr="00B7161D">
        <w:rPr>
          <w:rFonts w:ascii="Times New Roman" w:hAnsi="Times New Roman" w:cs="Times New Roman"/>
          <w:sz w:val="24"/>
          <w:szCs w:val="24"/>
          <w:highlight w:val="yellow"/>
          <w:rPrChange w:id="412" w:author="Godwin, Casey" w:date="2018-12-04T11:16:00Z">
            <w:rPr>
              <w:rFonts w:ascii="Times New Roman" w:hAnsi="Times New Roman" w:cs="Times New Roman"/>
              <w:sz w:val="24"/>
              <w:szCs w:val="24"/>
            </w:rPr>
          </w:rPrChange>
        </w:rPr>
        <w:t xml:space="preserve">may </w:t>
      </w:r>
      <w:r w:rsidR="0027496F" w:rsidRPr="00B7161D">
        <w:rPr>
          <w:rFonts w:ascii="Times New Roman" w:hAnsi="Times New Roman" w:cs="Times New Roman"/>
          <w:sz w:val="24"/>
          <w:szCs w:val="24"/>
          <w:highlight w:val="yellow"/>
          <w:rPrChange w:id="413" w:author="Godwin, Casey" w:date="2018-12-04T11:16:00Z">
            <w:rPr>
              <w:rFonts w:ascii="Times New Roman" w:hAnsi="Times New Roman" w:cs="Times New Roman"/>
              <w:sz w:val="24"/>
              <w:szCs w:val="24"/>
            </w:rPr>
          </w:rPrChange>
        </w:rPr>
        <w:t xml:space="preserve">not </w:t>
      </w:r>
      <w:r w:rsidR="00CE35F7" w:rsidRPr="00B7161D">
        <w:rPr>
          <w:rFonts w:ascii="Times New Roman" w:hAnsi="Times New Roman" w:cs="Times New Roman"/>
          <w:sz w:val="24"/>
          <w:szCs w:val="24"/>
          <w:highlight w:val="yellow"/>
          <w:rPrChange w:id="414" w:author="Godwin, Casey" w:date="2018-12-04T11:16:00Z">
            <w:rPr>
              <w:rFonts w:ascii="Times New Roman" w:hAnsi="Times New Roman" w:cs="Times New Roman"/>
              <w:sz w:val="24"/>
              <w:szCs w:val="24"/>
            </w:rPr>
          </w:rPrChange>
        </w:rPr>
        <w:t xml:space="preserve">be </w:t>
      </w:r>
      <w:r w:rsidR="0027496F" w:rsidRPr="00B7161D">
        <w:rPr>
          <w:rFonts w:ascii="Times New Roman" w:hAnsi="Times New Roman" w:cs="Times New Roman"/>
          <w:sz w:val="24"/>
          <w:szCs w:val="24"/>
          <w:highlight w:val="yellow"/>
          <w:rPrChange w:id="415" w:author="Godwin, Casey" w:date="2018-12-04T11:16:00Z">
            <w:rPr>
              <w:rFonts w:ascii="Times New Roman" w:hAnsi="Times New Roman" w:cs="Times New Roman"/>
              <w:sz w:val="24"/>
              <w:szCs w:val="24"/>
            </w:rPr>
          </w:rPrChange>
        </w:rPr>
        <w:t>comparable.</w:t>
      </w:r>
      <w:r w:rsidR="0027496F">
        <w:rPr>
          <w:rFonts w:ascii="Times New Roman" w:hAnsi="Times New Roman" w:cs="Times New Roman"/>
          <w:sz w:val="24"/>
          <w:szCs w:val="24"/>
        </w:rPr>
        <w:t xml:space="preserve"> As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64140E1" w14:textId="366AC580" w:rsidR="00F90AF9" w:rsidRDefault="0027496F" w:rsidP="009E12E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fact that ND and RFD are not comparable among different experimental approaches limits the </w:t>
      </w:r>
      <w:r w:rsidR="00CE35F7">
        <w:rPr>
          <w:rFonts w:ascii="Times New Roman" w:hAnsi="Times New Roman" w:cs="Times New Roman"/>
          <w:sz w:val="24"/>
          <w:szCs w:val="24"/>
        </w:rPr>
        <w:t xml:space="preserve">potential </w:t>
      </w:r>
      <w:r>
        <w:rPr>
          <w:rFonts w:ascii="Times New Roman" w:hAnsi="Times New Roman" w:cs="Times New Roman"/>
          <w:sz w:val="24"/>
          <w:szCs w:val="24"/>
        </w:rPr>
        <w:t>for synthesis. For example, studies that relate ND and RFD to phylogenetic or func</w:t>
      </w:r>
      <w:r w:rsidR="007829B1">
        <w:rPr>
          <w:rFonts w:ascii="Times New Roman" w:hAnsi="Times New Roman" w:cs="Times New Roman"/>
          <w:sz w:val="24"/>
          <w:szCs w:val="24"/>
        </w:rPr>
        <w:t>tional divergence among species</w:t>
      </w:r>
      <w:r>
        <w:rPr>
          <w:rFonts w:ascii="Times New Roman" w:hAnsi="Times New Roman" w:cs="Times New Roman"/>
          <w:sz w:val="24"/>
          <w:szCs w:val="24"/>
        </w:rPr>
        <w:t xml:space="preserve"> </w:t>
      </w:r>
      <w:r w:rsidR="00CE35F7">
        <w:rPr>
          <w:rFonts w:ascii="Times New Roman" w:hAnsi="Times New Roman" w:cs="Times New Roman"/>
          <w:sz w:val="24"/>
          <w:szCs w:val="24"/>
        </w:rPr>
        <w:t>must</w:t>
      </w:r>
      <w:r>
        <w:rPr>
          <w:rFonts w:ascii="Times New Roman" w:hAnsi="Times New Roman" w:cs="Times New Roman"/>
          <w:sz w:val="24"/>
          <w:szCs w:val="24"/>
        </w:rPr>
        <w:t xml:space="preserve"> use the same empirical approach and experimental conditions for all of the species</w:t>
      </w:r>
      <w:r w:rsidR="00CE35F7">
        <w:rPr>
          <w:rFonts w:ascii="Times New Roman" w:hAnsi="Times New Roman" w:cs="Times New Roman"/>
          <w:sz w:val="24"/>
          <w:szCs w:val="24"/>
        </w:rPr>
        <w:t xml:space="preserve"> </w:t>
      </w:r>
      <w:r w:rsidR="005A2785">
        <w:rPr>
          <w:rFonts w:ascii="Times New Roman" w:hAnsi="Times New Roman" w:cs="Times New Roman"/>
          <w:sz w:val="24"/>
          <w:szCs w:val="24"/>
        </w:rPr>
        <w:fldChar w:fldCharType="begin" w:fldLock="1"/>
      </w:r>
      <w:r w:rsidR="00330DAB">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5A2785">
        <w:rPr>
          <w:rFonts w:ascii="Times New Roman" w:hAnsi="Times New Roman" w:cs="Times New Roman"/>
          <w:sz w:val="24"/>
          <w:szCs w:val="24"/>
        </w:rPr>
        <w:fldChar w:fldCharType="separate"/>
      </w:r>
      <w:r w:rsidR="005A2785" w:rsidRPr="005A2785">
        <w:rPr>
          <w:rFonts w:ascii="Times New Roman" w:hAnsi="Times New Roman" w:cs="Times New Roman"/>
          <w:noProof/>
          <w:sz w:val="24"/>
          <w:szCs w:val="24"/>
        </w:rPr>
        <w:t>(Narwani et al. 2013)</w:t>
      </w:r>
      <w:r w:rsidR="005A2785">
        <w:rPr>
          <w:rFonts w:ascii="Times New Roman" w:hAnsi="Times New Roman" w:cs="Times New Roman"/>
          <w:sz w:val="24"/>
          <w:szCs w:val="24"/>
        </w:rPr>
        <w:fldChar w:fldCharType="end"/>
      </w:r>
      <w:r w:rsidR="005A2785">
        <w:rPr>
          <w:rFonts w:ascii="Times New Roman" w:hAnsi="Times New Roman" w:cs="Times New Roman"/>
          <w:sz w:val="24"/>
          <w:szCs w:val="24"/>
        </w:rPr>
        <w:t xml:space="preserve">. </w:t>
      </w:r>
      <w:r w:rsidR="00CE35F7">
        <w:rPr>
          <w:rFonts w:ascii="Times New Roman" w:hAnsi="Times New Roman" w:cs="Times New Roman"/>
          <w:sz w:val="24"/>
          <w:szCs w:val="24"/>
        </w:rPr>
        <w:t>In contrast, it would be inappropriate to combine data from different empirical studies in order to examine which physiological or ecological parameters influence the balance of ND and RFD.</w:t>
      </w:r>
      <w:r w:rsidR="005A2785">
        <w:rPr>
          <w:rFonts w:ascii="Times New Roman" w:hAnsi="Times New Roman" w:cs="Times New Roman"/>
          <w:sz w:val="24"/>
          <w:szCs w:val="24"/>
        </w:rPr>
        <w:t xml:space="preserve"> We argue that ND and RFD calculated by the NFD method should not be compared to the other methods. </w:t>
      </w:r>
      <w:commentRangeStart w:id="416"/>
      <w:ins w:id="417" w:author="Godwin, Casey" w:date="2018-12-04T11:18:00Z">
        <w:r w:rsidR="00B7161D">
          <w:rPr>
            <w:rFonts w:ascii="Times New Roman" w:hAnsi="Times New Roman" w:cs="Times New Roman"/>
            <w:sz w:val="24"/>
            <w:szCs w:val="24"/>
          </w:rPr>
          <w:t xml:space="preserve">Additionally, </w:t>
        </w:r>
      </w:ins>
      <w:del w:id="418" w:author="Godwin, Casey" w:date="2018-12-04T11:18:00Z">
        <w:r w:rsidR="005A2785" w:rsidDel="00B7161D">
          <w:rPr>
            <w:rFonts w:ascii="Times New Roman" w:hAnsi="Times New Roman" w:cs="Times New Roman"/>
            <w:sz w:val="24"/>
            <w:szCs w:val="24"/>
          </w:rPr>
          <w:delText xml:space="preserve">When </w:delText>
        </w:r>
      </w:del>
      <w:ins w:id="419" w:author="Godwin, Casey" w:date="2018-12-04T11:18:00Z">
        <w:r w:rsidR="00B7161D">
          <w:rPr>
            <w:rFonts w:ascii="Times New Roman" w:hAnsi="Times New Roman" w:cs="Times New Roman"/>
            <w:sz w:val="24"/>
            <w:szCs w:val="24"/>
          </w:rPr>
          <w:t xml:space="preserve">when </w:t>
        </w:r>
      </w:ins>
      <w:r w:rsidR="005A2785">
        <w:rPr>
          <w:rFonts w:ascii="Times New Roman" w:hAnsi="Times New Roman" w:cs="Times New Roman"/>
          <w:sz w:val="24"/>
          <w:szCs w:val="24"/>
        </w:rPr>
        <w:t>comparing ND and RFD</w:t>
      </w:r>
      <w:ins w:id="420" w:author="Godwin, Casey" w:date="2018-12-04T11:18:00Z">
        <w:r w:rsidR="00B7161D">
          <w:rPr>
            <w:rFonts w:ascii="Times New Roman" w:hAnsi="Times New Roman" w:cs="Times New Roman"/>
            <w:sz w:val="24"/>
            <w:szCs w:val="24"/>
          </w:rPr>
          <w:t>, or the prediction regarding coexistence,</w:t>
        </w:r>
      </w:ins>
      <w:r w:rsidR="005A2785">
        <w:rPr>
          <w:rFonts w:ascii="Times New Roman" w:hAnsi="Times New Roman" w:cs="Times New Roman"/>
          <w:sz w:val="24"/>
          <w:szCs w:val="24"/>
        </w:rPr>
        <w:t xml:space="preserve"> </w:t>
      </w:r>
      <w:del w:id="421" w:author="Godwin, Casey" w:date="2018-12-04T11:18:00Z">
        <w:r w:rsidR="005A2785" w:rsidDel="00B7161D">
          <w:rPr>
            <w:rFonts w:ascii="Times New Roman" w:hAnsi="Times New Roman" w:cs="Times New Roman"/>
            <w:sz w:val="24"/>
            <w:szCs w:val="24"/>
          </w:rPr>
          <w:delText xml:space="preserve">from </w:delText>
        </w:r>
      </w:del>
      <w:ins w:id="422" w:author="Godwin, Casey" w:date="2018-12-04T11:18:00Z">
        <w:r w:rsidR="00B7161D">
          <w:rPr>
            <w:rFonts w:ascii="Times New Roman" w:hAnsi="Times New Roman" w:cs="Times New Roman"/>
            <w:sz w:val="24"/>
            <w:szCs w:val="24"/>
          </w:rPr>
          <w:t xml:space="preserve">among </w:t>
        </w:r>
      </w:ins>
      <w:r w:rsidR="005A2785">
        <w:rPr>
          <w:rFonts w:ascii="Times New Roman" w:hAnsi="Times New Roman" w:cs="Times New Roman"/>
          <w:sz w:val="24"/>
          <w:szCs w:val="24"/>
        </w:rPr>
        <w:t xml:space="preserve">the other methods, assumptions and limitations of each method must be met. </w:t>
      </w:r>
      <w:commentRangeEnd w:id="416"/>
      <w:r w:rsidR="00B7161D">
        <w:rPr>
          <w:rStyle w:val="CommentReference"/>
        </w:rPr>
        <w:commentReference w:id="416"/>
      </w:r>
    </w:p>
    <w:p w14:paraId="34D20B00" w14:textId="177572BF" w:rsidR="009E12E1" w:rsidRPr="009E12E1" w:rsidRDefault="0027496F" w:rsidP="00E249D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32CF774F" w14:textId="67B5E539" w:rsidR="009E12E1" w:rsidRPr="00580A54" w:rsidRDefault="00580A54" w:rsidP="00580A54">
      <w:pPr>
        <w:pStyle w:val="Normal1"/>
        <w:spacing w:line="360" w:lineRule="auto"/>
        <w:ind w:firstLine="360"/>
      </w:pPr>
      <w:r>
        <w:rPr>
          <w:rFonts w:ascii="Times New Roman" w:hAnsi="Times New Roman" w:cs="Times New Roman"/>
          <w:sz w:val="24"/>
          <w:szCs w:val="24"/>
        </w:rPr>
        <w:lastRenderedPageBreak/>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423"/>
      <w:r>
        <w:rPr>
          <w:rFonts w:ascii="Times New Roman" w:hAnsi="Times New Roman" w:cs="Times New Roman"/>
          <w:sz w:val="24"/>
          <w:szCs w:val="24"/>
        </w:rPr>
        <w:t xml:space="preserve">In designing and interpreting experiments, it would be unclear which value to select for the interaction coefficients. </w:t>
      </w:r>
      <w:commentRangeEnd w:id="423"/>
      <w:r w:rsidR="00B7161D">
        <w:rPr>
          <w:rStyle w:val="CommentReference"/>
        </w:rPr>
        <w:commentReference w:id="423"/>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6D5B9BAA" w14:textId="531C77FD" w:rsidR="009E12E1" w:rsidRDefault="00794E37" w:rsidP="00E249D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2B19D9C0" w14:textId="479CD647" w:rsidR="00CA292C" w:rsidRPr="009E12E1" w:rsidRDefault="00CA292C" w:rsidP="009E12E1">
      <w:pPr>
        <w:pStyle w:val="Normal1"/>
        <w:spacing w:line="360" w:lineRule="auto"/>
        <w:ind w:firstLine="360"/>
        <w:rPr>
          <w:lang w:val="en-US"/>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424" w:author="Godwin, Casey" w:date="2018-12-04T11:21:00Z">
        <w:r w:rsidR="00F246A4" w:rsidDel="00B7161D">
          <w:rPr>
            <w:rFonts w:ascii="Times New Roman" w:hAnsi="Times New Roman" w:cs="Times New Roman"/>
            <w:sz w:val="24"/>
            <w:szCs w:val="24"/>
          </w:rPr>
          <w:delText>ungulate herbivores</w:delText>
        </w:r>
      </w:del>
      <w:ins w:id="425"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426"/>
      <w:r w:rsidR="0025241C">
        <w:rPr>
          <w:rFonts w:ascii="Times New Roman" w:hAnsi="Times New Roman" w:cs="Times New Roman"/>
          <w:sz w:val="24"/>
          <w:szCs w:val="24"/>
          <w:lang w:eastAsia="zh-TW"/>
        </w:rPr>
        <w:t>unknown</w:t>
      </w:r>
      <w:commentRangeEnd w:id="426"/>
      <w:r w:rsidR="00B7161D">
        <w:rPr>
          <w:rStyle w:val="CommentReference"/>
        </w:rPr>
        <w:commentReference w:id="426"/>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7F034AD9" w14:textId="26411209" w:rsidR="0025241C" w:rsidRPr="00F13328" w:rsidRDefault="0025241C" w:rsidP="009E12E1">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318223DD" w14:textId="415C2C11" w:rsidR="00E91710" w:rsidRPr="00614BCB" w:rsidRDefault="00E91710" w:rsidP="00B0403D">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444934E8" w14:textId="62515430" w:rsidR="00614BCB" w:rsidRPr="00614BCB" w:rsidRDefault="00614BCB" w:rsidP="00AF006C">
      <w:pPr>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3DECC185" w14:textId="523D1A3C" w:rsidR="00396647" w:rsidRDefault="00614BCB" w:rsidP="00AF006C">
      <w:pPr>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115FD223" w14:textId="25A81E98" w:rsidR="00EA0D10" w:rsidRPr="00A23A60" w:rsidRDefault="00BA0996" w:rsidP="00A23A60">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7AF6D60" wp14:editId="6FCE1A4B">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344485BE" w14:textId="77777777" w:rsidR="00BA5CE2" w:rsidRDefault="00BA5CE2" w:rsidP="00B0403D">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240D49AE" w14:textId="68FFB15F" w:rsidR="00EA0D10" w:rsidRDefault="00EA0D10" w:rsidP="00B0403D">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5B757871" w14:textId="0A111940" w:rsidR="00026027" w:rsidRPr="00026027" w:rsidRDefault="00026027" w:rsidP="00B0403D">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148F86AF" w14:textId="77777777" w:rsidR="00026027" w:rsidRPr="00B0403D" w:rsidRDefault="00026027" w:rsidP="00026027">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7D3474B" wp14:editId="5F62EFCC">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4EE41F8D" w14:textId="66023476" w:rsidR="00D81748" w:rsidRDefault="00026027" w:rsidP="00D81748">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7DA370D3" w14:textId="77777777" w:rsidR="00D81748" w:rsidRDefault="00D81748">
      <w:pPr>
        <w:rPr>
          <w:rFonts w:ascii="Times New Roman" w:hAnsi="Times New Roman" w:cs="Times New Roman"/>
          <w:sz w:val="24"/>
          <w:szCs w:val="24"/>
        </w:rPr>
      </w:pPr>
      <w:r>
        <w:rPr>
          <w:rFonts w:ascii="Times New Roman" w:hAnsi="Times New Roman" w:cs="Times New Roman"/>
          <w:sz w:val="24"/>
          <w:szCs w:val="24"/>
        </w:rPr>
        <w:br w:type="page"/>
      </w:r>
    </w:p>
    <w:p w14:paraId="4015D1A2" w14:textId="28DD8B6B" w:rsidR="00D81748" w:rsidRDefault="00D81748" w:rsidP="00B0403D">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563A3FC4" w14:textId="67B6911D" w:rsidR="00821A6C" w:rsidRDefault="00821A6C" w:rsidP="00B0403D">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E9ECB6" wp14:editId="6386725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7D982C8D" w14:textId="7F0F4D8A" w:rsidR="00BA5CE2" w:rsidRDefault="00794E3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295B934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6E74CEF0" w14:textId="77777777" w:rsidR="00BA5CE2" w:rsidRDefault="0002602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4211981F" w14:textId="1DA56DDF" w:rsidR="00107107" w:rsidRPr="00B0403D" w:rsidRDefault="00107107" w:rsidP="00B0403D">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6EDDDC02" wp14:editId="504E2273">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7EB8962C" w14:textId="0639985D" w:rsidR="00026027" w:rsidRDefault="00794E3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6A96E3A7" w14:textId="77777777" w:rsidR="00026027" w:rsidRDefault="00026027">
      <w:pPr>
        <w:rPr>
          <w:rFonts w:ascii="Times New Roman" w:hAnsi="Times New Roman" w:cs="Times New Roman"/>
          <w:sz w:val="24"/>
          <w:szCs w:val="24"/>
        </w:rPr>
      </w:pPr>
      <w:r>
        <w:rPr>
          <w:rFonts w:ascii="Times New Roman" w:hAnsi="Times New Roman" w:cs="Times New Roman"/>
          <w:sz w:val="24"/>
          <w:szCs w:val="24"/>
        </w:rPr>
        <w:br w:type="page"/>
      </w:r>
    </w:p>
    <w:p w14:paraId="08F5469F" w14:textId="1B8FE76A" w:rsidR="00107107"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3533E97D" w14:textId="05B8AD2A" w:rsidR="00026027" w:rsidRPr="00B0403D"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8D7D0B1" wp14:editId="2A6DE521">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15407EFD" w14:textId="3A460C7D" w:rsidR="00BA5CE2" w:rsidRDefault="00107107" w:rsidP="00BA5CE2">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2B6F82B3" w14:textId="77777777" w:rsidR="00BA5CE2" w:rsidRDefault="00026027" w:rsidP="00B0403D">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7B82B696" w14:textId="62672E7E" w:rsidR="00107107" w:rsidRPr="00B0403D" w:rsidRDefault="00905F2D" w:rsidP="00B0403D">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4F48AC8" wp14:editId="568CB488">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450D05EA" w14:textId="6B39D8DD" w:rsidR="00BA5CE2" w:rsidRDefault="00107107" w:rsidP="00BA0996">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w:t>
      </w:r>
      <w:commentRangeStart w:id="427"/>
      <w:r w:rsidRPr="00B0403D">
        <w:rPr>
          <w:rFonts w:ascii="Times New Roman" w:hAnsi="Times New Roman" w:cs="Times New Roman"/>
          <w:sz w:val="24"/>
          <w:szCs w:val="24"/>
        </w:rPr>
        <w:t xml:space="preserve">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del w:id="428" w:author="Godwin, Casey" w:date="2018-12-04T11:41:00Z">
        <w:r w:rsidRPr="00B0403D" w:rsidDel="002103F2">
          <w:rPr>
            <w:rFonts w:ascii="Times New Roman" w:hAnsi="Times New Roman" w:cs="Times New Roman"/>
            <w:sz w:val="24"/>
            <w:szCs w:val="24"/>
          </w:rPr>
          <w:delText>resoruce</w:delText>
        </w:r>
      </w:del>
      <w:ins w:id="429" w:author="Godwin, Casey" w:date="2018-12-04T11:41:00Z">
        <w:r w:rsidR="002103F2" w:rsidRPr="00B0403D">
          <w:rPr>
            <w:rFonts w:ascii="Times New Roman" w:hAnsi="Times New Roman" w:cs="Times New Roman"/>
            <w:sz w:val="24"/>
            <w:szCs w:val="24"/>
          </w:rPr>
          <w:t>resource</w:t>
        </w:r>
      </w:ins>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commentRangeEnd w:id="427"/>
      <w:r w:rsidR="002103F2">
        <w:rPr>
          <w:rStyle w:val="CommentReference"/>
        </w:rPr>
        <w:commentReference w:id="427"/>
      </w:r>
    </w:p>
    <w:p w14:paraId="15DCD3A1" w14:textId="77777777" w:rsidR="00BA5CE2" w:rsidRDefault="00BA5CE2">
      <w:pPr>
        <w:rPr>
          <w:rFonts w:ascii="Times New Roman" w:hAnsi="Times New Roman" w:cs="Times New Roman"/>
          <w:sz w:val="24"/>
          <w:szCs w:val="24"/>
        </w:rPr>
      </w:pPr>
      <w:r>
        <w:rPr>
          <w:rFonts w:ascii="Times New Roman" w:hAnsi="Times New Roman" w:cs="Times New Roman"/>
          <w:sz w:val="24"/>
          <w:szCs w:val="24"/>
        </w:rPr>
        <w:br w:type="page"/>
      </w:r>
    </w:p>
    <w:p w14:paraId="2AE15BC6" w14:textId="15E297BA" w:rsidR="00BA5CE2" w:rsidRPr="00BA5CE2" w:rsidRDefault="00BA5CE2" w:rsidP="00BA5CE2">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4FF496E" w14:textId="4F10D926" w:rsidR="004D02F2" w:rsidRDefault="009B1545"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To show that the NFD slope is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used the time series to obtain pairs of each species frequency and its per capita growth rate.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228A7873" w14:textId="28D2274A" w:rsidR="00BA5CE2" w:rsidRDefault="00040CFA" w:rsidP="00BA5CE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t>
      </w:r>
      <w:r w:rsidR="00BA5CE2">
        <w:rPr>
          <w:rFonts w:ascii="Times New Roman" w:hAnsi="Times New Roman" w:cs="Times New Roman"/>
          <w:sz w:val="24"/>
          <w:szCs w:val="24"/>
        </w:rPr>
        <w:lastRenderedPageBreak/>
        <w:t xml:space="preserve">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42CC9ECD" w14:textId="3EB4B85F" w:rsidR="00BA5CE2" w:rsidRDefault="00BA5CE2" w:rsidP="00D17173">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4F6827ED" w14:textId="5697CA72" w:rsidR="00D17173" w:rsidRDefault="00D17173">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commentRangeStart w:id="430"/>
      <w:r>
        <w:rPr>
          <w:rFonts w:ascii="Times New Roman" w:hAnsi="Times New Roman" w:cs="Times New Roman"/>
          <w:noProof/>
          <w:sz w:val="24"/>
          <w:szCs w:val="24"/>
        </w:rPr>
        <w:drawing>
          <wp:inline distT="0" distB="0" distL="0" distR="0" wp14:anchorId="0FC30ECD" wp14:editId="05FDFAA9">
            <wp:extent cx="5934075" cy="406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commentRangeEnd w:id="430"/>
      <w:r w:rsidR="00CA437A">
        <w:rPr>
          <w:rStyle w:val="CommentReference"/>
        </w:rPr>
        <w:commentReference w:id="430"/>
      </w:r>
    </w:p>
    <w:p w14:paraId="183E6C01" w14:textId="2EBBAA30" w:rsidR="00D17173" w:rsidRDefault="00ED0E26" w:rsidP="00C17DA9">
      <w:pPr>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431"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=0.6</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2C5E3269" w14:textId="77777777" w:rsidR="00D17173" w:rsidRDefault="00D17173">
      <w:pPr>
        <w:rPr>
          <w:rFonts w:ascii="Times New Roman" w:hAnsi="Times New Roman" w:cs="Times New Roman"/>
          <w:sz w:val="24"/>
          <w:szCs w:val="24"/>
        </w:rPr>
      </w:pPr>
      <w:r>
        <w:rPr>
          <w:rFonts w:ascii="Times New Roman" w:hAnsi="Times New Roman" w:cs="Times New Roman"/>
          <w:sz w:val="24"/>
          <w:szCs w:val="24"/>
        </w:rPr>
        <w:br w:type="page"/>
      </w:r>
    </w:p>
    <w:p w14:paraId="3EF5050D" w14:textId="7E52F404"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58CF90BF" w14:textId="77777777" w:rsidR="00BA5CE2" w:rsidRDefault="00BA5CE2" w:rsidP="00BA5CE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D7E251" wp14:editId="6D1210E5">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2DF0E51A" w14:textId="0EC13373" w:rsidR="00BA5CE2" w:rsidRDefault="00BA5CE2" w:rsidP="00BA5CE2">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0D91D7A3" w14:textId="77777777" w:rsidR="00BA5CE2" w:rsidRDefault="00BA5CE2" w:rsidP="00BA5CE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4BDFC5A" w14:textId="77777777" w:rsidR="00BA5CE2" w:rsidRDefault="00BA5CE2" w:rsidP="00BA5CE2">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463871FF" w14:textId="61CD8902" w:rsidR="00BA5CE2" w:rsidRDefault="00CD4EDE" w:rsidP="00BA5CE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421B7092" w14:textId="0250B7F4" w:rsidR="00BA5CE2" w:rsidRDefault="00BA5CE2" w:rsidP="00BA5CE2">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6DADC34F" wp14:editId="52230CFD">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36C9052A" w14:textId="184634B6" w:rsidR="00CD4EDE" w:rsidRDefault="00BA5CE2" w:rsidP="00BA5CE2">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7D6F7700" w14:textId="6A128CA4" w:rsidR="00BA5CE2" w:rsidRDefault="00CD4EDE">
      <w:pPr>
        <w:rPr>
          <w:rFonts w:ascii="Times New Roman" w:hAnsi="Times New Roman" w:cs="Times New Roman"/>
          <w:sz w:val="24"/>
          <w:szCs w:val="24"/>
        </w:rPr>
      </w:pPr>
      <w:r>
        <w:rPr>
          <w:rFonts w:ascii="Times New Roman" w:hAnsi="Times New Roman" w:cs="Times New Roman"/>
          <w:sz w:val="24"/>
          <w:szCs w:val="24"/>
        </w:rPr>
        <w:br w:type="page"/>
      </w:r>
    </w:p>
    <w:p w14:paraId="3AABE017" w14:textId="77777777" w:rsidR="00BA5CE2" w:rsidRDefault="00BA5CE2">
      <w:pPr>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4DEEF371" w14:textId="31E1B364" w:rsidR="00A20955" w:rsidRDefault="00A20955">
      <w:pPr>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73BFF0FC" w14:textId="78F308E7" w:rsidR="00AC69FB" w:rsidRPr="00AC69FB" w:rsidRDefault="00FA6582"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Abrams, P. 1980. Are Competition Coefficients Constant? Inductive Versus Deductive Approaches. The American Naturalist 116:730–735.</w:t>
      </w:r>
    </w:p>
    <w:p w14:paraId="258CD88D"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Adler, P. B., J. HilleRislambers, and J. M. Levine. 2007. A niche for neutrality. Ecology Letters 10:95–104.</w:t>
      </w:r>
    </w:p>
    <w:p w14:paraId="275C6D5E"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Barabás, G., R. D’Andrea, and S. M. Stump. 2018. Chesson’s coexistence theory. Ecological Monographs 88:277–303.</w:t>
      </w:r>
    </w:p>
    <w:p w14:paraId="1FDC8851"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Carroll, I. T., B. J. Cardinale, and R. M. Nisbet. 2011. Niche and fitness differences relate the maintenance of diversity to ecosystem function. Ecology 92:1157–1165.</w:t>
      </w:r>
    </w:p>
    <w:p w14:paraId="6A6644BE"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Chesson, P. 1990. MacArthur’s consumer-resource model. Theoretical Population Biology 37:26–38.</w:t>
      </w:r>
    </w:p>
    <w:p w14:paraId="70682B80"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Chesson, P. 1994. Multispecies Competition in Variable Environments. Theoretical Population Biology 45:227–276.</w:t>
      </w:r>
    </w:p>
    <w:p w14:paraId="6759BEB7"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Chesson, P. 2000a. Mechanisms of maintenance of species diversity. Annual Review of Ecology and Systematics 31:343–366.</w:t>
      </w:r>
    </w:p>
    <w:p w14:paraId="78F65E00"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Chesson, P. 2000b. Mechanisms of Maintenance of Species Diversity. Annual Review of Ecology and Systematics 31:343–366.</w:t>
      </w:r>
    </w:p>
    <w:p w14:paraId="1E8118F1"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Chesson, P. 2003. Quantifying and testing coexistence mechanisms arising from recruitment fluctuations. Theoretical Population Biology 64:345–357.</w:t>
      </w:r>
    </w:p>
    <w:p w14:paraId="59A6A19A"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Godoy, O., and J. M. Levine. 2014. Phenology effects on invasion success: Insights from coupling field experiments to coexistence theory. Ecology 95:726–736.</w:t>
      </w:r>
    </w:p>
    <w:p w14:paraId="689278CB"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Letten, A. D., M. K. Dhami, P. Ke, and T. Fukami. 2018. Species coexistence through simultaneous fluctuation-dependent mechanisms 115:6745–6750.</w:t>
      </w:r>
    </w:p>
    <w:p w14:paraId="5630FA82"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Letten, A. D., P. J. Ke, and T. Fukami. 2017. Linking modern coexistence theory and contemporary niche theory. Ecological Monographs 87:161–177.</w:t>
      </w:r>
    </w:p>
    <w:p w14:paraId="3007233F"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Levine, J. M., and J. HilleRisLambers. 2009. The importance of niches for the maintenance of species diversity. Nature 461:254–7.</w:t>
      </w:r>
    </w:p>
    <w:p w14:paraId="1CDFEF72"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MacArthur, R. 1969. Species packing, and what competition minimizes. Proceedings of the National Academy of Sciences of the United States of America 64:1369–71.</w:t>
      </w:r>
    </w:p>
    <w:p w14:paraId="55F1ADCC"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MacArthur, R. 1970. Species packing and competitive equilibrium for many species. Theoretical Population Biology 1:1–11.</w:t>
      </w:r>
    </w:p>
    <w:p w14:paraId="33A54C98"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lastRenderedPageBreak/>
        <w:t>Miller, E. T., and C. A. Klausmeier. 2017. Evolutionary stability of coexistence due to the storage effect in a two-season model. Theoretical Ecology 10:91–103.</w:t>
      </w:r>
    </w:p>
    <w:p w14:paraId="677822C2"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Miller, T. E., J. H. Burns, P. Munguia, E. L. Walters, J. M. Kneitel, P. M. Richards, N. Mouquet, and H. L. Buckley. 2005. A critical review of twenty years’ use of the resource-ratio theory. The American Naturalist 165:439–448.</w:t>
      </w:r>
    </w:p>
    <w:p w14:paraId="06DA4785"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7EF66106"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Schoener, T. W. 1974. Some Methods for Calculating Competition Coefficients from Resource-Utilization Spectra. The American Naturalist 108:332–340.</w:t>
      </w:r>
    </w:p>
    <w:p w14:paraId="4CF52DB9"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Tilman, D. 1977. Resource competition between plankton algae: An experimental and theoretical approach. EcologyEcology 58:338–348.</w:t>
      </w:r>
    </w:p>
    <w:p w14:paraId="74E7E680"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szCs w:val="24"/>
        </w:rPr>
      </w:pPr>
      <w:r w:rsidRPr="00AC69FB">
        <w:rPr>
          <w:rFonts w:ascii="Times New Roman" w:hAnsi="Times New Roman" w:cs="Times New Roman"/>
          <w:noProof/>
          <w:sz w:val="24"/>
          <w:szCs w:val="24"/>
        </w:rPr>
        <w:t>Tilman, D. 1980. Resources: A Graphical-Mechanistic Approach to Competition and Predation. The American Naturalist 116:362–393.</w:t>
      </w:r>
    </w:p>
    <w:p w14:paraId="7F82A399" w14:textId="77777777" w:rsidR="00AC69FB" w:rsidRPr="00AC69FB" w:rsidRDefault="00AC69FB" w:rsidP="00AC69FB">
      <w:pPr>
        <w:widowControl w:val="0"/>
        <w:autoSpaceDE w:val="0"/>
        <w:autoSpaceDN w:val="0"/>
        <w:adjustRightInd w:val="0"/>
        <w:spacing w:line="360" w:lineRule="auto"/>
        <w:ind w:left="480" w:hanging="480"/>
        <w:rPr>
          <w:rFonts w:ascii="Times New Roman" w:hAnsi="Times New Roman" w:cs="Times New Roman"/>
          <w:noProof/>
          <w:sz w:val="24"/>
        </w:rPr>
      </w:pPr>
      <w:r w:rsidRPr="00AC69FB">
        <w:rPr>
          <w:rFonts w:ascii="Times New Roman" w:hAnsi="Times New Roman" w:cs="Times New Roman"/>
          <w:noProof/>
          <w:sz w:val="24"/>
          <w:szCs w:val="24"/>
        </w:rPr>
        <w:t>Tilman, D. 1981. Tests of Resource Competition Theory Using Four Species of Lake Michigan Algae. Ecology 62:802–815.</w:t>
      </w:r>
    </w:p>
    <w:p w14:paraId="27AE109A" w14:textId="0528E7F9" w:rsidR="004044A2" w:rsidRPr="00B0403D" w:rsidRDefault="00FA6582" w:rsidP="00BA0996">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3CF89429" w14:textId="1D9350BA" w:rsidR="001C5F53" w:rsidRDefault="001C5F53">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RFD, but do give the same prediction regarding coexistence. </w:t>
      </w:r>
    </w:p>
  </w:comment>
  <w:comment w:id="39" w:author="Godwin, Casey" w:date="2018-12-04T06:58:00Z" w:initials="GC">
    <w:p w14:paraId="416C05E3" w14:textId="79A995A9" w:rsidR="001C5F53" w:rsidRDefault="001C5F53">
      <w:pPr>
        <w:pStyle w:val="CommentText"/>
      </w:pPr>
      <w:r>
        <w:rPr>
          <w:rStyle w:val="CommentReference"/>
        </w:rPr>
        <w:annotationRef/>
      </w:r>
      <w:r>
        <w:t>What does this mean? It does not need to be true that the invader has a higher growth rate when rare…</w:t>
      </w:r>
    </w:p>
  </w:comment>
  <w:comment w:id="40" w:author="Godwin, Casey" w:date="2018-12-04T07:04:00Z" w:initials="GC">
    <w:p w14:paraId="63AF0AF5" w14:textId="7D6AE471" w:rsidR="001C5F53" w:rsidRDefault="001C5F53">
      <w:pPr>
        <w:pStyle w:val="CommentText"/>
      </w:pPr>
      <w:r>
        <w:rPr>
          <w:rStyle w:val="CommentReference"/>
        </w:rPr>
        <w:annotationRef/>
      </w:r>
      <w:r>
        <w:t xml:space="preserve">The last paragraph of the previous section stated that we would explain how to use each method to obtain interaction coefficients to get ND and RFD. Need to point out that this is not necessarily the case for the NFD method, even if the derivation follows later. </w:t>
      </w:r>
    </w:p>
  </w:comment>
  <w:comment w:id="54" w:author="Godwin, Casey" w:date="2018-12-04T07:11:00Z" w:initials="GC">
    <w:p w14:paraId="640556A3" w14:textId="3567039F" w:rsidR="001C5F53" w:rsidRDefault="001C5F53">
      <w:pPr>
        <w:pStyle w:val="CommentText"/>
      </w:pPr>
      <w:r>
        <w:rPr>
          <w:rStyle w:val="CommentReference"/>
        </w:rPr>
        <w:annotationRef/>
      </w:r>
      <w:r>
        <w:t>Where is it claimed that this slope is equivalent to alphas? I agree that it is worth pointing this out to a naïve reader, but I do not think that this has been confused in the existing literature. As such, the next sentence does not follow logically from this one</w:t>
      </w:r>
    </w:p>
  </w:comment>
  <w:comment w:id="57" w:author="Godwin, Casey" w:date="2018-12-04T07:14:00Z" w:initials="GC">
    <w:p w14:paraId="03B3DC2E" w14:textId="0C17A029" w:rsidR="001C5F53" w:rsidRDefault="001C5F53">
      <w:pPr>
        <w:pStyle w:val="CommentText"/>
      </w:pPr>
      <w:r>
        <w:rPr>
          <w:rStyle w:val="CommentReference"/>
        </w:rPr>
        <w:annotationRef/>
      </w:r>
      <w:r>
        <w:t>Is e a simple ratio of the carrying capacities that you cancelled out implicitly?</w:t>
      </w:r>
    </w:p>
  </w:comment>
  <w:comment w:id="58" w:author="Godwin, Casey" w:date="2018-12-04T07:15:00Z" w:initials="GC">
    <w:p w14:paraId="5EA366C4" w14:textId="5EE15944" w:rsidR="001C5F53" w:rsidRDefault="001C5F53">
      <w:pPr>
        <w:pStyle w:val="CommentText"/>
      </w:pPr>
      <w:r>
        <w:rPr>
          <w:rStyle w:val="CommentReference"/>
        </w:rPr>
        <w:annotationRef/>
      </w:r>
      <w:r>
        <w:t xml:space="preserve">But, if the community is saturated as the assumptions require, B must equal the carrying capacity of one species or the other. </w:t>
      </w:r>
    </w:p>
  </w:comment>
  <w:comment w:id="60" w:author="Godwin, Casey" w:date="2018-12-04T07:42:00Z" w:initials="GC">
    <w:p w14:paraId="6EFE4373" w14:textId="77777777" w:rsidR="001C5F53" w:rsidRDefault="001C5F53">
      <w:pPr>
        <w:pStyle w:val="CommentText"/>
      </w:pPr>
      <w:r>
        <w:rPr>
          <w:rStyle w:val="CommentReference"/>
        </w:rPr>
        <w:annotationRef/>
      </w:r>
      <w:r>
        <w:t xml:space="preserve">We should be able to show how relaxing e=1 changes the inequality you get by evaluating equation 3 for both species -&gt; </w:t>
      </w:r>
    </w:p>
    <w:p w14:paraId="5B886AF1" w14:textId="1DF9786B" w:rsidR="001C5F53" w:rsidRDefault="001C5F53">
      <w:pPr>
        <w:pStyle w:val="CommentText"/>
      </w:pPr>
      <w:r>
        <w:t>aii&gt;aij e AND ajj&gt;aji/e</w:t>
      </w:r>
    </w:p>
  </w:comment>
  <w:comment w:id="62" w:author="Godwin, Casey" w:date="2018-12-04T07:23:00Z" w:initials="GC">
    <w:p w14:paraId="4C711D29" w14:textId="15391575" w:rsidR="001C5F53" w:rsidRDefault="001C5F53">
      <w:pPr>
        <w:pStyle w:val="CommentText"/>
      </w:pPr>
      <w:r>
        <w:rPr>
          <w:rStyle w:val="CommentReference"/>
        </w:rPr>
        <w:annotationRef/>
      </w:r>
      <w:r>
        <w:t>Not clear. The community biomass needs to be saturated per the assumptions of the method, this is just re-stating that??</w:t>
      </w:r>
    </w:p>
  </w:comment>
  <w:comment w:id="88" w:author="Godwin, Casey" w:date="2018-12-04T07:56:00Z" w:initials="GC">
    <w:p w14:paraId="28C47AA5" w14:textId="1C1F8B0E" w:rsidR="001C5F53" w:rsidRDefault="001C5F53">
      <w:pPr>
        <w:pStyle w:val="CommentText"/>
      </w:pPr>
      <w:r>
        <w:rPr>
          <w:rStyle w:val="CommentReference"/>
        </w:rPr>
        <w:annotationRef/>
      </w:r>
      <w:r>
        <w:t>Why simplify out K in the previous section but not here??</w:t>
      </w:r>
    </w:p>
  </w:comment>
  <w:comment w:id="89" w:author="Godwin, Casey" w:date="2018-12-04T07:56:00Z" w:initials="GC">
    <w:p w14:paraId="5A194B5F" w14:textId="74F671FE" w:rsidR="001C5F53" w:rsidRDefault="001C5F53">
      <w:pPr>
        <w:pStyle w:val="CommentText"/>
      </w:pPr>
      <w:r>
        <w:rPr>
          <w:rStyle w:val="CommentReference"/>
        </w:rPr>
        <w:annotationRef/>
      </w:r>
      <w:r>
        <w:t xml:space="preserve">Move this up </w:t>
      </w:r>
    </w:p>
  </w:comment>
  <w:comment w:id="95" w:author="Godwin, Casey" w:date="2018-12-04T07:59:00Z" w:initials="GC">
    <w:p w14:paraId="0BAF52CB" w14:textId="6BAC6E30" w:rsidR="001C5F53" w:rsidRDefault="001C5F53">
      <w:pPr>
        <w:pStyle w:val="CommentText"/>
      </w:pPr>
      <w:r>
        <w:rPr>
          <w:rStyle w:val="CommentReference"/>
        </w:rPr>
        <w:annotationRef/>
      </w:r>
      <w:r>
        <w:t>These do not need to be estimated to evaluate ND and RFD. If one had a steady-state population of each species and could perform invasion experiments, then taking the per capita growth rate of each species with respect to its own population and the other could give the all four alphas without parameterizing r and k. I realize that this is similar to the sensitivity method with some re-arrangement, but it’s misleading to portray that the only way to parameterize the LV model is with a long time series initialized from low density of each species (as in Fig 2)</w:t>
      </w:r>
    </w:p>
  </w:comment>
  <w:comment w:id="120" w:author="Godwin, Casey" w:date="2018-12-04T08:07:00Z" w:initials="GC">
    <w:p w14:paraId="12FDAF65" w14:textId="3213054D" w:rsidR="001C5F53" w:rsidRDefault="001C5F53">
      <w:pPr>
        <w:pStyle w:val="CommentText"/>
      </w:pPr>
      <w:r>
        <w:rPr>
          <w:rStyle w:val="CommentReference"/>
        </w:rPr>
        <w:annotationRef/>
      </w:r>
      <w:r>
        <w:t>This reference predates the development of the sensitivity method</w:t>
      </w:r>
    </w:p>
  </w:comment>
  <w:comment w:id="122" w:author="Godwin, Casey" w:date="2018-12-04T08:19:00Z" w:initials="GC">
    <w:p w14:paraId="7949B025" w14:textId="61F86B0A" w:rsidR="001C5F53" w:rsidRDefault="001C5F53">
      <w:pPr>
        <w:pStyle w:val="CommentText"/>
      </w:pPr>
      <w:r>
        <w:rPr>
          <w:rStyle w:val="CommentReference"/>
        </w:rPr>
        <w:annotationRef/>
      </w:r>
      <w:r>
        <w:t xml:space="preserve">If these are not ordered, it does not work, see Narwani et al 2013 </w:t>
      </w:r>
    </w:p>
  </w:comment>
  <w:comment w:id="129" w:author="Godwin, Casey" w:date="2018-12-04T08:11:00Z" w:initials="GC">
    <w:p w14:paraId="0EE114FB" w14:textId="5592F538" w:rsidR="001C5F53" w:rsidRDefault="001C5F53">
      <w:pPr>
        <w:pStyle w:val="CommentText"/>
      </w:pPr>
      <w:r>
        <w:rPr>
          <w:rStyle w:val="CommentReference"/>
        </w:rPr>
        <w:annotationRef/>
      </w:r>
      <w:r>
        <w:t>This could be eliminated by adding very little to the preceding paragraph</w:t>
      </w:r>
    </w:p>
  </w:comment>
  <w:comment w:id="136" w:author="Godwin, Casey" w:date="2018-12-04T08:13:00Z" w:initials="GC">
    <w:p w14:paraId="731018FE" w14:textId="11A6C579" w:rsidR="001C5F53" w:rsidRDefault="001C5F53">
      <w:pPr>
        <w:pStyle w:val="CommentText"/>
      </w:pPr>
      <w:r>
        <w:rPr>
          <w:rStyle w:val="CommentReference"/>
        </w:rPr>
        <w:annotationRef/>
      </w:r>
      <w:r>
        <w:t xml:space="preserve">Only the Narwani paper should be cited here. </w:t>
      </w:r>
    </w:p>
  </w:comment>
  <w:comment w:id="137" w:author="Godwin, Casey" w:date="2018-12-04T08:14:00Z" w:initials="GC">
    <w:p w14:paraId="4687267B" w14:textId="22A0043F" w:rsidR="001C5F53" w:rsidRDefault="001C5F53">
      <w:pPr>
        <w:pStyle w:val="CommentText"/>
      </w:pPr>
      <w:r>
        <w:rPr>
          <w:rStyle w:val="CommentReference"/>
        </w:rPr>
        <w:annotationRef/>
      </w:r>
      <w:r>
        <w:t>Is this derivation in the main text or supplement?</w:t>
      </w:r>
    </w:p>
  </w:comment>
  <w:comment w:id="138" w:author="Godwin, Casey" w:date="2018-12-04T08:14:00Z" w:initials="GC">
    <w:p w14:paraId="1F73E013" w14:textId="442F06F1" w:rsidR="001C5F53" w:rsidRDefault="001C5F53">
      <w:pPr>
        <w:pStyle w:val="CommentText"/>
      </w:pPr>
      <w:r>
        <w:rPr>
          <w:rStyle w:val="CommentReference"/>
        </w:rPr>
        <w:annotationRef/>
      </w:r>
      <w:r>
        <w:t xml:space="preserve">I do not think that this affects the sensitivity method in the same way that it does the NFD or LV methods. Specifically, since the inter-specific interaction terms are being parameterized under invasion from rare, it does not matter whether the underlying population dynamics have non-linear interactions. I have tried to find instances where this method does not work in numerical simulations, but for the parameter space I have examined it is always right. It is true that the alphas derived this way cannot predict transient population dynamics, but that’s not the point. We need to either explain that this is not a problem, or show the circumstances where it is a problem. </w:t>
      </w:r>
    </w:p>
  </w:comment>
  <w:comment w:id="146" w:author="Godwin, Casey" w:date="2018-12-04T08:24:00Z" w:initials="GC">
    <w:p w14:paraId="3A70FD71" w14:textId="682F1587" w:rsidR="001C5F53" w:rsidRDefault="001C5F53">
      <w:pPr>
        <w:pStyle w:val="CommentText"/>
      </w:pPr>
      <w:r>
        <w:rPr>
          <w:rStyle w:val="CommentReference"/>
        </w:rPr>
        <w:annotationRef/>
      </w:r>
      <w:r>
        <w:t>Need to distinguish between resources and resource species. The model only considers resource species that are available for consumption, so I am not sure what you mean by ‘all of the resources for a species to grow’. The resources in this model are also substitutable. Does this mean other environmental factors like temperature?</w:t>
      </w:r>
    </w:p>
  </w:comment>
  <w:comment w:id="148" w:author="Godwin, Casey" w:date="2018-12-04T08:28:00Z" w:initials="GC">
    <w:p w14:paraId="42274827" w14:textId="7E00B6CB" w:rsidR="001C5F53" w:rsidRDefault="001C5F53">
      <w:pPr>
        <w:pStyle w:val="CommentText"/>
      </w:pPr>
      <w:r>
        <w:rPr>
          <w:rStyle w:val="CommentReference"/>
        </w:rPr>
        <w:annotationRef/>
      </w:r>
      <w:r>
        <w:t>redundant</w:t>
      </w:r>
    </w:p>
  </w:comment>
  <w:comment w:id="190" w:author="Godwin, Casey" w:date="2018-12-04T08:32:00Z" w:initials="GC">
    <w:p w14:paraId="5BD58C0B" w14:textId="47EE0DB4" w:rsidR="001C5F53" w:rsidRDefault="001C5F53">
      <w:pPr>
        <w:pStyle w:val="CommentText"/>
      </w:pPr>
      <w:r>
        <w:rPr>
          <w:rStyle w:val="CommentReference"/>
        </w:rPr>
        <w:annotationRef/>
      </w:r>
      <w:r>
        <w:t xml:space="preserve">see my comment above. </w:t>
      </w:r>
    </w:p>
  </w:comment>
  <w:comment w:id="193" w:author="Godwin, Casey" w:date="2018-12-04T08:34:00Z" w:initials="GC">
    <w:p w14:paraId="7753DEA3" w14:textId="77777777" w:rsidR="001C5F53" w:rsidRDefault="001C5F53">
      <w:pPr>
        <w:pStyle w:val="CommentText"/>
      </w:pPr>
      <w:r>
        <w:rPr>
          <w:rStyle w:val="CommentReference"/>
        </w:rPr>
        <w:annotationRef/>
      </w:r>
      <w:r>
        <w:t xml:space="preserve">Two points. </w:t>
      </w:r>
    </w:p>
    <w:p w14:paraId="450FD145" w14:textId="77777777" w:rsidR="001C5F53" w:rsidRDefault="001C5F53">
      <w:pPr>
        <w:pStyle w:val="CommentText"/>
      </w:pPr>
      <w:r>
        <w:t>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Jannasch so it’s ambiguous to call it Tilman’s model</w:t>
      </w:r>
    </w:p>
    <w:p w14:paraId="07D8AE53" w14:textId="77777777" w:rsidR="001C5F53" w:rsidRDefault="001C5F53">
      <w:pPr>
        <w:pStyle w:val="CommentText"/>
      </w:pPr>
    </w:p>
    <w:p w14:paraId="5A61669B" w14:textId="0BF4A92E" w:rsidR="001C5F53" w:rsidRDefault="001C5F53">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really specific to chemostat conditions, which makes it perhaps less useful than invasion experiments. </w:t>
      </w:r>
    </w:p>
  </w:comment>
  <w:comment w:id="195" w:author="Godwin, Casey" w:date="2018-12-04T08:38:00Z" w:initials="GC">
    <w:p w14:paraId="78178BA8" w14:textId="3A0E3C73" w:rsidR="001C5F53" w:rsidRDefault="001C5F53">
      <w:pPr>
        <w:pStyle w:val="CommentText"/>
      </w:pPr>
      <w:r>
        <w:rPr>
          <w:rStyle w:val="CommentReference"/>
        </w:rPr>
        <w:annotationRef/>
      </w:r>
      <w:r>
        <w:t>Why the strange notation that is not used for the other models??</w:t>
      </w:r>
    </w:p>
  </w:comment>
  <w:comment w:id="215" w:author="Godwin, Casey" w:date="2018-12-04T08:53:00Z" w:initials="GC">
    <w:p w14:paraId="53D1A434" w14:textId="77777777" w:rsidR="001C5F53" w:rsidRDefault="001C5F53">
      <w:pPr>
        <w:pStyle w:val="CommentText"/>
      </w:pPr>
      <w:r>
        <w:rPr>
          <w:rStyle w:val="CommentReference"/>
        </w:rPr>
        <w:annotationRef/>
      </w:r>
      <w:r>
        <w:t xml:space="preserve">This paragraph rambles. The point is that it cannot yield LV parameters that are universally constant, but neither can the LV method (see above), but this does not matter for predicting coexistence. </w:t>
      </w:r>
    </w:p>
    <w:p w14:paraId="0D68F29D" w14:textId="77777777" w:rsidR="001C5F53" w:rsidRDefault="001C5F53">
      <w:pPr>
        <w:pStyle w:val="CommentText"/>
      </w:pPr>
    </w:p>
    <w:p w14:paraId="6FEA6412" w14:textId="0CA1BD8A" w:rsidR="001C5F53" w:rsidRDefault="001C5F53">
      <w:pPr>
        <w:pStyle w:val="CommentText"/>
      </w:pPr>
      <w:r>
        <w:t xml:space="preserve">Maybe I’m unusual, but I feel like the point of this is methods comparison is getting lost – are we interested in empirical methods to get LV parameters or empirical methods to evaluate Chesson’s inequality for predicting coexistence? If it’s #2, then why do we care that this method cannot be forced to be the same as the LV model? This paper has a lot of contortions and run-around focused on making the world fit a LV model, but really this only needs to be evaluated at the points which determine mutual invasibility. </w:t>
      </w:r>
    </w:p>
    <w:p w14:paraId="5844C2BF" w14:textId="77777777" w:rsidR="001C5F53" w:rsidRDefault="001C5F53">
      <w:pPr>
        <w:pStyle w:val="CommentText"/>
      </w:pPr>
    </w:p>
    <w:p w14:paraId="6A7F99AE" w14:textId="7F4354B8" w:rsidR="001C5F53" w:rsidRDefault="001C5F53">
      <w:pPr>
        <w:pStyle w:val="CommentText"/>
      </w:pPr>
      <w:r>
        <w:t xml:space="preserve">Frankly, it doesn’t matter that none of these methods would yield LV parameters that accurately describe the transient dynamics of real communities. For me, that’s a critical point but is buried in each section.  </w:t>
      </w:r>
    </w:p>
  </w:comment>
  <w:comment w:id="217" w:author="Godwin, Casey" w:date="2018-12-04T08:52:00Z" w:initials="GC">
    <w:p w14:paraId="2520E974" w14:textId="5BC16C80" w:rsidR="001C5F53" w:rsidRDefault="001C5F53">
      <w:pPr>
        <w:pStyle w:val="CommentText"/>
      </w:pPr>
      <w:r>
        <w:rPr>
          <w:rStyle w:val="CommentReference"/>
        </w:rPr>
        <w:annotationRef/>
      </w:r>
      <w:r>
        <w:t>Yeah, that’s the point of evaluating them at the R*’s – this is meant to depict invasion</w:t>
      </w:r>
    </w:p>
  </w:comment>
  <w:comment w:id="222" w:author="Godwin, Casey" w:date="2018-12-04T09:04:00Z" w:initials="GC">
    <w:p w14:paraId="6A55D421" w14:textId="3E1918B3" w:rsidR="001C5F53" w:rsidRDefault="001C5F53">
      <w:pPr>
        <w:pStyle w:val="CommentText"/>
      </w:pPr>
      <w:r>
        <w:rPr>
          <w:rStyle w:val="CommentReference"/>
        </w:rPr>
        <w:annotationRef/>
      </w:r>
      <w:r>
        <w:t>This seems to refer to a table that we do not have in the paper any longer. Suggest re-writing this whole paragraph (see below)</w:t>
      </w:r>
    </w:p>
  </w:comment>
  <w:comment w:id="266" w:author="Godwin, Casey" w:date="2018-12-04T11:16:00Z" w:initials="GC">
    <w:p w14:paraId="525AA1A8" w14:textId="616CFA60" w:rsidR="001C5F53" w:rsidRDefault="001C5F53">
      <w:pPr>
        <w:pStyle w:val="CommentText"/>
      </w:pPr>
      <w:r>
        <w:rPr>
          <w:rStyle w:val="CommentReference"/>
        </w:rPr>
        <w:annotationRef/>
      </w:r>
      <w:r>
        <w:t>This conclusion seems to contradict a later one (also highlighted). If we get rid of the table showing compatability among the methods, we need to spend some time explaining how these different methods do not give the same ND and RFD, but do give the same prediction regarding coexistence. Right now we are sending mixed messages</w:t>
      </w:r>
    </w:p>
  </w:comment>
  <w:comment w:id="273" w:author="Godwin, Casey" w:date="2018-12-04T09:11:00Z" w:initials="GC">
    <w:p w14:paraId="2560B575" w14:textId="6EE1E14B" w:rsidR="001C5F53" w:rsidRDefault="001C5F53">
      <w:pPr>
        <w:pStyle w:val="CommentText"/>
      </w:pPr>
      <w:r>
        <w:rPr>
          <w:rStyle w:val="CommentReference"/>
        </w:rPr>
        <w:annotationRef/>
      </w:r>
      <w:r>
        <w:t>As an overview for this Part, this paragraph needs work</w:t>
      </w:r>
    </w:p>
  </w:comment>
  <w:comment w:id="278" w:author="Godwin, Casey" w:date="2018-12-04T09:12:00Z" w:initials="GC">
    <w:p w14:paraId="71F6BF93" w14:textId="2E171B92" w:rsidR="001C5F53" w:rsidRDefault="001C5F53">
      <w:pPr>
        <w:pStyle w:val="CommentText"/>
      </w:pPr>
      <w:r>
        <w:rPr>
          <w:rStyle w:val="CommentReference"/>
        </w:rPr>
        <w:annotationRef/>
      </w:r>
      <w:r>
        <w:t>Does not belong here?</w:t>
      </w:r>
    </w:p>
  </w:comment>
  <w:comment w:id="314" w:author="Godwin, Casey" w:date="2018-12-04T09:19:00Z" w:initials="GC">
    <w:p w14:paraId="2347F346" w14:textId="5E032A07" w:rsidR="001C5F53" w:rsidRDefault="001C5F53">
      <w:pPr>
        <w:pStyle w:val="CommentText"/>
      </w:pPr>
      <w:r>
        <w:rPr>
          <w:rStyle w:val="CommentReference"/>
        </w:rPr>
        <w:annotationRef/>
      </w:r>
      <w:r>
        <w:t xml:space="preserve">This does not help, can we add some text to this paragraph discussing why this is an important distinction. </w:t>
      </w:r>
    </w:p>
  </w:comment>
  <w:comment w:id="316" w:author="Godwin, Casey" w:date="2018-12-04T09:19:00Z" w:initials="GC">
    <w:p w14:paraId="7B6B88E9" w14:textId="6856A6B2" w:rsidR="001C5F53" w:rsidRDefault="001C5F53">
      <w:pPr>
        <w:pStyle w:val="CommentText"/>
      </w:pPr>
      <w:r>
        <w:rPr>
          <w:rStyle w:val="CommentReference"/>
        </w:rPr>
        <w:annotationRef/>
      </w:r>
      <w:r>
        <w:t>Redundant with the previous paragraph</w:t>
      </w:r>
    </w:p>
  </w:comment>
  <w:comment w:id="327" w:author="Godwin, Casey" w:date="2018-12-04T10:58:00Z" w:initials="GC">
    <w:p w14:paraId="54C20009" w14:textId="1DE50146" w:rsidR="001C5F53" w:rsidRDefault="001C5F53">
      <w:pPr>
        <w:pStyle w:val="CommentText"/>
      </w:pPr>
      <w:r>
        <w:rPr>
          <w:rStyle w:val="CommentReference"/>
        </w:rPr>
        <w:annotationRef/>
      </w:r>
      <w:r>
        <w:t>Again, the table does not match the text</w:t>
      </w:r>
    </w:p>
  </w:comment>
  <w:comment w:id="350" w:author="Godwin, Casey" w:date="2018-12-04T10:55:00Z" w:initials="GC">
    <w:p w14:paraId="1A857987" w14:textId="3091A5FF" w:rsidR="001C5F53" w:rsidRDefault="001C5F53">
      <w:pPr>
        <w:pStyle w:val="CommentText"/>
      </w:pPr>
      <w:r>
        <w:rPr>
          <w:rStyle w:val="CommentReference"/>
        </w:rPr>
        <w:annotationRef/>
      </w:r>
      <w:r>
        <w:t xml:space="preserve">I see no reason why the Letten method could not be applied to &gt; 2 resources – this would require expanding the rules that determine when R*s to use, but it is possible to arrive at alphas the same way that they do for two resources. </w:t>
      </w:r>
    </w:p>
  </w:comment>
  <w:comment w:id="359" w:author="Godwin, Casey" w:date="2018-12-04T11:03:00Z" w:initials="GC">
    <w:p w14:paraId="7FBEFAF9" w14:textId="611EEF1D" w:rsidR="001C5F53" w:rsidRDefault="001C5F53">
      <w:pPr>
        <w:pStyle w:val="CommentText"/>
      </w:pPr>
      <w:r>
        <w:rPr>
          <w:rStyle w:val="CommentReference"/>
        </w:rPr>
        <w:annotationRef/>
      </w:r>
      <w:r>
        <w:t>Some sort of subheading here</w:t>
      </w:r>
    </w:p>
  </w:comment>
  <w:comment w:id="362" w:author="Godwin, Casey" w:date="2018-12-04T11:01:00Z" w:initials="GC">
    <w:p w14:paraId="663931F5" w14:textId="18FAF023" w:rsidR="001C5F53" w:rsidRDefault="001C5F53">
      <w:pPr>
        <w:pStyle w:val="CommentText"/>
      </w:pPr>
      <w:r>
        <w:rPr>
          <w:rStyle w:val="CommentReference"/>
        </w:rPr>
        <w:annotationRef/>
      </w:r>
      <w:r>
        <w:t xml:space="preserve">In this section it is unclear whether NFD is lumped in with the phenomenological methods. </w:t>
      </w:r>
    </w:p>
  </w:comment>
  <w:comment w:id="390" w:author="Godwin, Casey" w:date="2018-12-04T11:04:00Z" w:initials="GC">
    <w:p w14:paraId="2EE42C45" w14:textId="2E61A850" w:rsidR="001C5F53" w:rsidRDefault="001C5F53">
      <w:pPr>
        <w:pStyle w:val="CommentText"/>
      </w:pPr>
      <w:r>
        <w:rPr>
          <w:rStyle w:val="CommentReference"/>
        </w:rPr>
        <w:annotationRef/>
      </w:r>
      <w:r w:rsidRPr="00E63114">
        <w:rPr>
          <w:b/>
        </w:rPr>
        <w:t>I do not think that this is true</w:t>
      </w:r>
      <w:r>
        <w:t xml:space="preserve"> – see comments above. So long as the parameter values are specific to the conditions resembling mutual invasion, the intermediate values of those interaction coefficients have no impact on Chesson’s inequality. The danger arises when one measures the interaction coefficients at intermediate conditions and assumes that they are constant. </w:t>
      </w:r>
    </w:p>
  </w:comment>
  <w:comment w:id="391" w:author="Godwin, Casey" w:date="2018-12-04T11:13:00Z" w:initials="GC">
    <w:p w14:paraId="71C77A17" w14:textId="117A6183" w:rsidR="001C5F53" w:rsidRDefault="001C5F53">
      <w:pPr>
        <w:pStyle w:val="CommentText"/>
      </w:pPr>
      <w:r>
        <w:rPr>
          <w:rStyle w:val="CommentReference"/>
        </w:rPr>
        <w:annotationRef/>
      </w:r>
      <w:r>
        <w:t>I tried fixing this sentence, but got confused about what it meant. At which equilibrium???</w:t>
      </w:r>
    </w:p>
  </w:comment>
  <w:comment w:id="396" w:author="Godwin, Casey" w:date="2018-12-04T11:13:00Z" w:initials="GC">
    <w:p w14:paraId="4FC79590" w14:textId="5EAB0F88" w:rsidR="001C5F53" w:rsidRDefault="001C5F53">
      <w:pPr>
        <w:pStyle w:val="CommentText"/>
      </w:pPr>
      <w:r>
        <w:rPr>
          <w:rStyle w:val="CommentReference"/>
        </w:rPr>
        <w:annotationRef/>
      </w:r>
      <w:r>
        <w:t xml:space="preserve">Who cares? We made this point already and I can’t imagine why you would want to do that. </w:t>
      </w:r>
    </w:p>
  </w:comment>
  <w:comment w:id="416" w:author="Godwin, Casey" w:date="2018-12-04T11:18:00Z" w:initials="GC">
    <w:p w14:paraId="3F537ED4" w14:textId="70899189" w:rsidR="001C5F53" w:rsidRDefault="001C5F53">
      <w:pPr>
        <w:pStyle w:val="CommentText"/>
      </w:pPr>
      <w:r>
        <w:rPr>
          <w:rStyle w:val="CommentReference"/>
        </w:rPr>
        <w:annotationRef/>
      </w:r>
      <w:r>
        <w:t>This is redundant with the next section?</w:t>
      </w:r>
    </w:p>
  </w:comment>
  <w:comment w:id="423" w:author="Godwin, Casey" w:date="2018-12-04T11:19:00Z" w:initials="GC">
    <w:p w14:paraId="1FD39166" w14:textId="23638B80" w:rsidR="001C5F53" w:rsidRDefault="001C5F53">
      <w:pPr>
        <w:pStyle w:val="CommentText"/>
      </w:pPr>
      <w:r>
        <w:rPr>
          <w:rStyle w:val="CommentReference"/>
        </w:rPr>
        <w:annotationRef/>
      </w:r>
      <w:r>
        <w:t xml:space="preserve">Here is a good point to mention that these terms need to be estimated at the right points. </w:t>
      </w:r>
    </w:p>
  </w:comment>
  <w:comment w:id="426" w:author="Godwin, Casey" w:date="2018-12-04T11:21:00Z" w:initials="GC">
    <w:p w14:paraId="44475739" w14:textId="794DB240" w:rsidR="001C5F53" w:rsidRDefault="001C5F53">
      <w:pPr>
        <w:pStyle w:val="CommentText"/>
      </w:pPr>
      <w:r>
        <w:rPr>
          <w:rStyle w:val="CommentReference"/>
        </w:rPr>
        <w:annotationRef/>
      </w:r>
      <w:r>
        <w:t xml:space="preserve">This cannot be the conclusion of the paper. We need to wrap this up under a heading of Conclusions or similar. Something akin to </w:t>
      </w:r>
    </w:p>
    <w:p w14:paraId="3243ADAE" w14:textId="558E55DD" w:rsidR="001C5F53" w:rsidRDefault="001C5F53">
      <w:pPr>
        <w:pStyle w:val="CommentText"/>
      </w:pPr>
      <w:r>
        <w:t>“</w:t>
      </w:r>
    </w:p>
    <w:p w14:paraId="76DE60EB" w14:textId="5B47698A" w:rsidR="001C5F53" w:rsidRDefault="001C5F53">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427" w:author="Godwin, Casey" w:date="2018-12-04T11:41:00Z" w:initials="GC">
    <w:p w14:paraId="019C9D75" w14:textId="3BA51CBB" w:rsidR="001C5F53" w:rsidRDefault="001C5F53">
      <w:pPr>
        <w:pStyle w:val="CommentText"/>
      </w:pPr>
      <w:r>
        <w:rPr>
          <w:rStyle w:val="CommentReference"/>
        </w:rPr>
        <w:annotationRef/>
      </w:r>
      <w:r>
        <w:t xml:space="preserve">None of this is clear from the  figure you show here. You can’t say which species is limited by what without know the supply concentrations and the dilution rate. </w:t>
      </w:r>
    </w:p>
  </w:comment>
  <w:comment w:id="430" w:author="Godwin, Casey" w:date="2018-12-04T11:33:00Z" w:initials="GC">
    <w:p w14:paraId="35399838" w14:textId="76650204" w:rsidR="001C5F53" w:rsidRDefault="001C5F53">
      <w:pPr>
        <w:pStyle w:val="CommentText"/>
      </w:pPr>
      <w:r>
        <w:rPr>
          <w:rStyle w:val="CommentReference"/>
        </w:rPr>
        <w:annotationRef/>
      </w:r>
      <w:r>
        <w:t xml:space="preserve">I am unable to re-produce the pattern that you show at frequencies approaching 0 and 1. What value did you fix community biomass at?? How are you getting growth rate, is this a numerical simulation or plugging into the analytical solution for N*? Why is the growth rate of a monoculture not zero? In panel a, why does species I show positive density dependence at low density but then negative dependence at frequency greater than ~0.05?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89429" w15:done="0"/>
  <w15:commentEx w15:paraId="416C05E3" w15:done="0"/>
  <w15:commentEx w15:paraId="63AF0AF5" w15:done="0"/>
  <w15:commentEx w15:paraId="640556A3" w15:done="0"/>
  <w15:commentEx w15:paraId="03B3DC2E" w15:done="0"/>
  <w15:commentEx w15:paraId="5EA366C4" w15:done="0"/>
  <w15:commentEx w15:paraId="5B886AF1" w15:done="0"/>
  <w15:commentEx w15:paraId="4C711D29" w15:done="0"/>
  <w15:commentEx w15:paraId="28C47AA5" w15:done="0"/>
  <w15:commentEx w15:paraId="5A194B5F" w15:done="0"/>
  <w15:commentEx w15:paraId="0BAF52CB" w15:done="0"/>
  <w15:commentEx w15:paraId="12FDAF65" w15:done="0"/>
  <w15:commentEx w15:paraId="7949B025" w15:done="0"/>
  <w15:commentEx w15:paraId="0EE114FB" w15:done="0"/>
  <w15:commentEx w15:paraId="731018FE" w15:done="0"/>
  <w15:commentEx w15:paraId="4687267B" w15:done="0"/>
  <w15:commentEx w15:paraId="1F73E013" w15:done="0"/>
  <w15:commentEx w15:paraId="3A70FD71" w15:done="0"/>
  <w15:commentEx w15:paraId="42274827" w15:done="0"/>
  <w15:commentEx w15:paraId="5BD58C0B" w15:done="0"/>
  <w15:commentEx w15:paraId="5A61669B" w15:done="0"/>
  <w15:commentEx w15:paraId="78178BA8" w15:done="0"/>
  <w15:commentEx w15:paraId="6A7F99AE" w15:done="0"/>
  <w15:commentEx w15:paraId="2520E974" w15:done="0"/>
  <w15:commentEx w15:paraId="6A55D421" w15:done="0"/>
  <w15:commentEx w15:paraId="525AA1A8" w15:done="0"/>
  <w15:commentEx w15:paraId="2560B575" w15:done="0"/>
  <w15:commentEx w15:paraId="71F6BF93" w15:done="0"/>
  <w15:commentEx w15:paraId="2347F346" w15:done="0"/>
  <w15:commentEx w15:paraId="7B6B88E9" w15:done="0"/>
  <w15:commentEx w15:paraId="54C20009" w15:done="0"/>
  <w15:commentEx w15:paraId="1A857987" w15:done="0"/>
  <w15:commentEx w15:paraId="7FBEFAF9" w15:done="0"/>
  <w15:commentEx w15:paraId="663931F5" w15:done="0"/>
  <w15:commentEx w15:paraId="2EE42C45" w15:done="0"/>
  <w15:commentEx w15:paraId="71C77A17" w15:done="0"/>
  <w15:commentEx w15:paraId="4FC79590" w15:done="0"/>
  <w15:commentEx w15:paraId="3F537ED4" w15:done="0"/>
  <w15:commentEx w15:paraId="1FD39166" w15:done="0"/>
  <w15:commentEx w15:paraId="76DE60EB" w15:done="0"/>
  <w15:commentEx w15:paraId="019C9D75" w15:done="0"/>
  <w15:commentEx w15:paraId="35399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89429" w16cid:durableId="1FB0E3EC"/>
  <w16cid:commentId w16cid:paraId="416C05E3" w16cid:durableId="1FB0A430"/>
  <w16cid:commentId w16cid:paraId="63AF0AF5" w16cid:durableId="1FB0A57F"/>
  <w16cid:commentId w16cid:paraId="640556A3" w16cid:durableId="1FB0A707"/>
  <w16cid:commentId w16cid:paraId="03B3DC2E" w16cid:durableId="1FB0A7E8"/>
  <w16cid:commentId w16cid:paraId="5EA366C4" w16cid:durableId="1FB0A811"/>
  <w16cid:commentId w16cid:paraId="5B886AF1" w16cid:durableId="1FB0AE58"/>
  <w16cid:commentId w16cid:paraId="4C711D29" w16cid:durableId="1FB0AA0F"/>
  <w16cid:commentId w16cid:paraId="28C47AA5" w16cid:durableId="1FB0B1A4"/>
  <w16cid:commentId w16cid:paraId="5A194B5F" w16cid:durableId="1FB0B1CA"/>
  <w16cid:commentId w16cid:paraId="0BAF52CB" w16cid:durableId="1FB0B254"/>
  <w16cid:commentId w16cid:paraId="12FDAF65" w16cid:durableId="1FB0B447"/>
  <w16cid:commentId w16cid:paraId="7949B025" w16cid:durableId="1FB0B6FC"/>
  <w16cid:commentId w16cid:paraId="0EE114FB" w16cid:durableId="1FB0B538"/>
  <w16cid:commentId w16cid:paraId="731018FE" w16cid:durableId="1FB0B597"/>
  <w16cid:commentId w16cid:paraId="4687267B" w16cid:durableId="1FB0B5CC"/>
  <w16cid:commentId w16cid:paraId="1F73E013" w16cid:durableId="1FB0B5F8"/>
  <w16cid:commentId w16cid:paraId="3A70FD71" w16cid:durableId="1FB0B848"/>
  <w16cid:commentId w16cid:paraId="42274827" w16cid:durableId="1FB0B940"/>
  <w16cid:commentId w16cid:paraId="5BD58C0B" w16cid:durableId="1FB0BA0C"/>
  <w16cid:commentId w16cid:paraId="5A61669B" w16cid:durableId="1FB0BA98"/>
  <w16cid:commentId w16cid:paraId="78178BA8" w16cid:durableId="1FB0BB8B"/>
  <w16cid:commentId w16cid:paraId="6A7F99AE" w16cid:durableId="1FB0BEF3"/>
  <w16cid:commentId w16cid:paraId="2520E974" w16cid:durableId="1FB0BEBD"/>
  <w16cid:commentId w16cid:paraId="6A55D421" w16cid:durableId="1FB0C1B6"/>
  <w16cid:commentId w16cid:paraId="525AA1A8" w16cid:durableId="1FB0E08E"/>
  <w16cid:commentId w16cid:paraId="2560B575" w16cid:durableId="1FB0C33E"/>
  <w16cid:commentId w16cid:paraId="71F6BF93" w16cid:durableId="1FB0C36C"/>
  <w16cid:commentId w16cid:paraId="2347F346" w16cid:durableId="1FB0C51B"/>
  <w16cid:commentId w16cid:paraId="7B6B88E9" w16cid:durableId="1FB0C507"/>
  <w16cid:commentId w16cid:paraId="54C20009" w16cid:durableId="1FB0DC40"/>
  <w16cid:commentId w16cid:paraId="1A857987" w16cid:durableId="1FB0DB89"/>
  <w16cid:commentId w16cid:paraId="7FBEFAF9" w16cid:durableId="1FB0DD91"/>
  <w16cid:commentId w16cid:paraId="663931F5" w16cid:durableId="1FB0DD05"/>
  <w16cid:commentId w16cid:paraId="2EE42C45" w16cid:durableId="1FB0DDB6"/>
  <w16cid:commentId w16cid:paraId="71C77A17" w16cid:durableId="1FB0DFD2"/>
  <w16cid:commentId w16cid:paraId="4FC79590" w16cid:durableId="1FB0DFF6"/>
  <w16cid:commentId w16cid:paraId="3F537ED4" w16cid:durableId="1FB0E119"/>
  <w16cid:commentId w16cid:paraId="1FD39166" w16cid:durableId="1FB0E153"/>
  <w16cid:commentId w16cid:paraId="76DE60EB" w16cid:durableId="1FB0E1AF"/>
  <w16cid:commentId w16cid:paraId="019C9D75" w16cid:durableId="1FB0E67F"/>
  <w16cid:commentId w16cid:paraId="35399838" w16cid:durableId="1FB0E4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1B95D" w14:textId="77777777" w:rsidR="00C1685F" w:rsidRDefault="00C1685F" w:rsidP="00EF42D4">
      <w:pPr>
        <w:spacing w:line="240" w:lineRule="auto"/>
      </w:pPr>
      <w:r>
        <w:separator/>
      </w:r>
    </w:p>
  </w:endnote>
  <w:endnote w:type="continuationSeparator" w:id="0">
    <w:p w14:paraId="18C610B5" w14:textId="77777777" w:rsidR="00C1685F" w:rsidRDefault="00C1685F" w:rsidP="00EF42D4">
      <w:pPr>
        <w:spacing w:line="240" w:lineRule="auto"/>
      </w:pPr>
      <w:r>
        <w:continuationSeparator/>
      </w:r>
    </w:p>
  </w:endnote>
  <w:endnote w:type="continuationNotice" w:id="1">
    <w:p w14:paraId="03005445" w14:textId="77777777" w:rsidR="00C1685F" w:rsidRDefault="00C1685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1C7D0" w14:textId="77777777" w:rsidR="00C1685F" w:rsidRDefault="00C1685F" w:rsidP="00EF42D4">
      <w:pPr>
        <w:spacing w:line="240" w:lineRule="auto"/>
      </w:pPr>
      <w:r>
        <w:separator/>
      </w:r>
    </w:p>
  </w:footnote>
  <w:footnote w:type="continuationSeparator" w:id="0">
    <w:p w14:paraId="4E23DAF9" w14:textId="77777777" w:rsidR="00C1685F" w:rsidRDefault="00C1685F" w:rsidP="00EF42D4">
      <w:pPr>
        <w:spacing w:line="240" w:lineRule="auto"/>
      </w:pPr>
      <w:r>
        <w:continuationSeparator/>
      </w:r>
    </w:p>
  </w:footnote>
  <w:footnote w:type="continuationNotice" w:id="1">
    <w:p w14:paraId="6A34D848" w14:textId="77777777" w:rsidR="00C1685F" w:rsidRDefault="00C1685F">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2"/>
  </w:num>
  <w:num w:numId="4">
    <w:abstractNumId w:val="9"/>
  </w:num>
  <w:num w:numId="5">
    <w:abstractNumId w:val="5"/>
  </w:num>
  <w:num w:numId="6">
    <w:abstractNumId w:val="4"/>
  </w:num>
  <w:num w:numId="7">
    <w:abstractNumId w:val="0"/>
  </w:num>
  <w:num w:numId="8">
    <w:abstractNumId w:val="7"/>
  </w:num>
  <w:num w:numId="9">
    <w:abstractNumId w:val="3"/>
  </w:num>
  <w:num w:numId="10">
    <w:abstractNumId w:val="11"/>
  </w:num>
  <w:num w:numId="11">
    <w:abstractNumId w:val="8"/>
  </w:num>
  <w:num w:numId="1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F51"/>
    <w:rsid w:val="00021826"/>
    <w:rsid w:val="0002282F"/>
    <w:rsid w:val="00022B29"/>
    <w:rsid w:val="00026027"/>
    <w:rsid w:val="000357A8"/>
    <w:rsid w:val="00037DD9"/>
    <w:rsid w:val="00040CFA"/>
    <w:rsid w:val="00045068"/>
    <w:rsid w:val="0004523D"/>
    <w:rsid w:val="0005123C"/>
    <w:rsid w:val="00065258"/>
    <w:rsid w:val="000657D1"/>
    <w:rsid w:val="000677FA"/>
    <w:rsid w:val="00073388"/>
    <w:rsid w:val="00073AD3"/>
    <w:rsid w:val="0008291C"/>
    <w:rsid w:val="0008493E"/>
    <w:rsid w:val="00086502"/>
    <w:rsid w:val="000865C1"/>
    <w:rsid w:val="00093C67"/>
    <w:rsid w:val="000A064D"/>
    <w:rsid w:val="000A2417"/>
    <w:rsid w:val="000A2482"/>
    <w:rsid w:val="000A3C20"/>
    <w:rsid w:val="000B0707"/>
    <w:rsid w:val="000B10DE"/>
    <w:rsid w:val="000B5960"/>
    <w:rsid w:val="000B6B08"/>
    <w:rsid w:val="000C2981"/>
    <w:rsid w:val="000D1B82"/>
    <w:rsid w:val="000D1DA3"/>
    <w:rsid w:val="000D4BCD"/>
    <w:rsid w:val="000D5CCA"/>
    <w:rsid w:val="000D69FA"/>
    <w:rsid w:val="000D7820"/>
    <w:rsid w:val="000E201E"/>
    <w:rsid w:val="000E65B9"/>
    <w:rsid w:val="000F056C"/>
    <w:rsid w:val="000F21BA"/>
    <w:rsid w:val="00103FFB"/>
    <w:rsid w:val="00107107"/>
    <w:rsid w:val="001108C6"/>
    <w:rsid w:val="00110B8F"/>
    <w:rsid w:val="0011682C"/>
    <w:rsid w:val="00120378"/>
    <w:rsid w:val="0012326E"/>
    <w:rsid w:val="001237AF"/>
    <w:rsid w:val="00123814"/>
    <w:rsid w:val="00125C77"/>
    <w:rsid w:val="001263C4"/>
    <w:rsid w:val="00133E4D"/>
    <w:rsid w:val="0013550E"/>
    <w:rsid w:val="00144BB6"/>
    <w:rsid w:val="0014663E"/>
    <w:rsid w:val="00152118"/>
    <w:rsid w:val="001532E7"/>
    <w:rsid w:val="00154BCB"/>
    <w:rsid w:val="001573CF"/>
    <w:rsid w:val="001658BC"/>
    <w:rsid w:val="0017234A"/>
    <w:rsid w:val="00176B97"/>
    <w:rsid w:val="00181F81"/>
    <w:rsid w:val="00183762"/>
    <w:rsid w:val="00193471"/>
    <w:rsid w:val="0019762D"/>
    <w:rsid w:val="001A7559"/>
    <w:rsid w:val="001B56F2"/>
    <w:rsid w:val="001C0CB2"/>
    <w:rsid w:val="001C16F8"/>
    <w:rsid w:val="001C1ABD"/>
    <w:rsid w:val="001C2812"/>
    <w:rsid w:val="001C2A2C"/>
    <w:rsid w:val="001C5F53"/>
    <w:rsid w:val="001D22A2"/>
    <w:rsid w:val="001D468D"/>
    <w:rsid w:val="001E1092"/>
    <w:rsid w:val="001E52B3"/>
    <w:rsid w:val="001F1C04"/>
    <w:rsid w:val="001F41ED"/>
    <w:rsid w:val="001F4B16"/>
    <w:rsid w:val="001F4F32"/>
    <w:rsid w:val="001F5AE1"/>
    <w:rsid w:val="001F6144"/>
    <w:rsid w:val="00200D57"/>
    <w:rsid w:val="00205033"/>
    <w:rsid w:val="00207FE2"/>
    <w:rsid w:val="002103F2"/>
    <w:rsid w:val="002166BD"/>
    <w:rsid w:val="00217247"/>
    <w:rsid w:val="00221A46"/>
    <w:rsid w:val="00222289"/>
    <w:rsid w:val="00222AD6"/>
    <w:rsid w:val="00240624"/>
    <w:rsid w:val="00244FA8"/>
    <w:rsid w:val="00245856"/>
    <w:rsid w:val="00251092"/>
    <w:rsid w:val="00251521"/>
    <w:rsid w:val="0025241C"/>
    <w:rsid w:val="00257214"/>
    <w:rsid w:val="00257A11"/>
    <w:rsid w:val="00262248"/>
    <w:rsid w:val="00262A6B"/>
    <w:rsid w:val="002653EA"/>
    <w:rsid w:val="002710F9"/>
    <w:rsid w:val="002719BF"/>
    <w:rsid w:val="0027496F"/>
    <w:rsid w:val="002776B2"/>
    <w:rsid w:val="00277918"/>
    <w:rsid w:val="00290499"/>
    <w:rsid w:val="00290D67"/>
    <w:rsid w:val="0029101D"/>
    <w:rsid w:val="00294556"/>
    <w:rsid w:val="002A2FBF"/>
    <w:rsid w:val="002A3D2F"/>
    <w:rsid w:val="002A445D"/>
    <w:rsid w:val="002B309B"/>
    <w:rsid w:val="002B3371"/>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50690"/>
    <w:rsid w:val="00351A06"/>
    <w:rsid w:val="00360704"/>
    <w:rsid w:val="0036474F"/>
    <w:rsid w:val="0037083C"/>
    <w:rsid w:val="00371339"/>
    <w:rsid w:val="003718F2"/>
    <w:rsid w:val="00371AE2"/>
    <w:rsid w:val="00372CB1"/>
    <w:rsid w:val="00373549"/>
    <w:rsid w:val="003752B7"/>
    <w:rsid w:val="00376E83"/>
    <w:rsid w:val="003802C9"/>
    <w:rsid w:val="00385FA6"/>
    <w:rsid w:val="00395348"/>
    <w:rsid w:val="00396647"/>
    <w:rsid w:val="003A336D"/>
    <w:rsid w:val="003B415B"/>
    <w:rsid w:val="003B5BFE"/>
    <w:rsid w:val="003B67D4"/>
    <w:rsid w:val="003C339C"/>
    <w:rsid w:val="003C4513"/>
    <w:rsid w:val="003C59E3"/>
    <w:rsid w:val="003D123F"/>
    <w:rsid w:val="003D3F08"/>
    <w:rsid w:val="003E0E34"/>
    <w:rsid w:val="003E1E8D"/>
    <w:rsid w:val="003E3CE9"/>
    <w:rsid w:val="003F4BFC"/>
    <w:rsid w:val="00400C9C"/>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40476"/>
    <w:rsid w:val="004556F2"/>
    <w:rsid w:val="00457DD7"/>
    <w:rsid w:val="00460213"/>
    <w:rsid w:val="00461E2F"/>
    <w:rsid w:val="0049128C"/>
    <w:rsid w:val="0049185E"/>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66D1"/>
    <w:rsid w:val="004C6D4F"/>
    <w:rsid w:val="004C6F8A"/>
    <w:rsid w:val="004D02F2"/>
    <w:rsid w:val="004D642C"/>
    <w:rsid w:val="004E1C7A"/>
    <w:rsid w:val="004E3C75"/>
    <w:rsid w:val="004E3F64"/>
    <w:rsid w:val="004E4F0B"/>
    <w:rsid w:val="004E6E9D"/>
    <w:rsid w:val="004E7989"/>
    <w:rsid w:val="004F2DE7"/>
    <w:rsid w:val="004F4786"/>
    <w:rsid w:val="004F6B56"/>
    <w:rsid w:val="0050450E"/>
    <w:rsid w:val="0050474B"/>
    <w:rsid w:val="00506AF9"/>
    <w:rsid w:val="00507DFC"/>
    <w:rsid w:val="00507EF7"/>
    <w:rsid w:val="0051418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734"/>
    <w:rsid w:val="005906A1"/>
    <w:rsid w:val="005A2785"/>
    <w:rsid w:val="005A406C"/>
    <w:rsid w:val="005A5909"/>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42AA"/>
    <w:rsid w:val="005E5C56"/>
    <w:rsid w:val="005F3C2E"/>
    <w:rsid w:val="005F4379"/>
    <w:rsid w:val="005F6553"/>
    <w:rsid w:val="00602093"/>
    <w:rsid w:val="006060EF"/>
    <w:rsid w:val="00611362"/>
    <w:rsid w:val="0061153E"/>
    <w:rsid w:val="0061165B"/>
    <w:rsid w:val="00613B94"/>
    <w:rsid w:val="00614BCB"/>
    <w:rsid w:val="00616449"/>
    <w:rsid w:val="006165E6"/>
    <w:rsid w:val="00616D15"/>
    <w:rsid w:val="0062166B"/>
    <w:rsid w:val="00625301"/>
    <w:rsid w:val="00625364"/>
    <w:rsid w:val="0064191A"/>
    <w:rsid w:val="00645900"/>
    <w:rsid w:val="00645B6E"/>
    <w:rsid w:val="006521F0"/>
    <w:rsid w:val="00654BB8"/>
    <w:rsid w:val="00656FEF"/>
    <w:rsid w:val="00661099"/>
    <w:rsid w:val="00670F67"/>
    <w:rsid w:val="006746D5"/>
    <w:rsid w:val="00676AE7"/>
    <w:rsid w:val="0068411D"/>
    <w:rsid w:val="00685B08"/>
    <w:rsid w:val="00694F7B"/>
    <w:rsid w:val="0069681D"/>
    <w:rsid w:val="0069689A"/>
    <w:rsid w:val="0069776F"/>
    <w:rsid w:val="006A208A"/>
    <w:rsid w:val="006A6A7F"/>
    <w:rsid w:val="006B264D"/>
    <w:rsid w:val="006B3871"/>
    <w:rsid w:val="006B3A7E"/>
    <w:rsid w:val="006C2B31"/>
    <w:rsid w:val="006C451A"/>
    <w:rsid w:val="006C4DB7"/>
    <w:rsid w:val="006C7677"/>
    <w:rsid w:val="006D1FDA"/>
    <w:rsid w:val="006D78E8"/>
    <w:rsid w:val="006E0547"/>
    <w:rsid w:val="006E4637"/>
    <w:rsid w:val="006E52C1"/>
    <w:rsid w:val="006E5B5E"/>
    <w:rsid w:val="006E6139"/>
    <w:rsid w:val="006E69F1"/>
    <w:rsid w:val="006E71ED"/>
    <w:rsid w:val="006F0D24"/>
    <w:rsid w:val="006F768A"/>
    <w:rsid w:val="0070393F"/>
    <w:rsid w:val="00703E71"/>
    <w:rsid w:val="00715006"/>
    <w:rsid w:val="00717E8B"/>
    <w:rsid w:val="0072583A"/>
    <w:rsid w:val="00725D3C"/>
    <w:rsid w:val="00726870"/>
    <w:rsid w:val="00733D46"/>
    <w:rsid w:val="0073493B"/>
    <w:rsid w:val="00734FD8"/>
    <w:rsid w:val="00737B71"/>
    <w:rsid w:val="00742E7D"/>
    <w:rsid w:val="00746E00"/>
    <w:rsid w:val="00757AB5"/>
    <w:rsid w:val="0076155A"/>
    <w:rsid w:val="00764333"/>
    <w:rsid w:val="0077598A"/>
    <w:rsid w:val="00781257"/>
    <w:rsid w:val="007829B1"/>
    <w:rsid w:val="00784767"/>
    <w:rsid w:val="00794E37"/>
    <w:rsid w:val="00796098"/>
    <w:rsid w:val="00796325"/>
    <w:rsid w:val="007A561A"/>
    <w:rsid w:val="007A643E"/>
    <w:rsid w:val="007B1D87"/>
    <w:rsid w:val="007C0630"/>
    <w:rsid w:val="007C083B"/>
    <w:rsid w:val="007C26EA"/>
    <w:rsid w:val="007C3B2C"/>
    <w:rsid w:val="007D1791"/>
    <w:rsid w:val="007D2365"/>
    <w:rsid w:val="007E2CE1"/>
    <w:rsid w:val="007F2691"/>
    <w:rsid w:val="007F2E86"/>
    <w:rsid w:val="007F61CF"/>
    <w:rsid w:val="007F68D8"/>
    <w:rsid w:val="00802B66"/>
    <w:rsid w:val="008035B7"/>
    <w:rsid w:val="00803600"/>
    <w:rsid w:val="00803A21"/>
    <w:rsid w:val="008109E5"/>
    <w:rsid w:val="00813AB2"/>
    <w:rsid w:val="00821A6C"/>
    <w:rsid w:val="008224A7"/>
    <w:rsid w:val="0082257B"/>
    <w:rsid w:val="00824BB4"/>
    <w:rsid w:val="0083226F"/>
    <w:rsid w:val="00834358"/>
    <w:rsid w:val="00835469"/>
    <w:rsid w:val="00842C71"/>
    <w:rsid w:val="00847AD2"/>
    <w:rsid w:val="008507A4"/>
    <w:rsid w:val="008525B4"/>
    <w:rsid w:val="00857924"/>
    <w:rsid w:val="00857975"/>
    <w:rsid w:val="0086054F"/>
    <w:rsid w:val="008643A1"/>
    <w:rsid w:val="008667CF"/>
    <w:rsid w:val="00867C65"/>
    <w:rsid w:val="00872C56"/>
    <w:rsid w:val="00873754"/>
    <w:rsid w:val="0087540E"/>
    <w:rsid w:val="008812D7"/>
    <w:rsid w:val="00883AA0"/>
    <w:rsid w:val="008846E0"/>
    <w:rsid w:val="008A1084"/>
    <w:rsid w:val="008A1B23"/>
    <w:rsid w:val="008A2DBA"/>
    <w:rsid w:val="008B2B62"/>
    <w:rsid w:val="008B3DD2"/>
    <w:rsid w:val="008B7AD5"/>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42458"/>
    <w:rsid w:val="00942E98"/>
    <w:rsid w:val="0094303A"/>
    <w:rsid w:val="0094470B"/>
    <w:rsid w:val="00950054"/>
    <w:rsid w:val="00955FA3"/>
    <w:rsid w:val="009616A1"/>
    <w:rsid w:val="00962F12"/>
    <w:rsid w:val="009730B5"/>
    <w:rsid w:val="00987613"/>
    <w:rsid w:val="00990B09"/>
    <w:rsid w:val="00992ECB"/>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FB1"/>
    <w:rsid w:val="00A4438F"/>
    <w:rsid w:val="00A57201"/>
    <w:rsid w:val="00A60FE8"/>
    <w:rsid w:val="00A62853"/>
    <w:rsid w:val="00A656E9"/>
    <w:rsid w:val="00A65A8D"/>
    <w:rsid w:val="00A66529"/>
    <w:rsid w:val="00A70F62"/>
    <w:rsid w:val="00A7339A"/>
    <w:rsid w:val="00A74252"/>
    <w:rsid w:val="00A74DF5"/>
    <w:rsid w:val="00A75590"/>
    <w:rsid w:val="00A75607"/>
    <w:rsid w:val="00A8354D"/>
    <w:rsid w:val="00A87B14"/>
    <w:rsid w:val="00A91870"/>
    <w:rsid w:val="00A93810"/>
    <w:rsid w:val="00A959B9"/>
    <w:rsid w:val="00A96538"/>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35C97"/>
    <w:rsid w:val="00B417EB"/>
    <w:rsid w:val="00B4260E"/>
    <w:rsid w:val="00B4642D"/>
    <w:rsid w:val="00B47C79"/>
    <w:rsid w:val="00B51AF7"/>
    <w:rsid w:val="00B52C74"/>
    <w:rsid w:val="00B53294"/>
    <w:rsid w:val="00B53CA3"/>
    <w:rsid w:val="00B6050D"/>
    <w:rsid w:val="00B6315B"/>
    <w:rsid w:val="00B6694B"/>
    <w:rsid w:val="00B676EB"/>
    <w:rsid w:val="00B7161D"/>
    <w:rsid w:val="00B71ACF"/>
    <w:rsid w:val="00B73CE7"/>
    <w:rsid w:val="00B76E7F"/>
    <w:rsid w:val="00B8330E"/>
    <w:rsid w:val="00B84357"/>
    <w:rsid w:val="00B84601"/>
    <w:rsid w:val="00B90B60"/>
    <w:rsid w:val="00B93068"/>
    <w:rsid w:val="00BA0996"/>
    <w:rsid w:val="00BA135C"/>
    <w:rsid w:val="00BA1AEB"/>
    <w:rsid w:val="00BA3C0C"/>
    <w:rsid w:val="00BA5CE2"/>
    <w:rsid w:val="00BB1220"/>
    <w:rsid w:val="00BB2EB2"/>
    <w:rsid w:val="00BB6F0D"/>
    <w:rsid w:val="00BC04AA"/>
    <w:rsid w:val="00BC23F1"/>
    <w:rsid w:val="00BD3A7B"/>
    <w:rsid w:val="00BD7D2B"/>
    <w:rsid w:val="00BE5EBA"/>
    <w:rsid w:val="00BF5B0D"/>
    <w:rsid w:val="00C1217F"/>
    <w:rsid w:val="00C1685F"/>
    <w:rsid w:val="00C17DA9"/>
    <w:rsid w:val="00C2189E"/>
    <w:rsid w:val="00C23696"/>
    <w:rsid w:val="00C246EE"/>
    <w:rsid w:val="00C256F2"/>
    <w:rsid w:val="00C44A63"/>
    <w:rsid w:val="00C4550E"/>
    <w:rsid w:val="00C507F0"/>
    <w:rsid w:val="00C512F2"/>
    <w:rsid w:val="00C51B59"/>
    <w:rsid w:val="00C54394"/>
    <w:rsid w:val="00C57C5E"/>
    <w:rsid w:val="00C611F4"/>
    <w:rsid w:val="00C6492E"/>
    <w:rsid w:val="00C74BC9"/>
    <w:rsid w:val="00C81335"/>
    <w:rsid w:val="00C903A3"/>
    <w:rsid w:val="00C9580C"/>
    <w:rsid w:val="00CA292C"/>
    <w:rsid w:val="00CA338A"/>
    <w:rsid w:val="00CA437A"/>
    <w:rsid w:val="00CA55C7"/>
    <w:rsid w:val="00CB7848"/>
    <w:rsid w:val="00CC20AD"/>
    <w:rsid w:val="00CC4294"/>
    <w:rsid w:val="00CD2064"/>
    <w:rsid w:val="00CD3B2F"/>
    <w:rsid w:val="00CD4EDE"/>
    <w:rsid w:val="00CE1DD8"/>
    <w:rsid w:val="00CE29AE"/>
    <w:rsid w:val="00CE35F7"/>
    <w:rsid w:val="00CE6193"/>
    <w:rsid w:val="00CF2794"/>
    <w:rsid w:val="00D02C6B"/>
    <w:rsid w:val="00D04358"/>
    <w:rsid w:val="00D0738E"/>
    <w:rsid w:val="00D07EFB"/>
    <w:rsid w:val="00D13915"/>
    <w:rsid w:val="00D163AA"/>
    <w:rsid w:val="00D17173"/>
    <w:rsid w:val="00D2074B"/>
    <w:rsid w:val="00D20E7A"/>
    <w:rsid w:val="00D239E5"/>
    <w:rsid w:val="00D23D1D"/>
    <w:rsid w:val="00D25414"/>
    <w:rsid w:val="00D34EB0"/>
    <w:rsid w:val="00D35FC3"/>
    <w:rsid w:val="00D3614E"/>
    <w:rsid w:val="00D3751B"/>
    <w:rsid w:val="00D37750"/>
    <w:rsid w:val="00D37F9C"/>
    <w:rsid w:val="00D526F1"/>
    <w:rsid w:val="00D602AC"/>
    <w:rsid w:val="00D61B71"/>
    <w:rsid w:val="00D6430E"/>
    <w:rsid w:val="00D654A2"/>
    <w:rsid w:val="00D70762"/>
    <w:rsid w:val="00D81748"/>
    <w:rsid w:val="00D82922"/>
    <w:rsid w:val="00D8550A"/>
    <w:rsid w:val="00D86582"/>
    <w:rsid w:val="00D95871"/>
    <w:rsid w:val="00D97F9C"/>
    <w:rsid w:val="00DB5293"/>
    <w:rsid w:val="00DB6518"/>
    <w:rsid w:val="00DC1C4F"/>
    <w:rsid w:val="00DC47E9"/>
    <w:rsid w:val="00DC5055"/>
    <w:rsid w:val="00DC5134"/>
    <w:rsid w:val="00DC535B"/>
    <w:rsid w:val="00DD371C"/>
    <w:rsid w:val="00DD3906"/>
    <w:rsid w:val="00DD7F61"/>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B2889"/>
    <w:rsid w:val="00EB3CE4"/>
    <w:rsid w:val="00EC0F3A"/>
    <w:rsid w:val="00EC1BD5"/>
    <w:rsid w:val="00EC2AEA"/>
    <w:rsid w:val="00EC421F"/>
    <w:rsid w:val="00EC57D9"/>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70D928"/>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A7FDD-528A-466D-8737-8740C278B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39</Pages>
  <Words>24774</Words>
  <Characters>141212</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12</cp:revision>
  <dcterms:created xsi:type="dcterms:W3CDTF">2018-12-05T15:56:00Z</dcterms:created>
  <dcterms:modified xsi:type="dcterms:W3CDTF">2018-12-10T00:24:00Z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