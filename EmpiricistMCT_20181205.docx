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69317879" w:rsidR="00412528" w:rsidRPr="00402473" w:rsidRDefault="00CA338A"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025A0AA6" w14:textId="66DDCD0F" w:rsidR="00E7771D" w:rsidRPr="00CA437A" w:rsidDel="00950054" w:rsidRDefault="0051418D" w:rsidP="006E4637">
      <w:pPr>
        <w:pStyle w:val="Normal1"/>
        <w:spacing w:line="360" w:lineRule="auto"/>
        <w:ind w:firstLine="720"/>
        <w:rPr>
          <w:del w:id="1" w:author="Godwin, Casey" w:date="2018-12-03T16:27:00Z"/>
          <w:rFonts w:ascii="Times New Roman" w:hAnsi="Times New Roman" w:cs="Times New Roman"/>
          <w:sz w:val="24"/>
          <w:szCs w:val="24"/>
          <w:highlight w:val="yellow"/>
          <w:rPrChange w:id="2" w:author="Godwin, Casey" w:date="2018-12-04T11:30:00Z">
            <w:rPr>
              <w:del w:id="3" w:author="Godwin, Casey" w:date="2018-12-03T16:27:00Z"/>
              <w:rFonts w:ascii="Times New Roman" w:hAnsi="Times New Roman" w:cs="Times New Roman"/>
              <w:sz w:val="24"/>
              <w:szCs w:val="24"/>
            </w:rPr>
          </w:rPrChange>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w:t>
      </w:r>
      <w:ins w:id="4" w:author="Godwin, Casey" w:date="2018-12-03T16:24:00Z">
        <w:r w:rsidR="00950054">
          <w:rPr>
            <w:rFonts w:ascii="Times New Roman" w:hAnsi="Times New Roman" w:cs="Times New Roman"/>
            <w:sz w:val="24"/>
            <w:szCs w:val="24"/>
          </w:rPr>
          <w:t xml:space="preserve">according to the balance of </w:t>
        </w:r>
      </w:ins>
      <w:del w:id="5" w:author="Godwin, Casey" w:date="2018-12-03T16:24:00Z">
        <w:r w:rsidR="00FA1A3B" w:rsidDel="00950054">
          <w:rPr>
            <w:rFonts w:ascii="Times New Roman" w:hAnsi="Times New Roman" w:cs="Times New Roman"/>
            <w:sz w:val="24"/>
            <w:szCs w:val="24"/>
          </w:rPr>
          <w:delText xml:space="preserve">via </w:delText>
        </w:r>
        <w:r w:rsidDel="00950054">
          <w:rPr>
            <w:rFonts w:ascii="Times New Roman" w:hAnsi="Times New Roman" w:cs="Times New Roman"/>
            <w:sz w:val="24"/>
            <w:szCs w:val="24"/>
          </w:rPr>
          <w:delText xml:space="preserve">the </w:delText>
        </w:r>
      </w:del>
      <w:del w:id="6" w:author="Godwin, Casey" w:date="2018-12-03T16:26:00Z">
        <w:r w:rsidDel="00950054">
          <w:rPr>
            <w:rFonts w:ascii="Times New Roman" w:hAnsi="Times New Roman" w:cs="Times New Roman"/>
            <w:sz w:val="24"/>
            <w:szCs w:val="24"/>
          </w:rPr>
          <w:delText xml:space="preserve">so-called </w:delText>
        </w:r>
      </w:del>
      <w:r w:rsidR="00FA1A3B" w:rsidRPr="00DE4F2C">
        <w:rPr>
          <w:rFonts w:ascii="Times New Roman" w:hAnsi="Times New Roman" w:cs="Times New Roman"/>
          <w:sz w:val="24"/>
          <w:szCs w:val="24"/>
        </w:rPr>
        <w:t xml:space="preserve">stabilizing </w:t>
      </w:r>
      <w:del w:id="7" w:author="Godwin, Casey" w:date="2018-12-03T16:24:00Z">
        <w:r w:rsidR="00FA1A3B" w:rsidRPr="00DE4F2C" w:rsidDel="00950054">
          <w:rPr>
            <w:rFonts w:ascii="Times New Roman" w:hAnsi="Times New Roman" w:cs="Times New Roman"/>
            <w:sz w:val="24"/>
            <w:szCs w:val="24"/>
          </w:rPr>
          <w:delText>and equalizing</w:delText>
        </w:r>
        <w:r w:rsidDel="00950054">
          <w:rPr>
            <w:rFonts w:ascii="Times New Roman" w:hAnsi="Times New Roman" w:cs="Times New Roman"/>
            <w:sz w:val="24"/>
            <w:szCs w:val="24"/>
          </w:rPr>
          <w:delText xml:space="preserve"> forces. The s</w:delText>
        </w:r>
        <w:r w:rsidRPr="00DE4F2C" w:rsidDel="00950054">
          <w:rPr>
            <w:rFonts w:ascii="Times New Roman" w:hAnsi="Times New Roman" w:cs="Times New Roman"/>
            <w:sz w:val="24"/>
            <w:szCs w:val="24"/>
          </w:rPr>
          <w:delText>tabilizing</w:delText>
        </w:r>
      </w:del>
      <w:del w:id="8" w:author="Godwin, Casey" w:date="2018-12-03T16:25:00Z">
        <w:r w:rsidRPr="00DE4F2C" w:rsidDel="00950054">
          <w:rPr>
            <w:rFonts w:ascii="Times New Roman" w:hAnsi="Times New Roman" w:cs="Times New Roman"/>
            <w:sz w:val="24"/>
            <w:szCs w:val="24"/>
          </w:rPr>
          <w:delText xml:space="preserve"> </w:delText>
        </w:r>
      </w:del>
      <w:r w:rsidRPr="00DE4F2C">
        <w:rPr>
          <w:rFonts w:ascii="Times New Roman" w:hAnsi="Times New Roman" w:cs="Times New Roman"/>
          <w:sz w:val="24"/>
          <w:szCs w:val="24"/>
        </w:rPr>
        <w:t>forces</w:t>
      </w:r>
      <w:ins w:id="9" w:author="Godwin, Casey" w:date="2018-12-03T16:26:00Z">
        <w:r w:rsidR="00950054">
          <w:rPr>
            <w:rFonts w:ascii="Times New Roman" w:hAnsi="Times New Roman" w:cs="Times New Roman"/>
            <w:sz w:val="24"/>
            <w:szCs w:val="24"/>
          </w:rPr>
          <w:t xml:space="preserve">, </w:t>
        </w:r>
      </w:ins>
      <w:ins w:id="10" w:author="Godwin, Casey" w:date="2018-12-03T16:24:00Z">
        <w:r w:rsidR="00950054">
          <w:rPr>
            <w:rFonts w:ascii="Times New Roman" w:hAnsi="Times New Roman" w:cs="Times New Roman"/>
            <w:sz w:val="24"/>
            <w:szCs w:val="24"/>
          </w:rPr>
          <w:t xml:space="preserve"> that</w:t>
        </w:r>
      </w:ins>
      <w:r w:rsidRPr="00DE4F2C">
        <w:rPr>
          <w:rFonts w:ascii="Times New Roman" w:hAnsi="Times New Roman" w:cs="Times New Roman"/>
          <w:sz w:val="24"/>
          <w:szCs w:val="24"/>
        </w:rPr>
        <w:t xml:space="preserve"> represent various forms of niche differentiation (ND)</w:t>
      </w:r>
      <w:ins w:id="11" w:author="Godwin, Casey" w:date="2018-12-03T16:25:00Z">
        <w:r w:rsidR="00950054">
          <w:rPr>
            <w:rFonts w:ascii="Times New Roman" w:hAnsi="Times New Roman" w:cs="Times New Roman"/>
            <w:sz w:val="24"/>
            <w:szCs w:val="24"/>
          </w:rPr>
          <w:t>,</w:t>
        </w:r>
      </w:ins>
      <w:ins w:id="12" w:author="Godwin, Casey" w:date="2018-12-03T16:24:00Z">
        <w:r w:rsidR="00950054">
          <w:rPr>
            <w:rFonts w:ascii="Times New Roman" w:hAnsi="Times New Roman" w:cs="Times New Roman"/>
            <w:sz w:val="24"/>
            <w:szCs w:val="24"/>
          </w:rPr>
          <w:t xml:space="preserve"> and</w:t>
        </w:r>
      </w:ins>
      <w:del w:id="13" w:author="Godwin, Casey" w:date="2018-12-03T16:24:00Z">
        <w:r w:rsidRPr="00DE4F2C" w:rsidDel="00950054">
          <w:rPr>
            <w:rFonts w:ascii="Times New Roman" w:hAnsi="Times New Roman" w:cs="Times New Roman"/>
            <w:sz w:val="24"/>
            <w:szCs w:val="24"/>
          </w:rPr>
          <w:delText>,</w:delText>
        </w:r>
      </w:del>
      <w:r>
        <w:rPr>
          <w:rFonts w:ascii="Times New Roman" w:hAnsi="Times New Roman" w:cs="Times New Roman"/>
          <w:sz w:val="24"/>
          <w:szCs w:val="24"/>
        </w:rPr>
        <w:t xml:space="preserve"> </w:t>
      </w:r>
      <w:del w:id="14" w:author="Godwin, Casey" w:date="2018-12-03T16:24:00Z">
        <w:r w:rsidDel="00950054">
          <w:rPr>
            <w:rFonts w:ascii="Times New Roman" w:hAnsi="Times New Roman" w:cs="Times New Roman"/>
            <w:sz w:val="24"/>
            <w:szCs w:val="24"/>
          </w:rPr>
          <w:delText xml:space="preserve">while the </w:delText>
        </w:r>
      </w:del>
      <w:r>
        <w:rPr>
          <w:rFonts w:ascii="Times New Roman" w:hAnsi="Times New Roman" w:cs="Times New Roman"/>
          <w:sz w:val="24"/>
          <w:szCs w:val="24"/>
        </w:rPr>
        <w:t>equalizing forces</w:t>
      </w:r>
      <w:del w:id="15" w:author="Godwin, Casey" w:date="2018-12-03T16:31:00Z">
        <w:r w:rsidDel="00E37246">
          <w:rPr>
            <w:rFonts w:ascii="Times New Roman" w:hAnsi="Times New Roman" w:cs="Times New Roman"/>
            <w:sz w:val="24"/>
            <w:szCs w:val="24"/>
          </w:rPr>
          <w:delText xml:space="preserve"> </w:delText>
        </w:r>
      </w:del>
      <w:ins w:id="16" w:author="Godwin, Casey" w:date="2018-12-03T16:26:00Z">
        <w:r w:rsidR="00950054">
          <w:rPr>
            <w:rFonts w:ascii="Times New Roman" w:hAnsi="Times New Roman" w:cs="Times New Roman"/>
            <w:sz w:val="24"/>
            <w:szCs w:val="24"/>
          </w:rPr>
          <w:t>,</w:t>
        </w:r>
      </w:ins>
      <w:ins w:id="17" w:author="Godwin, Casey" w:date="2018-12-03T16:25:00Z">
        <w:r w:rsidR="00950054">
          <w:rPr>
            <w:rFonts w:ascii="Times New Roman" w:hAnsi="Times New Roman" w:cs="Times New Roman"/>
            <w:sz w:val="24"/>
            <w:szCs w:val="24"/>
          </w:rPr>
          <w:t xml:space="preserve"> </w:t>
        </w:r>
      </w:ins>
      <w:ins w:id="18" w:author="Godwin, Casey" w:date="2018-12-03T16:26:00Z">
        <w:r w:rsidR="00950054">
          <w:rPr>
            <w:rFonts w:ascii="Times New Roman" w:hAnsi="Times New Roman" w:cs="Times New Roman"/>
            <w:sz w:val="24"/>
            <w:szCs w:val="24"/>
          </w:rPr>
          <w:t>which</w:t>
        </w:r>
      </w:ins>
      <w:ins w:id="19" w:author="Godwin, Casey" w:date="2018-12-03T16:24:00Z">
        <w:r w:rsidR="00950054">
          <w:rPr>
            <w:rFonts w:ascii="Times New Roman" w:hAnsi="Times New Roman" w:cs="Times New Roman"/>
            <w:sz w:val="24"/>
            <w:szCs w:val="24"/>
          </w:rPr>
          <w:t xml:space="preserve"> </w:t>
        </w:r>
      </w:ins>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w:t>
      </w:r>
      <w:del w:id="20" w:author="Godwin, Casey" w:date="2018-12-03T16:25:00Z">
        <w:r w:rsidDel="00950054">
          <w:rPr>
            <w:rFonts w:ascii="Times New Roman" w:hAnsi="Times New Roman" w:cs="Times New Roman"/>
            <w:sz w:val="24"/>
            <w:szCs w:val="24"/>
          </w:rPr>
          <w:delText xml:space="preserve">difference </w:delText>
        </w:r>
      </w:del>
      <w:r>
        <w:rPr>
          <w:rFonts w:ascii="Times New Roman" w:hAnsi="Times New Roman" w:cs="Times New Roman"/>
          <w:sz w:val="24"/>
          <w:szCs w:val="24"/>
        </w:rPr>
        <w:t>among species</w:t>
      </w:r>
      <w:ins w:id="21" w:author="Godwin, Casey" w:date="2018-12-03T16:31:00Z">
        <w:r w:rsidR="00E37246">
          <w:rPr>
            <w:rFonts w:ascii="Times New Roman" w:hAnsi="Times New Roman" w:cs="Times New Roman"/>
            <w:sz w:val="24"/>
            <w:szCs w:val="24"/>
          </w:rPr>
          <w:t xml:space="preserve"> or </w:t>
        </w:r>
        <w:r w:rsidR="00E37246" w:rsidRPr="00DE4F2C">
          <w:rPr>
            <w:rFonts w:ascii="Times New Roman" w:hAnsi="Times New Roman" w:cs="Times New Roman"/>
            <w:sz w:val="24"/>
            <w:szCs w:val="24"/>
          </w:rPr>
          <w:t>relative fitness differences (RFD)</w:t>
        </w:r>
      </w:ins>
      <w:del w:id="22" w:author="Godwin, Casey" w:date="2018-12-03T16:25:00Z">
        <w:r w:rsidDel="00950054">
          <w:rPr>
            <w:rFonts w:ascii="Times New Roman" w:hAnsi="Times New Roman" w:cs="Times New Roman"/>
            <w:sz w:val="24"/>
            <w:szCs w:val="24"/>
          </w:rPr>
          <w:delText xml:space="preserve">, which is </w:delText>
        </w:r>
        <w:r w:rsidRPr="00DE4F2C" w:rsidDel="00950054">
          <w:rPr>
            <w:rFonts w:ascii="Times New Roman" w:hAnsi="Times New Roman" w:cs="Times New Roman"/>
            <w:sz w:val="24"/>
            <w:szCs w:val="24"/>
          </w:rPr>
          <w:delText>refer to as relative fitness differences (RFD)</w:delText>
        </w:r>
      </w:del>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del w:id="23" w:author="Godwin, Casey" w:date="2018-12-03T16:21:00Z">
        <w:r w:rsidDel="00950054">
          <w:rPr>
            <w:rFonts w:ascii="Times New Roman" w:hAnsi="Times New Roman" w:cs="Times New Roman"/>
            <w:sz w:val="24"/>
            <w:szCs w:val="24"/>
          </w:rPr>
          <w:delText>has been</w:delText>
        </w:r>
      </w:del>
      <w:ins w:id="24" w:author="Godwin, Casey" w:date="2018-12-03T16:21:00Z">
        <w:r w:rsidR="00950054">
          <w:rPr>
            <w:rFonts w:ascii="Times New Roman" w:hAnsi="Times New Roman" w:cs="Times New Roman"/>
            <w:sz w:val="24"/>
            <w:szCs w:val="24"/>
          </w:rPr>
          <w:t>was firs</w:t>
        </w:r>
      </w:ins>
      <w:ins w:id="25" w:author="Godwin, Casey" w:date="2018-12-03T16:22:00Z">
        <w:r w:rsidR="00950054">
          <w:rPr>
            <w:rFonts w:ascii="Times New Roman" w:hAnsi="Times New Roman" w:cs="Times New Roman"/>
            <w:sz w:val="24"/>
            <w:szCs w:val="24"/>
          </w:rPr>
          <w:t>t</w:t>
        </w:r>
      </w:ins>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xml:space="preserve">, fitting </w:t>
      </w:r>
      <w:ins w:id="26" w:author="Godwin, Casey" w:date="2018-12-03T16:22:00Z">
        <w:r w:rsidR="00950054">
          <w:rPr>
            <w:rFonts w:ascii="Times New Roman" w:hAnsi="Times New Roman" w:cs="Times New Roman"/>
            <w:sz w:val="24"/>
            <w:szCs w:val="24"/>
          </w:rPr>
          <w:t xml:space="preserve">the </w:t>
        </w:r>
      </w:ins>
      <w:r>
        <w:rPr>
          <w:rFonts w:ascii="Times New Roman" w:hAnsi="Times New Roman" w:cs="Times New Roman"/>
          <w:sz w:val="24"/>
          <w:szCs w:val="24"/>
        </w:rPr>
        <w:t>Lotka-Volterra model</w:t>
      </w:r>
      <w:r w:rsidR="00E7771D">
        <w:rPr>
          <w:rFonts w:ascii="Times New Roman" w:hAnsi="Times New Roman" w:cs="Times New Roman"/>
          <w:sz w:val="24"/>
          <w:szCs w:val="24"/>
        </w:rPr>
        <w:t xml:space="preserve"> to time series</w:t>
      </w:r>
      <w:r>
        <w:rPr>
          <w:rFonts w:ascii="Times New Roman" w:hAnsi="Times New Roman" w:cs="Times New Roman"/>
          <w:sz w:val="24"/>
          <w:szCs w:val="24"/>
        </w:rPr>
        <w:t>, MacArthur’s consumer</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and a derivation </w:t>
      </w:r>
      <w:r>
        <w:rPr>
          <w:rFonts w:ascii="Times New Roman" w:hAnsi="Times New Roman" w:cs="Times New Roman"/>
          <w:sz w:val="24"/>
          <w:szCs w:val="24"/>
        </w:rPr>
        <w:t>o</w:t>
      </w:r>
      <w:r w:rsidR="00E7771D">
        <w:rPr>
          <w:rFonts w:ascii="Times New Roman" w:hAnsi="Times New Roman" w:cs="Times New Roman"/>
          <w:sz w:val="24"/>
          <w:szCs w:val="24"/>
        </w:rPr>
        <w:t>f</w:t>
      </w:r>
      <w:r>
        <w:rPr>
          <w:rFonts w:ascii="Times New Roman" w:hAnsi="Times New Roman" w:cs="Times New Roman"/>
          <w:sz w:val="24"/>
          <w:szCs w:val="24"/>
        </w:rPr>
        <w:t xml:space="preserve"> Tilman’s </w:t>
      </w:r>
      <w:r w:rsidR="006E4637">
        <w:rPr>
          <w:rFonts w:ascii="Times New Roman" w:hAnsi="Times New Roman" w:cs="Times New Roman"/>
          <w:sz w:val="24"/>
          <w:szCs w:val="24"/>
        </w:rPr>
        <w:t>resource ratio</w:t>
      </w:r>
      <w:r>
        <w:rPr>
          <w:rFonts w:ascii="Times New Roman" w:hAnsi="Times New Roman" w:cs="Times New Roman"/>
          <w:sz w:val="24"/>
          <w:szCs w:val="24"/>
        </w:rPr>
        <w:t xml:space="preserve"> consumer</w:t>
      </w:r>
      <w:r w:rsidR="00E7771D">
        <w:rPr>
          <w:rFonts w:ascii="Times New Roman" w:hAnsi="Times New Roman" w:cs="Times New Roman"/>
          <w:sz w:val="24"/>
          <w:szCs w:val="24"/>
        </w:rPr>
        <w:t>-resource</w:t>
      </w:r>
      <w:r>
        <w:rPr>
          <w:rFonts w:ascii="Times New Roman" w:hAnsi="Times New Roman" w:cs="Times New Roman"/>
          <w:sz w:val="24"/>
          <w:szCs w:val="24"/>
        </w:rPr>
        <w:t xml:space="preserve"> model</w:t>
      </w:r>
      <w:r w:rsidR="006E4637">
        <w:rPr>
          <w:rFonts w:ascii="Times New Roman" w:hAnsi="Times New Roman" w:cs="Times New Roman"/>
          <w:sz w:val="24"/>
          <w:szCs w:val="24"/>
        </w:rPr>
        <w:t xml:space="preserve">. </w:t>
      </w:r>
      <w:r w:rsidR="00E7771D">
        <w:rPr>
          <w:rFonts w:ascii="Times New Roman" w:hAnsi="Times New Roman" w:cs="Times New Roman"/>
          <w:sz w:val="24"/>
          <w:szCs w:val="24"/>
        </w:rPr>
        <w:t>W</w:t>
      </w:r>
      <w:r w:rsidR="00987613">
        <w:rPr>
          <w:rFonts w:ascii="Times New Roman" w:hAnsi="Times New Roman" w:cs="Times New Roman"/>
          <w:sz w:val="24"/>
          <w:szCs w:val="24"/>
        </w:rPr>
        <w:t>e</w:t>
      </w:r>
      <w:r w:rsidR="00010ED7">
        <w:rPr>
          <w:rFonts w:ascii="Times New Roman" w:hAnsi="Times New Roman" w:cs="Times New Roman"/>
          <w:sz w:val="24"/>
          <w:szCs w:val="24"/>
        </w:rPr>
        <w:t xml:space="preserve"> compare</w:t>
      </w:r>
      <w:r w:rsidR="00E7771D">
        <w:rPr>
          <w:rFonts w:ascii="Times New Roman" w:hAnsi="Times New Roman" w:cs="Times New Roman"/>
          <w:sz w:val="24"/>
          <w:szCs w:val="24"/>
        </w:rPr>
        <w:t>d</w:t>
      </w:r>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r w:rsidR="00E7771D">
        <w:rPr>
          <w:rFonts w:ascii="Times New Roman" w:hAnsi="Times New Roman" w:cs="Times New Roman"/>
          <w:sz w:val="24"/>
          <w:szCs w:val="24"/>
        </w:rPr>
        <w:t xml:space="preserve">approaches </w:t>
      </w:r>
      <w:r w:rsidR="00010ED7" w:rsidRPr="00CA437A">
        <w:rPr>
          <w:rFonts w:ascii="Times New Roman" w:hAnsi="Times New Roman" w:cs="Times New Roman"/>
          <w:sz w:val="24"/>
          <w:szCs w:val="24"/>
          <w:highlight w:val="yellow"/>
          <w:rPrChange w:id="27" w:author="Godwin, Casey" w:date="2018-12-04T11:30:00Z">
            <w:rPr>
              <w:rFonts w:ascii="Times New Roman" w:hAnsi="Times New Roman" w:cs="Times New Roman"/>
              <w:sz w:val="24"/>
              <w:szCs w:val="24"/>
            </w:rPr>
          </w:rPrChange>
        </w:rPr>
        <w:t xml:space="preserve">give </w:t>
      </w:r>
      <w:r w:rsidR="004E4F0B" w:rsidRPr="00CA437A">
        <w:rPr>
          <w:rFonts w:ascii="Times New Roman" w:hAnsi="Times New Roman" w:cs="Times New Roman"/>
          <w:sz w:val="24"/>
          <w:szCs w:val="24"/>
          <w:highlight w:val="yellow"/>
          <w:rPrChange w:id="28" w:author="Godwin, Casey" w:date="2018-12-04T11:30:00Z">
            <w:rPr>
              <w:rFonts w:ascii="Times New Roman" w:hAnsi="Times New Roman" w:cs="Times New Roman"/>
              <w:sz w:val="24"/>
              <w:szCs w:val="24"/>
            </w:rPr>
          </w:rPrChange>
        </w:rPr>
        <w:t>identical estimates of ND and RFD</w:t>
      </w:r>
      <w:r w:rsidR="00E7771D" w:rsidRPr="00CA437A">
        <w:rPr>
          <w:rFonts w:ascii="Times New Roman" w:hAnsi="Times New Roman" w:cs="Times New Roman"/>
          <w:sz w:val="24"/>
          <w:szCs w:val="24"/>
          <w:highlight w:val="yellow"/>
          <w:rPrChange w:id="29" w:author="Godwin, Casey" w:date="2018-12-04T11:30:00Z">
            <w:rPr>
              <w:rFonts w:ascii="Times New Roman" w:hAnsi="Times New Roman" w:cs="Times New Roman"/>
              <w:sz w:val="24"/>
              <w:szCs w:val="24"/>
            </w:rPr>
          </w:rPrChange>
        </w:rPr>
        <w:t xml:space="preserve"> and the same </w:t>
      </w:r>
      <w:r w:rsidR="004E4F0B" w:rsidRPr="00CA437A">
        <w:rPr>
          <w:rFonts w:ascii="Times New Roman" w:hAnsi="Times New Roman" w:cs="Times New Roman"/>
          <w:sz w:val="24"/>
          <w:szCs w:val="24"/>
          <w:highlight w:val="yellow"/>
          <w:rPrChange w:id="30" w:author="Godwin, Casey" w:date="2018-12-04T11:30:00Z">
            <w:rPr>
              <w:rFonts w:ascii="Times New Roman" w:hAnsi="Times New Roman" w:cs="Times New Roman"/>
              <w:sz w:val="24"/>
              <w:szCs w:val="24"/>
            </w:rPr>
          </w:rPrChange>
        </w:rPr>
        <w:t xml:space="preserve">predictions </w:t>
      </w:r>
      <w:r w:rsidR="00E7771D" w:rsidRPr="00CA437A">
        <w:rPr>
          <w:rFonts w:ascii="Times New Roman" w:hAnsi="Times New Roman" w:cs="Times New Roman"/>
          <w:sz w:val="24"/>
          <w:szCs w:val="24"/>
          <w:highlight w:val="yellow"/>
          <w:rPrChange w:id="31" w:author="Godwin, Casey" w:date="2018-12-04T11:30:00Z">
            <w:rPr>
              <w:rFonts w:ascii="Times New Roman" w:hAnsi="Times New Roman" w:cs="Times New Roman"/>
              <w:sz w:val="24"/>
              <w:szCs w:val="24"/>
            </w:rPr>
          </w:rPrChange>
        </w:rPr>
        <w:t>about</w:t>
      </w:r>
      <w:r w:rsidR="004E4F0B" w:rsidRPr="00CA437A">
        <w:rPr>
          <w:rFonts w:ascii="Times New Roman" w:hAnsi="Times New Roman" w:cs="Times New Roman"/>
          <w:sz w:val="24"/>
          <w:szCs w:val="24"/>
          <w:highlight w:val="yellow"/>
          <w:rPrChange w:id="32" w:author="Godwin, Casey" w:date="2018-12-04T11:30:00Z">
            <w:rPr>
              <w:rFonts w:ascii="Times New Roman" w:hAnsi="Times New Roman" w:cs="Times New Roman"/>
              <w:sz w:val="24"/>
              <w:szCs w:val="24"/>
            </w:rPr>
          </w:rPrChange>
        </w:rPr>
        <w:t xml:space="preserve"> species coexistence. </w:t>
      </w:r>
    </w:p>
    <w:p w14:paraId="248071EC" w14:textId="2942CBB6" w:rsidR="00F72BD3" w:rsidRPr="006E4637" w:rsidRDefault="00E7771D">
      <w:pPr>
        <w:pStyle w:val="Normal1"/>
        <w:spacing w:line="360" w:lineRule="auto"/>
        <w:ind w:firstLine="720"/>
        <w:rPr>
          <w:rFonts w:ascii="Times New Roman" w:hAnsi="Times New Roman" w:cs="Times New Roman"/>
          <w:sz w:val="24"/>
          <w:szCs w:val="24"/>
        </w:rPr>
        <w:pPrChange w:id="33" w:author="Godwin, Casey" w:date="2018-12-03T16:27:00Z">
          <w:pPr>
            <w:pStyle w:val="Normal1"/>
            <w:spacing w:line="360" w:lineRule="auto"/>
          </w:pPr>
        </w:pPrChange>
      </w:pPr>
      <w:r w:rsidRPr="00CA437A">
        <w:rPr>
          <w:rFonts w:ascii="Times New Roman" w:hAnsi="Times New Roman" w:cs="Times New Roman"/>
          <w:sz w:val="24"/>
          <w:szCs w:val="24"/>
          <w:highlight w:val="yellow"/>
          <w:rPrChange w:id="34" w:author="Godwin, Casey" w:date="2018-12-04T11:30:00Z">
            <w:rPr>
              <w:rFonts w:ascii="Times New Roman" w:hAnsi="Times New Roman" w:cs="Times New Roman"/>
              <w:sz w:val="24"/>
              <w:szCs w:val="24"/>
            </w:rPr>
          </w:rPrChange>
        </w:rPr>
        <w:t xml:space="preserve">While all of the methods have the potential to </w:t>
      </w:r>
      <w:commentRangeStart w:id="35"/>
      <w:r w:rsidRPr="00CA437A">
        <w:rPr>
          <w:rFonts w:ascii="Times New Roman" w:hAnsi="Times New Roman" w:cs="Times New Roman"/>
          <w:sz w:val="24"/>
          <w:szCs w:val="24"/>
          <w:highlight w:val="yellow"/>
          <w:rPrChange w:id="36" w:author="Godwin, Casey" w:date="2018-12-04T11:30:00Z">
            <w:rPr>
              <w:rFonts w:ascii="Times New Roman" w:hAnsi="Times New Roman" w:cs="Times New Roman"/>
              <w:sz w:val="24"/>
              <w:szCs w:val="24"/>
            </w:rPr>
          </w:rPrChange>
        </w:rPr>
        <w:t>correctly</w:t>
      </w:r>
      <w:commentRangeEnd w:id="35"/>
      <w:r w:rsidR="00CA437A">
        <w:rPr>
          <w:rStyle w:val="CommentReference"/>
        </w:rPr>
        <w:commentReference w:id="35"/>
      </w:r>
      <w:r>
        <w:rPr>
          <w:rFonts w:ascii="Times New Roman" w:hAnsi="Times New Roman" w:cs="Times New Roman"/>
          <w:sz w:val="24"/>
          <w:szCs w:val="24"/>
        </w:rPr>
        <w:t xml:space="preserve"> predict species coexistence, some of the methods 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del w:id="37" w:author="Godwin, Casey" w:date="2018-12-03T16:28:00Z">
        <w:r w:rsidR="004E4F0B" w:rsidDel="00950054">
          <w:rPr>
            <w:rFonts w:ascii="Times New Roman" w:hAnsi="Times New Roman" w:cs="Times New Roman" w:hint="eastAsia"/>
            <w:sz w:val="24"/>
            <w:szCs w:val="24"/>
            <w:lang w:eastAsia="zh-TW"/>
          </w:rPr>
          <w:delText>F</w:delText>
        </w:r>
        <w:r w:rsidR="004E4F0B" w:rsidDel="00950054">
          <w:rPr>
            <w:rFonts w:ascii="Times New Roman" w:hAnsi="Times New Roman" w:cs="Times New Roman"/>
            <w:sz w:val="24"/>
            <w:szCs w:val="24"/>
            <w:lang w:eastAsia="zh-TW"/>
          </w:rPr>
          <w:delText xml:space="preserve">inally, we list some cautions when using these methods. </w:delText>
        </w:r>
      </w:del>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0CB70605"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374C9823" w14:textId="7DEAE6E0" w:rsidR="00A959B9" w:rsidRDefault="00DC1C4F" w:rsidP="00A74252">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A74252">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2000a)","plainTextFormattedCitation":"(Chesson 2000a)","previouslyFormattedCitation":"(Chesson 2000a)"},"properties":{"noteIndex":0},"schema":"https://github.com/citation-style-language/schema/raw/master/csl-citation.json"}</w:instrText>
      </w:r>
      <w:r w:rsidR="00A74252">
        <w:rPr>
          <w:rFonts w:ascii="Times New Roman" w:hAnsi="Times New Roman" w:cs="Times New Roman"/>
          <w:sz w:val="24"/>
          <w:szCs w:val="24"/>
        </w:rPr>
        <w:fldChar w:fldCharType="separate"/>
      </w:r>
      <w:r w:rsidR="00A74252" w:rsidRPr="00A74252">
        <w:rPr>
          <w:rFonts w:ascii="Times New Roman" w:hAnsi="Times New Roman" w:cs="Times New Roman"/>
          <w:noProof/>
          <w:sz w:val="24"/>
          <w:szCs w:val="24"/>
        </w:rPr>
        <w:t>(Chesson 2000a)</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synthesis of coexistence</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w:t>
      </w:r>
      <w:r w:rsidR="0049185E">
        <w:rPr>
          <w:rFonts w:ascii="Times New Roman" w:hAnsi="Times New Roman" w:cs="Times New Roman"/>
          <w:sz w:val="24"/>
          <w:szCs w:val="24"/>
          <w:lang w:eastAsia="zh-TW"/>
        </w:rPr>
        <w:t>have positive growth rate when invading</w:t>
      </w:r>
      <w:r w:rsidR="0049185E">
        <w:rPr>
          <w:rFonts w:ascii="Times New Roman" w:hAnsi="Times New Roman" w:cs="Times New Roman"/>
          <w:sz w:val="24"/>
          <w:szCs w:val="24"/>
          <w:lang w:eastAsia="zh-TW"/>
        </w:rPr>
        <w:t xml:space="preserve"> resident species from rare </w:t>
      </w:r>
      <w:r w:rsidR="0049185E">
        <w:rPr>
          <w:rFonts w:ascii="Times New Roman" w:hAnsi="Times New Roman" w:cs="Times New Roman"/>
          <w:sz w:val="24"/>
          <w:szCs w:val="24"/>
          <w:lang w:eastAsia="zh-TW"/>
        </w:rPr>
        <w:fldChar w:fldCharType="begin" w:fldLock="1"/>
      </w:r>
      <w:r w:rsidR="008C4CF5">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2000a)","plainTextFormattedCitation":"(Chesson 1994, 2000a)","previouslyFormattedCitation":"(Chesson 1994, 2000a)"},"properties":{"noteIndex":0},"schema":"https://github.com/citation-style-language/schema/raw/master/csl-citation.json"}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49185E" w:rsidRPr="00A74252">
        <w:rPr>
          <w:rFonts w:ascii="Times New Roman" w:hAnsi="Times New Roman" w:cs="Times New Roman"/>
          <w:noProof/>
          <w:sz w:val="24"/>
          <w:szCs w:val="24"/>
          <w:lang w:eastAsia="zh-TW"/>
        </w:rPr>
        <w:t>(Chesson 1994, 2000a)</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Chesson argues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lastRenderedPageBreak/>
        <w:fldChar w:fldCharType="begin" w:fldLock="1"/>
      </w:r>
      <w:r w:rsidR="000D7820">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2000a, 2003)","plainTextFormattedCitation":"(Chesson 2000a, 2003)","previouslyFormattedCitation":"(Chesson 2000a,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8C4CF5" w:rsidRPr="008C4CF5">
        <w:rPr>
          <w:rFonts w:ascii="Times New Roman" w:hAnsi="Times New Roman" w:cs="Times New Roman"/>
          <w:noProof/>
          <w:sz w:val="24"/>
          <w:szCs w:val="24"/>
          <w:lang w:eastAsia="zh-TW"/>
        </w:rPr>
        <w:t>(Chesson 2000a,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2017)","plainTextFormattedCitation":"(Miller and 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(Miller and 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ECF8E86" w14:textId="47EEEEF4" w:rsidR="00E37F14" w:rsidRDefault="00A959B9" w:rsidP="000D7820">
      <w:pPr>
        <w:pStyle w:val="Normal1"/>
        <w:spacing w:line="360" w:lineRule="auto"/>
        <w:ind w:firstLine="450"/>
        <w:rPr>
          <w:rFonts w:ascii="Times New Roman" w:hAnsi="Times New Roman" w:cs="Times New Roman" w:hint="eastAsia"/>
          <w:sz w:val="24"/>
          <w:szCs w:val="24"/>
          <w:lang w:eastAsia="zh-TW"/>
        </w:rPr>
      </w:pPr>
      <w:r>
        <w:rPr>
          <w:rFonts w:ascii="Times New Roman" w:hAnsi="Times New Roman" w:cs="Times New Roman"/>
          <w:sz w:val="24"/>
          <w:szCs w:val="24"/>
        </w:rPr>
        <w:t xml:space="preserve">The </w:t>
      </w:r>
      <w:r>
        <w:rPr>
          <w:rFonts w:ascii="Times New Roman" w:hAnsi="Times New Roman" w:cs="Times New Roman"/>
          <w:sz w:val="24"/>
          <w:szCs w:val="24"/>
          <w:lang w:eastAsia="zh-TW"/>
        </w:rPr>
        <w:t>Fluctuation independent mechanisms</w:t>
      </w:r>
      <w:r w:rsidR="000D7820">
        <w:rPr>
          <w:rFonts w:ascii="Times New Roman" w:hAnsi="Times New Roman" w:cs="Times New Roman"/>
          <w:sz w:val="24"/>
          <w:szCs w:val="24"/>
          <w:lang w:eastAsia="zh-TW"/>
        </w:rPr>
        <w:t xml:space="preserve"> </w:t>
      </w:r>
      <w:r w:rsidR="0049185E">
        <w:rPr>
          <w:rFonts w:ascii="Times New Roman" w:hAnsi="Times New Roman" w:cs="Times New Roman"/>
          <w:sz w:val="24"/>
          <w:szCs w:val="24"/>
        </w:rPr>
        <w:t xml:space="preserve">have received the most attention </w:t>
      </w:r>
      <w:r w:rsidR="000D7820">
        <w:rPr>
          <w:rFonts w:ascii="Times New Roman" w:hAnsi="Times New Roman" w:cs="Times New Roman"/>
          <w:sz w:val="24"/>
          <w:szCs w:val="24"/>
        </w:rPr>
        <w:t xml:space="preserve">from empiricists </w:t>
      </w:r>
      <w:r w:rsidR="0049185E">
        <w:rPr>
          <w:rFonts w:ascii="Times New Roman" w:hAnsi="Times New Roman" w:cs="Times New Roman"/>
          <w:sz w:val="24"/>
          <w:szCs w:val="24"/>
        </w:rPr>
        <w:t>thus far.</w:t>
      </w:r>
      <w:r w:rsidR="000D7820">
        <w:rPr>
          <w:rFonts w:ascii="Times New Roman" w:hAnsi="Times New Roman" w:cs="Times New Roman"/>
          <w:sz w:val="24"/>
          <w:szCs w:val="24"/>
        </w:rPr>
        <w:t xml:space="preserve"> </w:t>
      </w:r>
      <w:bookmarkStart w:id="38" w:name="_GoBack"/>
      <w:bookmarkEnd w:id="38"/>
    </w:p>
    <w:p w14:paraId="53EF00EA" w14:textId="6C4C8678"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 xml:space="preserve"> Chesson showed that coexistence in </w:t>
      </w:r>
      <w:commentRangeStart w:id="39"/>
      <w:r w:rsidRPr="00DE4F2C">
        <w:rPr>
          <w:rFonts w:ascii="Times New Roman" w:hAnsi="Times New Roman" w:cs="Times New Roman"/>
          <w:sz w:val="24"/>
          <w:szCs w:val="24"/>
        </w:rPr>
        <w:t>most mathematical models</w:t>
      </w:r>
      <w:commentRangeEnd w:id="39"/>
      <w:r w:rsidR="00950054">
        <w:rPr>
          <w:rStyle w:val="CommentReference"/>
        </w:rPr>
        <w:commentReference w:id="39"/>
      </w:r>
      <w:r w:rsidRPr="00DE4F2C">
        <w:rPr>
          <w:rFonts w:ascii="Times New Roman" w:hAnsi="Times New Roman" w:cs="Times New Roman"/>
          <w:sz w:val="24"/>
          <w:szCs w:val="24"/>
        </w:rPr>
        <w:t xml:space="preserve"> of competition is simultaneously controlled by two forces, which he called stabilizing and equalizing. Stabilizing forces represent various forms of niche differentiation (ND)</w:t>
      </w:r>
      <w:r>
        <w:rPr>
          <w:rFonts w:ascii="Times New Roman" w:hAnsi="Times New Roman" w:cs="Times New Roman"/>
          <w:sz w:val="24"/>
          <w:szCs w:val="24"/>
        </w:rPr>
        <w:t xml:space="preserve"> among a pair of species</w:t>
      </w:r>
      <w:r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Pr>
          <w:rFonts w:ascii="Times New Roman" w:hAnsi="Times New Roman" w:cs="Times New Roman"/>
          <w:sz w:val="24"/>
          <w:szCs w:val="24"/>
        </w:rPr>
        <w:t>ing</w:t>
      </w:r>
      <w:r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 Turnbull et al. 2013)</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r>
        <w:rPr>
          <w:rFonts w:ascii="Times New Roman" w:hAnsi="Times New Roman" w:cs="Times New Roman"/>
          <w:sz w:val="24"/>
          <w:szCs w:val="24"/>
        </w:rPr>
        <w:t xml:space="preserve">e.g. </w:t>
      </w:r>
      <w:r w:rsidRPr="00DE4F2C">
        <w:rPr>
          <w:rFonts w:ascii="Times New Roman" w:hAnsi="Times New Roman" w:cs="Times New Roman"/>
          <w:sz w:val="24"/>
          <w:szCs w:val="24"/>
        </w:rPr>
        <w:t>R*/P*’s</w:t>
      </w:r>
      <w:r>
        <w:rPr>
          <w:rFonts w:ascii="Times New Roman" w:hAnsi="Times New Roman" w:cs="Times New Roman"/>
          <w:sz w:val="24"/>
          <w:szCs w:val="24"/>
        </w:rPr>
        <w:t>; Tilman 1982</w:t>
      </w:r>
      <w:r w:rsidRPr="00DE4F2C">
        <w:rPr>
          <w:rFonts w:ascii="Times New Roman" w:hAnsi="Times New Roman" w:cs="Times New Roman"/>
          <w:sz w:val="24"/>
          <w:szCs w:val="24"/>
        </w:rPr>
        <w:t>), differential resistance to consumers, or differences in growth rates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 </w:instrText>
      </w:r>
      <w:r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EN.CITE.DATA </w:instrText>
      </w:r>
      <w:r w:rsidRPr="00B47C79">
        <w:rPr>
          <w:rFonts w:ascii="Times New Roman" w:hAnsi="Times New Roman" w:cs="Times New Roman"/>
          <w:sz w:val="24"/>
          <w:szCs w:val="24"/>
        </w:rPr>
      </w:r>
      <w:r w:rsidRPr="00B47C7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156E13B1" w:rsidR="00DC1C4F"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 xml:space="preserve">Importantly,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Pr="00DE4F2C">
        <w:rPr>
          <w:rFonts w:ascii="Times New Roman" w:hAnsi="Times New Roman" w:cs="Times New Roman"/>
          <w:sz w:val="24"/>
          <w:szCs w:val="24"/>
        </w:rPr>
        <w:t xml:space="preserve"> long-term growth rates in competitive communities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w:t>
      </w:r>
      <w:r w:rsidRPr="00DE4F2C">
        <w:rPr>
          <w:rFonts w:ascii="Times New Roman" w:hAnsi="Times New Roman" w:cs="Times New Roman"/>
          <w:sz w:val="24"/>
          <w:szCs w:val="24"/>
        </w:rPr>
        <w:lastRenderedPageBreak/>
        <w:t>extinction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r>
        <w:rPr>
          <w:rFonts w:ascii="Times New Roman" w:hAnsi="Times New Roman" w:cs="Times New Roman"/>
          <w:sz w:val="24"/>
          <w:szCs w:val="24"/>
        </w:rPr>
        <w:t>inequality provides a general framework for predicting species coexistence</w:t>
      </w:r>
      <w:r w:rsidRPr="00DE4F2C">
        <w:rPr>
          <w:rFonts w:ascii="Times New Roman" w:hAnsi="Times New Roman" w:cs="Times New Roman"/>
          <w:sz w:val="24"/>
          <w:szCs w:val="24"/>
        </w:rPr>
        <w:t>.</w:t>
      </w:r>
    </w:p>
    <w:p w14:paraId="3165FC8A" w14:textId="48309D45" w:rsidR="003752B7" w:rsidRDefault="00200D57" w:rsidP="003752B7">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A23A60">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2000a, Barabás et al. 2018)","plainTextFormattedCitation":"(Chesson 2000a, Barabás et al. 2018)","previouslyFormattedCitation":"(Chesson 2000a,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781257" w:rsidRPr="00781257">
        <w:rPr>
          <w:rFonts w:ascii="Times New Roman" w:hAnsi="Times New Roman" w:cs="Times New Roman"/>
          <w:noProof/>
          <w:sz w:val="24"/>
          <w:szCs w:val="24"/>
        </w:rPr>
        <w:t>(Chesson 2000a,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attention in ecology 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r w:rsidR="00E37246">
        <w:rPr>
          <w:rFonts w:ascii="Times New Roman" w:hAnsi="Times New Roman" w:cs="Times New Roman"/>
          <w:sz w:val="24"/>
          <w:szCs w:val="24"/>
        </w:rPr>
        <w:t xml:space="preserve">proposed </w:t>
      </w:r>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 xml:space="preserve">grown. </w:t>
      </w:r>
      <w:r w:rsidR="00086502">
        <w:rPr>
          <w:rFonts w:ascii="Times New Roman" w:hAnsi="Times New Roman" w:cs="Times New Roman"/>
          <w:sz w:val="24"/>
          <w:szCs w:val="24"/>
        </w:rPr>
        <w:t>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E37246">
        <w:rPr>
          <w:rFonts w:ascii="Times New Roman" w:hAnsi="Times New Roman" w:cs="Times New Roman"/>
          <w:sz w:val="24"/>
          <w:szCs w:val="24"/>
        </w:rPr>
        <w:t xml:space="preserve"> and use different experimental designs</w:t>
      </w:r>
      <w:r w:rsidR="00DC1C4F" w:rsidRPr="00CA338A">
        <w:rPr>
          <w:rFonts w:ascii="Times New Roman" w:hAnsi="Times New Roman" w:cs="Times New Roman"/>
          <w:sz w:val="24"/>
          <w:szCs w:val="24"/>
        </w:rPr>
        <w:t xml:space="preserve">, and </w:t>
      </w:r>
      <w:r w:rsidR="00E37246">
        <w:rPr>
          <w:rFonts w:ascii="Times New Roman" w:hAnsi="Times New Roman" w:cs="Times New Roman"/>
          <w:sz w:val="24"/>
          <w:szCs w:val="24"/>
        </w:rPr>
        <w:t>a</w:t>
      </w:r>
      <w:r w:rsidR="00DC1C4F" w:rsidRPr="00CA338A">
        <w:rPr>
          <w:rFonts w:ascii="Times New Roman" w:hAnsi="Times New Roman" w:cs="Times New Roman"/>
          <w:sz w:val="24"/>
          <w:szCs w:val="24"/>
        </w:rPr>
        <w:t>s a result, there is potential for confusion to occur</w:t>
      </w:r>
      <w:r w:rsidR="00DC1C4F" w:rsidRPr="00CA338A">
        <w:rPr>
          <w:rFonts w:ascii="Times New Roman" w:hAnsi="Times New Roman" w:cs="Times New Roman"/>
          <w:sz w:val="24"/>
          <w:szCs w:val="24"/>
        </w:rPr>
        <w:t xml:space="preserve">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w:t>
      </w:r>
      <w:r w:rsidR="00E37246">
        <w:rPr>
          <w:rFonts w:ascii="Times New Roman" w:hAnsi="Times New Roman" w:cs="Times New Roman"/>
          <w:sz w:val="24"/>
          <w:szCs w:val="24"/>
        </w:rPr>
        <w:t xml:space="preserve">Without first determining whether these methods are theoretically comparable, such synthesis could lead to incorrect conclusions. </w:t>
      </w:r>
      <w:r w:rsidR="00DC1C4F" w:rsidRPr="00CA338A">
        <w:rPr>
          <w:rFonts w:ascii="Times New Roman" w:hAnsi="Times New Roman" w:cs="Times New Roman"/>
          <w:sz w:val="24"/>
          <w:szCs w:val="24"/>
        </w:rPr>
        <w:t>To help circumvent these future problems, we have written this paper to provide a summary and comparison of the different methods</w:t>
      </w:r>
      <w:r w:rsidR="00DC1C4F">
        <w:rPr>
          <w:rFonts w:ascii="Times New Roman" w:hAnsi="Times New Roman" w:cs="Times New Roman"/>
          <w:sz w:val="24"/>
          <w:szCs w:val="24"/>
        </w:rPr>
        <w:t xml:space="preserve"> that have been used to measure ND and RFD, and to compare how each method makes predictions regarding species coexistence. </w:t>
      </w:r>
    </w:p>
    <w:p w14:paraId="4D6D4BCE" w14:textId="5E710972" w:rsidR="00123814" w:rsidRDefault="00086502" w:rsidP="00B47C7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w:t>
      </w:r>
      <w:r w:rsidR="00742E7D">
        <w:rPr>
          <w:rFonts w:ascii="Times New Roman" w:hAnsi="Times New Roman" w:cs="Times New Roman"/>
          <w:sz w:val="24"/>
          <w:szCs w:val="24"/>
        </w:rPr>
        <w:t>proposed</w:t>
      </w:r>
      <w:r w:rsidR="00DC1C4F">
        <w:rPr>
          <w:rFonts w:ascii="Times New Roman" w:hAnsi="Times New Roman" w:cs="Times New Roman"/>
          <w:sz w:val="24"/>
          <w:szCs w:val="24"/>
        </w:rPr>
        <w:t xml:space="preserve"> empirical methods, going through the theore</w:t>
      </w:r>
      <w:r w:rsidR="007F68D8">
        <w:rPr>
          <w:rFonts w:ascii="Times New Roman" w:hAnsi="Times New Roman" w:cs="Times New Roman"/>
          <w:sz w:val="24"/>
          <w:szCs w:val="24"/>
        </w:rPr>
        <w:t xml:space="preserve">tical background of </w:t>
      </w:r>
      <w:r w:rsidR="007F2E86">
        <w:rPr>
          <w:rFonts w:ascii="Times New Roman" w:hAnsi="Times New Roman" w:cs="Times New Roman"/>
          <w:sz w:val="24"/>
          <w:szCs w:val="24"/>
        </w:rPr>
        <w:t>each</w:t>
      </w:r>
      <w:r w:rsidR="007F68D8">
        <w:rPr>
          <w:rFonts w:ascii="Times New Roman" w:hAnsi="Times New Roman" w:cs="Times New Roman"/>
          <w:sz w:val="24"/>
          <w:szCs w:val="24"/>
        </w:rPr>
        <w:t xml:space="preserve"> method as well as the measurements </w:t>
      </w:r>
      <w:r w:rsidR="00DC1C4F">
        <w:rPr>
          <w:rFonts w:ascii="Times New Roman" w:hAnsi="Times New Roman" w:cs="Times New Roman"/>
          <w:sz w:val="24"/>
          <w:szCs w:val="24"/>
        </w:rPr>
        <w:t>typically used to quantify ND and RFD</w:t>
      </w:r>
      <w:r w:rsidR="007F68D8">
        <w:rPr>
          <w:rFonts w:ascii="Times New Roman" w:hAnsi="Times New Roman" w:cs="Times New Roman"/>
          <w:sz w:val="24"/>
          <w:szCs w:val="24"/>
        </w:rPr>
        <w:t>. We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w:t>
      </w:r>
      <w:r w:rsidR="007F2E86">
        <w:rPr>
          <w:rFonts w:ascii="Times New Roman" w:hAnsi="Times New Roman" w:cs="Times New Roman"/>
          <w:sz w:val="24"/>
          <w:szCs w:val="24"/>
        </w:rPr>
        <w:t xml:space="preserve">select the most appropriate method for their study and </w:t>
      </w:r>
      <w:r w:rsidR="00DC1C4F">
        <w:rPr>
          <w:rFonts w:ascii="Times New Roman" w:hAnsi="Times New Roman" w:cs="Times New Roman"/>
          <w:sz w:val="24"/>
          <w:szCs w:val="24"/>
        </w:rPr>
        <w:t xml:space="preserve">understand the </w:t>
      </w:r>
      <w:r w:rsidR="007F2E86">
        <w:rPr>
          <w:rFonts w:ascii="Times New Roman" w:hAnsi="Times New Roman" w:cs="Times New Roman"/>
          <w:sz w:val="24"/>
          <w:szCs w:val="24"/>
        </w:rPr>
        <w:t>limitations of</w:t>
      </w:r>
      <w:r w:rsidR="00DC1C4F">
        <w:rPr>
          <w:rFonts w:ascii="Times New Roman" w:hAnsi="Times New Roman" w:cs="Times New Roman"/>
          <w:sz w:val="24"/>
          <w:szCs w:val="24"/>
        </w:rPr>
        <w:t xml:space="preserve">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some 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0CBC16DB" w14:textId="77777777" w:rsidR="00123814" w:rsidRPr="00B0403D" w:rsidRDefault="00123814" w:rsidP="00B0403D">
      <w:pPr>
        <w:pStyle w:val="Normal1"/>
        <w:spacing w:line="360" w:lineRule="auto"/>
        <w:ind w:left="1440"/>
        <w:contextualSpacing w:val="0"/>
        <w:rPr>
          <w:rFonts w:ascii="Times New Roman" w:hAnsi="Times New Roman" w:cs="Times New Roman"/>
          <w:sz w:val="24"/>
          <w:szCs w:val="24"/>
        </w:rPr>
      </w:pPr>
    </w:p>
    <w:p w14:paraId="0528646C" w14:textId="51D735F5"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3A646CC0" w14:textId="77777777" w:rsidR="00990B09" w:rsidRDefault="00B6315B"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All fluctuation independent mechanisms of coexistence are premised on </w:t>
      </w:r>
      <w:r>
        <w:rPr>
          <w:rFonts w:ascii="Times New Roman" w:hAnsi="Times New Roman" w:cs="Times New Roman"/>
          <w:sz w:val="24"/>
          <w:szCs w:val="24"/>
          <w:lang w:eastAsia="zh-TW"/>
        </w:rPr>
        <w:t>the concept of mutual invasibility</w:t>
      </w:r>
      <w:r>
        <w:rPr>
          <w:rFonts w:ascii="Times New Roman" w:hAnsi="Times New Roman" w:cs="Times New Roman"/>
          <w:sz w:val="24"/>
          <w:szCs w:val="24"/>
        </w:rPr>
        <w:t xml:space="preserve"> – a criterion for coexistence that states </w:t>
      </w:r>
      <w:r>
        <w:rPr>
          <w:rFonts w:ascii="Times New Roman" w:hAnsi="Times New Roman" w:cs="Times New Roman"/>
          <w:sz w:val="24"/>
          <w:szCs w:val="24"/>
          <w:lang w:eastAsia="zh-TW"/>
        </w:rPr>
        <w:t>f</w:t>
      </w:r>
      <w:r w:rsidRPr="00B0403D">
        <w:rPr>
          <w:rFonts w:ascii="Times New Roman" w:hAnsi="Times New Roman" w:cs="Times New Roman"/>
          <w:sz w:val="24"/>
          <w:szCs w:val="24"/>
        </w:rPr>
        <w:t xml:space="preserve">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Pr>
          <w:rFonts w:ascii="Times New Roman" w:hAnsi="Times New Roman" w:cs="Times New Roman"/>
          <w:sz w:val="24"/>
          <w:szCs w:val="24"/>
        </w:rPr>
        <w:t xml:space="preserve">, each of them must be able to invade a steady-state population of the other species. When </w:t>
      </w:r>
      <w:r w:rsidRPr="00B0403D">
        <w:rPr>
          <w:rFonts w:ascii="Times New Roman" w:hAnsi="Times New Roman" w:cs="Times New Roman"/>
          <w:sz w:val="24"/>
          <w:szCs w:val="24"/>
        </w:rPr>
        <w:t>the mutual invasibility criteri</w:t>
      </w:r>
      <w:r>
        <w:rPr>
          <w:rFonts w:ascii="Times New Roman" w:hAnsi="Times New Roman" w:cs="Times New Roman"/>
          <w:sz w:val="24"/>
          <w:szCs w:val="24"/>
        </w:rPr>
        <w:t>on</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have positive </w:t>
      </w:r>
      <w:r w:rsidR="00742E7D">
        <w:rPr>
          <w:rFonts w:ascii="Times New Roman" w:hAnsi="Times New Roman" w:cs="Times New Roman"/>
          <w:sz w:val="24"/>
          <w:szCs w:val="24"/>
        </w:rPr>
        <w:t xml:space="preserve">net </w:t>
      </w:r>
      <w:r>
        <w:rPr>
          <w:rFonts w:ascii="Times New Roman" w:hAnsi="Times New Roman" w:cs="Times New Roman"/>
          <w:sz w:val="24"/>
          <w:szCs w:val="24"/>
        </w:rPr>
        <w:t>population</w:t>
      </w:r>
      <w:r w:rsidRPr="00B0403D">
        <w:rPr>
          <w:rFonts w:ascii="Times New Roman" w:hAnsi="Times New Roman" w:cs="Times New Roman"/>
          <w:sz w:val="24"/>
          <w:szCs w:val="24"/>
        </w:rPr>
        <w:t xml:space="preserve"> growth rate</w:t>
      </w:r>
      <w:r>
        <w:rPr>
          <w:rFonts w:ascii="Times New Roman" w:hAnsi="Times New Roman" w:cs="Times New Roman"/>
          <w:sz w:val="24"/>
          <w:szCs w:val="24"/>
        </w:rPr>
        <w:t>s when rare</w:t>
      </w:r>
      <w:r w:rsidR="00921614">
        <w:rPr>
          <w:rFonts w:ascii="Times New Roman" w:hAnsi="Times New Roman" w:cs="Times New Roman"/>
          <w:sz w:val="24"/>
          <w:szCs w:val="24"/>
        </w:rPr>
        <w:t xml:space="preserve"> and the other is at equilibrium</w:t>
      </w:r>
      <w:r>
        <w:rPr>
          <w:rFonts w:ascii="Times New Roman" w:hAnsi="Times New Roman" w:cs="Times New Roman"/>
          <w:sz w:val="24"/>
          <w:szCs w:val="24"/>
        </w:rPr>
        <w:t xml:space="preserve">, </w:t>
      </w:r>
    </w:p>
    <w:p w14:paraId="603722C8" w14:textId="77777777" w:rsidR="00990B09" w:rsidRDefault="00990B09" w:rsidP="00B6315B">
      <w:pPr>
        <w:pStyle w:val="Normal1"/>
        <w:spacing w:line="360" w:lineRule="auto"/>
        <w:ind w:firstLine="360"/>
        <w:rPr>
          <w:rFonts w:ascii="Times New Roman" w:hAnsi="Times New Roman" w:cs="Times New Roman"/>
          <w:sz w:val="24"/>
          <w:szCs w:val="24"/>
        </w:rPr>
      </w:pPr>
    </w:p>
    <w:p w14:paraId="184EE408" w14:textId="2D5F4294" w:rsidR="00B6315B" w:rsidRDefault="00B6315B"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In the Lotka-Volterra model of coexistence, </w:t>
      </w:r>
      <w:r w:rsidRPr="00B73CE7">
        <w:rPr>
          <w:rFonts w:ascii="Times New Roman" w:hAnsi="Times New Roman" w:cs="Times New Roman" w:hint="eastAsia"/>
          <w:i/>
          <w:sz w:val="24"/>
          <w:szCs w:val="24"/>
          <w:lang w:eastAsia="zh-TW"/>
        </w:rPr>
        <w:t>p</w:t>
      </w:r>
      <w:r w:rsidRPr="00B73CE7">
        <w:rPr>
          <w:rFonts w:ascii="Times New Roman" w:hAnsi="Times New Roman" w:cs="Times New Roman"/>
          <w:i/>
          <w:sz w:val="24"/>
          <w:szCs w:val="24"/>
          <w:lang w:eastAsia="zh-TW"/>
        </w:rPr>
        <w:t>er capita</w:t>
      </w:r>
      <w:r>
        <w:rPr>
          <w:rFonts w:ascii="Times New Roman" w:hAnsi="Times New Roman" w:cs="Times New Roman"/>
          <w:sz w:val="24"/>
          <w:szCs w:val="24"/>
          <w:lang w:eastAsia="zh-TW"/>
        </w:rPr>
        <w:t xml:space="preserve"> </w:t>
      </w:r>
      <w:r>
        <w:rPr>
          <w:rFonts w:ascii="Times New Roman" w:hAnsi="Times New Roman" w:cs="Times New Roman"/>
          <w:sz w:val="24"/>
          <w:szCs w:val="24"/>
        </w:rPr>
        <w:t>intra-specific 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jj</w:t>
      </w:r>
      <w:r w:rsidRPr="00B73CE7">
        <w:rPr>
          <w:rFonts w:ascii="Times New Roman" w:hAnsi="Times New Roman" w:cs="Times New Roman"/>
          <w:sz w:val="24"/>
          <w:szCs w:val="24"/>
        </w:rPr>
        <w:t>)</w:t>
      </w:r>
      <w:r>
        <w:rPr>
          <w:rFonts w:ascii="Times New Roman" w:hAnsi="Times New Roman" w:cs="Times New Roman"/>
          <w:sz w:val="24"/>
          <w:szCs w:val="24"/>
        </w:rPr>
        <w:t xml:space="preserve"> must be greater than </w:t>
      </w:r>
      <w:r w:rsidRPr="00B73CE7">
        <w:rPr>
          <w:rFonts w:ascii="Times New Roman" w:hAnsi="Times New Roman" w:cs="Times New Roman"/>
          <w:i/>
          <w:sz w:val="24"/>
          <w:szCs w:val="24"/>
        </w:rPr>
        <w:t>per capita</w:t>
      </w:r>
      <w:r>
        <w:rPr>
          <w:rFonts w:ascii="Times New Roman" w:hAnsi="Times New Roman" w:cs="Times New Roman"/>
          <w:sz w:val="24"/>
          <w:szCs w:val="24"/>
        </w:rPr>
        <w:t xml:space="preserve"> inter-specific competition coefficien</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 </w:t>
      </w:r>
      <w:r>
        <w:rPr>
          <w:rFonts w:ascii="Times New Roman" w:hAnsi="Times New Roman" w:cs="Times New Roman"/>
          <w:sz w:val="24"/>
          <w:szCs w:val="24"/>
        </w:rPr>
        <w:t>(</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j</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ji</w:t>
      </w:r>
      <w:r w:rsidRPr="00B73CE7">
        <w:rPr>
          <w:rFonts w:ascii="Times New Roman" w:hAnsi="Times New Roman" w:cs="Times New Roman"/>
          <w:sz w:val="24"/>
          <w:szCs w:val="24"/>
        </w:rPr>
        <w:t>)</w:t>
      </w:r>
      <w:r>
        <w:rPr>
          <w:rFonts w:ascii="Times New Roman" w:hAnsi="Times New Roman" w:cs="Times New Roman"/>
          <w:sz w:val="24"/>
          <w:szCs w:val="24"/>
        </w:rPr>
        <w:t xml:space="preserve"> for any two species to coexist. </w:t>
      </w:r>
      <w:r w:rsidR="00C512F2">
        <w:rPr>
          <w:rFonts w:ascii="Times New Roman" w:hAnsi="Times New Roman" w:cs="Times New Roman"/>
          <w:sz w:val="24"/>
          <w:szCs w:val="24"/>
        </w:rPr>
        <w:t xml:space="preserve">In this notation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C512F2">
        <w:rPr>
          <w:rFonts w:ascii="Times New Roman" w:hAnsi="Times New Roman" w:cs="Times New Roman"/>
          <w:sz w:val="24"/>
          <w:szCs w:val="24"/>
        </w:rPr>
        <w:t xml:space="preserve">is the per capita effect of species </w:t>
      </w:r>
      <w:r w:rsidR="00C512F2" w:rsidRPr="00813AB2">
        <w:rPr>
          <w:rFonts w:ascii="Times New Roman" w:hAnsi="Times New Roman" w:cs="Times New Roman"/>
          <w:i/>
          <w:sz w:val="24"/>
          <w:szCs w:val="24"/>
        </w:rPr>
        <w:t>j</w:t>
      </w:r>
      <w:r w:rsidR="00C512F2">
        <w:rPr>
          <w:rFonts w:ascii="Times New Roman" w:hAnsi="Times New Roman" w:cs="Times New Roman"/>
          <w:sz w:val="24"/>
          <w:szCs w:val="24"/>
        </w:rPr>
        <w:t xml:space="preserve"> on the per capita growth rate of species </w:t>
      </w:r>
      <w:r w:rsidR="00C512F2" w:rsidRPr="00813AB2">
        <w:rPr>
          <w:rFonts w:ascii="Times New Roman" w:hAnsi="Times New Roman" w:cs="Times New Roman"/>
          <w:i/>
          <w:sz w:val="24"/>
          <w:szCs w:val="24"/>
        </w:rPr>
        <w:t>i</w:t>
      </w:r>
      <w:r w:rsidR="00C512F2">
        <w:rPr>
          <w:rFonts w:ascii="Times New Roman" w:hAnsi="Times New Roman" w:cs="Times New Roman"/>
          <w:sz w:val="24"/>
          <w:szCs w:val="24"/>
        </w:rPr>
        <w:t xml:space="preserve">. </w:t>
      </w:r>
    </w:p>
    <w:p w14:paraId="258EC04E" w14:textId="700042C9" w:rsidR="00B6315B" w:rsidRDefault="00B6315B" w:rsidP="00B6315B">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Chesson </w:t>
      </w:r>
      <w:r>
        <w:rPr>
          <w:rFonts w:ascii="Times New Roman" w:hAnsi="Times New Roman" w:cs="Times New Roman"/>
          <w:sz w:val="24"/>
          <w:szCs w:val="24"/>
          <w:lang w:eastAsia="zh-TW"/>
        </w:rPr>
        <w:t xml:space="preserve">used the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lang w:eastAsia="zh-TW"/>
        </w:rPr>
        <w:t xml:space="preserve"> of the Lotka-Volterra model to </w:t>
      </w:r>
      <w:r w:rsidRPr="00B0403D">
        <w:rPr>
          <w:rFonts w:ascii="Times New Roman" w:hAnsi="Times New Roman" w:cs="Times New Roman"/>
          <w:sz w:val="24"/>
          <w:szCs w:val="24"/>
        </w:rPr>
        <w:t>define the</w:t>
      </w:r>
      <w:r>
        <w:rPr>
          <w:rFonts w:ascii="Times New Roman" w:hAnsi="Times New Roman" w:cs="Times New Roman"/>
          <w:sz w:val="24"/>
          <w:szCs w:val="24"/>
        </w:rPr>
        <w:t xml:space="preserve"> extent of </w:t>
      </w:r>
      <w:r w:rsidRPr="00B0403D">
        <w:rPr>
          <w:rFonts w:ascii="Times New Roman" w:hAnsi="Times New Roman" w:cs="Times New Roman"/>
          <w:sz w:val="24"/>
          <w:szCs w:val="24"/>
        </w:rPr>
        <w:t>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w:t>
      </w:r>
      <w:r>
        <w:rPr>
          <w:rFonts w:ascii="Times New Roman" w:hAnsi="Times New Roman" w:cs="Times New Roman"/>
          <w:sz w:val="24"/>
          <w:szCs w:val="24"/>
        </w:rPr>
        <w:t xml:space="preserve"> among species</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w:t>
      </w:r>
      <w:r w:rsidRPr="00B0403D">
        <w:rPr>
          <w:rFonts w:ascii="Times New Roman" w:hAnsi="Times New Roman" w:cs="Times New Roman"/>
          <w:sz w:val="24"/>
          <w:szCs w:val="24"/>
        </w:rPr>
        <w:t xml:space="preserve"> how similar two competing species are in terms of resource</w:t>
      </w:r>
      <w:r>
        <w:rPr>
          <w:rFonts w:ascii="Times New Roman" w:hAnsi="Times New Roman" w:cs="Times New Roman"/>
          <w:sz w:val="24"/>
          <w:szCs w:val="24"/>
        </w:rPr>
        <w:t xml:space="preserve"> use.</w:t>
      </w:r>
      <w:r w:rsidRPr="00B0403D">
        <w:rPr>
          <w:rFonts w:ascii="Times New Roman" w:hAnsi="Times New Roman" w:cs="Times New Roman"/>
          <w:sz w:val="24"/>
          <w:szCs w:val="24"/>
        </w:rPr>
        <w:t xml:space="preserve"> The niche difference (ND) is </w:t>
      </w:r>
      <w:r>
        <w:rPr>
          <w:rFonts w:ascii="Times New Roman" w:hAnsi="Times New Roman" w:cs="Times New Roman"/>
          <w:sz w:val="24"/>
          <w:szCs w:val="24"/>
        </w:rPr>
        <w:t xml:space="preserve">the opposite of niche overlap; </w:t>
      </w:r>
      <w:r w:rsidRPr="00B0403D">
        <w:rPr>
          <w:rFonts w:ascii="Times New Roman" w:hAnsi="Times New Roman" w:cs="Times New Roman"/>
          <w:sz w:val="24"/>
          <w:szCs w:val="24"/>
        </w:rPr>
        <w:t>thus</w:t>
      </w:r>
      <w:r>
        <w:rPr>
          <w:rFonts w:ascii="Times New Roman" w:hAnsi="Times New Roman" w:cs="Times New Roman"/>
          <w:sz w:val="24"/>
          <w:szCs w:val="24"/>
        </w:rPr>
        <w:t xml:space="preserve"> ND =</w:t>
      </w:r>
      <w:r w:rsidRPr="00B0403D">
        <w:rPr>
          <w:rFonts w:ascii="Times New Roman" w:hAnsi="Times New Roman" w:cs="Times New Roman"/>
          <w:sz w:val="24"/>
          <w:szCs w:val="24"/>
        </w:rPr>
        <w:t xml:space="preserve"> 1 −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Chesson </w:t>
      </w:r>
      <w:r>
        <w:rPr>
          <w:rFonts w:ascii="Times New Roman" w:hAnsi="Times New Roman" w:cs="Times New Roman"/>
          <w:sz w:val="24"/>
          <w:szCs w:val="24"/>
        </w:rPr>
        <w:t xml:space="preserve">then </w:t>
      </w:r>
      <w:r w:rsidRPr="00B0403D">
        <w:rPr>
          <w:rFonts w:ascii="Times New Roman" w:hAnsi="Times New Roman" w:cs="Times New Roman"/>
          <w:sz w:val="24"/>
          <w:szCs w:val="24"/>
        </w:rPr>
        <w:t xml:space="preserve">defined </w:t>
      </w:r>
      <w:r>
        <w:rPr>
          <w:rFonts w:ascii="Times New Roman" w:hAnsi="Times New Roman" w:cs="Times New Roman"/>
          <w:sz w:val="24"/>
          <w:szCs w:val="24"/>
        </w:rPr>
        <w:t xml:space="preserve">the </w:t>
      </w:r>
      <w:r w:rsidRPr="00B0403D">
        <w:rPr>
          <w:rFonts w:ascii="Times New Roman" w:hAnsi="Times New Roman" w:cs="Times New Roman"/>
          <w:sz w:val="24"/>
          <w:szCs w:val="24"/>
        </w:rPr>
        <w:t xml:space="preserve">relative fitness difference </w:t>
      </w:r>
      <w:r>
        <w:rPr>
          <w:rFonts w:ascii="Times New Roman" w:hAnsi="Times New Roman" w:cs="Times New Roman"/>
          <w:sz w:val="24"/>
          <w:szCs w:val="24"/>
        </w:rPr>
        <w:t xml:space="preserve">(RFD) among any two competing species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 the competitive hierarchy among competing species when</w:t>
      </w:r>
      <w:r w:rsidRPr="00B76E7F">
        <w:rPr>
          <w:rFonts w:ascii="Times New Roman" w:hAnsi="Times New Roman" w:cs="Times New Roman"/>
          <w:sz w:val="24"/>
          <w:szCs w:val="24"/>
        </w:rPr>
        <w:t xml:space="preserve"> they overlap</w:t>
      </w:r>
      <w:r w:rsidRPr="00D47192">
        <w:rPr>
          <w:rFonts w:ascii="Times New Roman" w:hAnsi="Times New Roman" w:cs="Times New Roman"/>
          <w:sz w:val="24"/>
          <w:szCs w:val="24"/>
        </w:rPr>
        <w:t xml:space="preserve"> </w:t>
      </w:r>
      <w:r w:rsidRPr="00B76E7F">
        <w:rPr>
          <w:rFonts w:ascii="Times New Roman" w:hAnsi="Times New Roman" w:cs="Times New Roman"/>
          <w:sz w:val="24"/>
          <w:szCs w:val="24"/>
        </w:rPr>
        <w:t xml:space="preserve">completely </w:t>
      </w:r>
      <w:r>
        <w:rPr>
          <w:rFonts w:ascii="Times New Roman" w:hAnsi="Times New Roman" w:cs="Times New Roman"/>
          <w:sz w:val="24"/>
          <w:szCs w:val="24"/>
        </w:rPr>
        <w:t>in</w:t>
      </w:r>
      <w:r w:rsidRPr="00B76E7F">
        <w:rPr>
          <w:rFonts w:ascii="Times New Roman" w:hAnsi="Times New Roman" w:cs="Times New Roman"/>
          <w:sz w:val="24"/>
          <w:szCs w:val="24"/>
        </w:rPr>
        <w:t xml:space="preserve"> resource use</w:t>
      </w:r>
      <w:r>
        <w:rPr>
          <w:rFonts w:ascii="Times New Roman" w:hAnsi="Times New Roman" w:cs="Times New Roman"/>
          <w:sz w:val="24"/>
          <w:szCs w:val="24"/>
        </w:rPr>
        <w:t xml:space="preserve"> – that is, when ND is zero</w:t>
      </w:r>
      <w:r w:rsidRPr="00B76E7F">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 product of</w:t>
      </w:r>
      <w:r>
        <w:rPr>
          <w:rFonts w:ascii="Times New Roman" w:hAnsi="Times New Roman" w:cs="Times New Roman"/>
          <w:sz w:val="24"/>
          <w:szCs w:val="24"/>
        </w:rPr>
        <w:t xml:space="preserve"> </w:t>
      </w:r>
      <w:r w:rsidRPr="00B76E7F">
        <w:rPr>
          <w:rFonts w:ascii="Times New Roman" w:hAnsi="Times New Roman" w:cs="Times New Roman"/>
          <w:i/>
          <w:sz w:val="24"/>
          <w:szCs w:val="24"/>
        </w:rPr>
        <w:t>ρ</w:t>
      </w:r>
      <w:r w:rsidRPr="00B0403D">
        <w:rPr>
          <w:rFonts w:ascii="Times New Roman" w:hAnsi="Times New Roman" w:cs="Times New Roman"/>
          <w:sz w:val="24"/>
          <w:szCs w:val="24"/>
        </w:rPr>
        <w:t xml:space="preserve"> and RFD is the ratio of inter-specific to intra-specific competition coefficients,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When intra-specific competition of species </w:t>
      </w:r>
      <w:r w:rsidRPr="00B76E7F">
        <w:rPr>
          <w:rFonts w:ascii="Times New Roman" w:hAnsi="Times New Roman" w:cs="Times New Roman"/>
          <w:i/>
          <w:sz w:val="24"/>
          <w:szCs w:val="24"/>
        </w:rPr>
        <w:t>j</w:t>
      </w:r>
      <w:r w:rsidRPr="00B0403D">
        <w:rPr>
          <w:rFonts w:ascii="Times New Roman" w:hAnsi="Times New Roman" w:cs="Times New Roman"/>
          <w:sz w:val="24"/>
          <w:szCs w:val="24"/>
        </w:rPr>
        <w:t xml:space="preserve"> is greater than inter-specific competition of species </w:t>
      </w:r>
      <w:r>
        <w:rPr>
          <w:rFonts w:ascii="Times New Roman" w:hAnsi="Times New Roman" w:cs="Times New Roman"/>
          <w:i/>
          <w:sz w:val="24"/>
          <w:szCs w:val="24"/>
        </w:rPr>
        <w:t>i</w:t>
      </w:r>
      <w:r w:rsidRPr="00B76E7F">
        <w:rPr>
          <w:rFonts w:ascii="Times New Roman" w:hAnsi="Times New Roman" w:cs="Times New Roman"/>
          <w:sz w:val="24"/>
          <w:szCs w:val="24"/>
        </w:rPr>
        <w:t xml:space="preserve"> </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Pr>
          <w:rFonts w:ascii="Times New Roman" w:hAnsi="Times New Roman" w:cs="Times New Roman"/>
          <w:sz w:val="24"/>
          <w:szCs w:val="24"/>
        </w:rPr>
        <w:t xml:space="preserve"> such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Similarly, </w:t>
      </w:r>
      <w:r w:rsidRPr="00B76E7F">
        <w:rPr>
          <w:rFonts w:ascii="Times New Roman" w:hAnsi="Times New Roman" w:cs="Times New Roman"/>
          <w:sz w:val="24"/>
          <w:szCs w:val="24"/>
        </w:rPr>
        <w:t>when intra-specific competition of species</w:t>
      </w:r>
      <w:r>
        <w:rPr>
          <w:rFonts w:ascii="Times New Roman" w:hAnsi="Times New Roman" w:cs="Times New Roman"/>
          <w:sz w:val="24"/>
          <w:szCs w:val="24"/>
        </w:rPr>
        <w:t xml:space="preserve"> </w:t>
      </w:r>
      <w:r w:rsidRPr="00B76E7F">
        <w:rPr>
          <w:rFonts w:ascii="Times New Roman" w:hAnsi="Times New Roman" w:cs="Times New Roman"/>
          <w:i/>
          <w:sz w:val="24"/>
          <w:szCs w:val="24"/>
        </w:rPr>
        <w:t>i</w:t>
      </w:r>
      <w:r w:rsidRPr="00B76E7F">
        <w:rPr>
          <w:rFonts w:ascii="Times New Roman" w:hAnsi="Times New Roman" w:cs="Times New Roman"/>
          <w:sz w:val="24"/>
          <w:szCs w:val="24"/>
        </w:rPr>
        <w:t xml:space="preserve"> is greater than inter-specific competition of species </w:t>
      </w:r>
      <w:r w:rsidRPr="00B76E7F">
        <w:rPr>
          <w:rFonts w:ascii="Times New Roman" w:hAnsi="Times New Roman" w:cs="Times New Roman"/>
          <w:i/>
          <w:sz w:val="24"/>
          <w:szCs w:val="24"/>
        </w:rPr>
        <w:t>j</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Pr>
          <w:rFonts w:ascii="Times New Roman" w:hAnsi="Times New Roman" w:cs="Times New Roman"/>
          <w:sz w:val="24"/>
          <w:szCs w:val="24"/>
        </w:rPr>
        <w:t>)</w:t>
      </w:r>
      <w:r w:rsidRPr="00B76E7F">
        <w:rPr>
          <w:rFonts w:ascii="Times New Roman" w:hAnsi="Times New Roman" w:cs="Times New Roman"/>
          <w:sz w:val="24"/>
          <w:szCs w:val="24"/>
        </w:rPr>
        <w:t>,</w:t>
      </w:r>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r w:rsidRPr="00B76E7F">
        <w:rPr>
          <w:rFonts w:ascii="Times New Roman" w:hAnsi="Times New Roman" w:cs="Times New Roman"/>
          <w:sz w:val="24"/>
          <w:szCs w:val="24"/>
        </w:rPr>
        <w:t xml:space="preserve">Consequently, the mutual invasibility criteria for stable coexistence can be </w:t>
      </w:r>
      <w:r>
        <w:rPr>
          <w:rFonts w:ascii="Times New Roman" w:hAnsi="Times New Roman" w:cs="Times New Roman"/>
          <w:sz w:val="24"/>
          <w:szCs w:val="24"/>
        </w:rPr>
        <w:t xml:space="preserve">expressed in terms of ND and RFD using </w:t>
      </w:r>
      <w:r w:rsidR="009A4B7F">
        <w:rPr>
          <w:rFonts w:ascii="Times New Roman" w:hAnsi="Times New Roman" w:cs="Times New Roman"/>
          <w:sz w:val="24"/>
          <w:szCs w:val="24"/>
        </w:rPr>
        <w:t>Equation 1</w:t>
      </w:r>
      <w:r w:rsidRPr="00B76E7F">
        <w:rPr>
          <w:rFonts w:ascii="Times New Roman" w:hAnsi="Times New Roman" w:cs="Times New Roman"/>
          <w:sz w:val="24"/>
          <w:szCs w:val="24"/>
        </w:rPr>
        <w:t>.</w:t>
      </w:r>
    </w:p>
    <w:p w14:paraId="7074290E" w14:textId="73DE6473" w:rsidR="00B6315B" w:rsidRDefault="00B6315B" w:rsidP="00B6315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3E807215"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w:t>
      </w:r>
      <w:r w:rsidR="00E7259D">
        <w:rPr>
          <w:rFonts w:ascii="Times New Roman" w:hAnsi="Times New Roman" w:cs="Times New Roman"/>
          <w:sz w:val="24"/>
          <w:szCs w:val="24"/>
        </w:rPr>
        <w:t>sho</w:t>
      </w:r>
      <w:r w:rsidR="000B10DE">
        <w:rPr>
          <w:rFonts w:ascii="Times New Roman" w:hAnsi="Times New Roman" w:cs="Times New Roman"/>
          <w:sz w:val="24"/>
          <w:szCs w:val="24"/>
        </w:rPr>
        <w:t>w</w:t>
      </w:r>
      <w:r w:rsidR="00E7259D">
        <w:rPr>
          <w:rFonts w:ascii="Times New Roman" w:hAnsi="Times New Roman" w:cs="Times New Roman"/>
          <w:sz w:val="24"/>
          <w:szCs w:val="24"/>
        </w:rPr>
        <w:t xml:space="preserve">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Pr>
          <w:rFonts w:ascii="Times New Roman" w:hAnsi="Times New Roman" w:cs="Times New Roman"/>
          <w:sz w:val="24"/>
          <w:szCs w:val="24"/>
        </w:rPr>
        <w:t xml:space="preserve"> 1).</w:t>
      </w:r>
      <w:r w:rsidR="00796098">
        <w:rPr>
          <w:rFonts w:ascii="Times New Roman" w:hAnsi="Times New Roman" w:cs="Times New Roman"/>
          <w:sz w:val="24"/>
          <w:szCs w:val="24"/>
        </w:rPr>
        <w:t xml:space="preserve"> We then 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942E98">
        <w:rPr>
          <w:rFonts w:ascii="Times New Roman" w:hAnsi="Times New Roman" w:cs="Times New Roman"/>
          <w:sz w:val="24"/>
          <w:szCs w:val="24"/>
        </w:rPr>
        <w:t>Finally, we conclude this part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0B10D14F" w:rsidR="00992ECB" w:rsidRDefault="00676AE7" w:rsidP="00AA2993">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first used method to measure ND and RFD is negative frequency dependence </w:t>
      </w:r>
      <w:r w:rsidR="00992ECB">
        <w:rPr>
          <w:rFonts w:ascii="Times New Roman" w:hAnsi="Times New Roman" w:cs="Times New Roman"/>
          <w:sz w:val="24"/>
          <w:szCs w:val="24"/>
        </w:rPr>
        <w:fldChar w:fldCharType="begin" w:fldLock="1"/>
      </w:r>
      <w:r w:rsidR="00A7425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A74252" w:rsidRPr="00A74252">
        <w:rPr>
          <w:rFonts w:ascii="Times New Roman" w:hAnsi="Times New Roman" w:cs="Times New Roman"/>
          <w:noProof/>
          <w:sz w:val="24"/>
          <w:szCs w:val="24"/>
        </w:rPr>
        <w:t>(Adler et al. 2007, Levine and 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 xml:space="preserve">Negative frequency dependence quantifies the relationship between a species’ frequency in a community (individuals of species 1 / total individuals of all species) and its growth rate to predict whether both species will have positive growth rates when rare in a community. Thus, negative frequency dependence is a measure of </w:t>
      </w:r>
      <w:r w:rsidR="009A4B7F">
        <w:rPr>
          <w:rFonts w:ascii="Times New Roman" w:hAnsi="Times New Roman" w:cs="Times New Roman"/>
          <w:sz w:val="24"/>
          <w:szCs w:val="24"/>
        </w:rPr>
        <w:t>the balance of inter- and intra-specific competition</w:t>
      </w:r>
      <w:r>
        <w:rPr>
          <w:rFonts w:ascii="Times New Roman" w:hAnsi="Times New Roman" w:cs="Times New Roman"/>
          <w:sz w:val="24"/>
          <w:szCs w:val="24"/>
        </w:rPr>
        <w:t xml:space="preserve">. </w:t>
      </w:r>
      <w:r w:rsidR="00AA2993">
        <w:rPr>
          <w:rFonts w:ascii="Times New Roman" w:hAnsi="Times New Roman" w:cs="Times New Roman"/>
          <w:sz w:val="24"/>
          <w:szCs w:val="24"/>
        </w:rPr>
        <w:t xml:space="preserve">One key assumption of the negative frequency dependence method is that a community must be saturated with respect to density or biomass, such that all the resources or niches are being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decreasing the frequency of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frees resources for use by its competitor, which increases in abundance. </w:t>
      </w:r>
      <w:r w:rsidR="00992ECB">
        <w:rPr>
          <w:rFonts w:ascii="Times New Roman" w:hAnsi="Times New Roman" w:cs="Times New Roman"/>
          <w:sz w:val="24"/>
          <w:szCs w:val="24"/>
        </w:rPr>
        <w:t xml:space="preserve">Therefore, decreasing the frequency of focal species </w:t>
      </w:r>
      <w:r w:rsidR="00992ECB" w:rsidRPr="00B105BA">
        <w:rPr>
          <w:rFonts w:ascii="Times New Roman" w:hAnsi="Times New Roman" w:cs="Times New Roman"/>
          <w:i/>
          <w:sz w:val="24"/>
          <w:szCs w:val="24"/>
        </w:rPr>
        <w:t>i</w:t>
      </w:r>
      <w:r w:rsidR="00992ECB">
        <w:rPr>
          <w:rFonts w:ascii="Times New Roman" w:hAnsi="Times New Roman" w:cs="Times New Roman"/>
          <w:sz w:val="24"/>
          <w:szCs w:val="24"/>
        </w:rPr>
        <w:t xml:space="preserve"> means </w:t>
      </w:r>
      <w:r w:rsidR="00AA2993">
        <w:rPr>
          <w:rFonts w:ascii="Times New Roman" w:hAnsi="Times New Roman" w:cs="Times New Roman"/>
          <w:sz w:val="24"/>
          <w:szCs w:val="24"/>
        </w:rPr>
        <w:t>it</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A4B7F">
        <w:rPr>
          <w:rFonts w:ascii="Times New Roman" w:hAnsi="Times New Roman" w:cs="Times New Roman"/>
          <w:sz w:val="24"/>
          <w:szCs w:val="24"/>
        </w:rPr>
        <w:t xml:space="preserve">In the Lotka-Volterra model of population dynamics, </w:t>
      </w:r>
      <w:r w:rsidR="004C6D4F">
        <w:rPr>
          <w:rFonts w:ascii="Times New Roman" w:hAnsi="Times New Roman" w:cs="Times New Roman"/>
          <w:sz w:val="24"/>
          <w:szCs w:val="24"/>
        </w:rPr>
        <w:t>i</w:t>
      </w:r>
      <w:r w:rsidR="004C6D4F" w:rsidRPr="00B0403D">
        <w:rPr>
          <w:rFonts w:ascii="Times New Roman" w:hAnsi="Times New Roman" w:cs="Times New Roman"/>
          <w:sz w:val="24"/>
          <w:szCs w:val="24"/>
        </w:rPr>
        <w:t>f</w:t>
      </w:r>
      <w:r w:rsidR="004C6D4F">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r w:rsidR="00992ECB" w:rsidRPr="008F5F30">
        <w:rPr>
          <w:rFonts w:ascii="Times New Roman" w:hAnsi="Times New Roman" w:cs="Times New Roman"/>
          <w:i/>
          <w:sz w:val="24"/>
          <w:szCs w:val="24"/>
        </w:rPr>
        <w:t>i</w:t>
      </w:r>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 xml:space="preserve">will be negatively related to its frequency (Figure </w:t>
      </w:r>
      <w:r w:rsidR="00813AB2">
        <w:rPr>
          <w:rFonts w:ascii="Times New Roman" w:hAnsi="Times New Roman" w:cs="Times New Roman"/>
          <w:sz w:val="24"/>
          <w:szCs w:val="24"/>
        </w:rPr>
        <w:t>1</w:t>
      </w:r>
      <w:r w:rsidR="00FE21F6">
        <w:rPr>
          <w:rFonts w:ascii="Times New Roman" w:hAnsi="Times New Roman" w:cs="Times New Roman"/>
          <w:sz w:val="24"/>
          <w:szCs w:val="24"/>
        </w:rPr>
        <w:t>)</w:t>
      </w:r>
      <w:r w:rsidR="00992ECB">
        <w:rPr>
          <w:rFonts w:ascii="Times New Roman" w:hAnsi="Times New Roman" w:cs="Times New Roman"/>
          <w:sz w:val="24"/>
          <w:szCs w:val="24"/>
        </w:rPr>
        <w:t xml:space="preserve">. </w:t>
      </w:r>
      <w:r w:rsidR="00AA2993">
        <w:rPr>
          <w:rFonts w:ascii="Times New Roman" w:hAnsi="Times New Roman" w:cs="Times New Roman"/>
          <w:sz w:val="24"/>
          <w:szCs w:val="24"/>
        </w:rPr>
        <w:t xml:space="preserve">If frequency dependence is negative for both species, then each species has a </w:t>
      </w:r>
      <w:commentRangeStart w:id="40"/>
      <w:r w:rsidR="00AA2993">
        <w:rPr>
          <w:rFonts w:ascii="Times New Roman" w:hAnsi="Times New Roman" w:cs="Times New Roman"/>
          <w:sz w:val="24"/>
          <w:szCs w:val="24"/>
        </w:rPr>
        <w:t xml:space="preserve">growth advantage </w:t>
      </w:r>
      <w:commentRangeEnd w:id="40"/>
      <w:r w:rsidR="004C6D4F">
        <w:rPr>
          <w:rStyle w:val="CommentReference"/>
        </w:rPr>
        <w:commentReference w:id="40"/>
      </w:r>
      <w:r w:rsidR="00AA2993">
        <w:rPr>
          <w:rFonts w:ascii="Times New Roman" w:hAnsi="Times New Roman" w:cs="Times New Roman"/>
          <w:sz w:val="24"/>
          <w:szCs w:val="24"/>
        </w:rPr>
        <w:t xml:space="preserve">when rare, and they </w:t>
      </w:r>
      <w:r w:rsidR="00AA2993" w:rsidRPr="00B0403D">
        <w:rPr>
          <w:rFonts w:ascii="Times New Roman" w:hAnsi="Times New Roman" w:cs="Times New Roman"/>
          <w:sz w:val="24"/>
          <w:szCs w:val="24"/>
        </w:rPr>
        <w:t>should stabl</w:t>
      </w:r>
      <w:r w:rsidR="00AA2993">
        <w:rPr>
          <w:rFonts w:ascii="Times New Roman" w:hAnsi="Times New Roman" w:cs="Times New Roman"/>
          <w:sz w:val="24"/>
          <w:szCs w:val="24"/>
        </w:rPr>
        <w:t>y</w:t>
      </w:r>
      <w:r w:rsidR="00AA2993" w:rsidRPr="00B0403D">
        <w:rPr>
          <w:rFonts w:ascii="Times New Roman" w:hAnsi="Times New Roman" w:cs="Times New Roman"/>
          <w:sz w:val="24"/>
          <w:szCs w:val="24"/>
        </w:rPr>
        <w:t xml:space="preserve"> coexist</w:t>
      </w:r>
      <w:r w:rsidR="00AA2993">
        <w:rPr>
          <w:rFonts w:ascii="Times New Roman" w:hAnsi="Times New Roman" w:cs="Times New Roman"/>
          <w:sz w:val="24"/>
          <w:szCs w:val="24"/>
        </w:rPr>
        <w:t xml:space="preserve">. </w:t>
      </w:r>
      <w:r w:rsidR="00992ECB">
        <w:rPr>
          <w:rFonts w:ascii="Times New Roman" w:hAnsi="Times New Roman" w:cs="Times New Roman"/>
          <w:sz w:val="24"/>
          <w:szCs w:val="24"/>
        </w:rPr>
        <w:t xml:space="preserve">Adler et al [2007] expanded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AA2993">
        <w:rPr>
          <w:rFonts w:ascii="Times New Roman" w:hAnsi="Times New Roman" w:cs="Times New Roman"/>
          <w:sz w:val="24"/>
          <w:szCs w:val="24"/>
        </w:rPr>
        <w:t xml:space="preserve">when </w:t>
      </w:r>
      <w:r w:rsidR="00992ECB">
        <w:rPr>
          <w:rFonts w:ascii="Times New Roman" w:hAnsi="Times New Roman" w:cs="Times New Roman"/>
          <w:sz w:val="24"/>
          <w:szCs w:val="24"/>
        </w:rPr>
        <w:t xml:space="preserve">approaching </w:t>
      </w:r>
      <w:r w:rsidR="00AA2993">
        <w:rPr>
          <w:rFonts w:ascii="Times New Roman" w:hAnsi="Times New Roman" w:cs="Times New Roman"/>
          <w:sz w:val="24"/>
          <w:szCs w:val="24"/>
        </w:rPr>
        <w:t xml:space="preserve">a </w:t>
      </w:r>
      <w:r w:rsidR="00992ECB">
        <w:rPr>
          <w:rFonts w:ascii="Times New Roman" w:hAnsi="Times New Roman" w:cs="Times New Roman"/>
          <w:sz w:val="24"/>
          <w:szCs w:val="24"/>
        </w:rPr>
        <w:t>frequency</w:t>
      </w:r>
      <w:r w:rsidR="00AA2993">
        <w:rPr>
          <w:rFonts w:ascii="Times New Roman" w:hAnsi="Times New Roman" w:cs="Times New Roman"/>
          <w:sz w:val="24"/>
          <w:szCs w:val="24"/>
        </w:rPr>
        <w:t xml:space="preserve"> of zero</w:t>
      </w:r>
      <w:r w:rsidR="00992ECB">
        <w:rPr>
          <w:rFonts w:ascii="Times New Roman" w:hAnsi="Times New Roman" w:cs="Times New Roman"/>
          <w:sz w:val="24"/>
          <w:szCs w:val="24"/>
        </w:rPr>
        <w:t>.</w:t>
      </w:r>
      <w:r w:rsidR="005546E3">
        <w:rPr>
          <w:rFonts w:ascii="Times New Roman" w:hAnsi="Times New Roman" w:cs="Times New Roman"/>
          <w:sz w:val="24"/>
          <w:szCs w:val="24"/>
        </w:rPr>
        <w:t xml:space="preserve"> </w:t>
      </w:r>
      <w:r w:rsidR="00AA2993">
        <w:rPr>
          <w:rFonts w:ascii="Times New Roman" w:hAnsi="Times New Roman" w:cs="Times New Roman"/>
          <w:sz w:val="24"/>
          <w:szCs w:val="24"/>
        </w:rPr>
        <w:t xml:space="preserve">As long as the relationship between a species’ frequency and its growth rate is linear, knowing the slope of that relationship and the growth rate at any intermediate frequency could allow an empiricist to extrapolate and predict the growth rate near a zero frequency and determine whether both species are mutually invasible. </w:t>
      </w:r>
      <w:commentRangeStart w:id="41"/>
      <w:ins w:id="42" w:author="Godwin, Casey" w:date="2018-12-04T07:03:00Z">
        <w:r w:rsidR="004C6D4F">
          <w:rPr>
            <w:rFonts w:ascii="Times New Roman" w:hAnsi="Times New Roman" w:cs="Times New Roman"/>
            <w:sz w:val="24"/>
            <w:szCs w:val="24"/>
          </w:rPr>
          <w:t xml:space="preserve">NFD is unique among the empirical methods because it does not require estimating interaction coefficients </w:t>
        </w:r>
      </w:ins>
      <w:ins w:id="43" w:author="Godwin, Casey" w:date="2018-12-04T07:04:00Z">
        <w:r w:rsidR="004C6D4F">
          <w:rPr>
            <w:rFonts w:ascii="Times New Roman" w:hAnsi="Times New Roman" w:cs="Times New Roman"/>
            <w:sz w:val="24"/>
            <w:szCs w:val="24"/>
          </w:rPr>
          <w:t xml:space="preserve">used in the Lotka-Volterra model. </w:t>
        </w:r>
        <w:commentRangeEnd w:id="41"/>
        <w:r w:rsidR="004C6D4F">
          <w:rPr>
            <w:rStyle w:val="CommentReference"/>
          </w:rPr>
          <w:commentReference w:id="41"/>
        </w:r>
      </w:ins>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766E3B07"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A7425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 HilleRisLambers 2009, Godoy and Levine 2014)","manualFormatting":"Levine andHilleRisLambers 2009, Godoy andLevine 2014)","plainTextFormattedCitation":"(Levine and HilleRisLambers 2009, Godoy and Levine 2014)","previouslyFormattedCitation":"(Levine and HilleRisLambers 2009, Godoy and 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44" w:author="Godwin, Casey" w:date="2018-12-04T07:08:00Z">
        <w:r w:rsidR="004C6D4F">
          <w:rPr>
            <w:rFonts w:ascii="Times New Roman" w:hAnsi="Times New Roman" w:cs="Times New Roman"/>
            <w:sz w:val="24"/>
            <w:szCs w:val="24"/>
          </w:rPr>
          <w:t>For example, o</w:t>
        </w:r>
      </w:ins>
      <w:ins w:id="45" w:author="Godwin, Casey" w:date="2018-12-04T07:06:00Z">
        <w:r w:rsidR="004C6D4F">
          <w:rPr>
            <w:rFonts w:ascii="Times New Roman" w:hAnsi="Times New Roman" w:cs="Times New Roman"/>
            <w:sz w:val="24"/>
            <w:szCs w:val="24"/>
          </w:rPr>
          <w:t xml:space="preserve">ne </w:t>
        </w:r>
      </w:ins>
      <w:ins w:id="46" w:author="Godwin, Casey" w:date="2018-12-04T07:09:00Z">
        <w:r w:rsidR="004C6D4F">
          <w:rPr>
            <w:rFonts w:ascii="Times New Roman" w:hAnsi="Times New Roman" w:cs="Times New Roman"/>
            <w:sz w:val="24"/>
            <w:szCs w:val="24"/>
          </w:rPr>
          <w:t>experimental approach</w:t>
        </w:r>
      </w:ins>
      <w:ins w:id="47" w:author="Godwin, Casey" w:date="2018-12-04T07:06:00Z">
        <w:r w:rsidR="004C6D4F">
          <w:rPr>
            <w:rFonts w:ascii="Times New Roman" w:hAnsi="Times New Roman" w:cs="Times New Roman"/>
            <w:sz w:val="24"/>
            <w:szCs w:val="24"/>
          </w:rPr>
          <w:t xml:space="preserve"> that is particular to annual plants is to seed a plot with </w:t>
        </w:r>
      </w:ins>
      <w:ins w:id="48" w:author="Godwin, Casey" w:date="2018-12-04T07:07:00Z">
        <w:r w:rsidR="004C6D4F">
          <w:rPr>
            <w:rFonts w:ascii="Times New Roman" w:hAnsi="Times New Roman" w:cs="Times New Roman"/>
            <w:sz w:val="24"/>
            <w:szCs w:val="24"/>
          </w:rPr>
          <w:t xml:space="preserve">varying densities of the two species and </w:t>
        </w:r>
        <w:r w:rsidR="004C6D4F">
          <w:rPr>
            <w:rFonts w:ascii="Times New Roman" w:hAnsi="Times New Roman" w:cs="Times New Roman"/>
            <w:sz w:val="24"/>
            <w:szCs w:val="24"/>
          </w:rPr>
          <w:lastRenderedPageBreak/>
          <w:t>then use seed production and survival as</w:t>
        </w:r>
      </w:ins>
      <w:ins w:id="49" w:author="Godwin, Casey" w:date="2018-12-04T07:08:00Z">
        <w:r w:rsidR="004C6D4F">
          <w:rPr>
            <w:rFonts w:ascii="Times New Roman" w:hAnsi="Times New Roman" w:cs="Times New Roman"/>
            <w:sz w:val="24"/>
            <w:szCs w:val="24"/>
          </w:rPr>
          <w:t xml:space="preserve"> a surrogate for per capita growth rates between years</w:t>
        </w:r>
      </w:ins>
      <w:ins w:id="50" w:author="Godwin, Casey" w:date="2018-12-04T07:07:00Z">
        <w:r w:rsidR="004C6D4F">
          <w:rPr>
            <w:rFonts w:ascii="Times New Roman" w:hAnsi="Times New Roman" w:cs="Times New Roman"/>
            <w:sz w:val="24"/>
            <w:szCs w:val="24"/>
          </w:rPr>
          <w:t xml:space="preserve"> </w:t>
        </w:r>
      </w:ins>
      <w:ins w:id="51" w:author="Godwin, Casey" w:date="2018-12-04T07:06:00Z">
        <w:r w:rsidR="004C6D4F">
          <w:rPr>
            <w:rFonts w:ascii="Times New Roman" w:hAnsi="Times New Roman" w:cs="Times New Roman"/>
            <w:sz w:val="24"/>
            <w:szCs w:val="24"/>
          </w:rPr>
          <w:t xml:space="preserve">[REF]. </w:t>
        </w:r>
      </w:ins>
      <w:r>
        <w:rPr>
          <w:rFonts w:ascii="Times New Roman" w:hAnsi="Times New Roman" w:cs="Times New Roman"/>
          <w:sz w:val="24"/>
          <w:szCs w:val="24"/>
        </w:rPr>
        <w:t xml:space="preserve">In addition, theoretically, frequency 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1414E6D4"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be used to</w:t>
      </w:r>
      <w:ins w:id="52" w:author="Godwin, Casey" w:date="2018-12-04T07:09:00Z">
        <w:r w:rsidR="00F450D8">
          <w:rPr>
            <w:rFonts w:ascii="Times New Roman" w:hAnsi="Times New Roman" w:cs="Times New Roman"/>
            <w:sz w:val="24"/>
            <w:szCs w:val="24"/>
          </w:rPr>
          <w:t xml:space="preserve"> accurately</w:t>
        </w:r>
      </w:ins>
      <w:del w:id="53" w:author="Godwin, Casey" w:date="2018-12-04T07:09:00Z">
        <w:r w:rsidR="00FC0C4F" w:rsidDel="00F450D8">
          <w:rPr>
            <w:rFonts w:ascii="Times New Roman" w:hAnsi="Times New Roman" w:cs="Times New Roman"/>
            <w:sz w:val="24"/>
            <w:szCs w:val="24"/>
          </w:rPr>
          <w:delText xml:space="preserve"> </w:delText>
        </w:r>
      </w:del>
      <w:ins w:id="54" w:author="Godwin, Casey" w:date="2018-12-04T07:09:00Z">
        <w:r w:rsidR="00F450D8">
          <w:rPr>
            <w:rFonts w:ascii="Times New Roman" w:hAnsi="Times New Roman" w:cs="Times New Roman"/>
            <w:sz w:val="24"/>
            <w:szCs w:val="24"/>
          </w:rPr>
          <w:t xml:space="preserve"> </w:t>
        </w:r>
      </w:ins>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commentRangeStart w:id="55"/>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w:t>
      </w:r>
      <w:commentRangeEnd w:id="55"/>
      <w:r w:rsidR="00F450D8">
        <w:rPr>
          <w:rStyle w:val="CommentReference"/>
        </w:rPr>
        <w:commentReference w:id="55"/>
      </w:r>
      <w:r w:rsidR="00992ECB">
        <w:rPr>
          <w:rFonts w:ascii="Times New Roman" w:hAnsi="Times New Roman" w:cs="Times New Roman"/>
          <w:sz w:val="24"/>
          <w:szCs w:val="24"/>
        </w:rPr>
        <w:t>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7266D362" w:rsidR="00992ECB" w:rsidRDefault="00AA299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the slope of negative frequency dependence is a combination of intra- and inter specific competition coefficients, we attempt to derive the slope from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We found that, the NFD </w:t>
      </w:r>
      <w:r w:rsidR="00992ECB">
        <w:rPr>
          <w:rFonts w:ascii="Times New Roman" w:hAnsi="Times New Roman" w:cs="Times New Roman"/>
          <w:sz w:val="24"/>
          <w:szCs w:val="24"/>
        </w:rPr>
        <w:t>slope</w:t>
      </w:r>
      <w:r w:rsidR="00992ECB"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00992ECB" w:rsidRPr="00B0403D">
        <w:rPr>
          <w:rFonts w:ascii="Times New Roman" w:hAnsi="Times New Roman" w:cs="Times New Roman"/>
          <w:sz w:val="24"/>
          <w:szCs w:val="24"/>
        </w:rPr>
        <w:t>when the community density is fixed,</w:t>
      </w:r>
      <w:r w:rsidR="00992ECB">
        <w:rPr>
          <w:rFonts w:ascii="Times New Roman" w:hAnsi="Times New Roman" w:cs="Times New Roman"/>
          <w:sz w:val="24"/>
          <w:szCs w:val="24"/>
        </w:rPr>
        <w:t xml:space="preserve"> the density dependency, </w:t>
      </w:r>
      <w:r w:rsidR="00992ECB" w:rsidRPr="00D07EFB">
        <w:rPr>
          <w:rFonts w:ascii="Times New Roman" w:hAnsi="Times New Roman" w:cs="Times New Roman"/>
          <w:i/>
          <w:sz w:val="24"/>
          <w:szCs w:val="24"/>
        </w:rPr>
        <w:t>α</w:t>
      </w:r>
      <w:r w:rsidR="00992ECB" w:rsidRPr="00D07EFB">
        <w:rPr>
          <w:rFonts w:ascii="Times New Roman" w:hAnsi="Times New Roman" w:cs="Times New Roman"/>
          <w:i/>
          <w:sz w:val="24"/>
          <w:szCs w:val="24"/>
          <w:vertAlign w:val="subscript"/>
        </w:rPr>
        <w:t>ij</w:t>
      </w:r>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992ECB"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w:t>
      </w:r>
      <w:del w:id="56" w:author="Godwin, Casey" w:date="2018-12-04T07:13:00Z">
        <w:r w:rsidR="00DC5134" w:rsidDel="00F450D8">
          <w:rPr>
            <w:rFonts w:ascii="Times New Roman" w:hAnsi="Times New Roman" w:cs="Times New Roman"/>
            <w:sz w:val="24"/>
            <w:szCs w:val="24"/>
          </w:rPr>
          <w:delText>assumption implies</w:delText>
        </w:r>
      </w:del>
      <w:ins w:id="57" w:author="Godwin, Casey" w:date="2018-12-04T07:13:00Z">
        <w:r w:rsidR="00F450D8">
          <w:rPr>
            <w:rFonts w:ascii="Times New Roman" w:hAnsi="Times New Roman" w:cs="Times New Roman"/>
            <w:sz w:val="24"/>
            <w:szCs w:val="24"/>
          </w:rPr>
          <w:t>substitution requires</w:t>
        </w:r>
      </w:ins>
      <w:r w:rsidR="00DC5134">
        <w:rPr>
          <w:rFonts w:ascii="Times New Roman" w:hAnsi="Times New Roman" w:cs="Times New Roman"/>
          <w:sz w:val="24"/>
          <w:szCs w:val="24"/>
        </w:rPr>
        <w:t xml:space="preserve">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r w:rsidR="00DC5134" w:rsidRPr="00DC5134">
        <w:rPr>
          <w:rFonts w:ascii="Times New Roman" w:hAnsi="Times New Roman" w:cs="Times New Roman"/>
          <w:i/>
          <w:sz w:val="24"/>
          <w:szCs w:val="24"/>
        </w:rPr>
        <w:t>i</w:t>
      </w:r>
      <w:r w:rsidR="00DC5134">
        <w:rPr>
          <w:rFonts w:ascii="Times New Roman" w:hAnsi="Times New Roman" w:cs="Times New Roman"/>
          <w:sz w:val="24"/>
          <w:szCs w:val="24"/>
        </w:rPr>
        <w:t xml:space="preserve"> and its </w:t>
      </w:r>
      <w:commentRangeStart w:id="58"/>
      <w:r w:rsidR="00DC5134">
        <w:rPr>
          <w:rFonts w:ascii="Times New Roman" w:hAnsi="Times New Roman" w:cs="Times New Roman"/>
          <w:sz w:val="24"/>
          <w:szCs w:val="24"/>
        </w:rPr>
        <w:t xml:space="preserve">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w:t>
      </w:r>
      <w:commentRangeEnd w:id="58"/>
      <w:r w:rsidR="00F450D8">
        <w:rPr>
          <w:rStyle w:val="CommentReference"/>
        </w:rPr>
        <w:commentReference w:id="58"/>
      </w:r>
      <w:r w:rsidR="00DC5134">
        <w:rPr>
          <w:rFonts w:ascii="Times New Roman" w:hAnsi="Times New Roman" w:cs="Times New Roman"/>
          <w:sz w:val="24"/>
          <w:szCs w:val="24"/>
        </w:rPr>
        <w:t xml:space="preserve">otherwise the community density cannot be constant when changing species’ frequency. </w:t>
      </w:r>
      <w:r w:rsidR="00992ECB"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E37F14"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251AC38B" w:rsidR="00992ECB" w:rsidRDefault="002F4910" w:rsidP="00B8460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w:t>
      </w:r>
      <w:commentRangeStart w:id="59"/>
      <w:r w:rsidR="00992ECB" w:rsidRPr="00B0403D">
        <w:rPr>
          <w:rFonts w:ascii="Times New Roman" w:hAnsi="Times New Roman" w:cs="Times New Roman"/>
          <w:sz w:val="24"/>
          <w:szCs w:val="24"/>
        </w:rPr>
        <w:t xml:space="preserve">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commentRangeEnd w:id="59"/>
      <w:r w:rsidR="00F450D8">
        <w:rPr>
          <w:rStyle w:val="CommentReference"/>
        </w:rPr>
        <w:commentReference w:id="59"/>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w:t>
      </w:r>
      <w:r w:rsidR="00B84601">
        <w:rPr>
          <w:rFonts w:ascii="Times New Roman" w:hAnsi="Times New Roman" w:cs="Times New Roman"/>
          <w:sz w:val="24"/>
          <w:szCs w:val="24"/>
        </w:rPr>
        <w:t>s</w:t>
      </w:r>
      <w:r w:rsidR="0064191A">
        <w:rPr>
          <w:rFonts w:ascii="Times New Roman" w:hAnsi="Times New Roman" w:cs="Times New Roman"/>
          <w:sz w:val="24"/>
          <w:szCs w:val="24"/>
        </w:rPr>
        <w:t xml:space="preserve"> competitor is assumed. </w:t>
      </w:r>
      <w:r w:rsidR="00992ECB" w:rsidRPr="00B0403D">
        <w:rPr>
          <w:rFonts w:ascii="Times New Roman" w:hAnsi="Times New Roman" w:cs="Times New Roman"/>
          <w:sz w:val="24"/>
          <w:szCs w:val="24"/>
        </w:rPr>
        <w:t xml:space="preserve">To calculate the </w:t>
      </w:r>
      <w:r w:rsidR="00B84601">
        <w:rPr>
          <w:rFonts w:ascii="Times New Roman" w:hAnsi="Times New Roman" w:cs="Times New Roman"/>
          <w:sz w:val="24"/>
          <w:szCs w:val="24"/>
        </w:rPr>
        <w:t xml:space="preserve">slope of </w:t>
      </w:r>
      <w:r w:rsidR="00992ECB" w:rsidRPr="00B0403D">
        <w:rPr>
          <w:rFonts w:ascii="Times New Roman" w:hAnsi="Times New Roman" w:cs="Times New Roman"/>
          <w:sz w:val="24"/>
          <w:szCs w:val="24"/>
        </w:rPr>
        <w:t>negative frequency dependenc</w:t>
      </w:r>
      <w:r w:rsidR="00B84601">
        <w:rPr>
          <w:rFonts w:ascii="Times New Roman" w:hAnsi="Times New Roman" w:cs="Times New Roman"/>
          <w:sz w:val="24"/>
          <w:szCs w:val="24"/>
        </w:rPr>
        <w:t>e</w:t>
      </w:r>
      <w:r w:rsidR="00992ECB"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00992ECB"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00992ECB"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w:lastRenderedPageBreak/>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7FBCFAAF" w:rsidR="00992ECB" w:rsidRDefault="00B84601" w:rsidP="002F491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w:t>
      </w:r>
      <w:del w:id="60" w:author="Godwin, Casey" w:date="2018-12-04T07:20:00Z">
        <w:r w:rsidRPr="00B0403D" w:rsidDel="00193471">
          <w:rPr>
            <w:rFonts w:ascii="Times New Roman" w:hAnsi="Times New Roman" w:cs="Times New Roman"/>
            <w:sz w:val="24"/>
            <w:szCs w:val="24"/>
          </w:rPr>
          <w:delText>ive</w:delText>
        </w:r>
      </w:del>
      <w:r w:rsidRPr="00B0403D">
        <w:rPr>
          <w:rFonts w:ascii="Times New Roman" w:hAnsi="Times New Roman" w:cs="Times New Roman"/>
          <w:sz w:val="24"/>
          <w:szCs w:val="24"/>
        </w:rPr>
        <w:t xml:space="preserve">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992ECB">
        <w:rPr>
          <w:rFonts w:ascii="Times New Roman" w:hAnsi="Times New Roman" w:cs="Times New Roman"/>
          <w:sz w:val="24"/>
          <w:szCs w:val="24"/>
        </w:rPr>
        <w:t>3</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w:t>
      </w:r>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Note that the slope in equation 3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ij</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w:t>
      </w:r>
      <w:commentRangeStart w:id="61"/>
      <w:del w:id="62" w:author="Godwin, Casey" w:date="2018-12-04T07:22:00Z">
        <w:r w:rsidR="0064191A" w:rsidDel="00193471">
          <w:rPr>
            <w:rFonts w:ascii="Times New Roman" w:hAnsi="Times New Roman" w:cs="Times New Roman"/>
            <w:sz w:val="24"/>
            <w:szCs w:val="24"/>
          </w:rPr>
          <w:delText xml:space="preserve">boldly </w:delText>
        </w:r>
      </w:del>
      <w:r w:rsidR="0064191A">
        <w:rPr>
          <w:rFonts w:ascii="Times New Roman" w:hAnsi="Times New Roman" w:cs="Times New Roman"/>
          <w:sz w:val="24"/>
          <w:szCs w:val="24"/>
        </w:rPr>
        <w:t>assumed</w:t>
      </w:r>
      <w:r>
        <w:rPr>
          <w:rFonts w:ascii="Times New Roman" w:hAnsi="Times New Roman" w:cs="Times New Roman"/>
          <w:sz w:val="24"/>
          <w:szCs w:val="24"/>
        </w:rPr>
        <w:t xml:space="preserve"> (</w:t>
      </w:r>
      <w:r>
        <w:rPr>
          <w:rFonts w:ascii="Times New Roman" w:hAnsi="Times New Roman" w:cs="Times New Roman"/>
          <w:i/>
          <w:sz w:val="24"/>
          <w:szCs w:val="24"/>
        </w:rPr>
        <w:t>e</w:t>
      </w:r>
      <w:r w:rsidRPr="00B84601">
        <w:rPr>
          <w:rFonts w:ascii="Times New Roman" w:hAnsi="Times New Roman" w:cs="Times New Roman"/>
          <w:sz w:val="24"/>
          <w:szCs w:val="24"/>
        </w:rPr>
        <w:t xml:space="preserve"> </w:t>
      </w:r>
      <w:r>
        <w:rPr>
          <w:rFonts w:ascii="Times New Roman" w:hAnsi="Times New Roman" w:cs="Times New Roman"/>
          <w:sz w:val="24"/>
          <w:szCs w:val="24"/>
        </w:rPr>
        <w:t>= 1)</w:t>
      </w:r>
      <w:r w:rsidR="00992ECB" w:rsidRPr="00B0403D">
        <w:rPr>
          <w:rFonts w:ascii="Times New Roman" w:hAnsi="Times New Roman" w:cs="Times New Roman"/>
          <w:sz w:val="24"/>
          <w:szCs w:val="24"/>
        </w:rPr>
        <w:t xml:space="preserve">. </w:t>
      </w:r>
      <w:commentRangeEnd w:id="61"/>
      <w:r w:rsidR="005C2DC9">
        <w:rPr>
          <w:rStyle w:val="CommentReference"/>
        </w:rPr>
        <w:commentReference w:id="61"/>
      </w:r>
      <w:r w:rsidR="00992ECB" w:rsidRPr="00B0403D">
        <w:rPr>
          <w:rFonts w:ascii="Times New Roman" w:hAnsi="Times New Roman" w:cs="Times New Roman"/>
          <w:sz w:val="24"/>
          <w:szCs w:val="24"/>
        </w:rPr>
        <w:t xml:space="preserve">Additionally, higher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of a species and higher community density (e.g. in the later more mature stage of the community) </w:t>
      </w:r>
      <w:commentRangeStart w:id="63"/>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stronger</w:t>
      </w:r>
      <w:r w:rsidR="00992ECB" w:rsidRPr="00B0403D">
        <w:rPr>
          <w:rFonts w:ascii="Times New Roman" w:hAnsi="Times New Roman" w:cs="Times New Roman"/>
          <w:sz w:val="24"/>
          <w:szCs w:val="24"/>
        </w:rPr>
        <w:t xml:space="preserve"> estimate</w:t>
      </w:r>
      <w:r>
        <w:rPr>
          <w:rFonts w:ascii="Times New Roman" w:hAnsi="Times New Roman" w:cs="Times New Roman"/>
          <w:sz w:val="24"/>
          <w:szCs w:val="24"/>
        </w:rPr>
        <w:t>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magnitudes of negative </w:t>
      </w:r>
      <w:r w:rsidR="00992ECB" w:rsidRPr="00B0403D">
        <w:rPr>
          <w:rFonts w:ascii="Times New Roman" w:hAnsi="Times New Roman" w:cs="Times New Roman"/>
          <w:sz w:val="24"/>
          <w:szCs w:val="24"/>
        </w:rPr>
        <w:t xml:space="preserve">frequency dependency </w:t>
      </w:r>
      <w:commentRangeEnd w:id="63"/>
      <w:r w:rsidR="00193471">
        <w:rPr>
          <w:rStyle w:val="CommentReference"/>
        </w:rPr>
        <w:commentReference w:id="63"/>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Most importantly, although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niche difference (ND) </w:t>
      </w:r>
      <w:r w:rsidR="00992ECB" w:rsidRPr="00B0403D">
        <w:rPr>
          <w:rFonts w:ascii="Times New Roman" w:hAnsi="Times New Roman" w:cs="Times New Roman"/>
          <w:sz w:val="24"/>
          <w:szCs w:val="24"/>
        </w:rPr>
        <w:t xml:space="preserve">for annual plant communities (e.g. Godoy et al. 2014), </w:t>
      </w:r>
      <w:r w:rsidR="00992ECB">
        <w:rPr>
          <w:rFonts w:ascii="Times New Roman" w:hAnsi="Times New Roman" w:cs="Times New Roman"/>
          <w:sz w:val="24"/>
          <w:szCs w:val="24"/>
        </w:rPr>
        <w:t xml:space="preserve">it </w:t>
      </w:r>
      <w:r w:rsidR="00992ECB" w:rsidRPr="00B0403D">
        <w:rPr>
          <w:rFonts w:ascii="Times New Roman" w:hAnsi="Times New Roman" w:cs="Times New Roman"/>
          <w:sz w:val="24"/>
          <w:szCs w:val="24"/>
        </w:rPr>
        <w:t xml:space="preserve">should be interpreted with caution as </w:t>
      </w:r>
      <w:r w:rsidR="004556F2">
        <w:rPr>
          <w:rFonts w:ascii="Times New Roman" w:hAnsi="Times New Roman" w:cs="Times New Roman"/>
          <w:sz w:val="24"/>
          <w:szCs w:val="24"/>
        </w:rPr>
        <w:t xml:space="preserve">the slope of </w:t>
      </w:r>
      <w:r w:rsidR="004556F2" w:rsidRPr="00B0403D">
        <w:rPr>
          <w:rFonts w:ascii="Times New Roman" w:hAnsi="Times New Roman" w:cs="Times New Roman"/>
          <w:sz w:val="24"/>
          <w:szCs w:val="24"/>
        </w:rPr>
        <w:t>NFD</w:t>
      </w:r>
      <w:r w:rsidR="004556F2">
        <w:rPr>
          <w:rFonts w:ascii="Times New Roman" w:hAnsi="Times New Roman" w:cs="Times New Roman"/>
          <w:sz w:val="24"/>
          <w:szCs w:val="24"/>
        </w:rPr>
        <w:t xml:space="preserve"> (equation 3) is not equivalent to</w:t>
      </w:r>
      <w:r w:rsidR="002F4910">
        <w:rPr>
          <w:rFonts w:ascii="Times New Roman" w:hAnsi="Times New Roman" w:cs="Times New Roman"/>
          <w:sz w:val="24"/>
          <w:szCs w:val="24"/>
        </w:rPr>
        <w:t xml:space="preserve"> the equation calculating ND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2F4910">
        <w:rPr>
          <w:rFonts w:ascii="Times New Roman" w:hAnsi="Times New Roman" w:cs="Times New Roman"/>
          <w:sz w:val="24"/>
          <w:szCs w:val="24"/>
        </w:rPr>
        <w:t xml:space="preserve">). </w:t>
      </w:r>
      <w:ins w:id="64" w:author="Godwin, Casey" w:date="2018-12-04T07:24:00Z">
        <w:r w:rsidR="00193471">
          <w:rPr>
            <w:rFonts w:ascii="Times New Roman" w:hAnsi="Times New Roman" w:cs="Times New Roman"/>
            <w:sz w:val="24"/>
            <w:szCs w:val="24"/>
          </w:rPr>
          <w:t xml:space="preserve">Thus, while the MFD method can correctly predict mutual invasibility, </w:t>
        </w:r>
      </w:ins>
      <w:del w:id="65" w:author="Godwin, Casey" w:date="2018-12-04T07:24:00Z">
        <w:r w:rsidR="002F4910" w:rsidDel="00193471">
          <w:rPr>
            <w:rFonts w:ascii="Times New Roman" w:hAnsi="Times New Roman" w:cs="Times New Roman"/>
            <w:sz w:val="24"/>
            <w:szCs w:val="24"/>
          </w:rPr>
          <w:delText xml:space="preserve">The </w:delText>
        </w:r>
      </w:del>
      <w:ins w:id="66" w:author="Godwin, Casey" w:date="2018-12-04T07:24:00Z">
        <w:r w:rsidR="00193471">
          <w:rPr>
            <w:rFonts w:ascii="Times New Roman" w:hAnsi="Times New Roman" w:cs="Times New Roman"/>
            <w:sz w:val="24"/>
            <w:szCs w:val="24"/>
          </w:rPr>
          <w:t xml:space="preserve">the </w:t>
        </w:r>
      </w:ins>
      <w:r w:rsidR="002F4910">
        <w:rPr>
          <w:rFonts w:ascii="Times New Roman" w:hAnsi="Times New Roman" w:cs="Times New Roman"/>
          <w:sz w:val="24"/>
          <w:szCs w:val="24"/>
        </w:rPr>
        <w:t xml:space="preserve">slope of NFD </w:t>
      </w:r>
      <w:del w:id="67" w:author="Godwin, Casey" w:date="2018-12-04T07:24:00Z">
        <w:r w:rsidR="002F4910" w:rsidDel="00193471">
          <w:rPr>
            <w:rFonts w:ascii="Times New Roman" w:hAnsi="Times New Roman" w:cs="Times New Roman"/>
            <w:sz w:val="24"/>
            <w:szCs w:val="24"/>
          </w:rPr>
          <w:delText xml:space="preserve">thus </w:delText>
        </w:r>
      </w:del>
      <w:r w:rsidR="00992ECB" w:rsidRPr="00B0403D">
        <w:rPr>
          <w:rFonts w:ascii="Times New Roman" w:hAnsi="Times New Roman" w:cs="Times New Roman"/>
          <w:sz w:val="24"/>
          <w:szCs w:val="24"/>
        </w:rPr>
        <w:t xml:space="preserve">should not be </w:t>
      </w:r>
      <w:del w:id="68" w:author="Godwin, Casey" w:date="2018-12-04T07:24:00Z">
        <w:r w:rsidR="00992ECB" w:rsidRPr="00B0403D" w:rsidDel="00193471">
          <w:rPr>
            <w:rFonts w:ascii="Times New Roman" w:hAnsi="Times New Roman" w:cs="Times New Roman"/>
            <w:sz w:val="24"/>
            <w:szCs w:val="24"/>
          </w:rPr>
          <w:delText>directly used to calculate</w:delText>
        </w:r>
      </w:del>
      <w:ins w:id="69" w:author="Godwin, Casey" w:date="2018-12-04T07:24:00Z">
        <w:r w:rsidR="00193471">
          <w:rPr>
            <w:rFonts w:ascii="Times New Roman" w:hAnsi="Times New Roman" w:cs="Times New Roman"/>
            <w:sz w:val="24"/>
            <w:szCs w:val="24"/>
          </w:rPr>
          <w:t>interpreted</w:t>
        </w:r>
      </w:ins>
      <w:ins w:id="70" w:author="Godwin, Casey" w:date="2018-12-04T07:25:00Z">
        <w:r w:rsidR="00193471">
          <w:rPr>
            <w:rFonts w:ascii="Times New Roman" w:hAnsi="Times New Roman" w:cs="Times New Roman"/>
            <w:sz w:val="24"/>
            <w:szCs w:val="24"/>
          </w:rPr>
          <w:t xml:space="preserve"> as</w:t>
        </w:r>
      </w:ins>
      <w:r w:rsidR="00992ECB" w:rsidRPr="00B0403D">
        <w:rPr>
          <w:rFonts w:ascii="Times New Roman" w:hAnsi="Times New Roman" w:cs="Times New Roman"/>
          <w:sz w:val="24"/>
          <w:szCs w:val="24"/>
        </w:rPr>
        <w:t xml:space="preserve"> 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del w:id="71" w:author="Godwin, Casey" w:date="2018-12-04T07:25:00Z">
        <w:r w:rsidR="00992ECB" w:rsidRPr="00B0403D" w:rsidDel="00193471">
          <w:rPr>
            <w:rFonts w:ascii="Times New Roman" w:hAnsi="Times New Roman" w:cs="Times New Roman"/>
            <w:sz w:val="24"/>
            <w:szCs w:val="24"/>
          </w:rPr>
          <w:delText>predict species coexistence</w:delText>
        </w:r>
      </w:del>
      <w:ins w:id="72" w:author="Godwin, Casey" w:date="2018-12-04T07:25:00Z">
        <w:r w:rsidR="00193471">
          <w:rPr>
            <w:rFonts w:ascii="Times New Roman" w:hAnsi="Times New Roman" w:cs="Times New Roman"/>
            <w:sz w:val="24"/>
            <w:szCs w:val="24"/>
          </w:rPr>
          <w:t>evaluate Chesson’s inequality</w:t>
        </w:r>
      </w:ins>
      <w:r w:rsidR="00992ECB" w:rsidRPr="00B0403D">
        <w:rPr>
          <w:rFonts w:ascii="Times New Roman" w:hAnsi="Times New Roman" w:cs="Times New Roman"/>
          <w:sz w:val="24"/>
          <w:szCs w:val="24"/>
        </w:rPr>
        <w:t>.</w:t>
      </w:r>
    </w:p>
    <w:p w14:paraId="557A30FB" w14:textId="634E08E5"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ins w:id="73" w:author="Godwin, Casey" w:date="2018-12-04T07:49:00Z">
        <w:r w:rsidR="0019762D">
          <w:rPr>
            <w:rFonts w:ascii="Times New Roman" w:hAnsi="Times New Roman" w:cs="Times New Roman"/>
            <w:sz w:val="24"/>
            <w:szCs w:val="24"/>
          </w:rPr>
          <w:t xml:space="preserve"> across frequencies even when total community biomass is constant</w:t>
        </w:r>
      </w:ins>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ins w:id="74" w:author="Godwin, Casey" w:date="2018-12-04T07:50:00Z">
        <w:r w:rsidR="0019762D">
          <w:rPr>
            <w:rFonts w:ascii="Times New Roman" w:hAnsi="Times New Roman" w:cs="Times New Roman"/>
            <w:sz w:val="24"/>
            <w:szCs w:val="24"/>
          </w:rPr>
          <w:t>s</w:t>
        </w:r>
      </w:ins>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which is very likely to occur in reality</w:t>
      </w:r>
      <w:ins w:id="75" w:author="Godwin, Casey" w:date="2018-12-04T07:51:00Z">
        <w:r w:rsidR="0019762D">
          <w:rPr>
            <w:rFonts w:ascii="Times New Roman" w:hAnsi="Times New Roman" w:cs="Times New Roman"/>
            <w:sz w:val="24"/>
            <w:szCs w:val="24"/>
          </w:rPr>
          <w:t xml:space="preserve"> (e.g. k1 </w:t>
        </w:r>
      </w:ins>
      <w:ins w:id="76" w:author="Godwin, Casey" w:date="2018-12-04T07:52:00Z">
        <w:r w:rsidR="0019762D">
          <w:rPr>
            <w:rFonts w:ascii="Times New Roman" w:hAnsi="Times New Roman" w:cs="Times New Roman"/>
            <w:sz w:val="24"/>
            <w:szCs w:val="24"/>
          </w:rPr>
          <w:t>≠</w:t>
        </w:r>
      </w:ins>
      <w:ins w:id="77" w:author="Godwin, Casey" w:date="2018-12-04T07:51:00Z">
        <w:r w:rsidR="0019762D">
          <w:rPr>
            <w:rFonts w:ascii="Times New Roman" w:hAnsi="Times New Roman" w:cs="Times New Roman"/>
            <w:sz w:val="24"/>
            <w:szCs w:val="24"/>
          </w:rPr>
          <w:t xml:space="preserve"> k2)</w:t>
        </w:r>
      </w:ins>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5E0CD311" w:rsidR="00992ECB" w:rsidRPr="00DD3906" w:rsidRDefault="00992EC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w:t>
      </w:r>
      <w:del w:id="78" w:author="Godwin, Casey" w:date="2018-12-04T07:53:00Z">
        <w:r w:rsidDel="0019762D">
          <w:rPr>
            <w:rFonts w:ascii="Times New Roman" w:hAnsi="Times New Roman" w:cs="Times New Roman"/>
            <w:sz w:val="24"/>
            <w:szCs w:val="24"/>
          </w:rPr>
          <w:delText xml:space="preserve">numerical simulation of </w:delText>
        </w:r>
      </w:del>
      <w:r>
        <w:rPr>
          <w:rFonts w:ascii="Times New Roman" w:hAnsi="Times New Roman" w:cs="Times New Roman"/>
          <w:sz w:val="24"/>
          <w:szCs w:val="24"/>
        </w:rPr>
        <w:t xml:space="preserve">a well-known two species consumer-resource model </w:t>
      </w:r>
      <w:ins w:id="79" w:author="Godwin, Casey" w:date="2018-12-04T07:52:00Z">
        <w:r w:rsidR="0019762D">
          <w:rPr>
            <w:rFonts w:ascii="Times New Roman" w:hAnsi="Times New Roman" w:cs="Times New Roman"/>
            <w:sz w:val="24"/>
            <w:szCs w:val="24"/>
          </w:rPr>
          <w:t xml:space="preserve">to simulate </w:t>
        </w:r>
      </w:ins>
      <w:ins w:id="80" w:author="Godwin, Casey" w:date="2018-12-04T07:53:00Z">
        <w:r w:rsidR="0019762D">
          <w:rPr>
            <w:rFonts w:ascii="Times New Roman" w:hAnsi="Times New Roman" w:cs="Times New Roman"/>
            <w:sz w:val="24"/>
            <w:szCs w:val="24"/>
          </w:rPr>
          <w:t xml:space="preserve">competition </w:t>
        </w:r>
      </w:ins>
      <w:ins w:id="81" w:author="Godwin, Casey" w:date="2018-12-04T07:52:00Z">
        <w:r w:rsidR="0019762D">
          <w:rPr>
            <w:rFonts w:ascii="Times New Roman" w:hAnsi="Times New Roman" w:cs="Times New Roman"/>
            <w:sz w:val="24"/>
            <w:szCs w:val="24"/>
          </w:rPr>
          <w:t>experiments</w:t>
        </w:r>
      </w:ins>
      <w:ins w:id="82" w:author="Godwin, Casey" w:date="2018-12-04T07:53:00Z">
        <w:r w:rsidR="0019762D">
          <w:rPr>
            <w:rFonts w:ascii="Times New Roman" w:hAnsi="Times New Roman" w:cs="Times New Roman"/>
            <w:sz w:val="24"/>
            <w:szCs w:val="24"/>
          </w:rPr>
          <w:t xml:space="preserve"> </w:t>
        </w:r>
      </w:ins>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ins w:id="83" w:author="Godwin, Casey" w:date="2018-12-04T07:54:00Z">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ins>
      <w:del w:id="84" w:author="Godwin, Casey" w:date="2018-12-04T07:54:00Z">
        <w:r w:rsidR="005546E3" w:rsidDel="0019762D">
          <w:rPr>
            <w:rFonts w:ascii="Times New Roman" w:hAnsi="Times New Roman" w:cs="Times New Roman"/>
            <w:sz w:val="24"/>
            <w:szCs w:val="24"/>
          </w:rPr>
          <w:delText>all of these simulations,</w:delText>
        </w:r>
      </w:del>
      <w:ins w:id="85" w:author="Godwin, Casey" w:date="2018-12-04T07:54:00Z">
        <w:r w:rsidR="0019762D">
          <w:rPr>
            <w:rFonts w:ascii="Times New Roman" w:hAnsi="Times New Roman" w:cs="Times New Roman"/>
            <w:sz w:val="24"/>
            <w:szCs w:val="24"/>
          </w:rPr>
          <w:t>where</w:t>
        </w:r>
      </w:ins>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w:t>
      </w:r>
      <w:del w:id="86" w:author="Godwin, Casey" w:date="2018-12-04T07:53:00Z">
        <w:r w:rsidDel="0019762D">
          <w:rPr>
            <w:rFonts w:ascii="Times New Roman" w:hAnsi="Times New Roman" w:cs="Times New Roman"/>
            <w:sz w:val="24"/>
            <w:szCs w:val="24"/>
          </w:rPr>
          <w:delText xml:space="preserve">community is saturated with respect to biomass and both </w:delText>
        </w:r>
      </w:del>
      <w:r>
        <w:rPr>
          <w:rFonts w:ascii="Times New Roman" w:hAnsi="Times New Roman" w:cs="Times New Roman"/>
          <w:sz w:val="24"/>
          <w:szCs w:val="24"/>
        </w:rPr>
        <w:t xml:space="preserve">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w:t>
      </w:r>
      <w:ins w:id="87" w:author="Godwin, Casey" w:date="2018-12-04T07:54:00Z">
        <w:r w:rsidR="0019762D">
          <w:rPr>
            <w:rFonts w:ascii="Times New Roman" w:hAnsi="Times New Roman" w:cs="Times New Roman"/>
            <w:sz w:val="24"/>
            <w:szCs w:val="24"/>
          </w:rPr>
          <w:t>, we invaded each competitor into a steady-state population of the other species</w:t>
        </w:r>
      </w:ins>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715006">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36D3FEE5" w:rsidR="00CE29AE" w:rsidRPr="00CE29AE" w:rsidRDefault="002F491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ins w:id="88" w:author="Godwin, Casey" w:date="2018-12-04T07:56:00Z">
        <w:r w:rsidR="00CE6193">
          <w:rPr>
            <w:rFonts w:ascii="Times New Roman" w:hAnsi="Times New Roman" w:cs="Times New Roman"/>
            <w:sz w:val="24"/>
            <w:szCs w:val="24"/>
          </w:rPr>
          <w:t xml:space="preserve"> equation 4</w:t>
        </w:r>
      </w:ins>
      <w:r>
        <w:rPr>
          <w:rFonts w:ascii="Times New Roman" w:hAnsi="Times New Roman" w:cs="Times New Roman"/>
          <w:sz w:val="24"/>
          <w:szCs w:val="24"/>
        </w:rPr>
        <w:t xml:space="preserve">: </w:t>
      </w:r>
    </w:p>
    <w:p w14:paraId="7009E78C" w14:textId="20F552FE" w:rsidR="00AA1D9C" w:rsidRPr="00AA1D9C" w:rsidRDefault="00E37F14"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57D315AF" w:rsidR="00794E37" w:rsidRDefault="002F4910"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794E37"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commentRangeStart w:id="89"/>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density</w:t>
      </w:r>
      <w:commentRangeEnd w:id="89"/>
      <w:r w:rsidR="00CE6193">
        <w:rPr>
          <w:rStyle w:val="CommentReference"/>
        </w:rPr>
        <w:commentReference w:id="89"/>
      </w:r>
      <w:r w:rsidR="00746E00">
        <w:rPr>
          <w:rFonts w:ascii="Times New Roman" w:hAnsi="Times New Roman" w:cs="Times New Roman"/>
          <w:sz w:val="24"/>
          <w:szCs w:val="24"/>
        </w:rPr>
        <w:t xml:space="preserve">, </w:t>
      </w:r>
      <w:r w:rsidR="00794E37"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00794E37" w:rsidRPr="00B0403D">
        <w:rPr>
          <w:rFonts w:ascii="Times New Roman" w:hAnsi="Times New Roman" w:cs="Times New Roman"/>
          <w:sz w:val="24"/>
          <w:szCs w:val="24"/>
        </w:rPr>
        <w:t xml:space="preserv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respectively. </w:t>
      </w:r>
      <w:commentRangeStart w:id="90"/>
      <w:r w:rsidR="00794E37" w:rsidRPr="00B0403D">
        <w:rPr>
          <w:rFonts w:ascii="Times New Roman" w:hAnsi="Times New Roman" w:cs="Times New Roman"/>
          <w:sz w:val="24"/>
          <w:szCs w:val="24"/>
        </w:rPr>
        <w:t>The</w:t>
      </w:r>
      <w:r w:rsidR="009F29C6">
        <w:rPr>
          <w:rFonts w:ascii="Times New Roman" w:hAnsi="Times New Roman" w:cs="Times New Roman"/>
          <w:sz w:val="24"/>
          <w:szCs w:val="24"/>
        </w:rPr>
        <w:t xml:space="preserv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ii</w:t>
      </w:r>
      <w:r w:rsidR="00794E37"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intra-specific competition coefficient, which describes the </w:t>
      </w:r>
      <w:r w:rsidR="00794E37"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commentRangeEnd w:id="90"/>
      <w:r w:rsidR="00CE6193">
        <w:rPr>
          <w:rStyle w:val="CommentReference"/>
        </w:rPr>
        <w:commentReference w:id="90"/>
      </w:r>
      <w:r w:rsidR="00794E37" w:rsidRPr="00B0403D">
        <w:rPr>
          <w:rFonts w:ascii="Times New Roman" w:hAnsi="Times New Roman" w:cs="Times New Roman"/>
          <w:sz w:val="24"/>
          <w:szCs w:val="24"/>
        </w:rPr>
        <w:t xml:space="preserve">The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ij</w:t>
      </w:r>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ins w:id="91" w:author="Godwin, Casey" w:date="2018-12-04T07:57:00Z">
        <w:r w:rsidR="00CE6193">
          <w:rPr>
            <w:rFonts w:ascii="Times New Roman" w:hAnsi="Times New Roman" w:cs="Times New Roman"/>
            <w:sz w:val="24"/>
            <w:szCs w:val="24"/>
          </w:rPr>
          <w:t>To meet</w:t>
        </w:r>
        <w:r w:rsidR="00CE6193" w:rsidRPr="005349B2">
          <w:rPr>
            <w:rFonts w:ascii="Times New Roman" w:hAnsi="Times New Roman" w:cs="Times New Roman"/>
            <w:sz w:val="24"/>
            <w:szCs w:val="24"/>
          </w:rPr>
          <w:t xml:space="preserve"> </w:t>
        </w:r>
        <w:r w:rsidR="00CE6193" w:rsidRPr="00B0403D">
          <w:rPr>
            <w:rFonts w:ascii="Times New Roman" w:hAnsi="Times New Roman" w:cs="Times New Roman"/>
            <w:sz w:val="24"/>
            <w:szCs w:val="24"/>
          </w:rPr>
          <w:t xml:space="preserve">the mutual invasibility criteria </w:t>
        </w:r>
        <w:r w:rsidR="00CE6193">
          <w:rPr>
            <w:rFonts w:ascii="Times New Roman" w:hAnsi="Times New Roman" w:cs="Times New Roman"/>
            <w:sz w:val="24"/>
            <w:szCs w:val="24"/>
          </w:rPr>
          <w:t xml:space="preserve">for </w:t>
        </w:r>
        <w:r w:rsidR="00CE6193" w:rsidRPr="00B0403D">
          <w:rPr>
            <w:rFonts w:ascii="Times New Roman" w:hAnsi="Times New Roman" w:cs="Times New Roman"/>
            <w:sz w:val="24"/>
            <w:szCs w:val="24"/>
          </w:rPr>
          <w:t xml:space="preserve">any two species (e.g. </w:t>
        </w:r>
        <w:r w:rsidR="00CE6193" w:rsidRPr="009F29C6">
          <w:rPr>
            <w:rFonts w:ascii="Times New Roman" w:hAnsi="Times New Roman" w:cs="Times New Roman"/>
            <w:i/>
            <w:sz w:val="24"/>
            <w:szCs w:val="24"/>
          </w:rPr>
          <w:t>i</w:t>
        </w:r>
        <w:r w:rsidR="00CE6193" w:rsidRPr="00B0403D">
          <w:rPr>
            <w:rFonts w:ascii="Times New Roman" w:hAnsi="Times New Roman" w:cs="Times New Roman"/>
            <w:sz w:val="24"/>
            <w:szCs w:val="24"/>
          </w:rPr>
          <w:t xml:space="preserve"> </w:t>
        </w:r>
        <w:r w:rsidR="00CE6193" w:rsidRPr="00B0403D">
          <w:rPr>
            <w:rFonts w:ascii="Times New Roman" w:hAnsi="Times New Roman" w:cs="Times New Roman"/>
            <w:sz w:val="24"/>
            <w:szCs w:val="24"/>
          </w:rPr>
          <w:lastRenderedPageBreak/>
          <w:t xml:space="preserve">and </w:t>
        </w:r>
        <w:r w:rsidR="00CE6193" w:rsidRPr="009F29C6">
          <w:rPr>
            <w:rFonts w:ascii="Times New Roman" w:hAnsi="Times New Roman" w:cs="Times New Roman"/>
            <w:i/>
            <w:sz w:val="24"/>
            <w:szCs w:val="24"/>
          </w:rPr>
          <w:t>j</w:t>
        </w:r>
        <w:r w:rsidR="00CE6193" w:rsidRPr="00B0403D">
          <w:rPr>
            <w:rFonts w:ascii="Times New Roman" w:hAnsi="Times New Roman" w:cs="Times New Roman"/>
            <w:sz w:val="24"/>
            <w:szCs w:val="24"/>
          </w:rPr>
          <w:t>) to stably coexist</w:t>
        </w:r>
        <w:r w:rsidR="00CE6193" w:rsidDel="00CE6193">
          <w:rPr>
            <w:rFonts w:ascii="Times New Roman" w:hAnsi="Times New Roman" w:cs="Times New Roman"/>
            <w:sz w:val="24"/>
            <w:szCs w:val="24"/>
          </w:rPr>
          <w:t xml:space="preserve"> </w:t>
        </w:r>
        <w:r w:rsidR="00CE6193">
          <w:rPr>
            <w:rFonts w:ascii="Times New Roman" w:hAnsi="Times New Roman" w:cs="Times New Roman"/>
            <w:sz w:val="24"/>
            <w:szCs w:val="24"/>
          </w:rPr>
          <w:t xml:space="preserve">, </w:t>
        </w:r>
      </w:ins>
      <w:del w:id="92" w:author="Godwin, Casey" w:date="2018-12-04T07:57:00Z">
        <w:r w:rsidR="005349B2" w:rsidDel="00CE6193">
          <w:rPr>
            <w:rFonts w:ascii="Times New Roman" w:hAnsi="Times New Roman" w:cs="Times New Roman"/>
            <w:sz w:val="24"/>
            <w:szCs w:val="24"/>
          </w:rPr>
          <w:delText xml:space="preserve">By parameterizing the model, the intra- and inter-specific competition coefficients can be estimated. </w:delText>
        </w:r>
      </w:del>
      <w:ins w:id="93" w:author="Godwin, Casey" w:date="2018-12-04T07:57:00Z">
        <w:r w:rsidR="00CE6193">
          <w:rPr>
            <w:rFonts w:ascii="Times New Roman" w:hAnsi="Times New Roman" w:cs="Times New Roman"/>
            <w:sz w:val="24"/>
            <w:szCs w:val="24"/>
          </w:rPr>
          <w:t>t</w:t>
        </w:r>
      </w:ins>
      <w:del w:id="94" w:author="Godwin, Casey" w:date="2018-12-04T07:57:00Z">
        <w:r w:rsidR="005349B2" w:rsidDel="00CE6193">
          <w:rPr>
            <w:rFonts w:ascii="Times New Roman" w:hAnsi="Times New Roman" w:cs="Times New Roman"/>
            <w:sz w:val="24"/>
            <w:szCs w:val="24"/>
          </w:rPr>
          <w:delText>T</w:delText>
        </w:r>
      </w:del>
      <w:r w:rsidR="005349B2">
        <w:rPr>
          <w:rFonts w:ascii="Times New Roman" w:hAnsi="Times New Roman" w:cs="Times New Roman"/>
          <w:sz w:val="24"/>
          <w:szCs w:val="24"/>
        </w:rPr>
        <w:t xml:space="preserve">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del w:id="95" w:author="Godwin, Casey" w:date="2018-12-04T07:57:00Z">
        <w:r w:rsidR="005349B2" w:rsidDel="00CE6193">
          <w:rPr>
            <w:rFonts w:ascii="Times New Roman" w:hAnsi="Times New Roman" w:cs="Times New Roman"/>
            <w:sz w:val="24"/>
            <w:szCs w:val="24"/>
          </w:rPr>
          <w:delText>, to meet</w:delText>
        </w:r>
        <w:r w:rsidR="005349B2" w:rsidRPr="005349B2" w:rsidDel="00CE6193">
          <w:rPr>
            <w:rFonts w:ascii="Times New Roman" w:hAnsi="Times New Roman" w:cs="Times New Roman"/>
            <w:sz w:val="24"/>
            <w:szCs w:val="24"/>
          </w:rPr>
          <w:delText xml:space="preserve"> </w:delText>
        </w:r>
        <w:r w:rsidR="005349B2" w:rsidRPr="00B0403D" w:rsidDel="00CE6193">
          <w:rPr>
            <w:rFonts w:ascii="Times New Roman" w:hAnsi="Times New Roman" w:cs="Times New Roman"/>
            <w:sz w:val="24"/>
            <w:szCs w:val="24"/>
          </w:rPr>
          <w:delText xml:space="preserve">the mutual invasibility criteria </w:delText>
        </w:r>
        <w:r w:rsidR="005349B2" w:rsidDel="00CE6193">
          <w:rPr>
            <w:rFonts w:ascii="Times New Roman" w:hAnsi="Times New Roman" w:cs="Times New Roman"/>
            <w:sz w:val="24"/>
            <w:szCs w:val="24"/>
          </w:rPr>
          <w:delText xml:space="preserve">for </w:delText>
        </w:r>
        <w:r w:rsidR="005349B2" w:rsidRPr="00B0403D" w:rsidDel="00CE6193">
          <w:rPr>
            <w:rFonts w:ascii="Times New Roman" w:hAnsi="Times New Roman" w:cs="Times New Roman"/>
            <w:sz w:val="24"/>
            <w:szCs w:val="24"/>
          </w:rPr>
          <w:delText xml:space="preserve">any two species (e.g. </w:delText>
        </w:r>
        <w:r w:rsidR="005349B2" w:rsidRPr="009F29C6" w:rsidDel="00CE6193">
          <w:rPr>
            <w:rFonts w:ascii="Times New Roman" w:hAnsi="Times New Roman" w:cs="Times New Roman"/>
            <w:i/>
            <w:sz w:val="24"/>
            <w:szCs w:val="24"/>
          </w:rPr>
          <w:delText>i</w:delText>
        </w:r>
        <w:r w:rsidR="005349B2" w:rsidRPr="00B0403D" w:rsidDel="00CE6193">
          <w:rPr>
            <w:rFonts w:ascii="Times New Roman" w:hAnsi="Times New Roman" w:cs="Times New Roman"/>
            <w:sz w:val="24"/>
            <w:szCs w:val="24"/>
          </w:rPr>
          <w:delText xml:space="preserve"> and </w:delText>
        </w:r>
        <w:r w:rsidR="005349B2" w:rsidRPr="009F29C6" w:rsidDel="00CE6193">
          <w:rPr>
            <w:rFonts w:ascii="Times New Roman" w:hAnsi="Times New Roman" w:cs="Times New Roman"/>
            <w:i/>
            <w:sz w:val="24"/>
            <w:szCs w:val="24"/>
          </w:rPr>
          <w:delText>j</w:delText>
        </w:r>
        <w:r w:rsidR="005349B2" w:rsidRPr="00B0403D" w:rsidDel="00CE6193">
          <w:rPr>
            <w:rFonts w:ascii="Times New Roman" w:hAnsi="Times New Roman" w:cs="Times New Roman"/>
            <w:sz w:val="24"/>
            <w:szCs w:val="24"/>
          </w:rPr>
          <w:delText>) to stably coexist</w:delText>
        </w:r>
      </w:del>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4FA287CE"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Lotka-Volterra model: </w:t>
      </w:r>
      <w:r w:rsidR="00746E00">
        <w:rPr>
          <w:rFonts w:ascii="Times New Roman" w:hAnsi="Times New Roman" w:cs="Times New Roman"/>
          <w:sz w:val="24"/>
          <w:szCs w:val="24"/>
        </w:rPr>
        <w:t xml:space="preserve">carrying capacity </w:t>
      </w:r>
      <w:commentRangeStart w:id="96"/>
      <w:r w:rsidR="00746E00">
        <w:rPr>
          <w:rFonts w:ascii="Times New Roman" w:hAnsi="Times New Roman" w:cs="Times New Roman"/>
          <w:sz w:val="24"/>
          <w:szCs w:val="24"/>
        </w:rPr>
        <w:t>(</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commentRangeEnd w:id="96"/>
      <w:r w:rsidR="00C81335">
        <w:rPr>
          <w:rStyle w:val="CommentReference"/>
        </w:rPr>
        <w:commentReference w:id="96"/>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76A94C56"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Lotka-Volterra </w:t>
      </w:r>
      <w:del w:id="97" w:author="Godwin, Casey" w:date="2018-12-04T08:03:00Z">
        <w:r w:rsidDel="00C81335">
          <w:rPr>
            <w:rFonts w:ascii="Times New Roman" w:hAnsi="Times New Roman" w:cs="Times New Roman"/>
            <w:sz w:val="24"/>
            <w:szCs w:val="24"/>
          </w:rPr>
          <w:delText xml:space="preserve">model </w:delText>
        </w:r>
      </w:del>
      <w:ins w:id="98" w:author="Godwin, Casey" w:date="2018-12-04T08:03:00Z">
        <w:r w:rsidR="00C81335">
          <w:rPr>
            <w:rFonts w:ascii="Times New Roman" w:hAnsi="Times New Roman" w:cs="Times New Roman"/>
            <w:sz w:val="24"/>
            <w:szCs w:val="24"/>
          </w:rPr>
          <w:t xml:space="preserve">method </w:t>
        </w:r>
      </w:ins>
      <w:r>
        <w:rPr>
          <w:rFonts w:ascii="Times New Roman" w:hAnsi="Times New Roman" w:cs="Times New Roman"/>
          <w:sz w:val="24"/>
          <w:szCs w:val="24"/>
        </w:rPr>
        <w:t xml:space="preserve">is that </w:t>
      </w:r>
      <w:ins w:id="99" w:author="Godwin, Casey" w:date="2018-12-04T08:03:00Z">
        <w:r w:rsidR="00C81335">
          <w:rPr>
            <w:rFonts w:ascii="Times New Roman" w:hAnsi="Times New Roman" w:cs="Times New Roman"/>
            <w:sz w:val="24"/>
            <w:szCs w:val="24"/>
          </w:rPr>
          <w:t xml:space="preserve">it assumes that </w:t>
        </w:r>
      </w:ins>
      <w:r>
        <w:rPr>
          <w:rFonts w:ascii="Times New Roman" w:hAnsi="Times New Roman" w:cs="Times New Roman"/>
          <w:sz w:val="24"/>
          <w:szCs w:val="24"/>
        </w:rPr>
        <w:t xml:space="preserve">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 xml:space="preserve">s are </w:t>
      </w:r>
      <w:del w:id="100" w:author="Godwin, Casey" w:date="2018-12-04T08:03:00Z">
        <w:r w:rsidDel="00C81335">
          <w:rPr>
            <w:rFonts w:ascii="Times New Roman" w:hAnsi="Times New Roman" w:cs="Times New Roman"/>
            <w:sz w:val="24"/>
            <w:szCs w:val="24"/>
          </w:rPr>
          <w:delText xml:space="preserve">always </w:delText>
        </w:r>
      </w:del>
      <w:r>
        <w:rPr>
          <w:rFonts w:ascii="Times New Roman" w:hAnsi="Times New Roman" w:cs="Times New Roman"/>
          <w:sz w:val="24"/>
          <w:szCs w:val="24"/>
        </w:rPr>
        <w:t>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 xml:space="preserve">with respect to population sizes and </w:t>
      </w:r>
      <w:del w:id="101" w:author="Godwin, Casey" w:date="2018-12-04T08:03:00Z">
        <w:r w:rsidRPr="00B0403D" w:rsidDel="00C81335">
          <w:rPr>
            <w:rFonts w:ascii="Times New Roman" w:hAnsi="Times New Roman" w:cs="Times New Roman"/>
            <w:sz w:val="24"/>
            <w:szCs w:val="24"/>
          </w:rPr>
          <w:delText>time</w:delText>
        </w:r>
      </w:del>
      <w:ins w:id="102" w:author="Godwin, Casey" w:date="2018-12-04T08:03:00Z">
        <w:r w:rsidR="00C81335">
          <w:rPr>
            <w:rFonts w:ascii="Times New Roman" w:hAnsi="Times New Roman" w:cs="Times New Roman"/>
            <w:sz w:val="24"/>
            <w:szCs w:val="24"/>
          </w:rPr>
          <w:t>relative frequencies</w:t>
        </w:r>
      </w:ins>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 xml:space="preserve">s stem from </w:t>
      </w:r>
      <w:del w:id="103" w:author="Godwin, Casey" w:date="2018-12-04T08:03:00Z">
        <w:r w:rsidDel="00C81335">
          <w:rPr>
            <w:rFonts w:ascii="Times New Roman" w:hAnsi="Times New Roman" w:cs="Times New Roman"/>
            <w:sz w:val="24"/>
            <w:szCs w:val="24"/>
          </w:rPr>
          <w:delText xml:space="preserve">the assumption that </w:delText>
        </w:r>
      </w:del>
      <w:ins w:id="104" w:author="Godwin, Casey" w:date="2018-12-04T08:03:00Z">
        <w:r w:rsidR="00C81335">
          <w:rPr>
            <w:rFonts w:ascii="Times New Roman" w:hAnsi="Times New Roman" w:cs="Times New Roman"/>
            <w:sz w:val="24"/>
            <w:szCs w:val="24"/>
          </w:rPr>
          <w:t xml:space="preserve">fact that </w:t>
        </w:r>
      </w:ins>
      <w:r>
        <w:rPr>
          <w:rFonts w:ascii="Times New Roman" w:hAnsi="Times New Roman" w:cs="Times New Roman"/>
          <w:sz w:val="24"/>
          <w:szCs w:val="24"/>
        </w:rPr>
        <w:t xml:space="preserve">the Lotka-Volterra model </w:t>
      </w:r>
      <w:ins w:id="105" w:author="Godwin, Casey" w:date="2018-12-04T08:03:00Z">
        <w:r w:rsidR="00C81335">
          <w:rPr>
            <w:rFonts w:ascii="Times New Roman" w:hAnsi="Times New Roman" w:cs="Times New Roman"/>
            <w:sz w:val="24"/>
            <w:szCs w:val="24"/>
          </w:rPr>
          <w:t>assume</w:t>
        </w:r>
      </w:ins>
      <w:ins w:id="106" w:author="Godwin, Casey" w:date="2018-12-04T08:04:00Z">
        <w:r w:rsidR="00C81335">
          <w:rPr>
            <w:rFonts w:ascii="Times New Roman" w:hAnsi="Times New Roman" w:cs="Times New Roman"/>
            <w:sz w:val="24"/>
            <w:szCs w:val="24"/>
          </w:rPr>
          <w:t>s</w:t>
        </w:r>
      </w:ins>
      <w:del w:id="107" w:author="Godwin, Casey" w:date="2018-12-04T08:04:00Z">
        <w:r w:rsidDel="00C81335">
          <w:rPr>
            <w:rFonts w:ascii="Times New Roman" w:hAnsi="Times New Roman" w:cs="Times New Roman"/>
            <w:sz w:val="24"/>
            <w:szCs w:val="24"/>
          </w:rPr>
          <w:delText>use</w:delText>
        </w:r>
      </w:del>
      <w:r>
        <w:rPr>
          <w:rFonts w:ascii="Times New Roman" w:hAnsi="Times New Roman" w:cs="Times New Roman"/>
          <w:sz w:val="24"/>
          <w:szCs w:val="24"/>
        </w:rPr>
        <w:t xml:space="preserve"> first order approximations </w:t>
      </w:r>
      <w:ins w:id="108" w:author="Godwin, Casey" w:date="2018-12-04T08:04:00Z">
        <w:r w:rsidR="00C81335">
          <w:rPr>
            <w:rFonts w:ascii="Times New Roman" w:hAnsi="Times New Roman" w:cs="Times New Roman"/>
            <w:sz w:val="24"/>
            <w:szCs w:val="24"/>
          </w:rPr>
          <w:t>of</w:t>
        </w:r>
      </w:ins>
      <w:del w:id="109" w:author="Godwin, Casey" w:date="2018-12-04T08:04:00Z">
        <w:r w:rsidDel="00C81335">
          <w:rPr>
            <w:rFonts w:ascii="Times New Roman" w:hAnsi="Times New Roman" w:cs="Times New Roman"/>
            <w:sz w:val="24"/>
            <w:szCs w:val="24"/>
          </w:rPr>
          <w:delText>to</w:delText>
        </w:r>
      </w:del>
      <w:r>
        <w:rPr>
          <w:rFonts w:ascii="Times New Roman" w:hAnsi="Times New Roman" w:cs="Times New Roman"/>
          <w:sz w:val="24"/>
          <w:szCs w:val="24"/>
        </w:rPr>
        <w:t xml:space="preserve"> </w:t>
      </w:r>
      <w:del w:id="110" w:author="Godwin, Casey" w:date="2018-12-04T08:04:00Z">
        <w:r w:rsidDel="00C81335">
          <w:rPr>
            <w:rFonts w:ascii="Times New Roman" w:hAnsi="Times New Roman" w:cs="Times New Roman"/>
            <w:sz w:val="24"/>
            <w:szCs w:val="24"/>
          </w:rPr>
          <w:delText xml:space="preserve">model </w:delText>
        </w:r>
      </w:del>
      <w:r>
        <w:rPr>
          <w:rFonts w:ascii="Times New Roman" w:hAnsi="Times New Roman" w:cs="Times New Roman"/>
          <w:sz w:val="24"/>
          <w:szCs w:val="24"/>
        </w:rPr>
        <w:t xml:space="preserve">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ins w:id="111" w:author="Godwin, Casey" w:date="2018-12-04T08:04:00Z">
        <w:r w:rsidR="00C81335">
          <w:rPr>
            <w:rFonts w:ascii="Times New Roman" w:hAnsi="Times New Roman" w:cs="Times New Roman"/>
            <w:sz w:val="24"/>
            <w:szCs w:val="24"/>
          </w:rPr>
          <w:t>s</w:t>
        </w:r>
      </w:ins>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ins w:id="112" w:author="Godwin, Casey" w:date="2018-12-04T08:05:00Z">
        <w:r w:rsidR="00C81335">
          <w:rPr>
            <w:rFonts w:ascii="Times New Roman" w:hAnsi="Times New Roman" w:cs="Times New Roman"/>
            <w:sz w:val="24"/>
            <w:szCs w:val="24"/>
          </w:rPr>
          <w:t>T</w:t>
        </w:r>
      </w:ins>
      <w:del w:id="113" w:author="Godwin, Casey" w:date="2018-12-04T08:05:00Z">
        <w:r w:rsidR="00181F81" w:rsidDel="00C81335">
          <w:rPr>
            <w:rFonts w:ascii="Times New Roman" w:hAnsi="Times New Roman" w:cs="Times New Roman"/>
            <w:sz w:val="24"/>
            <w:szCs w:val="24"/>
          </w:rPr>
          <w:delText>However, t</w:delText>
        </w:r>
      </w:del>
      <w:r w:rsidR="00181F81">
        <w:rPr>
          <w:rFonts w:ascii="Times New Roman" w:hAnsi="Times New Roman" w:cs="Times New Roman"/>
          <w:sz w:val="24"/>
          <w:szCs w:val="24"/>
        </w:rPr>
        <w:t>his assumption has been shown to be very likely to be violated</w:t>
      </w:r>
      <w:r w:rsidR="00A87B14">
        <w:rPr>
          <w:rFonts w:ascii="Times New Roman" w:hAnsi="Times New Roman" w:cs="Times New Roman"/>
          <w:sz w:val="24"/>
          <w:szCs w:val="24"/>
        </w:rPr>
        <w:t xml:space="preserve"> </w:t>
      </w:r>
      <w:ins w:id="114" w:author="Godwin, Casey" w:date="2018-12-04T08:04:00Z">
        <w:r w:rsidR="00C81335">
          <w:rPr>
            <w:rFonts w:ascii="Times New Roman" w:hAnsi="Times New Roman" w:cs="Times New Roman"/>
            <w:sz w:val="24"/>
            <w:szCs w:val="24"/>
          </w:rPr>
          <w:t xml:space="preserve">in practice </w:t>
        </w:r>
      </w:ins>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ins w:id="115" w:author="Godwin, Casey" w:date="2018-12-04T08:04:00Z">
        <w:r w:rsidR="00C81335">
          <w:rPr>
            <w:rFonts w:ascii="Times New Roman" w:hAnsi="Times New Roman" w:cs="Times New Roman"/>
            <w:sz w:val="24"/>
            <w:szCs w:val="24"/>
          </w:rPr>
          <w:t xml:space="preserve"> </w:t>
        </w:r>
      </w:ins>
      <w:ins w:id="116" w:author="Godwin, Casey" w:date="2018-12-04T08:05:00Z">
        <w:r w:rsidR="00C81335">
          <w:rPr>
            <w:rFonts w:ascii="Times New Roman" w:hAnsi="Times New Roman" w:cs="Times New Roman"/>
            <w:sz w:val="24"/>
            <w:szCs w:val="24"/>
          </w:rPr>
          <w:t xml:space="preserve">However, so long as the competition coefficients were measured close to conditions for mutual invasibility, those parameter </w:t>
        </w:r>
      </w:ins>
      <w:ins w:id="117" w:author="Godwin, Casey" w:date="2018-12-04T08:06:00Z">
        <w:r w:rsidR="00C81335">
          <w:rPr>
            <w:rFonts w:ascii="Times New Roman" w:hAnsi="Times New Roman" w:cs="Times New Roman"/>
            <w:sz w:val="24"/>
            <w:szCs w:val="24"/>
          </w:rPr>
          <w:t xml:space="preserve">values should accurately predict coexistence. </w:t>
        </w:r>
      </w:ins>
      <w:del w:id="118" w:author="Godwin, Casey" w:date="2018-12-04T08:04:00Z">
        <w:r w:rsidR="00F04515" w:rsidDel="00C81335">
          <w:rPr>
            <w:rFonts w:ascii="Times New Roman" w:hAnsi="Times New Roman" w:cs="Times New Roman"/>
            <w:sz w:val="24"/>
            <w:szCs w:val="24"/>
          </w:rPr>
          <w:delText xml:space="preserve"> </w:delText>
        </w:r>
      </w:del>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035E3301" w14:textId="1A71B236" w:rsidR="00584734" w:rsidRDefault="00584734" w:rsidP="00584734">
      <w:pPr>
        <w:pStyle w:val="Normal1"/>
        <w:spacing w:line="360" w:lineRule="auto"/>
        <w:ind w:left="360"/>
        <w:rPr>
          <w:rFonts w:ascii="Times New Roman" w:hAnsi="Times New Roman"/>
          <w:i/>
          <w:sz w:val="24"/>
        </w:rPr>
      </w:pPr>
      <w:r>
        <w:rPr>
          <w:rFonts w:ascii="Times New Roman" w:hAnsi="Times New Roman"/>
          <w:i/>
          <w:sz w:val="24"/>
        </w:rPr>
        <w:lastRenderedPageBreak/>
        <w:t>3.1 Theoretical background</w:t>
      </w:r>
    </w:p>
    <w:p w14:paraId="23BEF78C" w14:textId="46B49B3F" w:rsidR="004D642C" w:rsidRPr="004D642C" w:rsidRDefault="004D642C" w:rsidP="004D642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 that</w:t>
      </w:r>
      <w:r>
        <w:rPr>
          <w:rFonts w:ascii="Times New Roman" w:hAnsi="Times New Roman" w:cs="Times New Roman"/>
          <w:sz w:val="24"/>
          <w:szCs w:val="24"/>
        </w:rPr>
        <w:t xml:space="preserve"> evaluate</w:t>
      </w:r>
      <w:del w:id="119" w:author="Godwin, Casey" w:date="2018-12-04T08:06:00Z">
        <w:r w:rsidR="0037083C" w:rsidDel="00C81335">
          <w:rPr>
            <w:rFonts w:ascii="Times New Roman" w:hAnsi="Times New Roman" w:cs="Times New Roman"/>
            <w:sz w:val="24"/>
            <w:szCs w:val="24"/>
          </w:rPr>
          <w:delText>s</w:delText>
        </w:r>
      </w:del>
      <w:r>
        <w:rPr>
          <w:rFonts w:ascii="Times New Roman" w:hAnsi="Times New Roman" w:cs="Times New Roman"/>
          <w:sz w:val="24"/>
          <w:szCs w:val="24"/>
        </w:rPr>
        <w:t xml:space="preserv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the mutual invasibility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Pr="004D642C">
        <w:rPr>
          <w:rFonts w:ascii="Times New Roman" w:hAnsi="Times New Roman" w:cs="Times New Roman"/>
          <w:sz w:val="24"/>
          <w:szCs w:val="24"/>
        </w:rPr>
        <w:t xml:space="preserve">) relative to the </w:t>
      </w:r>
      <w:ins w:id="120" w:author="Godwin, Casey" w:date="2018-12-04T08:06:00Z">
        <w:r w:rsidR="00C81335">
          <w:rPr>
            <w:rFonts w:ascii="Times New Roman" w:hAnsi="Times New Roman" w:cs="Times New Roman"/>
            <w:sz w:val="24"/>
            <w:szCs w:val="24"/>
          </w:rPr>
          <w:t xml:space="preserve">growth </w:t>
        </w:r>
      </w:ins>
      <w:r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Pr="004D642C">
        <w:rPr>
          <w:rFonts w:ascii="Times New Roman" w:hAnsi="Times New Roman" w:cs="Times New Roman"/>
          <w:sz w:val="24"/>
          <w:szCs w:val="24"/>
        </w:rPr>
        <w:t>):</w:t>
      </w:r>
    </w:p>
    <w:p w14:paraId="077E740F" w14:textId="77777777" w:rsidR="00F16868" w:rsidRDefault="00E37F14" w:rsidP="00F16868">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(5)</w:t>
      </w:r>
    </w:p>
    <w:p w14:paraId="757D9E31" w14:textId="3E7A6A38" w:rsidR="004D642C" w:rsidRDefault="00F16868" w:rsidP="00F16868">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{"citationItems":[{"id":"ITEM-1","itemData":{"DOI":"10.1146/annurev.ecolsys.31.1.343","ISBN":"0309051908","ISSN":"0066-4162","PMID":"10966460","abstract":"? Abstract?The focus of most ideas on diversity maintenance is species coexistence, which may be stable or unstable. Stable coexistence can be quantified by the long-term rates at which community members recover from low density. Quantification shows that coexistence mechanisms function in two major ways: They may be (a) equalizing because they tend to minimize average fitness differences between species, or (b) stabilizing because they tend to increase negative intraspecific interactions relative to negative interspecific interactions. Stabilizing mechanisms are essential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coexistence invite a broader view of diversity maintenance incorporating species turnover.","author":[{"dropping-particle":"","family":"Chesson","given":"Peter","non-dropping-particle":"","parse-names":false,"suffix":""}],"container-title":"Annual Review of Ecology and Systematics","id":"ITEM-1","issue":"1","issued":{"date-parts":[["2000","11","1"]]},"note":"From Duplicate 2 (Mechanisms of Maintenance of Species Diversity - Chesson, Peter)\n\ndoi: 10.1146/annurev.ecolsys.31.1.343","page":"343-366","publisher":"Annual Reviews","title":"Mechanisms of Maintenance of Species Diversity","type":"article-journal","volume":"31"},"uris":["http://www.mendeley.com/documents/?uuid=11e489a4-d2d4-45d4-8438-5eb3acdd61f0"]},{"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neutrality","type":"article-journal","volume":"10"},"uris":["http://www.mendeley.com/documents/?uuid=f7435c58-dc04-48a8-be78-7623cb492860"]}],"mendeley":{"formattedCitation":"(Chesson 2000b, Adler et al. 2007)","plainTextFormattedCitation":"(Chesson 2000b, Adler et al. 2007)","previouslyFormattedCitation":"(Chesson 2000b,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2000b,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commentRangeStart w:id="121"/>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commentRangeEnd w:id="121"/>
      <w:r w:rsidR="00C81335">
        <w:rPr>
          <w:rStyle w:val="CommentReference"/>
        </w:rPr>
        <w:commentReference w:id="121"/>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ins w:id="122" w:author="Godwin, Casey" w:date="2018-12-04T08:18:00Z">
        <w:r w:rsidR="0069681D">
          <w:rPr>
            <w:rFonts w:ascii="Times New Roman" w:hAnsi="Times New Roman" w:cs="Times New Roman"/>
            <w:sz w:val="24"/>
            <w:szCs w:val="24"/>
          </w:rPr>
          <w:t xml:space="preserve"> where Si is </w:t>
        </w:r>
        <w:commentRangeStart w:id="123"/>
        <w:r w:rsidR="0069681D">
          <w:rPr>
            <w:rFonts w:ascii="Times New Roman" w:hAnsi="Times New Roman" w:cs="Times New Roman"/>
            <w:sz w:val="24"/>
            <w:szCs w:val="24"/>
          </w:rPr>
          <w:t>the sensitivity of the species with the greater sensitivity</w:t>
        </w:r>
      </w:ins>
      <w:commentRangeEnd w:id="123"/>
      <w:ins w:id="124" w:author="Godwin, Casey" w:date="2018-12-04T08:19:00Z">
        <w:r w:rsidR="0069681D">
          <w:rPr>
            <w:rStyle w:val="CommentReference"/>
          </w:rPr>
          <w:commentReference w:id="123"/>
        </w:r>
        <w:r w:rsidR="0069681D">
          <w:rPr>
            <w:rFonts w:ascii="Times New Roman" w:hAnsi="Times New Roman" w:cs="Times New Roman"/>
            <w:sz w:val="24"/>
            <w:szCs w:val="24"/>
          </w:rPr>
          <w:t xml:space="preserve">. </w:t>
        </w:r>
      </w:ins>
      <w:del w:id="125" w:author="Godwin, Casey" w:date="2018-12-04T08:18:00Z">
        <w:r w:rsidDel="0069681D">
          <w:rPr>
            <w:rFonts w:ascii="Times New Roman" w:hAnsi="Times New Roman" w:cs="Times New Roman"/>
            <w:sz w:val="24"/>
            <w:szCs w:val="24"/>
          </w:rPr>
          <w:delText>.</w:delText>
        </w:r>
      </w:del>
      <w:r>
        <w:rPr>
          <w:rFonts w:ascii="Times New Roman" w:hAnsi="Times New Roman" w:cs="Times New Roman"/>
          <w:sz w:val="24"/>
          <w:szCs w:val="24"/>
        </w:rPr>
        <w:t xml:space="preserve"> </w:t>
      </w:r>
    </w:p>
    <w:p w14:paraId="52C65122" w14:textId="24B58F52"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ins w:id="126" w:author="Godwin, Casey" w:date="2018-12-04T08:08:00Z">
        <w:r w:rsidR="00C81335">
          <w:rPr>
            <w:rFonts w:ascii="Times New Roman" w:hAnsi="Times New Roman" w:cs="Times New Roman"/>
            <w:i/>
            <w:sz w:val="24"/>
            <w:szCs w:val="24"/>
          </w:rPr>
          <w:t>i</w:t>
        </w:r>
      </w:ins>
      <w:del w:id="127" w:author="Godwin, Casey" w:date="2018-12-04T08:08:00Z">
        <w:r w:rsidR="000F056C" w:rsidDel="00C81335">
          <w:rPr>
            <w:rFonts w:ascii="Times New Roman" w:hAnsi="Times New Roman" w:cs="Times New Roman"/>
            <w:i/>
            <w:sz w:val="24"/>
            <w:szCs w:val="24"/>
          </w:rPr>
          <w:delText>I</w:delText>
        </w:r>
      </w:del>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Pr>
          <w:rFonts w:ascii="Times New Roman" w:hAnsi="Times New Roman" w:cs="Times New Roman"/>
          <w:sz w:val="24"/>
          <w:szCs w:val="24"/>
        </w:rPr>
        <w:t>4</w:t>
      </w:r>
      <w:r w:rsidRPr="00B0403D">
        <w:rPr>
          <w:rFonts w:ascii="Times New Roman" w:hAnsi="Times New Roman" w:cs="Times New Roman"/>
          <w:sz w:val="24"/>
          <w:szCs w:val="24"/>
        </w:rPr>
        <w:t>)</w:t>
      </w:r>
      <w:r w:rsidR="00A2065E">
        <w:rPr>
          <w:rFonts w:ascii="Times New Roman" w:hAnsi="Times New Roman" w:cs="Times New Roman"/>
          <w:sz w:val="24"/>
          <w:szCs w:val="24"/>
        </w:rPr>
        <w:t xml:space="preserve"> and scaled the density on species’ carrying capacity for simplicity</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1D2357B3" w14:textId="77777777" w:rsidR="00022B29" w:rsidRPr="00B0403D" w:rsidRDefault="00E37F14" w:rsidP="00022B29">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(6)</w:t>
      </w:r>
    </w:p>
    <w:p w14:paraId="45C7D78B" w14:textId="30F42F5D" w:rsidR="00A2065E" w:rsidRDefault="00022B29"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ins w:id="128" w:author="Godwin, Casey" w:date="2018-12-04T08:09:00Z">
        <w:r w:rsidR="0069776F">
          <w:rPr>
            <w:rFonts w:ascii="Times New Roman" w:hAnsi="Times New Roman" w:cs="Times New Roman"/>
            <w:sz w:val="24"/>
            <w:szCs w:val="24"/>
          </w:rPr>
          <w:t>In other words the intra-specific interaction coeffi</w:t>
        </w:r>
      </w:ins>
      <w:ins w:id="129" w:author="Godwin, Casey" w:date="2018-12-04T08:10:00Z">
        <w:r w:rsidR="0069776F">
          <w:rPr>
            <w:rFonts w:ascii="Times New Roman" w:hAnsi="Times New Roman" w:cs="Times New Roman"/>
            <w:sz w:val="24"/>
            <w:szCs w:val="24"/>
          </w:rPr>
          <w:t xml:space="preserve">cients are assumed equal to 1/N*, consistent with the Lotka-Volterra model. </w:t>
        </w:r>
      </w:ins>
      <w:r w:rsidRPr="00B0403D">
        <w:rPr>
          <w:rFonts w:ascii="Times New Roman" w:hAnsi="Times New Roman" w:cs="Times New Roman"/>
          <w:sz w:val="24"/>
          <w:szCs w:val="24"/>
        </w:rPr>
        <w:t xml:space="preserve">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B0403D">
        <w:rPr>
          <w:rFonts w:ascii="Times New Roman" w:hAnsi="Times New Roman" w:cs="Times New Roman"/>
          <w:sz w:val="24"/>
          <w:szCs w:val="24"/>
        </w:rPr>
        <w:lastRenderedPageBreak/>
        <w:t>”</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w:t>
      </w:r>
    </w:p>
    <w:p w14:paraId="7210894D" w14:textId="08096900" w:rsidR="00A2065E" w:rsidRDefault="00A2065E" w:rsidP="001237AF">
      <w:pPr>
        <w:pStyle w:val="Normal1"/>
        <w:spacing w:line="360" w:lineRule="auto"/>
        <w:ind w:firstLine="360"/>
        <w:rPr>
          <w:rFonts w:ascii="Times New Roman" w:hAnsi="Times New Roman" w:cs="Times New Roman"/>
          <w:sz w:val="24"/>
          <w:szCs w:val="24"/>
        </w:rPr>
      </w:pPr>
      <w:commentRangeStart w:id="130"/>
      <w:r>
        <w:rPr>
          <w:rFonts w:ascii="Times New Roman" w:hAnsi="Times New Roman" w:cs="Times New Roman"/>
          <w:sz w:val="24"/>
          <w:szCs w:val="24"/>
        </w:rPr>
        <w:t xml:space="preserve">We subsequently show that </w:t>
      </w:r>
      <w:r w:rsidR="001237AF">
        <w:rPr>
          <w:rFonts w:ascii="Times New Roman" w:hAnsi="Times New Roman" w:cs="Times New Roman"/>
          <w:sz w:val="24"/>
          <w:szCs w:val="24"/>
        </w:rPr>
        <w:t>the verbal definition of ND and RFD (</w:t>
      </w:r>
      <m:oMath>
        <m:r>
          <w:rPr>
            <w:rFonts w:ascii="Cambria Math" w:hAnsi="Cambria Math" w:cs="Times New Roman"/>
            <w:sz w:val="24"/>
            <w:szCs w:val="24"/>
          </w:rPr>
          <m:t>ND=1-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r>
          <w:rPr>
            <w:rFonts w:ascii="Cambria Math" w:hAnsi="Cambria Math" w:cs="Times New Roman"/>
            <w:sz w:val="24"/>
            <w:szCs w:val="24"/>
          </w:rPr>
          <m:t>;RFD=</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237AF">
        <w:rPr>
          <w:rFonts w:ascii="Times New Roman" w:hAnsi="Times New Roman" w:cs="Times New Roman"/>
          <w:sz w:val="24"/>
          <w:szCs w:val="24"/>
        </w:rPr>
        <w:t>) is theoretically valid. I</w:t>
      </w:r>
      <w:r w:rsidRPr="00B0403D">
        <w:rPr>
          <w:rFonts w:ascii="Times New Roman" w:hAnsi="Times New Roman" w:cs="Times New Roman"/>
          <w:sz w:val="24"/>
          <w:szCs w:val="24"/>
        </w:rPr>
        <w:t>n the Lotka-Volterra</w:t>
      </w:r>
      <w:r>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001237AF">
        <w:rPr>
          <w:rFonts w:ascii="Times New Roman" w:hAnsi="Times New Roman" w:cs="Times New Roman"/>
          <w:sz w:val="24"/>
          <w:szCs w:val="24"/>
        </w:rPr>
        <w:t xml:space="preserve">Following equation 6,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w:r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w:t>
      </w:r>
      <w:r w:rsidR="001237AF">
        <w:rPr>
          <w:rFonts w:ascii="Times New Roman" w:hAnsi="Times New Roman" w:cs="Times New Roman"/>
          <w:sz w:val="24"/>
          <w:szCs w:val="24"/>
        </w:rPr>
        <w:t xml:space="preserve"> the </w:t>
      </w:r>
      <w:r w:rsidRPr="00B0403D">
        <w:rPr>
          <w:rFonts w:ascii="Times New Roman" w:hAnsi="Times New Roman" w:cs="Times New Roman"/>
          <w:sz w:val="24"/>
          <w:szCs w:val="24"/>
        </w:rPr>
        <w:t xml:space="preserve">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001237AF">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r w:rsidR="001237AF">
        <w:rPr>
          <w:rFonts w:ascii="Times New Roman" w:hAnsi="Times New Roman" w:cs="Times New Roman"/>
          <w:sz w:val="24"/>
          <w:szCs w:val="24"/>
        </w:rPr>
        <w:t xml:space="preserve">, which equals to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Pr="00B0403D">
        <w:rPr>
          <w:rFonts w:ascii="Times New Roman" w:hAnsi="Times New Roman" w:cs="Times New Roman"/>
          <w:sz w:val="24"/>
          <w:szCs w:val="24"/>
        </w:rPr>
        <w:t>.</w:t>
      </w:r>
      <w:r w:rsidR="001237AF">
        <w:rPr>
          <w:rFonts w:ascii="Times New Roman" w:hAnsi="Times New Roman" w:cs="Times New Roman"/>
          <w:sz w:val="24"/>
          <w:szCs w:val="24"/>
        </w:rPr>
        <w:t xml:space="preserve"> </w:t>
      </w:r>
      <w:commentRangeEnd w:id="130"/>
      <w:r w:rsidR="0069776F">
        <w:rPr>
          <w:rStyle w:val="CommentReference"/>
        </w:rPr>
        <w:commentReference w:id="130"/>
      </w:r>
    </w:p>
    <w:p w14:paraId="7F703FF6" w14:textId="64257356" w:rsidR="00A2065E" w:rsidRDefault="00A2065E"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052BD47" w14:textId="77777777" w:rsidR="00A2065E" w:rsidRPr="00B0403D" w:rsidRDefault="00E37F14"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(7)</w:t>
      </w:r>
    </w:p>
    <w:p w14:paraId="5133F87A" w14:textId="77777777" w:rsidR="00A2065E" w:rsidRPr="00B0403D" w:rsidRDefault="00E37F14"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(8)</w:t>
      </w:r>
    </w:p>
    <w:p w14:paraId="16CE72B3" w14:textId="5A1A6E77" w:rsidR="00022B29" w:rsidRPr="00D3614E" w:rsidRDefault="00A2065E" w:rsidP="00D3614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ins w:id="131" w:author="Godwin, Casey" w:date="2018-12-04T08:12:00Z">
        <w:r w:rsidR="0069776F">
          <w:rPr>
            <w:rFonts w:ascii="Times New Roman" w:hAnsi="Times New Roman" w:cs="Times New Roman"/>
            <w:sz w:val="24"/>
            <w:szCs w:val="24"/>
          </w:rPr>
          <w:t xml:space="preserve">directly </w:t>
        </w:r>
      </w:ins>
      <w:del w:id="132" w:author="Godwin, Casey" w:date="2018-12-04T08:12:00Z">
        <w:r w:rsidRPr="00B0403D" w:rsidDel="0069776F">
          <w:rPr>
            <w:rFonts w:ascii="Times New Roman" w:hAnsi="Times New Roman" w:cs="Times New Roman"/>
            <w:sz w:val="24"/>
            <w:szCs w:val="24"/>
          </w:rPr>
          <w:delText xml:space="preserve">equivalent </w:delText>
        </w:r>
      </w:del>
      <w:ins w:id="133" w:author="Godwin, Casey" w:date="2018-12-04T08:12:00Z">
        <w:r w:rsidR="0069776F">
          <w:rPr>
            <w:rFonts w:ascii="Times New Roman" w:hAnsi="Times New Roman" w:cs="Times New Roman"/>
            <w:sz w:val="24"/>
            <w:szCs w:val="24"/>
          </w:rPr>
          <w:t>equal</w:t>
        </w:r>
        <w:r w:rsidR="0069776F" w:rsidRPr="00B0403D">
          <w:rPr>
            <w:rFonts w:ascii="Times New Roman" w:hAnsi="Times New Roman" w:cs="Times New Roman"/>
            <w:sz w:val="24"/>
            <w:szCs w:val="24"/>
          </w:rPr>
          <w:t xml:space="preserve"> </w:t>
        </w:r>
      </w:ins>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w:t>
      </w:r>
      <w:ins w:id="134" w:author="Godwin, Casey" w:date="2018-12-04T08:12:00Z">
        <w:r w:rsidR="0069776F">
          <w:rPr>
            <w:rFonts w:ascii="Times New Roman" w:hAnsi="Times New Roman" w:cs="Times New Roman"/>
            <w:sz w:val="24"/>
            <w:szCs w:val="24"/>
          </w:rPr>
          <w:t>correctly</w:t>
        </w:r>
      </w:ins>
      <w:del w:id="135" w:author="Godwin, Casey" w:date="2018-12-04T08:12:00Z">
        <w:r w:rsidDel="0069776F">
          <w:rPr>
            <w:rFonts w:ascii="Times New Roman" w:hAnsi="Times New Roman" w:cs="Times New Roman"/>
            <w:sz w:val="24"/>
            <w:szCs w:val="24"/>
          </w:rPr>
          <w:delText>to</w:delText>
        </w:r>
      </w:del>
      <w:r>
        <w:rPr>
          <w:rFonts w:ascii="Times New Roman" w:hAnsi="Times New Roman" w:cs="Times New Roman"/>
          <w:sz w:val="24"/>
          <w:szCs w:val="24"/>
        </w:rPr>
        <w:t xml:space="preserve"> predict coexistence</w:t>
      </w:r>
      <w:del w:id="136" w:author="Godwin, Casey" w:date="2018-12-04T08:12:00Z">
        <w:r w:rsidDel="0069776F">
          <w:rPr>
            <w:rFonts w:ascii="Times New Roman" w:hAnsi="Times New Roman" w:cs="Times New Roman"/>
            <w:sz w:val="24"/>
            <w:szCs w:val="24"/>
          </w:rPr>
          <w:delText xml:space="preserve"> </w:delText>
        </w:r>
        <w:r w:rsidRPr="00B0403D" w:rsidDel="0069776F">
          <w:rPr>
            <w:rFonts w:ascii="Times New Roman" w:hAnsi="Times New Roman" w:cs="Times New Roman"/>
            <w:sz w:val="24"/>
            <w:szCs w:val="24"/>
          </w:rPr>
          <w:delText>directly</w:delText>
        </w:r>
      </w:del>
      <w:r w:rsidR="00022B29">
        <w:rPr>
          <w:rFonts w:ascii="Times New Roman" w:hAnsi="Times New Roman" w:cs="Times New Roman"/>
          <w:sz w:val="24"/>
          <w:szCs w:val="24"/>
        </w:rPr>
        <w:t>.</w:t>
      </w:r>
    </w:p>
    <w:p w14:paraId="2B95C438" w14:textId="5BC60530"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4B1F00B0" w:rsidR="00022B29" w:rsidRP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commentRangeStart w:id="137"/>
      <w:r>
        <w:rPr>
          <w:rFonts w:ascii="Times New Roman" w:hAnsi="Times New Roman" w:cs="Times New Roman"/>
          <w:sz w:val="24"/>
          <w:szCs w:val="24"/>
        </w:rPr>
        <w:fldChar w:fldCharType="begin" w:fldLock="1"/>
      </w:r>
      <w:r w:rsidR="00A75590">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Letters","id":"ITEM-2","issue":"11","issued":{"date-parts":[["2013"]]},"page":"1373-1381","title":"Experimental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Pr="00022B29">
        <w:rPr>
          <w:rFonts w:ascii="Times New Roman" w:hAnsi="Times New Roman" w:cs="Times New Roman"/>
          <w:noProof/>
          <w:sz w:val="24"/>
          <w:szCs w:val="24"/>
        </w:rPr>
        <w:t>(Carroll et al. 2011, Narwani et al. 2013)</w:t>
      </w:r>
      <w:r>
        <w:rPr>
          <w:rFonts w:ascii="Times New Roman" w:hAnsi="Times New Roman" w:cs="Times New Roman"/>
          <w:sz w:val="24"/>
          <w:szCs w:val="24"/>
        </w:rPr>
        <w:fldChar w:fldCharType="end"/>
      </w:r>
      <w:commentRangeEnd w:id="137"/>
      <w:r w:rsidR="0069681D">
        <w:rPr>
          <w:rStyle w:val="CommentReference"/>
        </w:rPr>
        <w:commentReference w:id="137"/>
      </w:r>
      <w:r>
        <w:rPr>
          <w:rFonts w:ascii="Times New Roman" w:hAnsi="Times New Roman" w:cs="Times New Roman"/>
          <w:sz w:val="24"/>
          <w:szCs w:val="24"/>
        </w:rPr>
        <w:t xml:space="preserve">. To do the mutual invasibility experiments, one would need to grow each </w:t>
      </w:r>
      <w:r>
        <w:rPr>
          <w:rFonts w:ascii="Times New Roman" w:hAnsi="Times New Roman" w:cs="Times New Roman"/>
          <w:sz w:val="24"/>
          <w:szCs w:val="24"/>
        </w:rPr>
        <w:lastRenderedPageBreak/>
        <w:t>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can then be calculated by applying equation 5. Finally, following</w:t>
      </w:r>
      <w:r w:rsidR="00BB6F0D">
        <w:rPr>
          <w:rFonts w:ascii="Times New Roman" w:hAnsi="Times New Roman" w:cs="Times New Roman"/>
          <w:sz w:val="24"/>
          <w:szCs w:val="24"/>
        </w:rPr>
        <w:t xml:space="preserve"> </w:t>
      </w:r>
      <w:commentRangeStart w:id="138"/>
      <w:r w:rsidR="00BB6F0D">
        <w:rPr>
          <w:rFonts w:ascii="Times New Roman" w:hAnsi="Times New Roman" w:cs="Times New Roman"/>
          <w:sz w:val="24"/>
          <w:szCs w:val="24"/>
        </w:rPr>
        <w:t xml:space="preserve">the supplement 2,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w:t>
      </w:r>
      <w:commentRangeEnd w:id="138"/>
      <w:r w:rsidR="0069681D">
        <w:rPr>
          <w:rStyle w:val="CommentReference"/>
        </w:rPr>
        <w:commentReference w:id="138"/>
      </w:r>
      <w:r w:rsidR="00BB6F0D">
        <w:rPr>
          <w:rFonts w:ascii="Times New Roman" w:hAnsi="Times New Roman" w:cs="Times New Roman"/>
          <w:sz w:val="24"/>
          <w:szCs w:val="24"/>
        </w:rPr>
        <w:t xml:space="preserve">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258FEA05" w:rsidR="00CD4EDE" w:rsidRPr="00B0403D" w:rsidRDefault="000B6B08"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two major limitations when using 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w:t>
      </w:r>
      <w:r w:rsidR="00802B66">
        <w:rPr>
          <w:rFonts w:ascii="Times New Roman" w:hAnsi="Times New Roman" w:cs="Times New Roman"/>
          <w:sz w:val="24"/>
          <w:szCs w:val="24"/>
          <w:lang w:eastAsia="zh-TW"/>
        </w:rPr>
        <w:t>First</w:t>
      </w:r>
      <w:r>
        <w:rPr>
          <w:rFonts w:ascii="Times New Roman" w:hAnsi="Times New Roman" w:cs="Times New Roman"/>
          <w:sz w:val="24"/>
          <w:szCs w:val="24"/>
          <w:lang w:eastAsia="zh-TW"/>
        </w:rPr>
        <w:t>,</w:t>
      </w:r>
      <w:r w:rsidR="00802B66">
        <w:rPr>
          <w:rFonts w:ascii="Times New Roman" w:hAnsi="Times New Roman" w:cs="Times New Roman"/>
          <w:sz w:val="24"/>
          <w:szCs w:val="24"/>
          <w:lang w:eastAsia="zh-TW"/>
        </w:rPr>
        <w:t xml:space="preserve"> similar to the negative frequency method and </w:t>
      </w:r>
      <w:r w:rsidR="00962F12">
        <w:rPr>
          <w:rFonts w:ascii="Times New Roman" w:hAnsi="Times New Roman" w:cs="Times New Roman"/>
          <w:sz w:val="24"/>
          <w:szCs w:val="24"/>
          <w:lang w:eastAsia="zh-TW"/>
        </w:rPr>
        <w:t>parameterizing the</w:t>
      </w:r>
      <w:r w:rsidR="00802B66">
        <w:rPr>
          <w:rFonts w:ascii="Times New Roman" w:hAnsi="Times New Roman" w:cs="Times New Roman"/>
          <w:sz w:val="24"/>
          <w:szCs w:val="24"/>
          <w:lang w:eastAsia="zh-TW"/>
        </w:rPr>
        <w:t xml:space="preserve"> Lotka-Volterra model, </w:t>
      </w:r>
      <w:commentRangeStart w:id="139"/>
      <w:r w:rsidR="00802B66">
        <w:rPr>
          <w:rFonts w:ascii="Times New Roman" w:hAnsi="Times New Roman" w:cs="Times New Roman"/>
          <w:sz w:val="24"/>
          <w:szCs w:val="24"/>
          <w:lang w:eastAsia="zh-TW"/>
        </w:rPr>
        <w:t>using</w:t>
      </w:r>
      <w:r>
        <w:rPr>
          <w:rFonts w:ascii="Times New Roman" w:hAnsi="Times New Roman" w:cs="Times New Roman"/>
          <w:sz w:val="24"/>
          <w:szCs w:val="24"/>
          <w:lang w:eastAsia="zh-TW"/>
        </w:rPr>
        <w:t xml:space="preserve"> </w:t>
      </w:r>
      <w:r>
        <w:rPr>
          <w:rFonts w:ascii="Times New Roman" w:hAnsi="Times New Roman" w:cs="Times New Roman"/>
          <w:sz w:val="24"/>
          <w:szCs w:val="24"/>
        </w:rPr>
        <w:t>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00802B66">
        <w:rPr>
          <w:rFonts w:ascii="Times New Roman" w:hAnsi="Times New Roman" w:cs="Times New Roman"/>
          <w:sz w:val="24"/>
          <w:szCs w:val="24"/>
        </w:rPr>
        <w:t xml:space="preserve">to calculate ND </w:t>
      </w:r>
      <w:commentRangeEnd w:id="139"/>
      <w:r w:rsidR="0069681D">
        <w:rPr>
          <w:rStyle w:val="CommentReference"/>
        </w:rPr>
        <w:commentReference w:id="139"/>
      </w:r>
      <w:r w:rsidR="00802B66">
        <w:rPr>
          <w:rFonts w:ascii="Times New Roman" w:hAnsi="Times New Roman" w:cs="Times New Roman"/>
          <w:sz w:val="24"/>
          <w:szCs w:val="24"/>
        </w:rPr>
        <w:t>and RFD, and to assess Chesson’s inequality</w:t>
      </w:r>
      <w:r w:rsidR="00962F12">
        <w:rPr>
          <w:rFonts w:ascii="Times New Roman" w:hAnsi="Times New Roman" w:cs="Times New Roman"/>
          <w:sz w:val="24"/>
          <w:szCs w:val="24"/>
        </w:rPr>
        <w:t xml:space="preserve"> also assume </w:t>
      </w:r>
      <w:r w:rsidR="00962F12">
        <w:rPr>
          <w:rFonts w:ascii="Times New Roman" w:hAnsi="Times New Roman" w:cs="Times New Roman"/>
          <w:sz w:val="24"/>
          <w:szCs w:val="24"/>
          <w:lang w:eastAsia="zh-TW"/>
        </w:rPr>
        <w:t>constant intra- and inter-specific competition coefficients</w:t>
      </w:r>
      <w:r w:rsidR="00802B66">
        <w:rPr>
          <w:rFonts w:ascii="Times New Roman" w:hAnsi="Times New Roman" w:cs="Times New Roman"/>
          <w:sz w:val="24"/>
          <w:szCs w:val="24"/>
        </w:rPr>
        <w:t>. Second, in practice, mutual invasibility 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962F12">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962F12">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59F63A33" w14:textId="57BEA7E5" w:rsidR="00D3614E" w:rsidRDefault="00962F12" w:rsidP="00D3614E">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23653C04" w14:textId="0BF64B20" w:rsidR="00D3614E" w:rsidRDefault="00E37F14" w:rsidP="00D3614E">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4C6F8A">
        <w:rPr>
          <w:rFonts w:ascii="Times New Roman" w:hAnsi="Times New Roman" w:cs="Times New Roman"/>
          <w:sz w:val="24"/>
          <w:szCs w:val="24"/>
        </w:rPr>
        <w:t>9</w:t>
      </w:r>
      <w:r w:rsidR="00D3614E">
        <w:rPr>
          <w:rFonts w:ascii="Times New Roman" w:hAnsi="Times New Roman" w:cs="Times New Roman"/>
          <w:sz w:val="24"/>
          <w:szCs w:val="24"/>
        </w:rPr>
        <w:t>)</w:t>
      </w:r>
    </w:p>
    <w:p w14:paraId="1EFCE5F9" w14:textId="2574FC1E" w:rsidR="004C6F8A" w:rsidRDefault="00E37F14" w:rsidP="004C6F8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10</w:t>
      </w:r>
      <w:r w:rsidR="004C6F8A">
        <w:rPr>
          <w:rFonts w:ascii="Times New Roman" w:hAnsi="Times New Roman" w:cs="Times New Roman"/>
          <w:sz w:val="24"/>
          <w:szCs w:val="24"/>
        </w:rPr>
        <w:t>)</w:t>
      </w:r>
    </w:p>
    <w:p w14:paraId="483BF341" w14:textId="5468F86A" w:rsidR="00D3614E" w:rsidRPr="004C6F8A" w:rsidRDefault="004C6F8A" w:rsidP="00D3614E">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37C3B3B9" w14:textId="32F54DA1" w:rsidR="00962F12" w:rsidRDefault="00962F12" w:rsidP="00962F12">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2000a)","plainTextFormattedCitation":"(Chesson 1990, 2000a)","previouslyFormattedCitation":"(Chesson 1990,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1990, 2000a)</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 xml:space="preserve">ent the </w:t>
      </w:r>
      <w:r w:rsidR="00A2051A">
        <w:rPr>
          <w:rFonts w:ascii="Times New Roman" w:hAnsi="Times New Roman" w:cs="Times New Roman"/>
          <w:sz w:val="24"/>
          <w:szCs w:val="24"/>
        </w:rPr>
        <w:lastRenderedPageBreak/>
        <w:t>linkage between the Lot</w:t>
      </w:r>
      <w:r w:rsidRPr="005B0147">
        <w:rPr>
          <w:rFonts w:ascii="Times New Roman" w:hAnsi="Times New Roman" w:cs="Times New Roman"/>
          <w:sz w:val="24"/>
          <w:szCs w:val="24"/>
        </w:rPr>
        <w:t>ka-Volterra model and the parameters of MacArthur’s consumer resource model.</w:t>
      </w:r>
    </w:p>
    <w:p w14:paraId="69D29F83" w14:textId="79ED7D49" w:rsidR="00962F12" w:rsidRDefault="00E37F14"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11</w:t>
      </w:r>
      <w:r w:rsidR="00962F12">
        <w:rPr>
          <w:rFonts w:ascii="Times New Roman" w:hAnsi="Times New Roman" w:cs="Times New Roman"/>
          <w:sz w:val="24"/>
          <w:szCs w:val="24"/>
        </w:rPr>
        <w:t>)</w:t>
      </w:r>
    </w:p>
    <w:p w14:paraId="503E6697" w14:textId="07B5268A" w:rsidR="00962F12" w:rsidRDefault="00E37F14"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4C6F8A">
        <w:rPr>
          <w:rFonts w:ascii="Times New Roman" w:hAnsi="Times New Roman" w:cs="Times New Roman"/>
          <w:sz w:val="24"/>
          <w:szCs w:val="24"/>
        </w:rPr>
        <w:t>2</w:t>
      </w:r>
      <w:r w:rsidR="00962F12">
        <w:rPr>
          <w:rFonts w:ascii="Times New Roman" w:hAnsi="Times New Roman" w:cs="Times New Roman"/>
          <w:sz w:val="24"/>
          <w:szCs w:val="24"/>
        </w:rPr>
        <w:t>)</w:t>
      </w:r>
    </w:p>
    <w:p w14:paraId="4E6235C9" w14:textId="7C06AB25" w:rsidR="00962F12" w:rsidRPr="00962F12" w:rsidRDefault="00962F12" w:rsidP="004C6F8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hand side of equation</w:t>
      </w:r>
      <w:ins w:id="140" w:author="Godwin, Casey" w:date="2018-12-04T08:22:00Z">
        <w:r w:rsidR="008B2B62">
          <w:rPr>
            <w:rFonts w:ascii="Times New Roman" w:hAnsi="Times New Roman" w:cs="Times New Roman"/>
            <w:sz w:val="24"/>
            <w:szCs w:val="24"/>
          </w:rPr>
          <w:t>s</w:t>
        </w:r>
      </w:ins>
      <w:r w:rsidRPr="00B0403D">
        <w:rPr>
          <w:rFonts w:ascii="Times New Roman" w:hAnsi="Times New Roman" w:cs="Times New Roman"/>
          <w:sz w:val="24"/>
          <w:szCs w:val="24"/>
        </w:rPr>
        <w:t xml:space="preserve">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Lotka-Volterra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2000a)","plainTextFormattedCitation":"(Chesson 2000a)","previouslyFormattedCitation":"(Chesson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2000a)</w:t>
      </w:r>
      <w:r>
        <w:rPr>
          <w:rFonts w:ascii="Times New Roman" w:hAnsi="Times New Roman" w:cs="Times New Roman"/>
          <w:sz w:val="24"/>
          <w:szCs w:val="24"/>
        </w:rPr>
        <w:fldChar w:fldCharType="end"/>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4FD7CF75" w:rsidR="00D95871" w:rsidRPr="00D95871" w:rsidRDefault="00A8354D" w:rsidP="00A2051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one to conduct experiments </w:t>
      </w:r>
      <w:r w:rsidR="00045068">
        <w:rPr>
          <w:rFonts w:ascii="Times New Roman" w:hAnsi="Times New Roman"/>
          <w:sz w:val="24"/>
        </w:rPr>
        <w:t xml:space="preserve">to measure </w:t>
      </w:r>
      <w:r w:rsidR="003802C9">
        <w:rPr>
          <w:rFonts w:ascii="Times New Roman" w:hAnsi="Times New Roman"/>
          <w:sz w:val="24"/>
        </w:rPr>
        <w:t>the following: (1) T</w:t>
      </w:r>
      <w:r w:rsidR="00045068">
        <w:rPr>
          <w:rFonts w:ascii="Times New Roman" w:hAnsi="Times New Roman"/>
          <w:sz w:val="24"/>
        </w:rPr>
        <w:t>he per capita consumption of the focal species on all the required resources</w:t>
      </w:r>
      <w:r w:rsidR="003802C9">
        <w:rPr>
          <w:rFonts w:ascii="Times New Roman" w:hAnsi="Times New Roman"/>
          <w:sz w:val="24"/>
        </w:rPr>
        <w:t>. (2) Conversion efficiency</w:t>
      </w:r>
      <w:r w:rsidR="00FC6281">
        <w:rPr>
          <w:rFonts w:ascii="Times New Roman" w:hAnsi="Times New Roman"/>
          <w:sz w:val="24"/>
        </w:rPr>
        <w:t xml:space="preserve"> from each resource</w:t>
      </w:r>
      <w:ins w:id="141" w:author="Godwin, Casey" w:date="2018-12-04T08:24:00Z">
        <w:r w:rsidR="008B2B62">
          <w:rPr>
            <w:rFonts w:ascii="Times New Roman" w:hAnsi="Times New Roman"/>
            <w:sz w:val="24"/>
          </w:rPr>
          <w:t xml:space="preserve"> species</w:t>
        </w:r>
      </w:ins>
      <w:r w:rsidR="003802C9">
        <w:rPr>
          <w:rFonts w:ascii="Times New Roman" w:hAnsi="Times New Roman"/>
          <w:sz w:val="24"/>
        </w:rPr>
        <w:t xml:space="preserve"> to the focal </w:t>
      </w:r>
      <w:ins w:id="142" w:author="Godwin, Casey" w:date="2018-12-04T08:24:00Z">
        <w:r w:rsidR="008B2B62">
          <w:rPr>
            <w:rFonts w:ascii="Times New Roman" w:hAnsi="Times New Roman"/>
            <w:sz w:val="24"/>
          </w:rPr>
          <w:t xml:space="preserve">consumer </w:t>
        </w:r>
      </w:ins>
      <w:r w:rsidR="003802C9">
        <w:rPr>
          <w:rFonts w:ascii="Times New Roman" w:hAnsi="Times New Roman"/>
          <w:sz w:val="24"/>
        </w:rPr>
        <w:t>species. (3) T</w:t>
      </w:r>
      <w:r w:rsidR="00045068" w:rsidRPr="003802C9">
        <w:rPr>
          <w:rFonts w:ascii="Times New Roman" w:hAnsi="Times New Roman"/>
          <w:sz w:val="24"/>
        </w:rPr>
        <w:t xml:space="preserve">he </w:t>
      </w:r>
      <w:r w:rsidR="003802C9" w:rsidRPr="003802C9">
        <w:rPr>
          <w:rFonts w:ascii="Times New Roman" w:hAnsi="Times New Roman" w:cs="Times New Roman"/>
          <w:sz w:val="24"/>
          <w:szCs w:val="24"/>
        </w:rPr>
        <w:t>per capita</w:t>
      </w:r>
      <w:r w:rsidR="003802C9" w:rsidRPr="00B0403D">
        <w:rPr>
          <w:rFonts w:ascii="Times New Roman" w:hAnsi="Times New Roman" w:cs="Times New Roman"/>
          <w:sz w:val="24"/>
          <w:szCs w:val="24"/>
        </w:rPr>
        <w:t xml:space="preserve"> growth rate and carrying capacity </w:t>
      </w:r>
      <w:r w:rsidR="00045068">
        <w:rPr>
          <w:rFonts w:ascii="Times New Roman" w:hAnsi="Times New Roman"/>
          <w:sz w:val="24"/>
        </w:rPr>
        <w:t xml:space="preserve">of </w:t>
      </w:r>
      <w:ins w:id="143" w:author="Godwin, Casey" w:date="2018-12-04T08:24:00Z">
        <w:r w:rsidR="008B2B62">
          <w:rPr>
            <w:rFonts w:ascii="Times New Roman" w:hAnsi="Times New Roman"/>
            <w:sz w:val="24"/>
          </w:rPr>
          <w:t>each</w:t>
        </w:r>
      </w:ins>
      <w:del w:id="144" w:author="Godwin, Casey" w:date="2018-12-04T08:24:00Z">
        <w:r w:rsidR="00045068" w:rsidDel="008B2B62">
          <w:rPr>
            <w:rFonts w:ascii="Times New Roman" w:hAnsi="Times New Roman"/>
            <w:sz w:val="24"/>
          </w:rPr>
          <w:delText>these</w:delText>
        </w:r>
      </w:del>
      <w:r w:rsidR="00045068">
        <w:rPr>
          <w:rFonts w:ascii="Times New Roman" w:hAnsi="Times New Roman"/>
          <w:sz w:val="24"/>
        </w:rPr>
        <w:t xml:space="preserve"> resource</w:t>
      </w:r>
      <w:ins w:id="145" w:author="Godwin, Casey" w:date="2018-12-04T08:24:00Z">
        <w:r w:rsidR="008B2B62">
          <w:rPr>
            <w:rFonts w:ascii="Times New Roman" w:hAnsi="Times New Roman"/>
            <w:sz w:val="24"/>
          </w:rPr>
          <w:t xml:space="preserve"> species</w:t>
        </w:r>
      </w:ins>
      <w:del w:id="146" w:author="Godwin, Casey" w:date="2018-12-04T08:24:00Z">
        <w:r w:rsidR="00045068" w:rsidDel="008B2B62">
          <w:rPr>
            <w:rFonts w:ascii="Times New Roman" w:hAnsi="Times New Roman"/>
            <w:sz w:val="24"/>
          </w:rPr>
          <w:delText>s</w:delText>
        </w:r>
      </w:del>
      <w:r w:rsidR="00045068">
        <w:rPr>
          <w:rFonts w:ascii="Times New Roman" w:hAnsi="Times New Roman"/>
          <w:sz w:val="24"/>
        </w:rPr>
        <w:t>.</w:t>
      </w:r>
      <w:r w:rsidR="003802C9">
        <w:rPr>
          <w:rFonts w:ascii="Times New Roman" w:hAnsi="Times New Roman"/>
          <w:sz w:val="24"/>
        </w:rPr>
        <w:t xml:space="preserve"> </w:t>
      </w:r>
      <w:commentRangeStart w:id="147"/>
      <w:r w:rsidR="003802C9">
        <w:rPr>
          <w:rFonts w:ascii="Times New Roman" w:hAnsi="Times New Roman"/>
          <w:sz w:val="24"/>
        </w:rPr>
        <w:t>However, given that it is highly unlikely to know all the required resource</w:t>
      </w:r>
      <w:ins w:id="148" w:author="Godwin, Casey" w:date="2018-12-04T08:24:00Z">
        <w:r w:rsidR="008B2B62">
          <w:rPr>
            <w:rFonts w:ascii="Times New Roman" w:hAnsi="Times New Roman"/>
            <w:sz w:val="24"/>
          </w:rPr>
          <w:t>s</w:t>
        </w:r>
      </w:ins>
      <w:r w:rsidR="003802C9">
        <w:rPr>
          <w:rFonts w:ascii="Times New Roman" w:hAnsi="Times New Roman"/>
          <w:sz w:val="24"/>
        </w:rPr>
        <w:t xml:space="preserve"> for a species</w:t>
      </w:r>
      <w:r w:rsidR="00FC6281">
        <w:rPr>
          <w:rFonts w:ascii="Times New Roman" w:hAnsi="Times New Roman"/>
          <w:sz w:val="24"/>
        </w:rPr>
        <w:t xml:space="preserve"> to grow</w:t>
      </w:r>
      <w:r w:rsidR="003802C9">
        <w:rPr>
          <w:rFonts w:ascii="Times New Roman" w:hAnsi="Times New Roman"/>
          <w:sz w:val="24"/>
        </w:rPr>
        <w:t>, a subset of resources that determine the growth of species the most should be studied.</w:t>
      </w:r>
      <w:r w:rsidR="00A2051A">
        <w:rPr>
          <w:rFonts w:ascii="Times New Roman" w:hAnsi="Times New Roman"/>
          <w:sz w:val="24"/>
        </w:rPr>
        <w:t xml:space="preserve"> </w:t>
      </w:r>
      <w:commentRangeEnd w:id="147"/>
      <w:r w:rsidR="008B2B62">
        <w:rPr>
          <w:rStyle w:val="CommentReference"/>
        </w:rPr>
        <w:commentReference w:id="147"/>
      </w:r>
      <w:commentRangeStart w:id="149"/>
      <w:del w:id="150" w:author="Godwin, Casey" w:date="2018-12-04T08:26:00Z">
        <w:r w:rsidR="00A2051A" w:rsidDel="008B2B62">
          <w:rPr>
            <w:rFonts w:ascii="Times New Roman" w:hAnsi="Times New Roman"/>
            <w:sz w:val="24"/>
          </w:rPr>
          <w:delText>Specifically,</w:delText>
        </w:r>
      </w:del>
      <w:ins w:id="151" w:author="Godwin, Casey" w:date="2018-12-04T08:26:00Z">
        <w:r w:rsidR="008B2B62">
          <w:rPr>
            <w:rFonts w:ascii="Times New Roman" w:hAnsi="Times New Roman"/>
            <w:sz w:val="24"/>
          </w:rPr>
          <w:t xml:space="preserve">Empirically, this method requires </w:t>
        </w:r>
      </w:ins>
      <w:del w:id="152" w:author="Godwin, Casey" w:date="2018-12-04T08:26:00Z">
        <w:r w:rsidR="00A2051A" w:rsidDel="008B2B62">
          <w:rPr>
            <w:rFonts w:ascii="Times New Roman" w:hAnsi="Times New Roman"/>
            <w:sz w:val="24"/>
          </w:rPr>
          <w:delText xml:space="preserve"> </w:delText>
        </w:r>
      </w:del>
      <w:r w:rsidR="004049BD">
        <w:rPr>
          <w:rFonts w:ascii="Times New Roman" w:hAnsi="Times New Roman"/>
          <w:sz w:val="24"/>
        </w:rPr>
        <w:t xml:space="preserve">feeding experiments </w:t>
      </w:r>
      <w:ins w:id="153" w:author="Godwin, Casey" w:date="2018-12-04T08:26:00Z">
        <w:r w:rsidR="008B2B62">
          <w:rPr>
            <w:rFonts w:ascii="Times New Roman" w:hAnsi="Times New Roman"/>
            <w:sz w:val="24"/>
          </w:rPr>
          <w:t xml:space="preserve">in which </w:t>
        </w:r>
      </w:ins>
      <w:del w:id="154" w:author="Godwin, Casey" w:date="2018-12-04T08:26:00Z">
        <w:r w:rsidR="004049BD" w:rsidDel="008B2B62">
          <w:rPr>
            <w:rFonts w:ascii="Times New Roman" w:hAnsi="Times New Roman"/>
            <w:sz w:val="24"/>
          </w:rPr>
          <w:delText xml:space="preserve">that </w:delText>
        </w:r>
        <w:r w:rsidR="00A2051A" w:rsidDel="008B2B62">
          <w:rPr>
            <w:rFonts w:ascii="Times New Roman" w:hAnsi="Times New Roman"/>
            <w:sz w:val="24"/>
          </w:rPr>
          <w:delText>cultivat</w:delText>
        </w:r>
        <w:r w:rsidR="004049BD" w:rsidDel="008B2B62">
          <w:rPr>
            <w:rFonts w:ascii="Times New Roman" w:hAnsi="Times New Roman"/>
            <w:sz w:val="24"/>
          </w:rPr>
          <w:delText>es</w:delText>
        </w:r>
        <w:r w:rsidR="00A2051A" w:rsidDel="008B2B62">
          <w:rPr>
            <w:rFonts w:ascii="Times New Roman" w:hAnsi="Times New Roman"/>
            <w:sz w:val="24"/>
          </w:rPr>
          <w:delText xml:space="preserve"> a</w:delText>
        </w:r>
      </w:del>
      <w:ins w:id="155" w:author="Godwin, Casey" w:date="2018-12-04T08:26:00Z">
        <w:r w:rsidR="008B2B62">
          <w:rPr>
            <w:rFonts w:ascii="Times New Roman" w:hAnsi="Times New Roman"/>
            <w:sz w:val="24"/>
          </w:rPr>
          <w:t>each consumer</w:t>
        </w:r>
      </w:ins>
      <w:r w:rsidR="00A2051A">
        <w:rPr>
          <w:rFonts w:ascii="Times New Roman" w:hAnsi="Times New Roman"/>
          <w:sz w:val="24"/>
        </w:rPr>
        <w:t xml:space="preserve"> species </w:t>
      </w:r>
      <w:ins w:id="156" w:author="Godwin, Casey" w:date="2018-12-04T08:26:00Z">
        <w:r w:rsidR="008B2B62">
          <w:rPr>
            <w:rFonts w:ascii="Times New Roman" w:hAnsi="Times New Roman"/>
            <w:sz w:val="24"/>
          </w:rPr>
          <w:t xml:space="preserve">is growth across </w:t>
        </w:r>
      </w:ins>
      <w:del w:id="157" w:author="Godwin, Casey" w:date="2018-12-04T08:26:00Z">
        <w:r w:rsidR="00A2051A" w:rsidDel="008B2B62">
          <w:rPr>
            <w:rFonts w:ascii="Times New Roman" w:hAnsi="Times New Roman"/>
            <w:sz w:val="24"/>
          </w:rPr>
          <w:delText xml:space="preserve">in </w:delText>
        </w:r>
      </w:del>
      <w:r w:rsidR="00A2051A">
        <w:rPr>
          <w:rFonts w:ascii="Times New Roman" w:hAnsi="Times New Roman"/>
          <w:sz w:val="24"/>
        </w:rPr>
        <w:t>a gradient of resource density (inset figure of Fig. 4)</w:t>
      </w:r>
      <w:ins w:id="158" w:author="Godwin, Casey" w:date="2018-12-04T08:26:00Z">
        <w:r w:rsidR="008B2B62">
          <w:rPr>
            <w:rFonts w:ascii="Times New Roman" w:hAnsi="Times New Roman"/>
            <w:sz w:val="24"/>
          </w:rPr>
          <w:t>,</w:t>
        </w:r>
      </w:ins>
      <w:ins w:id="159" w:author="Godwin, Casey" w:date="2018-12-04T08:27:00Z">
        <w:r w:rsidR="008B2B62">
          <w:rPr>
            <w:rFonts w:ascii="Times New Roman" w:hAnsi="Times New Roman"/>
            <w:sz w:val="24"/>
          </w:rPr>
          <w:t xml:space="preserve"> from which</w:t>
        </w:r>
      </w:ins>
      <w:r w:rsidR="00A2051A">
        <w:rPr>
          <w:rFonts w:ascii="Times New Roman" w:hAnsi="Times New Roman"/>
          <w:sz w:val="24"/>
        </w:rPr>
        <w:t xml:space="preserve"> </w:t>
      </w:r>
      <w:del w:id="160" w:author="Godwin, Casey" w:date="2018-12-04T08:27:00Z">
        <w:r w:rsidR="00A2051A" w:rsidDel="008B2B62">
          <w:rPr>
            <w:rFonts w:ascii="Times New Roman" w:hAnsi="Times New Roman"/>
            <w:sz w:val="24"/>
          </w:rPr>
          <w:delText xml:space="preserve">should be </w:delText>
        </w:r>
        <w:r w:rsidR="004049BD" w:rsidDel="008B2B62">
          <w:rPr>
            <w:rFonts w:ascii="Times New Roman" w:hAnsi="Times New Roman"/>
            <w:sz w:val="24"/>
          </w:rPr>
          <w:delText>done</w:delText>
        </w:r>
        <w:r w:rsidR="00A2051A" w:rsidDel="008B2B62">
          <w:rPr>
            <w:rFonts w:ascii="Times New Roman" w:hAnsi="Times New Roman"/>
            <w:sz w:val="24"/>
          </w:rPr>
          <w:delText xml:space="preserve"> to</w:delText>
        </w:r>
      </w:del>
      <w:ins w:id="161" w:author="Godwin, Casey" w:date="2018-12-04T08:27:00Z">
        <w:r w:rsidR="008B2B62">
          <w:rPr>
            <w:rFonts w:ascii="Times New Roman" w:hAnsi="Times New Roman"/>
            <w:sz w:val="24"/>
          </w:rPr>
          <w:t>the empiricist measures</w:t>
        </w:r>
      </w:ins>
      <w:del w:id="162" w:author="Godwin, Casey" w:date="2018-12-04T08:27:00Z">
        <w:r w:rsidR="00A2051A" w:rsidDel="008B2B62">
          <w:rPr>
            <w:rFonts w:ascii="Times New Roman" w:hAnsi="Times New Roman"/>
            <w:sz w:val="24"/>
          </w:rPr>
          <w:delText xml:space="preserve"> measure</w:delText>
        </w:r>
      </w:del>
      <w:r w:rsidR="00A2051A">
        <w:rPr>
          <w:rFonts w:ascii="Times New Roman" w:hAnsi="Times New Roman"/>
          <w:sz w:val="24"/>
        </w:rPr>
        <w:t xml:space="preserve"> the per capita consumption of the focal species on a resource</w:t>
      </w:r>
      <w:r w:rsidR="004049BD">
        <w:rPr>
          <w:rFonts w:ascii="Times New Roman" w:hAnsi="Times New Roman"/>
          <w:sz w:val="24"/>
        </w:rPr>
        <w:t xml:space="preserve"> and the conversion efficiency</w:t>
      </w:r>
      <w:r w:rsidR="00A2051A">
        <w:rPr>
          <w:rFonts w:ascii="Times New Roman" w:hAnsi="Times New Roman"/>
          <w:sz w:val="24"/>
        </w:rPr>
        <w:t>.</w:t>
      </w:r>
      <w:r w:rsidR="004049BD">
        <w:rPr>
          <w:rFonts w:ascii="Times New Roman" w:hAnsi="Times New Roman"/>
          <w:sz w:val="24"/>
        </w:rPr>
        <w:t xml:space="preserve"> 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ins w:id="163" w:author="Godwin, Casey" w:date="2018-12-04T08:28:00Z">
        <w:r w:rsidR="005F3C2E">
          <w:rPr>
            <w:rFonts w:ascii="Times New Roman" w:hAnsi="Times New Roman"/>
            <w:sz w:val="24"/>
          </w:rPr>
          <w:t>each</w:t>
        </w:r>
      </w:ins>
      <w:del w:id="164" w:author="Godwin, Casey" w:date="2018-12-04T08:28:00Z">
        <w:r w:rsidR="004049BD" w:rsidDel="005F3C2E">
          <w:rPr>
            <w:rFonts w:ascii="Times New Roman" w:hAnsi="Times New Roman"/>
            <w:sz w:val="24"/>
          </w:rPr>
          <w:delText>a</w:delText>
        </w:r>
      </w:del>
      <w:r w:rsidR="004049BD">
        <w:rPr>
          <w:rFonts w:ascii="Times New Roman" w:hAnsi="Times New Roman"/>
          <w:sz w:val="24"/>
        </w:rPr>
        <w:t xml:space="preserve"> resource </w:t>
      </w:r>
      <w:del w:id="165" w:author="Godwin, Casey" w:date="2018-12-04T08:28:00Z">
        <w:r w:rsidR="00FC6281" w:rsidDel="005F3C2E">
          <w:rPr>
            <w:rFonts w:ascii="Times New Roman" w:hAnsi="Times New Roman"/>
            <w:sz w:val="24"/>
          </w:rPr>
          <w:delText xml:space="preserve">should </w:delText>
        </w:r>
      </w:del>
      <w:r w:rsidR="00FC6281">
        <w:rPr>
          <w:rFonts w:ascii="Times New Roman" w:hAnsi="Times New Roman"/>
          <w:sz w:val="24"/>
        </w:rPr>
        <w:t xml:space="preserve">also </w:t>
      </w:r>
      <w:ins w:id="166" w:author="Godwin, Casey" w:date="2018-12-04T08:28:00Z">
        <w:r w:rsidR="005F3C2E">
          <w:rPr>
            <w:rFonts w:ascii="Times New Roman" w:hAnsi="Times New Roman"/>
            <w:sz w:val="24"/>
          </w:rPr>
          <w:t xml:space="preserve">need to </w:t>
        </w:r>
      </w:ins>
      <w:r w:rsidR="00FC6281">
        <w:rPr>
          <w:rFonts w:ascii="Times New Roman" w:hAnsi="Times New Roman"/>
          <w:sz w:val="24"/>
        </w:rPr>
        <w:t xml:space="preserve">be measured </w:t>
      </w:r>
      <w:del w:id="167" w:author="Godwin, Casey" w:date="2018-12-04T08:28:00Z">
        <w:r w:rsidR="004049BD" w:rsidDel="005F3C2E">
          <w:rPr>
            <w:rFonts w:ascii="Times New Roman" w:hAnsi="Times New Roman"/>
            <w:sz w:val="24"/>
          </w:rPr>
          <w:delText>by m</w:delText>
        </w:r>
        <w:r w:rsidR="00A2051A" w:rsidDel="005F3C2E">
          <w:rPr>
            <w:rFonts w:ascii="Times New Roman" w:hAnsi="Times New Roman"/>
            <w:sz w:val="24"/>
          </w:rPr>
          <w:delText>odeling the resource dynamic without th</w:delText>
        </w:r>
        <w:r w:rsidR="004049BD" w:rsidDel="005F3C2E">
          <w:rPr>
            <w:rFonts w:ascii="Times New Roman" w:hAnsi="Times New Roman"/>
            <w:sz w:val="24"/>
          </w:rPr>
          <w:delText>e presence</w:delText>
        </w:r>
      </w:del>
      <w:ins w:id="168" w:author="Godwin, Casey" w:date="2018-12-04T08:28:00Z">
        <w:r w:rsidR="005F3C2E">
          <w:rPr>
            <w:rFonts w:ascii="Times New Roman" w:hAnsi="Times New Roman"/>
            <w:sz w:val="24"/>
          </w:rPr>
          <w:t xml:space="preserve">in the absence </w:t>
        </w:r>
      </w:ins>
      <w:del w:id="169" w:author="Godwin, Casey" w:date="2018-12-04T08:28:00Z">
        <w:r w:rsidR="004049BD" w:rsidDel="005F3C2E">
          <w:rPr>
            <w:rFonts w:ascii="Times New Roman" w:hAnsi="Times New Roman"/>
            <w:sz w:val="24"/>
          </w:rPr>
          <w:delText xml:space="preserve"> </w:delText>
        </w:r>
      </w:del>
      <w:r w:rsidR="004049BD">
        <w:rPr>
          <w:rFonts w:ascii="Times New Roman" w:hAnsi="Times New Roman"/>
          <w:sz w:val="24"/>
        </w:rPr>
        <w:t xml:space="preserve">of </w:t>
      </w:r>
      <w:ins w:id="170" w:author="Godwin, Casey" w:date="2018-12-04T08:28:00Z">
        <w:r w:rsidR="005F3C2E">
          <w:rPr>
            <w:rFonts w:ascii="Times New Roman" w:hAnsi="Times New Roman"/>
            <w:sz w:val="24"/>
          </w:rPr>
          <w:t xml:space="preserve">consumer </w:t>
        </w:r>
      </w:ins>
      <w:del w:id="171" w:author="Godwin, Casey" w:date="2018-12-04T08:28:00Z">
        <w:r w:rsidR="004049BD" w:rsidDel="005F3C2E">
          <w:rPr>
            <w:rFonts w:ascii="Times New Roman" w:hAnsi="Times New Roman"/>
            <w:sz w:val="24"/>
          </w:rPr>
          <w:delText xml:space="preserve">the focal </w:delText>
        </w:r>
      </w:del>
      <w:r w:rsidR="004049BD">
        <w:rPr>
          <w:rFonts w:ascii="Times New Roman" w:hAnsi="Times New Roman"/>
          <w:sz w:val="24"/>
        </w:rPr>
        <w:t xml:space="preserve">species. </w:t>
      </w:r>
      <w:commentRangeEnd w:id="149"/>
      <w:r w:rsidR="005F3C2E">
        <w:rPr>
          <w:rStyle w:val="CommentReference"/>
        </w:rPr>
        <w:commentReference w:id="149"/>
      </w:r>
    </w:p>
    <w:p w14:paraId="64266211" w14:textId="33D950AA"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347A0416" w:rsidR="00962F12" w:rsidRPr="004049BD" w:rsidRDefault="004049BD" w:rsidP="004049BD">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ins w:id="172" w:author="Godwin, Casey" w:date="2018-12-04T08:29:00Z">
        <w:r w:rsidR="00251092">
          <w:rPr>
            <w:rFonts w:ascii="Times New Roman" w:hAnsi="Times New Roman"/>
            <w:sz w:val="24"/>
          </w:rPr>
          <w:t xml:space="preserve"> </w:t>
        </w:r>
      </w:ins>
      <w:del w:id="173" w:author="Godwin, Casey" w:date="2018-12-04T08:29:00Z">
        <w:r w:rsidR="00FC6295" w:rsidDel="00251092">
          <w:rPr>
            <w:rFonts w:ascii="Times New Roman" w:hAnsi="Times New Roman"/>
            <w:sz w:val="24"/>
          </w:rPr>
          <w:delText xml:space="preserve">al </w:delText>
        </w:r>
      </w:del>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del w:id="174" w:author="Godwin, Casey" w:date="2018-12-04T08:29:00Z">
        <w:r w:rsidDel="006C2B31">
          <w:rPr>
            <w:rFonts w:ascii="Times New Roman" w:hAnsi="Times New Roman"/>
            <w:sz w:val="24"/>
          </w:rPr>
          <w:delText xml:space="preserve">higher </w:delText>
        </w:r>
      </w:del>
      <w:ins w:id="175" w:author="Godwin, Casey" w:date="2018-12-04T08:29:00Z">
        <w:r w:rsidR="006C2B31">
          <w:rPr>
            <w:rFonts w:ascii="Times New Roman" w:hAnsi="Times New Roman"/>
            <w:sz w:val="24"/>
          </w:rPr>
          <w:t xml:space="preserve">greater </w:t>
        </w:r>
      </w:ins>
      <w:r>
        <w:rPr>
          <w:rFonts w:ascii="Times New Roman" w:hAnsi="Times New Roman"/>
          <w:sz w:val="24"/>
        </w:rPr>
        <w:t xml:space="preserve">experimental </w:t>
      </w:r>
      <w:del w:id="176" w:author="Godwin, Casey" w:date="2018-12-04T08:29:00Z">
        <w:r w:rsidDel="006C2B31">
          <w:rPr>
            <w:rFonts w:ascii="Times New Roman" w:hAnsi="Times New Roman"/>
            <w:sz w:val="24"/>
          </w:rPr>
          <w:delText xml:space="preserve">costs </w:delText>
        </w:r>
      </w:del>
      <w:ins w:id="177" w:author="Godwin, Casey" w:date="2018-12-04T08:29:00Z">
        <w:r w:rsidR="006C2B31">
          <w:rPr>
            <w:rFonts w:ascii="Times New Roman" w:hAnsi="Times New Roman"/>
            <w:sz w:val="24"/>
          </w:rPr>
          <w:t xml:space="preserve">effort </w:t>
        </w:r>
      </w:ins>
      <w:r>
        <w:rPr>
          <w:rFonts w:ascii="Times New Roman" w:hAnsi="Times New Roman"/>
          <w:sz w:val="24"/>
        </w:rPr>
        <w:t>compar</w:t>
      </w:r>
      <w:ins w:id="178" w:author="Godwin, Casey" w:date="2018-12-04T08:29:00Z">
        <w:r w:rsidR="006C2B31">
          <w:rPr>
            <w:rFonts w:ascii="Times New Roman" w:hAnsi="Times New Roman"/>
            <w:sz w:val="24"/>
          </w:rPr>
          <w:t>ed</w:t>
        </w:r>
      </w:ins>
      <w:del w:id="179" w:author="Godwin, Casey" w:date="2018-12-04T08:29:00Z">
        <w:r w:rsidDel="006C2B31">
          <w:rPr>
            <w:rFonts w:ascii="Times New Roman" w:hAnsi="Times New Roman"/>
            <w:sz w:val="24"/>
          </w:rPr>
          <w:delText>ing</w:delText>
        </w:r>
      </w:del>
      <w:r>
        <w:rPr>
          <w:rFonts w:ascii="Times New Roman" w:hAnsi="Times New Roman"/>
          <w:sz w:val="24"/>
        </w:rPr>
        <w:t xml:space="preserve"> to other methods. </w:t>
      </w:r>
      <w:ins w:id="180" w:author="Godwin, Casey" w:date="2018-12-04T08:30:00Z">
        <w:r w:rsidR="006C4DB7">
          <w:rPr>
            <w:rFonts w:ascii="Times New Roman" w:hAnsi="Times New Roman"/>
            <w:sz w:val="24"/>
          </w:rPr>
          <w:t xml:space="preserve">In particular, </w:t>
        </w:r>
      </w:ins>
      <w:del w:id="181" w:author="Godwin, Casey" w:date="2018-12-04T08:30:00Z">
        <w:r w:rsidDel="006C4DB7">
          <w:rPr>
            <w:rFonts w:ascii="Times New Roman" w:hAnsi="Times New Roman"/>
            <w:sz w:val="24"/>
          </w:rPr>
          <w:delText xml:space="preserve">First, </w:delText>
        </w:r>
        <w:r w:rsidR="00FC6295" w:rsidDel="006C4DB7">
          <w:rPr>
            <w:rFonts w:ascii="Times New Roman" w:hAnsi="Times New Roman"/>
            <w:sz w:val="24"/>
          </w:rPr>
          <w:delText xml:space="preserve">since </w:delText>
        </w:r>
        <w:r w:rsidDel="006C4DB7">
          <w:rPr>
            <w:rFonts w:ascii="Times New Roman" w:hAnsi="Times New Roman"/>
            <w:sz w:val="24"/>
          </w:rPr>
          <w:delText xml:space="preserve">there are more parameters needed </w:delText>
        </w:r>
        <w:r w:rsidDel="006C4DB7">
          <w:rPr>
            <w:rFonts w:ascii="Times New Roman" w:hAnsi="Times New Roman"/>
            <w:sz w:val="24"/>
          </w:rPr>
          <w:lastRenderedPageBreak/>
          <w:delText>to be measured</w:delText>
        </w:r>
        <w:r w:rsidR="00FC6295" w:rsidDel="006C4DB7">
          <w:rPr>
            <w:rFonts w:ascii="Times New Roman" w:hAnsi="Times New Roman"/>
            <w:sz w:val="24"/>
          </w:rPr>
          <w:delText>, more experiments are required, including at least</w:delText>
        </w:r>
      </w:del>
      <w:ins w:id="182" w:author="Godwin, Casey" w:date="2018-12-04T08:30:00Z">
        <w:r w:rsidR="006C4DB7">
          <w:rPr>
            <w:rFonts w:ascii="Times New Roman" w:hAnsi="Times New Roman"/>
            <w:sz w:val="24"/>
          </w:rPr>
          <w:t>this method</w:t>
        </w:r>
      </w:ins>
      <w:r w:rsidR="00FC6295">
        <w:rPr>
          <w:rFonts w:ascii="Times New Roman" w:hAnsi="Times New Roman"/>
          <w:sz w:val="24"/>
        </w:rPr>
        <w:t xml:space="preserve"> </w:t>
      </w:r>
      <w:del w:id="183" w:author="Godwin, Casey" w:date="2018-12-04T08:30:00Z">
        <w:r w:rsidR="00FC6295" w:rsidDel="006C4DB7">
          <w:rPr>
            <w:rFonts w:ascii="Times New Roman" w:hAnsi="Times New Roman"/>
            <w:sz w:val="24"/>
          </w:rPr>
          <w:delText xml:space="preserve">the </w:delText>
        </w:r>
      </w:del>
      <w:ins w:id="184" w:author="Godwin, Casey" w:date="2018-12-04T08:30:00Z">
        <w:r w:rsidR="006C4DB7">
          <w:rPr>
            <w:rFonts w:ascii="Times New Roman" w:hAnsi="Times New Roman"/>
            <w:sz w:val="24"/>
          </w:rPr>
          <w:t>requ</w:t>
        </w:r>
      </w:ins>
      <w:ins w:id="185" w:author="Godwin, Casey" w:date="2018-12-04T08:31:00Z">
        <w:r w:rsidR="006C4DB7">
          <w:rPr>
            <w:rFonts w:ascii="Times New Roman" w:hAnsi="Times New Roman"/>
            <w:sz w:val="24"/>
          </w:rPr>
          <w:t>ires as many</w:t>
        </w:r>
      </w:ins>
      <w:ins w:id="186" w:author="Godwin, Casey" w:date="2018-12-04T08:30:00Z">
        <w:r w:rsidR="006C4DB7">
          <w:rPr>
            <w:rFonts w:ascii="Times New Roman" w:hAnsi="Times New Roman"/>
            <w:sz w:val="24"/>
          </w:rPr>
          <w:t xml:space="preserve"> </w:t>
        </w:r>
      </w:ins>
      <w:r w:rsidR="00FC6295">
        <w:rPr>
          <w:rFonts w:ascii="Times New Roman" w:hAnsi="Times New Roman"/>
          <w:sz w:val="24"/>
        </w:rPr>
        <w:t xml:space="preserve">feeding experiments </w:t>
      </w:r>
      <w:ins w:id="187" w:author="Godwin, Casey" w:date="2018-12-04T08:31:00Z">
        <w:r w:rsidR="006C4DB7">
          <w:rPr>
            <w:rFonts w:ascii="Times New Roman" w:hAnsi="Times New Roman"/>
            <w:sz w:val="24"/>
          </w:rPr>
          <w:t>as there are resources, each of which involves measuring consumption rates at a range of resource species densities (Figure 4</w:t>
        </w:r>
      </w:ins>
      <w:ins w:id="188" w:author="Godwin, Casey" w:date="2018-12-04T08:32:00Z">
        <w:r w:rsidR="006C4DB7">
          <w:rPr>
            <w:rFonts w:ascii="Times New Roman" w:hAnsi="Times New Roman"/>
            <w:sz w:val="24"/>
          </w:rPr>
          <w:t xml:space="preserve"> inset</w:t>
        </w:r>
      </w:ins>
      <w:ins w:id="189" w:author="Godwin, Casey" w:date="2018-12-04T08:31:00Z">
        <w:r w:rsidR="006C4DB7">
          <w:rPr>
            <w:rFonts w:ascii="Times New Roman" w:hAnsi="Times New Roman"/>
            <w:sz w:val="24"/>
          </w:rPr>
          <w:t>)</w:t>
        </w:r>
      </w:ins>
      <w:del w:id="190" w:author="Godwin, Casey" w:date="2018-12-04T08:31:00Z">
        <w:r w:rsidR="00FC6295" w:rsidDel="006C4DB7">
          <w:rPr>
            <w:rFonts w:ascii="Times New Roman" w:hAnsi="Times New Roman"/>
            <w:sz w:val="24"/>
          </w:rPr>
          <w:delText>that measure consumption related parameters and experiments that measure the parameters governing the dynamics of resources</w:delText>
        </w:r>
      </w:del>
      <w:r>
        <w:rPr>
          <w:rFonts w:ascii="Times New Roman" w:hAnsi="Times New Roman"/>
          <w:sz w:val="24"/>
        </w:rPr>
        <w:t xml:space="preserve">. </w:t>
      </w:r>
      <w:commentRangeStart w:id="191"/>
      <w:r>
        <w:rPr>
          <w:rFonts w:ascii="Times New Roman" w:hAnsi="Times New Roman"/>
          <w:sz w:val="24"/>
        </w:rPr>
        <w:t xml:space="preserve">Second, the </w:t>
      </w:r>
      <w:r w:rsidR="00FC6295">
        <w:rPr>
          <w:rFonts w:ascii="Times New Roman" w:hAnsi="Times New Roman"/>
          <w:sz w:val="24"/>
        </w:rPr>
        <w:t xml:space="preserve">knowledge </w:t>
      </w:r>
      <w:r>
        <w:rPr>
          <w:rFonts w:ascii="Times New Roman" w:hAnsi="Times New Roman"/>
          <w:sz w:val="24"/>
        </w:rPr>
        <w:t>of the focal species</w:t>
      </w:r>
      <w:r w:rsidR="00FC6295">
        <w:rPr>
          <w:rFonts w:ascii="Times New Roman" w:hAnsi="Times New Roman"/>
          <w:sz w:val="24"/>
        </w:rPr>
        <w:t>’ natural history is required because it is not possible to know all the resources that are relevant to a species’ growth.</w:t>
      </w:r>
      <w:commentRangeEnd w:id="191"/>
      <w:r w:rsidR="006C4DB7">
        <w:rPr>
          <w:rStyle w:val="CommentReference"/>
        </w:rPr>
        <w:commentReference w:id="191"/>
      </w:r>
      <w:ins w:id="192" w:author="Godwin, Casey" w:date="2018-12-04T08:33:00Z">
        <w:r w:rsidR="006C4DB7">
          <w:rPr>
            <w:rFonts w:ascii="Times New Roman" w:hAnsi="Times New Roman"/>
            <w:sz w:val="24"/>
          </w:rPr>
          <w:t xml:space="preserve"> While this constraint does not impact the ability of the method to predict coexistence under defined conditions, it does limit the extent to which </w:t>
        </w:r>
      </w:ins>
      <w:ins w:id="193" w:author="Godwin, Casey" w:date="2018-12-04T08:34:00Z">
        <w:r w:rsidR="006C4DB7">
          <w:rPr>
            <w:rFonts w:ascii="Times New Roman" w:hAnsi="Times New Roman"/>
            <w:sz w:val="24"/>
          </w:rPr>
          <w:t xml:space="preserve">those predictions can be applied to different environmental circumstances. </w:t>
        </w:r>
      </w:ins>
      <w:r w:rsidR="00FC6295">
        <w:rPr>
          <w:rFonts w:ascii="Times New Roman" w:hAnsi="Times New Roman"/>
          <w:sz w:val="24"/>
        </w:rPr>
        <w:t xml:space="preserve">  </w:t>
      </w:r>
    </w:p>
    <w:p w14:paraId="58097DBE" w14:textId="557CDA5F" w:rsidR="00794E37"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3BC8CFF7" w14:textId="0BC81DB6" w:rsidR="00FC6281" w:rsidRDefault="00FC6281" w:rsidP="00FC6281">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AE4FEDA" w14:textId="5F0CCE7B" w:rsidR="004B51FF" w:rsidRDefault="00FC6281"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commentRangeStart w:id="194"/>
      <w:r w:rsidRPr="00B0403D">
        <w:rPr>
          <w:rFonts w:ascii="Times New Roman" w:hAnsi="Times New Roman" w:cs="Times New Roman"/>
          <w:sz w:val="24"/>
          <w:szCs w:val="24"/>
        </w:rPr>
        <w:t>resource ratio</w:t>
      </w:r>
      <w:commentRangeEnd w:id="194"/>
      <w:r w:rsidR="006C4DB7">
        <w:rPr>
          <w:rStyle w:val="CommentReference"/>
        </w:rPr>
        <w:commentReference w:id="194"/>
      </w:r>
      <w:r w:rsidRPr="00B0403D">
        <w:rPr>
          <w:rFonts w:ascii="Times New Roman" w:hAnsi="Times New Roman" w:cs="Times New Roman"/>
          <w:sz w:val="24"/>
          <w:szCs w:val="24"/>
        </w:rPr>
        <w:t xml:space="preserve">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w:t>
      </w:r>
      <w:r>
        <w:rPr>
          <w:rFonts w:ascii="Times New Roman" w:hAnsi="Times New Roman" w:cs="Times New Roman"/>
          <w:sz w:val="24"/>
          <w:szCs w:val="24"/>
        </w:rPr>
        <w:t xml:space="preserve">empirically parameterized and </w:t>
      </w:r>
      <w:r w:rsidRPr="00B0403D">
        <w:rPr>
          <w:rFonts w:ascii="Times New Roman" w:hAnsi="Times New Roman" w:cs="Times New Roman"/>
          <w:sz w:val="24"/>
          <w:szCs w:val="24"/>
        </w:rPr>
        <w:t>translated to a Lotka-Volterra form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w:t>
      </w:r>
      <w:r w:rsidR="00661099">
        <w:rPr>
          <w:rFonts w:ascii="Times New Roman" w:hAnsi="Times New Roman" w:cs="Times New Roman"/>
          <w:sz w:val="24"/>
          <w:szCs w:val="24"/>
        </w:rPr>
        <w:t xml:space="preserve">Recently,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ins w:id="195" w:author="Godwin, Casey" w:date="2018-12-04T08:38:00Z">
        <w:r w:rsidR="006C4DB7">
          <w:rPr>
            <w:rFonts w:ascii="Times New Roman" w:hAnsi="Times New Roman" w:cs="Times New Roman"/>
            <w:sz w:val="24"/>
            <w:szCs w:val="24"/>
          </w:rPr>
          <w:t xml:space="preserve">and non-substitutable </w:t>
        </w:r>
      </w:ins>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13 to 16)</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p>
    <w:p w14:paraId="4BD54070" w14:textId="1F391EE0" w:rsidR="004B51FF" w:rsidRDefault="00E37F14"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(13)</w:t>
      </w:r>
    </w:p>
    <w:p w14:paraId="03E9C9E7" w14:textId="0927BFC3" w:rsidR="004B51FF" w:rsidRDefault="004B51FF" w:rsidP="004B51FF">
      <w:pPr>
        <w:pStyle w:val="Normal1"/>
        <w:spacing w:line="360" w:lineRule="auto"/>
        <w:rPr>
          <w:rFonts w:ascii="Times New Roman" w:hAnsi="Times New Roman" w:cs="Times New Roman"/>
          <w:sz w:val="24"/>
          <w:szCs w:val="24"/>
        </w:rPr>
      </w:pPr>
    </w:p>
    <w:p w14:paraId="786BFA5B" w14:textId="67A9E410" w:rsidR="004B51FF" w:rsidRDefault="00E37F14"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(14)</w:t>
      </w:r>
    </w:p>
    <w:p w14:paraId="4F7E39A4" w14:textId="4B4544BD" w:rsidR="00B01CDA" w:rsidRDefault="00E37F14" w:rsidP="00B01CD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DF4A88">
        <w:rPr>
          <w:rFonts w:ascii="Times New Roman" w:hAnsi="Times New Roman" w:cs="Times New Roman"/>
          <w:sz w:val="24"/>
          <w:szCs w:val="24"/>
        </w:rPr>
        <w:t>5</w:t>
      </w:r>
      <w:r w:rsidR="00B01CDA">
        <w:rPr>
          <w:rFonts w:ascii="Times New Roman" w:hAnsi="Times New Roman" w:cs="Times New Roman"/>
          <w:sz w:val="24"/>
          <w:szCs w:val="24"/>
        </w:rPr>
        <w:t>)</w:t>
      </w:r>
    </w:p>
    <w:p w14:paraId="2B02C6EB" w14:textId="6C729DC8" w:rsidR="00DF4A88" w:rsidRDefault="00E37F14" w:rsidP="00DF4A88">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(16)</w:t>
      </w:r>
    </w:p>
    <w:p w14:paraId="2561B37F" w14:textId="68D6BB3A" w:rsidR="004B51FF" w:rsidRDefault="00DF4A88" w:rsidP="009616A1">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13 to 16</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w:t>
      </w:r>
      <w:commentRangeStart w:id="196"/>
      <w:r>
        <w:rPr>
          <w:rFonts w:ascii="Times New Roman" w:hAnsi="Times New Roman" w:cs="Times New Roman"/>
          <w:sz w:val="24"/>
          <w:szCs w:val="24"/>
        </w:rPr>
        <w:t xml:space="preserve">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r>
        <w:rPr>
          <w:rFonts w:ascii="Times New Roman" w:hAnsi="Times New Roman" w:cs="Times New Roman"/>
          <w:sz w:val="24"/>
          <w:szCs w:val="24"/>
        </w:rPr>
        <w:t xml:space="preserve">) is the population density of focal species </w:t>
      </w:r>
      <w:r>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is the per capita maximum growth rate of species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r>
        <w:rPr>
          <w:rFonts w:ascii="Times New Roman" w:hAnsi="Times New Roman" w:cs="Times New Roman"/>
          <w:sz w:val="24"/>
          <w:szCs w:val="24"/>
        </w:rPr>
        <w:t xml:space="preserve"> is the half saturation constant for species </w:t>
      </w:r>
      <w:r w:rsidRPr="006E71ED">
        <w:rPr>
          <w:rFonts w:ascii="Times New Roman" w:hAnsi="Times New Roman" w:cs="Times New Roman"/>
          <w:i/>
          <w:sz w:val="24"/>
          <w:szCs w:val="24"/>
        </w:rPr>
        <w:t>i</w:t>
      </w:r>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i</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ins w:id="197" w:author="Godwin, Casey" w:date="2018-12-04T08:39:00Z">
        <w:r w:rsidR="006C4DB7">
          <w:rPr>
            <w:rStyle w:val="fontstyle21"/>
            <w:rFonts w:ascii="Times New Roman" w:hAnsi="Times New Roman" w:cs="Times New Roman"/>
          </w:rPr>
          <w:t xml:space="preserve">and the density-independent loss rate for both species </w:t>
        </w:r>
      </w:ins>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r w:rsidR="009616A1">
        <w:rPr>
          <w:rStyle w:val="fontstyle21"/>
          <w:rFonts w:ascii="Times New Roman" w:hAnsi="Times New Roman" w:cs="Times New Roman"/>
        </w:rPr>
        <w:t xml:space="preserve">) </w:t>
      </w:r>
      <w:commentRangeEnd w:id="196"/>
      <w:r w:rsidR="006C4DB7">
        <w:rPr>
          <w:rStyle w:val="CommentReference"/>
        </w:rPr>
        <w:commentReference w:id="196"/>
      </w:r>
      <w:r w:rsidR="009616A1">
        <w:rPr>
          <w:rStyle w:val="fontstyle21"/>
          <w:rFonts w:ascii="Times New Roman" w:hAnsi="Times New Roman" w:cs="Times New Roman"/>
        </w:rPr>
        <w:t>is the supply concentration for resource</w:t>
      </w:r>
      <w:r w:rsidR="009616A1" w:rsidRP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r w:rsidR="009616A1" w:rsidRPr="00B0403D">
        <w:rPr>
          <w:rFonts w:ascii="Times New Roman" w:hAnsi="Times New Roman" w:cs="Times New Roman"/>
          <w:sz w:val="24"/>
          <w:szCs w:val="24"/>
        </w:rPr>
        <w:t xml:space="preserve"> is the consumption term of consumer species </w:t>
      </w:r>
      <w:r w:rsidR="009616A1" w:rsidRPr="00D3751B">
        <w:rPr>
          <w:rFonts w:ascii="Times New Roman" w:hAnsi="Times New Roman" w:cs="Times New Roman"/>
          <w:i/>
          <w:sz w:val="24"/>
          <w:szCs w:val="24"/>
        </w:rPr>
        <w:t>i</w:t>
      </w:r>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1D254B7" w14:textId="02F784C8" w:rsidR="00FC6281" w:rsidRPr="00661099" w:rsidRDefault="00661099" w:rsidP="00661099">
      <w:pPr>
        <w:pStyle w:val="Normal1"/>
        <w:spacing w:line="360" w:lineRule="auto"/>
        <w:ind w:firstLine="360"/>
        <w:rPr>
          <w:rFonts w:ascii="Times New Roman" w:hAnsi="Times New Roman" w:cs="Times New Roman"/>
          <w:sz w:val="24"/>
          <w:szCs w:val="24"/>
        </w:rPr>
      </w:pPr>
      <w:del w:id="198" w:author="Godwin, Casey" w:date="2018-12-04T08:39:00Z">
        <w:r w:rsidDel="006C4DB7">
          <w:rPr>
            <w:rFonts w:ascii="Times New Roman" w:hAnsi="Times New Roman" w:cs="Times New Roman"/>
            <w:sz w:val="24"/>
            <w:szCs w:val="24"/>
          </w:rPr>
          <w:lastRenderedPageBreak/>
          <w:delText xml:space="preserve"> By doing so</w:delText>
        </w:r>
      </w:del>
      <w:ins w:id="199" w:author="Godwin, Casey" w:date="2018-12-04T08:39:00Z">
        <w:r w:rsidR="006C4DB7">
          <w:rPr>
            <w:rFonts w:ascii="Times New Roman" w:hAnsi="Times New Roman" w:cs="Times New Roman"/>
            <w:sz w:val="24"/>
            <w:szCs w:val="24"/>
          </w:rPr>
          <w:t xml:space="preserve">Letten et al [2017] showed how </w:t>
        </w:r>
        <w:r w:rsidR="00154BCB">
          <w:rPr>
            <w:rFonts w:ascii="Times New Roman" w:hAnsi="Times New Roman" w:cs="Times New Roman"/>
            <w:sz w:val="24"/>
            <w:szCs w:val="24"/>
          </w:rPr>
          <w:t xml:space="preserve">equations 13-16 can be </w:t>
        </w:r>
      </w:ins>
      <w:ins w:id="200" w:author="Godwin, Casey" w:date="2018-12-04T08:40:00Z">
        <w:r w:rsidR="00154BCB">
          <w:rPr>
            <w:rFonts w:ascii="Times New Roman" w:hAnsi="Times New Roman" w:cs="Times New Roman"/>
            <w:sz w:val="24"/>
            <w:szCs w:val="24"/>
          </w:rPr>
          <w:t xml:space="preserve">used to </w:t>
        </w:r>
      </w:ins>
      <w:del w:id="201" w:author="Godwin, Casey" w:date="2018-12-04T08:40:00Z">
        <w:r w:rsidR="00FC6281" w:rsidRPr="00B0403D" w:rsidDel="00154BCB">
          <w:rPr>
            <w:rFonts w:ascii="Times New Roman" w:hAnsi="Times New Roman" w:cs="Times New Roman"/>
            <w:sz w:val="24"/>
            <w:szCs w:val="24"/>
          </w:rPr>
          <w:delText xml:space="preserve">, </w:delText>
        </w:r>
        <w:r w:rsidDel="00154BCB">
          <w:rPr>
            <w:rFonts w:ascii="Times New Roman" w:hAnsi="Times New Roman" w:cs="Times New Roman"/>
            <w:sz w:val="24"/>
            <w:szCs w:val="24"/>
          </w:rPr>
          <w:delText xml:space="preserve">one can decipher which </w:delText>
        </w:r>
        <w:r w:rsidR="00FC6281" w:rsidRPr="00B0403D" w:rsidDel="00154BCB">
          <w:rPr>
            <w:rFonts w:ascii="Times New Roman" w:hAnsi="Times New Roman" w:cs="Times New Roman"/>
            <w:sz w:val="24"/>
            <w:szCs w:val="24"/>
          </w:rPr>
          <w:delText xml:space="preserve">parameters </w:delText>
        </w:r>
        <w:r w:rsidDel="00154BCB">
          <w:rPr>
            <w:rFonts w:ascii="Times New Roman" w:hAnsi="Times New Roman" w:cs="Times New Roman"/>
            <w:sz w:val="24"/>
            <w:szCs w:val="24"/>
          </w:rPr>
          <w:delText xml:space="preserve">are </w:delText>
        </w:r>
        <w:r w:rsidR="00FC6281" w:rsidRPr="00B0403D" w:rsidDel="00154BCB">
          <w:rPr>
            <w:rFonts w:ascii="Times New Roman" w:hAnsi="Times New Roman" w:cs="Times New Roman"/>
            <w:sz w:val="24"/>
            <w:szCs w:val="24"/>
          </w:rPr>
          <w:delText>impacting</w:delText>
        </w:r>
      </w:del>
      <w:ins w:id="202" w:author="Godwin, Casey" w:date="2018-12-04T08:40:00Z">
        <w:r w:rsidR="00154BCB">
          <w:rPr>
            <w:rFonts w:ascii="Times New Roman" w:hAnsi="Times New Roman" w:cs="Times New Roman"/>
            <w:sz w:val="24"/>
            <w:szCs w:val="24"/>
          </w:rPr>
          <w:t>estimate</w:t>
        </w:r>
      </w:ins>
      <w:r w:rsidR="00FC6281" w:rsidRPr="00B0403D">
        <w:rPr>
          <w:rFonts w:ascii="Times New Roman" w:hAnsi="Times New Roman" w:cs="Times New Roman"/>
          <w:sz w:val="24"/>
          <w:szCs w:val="24"/>
        </w:rPr>
        <w:t xml:space="preserve"> </w:t>
      </w:r>
      <w:r>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ins w:id="203" w:author="Godwin, Casey" w:date="2018-12-04T08:40:00Z">
        <w:r w:rsidR="00154BCB">
          <w:rPr>
            <w:rFonts w:ascii="Times New Roman" w:hAnsi="Times New Roman" w:cs="Times New Roman"/>
            <w:sz w:val="24"/>
            <w:szCs w:val="24"/>
          </w:rPr>
          <w:t>This is done by evaluating the equations for each species under the resource conditions that would result from a steady-state population of the other species</w:t>
        </w:r>
      </w:ins>
      <w:ins w:id="204" w:author="Godwin, Casey" w:date="2018-12-04T08:41:00Z">
        <w:r w:rsidR="00154BCB">
          <w:rPr>
            <w:rFonts w:ascii="Times New Roman" w:hAnsi="Times New Roman" w:cs="Times New Roman"/>
            <w:sz w:val="24"/>
            <w:szCs w:val="24"/>
          </w:rPr>
          <w:t xml:space="preserve">, similar to an invasion experiment. </w:t>
        </w:r>
      </w:ins>
      <w:r w:rsidRPr="00B0403D">
        <w:rPr>
          <w:rFonts w:ascii="Times New Roman" w:hAnsi="Times New Roman" w:cs="Times New Roman"/>
          <w:sz w:val="24"/>
          <w:szCs w:val="24"/>
        </w:rPr>
        <w:t>According to Letten et al. the int</w:t>
      </w:r>
      <w:r w:rsidR="009616A1">
        <w:rPr>
          <w:rFonts w:ascii="Times New Roman" w:hAnsi="Times New Roman" w:cs="Times New Roman"/>
          <w:sz w:val="24"/>
          <w:szCs w:val="24"/>
        </w:rPr>
        <w:t>ra</w:t>
      </w:r>
      <w:r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Pr="00B0403D">
        <w:rPr>
          <w:rFonts w:ascii="Times New Roman" w:hAnsi="Times New Roman" w:cs="Times New Roman"/>
          <w:sz w:val="24"/>
          <w:szCs w:val="24"/>
        </w:rPr>
        <w:t>specific competition coefficients can be expressed as following</w:t>
      </w:r>
      <w:r>
        <w:rPr>
          <w:rFonts w:ascii="Times New Roman" w:hAnsi="Times New Roman" w:cs="Times New Roman"/>
          <w:sz w:val="24"/>
          <w:szCs w:val="24"/>
        </w:rPr>
        <w:t xml:space="preserve">: </w:t>
      </w:r>
    </w:p>
    <w:p w14:paraId="002712CE" w14:textId="6B747C3D" w:rsidR="00D3751B" w:rsidRDefault="00E37F14"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9616A1">
        <w:rPr>
          <w:rFonts w:ascii="Times New Roman" w:hAnsi="Times New Roman" w:cs="Times New Roman"/>
          <w:sz w:val="24"/>
          <w:szCs w:val="24"/>
        </w:rPr>
        <w:t>7</w:t>
      </w:r>
      <w:r w:rsidR="00D3751B">
        <w:rPr>
          <w:rFonts w:ascii="Times New Roman" w:hAnsi="Times New Roman" w:cs="Times New Roman"/>
          <w:sz w:val="24"/>
          <w:szCs w:val="24"/>
        </w:rPr>
        <w:t>)</w:t>
      </w:r>
    </w:p>
    <w:p w14:paraId="7609181D" w14:textId="7C82C726" w:rsidR="00D3751B" w:rsidRPr="00D3751B" w:rsidRDefault="00E37F14"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8</w:t>
      </w:r>
      <w:r w:rsidR="00D3751B">
        <w:rPr>
          <w:rFonts w:ascii="Times New Roman" w:hAnsi="Times New Roman" w:cs="Times New Roman"/>
          <w:sz w:val="24"/>
          <w:szCs w:val="24"/>
        </w:rPr>
        <w:t>)</w:t>
      </w:r>
    </w:p>
    <w:p w14:paraId="55EF01FA" w14:textId="010DB9C5" w:rsidR="00D3751B" w:rsidRPr="00D3751B" w:rsidRDefault="00E37F14"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9</w:t>
      </w:r>
      <w:r w:rsidR="00D3751B">
        <w:rPr>
          <w:rFonts w:ascii="Times New Roman" w:hAnsi="Times New Roman" w:cs="Times New Roman"/>
          <w:sz w:val="24"/>
          <w:szCs w:val="24"/>
        </w:rPr>
        <w:t>)</w:t>
      </w:r>
    </w:p>
    <w:p w14:paraId="4D2BBC32" w14:textId="4E4F14BC" w:rsidR="00D3751B" w:rsidRDefault="00E37F14"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20</w:t>
      </w:r>
      <w:r w:rsidR="00D3751B">
        <w:rPr>
          <w:rFonts w:ascii="Times New Roman" w:hAnsi="Times New Roman" w:cs="Times New Roman"/>
          <w:sz w:val="24"/>
          <w:szCs w:val="24"/>
        </w:rPr>
        <w:t>)</w:t>
      </w:r>
    </w:p>
    <w:p w14:paraId="21DFA4FB" w14:textId="30ED4890" w:rsidR="00D3751B" w:rsidRDefault="009616A1" w:rsidP="009616A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resource ratio model (right hand side of equation 17 to 20)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del w:id="205" w:author="Godwin, Casey" w:date="2018-12-04T08:41:00Z">
        <w:r w:rsidR="002A445D" w:rsidDel="00154BCB">
          <w:rPr>
            <w:rFonts w:ascii="Times New Roman" w:hAnsi="Times New Roman" w:cs="Times New Roman"/>
            <w:sz w:val="24"/>
            <w:szCs w:val="24"/>
          </w:rPr>
          <w:delText xml:space="preserve">After these parameters </w:delText>
        </w:r>
        <w:r w:rsidR="00CA338A" w:rsidDel="00154BCB">
          <w:rPr>
            <w:rFonts w:ascii="Times New Roman" w:hAnsi="Times New Roman" w:cs="Times New Roman"/>
            <w:sz w:val="24"/>
            <w:szCs w:val="24"/>
          </w:rPr>
          <w:delText xml:space="preserve">in Tilman’s resource ratio model </w:delText>
        </w:r>
        <w:r w:rsidR="002A445D" w:rsidDel="00154BCB">
          <w:rPr>
            <w:rFonts w:ascii="Times New Roman" w:hAnsi="Times New Roman" w:cs="Times New Roman"/>
            <w:sz w:val="24"/>
            <w:szCs w:val="24"/>
          </w:rPr>
          <w:delText xml:space="preserve">are empirically measured, intra- and inter-specific competition coefficients and thus ND and RFD can be calculated. Consequently, Chesson’s inequality can be assessed for predicting species coexistence. </w:delText>
        </w:r>
      </w:del>
    </w:p>
    <w:p w14:paraId="28452401" w14:textId="3FDD400C" w:rsidR="00661099" w:rsidRDefault="00661099" w:rsidP="00661099">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5EEE8BF" w14:textId="539C1CDD" w:rsidR="002A445D" w:rsidDel="005B1AD5" w:rsidRDefault="002A445D" w:rsidP="005B1AD5">
      <w:pPr>
        <w:pStyle w:val="Normal1"/>
        <w:spacing w:line="360" w:lineRule="auto"/>
        <w:ind w:firstLine="360"/>
        <w:rPr>
          <w:del w:id="206" w:author="Godwin, Casey" w:date="2018-12-04T08:51:00Z"/>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Tilman’s resource ratio 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ins w:id="207" w:author="Godwin, Casey" w:date="2018-12-04T08:42:00Z">
        <w:r w:rsidR="00154BCB">
          <w:rPr>
            <w:rFonts w:ascii="Times New Roman" w:hAnsi="Times New Roman" w:cs="Times New Roman"/>
            <w:sz w:val="24"/>
            <w:szCs w:val="24"/>
          </w:rPr>
          <w:t>d</w:t>
        </w:r>
      </w:ins>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resource ratio model</w:t>
      </w:r>
      <w:r w:rsidR="00C507F0">
        <w:rPr>
          <w:rFonts w:ascii="Times New Roman" w:hAnsi="Times New Roman" w:cs="Times New Roman"/>
          <w:sz w:val="24"/>
          <w:szCs w:val="24"/>
        </w:rPr>
        <w:t>, Tilman had measured the parameters describing how two green algae species (</w:t>
      </w:r>
      <w:ins w:id="208" w:author="Godwin, Casey" w:date="2018-12-04T08:42:00Z">
        <w:r w:rsidR="00154BCB">
          <w:rPr>
            <w:rFonts w:ascii="Times New Roman" w:hAnsi="Times New Roman" w:cs="Times New Roman"/>
            <w:i/>
            <w:sz w:val="24"/>
            <w:szCs w:val="24"/>
          </w:rPr>
          <w:t>A</w:t>
        </w:r>
      </w:ins>
      <w:del w:id="209" w:author="Godwin, Casey" w:date="2018-12-04T08:42:00Z">
        <w:r w:rsidR="00C507F0" w:rsidRPr="00C507F0" w:rsidDel="00154BCB">
          <w:rPr>
            <w:rFonts w:ascii="Times New Roman" w:hAnsi="Times New Roman" w:cs="Times New Roman"/>
            <w:i/>
            <w:sz w:val="24"/>
            <w:szCs w:val="24"/>
          </w:rPr>
          <w:delText>a</w:delText>
        </w:r>
      </w:del>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ins w:id="210" w:author="Godwin, Casey" w:date="2018-12-04T08:42:00Z">
        <w:r w:rsidR="00154BCB">
          <w:rPr>
            <w:rFonts w:ascii="Times New Roman" w:hAnsi="Times New Roman" w:cs="Times New Roman"/>
            <w:i/>
            <w:sz w:val="24"/>
            <w:szCs w:val="24"/>
          </w:rPr>
          <w:t>C</w:t>
        </w:r>
      </w:ins>
      <w:del w:id="211" w:author="Godwin, Casey" w:date="2018-12-04T08:42:00Z">
        <w:r w:rsidR="00C507F0" w:rsidRPr="00C507F0" w:rsidDel="00154BCB">
          <w:rPr>
            <w:rFonts w:ascii="Times New Roman" w:hAnsi="Times New Roman" w:cs="Times New Roman"/>
            <w:i/>
            <w:sz w:val="24"/>
            <w:szCs w:val="24"/>
          </w:rPr>
          <w:delText>c</w:delText>
        </w:r>
      </w:del>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ins w:id="212" w:author="Godwin, Casey" w:date="2018-12-04T08:51:00Z">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ins>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del w:id="213" w:author="Godwin, Casey" w:date="2018-12-04T08:51:00Z">
        <w:r w:rsidR="00CA338A" w:rsidDel="005B1AD5">
          <w:rPr>
            <w:rFonts w:ascii="Times New Roman" w:hAnsi="Times New Roman" w:cs="Times New Roman"/>
            <w:sz w:val="24"/>
            <w:szCs w:val="24"/>
          </w:rPr>
          <w:delText>It</w:delText>
        </w:r>
        <w:r w:rsidR="0036474F" w:rsidDel="005B1AD5">
          <w:rPr>
            <w:rFonts w:ascii="Times New Roman" w:hAnsi="Times New Roman" w:cs="Times New Roman"/>
            <w:sz w:val="24"/>
            <w:szCs w:val="24"/>
          </w:rPr>
          <w:delText xml:space="preserve"> is also possible to parameterize </w:delText>
        </w:r>
        <w:r w:rsidR="0036474F" w:rsidRPr="00B0403D" w:rsidDel="005B1AD5">
          <w:rPr>
            <w:rFonts w:ascii="Times New Roman" w:hAnsi="Times New Roman" w:cs="Times New Roman"/>
            <w:sz w:val="24"/>
            <w:szCs w:val="24"/>
          </w:rPr>
          <w:delText>Tilman’s resource ratio model</w:delText>
        </w:r>
        <w:r w:rsidR="00CA338A" w:rsidDel="005B1AD5">
          <w:rPr>
            <w:rFonts w:ascii="Times New Roman" w:hAnsi="Times New Roman" w:cs="Times New Roman"/>
            <w:sz w:val="24"/>
            <w:szCs w:val="24"/>
          </w:rPr>
          <w:delText xml:space="preserve"> with organisms other than freshwater phytoplankton</w:delText>
        </w:r>
        <w:r w:rsidR="0036474F" w:rsidDel="005B1AD5">
          <w:rPr>
            <w:rFonts w:ascii="Times New Roman" w:hAnsi="Times New Roman" w:cs="Times New Roman"/>
            <w:sz w:val="24"/>
            <w:szCs w:val="24"/>
          </w:rPr>
          <w:delText xml:space="preserve"> </w:delText>
        </w:r>
        <w:r w:rsidR="0036474F" w:rsidDel="005B1AD5">
          <w:rPr>
            <w:rFonts w:ascii="Times New Roman" w:hAnsi="Times New Roman" w:cs="Times New Roman"/>
            <w:sz w:val="24"/>
            <w:szCs w:val="24"/>
          </w:rPr>
          <w:fldChar w:fldCharType="begin" w:fldLock="1"/>
        </w:r>
        <w:r w:rsidR="005D6DE6" w:rsidDel="005B1AD5">
          <w:rPr>
            <w:rFonts w:ascii="Times New Roman" w:hAnsi="Times New Roman" w:cs="Times New Roman"/>
            <w:sz w:val="24"/>
            <w:szCs w:val="24"/>
          </w:rPr>
          <w:del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delInstrText>
        </w:r>
        <w:r w:rsidR="0036474F" w:rsidDel="005B1AD5">
          <w:rPr>
            <w:rFonts w:ascii="Times New Roman" w:hAnsi="Times New Roman" w:cs="Times New Roman"/>
            <w:sz w:val="24"/>
            <w:szCs w:val="24"/>
          </w:rPr>
          <w:fldChar w:fldCharType="separate"/>
        </w:r>
        <w:r w:rsidR="0036474F" w:rsidRPr="0036474F" w:rsidDel="005B1AD5">
          <w:rPr>
            <w:rFonts w:ascii="Times New Roman" w:hAnsi="Times New Roman" w:cs="Times New Roman"/>
            <w:noProof/>
            <w:sz w:val="24"/>
            <w:szCs w:val="24"/>
          </w:rPr>
          <w:delText>(Miller et al. 2005)</w:delText>
        </w:r>
        <w:r w:rsidR="0036474F" w:rsidDel="005B1AD5">
          <w:rPr>
            <w:rFonts w:ascii="Times New Roman" w:hAnsi="Times New Roman" w:cs="Times New Roman"/>
            <w:sz w:val="24"/>
            <w:szCs w:val="24"/>
          </w:rPr>
          <w:fldChar w:fldCharType="end"/>
        </w:r>
        <w:r w:rsidR="0036474F" w:rsidDel="005B1AD5">
          <w:rPr>
            <w:rFonts w:ascii="Times New Roman" w:hAnsi="Times New Roman" w:cs="Times New Roman"/>
            <w:sz w:val="24"/>
            <w:szCs w:val="24"/>
          </w:rPr>
          <w:delText xml:space="preserve">. </w:delText>
        </w:r>
      </w:del>
    </w:p>
    <w:p w14:paraId="270C3236" w14:textId="77777777" w:rsidR="005B1AD5" w:rsidRPr="002A445D" w:rsidRDefault="005B1AD5" w:rsidP="00CA338A">
      <w:pPr>
        <w:pStyle w:val="Normal1"/>
        <w:spacing w:line="360" w:lineRule="auto"/>
        <w:ind w:firstLine="360"/>
        <w:rPr>
          <w:ins w:id="214" w:author="Godwin, Casey" w:date="2018-12-04T08:51:00Z"/>
          <w:rFonts w:ascii="Times New Roman" w:hAnsi="Times New Roman" w:cs="Times New Roman"/>
          <w:sz w:val="24"/>
          <w:szCs w:val="24"/>
        </w:rPr>
      </w:pPr>
    </w:p>
    <w:p w14:paraId="5974A588" w14:textId="2A1B55C9" w:rsidR="00661099" w:rsidRPr="0036474F" w:rsidRDefault="00661099">
      <w:pPr>
        <w:pStyle w:val="Normal1"/>
        <w:spacing w:line="360" w:lineRule="auto"/>
        <w:ind w:firstLine="360"/>
        <w:rPr>
          <w:rFonts w:ascii="Times New Roman" w:hAnsi="Times New Roman" w:cs="Times New Roman"/>
          <w:i/>
          <w:sz w:val="24"/>
          <w:szCs w:val="24"/>
        </w:rPr>
        <w:pPrChange w:id="215" w:author="Godwin, Casey" w:date="2018-12-04T08:51:00Z">
          <w:pPr>
            <w:pStyle w:val="Normal1"/>
            <w:numPr>
              <w:ilvl w:val="1"/>
              <w:numId w:val="12"/>
            </w:numPr>
            <w:spacing w:line="360" w:lineRule="auto"/>
            <w:ind w:left="720" w:hanging="360"/>
          </w:pPr>
        </w:pPrChange>
      </w:pPr>
      <w:r>
        <w:rPr>
          <w:rFonts w:ascii="Times New Roman" w:hAnsi="Times New Roman" w:cs="Times New Roman"/>
          <w:i/>
          <w:sz w:val="24"/>
          <w:szCs w:val="24"/>
        </w:rPr>
        <w:t>Limitations</w:t>
      </w:r>
    </w:p>
    <w:p w14:paraId="16A8AA7A" w14:textId="6FA39AE0" w:rsidR="0087540E" w:rsidRDefault="002D749B" w:rsidP="00A65A8D">
      <w:pPr>
        <w:pStyle w:val="Normal1"/>
        <w:spacing w:line="360" w:lineRule="auto"/>
        <w:ind w:firstLine="360"/>
        <w:rPr>
          <w:rFonts w:ascii="Times New Roman" w:hAnsi="Times New Roman" w:cs="Times New Roman"/>
          <w:sz w:val="24"/>
          <w:szCs w:val="24"/>
        </w:rPr>
      </w:pPr>
      <w:commentRangeStart w:id="216"/>
      <w:r>
        <w:rPr>
          <w:rFonts w:ascii="Times New Roman" w:hAnsi="Times New Roman" w:cs="Times New Roman"/>
          <w:sz w:val="24"/>
          <w:szCs w:val="24"/>
        </w:rPr>
        <w:t xml:space="preserve">One critical limitation </w:t>
      </w:r>
      <w:commentRangeEnd w:id="216"/>
      <w:r w:rsidR="005B1AD5">
        <w:rPr>
          <w:rStyle w:val="CommentReference"/>
        </w:rPr>
        <w:commentReference w:id="216"/>
      </w:r>
      <w:r>
        <w:rPr>
          <w:rFonts w:ascii="Times New Roman" w:hAnsi="Times New Roman" w:cs="Times New Roman"/>
          <w:sz w:val="24"/>
          <w:szCs w:val="24"/>
        </w:rPr>
        <w:t xml:space="preserve">of reorganizing Tilman’s resource ratio model to a Lotka-Volterra form is that the derived intra- and inter-specific competition coefficients </w:t>
      </w:r>
      <w:r w:rsidR="00A65A8D">
        <w:rPr>
          <w:rFonts w:ascii="Times New Roman" w:hAnsi="Times New Roman" w:cs="Times New Roman"/>
          <w:sz w:val="24"/>
          <w:szCs w:val="24"/>
        </w:rPr>
        <w:t>can only be used to predict species coexistence but not be</w:t>
      </w:r>
      <w:r>
        <w:rPr>
          <w:rFonts w:ascii="Times New Roman" w:hAnsi="Times New Roman" w:cs="Times New Roman"/>
          <w:sz w:val="24"/>
          <w:szCs w:val="24"/>
        </w:rPr>
        <w:t xml:space="preserve"> used to </w:t>
      </w:r>
      <w:r w:rsidR="00A65A8D">
        <w:rPr>
          <w:rFonts w:ascii="Times New Roman" w:hAnsi="Times New Roman" w:cs="Times New Roman"/>
          <w:sz w:val="24"/>
          <w:szCs w:val="24"/>
        </w:rPr>
        <w:t>replicate</w:t>
      </w:r>
      <w:r>
        <w:rPr>
          <w:rFonts w:ascii="Times New Roman" w:hAnsi="Times New Roman" w:cs="Times New Roman"/>
          <w:sz w:val="24"/>
          <w:szCs w:val="24"/>
        </w:rPr>
        <w:t xml:space="preserve"> transient population dynamics</w:t>
      </w:r>
      <w:ins w:id="217" w:author="Godwin, Casey" w:date="2018-12-04T08:51:00Z">
        <w:r w:rsidR="005B1AD5">
          <w:rPr>
            <w:rFonts w:ascii="Times New Roman" w:hAnsi="Times New Roman" w:cs="Times New Roman"/>
            <w:sz w:val="24"/>
            <w:szCs w:val="24"/>
          </w:rPr>
          <w:t xml:space="preserve"> using the Lotka-Volterra model</w:t>
        </w:r>
      </w:ins>
      <w:r>
        <w:rPr>
          <w:rFonts w:ascii="Times New Roman" w:hAnsi="Times New Roman" w:cs="Times New Roman"/>
          <w:sz w:val="24"/>
          <w:szCs w:val="24"/>
        </w:rPr>
        <w:t xml:space="preserve">. </w:t>
      </w:r>
      <w:r w:rsidR="00A65A8D">
        <w:rPr>
          <w:rFonts w:ascii="Times New Roman" w:hAnsi="Times New Roman" w:cs="Times New Roman"/>
          <w:sz w:val="24"/>
          <w:szCs w:val="24"/>
        </w:rPr>
        <w:t xml:space="preserve">Following the above reorganization, </w:t>
      </w:r>
      <w:r w:rsidR="00A65A8D" w:rsidRPr="0036474F">
        <w:rPr>
          <w:rFonts w:ascii="Times New Roman" w:hAnsi="Times New Roman" w:cs="Times New Roman"/>
          <w:sz w:val="24"/>
          <w:szCs w:val="24"/>
        </w:rPr>
        <w:t xml:space="preserve">competition coefficients </w:t>
      </w:r>
      <w:r w:rsidR="00A65A8D">
        <w:rPr>
          <w:rFonts w:ascii="Times New Roman" w:hAnsi="Times New Roman" w:cs="Times New Roman"/>
          <w:sz w:val="24"/>
          <w:szCs w:val="24"/>
        </w:rPr>
        <w:t>should be</w:t>
      </w:r>
      <w:r w:rsidR="00A65A8D" w:rsidRPr="0036474F">
        <w:rPr>
          <w:rFonts w:ascii="Times New Roman" w:hAnsi="Times New Roman" w:cs="Times New Roman"/>
          <w:sz w:val="24"/>
          <w:szCs w:val="24"/>
        </w:rPr>
        <w:t xml:space="preserve"> resource dependent</w:t>
      </w:r>
      <w:r w:rsidR="00A65A8D">
        <w:rPr>
          <w:rFonts w:ascii="Times New Roman" w:hAnsi="Times New Roman" w:cs="Times New Roman"/>
          <w:sz w:val="24"/>
          <w:szCs w:val="24"/>
        </w:rPr>
        <w:t xml:space="preserve"> because </w:t>
      </w:r>
      <w:r w:rsidR="00A65A8D" w:rsidRPr="0036474F">
        <w:rPr>
          <w:rFonts w:ascii="Times New Roman" w:hAnsi="Times New Roman" w:cs="Times New Roman"/>
          <w:sz w:val="24"/>
          <w:szCs w:val="24"/>
        </w:rPr>
        <w:t>each consumption term (</w:t>
      </w:r>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i</w:t>
      </w:r>
      <w:r w:rsidR="00507DFC" w:rsidRPr="0036474F">
        <w:rPr>
          <w:rFonts w:ascii="Times New Roman" w:hAnsi="Times New Roman" w:cs="Times New Roman"/>
          <w:sz w:val="24"/>
          <w:szCs w:val="24"/>
        </w:rPr>
        <w:t xml:space="preserve">n </w:t>
      </w:r>
      <w:r>
        <w:rPr>
          <w:rFonts w:ascii="Times New Roman" w:hAnsi="Times New Roman" w:cs="Times New Roman"/>
          <w:sz w:val="24"/>
          <w:szCs w:val="24"/>
        </w:rPr>
        <w:t>Tilman’s resource ratio model</w:t>
      </w:r>
      <w:r w:rsidR="00A65A8D">
        <w:rPr>
          <w:rFonts w:ascii="Times New Roman" w:hAnsi="Times New Roman" w:cs="Times New Roman"/>
          <w:sz w:val="24"/>
          <w:szCs w:val="24"/>
        </w:rPr>
        <w:t xml:space="preserve"> </w:t>
      </w:r>
      <w:r w:rsidR="00BA3C0C" w:rsidRPr="0036474F">
        <w:rPr>
          <w:rFonts w:ascii="Times New Roman" w:hAnsi="Times New Roman" w:cs="Times New Roman"/>
          <w:sz w:val="24"/>
          <w:szCs w:val="24"/>
        </w:rPr>
        <w:t>is</w:t>
      </w:r>
      <w:r w:rsidR="00507DFC" w:rsidRPr="0036474F">
        <w:rPr>
          <w:rFonts w:ascii="Times New Roman" w:hAnsi="Times New Roman" w:cs="Times New Roman"/>
          <w:sz w:val="24"/>
          <w:szCs w:val="24"/>
        </w:rPr>
        <w:t xml:space="preserve"> a function of resource density</w:t>
      </w:r>
      <w:r w:rsidR="001263C4" w:rsidRPr="0036474F">
        <w:rPr>
          <w:rFonts w:ascii="Times New Roman" w:hAnsi="Times New Roman" w:cs="Times New Roman"/>
          <w:sz w:val="24"/>
          <w:szCs w:val="24"/>
        </w:rPr>
        <w:t xml:space="preserve"> (</w:t>
      </w:r>
      <w:r w:rsidR="00507DFC" w:rsidRPr="0036474F">
        <w:rPr>
          <w:rFonts w:ascii="Times New Roman" w:hAnsi="Times New Roman" w:cs="Times New Roman"/>
          <w:sz w:val="24"/>
          <w:szCs w:val="24"/>
        </w:rPr>
        <w:t xml:space="preserve">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00507DFC" w:rsidRPr="0036474F">
        <w:rPr>
          <w:rFonts w:ascii="Times New Roman" w:hAnsi="Times New Roman" w:cs="Times New Roman"/>
          <w:sz w:val="24"/>
          <w:szCs w:val="24"/>
        </w:rPr>
        <w:t xml:space="preserve"> in Tilman’s 1977 deduction</w:t>
      </w:r>
      <w:r w:rsidR="001263C4" w:rsidRPr="0036474F">
        <w:rPr>
          <w:rFonts w:ascii="Times New Roman" w:hAnsi="Times New Roman" w:cs="Times New Roman"/>
          <w:sz w:val="24"/>
          <w:szCs w:val="24"/>
        </w:rPr>
        <w:t>)</w:t>
      </w:r>
      <w:r w:rsidR="00A65A8D">
        <w:rPr>
          <w:rFonts w:ascii="Times New Roman" w:hAnsi="Times New Roman" w:cs="Times New Roman"/>
          <w:sz w:val="24"/>
          <w:szCs w:val="24"/>
        </w:rPr>
        <w:t>. I</w:t>
      </w:r>
      <w:commentRangeStart w:id="218"/>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Letten et al.’s derivation (equation 9 to 12) to calculate competition coefficients for predicting coexistence, one would have to assume that the consumption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w:t>
      </w:r>
      <w:commentRangeEnd w:id="218"/>
      <w:r w:rsidR="005B1AD5">
        <w:rPr>
          <w:rStyle w:val="CommentReference"/>
        </w:rPr>
        <w:commentReference w:id="218"/>
      </w:r>
      <w:r w:rsidR="00A65A8D" w:rsidRPr="0036474F">
        <w:rPr>
          <w:rFonts w:ascii="Times New Roman" w:hAnsi="Times New Roman" w:cs="Times New Roman"/>
          <w:sz w:val="24"/>
          <w:szCs w:val="24"/>
        </w:rPr>
        <w:t>For example, when at equilibrium, consumer’s consumption (</w:t>
      </w:r>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 should be equal to the dilution rate (</w:t>
      </w:r>
      <w:r w:rsidR="00A65A8D" w:rsidRPr="0036474F">
        <w:rPr>
          <w:rFonts w:ascii="Times New Roman" w:hAnsi="Times New Roman" w:cs="Times New Roman"/>
          <w:i/>
          <w:sz w:val="24"/>
          <w:szCs w:val="24"/>
        </w:rPr>
        <w:t>D</w:t>
      </w:r>
      <w:r w:rsidR="00A65A8D" w:rsidRPr="0036474F">
        <w:rPr>
          <w:rFonts w:ascii="Times New Roman" w:hAnsi="Times New Roman" w:cs="Times New Roman"/>
          <w:sz w:val="24"/>
          <w:szCs w:val="24"/>
        </w:rPr>
        <w:t>) divided by the yield of consumer (</w:t>
      </w:r>
      <w:r w:rsidR="00A65A8D" w:rsidRPr="0036474F">
        <w:rPr>
          <w:rFonts w:ascii="Times New Roman" w:hAnsi="Times New Roman" w:cs="Times New Roman"/>
          <w:i/>
          <w:sz w:val="24"/>
          <w:szCs w:val="24"/>
        </w:rPr>
        <w:t>y</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Following this assumption, </w:t>
      </w:r>
      <w:r w:rsidR="00A65A8D" w:rsidRPr="0036474F">
        <w:rPr>
          <w:rFonts w:ascii="Times New Roman" w:hAnsi="Times New Roman" w:cs="Times New Roman"/>
          <w:sz w:val="24"/>
          <w:szCs w:val="24"/>
        </w:rPr>
        <w:t xml:space="preserve">the </w:t>
      </w:r>
      <w:r w:rsidR="00A65A8D" w:rsidRPr="0036474F">
        <w:rPr>
          <w:rFonts w:ascii="Times New Roman" w:hAnsi="Times New Roman" w:cs="Times New Roman"/>
          <w:i/>
          <w:sz w:val="24"/>
          <w:szCs w:val="24"/>
        </w:rPr>
        <w:t>α</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 xml:space="preserve"> describes impact of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on the </w:t>
      </w:r>
      <w:r w:rsidR="00A65A8D" w:rsidRPr="0036474F">
        <w:rPr>
          <w:rFonts w:ascii="Times New Roman" w:hAnsi="Times New Roman" w:cs="Times New Roman"/>
          <w:i/>
          <w:sz w:val="24"/>
          <w:szCs w:val="24"/>
        </w:rPr>
        <w:t>per capita</w:t>
      </w:r>
      <w:r w:rsidR="00A65A8D" w:rsidRPr="0036474F">
        <w:rPr>
          <w:rFonts w:ascii="Times New Roman" w:hAnsi="Times New Roman" w:cs="Times New Roman"/>
          <w:sz w:val="24"/>
          <w:szCs w:val="24"/>
        </w:rPr>
        <w:t xml:space="preserve"> growth rate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when the resource that limits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at the equilibrium, i.e. at the R</w:t>
      </w:r>
      <w:r w:rsidR="00A65A8D" w:rsidRPr="0036474F">
        <w:rPr>
          <w:rFonts w:ascii="Times New Roman" w:hAnsi="Times New Roman" w:cs="Times New Roman"/>
          <w:sz w:val="24"/>
          <w:szCs w:val="24"/>
          <w:vertAlign w:val="superscript"/>
        </w:rPr>
        <w:t>*</w:t>
      </w:r>
      <w:r w:rsidR="00A65A8D" w:rsidRPr="0036474F">
        <w:rPr>
          <w:rFonts w:ascii="Times New Roman" w:hAnsi="Times New Roman" w:cs="Times New Roman"/>
          <w:sz w:val="24"/>
          <w:szCs w:val="24"/>
        </w:rPr>
        <w:t xml:space="preserve"> level (R</w:t>
      </w:r>
      <w:r w:rsidR="00A65A8D" w:rsidRPr="0036474F">
        <w:rPr>
          <w:rFonts w:ascii="Times New Roman" w:hAnsi="Times New Roman" w:cs="Times New Roman" w:hint="eastAsia"/>
          <w:sz w:val="24"/>
          <w:szCs w:val="24"/>
          <w:vertAlign w:val="superscript"/>
          <w:lang w:eastAsia="zh-TW"/>
        </w:rPr>
        <w:t>*</w:t>
      </w:r>
      <w:r w:rsidR="00A65A8D" w:rsidRPr="0036474F">
        <w:rPr>
          <w:rFonts w:ascii="Times New Roman" w:hAnsi="Times New Roman" w:cs="Times New Roman"/>
          <w:sz w:val="24"/>
          <w:szCs w:val="24"/>
          <w:vertAlign w:val="subscript"/>
        </w:rPr>
        <w:t>jj</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This means that the competition coefficients from </w:t>
      </w:r>
      <w:r w:rsidR="00A65A8D" w:rsidRPr="0036474F">
        <w:rPr>
          <w:rFonts w:ascii="Times New Roman" w:hAnsi="Times New Roman" w:cs="Times New Roman"/>
          <w:sz w:val="24"/>
          <w:szCs w:val="24"/>
        </w:rPr>
        <w:t>Letten et al.’s derivation</w:t>
      </w:r>
      <w:r w:rsidR="00A65A8D">
        <w:rPr>
          <w:rFonts w:ascii="Times New Roman" w:hAnsi="Times New Roman" w:cs="Times New Roman"/>
          <w:sz w:val="24"/>
          <w:szCs w:val="24"/>
        </w:rPr>
        <w:t xml:space="preserve"> </w:t>
      </w:r>
      <w:r w:rsidR="00A65A8D" w:rsidRPr="0036474F">
        <w:rPr>
          <w:rFonts w:ascii="Times New Roman" w:hAnsi="Times New Roman" w:cs="Times New Roman"/>
          <w:sz w:val="24"/>
          <w:szCs w:val="24"/>
        </w:rPr>
        <w:t>cannot be used in a Lotka-Volterra model to replicate the transient dynamics of competition</w:t>
      </w:r>
      <w:r w:rsidR="00A65A8D">
        <w:rPr>
          <w:rFonts w:ascii="Times New Roman" w:hAnsi="Times New Roman" w:cs="Times New Roman"/>
          <w:sz w:val="24"/>
          <w:szCs w:val="24"/>
        </w:rPr>
        <w:t xml:space="preserve">. However, </w:t>
      </w:r>
      <w:r w:rsidR="00A65A8D" w:rsidRPr="0036474F">
        <w:rPr>
          <w:rFonts w:ascii="Times New Roman" w:hAnsi="Times New Roman" w:cs="Times New Roman"/>
          <w:sz w:val="24"/>
          <w:szCs w:val="24"/>
        </w:rPr>
        <w:t xml:space="preserve">this method is satisfactory for assessing mutual invasibility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coefficients are specific to the same conditions that would result when each species invades a steady-state population of the other.</w:t>
      </w:r>
      <w:r w:rsidR="00A65A8D">
        <w:rPr>
          <w:rFonts w:ascii="Times New Roman" w:hAnsi="Times New Roman" w:cs="Times New Roman"/>
          <w:sz w:val="24"/>
          <w:szCs w:val="24"/>
        </w:rPr>
        <w:t xml:space="preserve"> One can still use </w:t>
      </w:r>
      <w:r w:rsidR="00A65A8D" w:rsidRPr="0036474F">
        <w:rPr>
          <w:rFonts w:ascii="Times New Roman" w:hAnsi="Times New Roman" w:cs="Times New Roman"/>
          <w:sz w:val="24"/>
          <w:szCs w:val="24"/>
        </w:rPr>
        <w:t>Letten et al.’s derivation</w:t>
      </w:r>
      <w:r w:rsidR="00A65A8D">
        <w:rPr>
          <w:rFonts w:ascii="Times New Roman" w:hAnsi="Times New Roman" w:cs="Times New Roman"/>
          <w:sz w:val="24"/>
          <w:szCs w:val="24"/>
        </w:rPr>
        <w:t xml:space="preserve"> to calculate ND and RFD, and assess Chesson’s inequality. </w:t>
      </w:r>
    </w:p>
    <w:p w14:paraId="778EDCD9" w14:textId="6CD2D9F7" w:rsidR="008B7AD5" w:rsidRDefault="008B7AD5" w:rsidP="00715006">
      <w:pPr>
        <w:pStyle w:val="Normal1"/>
        <w:spacing w:line="360" w:lineRule="auto"/>
        <w:rPr>
          <w:ins w:id="219" w:author="Godwin, Casey" w:date="2018-12-04T09:03:00Z"/>
          <w:rFonts w:ascii="Times New Roman" w:hAnsi="Times New Roman" w:cs="Times New Roman"/>
          <w:sz w:val="24"/>
          <w:szCs w:val="24"/>
          <w:lang w:eastAsia="zh-TW"/>
        </w:rPr>
      </w:pPr>
      <w:ins w:id="220" w:author="Godwin, Casey" w:date="2018-12-04T09:03:00Z">
        <w:r>
          <w:rPr>
            <w:rFonts w:ascii="Times New Roman" w:hAnsi="Times New Roman" w:cs="Times New Roman"/>
            <w:sz w:val="24"/>
            <w:szCs w:val="24"/>
            <w:lang w:eastAsia="zh-TW"/>
          </w:rPr>
          <w:t>SUBSECTION HEADING</w:t>
        </w:r>
      </w:ins>
      <w:ins w:id="221" w:author="Godwin, Casey" w:date="2018-12-04T09:04:00Z">
        <w:r>
          <w:rPr>
            <w:rFonts w:ascii="Times New Roman" w:hAnsi="Times New Roman" w:cs="Times New Roman"/>
            <w:sz w:val="24"/>
            <w:szCs w:val="24"/>
            <w:lang w:eastAsia="zh-TW"/>
          </w:rPr>
          <w:t>?</w:t>
        </w:r>
      </w:ins>
      <w:r w:rsidR="00B8330E">
        <w:rPr>
          <w:rFonts w:ascii="Times New Roman" w:hAnsi="Times New Roman" w:cs="Times New Roman"/>
          <w:sz w:val="24"/>
          <w:szCs w:val="24"/>
          <w:lang w:eastAsia="zh-TW"/>
        </w:rPr>
        <w:tab/>
      </w:r>
    </w:p>
    <w:p w14:paraId="0DD340B4" w14:textId="5EFA3C2D" w:rsidR="00942E98" w:rsidRPr="008B7AD5" w:rsidRDefault="00942E98" w:rsidP="00715006">
      <w:pPr>
        <w:pStyle w:val="Normal1"/>
        <w:spacing w:line="360" w:lineRule="auto"/>
        <w:rPr>
          <w:rFonts w:ascii="Times New Roman" w:hAnsi="Times New Roman" w:cs="Times New Roman"/>
          <w:strike/>
          <w:sz w:val="24"/>
          <w:szCs w:val="24"/>
          <w:rPrChange w:id="222" w:author="Godwin, Casey" w:date="2018-12-04T09:10:00Z">
            <w:rPr>
              <w:rFonts w:ascii="Times New Roman" w:hAnsi="Times New Roman" w:cs="Times New Roman"/>
              <w:sz w:val="24"/>
              <w:szCs w:val="24"/>
            </w:rPr>
          </w:rPrChange>
        </w:rPr>
      </w:pPr>
      <w:commentRangeStart w:id="223"/>
      <w:r w:rsidRPr="008B7AD5">
        <w:rPr>
          <w:rFonts w:ascii="Times New Roman" w:hAnsi="Times New Roman" w:cs="Times New Roman"/>
          <w:strike/>
          <w:sz w:val="24"/>
          <w:szCs w:val="24"/>
          <w:rPrChange w:id="224" w:author="Godwin, Casey" w:date="2018-12-04T09:10:00Z">
            <w:rPr>
              <w:rFonts w:ascii="Times New Roman" w:hAnsi="Times New Roman" w:cs="Times New Roman"/>
              <w:sz w:val="24"/>
              <w:szCs w:val="24"/>
            </w:rPr>
          </w:rPrChange>
        </w:rPr>
        <w:t>To conclude this part</w:t>
      </w:r>
      <w:commentRangeEnd w:id="223"/>
      <w:r w:rsidR="008B7AD5" w:rsidRPr="008B7AD5">
        <w:rPr>
          <w:rStyle w:val="CommentReference"/>
          <w:strike/>
          <w:rPrChange w:id="225" w:author="Godwin, Casey" w:date="2018-12-04T09:10:00Z">
            <w:rPr>
              <w:rStyle w:val="CommentReference"/>
            </w:rPr>
          </w:rPrChange>
        </w:rPr>
        <w:commentReference w:id="223"/>
      </w:r>
      <w:r w:rsidRPr="008B7AD5">
        <w:rPr>
          <w:rFonts w:ascii="Times New Roman" w:hAnsi="Times New Roman" w:cs="Times New Roman"/>
          <w:strike/>
          <w:sz w:val="24"/>
          <w:szCs w:val="24"/>
          <w:rPrChange w:id="226" w:author="Godwin, Casey" w:date="2018-12-04T09:10:00Z">
            <w:rPr>
              <w:rFonts w:ascii="Times New Roman" w:hAnsi="Times New Roman" w:cs="Times New Roman"/>
              <w:sz w:val="24"/>
              <w:szCs w:val="24"/>
            </w:rPr>
          </w:rPrChange>
        </w:rPr>
        <w:t>,</w:t>
      </w:r>
      <w:r w:rsidR="00B8330E" w:rsidRPr="008B7AD5">
        <w:rPr>
          <w:rFonts w:ascii="Times New Roman" w:hAnsi="Times New Roman" w:cs="Times New Roman"/>
          <w:strike/>
          <w:sz w:val="24"/>
          <w:szCs w:val="24"/>
          <w:rPrChange w:id="227" w:author="Godwin, Casey" w:date="2018-12-04T09:10:00Z">
            <w:rPr>
              <w:rFonts w:ascii="Times New Roman" w:hAnsi="Times New Roman" w:cs="Times New Roman"/>
              <w:sz w:val="24"/>
              <w:szCs w:val="24"/>
            </w:rPr>
          </w:rPrChange>
        </w:rPr>
        <w:t xml:space="preserve"> we compare these five methods in terms of whether they make the same prediction for coexistence </w:t>
      </w:r>
      <w:r w:rsidRPr="008B7AD5">
        <w:rPr>
          <w:rFonts w:ascii="Times New Roman" w:hAnsi="Times New Roman" w:cs="Times New Roman"/>
          <w:strike/>
          <w:sz w:val="24"/>
          <w:szCs w:val="24"/>
          <w:rPrChange w:id="228" w:author="Godwin, Casey" w:date="2018-12-04T09:10:00Z">
            <w:rPr>
              <w:rFonts w:ascii="Times New Roman" w:hAnsi="Times New Roman" w:cs="Times New Roman"/>
              <w:sz w:val="24"/>
              <w:szCs w:val="24"/>
            </w:rPr>
          </w:rPrChange>
        </w:rPr>
        <w:t>based on the</w:t>
      </w:r>
      <w:r w:rsidR="00B8330E" w:rsidRPr="008B7AD5">
        <w:rPr>
          <w:rFonts w:ascii="Times New Roman" w:hAnsi="Times New Roman" w:cs="Times New Roman"/>
          <w:strike/>
          <w:sz w:val="24"/>
          <w:szCs w:val="24"/>
          <w:rPrChange w:id="229" w:author="Godwin, Casey" w:date="2018-12-04T09:10:00Z">
            <w:rPr>
              <w:rFonts w:ascii="Times New Roman" w:hAnsi="Times New Roman" w:cs="Times New Roman"/>
              <w:sz w:val="24"/>
              <w:szCs w:val="24"/>
            </w:rPr>
          </w:rPrChange>
        </w:rPr>
        <w:t xml:space="preserve"> mutual invasibility</w:t>
      </w:r>
      <w:r w:rsidRPr="008B7AD5">
        <w:rPr>
          <w:rFonts w:ascii="Times New Roman" w:hAnsi="Times New Roman" w:cs="Times New Roman"/>
          <w:strike/>
          <w:sz w:val="24"/>
          <w:szCs w:val="24"/>
          <w:rPrChange w:id="230" w:author="Godwin, Casey" w:date="2018-12-04T09:10:00Z">
            <w:rPr>
              <w:rFonts w:ascii="Times New Roman" w:hAnsi="Times New Roman" w:cs="Times New Roman"/>
              <w:sz w:val="24"/>
              <w:szCs w:val="24"/>
            </w:rPr>
          </w:rPrChange>
        </w:rPr>
        <w:t xml:space="preserve"> criteria</w:t>
      </w:r>
      <w:r w:rsidR="00B8330E" w:rsidRPr="008B7AD5">
        <w:rPr>
          <w:rFonts w:ascii="Times New Roman" w:hAnsi="Times New Roman" w:cs="Times New Roman"/>
          <w:strike/>
          <w:sz w:val="24"/>
          <w:szCs w:val="24"/>
          <w:rPrChange w:id="231" w:author="Godwin, Casey" w:date="2018-12-04T09:10:00Z">
            <w:rPr>
              <w:rFonts w:ascii="Times New Roman" w:hAnsi="Times New Roman" w:cs="Times New Roman"/>
              <w:sz w:val="24"/>
              <w:szCs w:val="24"/>
            </w:rPr>
          </w:rPrChange>
        </w:rPr>
        <w:t xml:space="preserve"> (Table 1).</w:t>
      </w:r>
      <w:r w:rsidRPr="008B7AD5">
        <w:rPr>
          <w:rFonts w:ascii="Times New Roman" w:hAnsi="Times New Roman" w:cs="Times New Roman"/>
          <w:strike/>
          <w:sz w:val="24"/>
          <w:szCs w:val="24"/>
          <w:rPrChange w:id="232" w:author="Godwin, Casey" w:date="2018-12-04T09:10:00Z">
            <w:rPr>
              <w:rFonts w:ascii="Times New Roman" w:hAnsi="Times New Roman" w:cs="Times New Roman"/>
              <w:sz w:val="24"/>
              <w:szCs w:val="24"/>
            </w:rPr>
          </w:rPrChange>
        </w:rPr>
        <w:t xml:space="preserve"> </w:t>
      </w:r>
      <w:r w:rsidR="00614BCB" w:rsidRPr="008B7AD5">
        <w:rPr>
          <w:rFonts w:ascii="Times New Roman" w:hAnsi="Times New Roman" w:cs="Times New Roman"/>
          <w:strike/>
          <w:sz w:val="24"/>
          <w:szCs w:val="24"/>
          <w:lang w:eastAsia="zh-TW"/>
          <w:rPrChange w:id="233" w:author="Godwin, Casey" w:date="2018-12-04T09:10:00Z">
            <w:rPr>
              <w:rFonts w:ascii="Times New Roman" w:hAnsi="Times New Roman" w:cs="Times New Roman"/>
              <w:sz w:val="24"/>
              <w:szCs w:val="24"/>
              <w:lang w:eastAsia="zh-TW"/>
            </w:rPr>
          </w:rPrChange>
        </w:rPr>
        <w:t xml:space="preserve">When comparing the five, </w:t>
      </w:r>
      <w:r w:rsidRPr="008B7AD5">
        <w:rPr>
          <w:rFonts w:ascii="Times New Roman" w:hAnsi="Times New Roman" w:cs="Times New Roman"/>
          <w:strike/>
          <w:sz w:val="24"/>
          <w:szCs w:val="24"/>
          <w:rPrChange w:id="234" w:author="Godwin, Casey" w:date="2018-12-04T09:10:00Z">
            <w:rPr>
              <w:rFonts w:ascii="Times New Roman" w:hAnsi="Times New Roman" w:cs="Times New Roman"/>
              <w:sz w:val="24"/>
              <w:szCs w:val="24"/>
            </w:rPr>
          </w:rPrChange>
        </w:rPr>
        <w:t xml:space="preserve">the negative frequency dependency is the outlier because it </w:t>
      </w:r>
      <w:r w:rsidR="00614BCB" w:rsidRPr="008B7AD5">
        <w:rPr>
          <w:rFonts w:ascii="Times New Roman" w:hAnsi="Times New Roman" w:cs="Times New Roman"/>
          <w:strike/>
          <w:sz w:val="24"/>
          <w:szCs w:val="24"/>
          <w:rPrChange w:id="235" w:author="Godwin, Casey" w:date="2018-12-04T09:10:00Z">
            <w:rPr>
              <w:rFonts w:ascii="Times New Roman" w:hAnsi="Times New Roman" w:cs="Times New Roman"/>
              <w:sz w:val="24"/>
              <w:szCs w:val="24"/>
            </w:rPr>
          </w:rPrChange>
        </w:rPr>
        <w:t xml:space="preserve">does not yield per </w:t>
      </w:r>
      <w:r w:rsidRPr="008B7AD5">
        <w:rPr>
          <w:rFonts w:ascii="Times New Roman" w:hAnsi="Times New Roman" w:cs="Times New Roman"/>
          <w:strike/>
          <w:sz w:val="24"/>
          <w:szCs w:val="24"/>
          <w:rPrChange w:id="236" w:author="Godwin, Casey" w:date="2018-12-04T09:10:00Z">
            <w:rPr>
              <w:rFonts w:ascii="Times New Roman" w:hAnsi="Times New Roman" w:cs="Times New Roman"/>
              <w:sz w:val="24"/>
              <w:szCs w:val="24"/>
            </w:rPr>
          </w:rPrChange>
        </w:rPr>
        <w:t xml:space="preserve">capita interaction coefficients that can be used to obtain ND and RFD. </w:t>
      </w:r>
      <w:moveFromRangeStart w:id="237" w:author="Godwin, Casey" w:date="2018-12-04T09:04:00Z" w:name="move531677605"/>
      <w:moveFrom w:id="238" w:author="Godwin, Casey" w:date="2018-12-04T09:04:00Z">
        <w:r w:rsidRPr="008B7AD5" w:rsidDel="008B7AD5">
          <w:rPr>
            <w:rFonts w:ascii="Times New Roman" w:hAnsi="Times New Roman" w:cs="Times New Roman"/>
            <w:strike/>
            <w:sz w:val="24"/>
            <w:szCs w:val="24"/>
            <w:rPrChange w:id="239" w:author="Godwin, Casey" w:date="2018-12-04T09:10:00Z">
              <w:rPr>
                <w:rFonts w:ascii="Times New Roman" w:hAnsi="Times New Roman" w:cs="Times New Roman"/>
                <w:sz w:val="24"/>
                <w:szCs w:val="24"/>
              </w:rPr>
            </w:rPrChange>
          </w:rPr>
          <w:t xml:space="preserve">Aside from the NFD method, </w:t>
        </w:r>
        <w:r w:rsidR="00757AB5" w:rsidRPr="008B7AD5" w:rsidDel="008B7AD5">
          <w:rPr>
            <w:rFonts w:ascii="Times New Roman" w:hAnsi="Times New Roman" w:cs="Times New Roman"/>
            <w:strike/>
            <w:sz w:val="24"/>
            <w:szCs w:val="24"/>
            <w:lang w:eastAsia="zh-TW"/>
            <w:rPrChange w:id="240" w:author="Godwin, Casey" w:date="2018-12-04T09:10:00Z">
              <w:rPr>
                <w:rFonts w:ascii="Times New Roman" w:hAnsi="Times New Roman" w:cs="Times New Roman"/>
                <w:sz w:val="24"/>
                <w:szCs w:val="24"/>
                <w:lang w:eastAsia="zh-TW"/>
              </w:rPr>
            </w:rPrChange>
          </w:rPr>
          <w:t xml:space="preserve">the other methods can be </w:t>
        </w:r>
        <w:r w:rsidR="00757AB5" w:rsidRPr="008B7AD5" w:rsidDel="008B7AD5">
          <w:rPr>
            <w:rFonts w:ascii="Times New Roman" w:hAnsi="Times New Roman" w:cs="Times New Roman"/>
            <w:strike/>
            <w:sz w:val="24"/>
            <w:szCs w:val="24"/>
            <w:rPrChange w:id="241" w:author="Godwin, Casey" w:date="2018-12-04T09:10:00Z">
              <w:rPr>
                <w:rFonts w:ascii="Times New Roman" w:hAnsi="Times New Roman" w:cs="Times New Roman"/>
                <w:sz w:val="24"/>
                <w:szCs w:val="24"/>
              </w:rPr>
            </w:rPrChange>
          </w:rPr>
          <w:t xml:space="preserve">used to derive the intra- and inter-specific competition coefficients in the Lotka-Volterra form for calculating ND and RFD. </w:t>
        </w:r>
      </w:moveFrom>
      <w:moveFromRangeEnd w:id="237"/>
      <w:r w:rsidR="00614BCB" w:rsidRPr="008B7AD5">
        <w:rPr>
          <w:rFonts w:ascii="Times New Roman" w:hAnsi="Times New Roman" w:cs="Times New Roman"/>
          <w:strike/>
          <w:sz w:val="24"/>
          <w:szCs w:val="24"/>
          <w:lang w:eastAsia="zh-TW"/>
          <w:rPrChange w:id="242" w:author="Godwin, Casey" w:date="2018-12-04T09:10:00Z">
            <w:rPr>
              <w:rFonts w:ascii="Times New Roman" w:hAnsi="Times New Roman" w:cs="Times New Roman"/>
              <w:sz w:val="24"/>
              <w:szCs w:val="24"/>
              <w:lang w:eastAsia="zh-TW"/>
            </w:rPr>
          </w:rPrChange>
        </w:rPr>
        <w:t>The sign of the NFD slope can be used to predict coexistence and the prediction is the same as the other methods if and only if the negative frequency is linear, i.e. the NFD slope is constant (Supplement 1).</w:t>
      </w:r>
      <w:r w:rsidR="00614BCB" w:rsidRPr="008B7AD5">
        <w:rPr>
          <w:rFonts w:ascii="Times New Roman" w:hAnsi="Times New Roman" w:cs="Times New Roman"/>
          <w:strike/>
          <w:sz w:val="24"/>
          <w:szCs w:val="24"/>
          <w:rPrChange w:id="243" w:author="Godwin, Casey" w:date="2018-12-04T09:10:00Z">
            <w:rPr>
              <w:rFonts w:ascii="Times New Roman" w:hAnsi="Times New Roman" w:cs="Times New Roman"/>
              <w:sz w:val="24"/>
              <w:szCs w:val="24"/>
            </w:rPr>
          </w:rPrChange>
        </w:rPr>
        <w:t xml:space="preserve"> </w:t>
      </w:r>
      <w:moveToRangeStart w:id="244" w:author="Godwin, Casey" w:date="2018-12-04T09:04:00Z" w:name="move531677605"/>
      <w:moveTo w:id="245" w:author="Godwin, Casey" w:date="2018-12-04T09:04:00Z">
        <w:r w:rsidR="008B7AD5" w:rsidRPr="008B7AD5">
          <w:rPr>
            <w:rFonts w:ascii="Times New Roman" w:hAnsi="Times New Roman" w:cs="Times New Roman"/>
            <w:strike/>
            <w:sz w:val="24"/>
            <w:szCs w:val="24"/>
            <w:rPrChange w:id="246" w:author="Godwin, Casey" w:date="2018-12-04T09:10:00Z">
              <w:rPr>
                <w:rFonts w:ascii="Times New Roman" w:hAnsi="Times New Roman" w:cs="Times New Roman"/>
                <w:sz w:val="24"/>
                <w:szCs w:val="24"/>
              </w:rPr>
            </w:rPrChange>
          </w:rPr>
          <w:t xml:space="preserve">Aside from the NFD method, </w:t>
        </w:r>
        <w:r w:rsidR="008B7AD5" w:rsidRPr="008B7AD5">
          <w:rPr>
            <w:rFonts w:ascii="Times New Roman" w:hAnsi="Times New Roman" w:cs="Times New Roman"/>
            <w:strike/>
            <w:sz w:val="24"/>
            <w:szCs w:val="24"/>
            <w:lang w:eastAsia="zh-TW"/>
            <w:rPrChange w:id="247" w:author="Godwin, Casey" w:date="2018-12-04T09:10:00Z">
              <w:rPr>
                <w:rFonts w:ascii="Times New Roman" w:hAnsi="Times New Roman" w:cs="Times New Roman"/>
                <w:sz w:val="24"/>
                <w:szCs w:val="24"/>
                <w:lang w:eastAsia="zh-TW"/>
              </w:rPr>
            </w:rPrChange>
          </w:rPr>
          <w:t xml:space="preserve">the other methods can be </w:t>
        </w:r>
        <w:r w:rsidR="008B7AD5" w:rsidRPr="008B7AD5">
          <w:rPr>
            <w:rFonts w:ascii="Times New Roman" w:hAnsi="Times New Roman" w:cs="Times New Roman"/>
            <w:strike/>
            <w:sz w:val="24"/>
            <w:szCs w:val="24"/>
            <w:rPrChange w:id="248" w:author="Godwin, Casey" w:date="2018-12-04T09:10:00Z">
              <w:rPr>
                <w:rFonts w:ascii="Times New Roman" w:hAnsi="Times New Roman" w:cs="Times New Roman"/>
                <w:sz w:val="24"/>
                <w:szCs w:val="24"/>
              </w:rPr>
            </w:rPrChange>
          </w:rPr>
          <w:t xml:space="preserve">used to derive the intra- and inter-specific competition coefficients in the Lotka-Volterra form for calculating ND and RFD. </w:t>
        </w:r>
      </w:moveTo>
      <w:moveToRangeEnd w:id="244"/>
      <w:r w:rsidR="00614BCB" w:rsidRPr="008B7AD5">
        <w:rPr>
          <w:rFonts w:ascii="Times New Roman" w:hAnsi="Times New Roman" w:cs="Times New Roman"/>
          <w:strike/>
          <w:sz w:val="24"/>
          <w:szCs w:val="24"/>
          <w:rPrChange w:id="249" w:author="Godwin, Casey" w:date="2018-12-04T09:10:00Z">
            <w:rPr>
              <w:rFonts w:ascii="Times New Roman" w:hAnsi="Times New Roman" w:cs="Times New Roman"/>
              <w:sz w:val="24"/>
              <w:szCs w:val="24"/>
            </w:rPr>
          </w:rPrChange>
        </w:rPr>
        <w:t xml:space="preserve">Other then NFD, the other four methods </w:t>
      </w:r>
      <w:r w:rsidR="00614BCB" w:rsidRPr="008B7AD5">
        <w:rPr>
          <w:rFonts w:ascii="Times New Roman" w:hAnsi="Times New Roman" w:cs="Times New Roman"/>
          <w:strike/>
          <w:sz w:val="24"/>
          <w:szCs w:val="24"/>
          <w:rPrChange w:id="250" w:author="Godwin, Casey" w:date="2018-12-04T09:10:00Z">
            <w:rPr>
              <w:rFonts w:ascii="Times New Roman" w:hAnsi="Times New Roman" w:cs="Times New Roman"/>
              <w:sz w:val="24"/>
              <w:szCs w:val="24"/>
            </w:rPr>
          </w:rPrChange>
        </w:rPr>
        <w:lastRenderedPageBreak/>
        <w:t>are qualitatively the same when predicting species coexistence as they are all developed based on the mutual invasibility criteria and have the same algebra to calculate ND</w:t>
      </w:r>
      <w:r w:rsidR="00614BCB" w:rsidRPr="008B7AD5">
        <w:rPr>
          <w:rFonts w:ascii="Times New Roman" w:hAnsi="Times New Roman" w:cs="Times New Roman"/>
          <w:strike/>
          <w:sz w:val="24"/>
          <w:szCs w:val="24"/>
          <w:lang w:eastAsia="zh-TW"/>
          <w:rPrChange w:id="251" w:author="Godwin, Casey" w:date="2018-12-04T09:10:00Z">
            <w:rPr>
              <w:rFonts w:ascii="Times New Roman" w:hAnsi="Times New Roman" w:cs="Times New Roman"/>
              <w:sz w:val="24"/>
              <w:szCs w:val="24"/>
              <w:lang w:eastAsia="zh-TW"/>
            </w:rPr>
          </w:rPrChange>
        </w:rPr>
        <w:t xml:space="preserve"> and RFD and to predict coexistence. </w:t>
      </w:r>
    </w:p>
    <w:p w14:paraId="785C506D" w14:textId="7DFCB5DC" w:rsidR="00942E98" w:rsidRPr="00B8330E" w:rsidRDefault="008B7AD5" w:rsidP="00715006">
      <w:pPr>
        <w:pStyle w:val="Normal1"/>
        <w:spacing w:line="360" w:lineRule="auto"/>
        <w:rPr>
          <w:rFonts w:ascii="Times New Roman" w:hAnsi="Times New Roman" w:cs="Times New Roman"/>
          <w:sz w:val="24"/>
          <w:szCs w:val="24"/>
          <w:lang w:eastAsia="zh-TW"/>
        </w:rPr>
      </w:pPr>
      <w:ins w:id="252" w:author="Godwin, Casey" w:date="2018-12-04T09:06:00Z">
        <w:r w:rsidRPr="00B7161D">
          <w:rPr>
            <w:rFonts w:ascii="Times New Roman" w:hAnsi="Times New Roman" w:cs="Times New Roman"/>
            <w:sz w:val="24"/>
            <w:szCs w:val="24"/>
            <w:highlight w:val="yellow"/>
            <w:lang w:eastAsia="zh-TW"/>
            <w:rPrChange w:id="253" w:author="Godwin, Casey" w:date="2018-12-04T11:16:00Z">
              <w:rPr>
                <w:rFonts w:ascii="Times New Roman" w:hAnsi="Times New Roman" w:cs="Times New Roman"/>
                <w:sz w:val="24"/>
                <w:szCs w:val="24"/>
                <w:lang w:eastAsia="zh-TW"/>
              </w:rPr>
            </w:rPrChange>
          </w:rPr>
          <w:t xml:space="preserve">We showed that with the exceptions </w:t>
        </w:r>
        <w:r w:rsidRPr="00B7161D">
          <w:rPr>
            <w:rFonts w:ascii="Times New Roman" w:hAnsi="Times New Roman" w:cs="Times New Roman"/>
            <w:sz w:val="24"/>
            <w:szCs w:val="24"/>
            <w:highlight w:val="yellow"/>
            <w:rPrChange w:id="254" w:author="Godwin, Casey" w:date="2018-12-04T11:16:00Z">
              <w:rPr>
                <w:rFonts w:ascii="Times New Roman" w:hAnsi="Times New Roman" w:cs="Times New Roman"/>
                <w:sz w:val="24"/>
                <w:szCs w:val="24"/>
              </w:rPr>
            </w:rPrChange>
          </w:rPr>
          <w:t xml:space="preserve">of the NFD method, the other four methods </w:t>
        </w:r>
      </w:ins>
      <w:ins w:id="255" w:author="Godwin, Casey" w:date="2018-12-04T09:07:00Z">
        <w:r w:rsidRPr="00B7161D">
          <w:rPr>
            <w:rFonts w:ascii="Times New Roman" w:hAnsi="Times New Roman" w:cs="Times New Roman"/>
            <w:sz w:val="24"/>
            <w:szCs w:val="24"/>
            <w:highlight w:val="yellow"/>
            <w:rPrChange w:id="256" w:author="Godwin, Casey" w:date="2018-12-04T11:16:00Z">
              <w:rPr>
                <w:rFonts w:ascii="Times New Roman" w:hAnsi="Times New Roman" w:cs="Times New Roman"/>
                <w:sz w:val="24"/>
                <w:szCs w:val="24"/>
              </w:rPr>
            </w:rPrChange>
          </w:rPr>
          <w:t>can be reduced to the same algebra to calculate ND</w:t>
        </w:r>
        <w:r w:rsidRPr="00B7161D">
          <w:rPr>
            <w:rFonts w:ascii="Times New Roman" w:hAnsi="Times New Roman" w:cs="Times New Roman"/>
            <w:sz w:val="24"/>
            <w:szCs w:val="24"/>
            <w:highlight w:val="yellow"/>
            <w:lang w:eastAsia="zh-TW"/>
            <w:rPrChange w:id="257" w:author="Godwin, Casey" w:date="2018-12-04T11:16:00Z">
              <w:rPr>
                <w:rFonts w:ascii="Times New Roman" w:hAnsi="Times New Roman" w:cs="Times New Roman"/>
                <w:sz w:val="24"/>
                <w:szCs w:val="24"/>
                <w:lang w:eastAsia="zh-TW"/>
              </w:rPr>
            </w:rPrChange>
          </w:rPr>
          <w:t xml:space="preserve"> and RFD and give </w:t>
        </w:r>
      </w:ins>
      <w:ins w:id="258" w:author="Godwin, Casey" w:date="2018-12-04T09:06:00Z">
        <w:r w:rsidRPr="00B7161D">
          <w:rPr>
            <w:rFonts w:ascii="Times New Roman" w:hAnsi="Times New Roman" w:cs="Times New Roman"/>
            <w:sz w:val="24"/>
            <w:szCs w:val="24"/>
            <w:highlight w:val="yellow"/>
            <w:rPrChange w:id="259" w:author="Godwin, Casey" w:date="2018-12-04T11:16:00Z">
              <w:rPr>
                <w:rFonts w:ascii="Times New Roman" w:hAnsi="Times New Roman" w:cs="Times New Roman"/>
                <w:sz w:val="24"/>
                <w:szCs w:val="24"/>
              </w:rPr>
            </w:rPrChange>
          </w:rPr>
          <w:t xml:space="preserve">qualitatively the same </w:t>
        </w:r>
        <w:r w:rsidRPr="00B7161D">
          <w:rPr>
            <w:rFonts w:ascii="Times New Roman" w:hAnsi="Times New Roman" w:cs="Times New Roman"/>
            <w:sz w:val="24"/>
            <w:szCs w:val="24"/>
            <w:highlight w:val="yellow"/>
            <w:lang w:eastAsia="zh-TW"/>
            <w:rPrChange w:id="260" w:author="Godwin, Casey" w:date="2018-12-04T11:16:00Z">
              <w:rPr>
                <w:rFonts w:ascii="Times New Roman" w:hAnsi="Times New Roman" w:cs="Times New Roman"/>
                <w:sz w:val="24"/>
                <w:szCs w:val="24"/>
                <w:lang w:eastAsia="zh-TW"/>
              </w:rPr>
            </w:rPrChange>
          </w:rPr>
          <w:t>predict</w:t>
        </w:r>
      </w:ins>
      <w:ins w:id="261" w:author="Godwin, Casey" w:date="2018-12-04T09:07:00Z">
        <w:r w:rsidRPr="00B7161D">
          <w:rPr>
            <w:rFonts w:ascii="Times New Roman" w:hAnsi="Times New Roman" w:cs="Times New Roman"/>
            <w:sz w:val="24"/>
            <w:szCs w:val="24"/>
            <w:highlight w:val="yellow"/>
            <w:lang w:eastAsia="zh-TW"/>
            <w:rPrChange w:id="262" w:author="Godwin, Casey" w:date="2018-12-04T11:16:00Z">
              <w:rPr>
                <w:rFonts w:ascii="Times New Roman" w:hAnsi="Times New Roman" w:cs="Times New Roman"/>
                <w:sz w:val="24"/>
                <w:szCs w:val="24"/>
                <w:lang w:eastAsia="zh-TW"/>
              </w:rPr>
            </w:rPrChange>
          </w:rPr>
          <w:t>ions</w:t>
        </w:r>
      </w:ins>
      <w:ins w:id="263" w:author="Godwin, Casey" w:date="2018-12-04T09:08:00Z">
        <w:r w:rsidRPr="00B7161D">
          <w:rPr>
            <w:rFonts w:ascii="Times New Roman" w:hAnsi="Times New Roman" w:cs="Times New Roman"/>
            <w:sz w:val="24"/>
            <w:szCs w:val="24"/>
            <w:highlight w:val="yellow"/>
            <w:lang w:eastAsia="zh-TW"/>
            <w:rPrChange w:id="264" w:author="Godwin, Casey" w:date="2018-12-04T11:16:00Z">
              <w:rPr>
                <w:rFonts w:ascii="Times New Roman" w:hAnsi="Times New Roman" w:cs="Times New Roman"/>
                <w:sz w:val="24"/>
                <w:szCs w:val="24"/>
                <w:lang w:eastAsia="zh-TW"/>
              </w:rPr>
            </w:rPrChange>
          </w:rPr>
          <w:t xml:space="preserve"> for</w:t>
        </w:r>
      </w:ins>
      <w:ins w:id="265" w:author="Godwin, Casey" w:date="2018-12-04T09:06:00Z">
        <w:r w:rsidRPr="00B7161D">
          <w:rPr>
            <w:rFonts w:ascii="Times New Roman" w:hAnsi="Times New Roman" w:cs="Times New Roman"/>
            <w:sz w:val="24"/>
            <w:szCs w:val="24"/>
            <w:highlight w:val="yellow"/>
            <w:lang w:eastAsia="zh-TW"/>
            <w:rPrChange w:id="266" w:author="Godwin, Casey" w:date="2018-12-04T11:16:00Z">
              <w:rPr>
                <w:rFonts w:ascii="Times New Roman" w:hAnsi="Times New Roman" w:cs="Times New Roman"/>
                <w:sz w:val="24"/>
                <w:szCs w:val="24"/>
                <w:lang w:eastAsia="zh-TW"/>
              </w:rPr>
            </w:rPrChange>
          </w:rPr>
          <w:t xml:space="preserve"> </w:t>
        </w:r>
        <w:commentRangeStart w:id="267"/>
        <w:r w:rsidRPr="00B7161D">
          <w:rPr>
            <w:rFonts w:ascii="Times New Roman" w:hAnsi="Times New Roman" w:cs="Times New Roman"/>
            <w:sz w:val="24"/>
            <w:szCs w:val="24"/>
            <w:highlight w:val="yellow"/>
            <w:lang w:eastAsia="zh-TW"/>
            <w:rPrChange w:id="268" w:author="Godwin, Casey" w:date="2018-12-04T11:16:00Z">
              <w:rPr>
                <w:rFonts w:ascii="Times New Roman" w:hAnsi="Times New Roman" w:cs="Times New Roman"/>
                <w:sz w:val="24"/>
                <w:szCs w:val="24"/>
                <w:lang w:eastAsia="zh-TW"/>
              </w:rPr>
            </w:rPrChange>
          </w:rPr>
          <w:t>coexistence</w:t>
        </w:r>
      </w:ins>
      <w:commentRangeEnd w:id="267"/>
      <w:ins w:id="269" w:author="Godwin, Casey" w:date="2018-12-04T11:16:00Z">
        <w:r w:rsidR="00B7161D">
          <w:rPr>
            <w:rStyle w:val="CommentReference"/>
          </w:rPr>
          <w:commentReference w:id="267"/>
        </w:r>
      </w:ins>
      <w:ins w:id="270" w:author="Godwin, Casey" w:date="2018-12-04T09:06:00Z">
        <w:r>
          <w:rPr>
            <w:rFonts w:ascii="Times New Roman" w:hAnsi="Times New Roman" w:cs="Times New Roman" w:hint="eastAsia"/>
            <w:sz w:val="24"/>
            <w:szCs w:val="24"/>
            <w:lang w:eastAsia="zh-TW"/>
          </w:rPr>
          <w:t>.</w:t>
        </w:r>
      </w:ins>
      <w:ins w:id="271" w:author="Godwin, Casey" w:date="2018-12-04T09:08:00Z">
        <w:r>
          <w:rPr>
            <w:rFonts w:ascii="Times New Roman" w:hAnsi="Times New Roman" w:cs="Times New Roman"/>
            <w:sz w:val="24"/>
            <w:szCs w:val="24"/>
            <w:lang w:eastAsia="zh-TW"/>
          </w:rPr>
          <w:t xml:space="preserve"> While we show that the NFD method can accurately predict m</w:t>
        </w:r>
      </w:ins>
      <w:ins w:id="272" w:author="Godwin, Casey" w:date="2018-12-04T09:09:00Z">
        <w:r>
          <w:rPr>
            <w:rFonts w:ascii="Times New Roman" w:hAnsi="Times New Roman" w:cs="Times New Roman"/>
            <w:sz w:val="24"/>
            <w:szCs w:val="24"/>
            <w:lang w:eastAsia="zh-TW"/>
          </w:rPr>
          <w:t xml:space="preserve">utual invasibility, consistent with MCT, the fact that this method does not give estimates of ND and RFD limits the comparisons that can be made to the other methods. </w:t>
        </w:r>
      </w:ins>
      <w:r w:rsidR="00E60BEA">
        <w:rPr>
          <w:rFonts w:ascii="Times New Roman" w:hAnsi="Times New Roman" w:cs="Times New Roman"/>
          <w:sz w:val="24"/>
          <w:szCs w:val="24"/>
          <w:lang w:eastAsia="zh-TW"/>
        </w:rPr>
        <w:t xml:space="preserve"> </w:t>
      </w:r>
    </w:p>
    <w:p w14:paraId="05D36F3E" w14:textId="2547E205" w:rsidR="004044A2" w:rsidRDefault="00B833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4482C55A" w:rsidR="00C74BC9" w:rsidRDefault="000657D1" w:rsidP="00A31E3A">
      <w:pPr>
        <w:pStyle w:val="Normal1"/>
        <w:spacing w:line="360" w:lineRule="auto"/>
        <w:ind w:firstLine="360"/>
        <w:rPr>
          <w:ins w:id="273" w:author="Godwin, Casey" w:date="2018-12-04T09:12:00Z"/>
          <w:rFonts w:ascii="Times New Roman" w:hAnsi="Times New Roman" w:cs="Times New Roman"/>
          <w:sz w:val="24"/>
          <w:szCs w:val="24"/>
        </w:rPr>
      </w:pPr>
      <w:commentRangeStart w:id="274"/>
      <w:r>
        <w:rPr>
          <w:rFonts w:ascii="Times New Roman" w:hAnsi="Times New Roman" w:cs="Times New Roman"/>
          <w:sz w:val="24"/>
          <w:szCs w:val="24"/>
        </w:rPr>
        <w:t>I</w:t>
      </w:r>
      <w:commentRangeEnd w:id="274"/>
      <w:r w:rsidR="008B7AD5">
        <w:rPr>
          <w:rStyle w:val="CommentReference"/>
        </w:rPr>
        <w:commentReference w:id="274"/>
      </w:r>
      <w:r>
        <w:rPr>
          <w:rFonts w:ascii="Times New Roman" w:hAnsi="Times New Roman" w:cs="Times New Roman"/>
          <w:sz w:val="24"/>
          <w:szCs w:val="24"/>
        </w:rPr>
        <w:t xml:space="preserve">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del w:id="275" w:author="Godwin, Casey" w:date="2018-12-04T09:10:00Z">
        <w:r w:rsidR="00794E37" w:rsidRPr="00B0403D" w:rsidDel="008B7AD5">
          <w:rPr>
            <w:rFonts w:ascii="Times New Roman" w:hAnsi="Times New Roman" w:cs="Times New Roman"/>
            <w:sz w:val="24"/>
            <w:szCs w:val="24"/>
          </w:rPr>
          <w:delText xml:space="preserve">Having summarized each method and its principles of operation, an empiricist is left to determine which method(s) are most appropriate for their study system, experimental approach, and goals. </w:delText>
        </w:r>
      </w:del>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is a decision tree that divides the five methods with respect to several sequential bifurcations.</w:t>
      </w:r>
      <w:r w:rsidR="007829B1">
        <w:rPr>
          <w:rFonts w:ascii="Times New Roman" w:hAnsi="Times New Roman" w:cs="Times New Roman"/>
          <w:sz w:val="24"/>
          <w:szCs w:val="24"/>
        </w:rPr>
        <w:t xml:space="preserve"> </w:t>
      </w:r>
      <w:del w:id="276" w:author="Godwin, Casey" w:date="2018-12-04T09:11:00Z">
        <w:r w:rsidR="007829B1" w:rsidDel="008B7AD5">
          <w:rPr>
            <w:rFonts w:ascii="Times New Roman" w:hAnsi="Times New Roman" w:cs="Times New Roman"/>
            <w:sz w:val="24"/>
            <w:szCs w:val="24"/>
          </w:rPr>
          <w:delText xml:space="preserve">Following </w:delText>
        </w:r>
      </w:del>
      <w:del w:id="277" w:author="Godwin, Casey" w:date="2018-12-04T09:10:00Z">
        <w:r w:rsidR="007829B1" w:rsidDel="008B7AD5">
          <w:rPr>
            <w:rFonts w:ascii="Times New Roman" w:hAnsi="Times New Roman" w:cs="Times New Roman"/>
            <w:sz w:val="24"/>
            <w:szCs w:val="24"/>
          </w:rPr>
          <w:delText>these bifurcations</w:delText>
        </w:r>
      </w:del>
      <w:del w:id="278" w:author="Godwin, Casey" w:date="2018-12-04T09:11:00Z">
        <w:r w:rsidR="007829B1" w:rsidDel="008B7AD5">
          <w:rPr>
            <w:rFonts w:ascii="Times New Roman" w:hAnsi="Times New Roman" w:cs="Times New Roman"/>
            <w:sz w:val="24"/>
            <w:szCs w:val="24"/>
          </w:rPr>
          <w:delText xml:space="preserve"> should enable</w:delText>
        </w:r>
        <w:r w:rsidR="007829B1" w:rsidRPr="00B0403D" w:rsidDel="008B7AD5">
          <w:rPr>
            <w:rFonts w:ascii="Times New Roman" w:hAnsi="Times New Roman" w:cs="Times New Roman"/>
            <w:sz w:val="24"/>
            <w:szCs w:val="24"/>
          </w:rPr>
          <w:delText xml:space="preserve"> an empiricist to identify the method that is most appropriate. </w:delText>
        </w:r>
      </w:del>
      <w:r w:rsidR="007829B1" w:rsidRPr="00B0403D">
        <w:rPr>
          <w:rFonts w:ascii="Times New Roman" w:hAnsi="Times New Roman" w:cs="Times New Roman"/>
          <w:sz w:val="24"/>
          <w:szCs w:val="24"/>
        </w:rPr>
        <w:t>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w:t>
      </w:r>
      <w:commentRangeStart w:id="279"/>
      <w:r w:rsidR="007829B1">
        <w:rPr>
          <w:rFonts w:ascii="Times New Roman" w:hAnsi="Times New Roman" w:cs="Times New Roman"/>
          <w:sz w:val="24"/>
          <w:szCs w:val="24"/>
        </w:rPr>
        <w:t xml:space="preserve">For the consumer resource models, we are unaware of any empirical studies that have used the MacArthur’s consumer resource model to predict coexistence. We are aware of only one paper that has applied the </w:t>
      </w:r>
      <w:r w:rsidR="007829B1">
        <w:rPr>
          <w:rFonts w:ascii="Times New Roman" w:hAnsi="Times New Roman" w:cs="Times New Roman" w:hint="eastAsia"/>
          <w:sz w:val="24"/>
          <w:szCs w:val="24"/>
          <w:lang w:eastAsia="zh-TW"/>
        </w:rPr>
        <w:t>Ti</w:t>
      </w:r>
      <w:r w:rsidR="007829B1">
        <w:rPr>
          <w:rFonts w:ascii="Times New Roman" w:hAnsi="Times New Roman" w:cs="Times New Roman"/>
          <w:sz w:val="24"/>
          <w:szCs w:val="24"/>
          <w:lang w:eastAsia="zh-TW"/>
        </w:rPr>
        <w:t xml:space="preserve">lman’s </w:t>
      </w:r>
      <w:r w:rsidR="007829B1">
        <w:rPr>
          <w:rFonts w:ascii="Times New Roman" w:hAnsi="Times New Roman" w:cs="Times New Roman"/>
          <w:sz w:val="24"/>
          <w:szCs w:val="24"/>
        </w:rPr>
        <w:t xml:space="preserve">resource ratio model using previously published data. </w:t>
      </w:r>
      <w:commentRangeEnd w:id="279"/>
      <w:r w:rsidR="008B7AD5">
        <w:rPr>
          <w:rStyle w:val="CommentReference"/>
        </w:rPr>
        <w:commentReference w:id="279"/>
      </w:r>
      <w:r w:rsidR="007829B1">
        <w:rPr>
          <w:rFonts w:ascii="Times New Roman" w:hAnsi="Times New Roman" w:cs="Times New Roman"/>
          <w:sz w:val="24"/>
          <w:szCs w:val="24"/>
        </w:rPr>
        <w:t>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Lotka-Volterra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7D9E715" w14:textId="4D2DA42D" w:rsidR="008B7AD5" w:rsidRPr="00AA6B7B" w:rsidRDefault="00AA6B7B" w:rsidP="00A31E3A">
      <w:pPr>
        <w:pStyle w:val="Normal1"/>
        <w:spacing w:line="360" w:lineRule="auto"/>
        <w:ind w:firstLine="360"/>
        <w:rPr>
          <w:rFonts w:ascii="Times New Roman" w:hAnsi="Times New Roman" w:cs="Times New Roman"/>
          <w:sz w:val="24"/>
          <w:szCs w:val="24"/>
          <w:u w:val="single"/>
          <w:rPrChange w:id="280" w:author="Godwin, Casey" w:date="2018-12-04T09:12:00Z">
            <w:rPr>
              <w:rFonts w:ascii="Times New Roman" w:hAnsi="Times New Roman" w:cs="Times New Roman"/>
              <w:sz w:val="24"/>
              <w:szCs w:val="24"/>
            </w:rPr>
          </w:rPrChange>
        </w:rPr>
      </w:pPr>
      <w:ins w:id="281" w:author="Godwin, Casey" w:date="2018-12-04T09:12:00Z">
        <w:r w:rsidRPr="00AA6B7B">
          <w:rPr>
            <w:rFonts w:ascii="Times New Roman" w:hAnsi="Times New Roman" w:cs="Times New Roman"/>
            <w:sz w:val="24"/>
            <w:szCs w:val="24"/>
            <w:u w:val="single"/>
            <w:rPrChange w:id="282" w:author="Godwin, Casey" w:date="2018-12-04T09:12:00Z">
              <w:rPr>
                <w:rFonts w:ascii="Times New Roman" w:hAnsi="Times New Roman" w:cs="Times New Roman"/>
                <w:sz w:val="24"/>
                <w:szCs w:val="24"/>
              </w:rPr>
            </w:rPrChange>
          </w:rPr>
          <w:t>How to decide which method to use</w:t>
        </w:r>
      </w:ins>
    </w:p>
    <w:p w14:paraId="6E0FE5CD" w14:textId="59B71ABA" w:rsidR="00726870" w:rsidRDefault="00AA6B7B" w:rsidP="00CD3B2F">
      <w:pPr>
        <w:pStyle w:val="Normal1"/>
        <w:spacing w:line="360" w:lineRule="auto"/>
        <w:ind w:firstLine="360"/>
        <w:rPr>
          <w:rFonts w:ascii="Times New Roman" w:hAnsi="Times New Roman" w:cs="Times New Roman"/>
          <w:sz w:val="24"/>
          <w:szCs w:val="24"/>
        </w:rPr>
      </w:pPr>
      <w:ins w:id="283" w:author="Godwin, Casey" w:date="2018-12-04T09:14:00Z">
        <w:r>
          <w:rPr>
            <w:rFonts w:ascii="Times New Roman" w:hAnsi="Times New Roman" w:cs="Times New Roman"/>
            <w:sz w:val="24"/>
            <w:szCs w:val="24"/>
          </w:rPr>
          <w:t>The first</w:t>
        </w:r>
      </w:ins>
      <w:del w:id="284" w:author="Godwin, Casey" w:date="2018-12-04T09:14:00Z">
        <w:r w:rsidR="007829B1" w:rsidDel="00AA6B7B">
          <w:rPr>
            <w:rFonts w:ascii="Times New Roman" w:hAnsi="Times New Roman" w:cs="Times New Roman"/>
            <w:sz w:val="24"/>
            <w:szCs w:val="24"/>
          </w:rPr>
          <w:delText xml:space="preserve">In </w:delText>
        </w:r>
      </w:del>
      <w:del w:id="285" w:author="Godwin, Casey" w:date="2018-12-04T09:17:00Z">
        <w:r w:rsidR="007829B1" w:rsidDel="00AA6B7B">
          <w:rPr>
            <w:rFonts w:ascii="Times New Roman" w:hAnsi="Times New Roman" w:cs="Times New Roman"/>
            <w:sz w:val="24"/>
            <w:szCs w:val="24"/>
          </w:rPr>
          <w:delText>the</w:delText>
        </w:r>
      </w:del>
      <w:r w:rsidR="007829B1">
        <w:rPr>
          <w:rFonts w:ascii="Times New Roman" w:hAnsi="Times New Roman" w:cs="Times New Roman"/>
          <w:sz w:val="24"/>
          <w:szCs w:val="24"/>
        </w:rPr>
        <w:t xml:space="preserve"> </w:t>
      </w:r>
      <w:del w:id="286" w:author="Godwin, Casey" w:date="2018-12-04T09:17:00Z">
        <w:r w:rsidR="007829B1" w:rsidDel="00AA6B7B">
          <w:rPr>
            <w:rFonts w:ascii="Times New Roman" w:hAnsi="Times New Roman" w:cs="Times New Roman"/>
            <w:sz w:val="24"/>
            <w:szCs w:val="24"/>
          </w:rPr>
          <w:delText>‘</w:delText>
        </w:r>
      </w:del>
      <w:ins w:id="287" w:author="Godwin, Casey" w:date="2018-12-04T09:17:00Z">
        <w:r>
          <w:rPr>
            <w:rFonts w:ascii="Times New Roman" w:hAnsi="Times New Roman" w:cs="Times New Roman"/>
            <w:sz w:val="24"/>
            <w:szCs w:val="24"/>
          </w:rPr>
          <w:t>d</w:t>
        </w:r>
      </w:ins>
      <w:del w:id="288" w:author="Godwin, Casey" w:date="2018-12-04T09:17:00Z">
        <w:r w:rsidR="007829B1" w:rsidDel="00AA6B7B">
          <w:rPr>
            <w:rFonts w:ascii="Times New Roman" w:hAnsi="Times New Roman" w:cs="Times New Roman"/>
            <w:sz w:val="24"/>
            <w:szCs w:val="24"/>
          </w:rPr>
          <w:delText>D</w:delText>
        </w:r>
      </w:del>
      <w:r w:rsidR="007829B1">
        <w:rPr>
          <w:rFonts w:ascii="Times New Roman" w:hAnsi="Times New Roman" w:cs="Times New Roman"/>
          <w:sz w:val="24"/>
          <w:szCs w:val="24"/>
        </w:rPr>
        <w:t xml:space="preserve">ecision </w:t>
      </w:r>
      <w:ins w:id="289" w:author="Godwin, Casey" w:date="2018-12-04T09:17:00Z">
        <w:r>
          <w:rPr>
            <w:rFonts w:ascii="Times New Roman" w:hAnsi="Times New Roman" w:cs="Times New Roman"/>
            <w:sz w:val="24"/>
            <w:szCs w:val="24"/>
          </w:rPr>
          <w:t>s</w:t>
        </w:r>
      </w:ins>
      <w:del w:id="290"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tep</w:t>
      </w:r>
      <w:del w:id="291"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 xml:space="preserve"> </w:t>
      </w:r>
      <w:del w:id="292" w:author="Godwin, Casey" w:date="2018-12-04T09:14:00Z">
        <w:r w:rsidR="007829B1" w:rsidDel="00AA6B7B">
          <w:rPr>
            <w:rFonts w:ascii="Times New Roman" w:hAnsi="Times New Roman" w:cs="Times New Roman"/>
            <w:sz w:val="24"/>
            <w:szCs w:val="24"/>
          </w:rPr>
          <w:delText>section, w</w:delText>
        </w:r>
        <w:r w:rsidR="00715006" w:rsidDel="00AA6B7B">
          <w:rPr>
            <w:rFonts w:ascii="Times New Roman" w:hAnsi="Times New Roman" w:cs="Times New Roman"/>
            <w:sz w:val="24"/>
            <w:szCs w:val="24"/>
          </w:rPr>
          <w:delText xml:space="preserve">e first </w:delText>
        </w:r>
      </w:del>
      <w:r w:rsidR="00715006">
        <w:rPr>
          <w:rFonts w:ascii="Times New Roman" w:hAnsi="Times New Roman" w:cs="Times New Roman"/>
          <w:sz w:val="24"/>
          <w:szCs w:val="24"/>
        </w:rPr>
        <w:t>isolate</w:t>
      </w:r>
      <w:ins w:id="293" w:author="Godwin, Casey" w:date="2018-12-04T09:14:00Z">
        <w:r>
          <w:rPr>
            <w:rFonts w:ascii="Times New Roman" w:hAnsi="Times New Roman" w:cs="Times New Roman"/>
            <w:sz w:val="24"/>
            <w:szCs w:val="24"/>
          </w:rPr>
          <w:t>s</w:t>
        </w:r>
      </w:ins>
      <w:r w:rsidR="00715006">
        <w:rPr>
          <w:rFonts w:ascii="Times New Roman" w:hAnsi="Times New Roman" w:cs="Times New Roman"/>
          <w:sz w:val="24"/>
          <w:szCs w:val="24"/>
        </w:rPr>
        <w:t xml:space="preserve"> the negative frequency dependenc</w:t>
      </w:r>
      <w:ins w:id="294" w:author="Godwin, Casey" w:date="2018-12-04T09:15:00Z">
        <w:r>
          <w:rPr>
            <w:rFonts w:ascii="Times New Roman" w:hAnsi="Times New Roman" w:cs="Times New Roman"/>
            <w:sz w:val="24"/>
            <w:szCs w:val="24"/>
          </w:rPr>
          <w:t>e</w:t>
        </w:r>
      </w:ins>
      <w:del w:id="295" w:author="Godwin, Casey" w:date="2018-12-04T09:15:00Z">
        <w:r w:rsidR="00715006" w:rsidDel="00AA6B7B">
          <w:rPr>
            <w:rFonts w:ascii="Times New Roman" w:hAnsi="Times New Roman" w:cs="Times New Roman"/>
            <w:sz w:val="24"/>
            <w:szCs w:val="24"/>
          </w:rPr>
          <w:delText>y</w:delText>
        </w:r>
      </w:del>
      <w:r w:rsidR="00715006">
        <w:rPr>
          <w:rFonts w:ascii="Times New Roman" w:hAnsi="Times New Roman" w:cs="Times New Roman"/>
          <w:sz w:val="24"/>
          <w:szCs w:val="24"/>
        </w:rPr>
        <w:t xml:space="preserve"> method </w:t>
      </w:r>
      <w:ins w:id="296" w:author="Godwin, Casey" w:date="2018-12-04T09:14:00Z">
        <w:r>
          <w:rPr>
            <w:rFonts w:ascii="Times New Roman" w:hAnsi="Times New Roman" w:cs="Times New Roman"/>
            <w:sz w:val="24"/>
            <w:szCs w:val="24"/>
          </w:rPr>
          <w:t xml:space="preserve">from the others. While NFD can accurately determine </w:t>
        </w:r>
      </w:ins>
      <w:ins w:id="297" w:author="Godwin, Casey" w:date="2018-12-04T09:15:00Z">
        <w:r>
          <w:rPr>
            <w:rFonts w:ascii="Times New Roman" w:hAnsi="Times New Roman" w:cs="Times New Roman"/>
            <w:sz w:val="24"/>
            <w:szCs w:val="24"/>
          </w:rPr>
          <w:t>mutual</w:t>
        </w:r>
      </w:ins>
      <w:ins w:id="298" w:author="Godwin, Casey" w:date="2018-12-04T09:14:00Z">
        <w:r>
          <w:rPr>
            <w:rFonts w:ascii="Times New Roman" w:hAnsi="Times New Roman" w:cs="Times New Roman"/>
            <w:sz w:val="24"/>
            <w:szCs w:val="24"/>
          </w:rPr>
          <w:t xml:space="preserve"> invasibility, </w:t>
        </w:r>
      </w:ins>
      <w:del w:id="299" w:author="Godwin, Casey" w:date="2018-12-04T09:15:00Z">
        <w:r w:rsidR="00715006" w:rsidDel="00AA6B7B">
          <w:rPr>
            <w:rFonts w:ascii="Times New Roman" w:hAnsi="Times New Roman" w:cs="Times New Roman"/>
            <w:sz w:val="24"/>
            <w:szCs w:val="24"/>
          </w:rPr>
          <w:delText>out because</w:delText>
        </w:r>
      </w:del>
      <w:del w:id="300" w:author="Godwin, Casey" w:date="2018-12-04T09:13:00Z">
        <w:r w:rsidR="007F61CF" w:rsidDel="00AA6B7B">
          <w:rPr>
            <w:rFonts w:ascii="Times New Roman" w:hAnsi="Times New Roman" w:cs="Times New Roman"/>
            <w:sz w:val="24"/>
            <w:szCs w:val="24"/>
          </w:rPr>
          <w:delText>, which it can accurately predict mutual invasibility under certain constraints,</w:delText>
        </w:r>
      </w:del>
      <w:del w:id="301" w:author="Godwin, Casey" w:date="2018-12-04T09:15:00Z">
        <w:r w:rsidR="007F61CF" w:rsidDel="00AA6B7B">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w:t>
      </w:r>
      <w:r w:rsidR="00F23A98">
        <w:rPr>
          <w:rFonts w:ascii="Times New Roman" w:hAnsi="Times New Roman" w:cs="Times New Roman"/>
          <w:sz w:val="24"/>
          <w:szCs w:val="24"/>
        </w:rPr>
        <w:lastRenderedPageBreak/>
        <w:t>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w:t>
      </w:r>
      <w:ins w:id="302" w:author="Godwin, Casey" w:date="2018-12-04T09:15:00Z">
        <w:r>
          <w:rPr>
            <w:rFonts w:ascii="Times New Roman" w:hAnsi="Times New Roman" w:cs="Times New Roman"/>
            <w:sz w:val="24"/>
            <w:szCs w:val="24"/>
          </w:rPr>
          <w:t>e</w:t>
        </w:r>
      </w:ins>
      <w:del w:id="303" w:author="Godwin, Casey" w:date="2018-12-04T09:15:00Z">
        <w:r w:rsidR="00726870" w:rsidDel="00AA6B7B">
          <w:rPr>
            <w:rFonts w:ascii="Times New Roman" w:hAnsi="Times New Roman" w:cs="Times New Roman"/>
            <w:sz w:val="24"/>
            <w:szCs w:val="24"/>
          </w:rPr>
          <w:delText>y</w:delText>
        </w:r>
      </w:del>
      <w:r w:rsidR="00726870">
        <w:rPr>
          <w:rFonts w:ascii="Times New Roman" w:hAnsi="Times New Roman" w:cs="Times New Roman"/>
          <w:sz w:val="24"/>
          <w:szCs w:val="24"/>
        </w:rPr>
        <w:t xml:space="preserve"> method </w:t>
      </w:r>
      <w:del w:id="304" w:author="Godwin, Casey" w:date="2018-12-04T09:15:00Z">
        <w:r w:rsidR="00726870" w:rsidDel="00AA6B7B">
          <w:rPr>
            <w:rFonts w:ascii="Times New Roman" w:hAnsi="Times New Roman" w:cs="Times New Roman"/>
            <w:sz w:val="24"/>
            <w:szCs w:val="24"/>
          </w:rPr>
          <w:delText>has some</w:delText>
        </w:r>
      </w:del>
      <w:ins w:id="305" w:author="Godwin, Casey" w:date="2018-12-04T09:15:00Z">
        <w:r>
          <w:rPr>
            <w:rFonts w:ascii="Times New Roman" w:hAnsi="Times New Roman" w:cs="Times New Roman"/>
            <w:sz w:val="24"/>
            <w:szCs w:val="24"/>
          </w:rPr>
          <w:t>has</w:t>
        </w:r>
      </w:ins>
      <w:r w:rsidR="00726870">
        <w:rPr>
          <w:rFonts w:ascii="Times New Roman" w:hAnsi="Times New Roman" w:cs="Times New Roman"/>
          <w:sz w:val="24"/>
          <w:szCs w:val="24"/>
        </w:rPr>
        <w:t xml:space="preserve"> </w:t>
      </w:r>
      <w:ins w:id="306" w:author="Godwin, Casey" w:date="2018-12-04T09:15:00Z">
        <w:r>
          <w:rPr>
            <w:rFonts w:ascii="Times New Roman" w:hAnsi="Times New Roman" w:cs="Times New Roman"/>
            <w:sz w:val="24"/>
            <w:szCs w:val="24"/>
          </w:rPr>
          <w:t xml:space="preserve">an </w:t>
        </w:r>
      </w:ins>
      <w:r w:rsidR="00726870">
        <w:rPr>
          <w:rFonts w:ascii="Times New Roman" w:hAnsi="Times New Roman" w:cs="Times New Roman"/>
          <w:sz w:val="24"/>
          <w:szCs w:val="24"/>
        </w:rPr>
        <w:t>advantage</w:t>
      </w:r>
      <w:ins w:id="307" w:author="Godwin, Casey" w:date="2018-12-04T09:15:00Z">
        <w:r>
          <w:rPr>
            <w:rFonts w:ascii="Times New Roman" w:hAnsi="Times New Roman" w:cs="Times New Roman"/>
            <w:sz w:val="24"/>
            <w:szCs w:val="24"/>
          </w:rPr>
          <w:t xml:space="preserve"> over the other method</w:t>
        </w:r>
      </w:ins>
      <w:r w:rsidR="00726870">
        <w:rPr>
          <w:rFonts w:ascii="Times New Roman" w:hAnsi="Times New Roman" w:cs="Times New Roman"/>
          <w:sz w:val="24"/>
          <w:szCs w:val="24"/>
        </w:rPr>
        <w:t>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w:t>
      </w:r>
      <w:ins w:id="308" w:author="Godwin, Casey" w:date="2018-12-04T09:16:00Z">
        <w:r>
          <w:rPr>
            <w:rFonts w:ascii="Times New Roman" w:hAnsi="Times New Roman" w:cs="Times New Roman"/>
            <w:sz w:val="24"/>
            <w:szCs w:val="24"/>
          </w:rPr>
          <w:t xml:space="preserve">experimental </w:t>
        </w:r>
      </w:ins>
      <w:r w:rsidR="00726870" w:rsidRPr="00371339">
        <w:rPr>
          <w:rFonts w:ascii="Times New Roman" w:hAnsi="Times New Roman" w:cs="Times New Roman"/>
          <w:sz w:val="24"/>
          <w:szCs w:val="24"/>
        </w:rPr>
        <w:t>manipulation</w:t>
      </w:r>
      <w:ins w:id="309" w:author="Godwin, Casey" w:date="2018-12-04T09:16:00Z">
        <w:r>
          <w:rPr>
            <w:rFonts w:ascii="Times New Roman" w:hAnsi="Times New Roman" w:cs="Times New Roman"/>
            <w:sz w:val="24"/>
            <w:szCs w:val="24"/>
          </w:rPr>
          <w:t>s</w:t>
        </w:r>
      </w:ins>
      <w:r w:rsidR="00726870" w:rsidRPr="00371339">
        <w:rPr>
          <w:rFonts w:ascii="Times New Roman" w:hAnsi="Times New Roman" w:cs="Times New Roman"/>
          <w:sz w:val="24"/>
          <w:szCs w:val="24"/>
        </w:rPr>
        <w:t xml:space="preserve"> </w:t>
      </w:r>
      <w:ins w:id="310" w:author="Godwin, Casey" w:date="2018-12-04T09:16:00Z">
        <w:r>
          <w:rPr>
            <w:rFonts w:ascii="Times New Roman" w:hAnsi="Times New Roman" w:cs="Times New Roman"/>
            <w:sz w:val="24"/>
            <w:szCs w:val="24"/>
          </w:rPr>
          <w:t>are</w:t>
        </w:r>
      </w:ins>
      <w:del w:id="311" w:author="Godwin, Casey" w:date="2018-12-04T09:16:00Z">
        <w:r w:rsidR="00726870" w:rsidRPr="00371339" w:rsidDel="00AA6B7B">
          <w:rPr>
            <w:rFonts w:ascii="Times New Roman" w:hAnsi="Times New Roman" w:cs="Times New Roman"/>
            <w:sz w:val="24"/>
            <w:szCs w:val="24"/>
          </w:rPr>
          <w:delText>is</w:delText>
        </w:r>
      </w:del>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del w:id="312" w:author="Godwin, Casey" w:date="2018-12-04T09:17:00Z">
        <w:r w:rsidR="00842C71" w:rsidDel="00AA6B7B">
          <w:rPr>
            <w:rFonts w:ascii="Times New Roman" w:hAnsi="Times New Roman" w:cs="Times New Roman"/>
            <w:sz w:val="24"/>
            <w:szCs w:val="24"/>
          </w:rPr>
          <w:delText xml:space="preserve">Each </w:delText>
        </w:r>
        <w:r w:rsidR="00842C71" w:rsidRPr="00B0403D" w:rsidDel="00AA6B7B">
          <w:rPr>
            <w:rFonts w:ascii="Times New Roman" w:hAnsi="Times New Roman" w:cs="Times New Roman"/>
            <w:sz w:val="24"/>
            <w:szCs w:val="24"/>
          </w:rPr>
          <w:delText xml:space="preserve">of the </w:delText>
        </w:r>
        <w:r w:rsidR="00842C71" w:rsidDel="00AA6B7B">
          <w:rPr>
            <w:rFonts w:ascii="Times New Roman" w:hAnsi="Times New Roman" w:cs="Times New Roman"/>
            <w:sz w:val="24"/>
            <w:szCs w:val="24"/>
          </w:rPr>
          <w:delText>other methods</w:delText>
        </w:r>
        <w:r w:rsidR="00842C71" w:rsidRPr="00B0403D" w:rsidDel="00AA6B7B">
          <w:rPr>
            <w:rFonts w:ascii="Times New Roman" w:hAnsi="Times New Roman" w:cs="Times New Roman"/>
            <w:sz w:val="24"/>
            <w:szCs w:val="24"/>
          </w:rPr>
          <w:delText xml:space="preserve"> can be used to estimate interaction coefficients and obtain estimates of ND and RFD.</w:delText>
        </w:r>
      </w:del>
    </w:p>
    <w:p w14:paraId="1E30B87E" w14:textId="53B70892"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 xml:space="preserve">This question divides the </w:t>
      </w:r>
      <w:ins w:id="313" w:author="Godwin, Casey" w:date="2018-12-04T09:18:00Z">
        <w:r w:rsidR="00AA6B7B">
          <w:rPr>
            <w:rFonts w:ascii="Times New Roman" w:hAnsi="Times New Roman" w:cs="Times New Roman"/>
            <w:sz w:val="24"/>
            <w:szCs w:val="24"/>
          </w:rPr>
          <w:t>four</w:t>
        </w:r>
      </w:ins>
      <w:del w:id="314" w:author="Godwin, Casey" w:date="2018-12-04T09:18:00Z">
        <w:r w:rsidR="00794E37" w:rsidRPr="00E43EC9" w:rsidDel="00AA6B7B">
          <w:rPr>
            <w:rFonts w:ascii="Times New Roman" w:hAnsi="Times New Roman" w:cs="Times New Roman"/>
            <w:sz w:val="24"/>
            <w:szCs w:val="24"/>
          </w:rPr>
          <w:delText>five</w:delText>
        </w:r>
      </w:del>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commentRangeStart w:id="315"/>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commentRangeEnd w:id="315"/>
      <w:r w:rsidR="00AA6B7B">
        <w:rPr>
          <w:rStyle w:val="CommentReference"/>
        </w:rPr>
        <w:commentReference w:id="315"/>
      </w:r>
      <w:ins w:id="316" w:author="Godwin, Casey" w:date="2018-12-04T09:20:00Z">
        <w:r w:rsidR="00AA6B7B">
          <w:rPr>
            <w:rFonts w:ascii="Times New Roman" w:hAnsi="Times New Roman" w:cs="Times New Roman"/>
            <w:sz w:val="24"/>
            <w:szCs w:val="24"/>
          </w:rPr>
          <w:t xml:space="preserve"> </w:t>
        </w:r>
      </w:ins>
    </w:p>
    <w:p w14:paraId="28F77C31" w14:textId="648DF129" w:rsidR="006E69F1" w:rsidRDefault="002B309B" w:rsidP="00F92F42">
      <w:pPr>
        <w:pStyle w:val="Normal1"/>
        <w:spacing w:line="360" w:lineRule="auto"/>
        <w:ind w:firstLine="360"/>
        <w:rPr>
          <w:rFonts w:ascii="Times New Roman" w:hAnsi="Times New Roman" w:cs="Times New Roman"/>
          <w:sz w:val="24"/>
          <w:szCs w:val="24"/>
        </w:rPr>
      </w:pPr>
      <w:commentRangeStart w:id="317"/>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for. </w:t>
      </w:r>
      <w:commentRangeEnd w:id="317"/>
      <w:r w:rsidR="00AA6B7B">
        <w:rPr>
          <w:rStyle w:val="CommentReference"/>
        </w:rPr>
        <w:commentReference w:id="317"/>
      </w:r>
      <w:ins w:id="318" w:author="Godwin, Casey" w:date="2018-12-04T10:51:00Z">
        <w:r w:rsidR="003056C1">
          <w:rPr>
            <w:rFonts w:ascii="Times New Roman" w:hAnsi="Times New Roman" w:cs="Times New Roman"/>
            <w:sz w:val="24"/>
            <w:szCs w:val="24"/>
          </w:rPr>
          <w:t xml:space="preserve">The deciding factors for distinguishing these two methods are whether the method can work for </w:t>
        </w:r>
      </w:ins>
      <w:del w:id="319" w:author="Godwin, Casey" w:date="2018-12-04T10:51:00Z">
        <w:r w:rsidR="00B30763" w:rsidRPr="00C74BC9" w:rsidDel="003056C1">
          <w:rPr>
            <w:rFonts w:ascii="Times New Roman" w:hAnsi="Times New Roman" w:cs="Times New Roman"/>
            <w:sz w:val="24"/>
            <w:szCs w:val="24"/>
          </w:rPr>
          <w:delText xml:space="preserve">Both the Lotka-Volterra and Sensitivity </w:delText>
        </w:r>
        <w:r w:rsidR="009730B5" w:rsidRPr="00C74BC9" w:rsidDel="003056C1">
          <w:rPr>
            <w:rFonts w:ascii="Times New Roman" w:hAnsi="Times New Roman" w:cs="Times New Roman"/>
            <w:sz w:val="24"/>
            <w:szCs w:val="24"/>
          </w:rPr>
          <w:delText xml:space="preserve">methods </w:delText>
        </w:r>
        <w:r w:rsidR="00E43EC9" w:rsidRPr="00C74BC9" w:rsidDel="003056C1">
          <w:rPr>
            <w:rFonts w:ascii="Times New Roman" w:hAnsi="Times New Roman" w:cs="Times New Roman"/>
            <w:sz w:val="24"/>
            <w:szCs w:val="24"/>
          </w:rPr>
          <w:delText>will work for manipulative experiments</w:delText>
        </w:r>
      </w:del>
      <w:ins w:id="320" w:author="Godwin, Casey" w:date="2018-12-04T10:51:00Z">
        <w:r w:rsidR="003056C1">
          <w:rPr>
            <w:rFonts w:ascii="Times New Roman" w:hAnsi="Times New Roman" w:cs="Times New Roman"/>
            <w:sz w:val="24"/>
            <w:szCs w:val="24"/>
          </w:rPr>
          <w:t>observ</w:t>
        </w:r>
      </w:ins>
      <w:ins w:id="321" w:author="Godwin, Casey" w:date="2018-12-04T10:52:00Z">
        <w:r w:rsidR="003056C1">
          <w:rPr>
            <w:rFonts w:ascii="Times New Roman" w:hAnsi="Times New Roman" w:cs="Times New Roman"/>
            <w:sz w:val="24"/>
            <w:szCs w:val="24"/>
          </w:rPr>
          <w:t xml:space="preserve">ational datasets and </w:t>
        </w:r>
      </w:ins>
      <w:del w:id="322" w:author="Godwin, Casey" w:date="2018-12-04T10:44:00Z">
        <w:r w:rsidR="00B30763" w:rsidRPr="00C74BC9" w:rsidDel="003056C1">
          <w:rPr>
            <w:rFonts w:ascii="Times New Roman" w:hAnsi="Times New Roman" w:cs="Times New Roman"/>
            <w:sz w:val="24"/>
            <w:szCs w:val="24"/>
          </w:rPr>
          <w:delText xml:space="preserve"> and require</w:delText>
        </w:r>
        <w:r w:rsidR="009730B5" w:rsidRPr="00C74BC9" w:rsidDel="003056C1">
          <w:rPr>
            <w:rFonts w:ascii="Times New Roman" w:hAnsi="Times New Roman" w:cs="Times New Roman"/>
            <w:sz w:val="24"/>
            <w:szCs w:val="24"/>
          </w:rPr>
          <w:delText xml:space="preserve"> some</w:delText>
        </w:r>
        <w:r w:rsidR="00B30763" w:rsidRPr="00C74BC9" w:rsidDel="003056C1">
          <w:rPr>
            <w:rFonts w:ascii="Times New Roman" w:hAnsi="Times New Roman" w:cs="Times New Roman"/>
            <w:sz w:val="24"/>
            <w:szCs w:val="24"/>
          </w:rPr>
          <w:delText xml:space="preserve"> data measured in monocultures. </w:delText>
        </w:r>
      </w:del>
      <w:del w:id="323" w:author="Godwin, Casey" w:date="2018-12-04T10:45:00Z">
        <w:r w:rsidR="00371339" w:rsidRPr="00C74BC9" w:rsidDel="003056C1">
          <w:rPr>
            <w:rFonts w:ascii="Times New Roman" w:hAnsi="Times New Roman" w:cs="Times New Roman"/>
            <w:sz w:val="24"/>
            <w:szCs w:val="24"/>
          </w:rPr>
          <w:delText>The</w:delText>
        </w:r>
      </w:del>
      <w:del w:id="324" w:author="Godwin, Casey" w:date="2018-12-04T10:46:00Z">
        <w:r w:rsidR="00371339" w:rsidRPr="00C74BC9" w:rsidDel="003056C1">
          <w:rPr>
            <w:rFonts w:ascii="Times New Roman" w:hAnsi="Times New Roman" w:cs="Times New Roman"/>
            <w:sz w:val="24"/>
            <w:szCs w:val="24"/>
          </w:rPr>
          <w:delText xml:space="preserve"> Lotka-Volterra and Sensitivity methods </w:delText>
        </w:r>
      </w:del>
      <w:del w:id="325" w:author="Godwin, Casey" w:date="2018-12-04T10:45:00Z">
        <w:r w:rsidR="00371339" w:rsidRPr="00C74BC9" w:rsidDel="003056C1">
          <w:rPr>
            <w:rFonts w:ascii="Times New Roman" w:hAnsi="Times New Roman" w:cs="Times New Roman"/>
            <w:sz w:val="24"/>
            <w:szCs w:val="24"/>
          </w:rPr>
          <w:delText xml:space="preserve">are further distinguished by the need for each species to be grown at steady state as monocultures </w:delText>
        </w:r>
        <w:r w:rsidR="00B30763" w:rsidRPr="00C74BC9" w:rsidDel="003056C1">
          <w:rPr>
            <w:rFonts w:ascii="Times New Roman" w:hAnsi="Times New Roman" w:cs="Times New Roman"/>
            <w:sz w:val="24"/>
            <w:szCs w:val="24"/>
          </w:rPr>
          <w:delText>(decision step 4)</w:delText>
        </w:r>
        <w:r w:rsidR="00570EEB" w:rsidRPr="00C74BC9" w:rsidDel="003056C1">
          <w:rPr>
            <w:rFonts w:ascii="Times New Roman" w:hAnsi="Times New Roman" w:cs="Times New Roman"/>
            <w:sz w:val="24"/>
            <w:szCs w:val="24"/>
          </w:rPr>
          <w:delText>, either to measure steady-state abundance (i.e. carry capacity) or as a resident population for invasion experiments</w:delText>
        </w:r>
      </w:del>
      <w:del w:id="326" w:author="Godwin, Casey" w:date="2018-12-04T10:46:00Z">
        <w:r w:rsidR="00371339" w:rsidRPr="00C74BC9" w:rsidDel="003056C1">
          <w:rPr>
            <w:rFonts w:ascii="Times New Roman" w:hAnsi="Times New Roman" w:cs="Times New Roman"/>
            <w:sz w:val="24"/>
            <w:szCs w:val="24"/>
          </w:rPr>
          <w:delText xml:space="preserve">. </w:delText>
        </w:r>
      </w:del>
      <w:del w:id="327" w:author="Godwin, Casey" w:date="2018-12-04T10:52:00Z">
        <w:r w:rsidR="00570EEB" w:rsidRPr="00C74BC9" w:rsidDel="003056C1">
          <w:rPr>
            <w:rFonts w:ascii="Times New Roman" w:hAnsi="Times New Roman" w:cs="Times New Roman"/>
            <w:sz w:val="24"/>
            <w:szCs w:val="24"/>
          </w:rPr>
          <w:delText xml:space="preserve">The final determinant among the phenomenological methods is </w:delText>
        </w:r>
      </w:del>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w:t>
      </w:r>
      <w:commentRangeStart w:id="328"/>
      <w:r w:rsidR="00B30763" w:rsidRPr="00C74BC9">
        <w:rPr>
          <w:rFonts w:ascii="Times New Roman" w:hAnsi="Times New Roman" w:cs="Times New Roman"/>
          <w:sz w:val="24"/>
          <w:szCs w:val="24"/>
        </w:rPr>
        <w:t>decision step 5</w:t>
      </w:r>
      <w:commentRangeEnd w:id="328"/>
      <w:r w:rsidR="000D4BCD">
        <w:rPr>
          <w:rStyle w:val="CommentReference"/>
        </w:rPr>
        <w:commentReference w:id="328"/>
      </w:r>
      <w:r w:rsidR="00B30763" w:rsidRPr="00C74BC9">
        <w:rPr>
          <w:rFonts w:ascii="Times New Roman" w:hAnsi="Times New Roman" w:cs="Times New Roman"/>
          <w:sz w:val="24"/>
          <w:szCs w:val="24"/>
        </w:rPr>
        <w:t xml:space="preserve">).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ins w:id="329" w:author="Godwin, Casey" w:date="2018-12-04T10:52:00Z">
        <w:r w:rsidR="000D4BCD">
          <w:rPr>
            <w:rFonts w:ascii="Times New Roman" w:hAnsi="Times New Roman" w:cs="Times New Roman"/>
            <w:sz w:val="24"/>
            <w:szCs w:val="24"/>
          </w:rPr>
          <w:t>more than two</w:t>
        </w:r>
      </w:ins>
      <w:del w:id="330" w:author="Godwin, Casey" w:date="2018-12-04T10:52:00Z">
        <w:r w:rsidR="0061165B" w:rsidRPr="00C74BC9" w:rsidDel="000D4BCD">
          <w:rPr>
            <w:rFonts w:ascii="Times New Roman" w:hAnsi="Times New Roman" w:cs="Times New Roman"/>
            <w:sz w:val="24"/>
            <w:szCs w:val="24"/>
          </w:rPr>
          <w:delText>multiple</w:delText>
        </w:r>
      </w:del>
      <w:r w:rsidR="0061165B" w:rsidRPr="00C74BC9">
        <w:rPr>
          <w:rFonts w:ascii="Times New Roman" w:hAnsi="Times New Roman" w:cs="Times New Roman"/>
          <w:sz w:val="24"/>
          <w:szCs w:val="24"/>
        </w:rPr>
        <w:t xml:space="preserve"> species,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ins w:id="331" w:author="Godwin, Casey" w:date="2018-12-04T10:52:00Z">
        <w:r w:rsidR="000D4BCD">
          <w:rPr>
            <w:rFonts w:ascii="Times New Roman" w:hAnsi="Times New Roman" w:cs="Times New Roman"/>
            <w:sz w:val="24"/>
            <w:szCs w:val="24"/>
          </w:rPr>
          <w:t xml:space="preserve">be </w:t>
        </w:r>
      </w:ins>
      <w:del w:id="332" w:author="Godwin, Casey" w:date="2018-12-04T10:52:00Z">
        <w:r w:rsidR="0061165B" w:rsidRPr="00C74BC9" w:rsidDel="000D4BCD">
          <w:rPr>
            <w:rFonts w:ascii="Times New Roman" w:hAnsi="Times New Roman" w:cs="Times New Roman"/>
            <w:sz w:val="24"/>
            <w:szCs w:val="24"/>
          </w:rPr>
          <w:delText xml:space="preserve">consider </w:delText>
        </w:r>
        <w:r w:rsidR="008525B4" w:rsidRPr="00C74BC9" w:rsidDel="000D4BCD">
          <w:rPr>
            <w:rFonts w:ascii="Times New Roman" w:hAnsi="Times New Roman" w:cs="Times New Roman"/>
            <w:sz w:val="24"/>
            <w:szCs w:val="24"/>
          </w:rPr>
          <w:delText>each</w:delText>
        </w:r>
        <w:r w:rsidR="0061165B" w:rsidRPr="00C74BC9" w:rsidDel="000D4BCD">
          <w:rPr>
            <w:rFonts w:ascii="Times New Roman" w:hAnsi="Times New Roman" w:cs="Times New Roman"/>
            <w:sz w:val="24"/>
            <w:szCs w:val="24"/>
          </w:rPr>
          <w:delText xml:space="preserve"> species individually</w:delText>
        </w:r>
        <w:r w:rsidR="008525B4" w:rsidRPr="00C74BC9" w:rsidDel="000D4BCD">
          <w:rPr>
            <w:rFonts w:ascii="Times New Roman" w:hAnsi="Times New Roman" w:cs="Times New Roman"/>
            <w:sz w:val="24"/>
            <w:szCs w:val="24"/>
          </w:rPr>
          <w:delText xml:space="preserve"> so </w:delText>
        </w:r>
      </w:del>
      <w:r w:rsidR="008525B4" w:rsidRPr="00C74BC9">
        <w:rPr>
          <w:rFonts w:ascii="Times New Roman" w:hAnsi="Times New Roman" w:cs="Times New Roman"/>
          <w:sz w:val="24"/>
          <w:szCs w:val="24"/>
        </w:rPr>
        <w:t>parameteriz</w:t>
      </w:r>
      <w:ins w:id="333" w:author="Godwin, Casey" w:date="2018-12-04T10:52:00Z">
        <w:r w:rsidR="000D4BCD">
          <w:rPr>
            <w:rFonts w:ascii="Times New Roman" w:hAnsi="Times New Roman" w:cs="Times New Roman"/>
            <w:sz w:val="24"/>
            <w:szCs w:val="24"/>
          </w:rPr>
          <w:t>ed</w:t>
        </w:r>
      </w:ins>
      <w:del w:id="334" w:author="Godwin, Casey" w:date="2018-12-04T10:52:00Z">
        <w:r w:rsidR="008525B4" w:rsidRPr="00C74BC9" w:rsidDel="000D4BCD">
          <w:rPr>
            <w:rFonts w:ascii="Times New Roman" w:hAnsi="Times New Roman" w:cs="Times New Roman"/>
            <w:sz w:val="24"/>
            <w:szCs w:val="24"/>
          </w:rPr>
          <w:delText>ing</w:delText>
        </w:r>
      </w:del>
      <w:r w:rsidR="008525B4" w:rsidRPr="00C74BC9">
        <w:rPr>
          <w:rFonts w:ascii="Times New Roman" w:hAnsi="Times New Roman" w:cs="Times New Roman"/>
          <w:sz w:val="24"/>
          <w:szCs w:val="24"/>
        </w:rPr>
        <w:t xml:space="preserve"> </w:t>
      </w:r>
      <w:del w:id="335" w:author="Godwin, Casey" w:date="2018-12-04T10:53:00Z">
        <w:r w:rsidR="008525B4" w:rsidRPr="00C74BC9" w:rsidDel="000D4BCD">
          <w:rPr>
            <w:rFonts w:ascii="Times New Roman" w:hAnsi="Times New Roman" w:cs="Times New Roman"/>
            <w:sz w:val="24"/>
            <w:szCs w:val="24"/>
          </w:rPr>
          <w:delText xml:space="preserve">the Lotka-Volterra model allows one </w:delText>
        </w:r>
      </w:del>
      <w:r w:rsidR="008525B4" w:rsidRPr="00C74BC9">
        <w:rPr>
          <w:rFonts w:ascii="Times New Roman" w:hAnsi="Times New Roman" w:cs="Times New Roman"/>
          <w:sz w:val="24"/>
          <w:szCs w:val="24"/>
        </w:rPr>
        <w:t>to obtain all pairwise competition</w:t>
      </w:r>
      <w:r w:rsidR="008525B4">
        <w:rPr>
          <w:rFonts w:ascii="Times New Roman" w:hAnsi="Times New Roman" w:cs="Times New Roman"/>
          <w:sz w:val="24"/>
          <w:szCs w:val="24"/>
        </w:rPr>
        <w:t xml:space="preserve"> coefficients. On the other hand, the sensitivity </w:t>
      </w:r>
      <w:del w:id="336" w:author="Godwin, Casey" w:date="2018-12-04T10:53:00Z">
        <w:r w:rsidR="00F92F42" w:rsidDel="000D4BCD">
          <w:rPr>
            <w:rFonts w:ascii="Times New Roman" w:hAnsi="Times New Roman" w:cs="Times New Roman"/>
            <w:sz w:val="24"/>
            <w:szCs w:val="24"/>
          </w:rPr>
          <w:delText xml:space="preserve">measurement </w:delText>
        </w:r>
      </w:del>
      <w:ins w:id="337" w:author="Godwin, Casey" w:date="2018-12-04T10:53:00Z">
        <w:r w:rsidR="000D4BCD">
          <w:rPr>
            <w:rFonts w:ascii="Times New Roman" w:hAnsi="Times New Roman" w:cs="Times New Roman"/>
            <w:sz w:val="24"/>
            <w:szCs w:val="24"/>
          </w:rPr>
          <w:t xml:space="preserve">method </w:t>
        </w:r>
      </w:ins>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ins w:id="338" w:author="Godwin, Casey" w:date="2018-12-04T10:53:00Z">
        <w:r w:rsidR="000D4BCD">
          <w:rPr>
            <w:rFonts w:ascii="Times New Roman" w:hAnsi="Times New Roman" w:cs="Times New Roman"/>
            <w:sz w:val="24"/>
            <w:szCs w:val="24"/>
          </w:rPr>
          <w:t xml:space="preserve"> (e.g. species i invading the community </w:t>
        </w:r>
        <w:r w:rsidR="000D4BCD" w:rsidRPr="000D4BCD">
          <w:rPr>
            <w:rFonts w:ascii="Times New Roman" w:hAnsi="Times New Roman" w:cs="Times New Roman"/>
            <w:i/>
            <w:sz w:val="24"/>
            <w:szCs w:val="24"/>
            <w:rPrChange w:id="339" w:author="Godwin, Casey" w:date="2018-12-04T10:53:00Z">
              <w:rPr>
                <w:rFonts w:ascii="Times New Roman" w:hAnsi="Times New Roman" w:cs="Times New Roman"/>
                <w:sz w:val="24"/>
                <w:szCs w:val="24"/>
              </w:rPr>
            </w:rPrChange>
          </w:rPr>
          <w:t>j</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340" w:author="Godwin, Casey" w:date="2018-12-04T10:53:00Z">
              <w:rPr>
                <w:rFonts w:ascii="Times New Roman" w:hAnsi="Times New Roman" w:cs="Times New Roman"/>
                <w:sz w:val="24"/>
                <w:szCs w:val="24"/>
              </w:rPr>
            </w:rPrChange>
          </w:rPr>
          <w:t>k</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341" w:author="Godwin, Casey" w:date="2018-12-04T10:53:00Z">
              <w:rPr>
                <w:rFonts w:ascii="Times New Roman" w:hAnsi="Times New Roman" w:cs="Times New Roman"/>
                <w:sz w:val="24"/>
                <w:szCs w:val="24"/>
              </w:rPr>
            </w:rPrChange>
          </w:rPr>
          <w:t>l</w:t>
        </w:r>
        <w:r w:rsidR="000D4BCD">
          <w:rPr>
            <w:rFonts w:ascii="Times New Roman" w:hAnsi="Times New Roman" w:cs="Times New Roman"/>
            <w:sz w:val="24"/>
            <w:szCs w:val="24"/>
          </w:rPr>
          <w:t>)</w:t>
        </w:r>
      </w:ins>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w:t>
      </w:r>
      <w:r w:rsidR="00570EEB" w:rsidRPr="008A1084">
        <w:rPr>
          <w:rFonts w:ascii="Times New Roman" w:hAnsi="Times New Roman" w:cs="Times New Roman"/>
          <w:sz w:val="24"/>
          <w:szCs w:val="24"/>
        </w:rPr>
        <w:lastRenderedPageBreak/>
        <w:t>time, an empiricist</w:t>
      </w:r>
      <w:r w:rsidR="0061165B" w:rsidRPr="008A1084">
        <w:rPr>
          <w:rFonts w:ascii="Times New Roman" w:hAnsi="Times New Roman" w:cs="Times New Roman"/>
          <w:sz w:val="24"/>
          <w:szCs w:val="24"/>
        </w:rPr>
        <w:t xml:space="preserve"> would need to assume that the multiple species consorti</w:t>
      </w:r>
      <w:ins w:id="342" w:author="Godwin, Casey" w:date="2018-12-04T10:54:00Z">
        <w:r w:rsidR="000D4BCD">
          <w:rPr>
            <w:rFonts w:ascii="Times New Roman" w:hAnsi="Times New Roman" w:cs="Times New Roman"/>
            <w:sz w:val="24"/>
            <w:szCs w:val="24"/>
          </w:rPr>
          <w:t>um</w:t>
        </w:r>
      </w:ins>
      <w:del w:id="343" w:author="Godwin, Casey" w:date="2018-12-04T10:54:00Z">
        <w:r w:rsidR="0061165B" w:rsidRPr="008A1084" w:rsidDel="000D4BCD">
          <w:rPr>
            <w:rFonts w:ascii="Times New Roman" w:hAnsi="Times New Roman" w:cs="Times New Roman"/>
            <w:sz w:val="24"/>
            <w:szCs w:val="24"/>
          </w:rPr>
          <w:delText>a</w:delText>
        </w:r>
      </w:del>
      <w:r w:rsidR="0061165B" w:rsidRPr="008A1084">
        <w:rPr>
          <w:rFonts w:ascii="Times New Roman" w:hAnsi="Times New Roman" w:cs="Times New Roman"/>
          <w:sz w:val="24"/>
          <w:szCs w:val="24"/>
        </w:rPr>
        <w:t xml:space="preserve"> </w:t>
      </w:r>
      <w:r w:rsidR="008A1084" w:rsidRPr="008A1084">
        <w:rPr>
          <w:rFonts w:ascii="Times New Roman" w:hAnsi="Times New Roman" w:cs="Times New Roman"/>
          <w:sz w:val="24"/>
          <w:szCs w:val="24"/>
        </w:rPr>
        <w:t>already stably coexist</w:t>
      </w:r>
      <w:ins w:id="344" w:author="Godwin, Casey" w:date="2018-12-04T10:54:00Z">
        <w:r w:rsidR="000D4BCD">
          <w:rPr>
            <w:rFonts w:ascii="Times New Roman" w:hAnsi="Times New Roman" w:cs="Times New Roman"/>
            <w:sz w:val="24"/>
            <w:szCs w:val="24"/>
          </w:rPr>
          <w:t>s</w:t>
        </w:r>
      </w:ins>
      <w:r w:rsidR="008A1084" w:rsidRPr="008A1084">
        <w:rPr>
          <w:rFonts w:ascii="Times New Roman" w:hAnsi="Times New Roman" w:cs="Times New Roman"/>
          <w:sz w:val="24"/>
          <w:szCs w:val="24"/>
        </w:rPr>
        <w:t xml:space="preserve"> </w:t>
      </w:r>
      <w:del w:id="345" w:author="Godwin, Casey" w:date="2018-12-04T10:54:00Z">
        <w:r w:rsidR="008A1084" w:rsidRPr="008A1084" w:rsidDel="000D4BCD">
          <w:rPr>
            <w:rFonts w:ascii="Times New Roman" w:hAnsi="Times New Roman" w:cs="Times New Roman"/>
            <w:sz w:val="24"/>
            <w:szCs w:val="24"/>
          </w:rPr>
          <w:delText xml:space="preserve">before </w:delText>
        </w:r>
      </w:del>
      <w:ins w:id="346" w:author="Godwin, Casey" w:date="2018-12-04T10:54:00Z">
        <w:r w:rsidR="000D4BCD">
          <w:rPr>
            <w:rFonts w:ascii="Times New Roman" w:hAnsi="Times New Roman" w:cs="Times New Roman"/>
            <w:sz w:val="24"/>
            <w:szCs w:val="24"/>
          </w:rPr>
          <w:t>prior to</w:t>
        </w:r>
        <w:r w:rsidR="000D4BCD"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the </w:t>
      </w:r>
      <w:del w:id="347" w:author="Godwin, Casey" w:date="2018-12-04T10:50:00Z">
        <w:r w:rsidR="008A1084" w:rsidRPr="008A1084" w:rsidDel="003056C1">
          <w:rPr>
            <w:rFonts w:ascii="Times New Roman" w:hAnsi="Times New Roman" w:cs="Times New Roman"/>
            <w:sz w:val="24"/>
            <w:szCs w:val="24"/>
          </w:rPr>
          <w:delText xml:space="preserve">presence </w:delText>
        </w:r>
      </w:del>
      <w:ins w:id="348" w:author="Godwin, Casey" w:date="2018-12-04T10:50:00Z">
        <w:r w:rsidR="003056C1">
          <w:rPr>
            <w:rFonts w:ascii="Times New Roman" w:hAnsi="Times New Roman" w:cs="Times New Roman"/>
            <w:sz w:val="24"/>
            <w:szCs w:val="24"/>
          </w:rPr>
          <w:t>addition</w:t>
        </w:r>
        <w:r w:rsidR="003056C1"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of the focal species. </w:t>
      </w:r>
      <w:del w:id="349" w:author="Godwin, Casey" w:date="2018-12-04T11:15:00Z">
        <w:r w:rsidR="0061165B" w:rsidRPr="00277918" w:rsidDel="00B7161D">
          <w:rPr>
            <w:rFonts w:ascii="Times New Roman" w:hAnsi="Times New Roman" w:cs="Times New Roman"/>
            <w:sz w:val="24"/>
            <w:szCs w:val="24"/>
          </w:rPr>
          <w:delText>However, none of these three methods can deal with intransitive competition, where</w:delText>
        </w:r>
        <w:r w:rsidR="0061165B" w:rsidRPr="00371339" w:rsidDel="00B7161D">
          <w:rPr>
            <w:rFonts w:ascii="Times New Roman" w:hAnsi="Times New Roman" w:cs="Times New Roman"/>
            <w:sz w:val="24"/>
            <w:szCs w:val="24"/>
          </w:rPr>
          <w:delText xml:space="preserve"> competition among species</w:delText>
        </w:r>
        <w:r w:rsidR="00570EEB" w:rsidDel="00B7161D">
          <w:rPr>
            <w:rFonts w:ascii="Times New Roman" w:hAnsi="Times New Roman" w:cs="Times New Roman"/>
            <w:sz w:val="24"/>
            <w:szCs w:val="24"/>
          </w:rPr>
          <w:delText xml:space="preserve"> can be</w:delText>
        </w:r>
        <w:r w:rsidR="0061165B" w:rsidRPr="00371339" w:rsidDel="00B7161D">
          <w:rPr>
            <w:rFonts w:ascii="Times New Roman" w:hAnsi="Times New Roman" w:cs="Times New Roman"/>
            <w:sz w:val="24"/>
            <w:szCs w:val="24"/>
          </w:rPr>
          <w:delText xml:space="preserve"> non-hierarchical.</w:delText>
        </w:r>
        <w:r w:rsidR="00B90B60" w:rsidDel="00B7161D">
          <w:rPr>
            <w:rFonts w:ascii="Times New Roman" w:hAnsi="Times New Roman" w:cs="Times New Roman"/>
            <w:sz w:val="24"/>
            <w:szCs w:val="24"/>
          </w:rPr>
          <w:delText xml:space="preserve"> </w:delText>
        </w:r>
      </w:del>
    </w:p>
    <w:p w14:paraId="21CFDB77" w14:textId="6B474D47" w:rsidR="00F92F42" w:rsidRDefault="00221A46" w:rsidP="00F92F42">
      <w:pPr>
        <w:pStyle w:val="Normal1"/>
        <w:spacing w:line="360" w:lineRule="auto"/>
        <w:ind w:firstLine="360"/>
        <w:rPr>
          <w:ins w:id="350" w:author="Godwin, Casey" w:date="2018-12-04T11:03:00Z"/>
          <w:rFonts w:ascii="Times New Roman" w:hAnsi="Times New Roman" w:cs="Times New Roman"/>
          <w:sz w:val="24"/>
          <w:szCs w:val="24"/>
        </w:rPr>
      </w:pPr>
      <w:r>
        <w:rPr>
          <w:rFonts w:ascii="Times New Roman" w:hAnsi="Times New Roman" w:cs="Times New Roman"/>
          <w:sz w:val="24"/>
          <w:szCs w:val="24"/>
        </w:rPr>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commentRangeStart w:id="351"/>
      <w:r w:rsidR="00F92F42">
        <w:rPr>
          <w:rFonts w:ascii="Times New Roman" w:hAnsi="Times New Roman" w:cs="Times New Roman"/>
          <w:sz w:val="24"/>
          <w:szCs w:val="24"/>
        </w:rPr>
        <w:t>6</w:t>
      </w:r>
      <w:commentRangeEnd w:id="351"/>
      <w:r w:rsidR="000D4BCD">
        <w:rPr>
          <w:rStyle w:val="CommentReference"/>
        </w:rPr>
        <w:commentReference w:id="351"/>
      </w:r>
      <w:r w:rsidR="00F92F42">
        <w:rPr>
          <w:rFonts w:ascii="Times New Roman" w:hAnsi="Times New Roman" w:cs="Times New Roman"/>
          <w:sz w:val="24"/>
          <w:szCs w:val="24"/>
        </w:rPr>
        <w:t xml:space="preserve">). </w:t>
      </w:r>
      <w:ins w:id="352" w:author="Godwin, Casey" w:date="2018-12-04T10:56:00Z">
        <w:r w:rsidR="000D4BCD">
          <w:rPr>
            <w:rFonts w:ascii="Times New Roman" w:hAnsi="Times New Roman" w:cs="Times New Roman"/>
            <w:sz w:val="24"/>
            <w:szCs w:val="24"/>
          </w:rPr>
          <w:t xml:space="preserve">An additional consideration is </w:t>
        </w:r>
      </w:ins>
      <w:ins w:id="353" w:author="Godwin, Casey" w:date="2018-12-04T10:57:00Z">
        <w:r w:rsidR="000D4BCD">
          <w:rPr>
            <w:rFonts w:ascii="Times New Roman" w:hAnsi="Times New Roman" w:cs="Times New Roman"/>
            <w:sz w:val="24"/>
            <w:szCs w:val="24"/>
          </w:rPr>
          <w:t>that</w:t>
        </w:r>
      </w:ins>
      <w:ins w:id="354" w:author="Godwin, Casey" w:date="2018-12-04T10:56:00Z">
        <w:r w:rsidR="000D4BCD">
          <w:rPr>
            <w:rFonts w:ascii="Times New Roman" w:hAnsi="Times New Roman" w:cs="Times New Roman"/>
            <w:sz w:val="24"/>
            <w:szCs w:val="24"/>
          </w:rPr>
          <w:t xml:space="preserve"> the </w:t>
        </w:r>
      </w:ins>
      <w:ins w:id="355" w:author="Godwin, Casey" w:date="2018-12-04T10:57:00Z">
        <w:r w:rsidR="000D4BCD">
          <w:rPr>
            <w:rFonts w:ascii="Times New Roman" w:hAnsi="Times New Roman" w:cs="Times New Roman"/>
            <w:sz w:val="24"/>
            <w:szCs w:val="24"/>
          </w:rPr>
          <w:t xml:space="preserve">Macarthur </w:t>
        </w:r>
      </w:ins>
      <w:ins w:id="356" w:author="Godwin, Casey" w:date="2018-12-04T10:56:00Z">
        <w:r w:rsidR="000D4BCD">
          <w:rPr>
            <w:rFonts w:ascii="Times New Roman" w:hAnsi="Times New Roman" w:cs="Times New Roman"/>
            <w:sz w:val="24"/>
            <w:szCs w:val="24"/>
          </w:rPr>
          <w:t>method has been shown to work for more than two species at a time</w:t>
        </w:r>
      </w:ins>
      <w:ins w:id="357" w:author="Godwin, Casey" w:date="2018-12-04T10:57:00Z">
        <w:r w:rsidR="000D4BCD">
          <w:rPr>
            <w:rFonts w:ascii="Times New Roman" w:hAnsi="Times New Roman" w:cs="Times New Roman"/>
            <w:sz w:val="24"/>
            <w:szCs w:val="24"/>
          </w:rPr>
          <w:t xml:space="preserve">, but this has not been shown for the Tilman R* method. </w:t>
        </w:r>
      </w:ins>
      <w:del w:id="358" w:author="Godwin, Casey" w:date="2018-12-04T10:54:00Z">
        <w:r w:rsidR="00A656E9" w:rsidDel="000D4BCD">
          <w:rPr>
            <w:rFonts w:ascii="Times New Roman" w:hAnsi="Times New Roman" w:cs="Times New Roman"/>
            <w:sz w:val="24"/>
            <w:szCs w:val="24"/>
          </w:rPr>
          <w:delText xml:space="preserve">Another characteristic that distinguishes the consumer-resource models is the number of resources that are considered. Specifically, Letten et </w:delText>
        </w:r>
        <w:r w:rsidR="006F0D24" w:rsidDel="000D4BCD">
          <w:rPr>
            <w:rFonts w:ascii="Times New Roman" w:hAnsi="Times New Roman" w:cs="Times New Roman"/>
            <w:sz w:val="24"/>
            <w:szCs w:val="24"/>
          </w:rPr>
          <w:delText>al. 2017</w:delText>
        </w:r>
        <w:r w:rsidR="00A656E9" w:rsidDel="000D4BCD">
          <w:rPr>
            <w:rFonts w:ascii="Times New Roman" w:hAnsi="Times New Roman" w:cs="Times New Roman"/>
            <w:sz w:val="24"/>
            <w:szCs w:val="24"/>
          </w:rPr>
          <w:delText xml:space="preserve"> demonstrated that the consumer-</w:delText>
        </w:r>
        <w:r w:rsidDel="000D4BCD">
          <w:rPr>
            <w:rFonts w:ascii="Times New Roman" w:hAnsi="Times New Roman" w:cs="Times New Roman"/>
            <w:sz w:val="24"/>
            <w:szCs w:val="24"/>
          </w:rPr>
          <w:delText>resource</w:delText>
        </w:r>
        <w:r w:rsidR="00A656E9" w:rsidDel="000D4BCD">
          <w:rPr>
            <w:rFonts w:ascii="Times New Roman" w:hAnsi="Times New Roman" w:cs="Times New Roman"/>
            <w:sz w:val="24"/>
            <w:szCs w:val="24"/>
          </w:rPr>
          <w:delText xml:space="preserve"> model can be used for two abiotic resour</w:delText>
        </w:r>
        <w:r w:rsidR="009C62C1" w:rsidDel="000D4BCD">
          <w:rPr>
            <w:rFonts w:ascii="Times New Roman" w:hAnsi="Times New Roman" w:cs="Times New Roman"/>
            <w:sz w:val="24"/>
            <w:szCs w:val="24"/>
          </w:rPr>
          <w:delText xml:space="preserve">ces, so it remains unclear whether the method could be expanded to consider information about additional resources. In contrast, </w:delText>
        </w:r>
        <w:r w:rsidR="007F2691" w:rsidDel="000D4BCD">
          <w:rPr>
            <w:rFonts w:ascii="Times New Roman" w:hAnsi="Times New Roman" w:cs="Times New Roman"/>
            <w:sz w:val="24"/>
            <w:szCs w:val="24"/>
          </w:rPr>
          <w:delText xml:space="preserve">the </w:delText>
        </w:r>
        <w:r w:rsidR="009C62C1" w:rsidDel="000D4BCD">
          <w:rPr>
            <w:rFonts w:ascii="Times New Roman" w:hAnsi="Times New Roman" w:cs="Times New Roman"/>
            <w:sz w:val="24"/>
            <w:szCs w:val="24"/>
          </w:rPr>
          <w:delText>method based on MacArthur’s consumer-resource model</w:delText>
        </w:r>
        <w:r w:rsidR="007F2691" w:rsidDel="000D4BCD">
          <w:rPr>
            <w:rFonts w:ascii="Times New Roman" w:hAnsi="Times New Roman" w:cs="Times New Roman"/>
            <w:sz w:val="24"/>
            <w:szCs w:val="24"/>
          </w:rPr>
          <w:delText xml:space="preserve"> works for systems where the number of relevant resources is very large. </w:delText>
        </w:r>
      </w:del>
    </w:p>
    <w:p w14:paraId="296C83E5" w14:textId="77EFC90A" w:rsidR="00E63114" w:rsidRPr="00E63114" w:rsidRDefault="00E63114" w:rsidP="00F92F42">
      <w:pPr>
        <w:pStyle w:val="Normal1"/>
        <w:spacing w:line="360" w:lineRule="auto"/>
        <w:ind w:firstLine="360"/>
        <w:rPr>
          <w:rFonts w:ascii="Times New Roman" w:hAnsi="Times New Roman" w:cs="Times New Roman"/>
          <w:sz w:val="24"/>
          <w:szCs w:val="24"/>
          <w:u w:val="single"/>
          <w:rPrChange w:id="359" w:author="Godwin, Casey" w:date="2018-12-04T11:03:00Z">
            <w:rPr>
              <w:rFonts w:ascii="Times New Roman" w:hAnsi="Times New Roman" w:cs="Times New Roman"/>
              <w:sz w:val="24"/>
              <w:szCs w:val="24"/>
            </w:rPr>
          </w:rPrChange>
        </w:rPr>
      </w:pPr>
      <w:commentRangeStart w:id="360"/>
      <w:ins w:id="361" w:author="Godwin, Casey" w:date="2018-12-04T11:03:00Z">
        <w:r w:rsidRPr="00E63114">
          <w:rPr>
            <w:rFonts w:ascii="Times New Roman" w:hAnsi="Times New Roman" w:cs="Times New Roman"/>
            <w:sz w:val="24"/>
            <w:szCs w:val="24"/>
            <w:u w:val="single"/>
            <w:rPrChange w:id="362" w:author="Godwin, Casey" w:date="2018-12-04T11:03:00Z">
              <w:rPr>
                <w:rFonts w:ascii="Times New Roman" w:hAnsi="Times New Roman" w:cs="Times New Roman"/>
                <w:sz w:val="24"/>
                <w:szCs w:val="24"/>
              </w:rPr>
            </w:rPrChange>
          </w:rPr>
          <w:t>What is required to use each method</w:t>
        </w:r>
        <w:commentRangeEnd w:id="360"/>
        <w:r>
          <w:rPr>
            <w:rStyle w:val="CommentReference"/>
          </w:rPr>
          <w:commentReference w:id="360"/>
        </w:r>
      </w:ins>
    </w:p>
    <w:p w14:paraId="37764AB8" w14:textId="21B7A8D0" w:rsidR="006A208A" w:rsidRDefault="00602093" w:rsidP="006A208A">
      <w:pPr>
        <w:pStyle w:val="Normal1"/>
        <w:spacing w:line="360" w:lineRule="auto"/>
        <w:ind w:firstLine="360"/>
        <w:rPr>
          <w:rFonts w:ascii="Times New Roman" w:hAnsi="Times New Roman" w:cs="Times New Roman"/>
          <w:sz w:val="24"/>
          <w:szCs w:val="24"/>
        </w:rPr>
      </w:pPr>
      <w:commentRangeStart w:id="363"/>
      <w:r>
        <w:rPr>
          <w:rFonts w:ascii="Times New Roman" w:hAnsi="Times New Roman" w:cs="Times New Roman"/>
          <w:sz w:val="24"/>
          <w:szCs w:val="24"/>
        </w:rPr>
        <w:t xml:space="preserve">In the </w:t>
      </w:r>
      <w:del w:id="364" w:author="Godwin, Casey" w:date="2018-12-04T10:58:00Z">
        <w:r w:rsidDel="000D4BCD">
          <w:rPr>
            <w:rFonts w:ascii="Times New Roman" w:hAnsi="Times New Roman" w:cs="Times New Roman"/>
            <w:sz w:val="24"/>
            <w:szCs w:val="24"/>
          </w:rPr>
          <w:delText xml:space="preserve">following </w:delText>
        </w:r>
      </w:del>
      <w:ins w:id="365" w:author="Godwin, Casey" w:date="2018-12-04T10:58:00Z">
        <w:r w:rsidR="000D4BCD">
          <w:rPr>
            <w:rFonts w:ascii="Times New Roman" w:hAnsi="Times New Roman" w:cs="Times New Roman"/>
            <w:sz w:val="24"/>
            <w:szCs w:val="24"/>
          </w:rPr>
          <w:t>‘</w:t>
        </w:r>
      </w:ins>
      <w:ins w:id="366" w:author="Godwin, Casey" w:date="2018-12-04T11:00:00Z">
        <w:r w:rsidR="000D4BCD">
          <w:rPr>
            <w:rFonts w:ascii="Times New Roman" w:hAnsi="Times New Roman" w:cs="Times New Roman"/>
            <w:sz w:val="24"/>
            <w:szCs w:val="24"/>
          </w:rPr>
          <w:t>Experimental Requirements</w:t>
        </w:r>
      </w:ins>
      <w:ins w:id="367" w:author="Godwin, Casey" w:date="2018-12-04T10:58:00Z">
        <w:r w:rsidR="000D4BCD">
          <w:rPr>
            <w:rFonts w:ascii="Times New Roman" w:hAnsi="Times New Roman" w:cs="Times New Roman"/>
            <w:sz w:val="24"/>
            <w:szCs w:val="24"/>
          </w:rPr>
          <w:t xml:space="preserve">’ </w:t>
        </w:r>
      </w:ins>
      <w:r>
        <w:rPr>
          <w:rFonts w:ascii="Times New Roman" w:hAnsi="Times New Roman" w:cs="Times New Roman"/>
          <w:sz w:val="24"/>
          <w:szCs w:val="24"/>
        </w:rPr>
        <w:t xml:space="preserve">section of Table 2, we </w:t>
      </w:r>
      <w:del w:id="368" w:author="Godwin, Casey" w:date="2018-12-04T11:01:00Z">
        <w:r w:rsidDel="000D4BCD">
          <w:rPr>
            <w:rFonts w:ascii="Times New Roman" w:hAnsi="Times New Roman" w:cs="Times New Roman"/>
            <w:sz w:val="24"/>
            <w:szCs w:val="24"/>
          </w:rPr>
          <w:delText>further list out the experimental requirements of</w:delText>
        </w:r>
      </w:del>
      <w:ins w:id="369" w:author="Godwin, Casey" w:date="2018-12-04T11:01:00Z">
        <w:r w:rsidR="000D4BCD">
          <w:rPr>
            <w:rFonts w:ascii="Times New Roman" w:hAnsi="Times New Roman" w:cs="Times New Roman"/>
            <w:sz w:val="24"/>
            <w:szCs w:val="24"/>
          </w:rPr>
          <w:t>explain practical differences in how</w:t>
        </w:r>
      </w:ins>
      <w:r>
        <w:rPr>
          <w:rFonts w:ascii="Times New Roman" w:hAnsi="Times New Roman" w:cs="Times New Roman"/>
          <w:sz w:val="24"/>
          <w:szCs w:val="24"/>
        </w:rPr>
        <w:t xml:space="preserve"> the five methods</w:t>
      </w:r>
      <w:ins w:id="370" w:author="Godwin, Casey" w:date="2018-12-04T11:01:00Z">
        <w:r w:rsidR="000D4BCD">
          <w:rPr>
            <w:rFonts w:ascii="Times New Roman" w:hAnsi="Times New Roman" w:cs="Times New Roman"/>
            <w:sz w:val="24"/>
            <w:szCs w:val="24"/>
          </w:rPr>
          <w:t xml:space="preserve"> are performed</w:t>
        </w:r>
        <w:commentRangeEnd w:id="363"/>
        <w:r w:rsidR="000D4BCD">
          <w:rPr>
            <w:rStyle w:val="CommentReference"/>
          </w:rPr>
          <w:commentReference w:id="363"/>
        </w:r>
      </w:ins>
      <w:r>
        <w:rPr>
          <w:rFonts w:ascii="Times New Roman" w:hAnsi="Times New Roman" w:cs="Times New Roman"/>
          <w:sz w:val="24"/>
          <w:szCs w:val="24"/>
        </w:rPr>
        <w:t xml:space="preserve">.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w:t>
      </w:r>
      <w:ins w:id="371" w:author="Godwin, Casey" w:date="2018-12-04T10:59:00Z">
        <w:r w:rsidR="000D4BCD">
          <w:rPr>
            <w:rFonts w:ascii="Times New Roman" w:hAnsi="Times New Roman" w:cs="Times New Roman"/>
            <w:sz w:val="24"/>
            <w:szCs w:val="24"/>
          </w:rPr>
          <w:t xml:space="preserve">to assess pairwise coexistence </w:t>
        </w:r>
      </w:ins>
      <w:del w:id="372" w:author="Godwin, Casey" w:date="2018-12-04T10:59:00Z">
        <w:r w:rsidR="00221A46" w:rsidDel="000D4BCD">
          <w:rPr>
            <w:rFonts w:ascii="Times New Roman" w:hAnsi="Times New Roman" w:cs="Times New Roman"/>
            <w:sz w:val="24"/>
            <w:szCs w:val="24"/>
          </w:rPr>
          <w:delText xml:space="preserve">involving </w:delText>
        </w:r>
      </w:del>
      <w:ins w:id="373" w:author="Godwin, Casey" w:date="2018-12-04T10:59:00Z">
        <w:r w:rsidR="000D4BCD">
          <w:rPr>
            <w:rFonts w:ascii="Times New Roman" w:hAnsi="Times New Roman" w:cs="Times New Roman"/>
            <w:sz w:val="24"/>
            <w:szCs w:val="24"/>
          </w:rPr>
          <w:t xml:space="preserve">among </w:t>
        </w:r>
      </w:ins>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del w:id="374" w:author="Godwin, Casey" w:date="2018-12-04T10:59:00Z">
        <w:r w:rsidR="00221A46" w:rsidDel="000D4BCD">
          <w:rPr>
            <w:rFonts w:ascii="Times New Roman" w:hAnsi="Times New Roman" w:cs="Times New Roman"/>
            <w:sz w:val="24"/>
            <w:szCs w:val="24"/>
          </w:rPr>
          <w:delText xml:space="preserve">for each additional species </w:delText>
        </w:r>
        <w:r w:rsidR="00794E37" w:rsidRPr="00B0403D" w:rsidDel="000D4BCD">
          <w:rPr>
            <w:rFonts w:ascii="Times New Roman" w:hAnsi="Times New Roman" w:cs="Times New Roman"/>
            <w:sz w:val="24"/>
            <w:szCs w:val="24"/>
          </w:rPr>
          <w:delText xml:space="preserve">the </w:delText>
        </w:r>
      </w:del>
      <w:ins w:id="375" w:author="Godwin, Casey" w:date="2018-12-04T10:59:00Z">
        <w:r w:rsidR="000D4BCD">
          <w:rPr>
            <w:rFonts w:ascii="Times New Roman" w:hAnsi="Times New Roman" w:cs="Times New Roman"/>
            <w:sz w:val="24"/>
            <w:szCs w:val="24"/>
          </w:rPr>
          <w:t xml:space="preserve">adding additional species to </w:t>
        </w:r>
      </w:ins>
      <w:r w:rsidR="00794E37" w:rsidRPr="00B0403D">
        <w:rPr>
          <w:rFonts w:ascii="Times New Roman" w:hAnsi="Times New Roman" w:cs="Times New Roman"/>
          <w:sz w:val="24"/>
          <w:szCs w:val="24"/>
        </w:rPr>
        <w:t xml:space="preserve">consumer-resource </w:t>
      </w:r>
      <w:ins w:id="376" w:author="Godwin, Casey" w:date="2018-12-04T10:59:00Z">
        <w:r w:rsidR="000D4BCD">
          <w:rPr>
            <w:rFonts w:ascii="Times New Roman" w:hAnsi="Times New Roman" w:cs="Times New Roman"/>
            <w:sz w:val="24"/>
            <w:szCs w:val="24"/>
          </w:rPr>
          <w:t>method</w:t>
        </w:r>
      </w:ins>
      <w:del w:id="377" w:author="Godwin, Casey" w:date="2018-12-04T10:59:00Z">
        <w:r w:rsidR="00794E37" w:rsidRPr="00B0403D" w:rsidDel="000D4BCD">
          <w:rPr>
            <w:rFonts w:ascii="Times New Roman" w:hAnsi="Times New Roman" w:cs="Times New Roman"/>
            <w:sz w:val="24"/>
            <w:szCs w:val="24"/>
          </w:rPr>
          <w:delText>models</w:delText>
        </w:r>
      </w:del>
      <w:r w:rsidR="00794E37" w:rsidRPr="00B0403D">
        <w:rPr>
          <w:rFonts w:ascii="Times New Roman" w:hAnsi="Times New Roman" w:cs="Times New Roman"/>
          <w:sz w:val="24"/>
          <w:szCs w:val="24"/>
        </w:rPr>
        <w:t xml:space="preserve"> require</w:t>
      </w:r>
      <w:ins w:id="378" w:author="Godwin, Casey" w:date="2018-12-04T10:59:00Z">
        <w:r w:rsidR="000D4BCD">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3C9904C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w:t>
      </w:r>
      <w:del w:id="379" w:author="Godwin, Casey" w:date="2018-12-04T11:02:00Z">
        <w:r w:rsidR="00794E37" w:rsidRPr="00B0403D" w:rsidDel="001F5AE1">
          <w:rPr>
            <w:rFonts w:ascii="Times New Roman" w:hAnsi="Times New Roman" w:cs="Times New Roman"/>
            <w:sz w:val="24"/>
            <w:szCs w:val="24"/>
          </w:rPr>
          <w:delText>the key differences are between phenomenological and consumer-resource methods. O</w:delText>
        </w:r>
      </w:del>
      <w:ins w:id="380" w:author="Godwin, Casey" w:date="2018-12-04T11:02:00Z">
        <w:r w:rsidR="001F5AE1">
          <w:rPr>
            <w:rFonts w:ascii="Times New Roman" w:hAnsi="Times New Roman" w:cs="Times New Roman"/>
            <w:sz w:val="24"/>
            <w:szCs w:val="24"/>
          </w:rPr>
          <w:t>o</w:t>
        </w:r>
      </w:ins>
      <w:r w:rsidR="00794E37" w:rsidRPr="00B0403D">
        <w:rPr>
          <w:rFonts w:ascii="Times New Roman" w:hAnsi="Times New Roman" w:cs="Times New Roman"/>
          <w:sz w:val="24"/>
          <w:szCs w:val="24"/>
        </w:rPr>
        <w:t xml:space="preserve">nly the consumer resource models </w:t>
      </w:r>
      <w:ins w:id="381" w:author="Godwin, Casey" w:date="2018-12-04T11:02:00Z">
        <w:r w:rsidR="001F5AE1">
          <w:rPr>
            <w:rFonts w:ascii="Times New Roman" w:hAnsi="Times New Roman" w:cs="Times New Roman"/>
            <w:sz w:val="24"/>
            <w:szCs w:val="24"/>
          </w:rPr>
          <w:t xml:space="preserve">have the ability </w:t>
        </w:r>
      </w:ins>
      <w:del w:id="382" w:author="Godwin, Casey" w:date="2018-12-04T11:02:00Z">
        <w:r w:rsidR="00794E37" w:rsidRPr="00B0403D" w:rsidDel="001F5AE1">
          <w:rPr>
            <w:rFonts w:ascii="Times New Roman" w:hAnsi="Times New Roman" w:cs="Times New Roman"/>
            <w:sz w:val="24"/>
            <w:szCs w:val="24"/>
          </w:rPr>
          <w:delText xml:space="preserve">are able to </w:delText>
        </w:r>
      </w:del>
      <w:r w:rsidR="00794E37" w:rsidRPr="00B0403D">
        <w:rPr>
          <w:rFonts w:ascii="Times New Roman" w:hAnsi="Times New Roman" w:cs="Times New Roman"/>
          <w:sz w:val="24"/>
          <w:szCs w:val="24"/>
        </w:rPr>
        <w:t xml:space="preserve">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w:t>
      </w:r>
      <w:del w:id="383" w:author="Godwin, Casey" w:date="2018-12-04T11:03:00Z">
        <w:r w:rsidR="00C9580C" w:rsidDel="001F5AE1">
          <w:rPr>
            <w:rFonts w:ascii="Times New Roman" w:hAnsi="Times New Roman" w:cs="Times New Roman"/>
            <w:sz w:val="24"/>
            <w:szCs w:val="24"/>
          </w:rPr>
          <w:delText>However, n</w:delText>
        </w:r>
        <w:r w:rsidR="00794E37" w:rsidRPr="00B0403D" w:rsidDel="001F5AE1">
          <w:rPr>
            <w:rFonts w:ascii="Times New Roman" w:hAnsi="Times New Roman" w:cs="Times New Roman"/>
            <w:sz w:val="24"/>
            <w:szCs w:val="24"/>
          </w:rPr>
          <w:delText xml:space="preserve">one of the phenomenological methods can be used to make predictions about novel combinations of species or different environmental contexts. </w:delText>
        </w:r>
      </w:del>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w:t>
      </w:r>
      <w:ins w:id="384" w:author="Godwin, Casey" w:date="2018-12-04T11:05:00Z">
        <w:r w:rsidR="00E63114">
          <w:rPr>
            <w:rFonts w:ascii="Times New Roman" w:hAnsi="Times New Roman" w:cs="Times New Roman"/>
            <w:sz w:val="24"/>
            <w:szCs w:val="24"/>
          </w:rPr>
          <w:t>ed</w:t>
        </w:r>
      </w:ins>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ins w:id="385" w:author="Godwin, Casey" w:date="2018-12-04T11:06:00Z">
        <w:r w:rsidR="00E63114">
          <w:rPr>
            <w:rFonts w:ascii="Times New Roman" w:hAnsi="Times New Roman" w:cs="Times New Roman"/>
            <w:sz w:val="24"/>
            <w:szCs w:val="24"/>
          </w:rPr>
          <w:t xml:space="preserve">In contrast, the outcome of </w:t>
        </w:r>
      </w:ins>
      <w:ins w:id="386" w:author="Godwin, Casey" w:date="2018-12-04T11:07:00Z">
        <w:r w:rsidR="00E63114">
          <w:rPr>
            <w:rFonts w:ascii="Times New Roman" w:hAnsi="Times New Roman" w:cs="Times New Roman"/>
            <w:sz w:val="24"/>
            <w:szCs w:val="24"/>
          </w:rPr>
          <w:t xml:space="preserve">pairwise </w:t>
        </w:r>
      </w:ins>
      <w:ins w:id="387" w:author="Godwin, Casey" w:date="2018-12-04T11:06:00Z">
        <w:r w:rsidR="00E63114">
          <w:rPr>
            <w:rFonts w:ascii="Times New Roman" w:hAnsi="Times New Roman" w:cs="Times New Roman"/>
            <w:sz w:val="24"/>
            <w:szCs w:val="24"/>
          </w:rPr>
          <w:t>LV or sensitivity experiments cannot be used to predict coexistence for</w:t>
        </w:r>
      </w:ins>
      <w:ins w:id="388" w:author="Godwin, Casey" w:date="2018-12-04T11:07:00Z">
        <w:r w:rsidR="00E63114">
          <w:rPr>
            <w:rFonts w:ascii="Times New Roman" w:hAnsi="Times New Roman" w:cs="Times New Roman"/>
            <w:sz w:val="24"/>
            <w:szCs w:val="24"/>
          </w:rPr>
          <w:t xml:space="preserve"> novel pairs of species</w:t>
        </w:r>
      </w:ins>
      <w:ins w:id="389" w:author="Godwin, Casey" w:date="2018-12-04T11:08:00Z">
        <w:r w:rsidR="00E63114">
          <w:rPr>
            <w:rFonts w:ascii="Times New Roman" w:hAnsi="Times New Roman" w:cs="Times New Roman"/>
            <w:sz w:val="24"/>
            <w:szCs w:val="24"/>
          </w:rPr>
          <w:t xml:space="preserve"> or under any changes to environmental conditions</w:t>
        </w:r>
      </w:ins>
      <w:ins w:id="390" w:author="Godwin, Casey" w:date="2018-12-04T11:07:00Z">
        <w:r w:rsidR="00E63114">
          <w:rPr>
            <w:rFonts w:ascii="Times New Roman" w:hAnsi="Times New Roman" w:cs="Times New Roman"/>
            <w:sz w:val="24"/>
            <w:szCs w:val="24"/>
          </w:rPr>
          <w:t xml:space="preserve">. </w:t>
        </w:r>
      </w:ins>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DC1C4F">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31DCD56C" w:rsidR="00DC1C4F" w:rsidRDefault="00DC1C4F" w:rsidP="00DC1C4F">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Caution 1: T</w:t>
      </w:r>
      <w:r>
        <w:rPr>
          <w:rFonts w:ascii="Times New Roman" w:hAnsi="Times New Roman" w:cs="Times New Roman"/>
          <w:i/>
          <w:sz w:val="24"/>
          <w:szCs w:val="24"/>
        </w:rPr>
        <w:t>he modern coexistence theory is based on linear species interaction assumption.</w:t>
      </w:r>
    </w:p>
    <w:p w14:paraId="5862795F" w14:textId="6BE3C3E4" w:rsidR="00330DAB" w:rsidRDefault="00DC1C4F" w:rsidP="005D6DE6">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the modern coexistence theory, i.e. ND, RFD and Chesson’s inequality, is </w:t>
      </w:r>
      <w:r w:rsidR="00330DAB">
        <w:rPr>
          <w:rFonts w:ascii="Times New Roman" w:hAnsi="Times New Roman" w:cs="Times New Roman"/>
          <w:sz w:val="24"/>
          <w:szCs w:val="24"/>
        </w:rPr>
        <w:t>based on</w:t>
      </w:r>
      <w:r w:rsidR="00E60DFE">
        <w:rPr>
          <w:rFonts w:ascii="Times New Roman" w:hAnsi="Times New Roman" w:cs="Times New Roman"/>
          <w:sz w:val="24"/>
          <w:szCs w:val="24"/>
        </w:rPr>
        <w:t xml:space="preserve"> the linear approximation </w:t>
      </w:r>
      <w:r w:rsidR="00D37750">
        <w:rPr>
          <w:rFonts w:ascii="Times New Roman" w:hAnsi="Times New Roman" w:cs="Times New Roman"/>
          <w:sz w:val="24"/>
          <w:szCs w:val="24"/>
        </w:rPr>
        <w:t>of</w:t>
      </w:r>
      <w:r w:rsidR="00330DAB">
        <w:rPr>
          <w:rFonts w:ascii="Times New Roman" w:hAnsi="Times New Roman" w:cs="Times New Roman"/>
          <w:sz w:val="24"/>
          <w:szCs w:val="24"/>
        </w:rPr>
        <w:t xml:space="preserve"> species’ </w:t>
      </w:r>
      <w:r w:rsidR="003B5BFE">
        <w:rPr>
          <w:rFonts w:ascii="Times New Roman" w:hAnsi="Times New Roman" w:cs="Times New Roman"/>
          <w:sz w:val="24"/>
          <w:szCs w:val="24"/>
        </w:rPr>
        <w:t>interaction</w:t>
      </w:r>
      <w:r w:rsidR="00D37750">
        <w:rPr>
          <w:rFonts w:ascii="Times New Roman" w:hAnsi="Times New Roman" w:cs="Times New Roman"/>
          <w:sz w:val="24"/>
          <w:szCs w:val="24"/>
        </w:rPr>
        <w:t>s</w:t>
      </w:r>
      <w:r w:rsidR="005D6DE6">
        <w:rPr>
          <w:rFonts w:ascii="Times New Roman" w:hAnsi="Times New Roman" w:cs="Times New Roman"/>
          <w:sz w:val="24"/>
          <w:szCs w:val="24"/>
        </w:rPr>
        <w:t xml:space="preserve"> </w:t>
      </w:r>
      <w:r w:rsidR="005D6DE6">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D6DE6">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(Barabás et al. 2018)</w:t>
      </w:r>
      <w:r w:rsidR="005D6DE6">
        <w:rPr>
          <w:rFonts w:ascii="Times New Roman" w:hAnsi="Times New Roman" w:cs="Times New Roman"/>
          <w:sz w:val="24"/>
          <w:szCs w:val="24"/>
        </w:rPr>
        <w:fldChar w:fldCharType="end"/>
      </w:r>
      <w:r w:rsidR="003B5BFE">
        <w:rPr>
          <w:rFonts w:ascii="Times New Roman" w:hAnsi="Times New Roman" w:cs="Times New Roman"/>
          <w:sz w:val="24"/>
          <w:szCs w:val="24"/>
        </w:rPr>
        <w:t xml:space="preserve">. In other words, ND and RFD calculations and thus Chesson’s inequality (equation 1) </w:t>
      </w:r>
      <w:commentRangeStart w:id="391"/>
      <w:r w:rsidR="003B5BFE">
        <w:rPr>
          <w:rFonts w:ascii="Times New Roman" w:hAnsi="Times New Roman" w:cs="Times New Roman"/>
          <w:sz w:val="24"/>
          <w:szCs w:val="24"/>
        </w:rPr>
        <w:t xml:space="preserve">all assume constant intra- and inter-specific competition coefficients. </w:t>
      </w:r>
      <w:commentRangeEnd w:id="391"/>
      <w:r w:rsidR="00E63114">
        <w:rPr>
          <w:rStyle w:val="CommentReference"/>
        </w:rPr>
        <w:commentReference w:id="391"/>
      </w:r>
      <w:commentRangeStart w:id="392"/>
      <w:r w:rsidR="003B5BFE">
        <w:rPr>
          <w:rFonts w:ascii="Times New Roman" w:hAnsi="Times New Roman" w:cs="Times New Roman"/>
          <w:sz w:val="24"/>
          <w:szCs w:val="24"/>
        </w:rPr>
        <w:t xml:space="preserve">When species interactions are substantially better described by nonlinear </w:t>
      </w:r>
      <w:del w:id="393" w:author="Godwin, Casey" w:date="2018-12-04T11:12:00Z">
        <w:r w:rsidR="00D37750" w:rsidDel="00E63114">
          <w:rPr>
            <w:rFonts w:ascii="Times New Roman" w:hAnsi="Times New Roman" w:cs="Times New Roman"/>
            <w:sz w:val="24"/>
            <w:szCs w:val="24"/>
          </w:rPr>
          <w:delText>speciation interactions</w:delText>
        </w:r>
      </w:del>
      <w:ins w:id="394" w:author="Godwin, Casey" w:date="2018-12-04T11:12:00Z">
        <w:r w:rsidR="00E63114">
          <w:rPr>
            <w:rFonts w:ascii="Times New Roman" w:hAnsi="Times New Roman" w:cs="Times New Roman"/>
            <w:sz w:val="24"/>
            <w:szCs w:val="24"/>
          </w:rPr>
          <w:t>relationships with their population density</w:t>
        </w:r>
      </w:ins>
      <w:r w:rsidR="00D37750">
        <w:rPr>
          <w:rFonts w:ascii="Times New Roman" w:hAnsi="Times New Roman" w:cs="Times New Roman"/>
          <w:sz w:val="24"/>
          <w:szCs w:val="24"/>
        </w:rPr>
        <w:t xml:space="preserve"> </w:t>
      </w:r>
      <w:ins w:id="395" w:author="Godwin, Casey" w:date="2018-12-04T11:13:00Z">
        <w:r w:rsidR="00E63114">
          <w:rPr>
            <w:rFonts w:ascii="Times New Roman" w:hAnsi="Times New Roman" w:cs="Times New Roman"/>
            <w:sz w:val="24"/>
            <w:szCs w:val="24"/>
          </w:rPr>
          <w:t xml:space="preserve">or frequency </w:t>
        </w:r>
      </w:ins>
      <w:r w:rsidR="00D37750">
        <w:rPr>
          <w:rFonts w:ascii="Times New Roman" w:hAnsi="Times New Roman" w:cs="Times New Roman"/>
          <w:sz w:val="24"/>
          <w:szCs w:val="24"/>
        </w:rPr>
        <w:t>(e.g. the MacArthur’s consumer resource model or the Tilman’s resource ratio</w:t>
      </w:r>
      <w:del w:id="396" w:author="Godwin, Casey" w:date="2018-12-04T11:04:00Z">
        <w:r w:rsidR="00D37750" w:rsidDel="00E63114">
          <w:rPr>
            <w:rFonts w:ascii="Times New Roman" w:hAnsi="Times New Roman" w:cs="Times New Roman"/>
            <w:sz w:val="24"/>
            <w:szCs w:val="24"/>
          </w:rPr>
          <w:delText>n</w:delText>
        </w:r>
      </w:del>
      <w:r w:rsidR="00D37750">
        <w:rPr>
          <w:rFonts w:ascii="Times New Roman" w:hAnsi="Times New Roman" w:cs="Times New Roman"/>
          <w:sz w:val="24"/>
          <w:szCs w:val="24"/>
        </w:rPr>
        <w:t xml:space="preserve"> model)</w:t>
      </w:r>
      <w:r w:rsidR="003B5BFE">
        <w:rPr>
          <w:rFonts w:ascii="Times New Roman" w:hAnsi="Times New Roman" w:cs="Times New Roman"/>
          <w:sz w:val="24"/>
          <w:szCs w:val="24"/>
        </w:rPr>
        <w:t xml:space="preserve">, ND and RFD calculation and assessing Chesson’s inequality </w:t>
      </w:r>
      <w:r w:rsidR="00D37750">
        <w:rPr>
          <w:rFonts w:ascii="Times New Roman" w:hAnsi="Times New Roman" w:cs="Times New Roman"/>
          <w:sz w:val="24"/>
          <w:szCs w:val="24"/>
        </w:rPr>
        <w:t xml:space="preserve">can only be used to predict species coexistence at the equilibrium. </w:t>
      </w:r>
      <w:commentRangeEnd w:id="392"/>
      <w:r w:rsidR="00B7161D">
        <w:rPr>
          <w:rStyle w:val="CommentReference"/>
        </w:rPr>
        <w:commentReference w:id="392"/>
      </w:r>
      <w:commentRangeStart w:id="397"/>
      <w:r w:rsidR="00D37750">
        <w:rPr>
          <w:rFonts w:ascii="Times New Roman" w:hAnsi="Times New Roman" w:cs="Times New Roman"/>
          <w:sz w:val="24"/>
          <w:szCs w:val="24"/>
        </w:rPr>
        <w:t xml:space="preserve">Although one can still reorganize the parameters from MacArthur’s consumer resource model or Tilman’s resource ration model to competition coefficients, those coefficients cannot be used to predict population dynamics that are far from the equilibrium. </w:t>
      </w:r>
      <w:commentRangeEnd w:id="397"/>
      <w:r w:rsidR="00B7161D">
        <w:rPr>
          <w:rStyle w:val="CommentReference"/>
        </w:rPr>
        <w:commentReference w:id="397"/>
      </w:r>
    </w:p>
    <w:p w14:paraId="6A97F4FC" w14:textId="2AEA5ACF" w:rsidR="00125C77" w:rsidRPr="009E12E1" w:rsidRDefault="00125C77" w:rsidP="00125C77">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 xml:space="preserve">is </w:t>
      </w:r>
      <w:ins w:id="398" w:author="Godwin, Casey" w:date="2018-12-04T11:15:00Z">
        <w:r w:rsidR="00B7161D">
          <w:rPr>
            <w:rFonts w:ascii="Times New Roman" w:hAnsi="Times New Roman" w:cs="Times New Roman"/>
            <w:i/>
            <w:sz w:val="24"/>
            <w:szCs w:val="24"/>
          </w:rPr>
          <w:t xml:space="preserve">under-developed for </w:t>
        </w:r>
      </w:ins>
      <w:del w:id="399" w:author="Godwin, Casey" w:date="2018-12-04T11:15:00Z">
        <w:r w:rsidRPr="009E12E1" w:rsidDel="00B7161D">
          <w:rPr>
            <w:rFonts w:ascii="Times New Roman" w:hAnsi="Times New Roman" w:cs="Times New Roman"/>
            <w:i/>
            <w:sz w:val="24"/>
            <w:szCs w:val="24"/>
          </w:rPr>
          <w:delText>only applicable to two</w:delText>
        </w:r>
      </w:del>
      <w:ins w:id="400" w:author="Godwin, Casey" w:date="2018-12-04T11:15:00Z">
        <w:r w:rsidR="00B7161D">
          <w:rPr>
            <w:rFonts w:ascii="Times New Roman" w:hAnsi="Times New Roman" w:cs="Times New Roman"/>
            <w:i/>
            <w:sz w:val="24"/>
            <w:szCs w:val="24"/>
          </w:rPr>
          <w:t>multi</w:t>
        </w:r>
      </w:ins>
      <w:r w:rsidRPr="009E12E1">
        <w:rPr>
          <w:rFonts w:ascii="Times New Roman" w:hAnsi="Times New Roman" w:cs="Times New Roman"/>
          <w:i/>
          <w:sz w:val="24"/>
          <w:szCs w:val="24"/>
        </w:rPr>
        <w:t>-species system</w:t>
      </w:r>
      <w:ins w:id="401" w:author="Godwin, Casey" w:date="2018-12-04T11:15:00Z">
        <w:r w:rsidR="00B7161D">
          <w:rPr>
            <w:rFonts w:ascii="Times New Roman" w:hAnsi="Times New Roman" w:cs="Times New Roman"/>
            <w:i/>
            <w:sz w:val="24"/>
            <w:szCs w:val="24"/>
          </w:rPr>
          <w:t>s</w:t>
        </w:r>
      </w:ins>
      <w:r w:rsidRPr="009E12E1">
        <w:rPr>
          <w:rFonts w:ascii="Times New Roman" w:hAnsi="Times New Roman" w:cs="Times New Roman"/>
          <w:i/>
          <w:sz w:val="24"/>
          <w:szCs w:val="24"/>
        </w:rPr>
        <w:t>.</w:t>
      </w:r>
    </w:p>
    <w:p w14:paraId="5B0076AD" w14:textId="4B84FFF0" w:rsidR="00125C77" w:rsidRDefault="00125C77" w:rsidP="00125C77">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lastRenderedPageBreak/>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ins w:id="402" w:author="Godwin, Casey" w:date="2018-12-04T11:15:00Z">
        <w:r w:rsidR="00B7161D" w:rsidRPr="00277918">
          <w:rPr>
            <w:rFonts w:ascii="Times New Roman" w:hAnsi="Times New Roman" w:cs="Times New Roman"/>
            <w:sz w:val="24"/>
            <w:szCs w:val="24"/>
          </w:rPr>
          <w:t xml:space="preserve">However, none of these three methods </w:t>
        </w:r>
        <w:r w:rsidR="00B7161D">
          <w:rPr>
            <w:rFonts w:ascii="Times New Roman" w:hAnsi="Times New Roman" w:cs="Times New Roman"/>
            <w:sz w:val="24"/>
            <w:szCs w:val="24"/>
          </w:rPr>
          <w:t xml:space="preserve">(NFD, LV, and Sensitivity??) </w:t>
        </w:r>
        <w:r w:rsidR="00B7161D" w:rsidRPr="00277918">
          <w:rPr>
            <w:rFonts w:ascii="Times New Roman" w:hAnsi="Times New Roman" w:cs="Times New Roman"/>
            <w:sz w:val="24"/>
            <w:szCs w:val="24"/>
          </w:rPr>
          <w:t>can deal with intransitive competition, where</w:t>
        </w:r>
        <w:r w:rsidR="00B7161D" w:rsidRPr="00371339">
          <w:rPr>
            <w:rFonts w:ascii="Times New Roman" w:hAnsi="Times New Roman" w:cs="Times New Roman"/>
            <w:sz w:val="24"/>
            <w:szCs w:val="24"/>
          </w:rPr>
          <w:t xml:space="preserve"> competition among species</w:t>
        </w:r>
        <w:r w:rsidR="00B7161D">
          <w:rPr>
            <w:rFonts w:ascii="Times New Roman" w:hAnsi="Times New Roman" w:cs="Times New Roman"/>
            <w:sz w:val="24"/>
            <w:szCs w:val="24"/>
          </w:rPr>
          <w:t xml:space="preserve"> can be</w:t>
        </w:r>
        <w:r w:rsidR="00B7161D" w:rsidRPr="00371339">
          <w:rPr>
            <w:rFonts w:ascii="Times New Roman" w:hAnsi="Times New Roman" w:cs="Times New Roman"/>
            <w:sz w:val="24"/>
            <w:szCs w:val="24"/>
          </w:rPr>
          <w:t xml:space="preserve"> non-hierarchical.</w:t>
        </w:r>
        <w:r w:rsidR="00B7161D">
          <w:rPr>
            <w:rFonts w:ascii="Times New Roman" w:hAnsi="Times New Roman" w:cs="Times New Roman"/>
            <w:sz w:val="24"/>
            <w:szCs w:val="24"/>
          </w:rPr>
          <w:t xml:space="preserve"> </w:t>
        </w:r>
      </w:ins>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255E5F3D" w14:textId="75297BCE" w:rsidR="009E12E1" w:rsidRDefault="00DC1C4F" w:rsidP="00330DAB">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5BBB7CF6"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 xml:space="preserve">shown in the previous section, </w:t>
      </w:r>
      <w:r w:rsidR="00BD7D2B" w:rsidRPr="00B7161D">
        <w:rPr>
          <w:rFonts w:ascii="Times New Roman" w:hAnsi="Times New Roman" w:cs="Times New Roman"/>
          <w:sz w:val="24"/>
          <w:szCs w:val="24"/>
          <w:highlight w:val="yellow"/>
          <w:rPrChange w:id="403" w:author="Godwin, Casey" w:date="2018-12-04T11:16:00Z">
            <w:rPr>
              <w:rFonts w:ascii="Times New Roman" w:hAnsi="Times New Roman" w:cs="Times New Roman"/>
              <w:sz w:val="24"/>
              <w:szCs w:val="24"/>
            </w:rPr>
          </w:rPrChange>
        </w:rPr>
        <w:t>the</w:t>
      </w:r>
      <w:r w:rsidR="00A57201" w:rsidRPr="00B7161D">
        <w:rPr>
          <w:rFonts w:ascii="Times New Roman" w:hAnsi="Times New Roman" w:cs="Times New Roman"/>
          <w:sz w:val="24"/>
          <w:szCs w:val="24"/>
          <w:highlight w:val="yellow"/>
          <w:rPrChange w:id="404" w:author="Godwin, Casey" w:date="2018-12-04T11:16:00Z">
            <w:rPr>
              <w:rFonts w:ascii="Times New Roman" w:hAnsi="Times New Roman" w:cs="Times New Roman"/>
              <w:sz w:val="24"/>
              <w:szCs w:val="24"/>
            </w:rPr>
          </w:rPrChange>
        </w:rPr>
        <w:t>se five</w:t>
      </w:r>
      <w:r w:rsidR="00BD7D2B" w:rsidRPr="00B7161D">
        <w:rPr>
          <w:rFonts w:ascii="Times New Roman" w:hAnsi="Times New Roman" w:cs="Times New Roman"/>
          <w:sz w:val="24"/>
          <w:szCs w:val="24"/>
          <w:highlight w:val="yellow"/>
          <w:rPrChange w:id="405" w:author="Godwin, Casey" w:date="2018-12-04T11:16:00Z">
            <w:rPr>
              <w:rFonts w:ascii="Times New Roman" w:hAnsi="Times New Roman" w:cs="Times New Roman"/>
              <w:sz w:val="24"/>
              <w:szCs w:val="24"/>
            </w:rPr>
          </w:rPrChange>
        </w:rPr>
        <w:t xml:space="preserve"> methods are</w:t>
      </w:r>
      <w:r w:rsidR="00A57201" w:rsidRPr="00B7161D">
        <w:rPr>
          <w:rFonts w:ascii="Times New Roman" w:hAnsi="Times New Roman" w:cs="Times New Roman"/>
          <w:sz w:val="24"/>
          <w:szCs w:val="24"/>
          <w:highlight w:val="yellow"/>
          <w:rPrChange w:id="406" w:author="Godwin, Casey" w:date="2018-12-04T11:16:00Z">
            <w:rPr>
              <w:rFonts w:ascii="Times New Roman" w:hAnsi="Times New Roman" w:cs="Times New Roman"/>
              <w:sz w:val="24"/>
              <w:szCs w:val="24"/>
            </w:rPr>
          </w:rPrChange>
        </w:rPr>
        <w:t xml:space="preserve"> not identical to each other </w:t>
      </w:r>
      <w:r w:rsidR="00D70762" w:rsidRPr="00B7161D">
        <w:rPr>
          <w:rFonts w:ascii="Times New Roman" w:hAnsi="Times New Roman" w:cs="Times New Roman"/>
          <w:sz w:val="24"/>
          <w:szCs w:val="24"/>
          <w:highlight w:val="yellow"/>
          <w:rPrChange w:id="407" w:author="Godwin, Casey" w:date="2018-12-04T11:16:00Z">
            <w:rPr>
              <w:rFonts w:ascii="Times New Roman" w:hAnsi="Times New Roman" w:cs="Times New Roman"/>
              <w:sz w:val="24"/>
              <w:szCs w:val="24"/>
            </w:rPr>
          </w:rPrChange>
        </w:rPr>
        <w:t xml:space="preserve">in terms of </w:t>
      </w:r>
      <w:r w:rsidR="0027496F" w:rsidRPr="00B7161D">
        <w:rPr>
          <w:rFonts w:ascii="Times New Roman" w:hAnsi="Times New Roman" w:cs="Times New Roman"/>
          <w:sz w:val="24"/>
          <w:szCs w:val="24"/>
          <w:highlight w:val="yellow"/>
          <w:rPrChange w:id="408" w:author="Godwin, Casey" w:date="2018-12-04T11:16:00Z">
            <w:rPr>
              <w:rFonts w:ascii="Times New Roman" w:hAnsi="Times New Roman" w:cs="Times New Roman"/>
              <w:sz w:val="24"/>
              <w:szCs w:val="24"/>
            </w:rPr>
          </w:rPrChange>
        </w:rPr>
        <w:t>how the derive ND and RFD,</w:t>
      </w:r>
      <w:r w:rsidR="00A57201" w:rsidRPr="00B7161D">
        <w:rPr>
          <w:rFonts w:ascii="Times New Roman" w:hAnsi="Times New Roman" w:cs="Times New Roman"/>
          <w:sz w:val="24"/>
          <w:szCs w:val="24"/>
          <w:highlight w:val="yellow"/>
          <w:rPrChange w:id="409"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410" w:author="Godwin, Casey" w:date="2018-12-04T11:16:00Z">
            <w:rPr>
              <w:rFonts w:ascii="Times New Roman" w:hAnsi="Times New Roman" w:cs="Times New Roman"/>
              <w:sz w:val="24"/>
              <w:szCs w:val="24"/>
            </w:rPr>
          </w:rPrChange>
        </w:rPr>
        <w:t>but there is good correspondence in terms of predicting coexistence</w:t>
      </w:r>
      <w:r w:rsidR="00A57201" w:rsidRPr="00B7161D">
        <w:rPr>
          <w:rFonts w:ascii="Times New Roman" w:hAnsi="Times New Roman" w:cs="Times New Roman"/>
          <w:sz w:val="24"/>
          <w:szCs w:val="24"/>
          <w:highlight w:val="yellow"/>
          <w:rPrChange w:id="411"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412" w:author="Godwin, Casey" w:date="2018-12-04T11:16:00Z">
            <w:rPr>
              <w:rFonts w:ascii="Times New Roman" w:hAnsi="Times New Roman" w:cs="Times New Roman"/>
              <w:sz w:val="24"/>
              <w:szCs w:val="24"/>
            </w:rPr>
          </w:rPrChange>
        </w:rPr>
        <w:t xml:space="preserve">This means that values of ND and RFD from different experimental approaches </w:t>
      </w:r>
      <w:r w:rsidR="00CE35F7" w:rsidRPr="00B7161D">
        <w:rPr>
          <w:rFonts w:ascii="Times New Roman" w:hAnsi="Times New Roman" w:cs="Times New Roman"/>
          <w:sz w:val="24"/>
          <w:szCs w:val="24"/>
          <w:highlight w:val="yellow"/>
          <w:rPrChange w:id="413" w:author="Godwin, Casey" w:date="2018-12-04T11:16:00Z">
            <w:rPr>
              <w:rFonts w:ascii="Times New Roman" w:hAnsi="Times New Roman" w:cs="Times New Roman"/>
              <w:sz w:val="24"/>
              <w:szCs w:val="24"/>
            </w:rPr>
          </w:rPrChange>
        </w:rPr>
        <w:t xml:space="preserve">may </w:t>
      </w:r>
      <w:r w:rsidR="0027496F" w:rsidRPr="00B7161D">
        <w:rPr>
          <w:rFonts w:ascii="Times New Roman" w:hAnsi="Times New Roman" w:cs="Times New Roman"/>
          <w:sz w:val="24"/>
          <w:szCs w:val="24"/>
          <w:highlight w:val="yellow"/>
          <w:rPrChange w:id="414" w:author="Godwin, Casey" w:date="2018-12-04T11:16:00Z">
            <w:rPr>
              <w:rFonts w:ascii="Times New Roman" w:hAnsi="Times New Roman" w:cs="Times New Roman"/>
              <w:sz w:val="24"/>
              <w:szCs w:val="24"/>
            </w:rPr>
          </w:rPrChange>
        </w:rPr>
        <w:t xml:space="preserve">not </w:t>
      </w:r>
      <w:r w:rsidR="00CE35F7" w:rsidRPr="00B7161D">
        <w:rPr>
          <w:rFonts w:ascii="Times New Roman" w:hAnsi="Times New Roman" w:cs="Times New Roman"/>
          <w:sz w:val="24"/>
          <w:szCs w:val="24"/>
          <w:highlight w:val="yellow"/>
          <w:rPrChange w:id="415" w:author="Godwin, Casey" w:date="2018-12-04T11:16:00Z">
            <w:rPr>
              <w:rFonts w:ascii="Times New Roman" w:hAnsi="Times New Roman" w:cs="Times New Roman"/>
              <w:sz w:val="24"/>
              <w:szCs w:val="24"/>
            </w:rPr>
          </w:rPrChange>
        </w:rPr>
        <w:t xml:space="preserve">be </w:t>
      </w:r>
      <w:r w:rsidR="0027496F" w:rsidRPr="00B7161D">
        <w:rPr>
          <w:rFonts w:ascii="Times New Roman" w:hAnsi="Times New Roman" w:cs="Times New Roman"/>
          <w:sz w:val="24"/>
          <w:szCs w:val="24"/>
          <w:highlight w:val="yellow"/>
          <w:rPrChange w:id="416" w:author="Godwin, Casey" w:date="2018-12-04T11:16:00Z">
            <w:rPr>
              <w:rFonts w:ascii="Times New Roman" w:hAnsi="Times New Roman" w:cs="Times New Roman"/>
              <w:sz w:val="24"/>
              <w:szCs w:val="24"/>
            </w:rPr>
          </w:rPrChange>
        </w:rPr>
        <w:t>comparable.</w:t>
      </w:r>
      <w:r w:rsidR="0027496F">
        <w:rPr>
          <w:rFonts w:ascii="Times New Roman" w:hAnsi="Times New Roman" w:cs="Times New Roman"/>
          <w:sz w:val="24"/>
          <w:szCs w:val="24"/>
        </w:rPr>
        <w:t xml:space="preserv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366AC580"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r w:rsidR="00CE35F7">
        <w:rPr>
          <w:rFonts w:ascii="Times New Roman" w:hAnsi="Times New Roman" w:cs="Times New Roman"/>
          <w:sz w:val="24"/>
          <w:szCs w:val="24"/>
        </w:rPr>
        <w:t xml:space="preserve">potential </w:t>
      </w:r>
      <w:r>
        <w:rPr>
          <w:rFonts w:ascii="Times New Roman" w:hAnsi="Times New Roman" w:cs="Times New Roman"/>
          <w:sz w:val="24"/>
          <w:szCs w:val="24"/>
        </w:rPr>
        <w:t>for synthesis. For example, studies that relate ND and RFD to phylogenetic or func</w:t>
      </w:r>
      <w:r w:rsidR="007829B1">
        <w:rPr>
          <w:rFonts w:ascii="Times New Roman" w:hAnsi="Times New Roman" w:cs="Times New Roman"/>
          <w:sz w:val="24"/>
          <w:szCs w:val="24"/>
        </w:rPr>
        <w:t>tional divergence among species</w:t>
      </w:r>
      <w:r>
        <w:rPr>
          <w:rFonts w:ascii="Times New Roman" w:hAnsi="Times New Roman" w:cs="Times New Roman"/>
          <w:sz w:val="24"/>
          <w:szCs w:val="24"/>
        </w:rPr>
        <w:t xml:space="preserve"> </w:t>
      </w:r>
      <w:r w:rsidR="00CE35F7">
        <w:rPr>
          <w:rFonts w:ascii="Times New Roman" w:hAnsi="Times New Roman" w:cs="Times New Roman"/>
          <w:sz w:val="24"/>
          <w:szCs w:val="24"/>
        </w:rPr>
        <w:t>must</w:t>
      </w:r>
      <w:r>
        <w:rPr>
          <w:rFonts w:ascii="Times New Roman" w:hAnsi="Times New Roman" w:cs="Times New Roman"/>
          <w:sz w:val="24"/>
          <w:szCs w:val="24"/>
        </w:rPr>
        <w:t xml:space="preserve"> use the same empirical approach and experimental conditions for all of the species</w:t>
      </w:r>
      <w:r w:rsidR="00CE35F7">
        <w:rPr>
          <w:rFonts w:ascii="Times New Roman" w:hAnsi="Times New Roman" w:cs="Times New Roman"/>
          <w:sz w:val="24"/>
          <w:szCs w:val="24"/>
        </w:rPr>
        <w:t xml:space="preserve"> </w:t>
      </w:r>
      <w:r w:rsidR="005A2785">
        <w:rPr>
          <w:rFonts w:ascii="Times New Roman" w:hAnsi="Times New Roman" w:cs="Times New Roman"/>
          <w:sz w:val="24"/>
          <w:szCs w:val="24"/>
        </w:rPr>
        <w:fldChar w:fldCharType="begin" w:fldLock="1"/>
      </w:r>
      <w:r w:rsidR="00330DAB">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5A2785">
        <w:rPr>
          <w:rFonts w:ascii="Times New Roman" w:hAnsi="Times New Roman" w:cs="Times New Roman"/>
          <w:sz w:val="24"/>
          <w:szCs w:val="24"/>
        </w:rPr>
        <w:fldChar w:fldCharType="separate"/>
      </w:r>
      <w:r w:rsidR="005A2785" w:rsidRPr="005A2785">
        <w:rPr>
          <w:rFonts w:ascii="Times New Roman" w:hAnsi="Times New Roman" w:cs="Times New Roman"/>
          <w:noProof/>
          <w:sz w:val="24"/>
          <w:szCs w:val="24"/>
        </w:rPr>
        <w:t>(Narwani et al. 2013)</w:t>
      </w:r>
      <w:r w:rsidR="005A2785">
        <w:rPr>
          <w:rFonts w:ascii="Times New Roman" w:hAnsi="Times New Roman" w:cs="Times New Roman"/>
          <w:sz w:val="24"/>
          <w:szCs w:val="24"/>
        </w:rPr>
        <w:fldChar w:fldCharType="end"/>
      </w:r>
      <w:r w:rsidR="005A2785">
        <w:rPr>
          <w:rFonts w:ascii="Times New Roman" w:hAnsi="Times New Roman" w:cs="Times New Roman"/>
          <w:sz w:val="24"/>
          <w:szCs w:val="24"/>
        </w:rPr>
        <w:t xml:space="preserve">. </w:t>
      </w:r>
      <w:r w:rsidR="00CE35F7">
        <w:rPr>
          <w:rFonts w:ascii="Times New Roman" w:hAnsi="Times New Roman" w:cs="Times New Roman"/>
          <w:sz w:val="24"/>
          <w:szCs w:val="24"/>
        </w:rPr>
        <w:t>In contrast, it would be inappropriate to combine data from different empirical studies in order to examine which physiological or ecological parameters influence the balance of ND and RFD.</w:t>
      </w:r>
      <w:r w:rsidR="005A2785">
        <w:rPr>
          <w:rFonts w:ascii="Times New Roman" w:hAnsi="Times New Roman" w:cs="Times New Roman"/>
          <w:sz w:val="24"/>
          <w:szCs w:val="24"/>
        </w:rPr>
        <w:t xml:space="preserve"> We argue that ND and RFD calculated by the NFD method should not be compared to the other methods. </w:t>
      </w:r>
      <w:commentRangeStart w:id="417"/>
      <w:ins w:id="418" w:author="Godwin, Casey" w:date="2018-12-04T11:18:00Z">
        <w:r w:rsidR="00B7161D">
          <w:rPr>
            <w:rFonts w:ascii="Times New Roman" w:hAnsi="Times New Roman" w:cs="Times New Roman"/>
            <w:sz w:val="24"/>
            <w:szCs w:val="24"/>
          </w:rPr>
          <w:t xml:space="preserve">Additionally, </w:t>
        </w:r>
      </w:ins>
      <w:del w:id="419" w:author="Godwin, Casey" w:date="2018-12-04T11:18:00Z">
        <w:r w:rsidR="005A2785" w:rsidDel="00B7161D">
          <w:rPr>
            <w:rFonts w:ascii="Times New Roman" w:hAnsi="Times New Roman" w:cs="Times New Roman"/>
            <w:sz w:val="24"/>
            <w:szCs w:val="24"/>
          </w:rPr>
          <w:delText xml:space="preserve">When </w:delText>
        </w:r>
      </w:del>
      <w:ins w:id="420" w:author="Godwin, Casey" w:date="2018-12-04T11:18:00Z">
        <w:r w:rsidR="00B7161D">
          <w:rPr>
            <w:rFonts w:ascii="Times New Roman" w:hAnsi="Times New Roman" w:cs="Times New Roman"/>
            <w:sz w:val="24"/>
            <w:szCs w:val="24"/>
          </w:rPr>
          <w:t xml:space="preserve">when </w:t>
        </w:r>
      </w:ins>
      <w:r w:rsidR="005A2785">
        <w:rPr>
          <w:rFonts w:ascii="Times New Roman" w:hAnsi="Times New Roman" w:cs="Times New Roman"/>
          <w:sz w:val="24"/>
          <w:szCs w:val="24"/>
        </w:rPr>
        <w:t>comparing ND and RFD</w:t>
      </w:r>
      <w:ins w:id="421" w:author="Godwin, Casey" w:date="2018-12-04T11:18:00Z">
        <w:r w:rsidR="00B7161D">
          <w:rPr>
            <w:rFonts w:ascii="Times New Roman" w:hAnsi="Times New Roman" w:cs="Times New Roman"/>
            <w:sz w:val="24"/>
            <w:szCs w:val="24"/>
          </w:rPr>
          <w:t>, or the prediction regarding coexistence,</w:t>
        </w:r>
      </w:ins>
      <w:r w:rsidR="005A2785">
        <w:rPr>
          <w:rFonts w:ascii="Times New Roman" w:hAnsi="Times New Roman" w:cs="Times New Roman"/>
          <w:sz w:val="24"/>
          <w:szCs w:val="24"/>
        </w:rPr>
        <w:t xml:space="preserve"> </w:t>
      </w:r>
      <w:del w:id="422" w:author="Godwin, Casey" w:date="2018-12-04T11:18:00Z">
        <w:r w:rsidR="005A2785" w:rsidDel="00B7161D">
          <w:rPr>
            <w:rFonts w:ascii="Times New Roman" w:hAnsi="Times New Roman" w:cs="Times New Roman"/>
            <w:sz w:val="24"/>
            <w:szCs w:val="24"/>
          </w:rPr>
          <w:delText xml:space="preserve">from </w:delText>
        </w:r>
      </w:del>
      <w:ins w:id="423" w:author="Godwin, Casey" w:date="2018-12-04T11:18:00Z">
        <w:r w:rsidR="00B7161D">
          <w:rPr>
            <w:rFonts w:ascii="Times New Roman" w:hAnsi="Times New Roman" w:cs="Times New Roman"/>
            <w:sz w:val="24"/>
            <w:szCs w:val="24"/>
          </w:rPr>
          <w:t xml:space="preserve">among </w:t>
        </w:r>
      </w:ins>
      <w:r w:rsidR="005A2785">
        <w:rPr>
          <w:rFonts w:ascii="Times New Roman" w:hAnsi="Times New Roman" w:cs="Times New Roman"/>
          <w:sz w:val="24"/>
          <w:szCs w:val="24"/>
        </w:rPr>
        <w:t xml:space="preserve">the other methods, assumptions and limitations of each method must be met. </w:t>
      </w:r>
      <w:commentRangeEnd w:id="417"/>
      <w:r w:rsidR="00B7161D">
        <w:rPr>
          <w:rStyle w:val="CommentReference"/>
        </w:rPr>
        <w:commentReference w:id="417"/>
      </w:r>
    </w:p>
    <w:p w14:paraId="34D20B00" w14:textId="177572BF"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32CF774F" w14:textId="67B5E539" w:rsidR="009E12E1" w:rsidRPr="00580A54" w:rsidRDefault="00580A54" w:rsidP="00580A54">
      <w:pPr>
        <w:pStyle w:val="Normal1"/>
        <w:spacing w:line="360" w:lineRule="auto"/>
        <w:ind w:firstLine="360"/>
      </w:pPr>
      <w:r>
        <w:rPr>
          <w:rFonts w:ascii="Times New Roman" w:hAnsi="Times New Roman" w:cs="Times New Roman"/>
          <w:sz w:val="24"/>
          <w:szCs w:val="24"/>
        </w:rPr>
        <w:t xml:space="preserve">Although we have shown that the empirical approaches for predicting coexistence among species can give the same qualitative outcome, this is true only under certain assumptions and </w:t>
      </w:r>
      <w:r>
        <w:rPr>
          <w:rFonts w:ascii="Times New Roman" w:hAnsi="Times New Roman" w:cs="Times New Roman"/>
          <w:sz w:val="24"/>
          <w:szCs w:val="24"/>
        </w:rPr>
        <w:lastRenderedPageBreak/>
        <w:t>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w:t>
      </w:r>
      <w:commentRangeStart w:id="424"/>
      <w:r>
        <w:rPr>
          <w:rFonts w:ascii="Times New Roman" w:hAnsi="Times New Roman" w:cs="Times New Roman"/>
          <w:sz w:val="24"/>
          <w:szCs w:val="24"/>
        </w:rPr>
        <w:t xml:space="preserve">In designing and interpreting experiments, it would be unclear which value to select for the interaction coefficients. </w:t>
      </w:r>
      <w:commentRangeEnd w:id="424"/>
      <w:r w:rsidR="00B7161D">
        <w:rPr>
          <w:rStyle w:val="CommentReference"/>
        </w:rPr>
        <w:commentReference w:id="424"/>
      </w:r>
      <w:r>
        <w:rPr>
          <w:rFonts w:ascii="Times New Roman" w:hAnsi="Times New Roman" w:cs="Times New Roman"/>
          <w:sz w:val="24"/>
          <w:szCs w:val="24"/>
        </w:rPr>
        <w:t>This example shows how empirically comparing two methods can reveal differences among the methods which are not readily apparent from their derivation.</w:t>
      </w:r>
    </w:p>
    <w:p w14:paraId="6D5B9BAA" w14:textId="531C77FD"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479CD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del w:id="425" w:author="Godwin, Casey" w:date="2018-12-04T11:21:00Z">
        <w:r w:rsidR="00F246A4" w:rsidDel="00B7161D">
          <w:rPr>
            <w:rFonts w:ascii="Times New Roman" w:hAnsi="Times New Roman" w:cs="Times New Roman"/>
            <w:sz w:val="24"/>
            <w:szCs w:val="24"/>
          </w:rPr>
          <w:delText>ungulate herbivores</w:delText>
        </w:r>
      </w:del>
      <w:ins w:id="426" w:author="Godwin, Casey" w:date="2018-12-04T11:21:00Z">
        <w:r w:rsidR="00B7161D">
          <w:rPr>
            <w:rFonts w:ascii="Times New Roman" w:hAnsi="Times New Roman" w:cs="Times New Roman"/>
            <w:sz w:val="24"/>
            <w:szCs w:val="24"/>
          </w:rPr>
          <w:t>mammals</w:t>
        </w:r>
      </w:ins>
      <w:r w:rsidR="00F246A4">
        <w:rPr>
          <w:rFonts w:ascii="Times New Roman" w:hAnsi="Times New Roman" w:cs="Times New Roman"/>
          <w:sz w:val="24"/>
          <w:szCs w:val="24"/>
        </w:rPr>
        <w:t>).</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w:t>
      </w:r>
      <w:commentRangeStart w:id="427"/>
      <w:r w:rsidR="0025241C">
        <w:rPr>
          <w:rFonts w:ascii="Times New Roman" w:hAnsi="Times New Roman" w:cs="Times New Roman"/>
          <w:sz w:val="24"/>
          <w:szCs w:val="24"/>
          <w:lang w:eastAsia="zh-TW"/>
        </w:rPr>
        <w:t>unknown</w:t>
      </w:r>
      <w:commentRangeEnd w:id="427"/>
      <w:r w:rsidR="00B7161D">
        <w:rPr>
          <w:rStyle w:val="CommentReference"/>
        </w:rPr>
        <w:commentReference w:id="427"/>
      </w:r>
      <w:r w:rsidR="0025241C">
        <w:rPr>
          <w:rFonts w:ascii="Times New Roman" w:hAnsi="Times New Roman" w:cs="Times New Roman"/>
          <w:sz w:val="24"/>
          <w:szCs w:val="24"/>
          <w:lang w:eastAsia="zh-TW"/>
        </w:rPr>
        <w:t>.</w:t>
      </w:r>
      <w:r w:rsidR="0025241C" w:rsidRPr="0061153E">
        <w:rPr>
          <w:rFonts w:ascii="Times New Roman" w:hAnsi="Times New Roman" w:cs="Times New Roman"/>
          <w:sz w:val="24"/>
          <w:szCs w:val="24"/>
          <w:lang w:eastAsia="zh-TW"/>
        </w:rPr>
        <w:t xml:space="preserve"> </w:t>
      </w:r>
    </w:p>
    <w:p w14:paraId="7F034AD9" w14:textId="26411209" w:rsidR="0025241C" w:rsidRPr="00F13328" w:rsidRDefault="0025241C" w:rsidP="009E12E1">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318223DD" w14:textId="415C2C11" w:rsidR="00E91710" w:rsidRPr="00614BCB" w:rsidRDefault="00E91710" w:rsidP="00B0403D">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AF006C">
      <w:pPr>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AF006C">
      <w:pPr>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115FD223" w14:textId="25A81E98" w:rsidR="00EA0D10" w:rsidRPr="00A23A60" w:rsidRDefault="00BA0996" w:rsidP="00A23A60">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4EE41F8D" w14:textId="66023476" w:rsidR="00D81748" w:rsidRDefault="00026027" w:rsidP="00D81748">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7DA370D3" w14:textId="77777777" w:rsidR="00D81748" w:rsidRDefault="00D81748">
      <w:pPr>
        <w:rPr>
          <w:rFonts w:ascii="Times New Roman" w:hAnsi="Times New Roman" w:cs="Times New Roman"/>
          <w:sz w:val="24"/>
          <w:szCs w:val="24"/>
        </w:rPr>
      </w:pPr>
      <w:r>
        <w:rPr>
          <w:rFonts w:ascii="Times New Roman" w:hAnsi="Times New Roman" w:cs="Times New Roman"/>
          <w:sz w:val="24"/>
          <w:szCs w:val="24"/>
        </w:rPr>
        <w:br w:type="page"/>
      </w:r>
    </w:p>
    <w:p w14:paraId="4015D1A2" w14:textId="28DD8B6B" w:rsidR="00D81748" w:rsidRDefault="00D81748" w:rsidP="00B0403D">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563A3FC4" w14:textId="67B6911D" w:rsidR="00821A6C" w:rsidRDefault="00821A6C"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9ECB6" wp14:editId="6386725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7D982C8D" w14:textId="7F0F4D8A"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6B39D8DD"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w:t>
      </w:r>
      <w:commentRangeStart w:id="428"/>
      <w:r w:rsidRPr="00B0403D">
        <w:rPr>
          <w:rFonts w:ascii="Times New Roman" w:hAnsi="Times New Roman" w:cs="Times New Roman"/>
          <w:sz w:val="24"/>
          <w:szCs w:val="24"/>
        </w:rPr>
        <w:t xml:space="preserve">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del w:id="429" w:author="Godwin, Casey" w:date="2018-12-04T11:41:00Z">
        <w:r w:rsidRPr="00B0403D" w:rsidDel="002103F2">
          <w:rPr>
            <w:rFonts w:ascii="Times New Roman" w:hAnsi="Times New Roman" w:cs="Times New Roman"/>
            <w:sz w:val="24"/>
            <w:szCs w:val="24"/>
          </w:rPr>
          <w:delText>resoruce</w:delText>
        </w:r>
      </w:del>
      <w:ins w:id="430" w:author="Godwin, Casey" w:date="2018-12-04T11:41:00Z">
        <w:r w:rsidR="002103F2" w:rsidRPr="00B0403D">
          <w:rPr>
            <w:rFonts w:ascii="Times New Roman" w:hAnsi="Times New Roman" w:cs="Times New Roman"/>
            <w:sz w:val="24"/>
            <w:szCs w:val="24"/>
          </w:rPr>
          <w:t>resource</w:t>
        </w:r>
      </w:ins>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commentRangeEnd w:id="428"/>
      <w:r w:rsidR="002103F2">
        <w:rPr>
          <w:rStyle w:val="CommentReference"/>
        </w:rPr>
        <w:commentReference w:id="428"/>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commentRangeStart w:id="431"/>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commentRangeEnd w:id="431"/>
      <w:r w:rsidR="00CA437A">
        <w:rPr>
          <w:rStyle w:val="CommentReference"/>
        </w:rPr>
        <w:commentReference w:id="431"/>
      </w:r>
    </w:p>
    <w:p w14:paraId="183E6C01" w14:textId="2EBBAA30"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ins w:id="432" w:author="Godwin, Casey" w:date="2018-12-04T11:35:00Z">
        <w:r w:rsidR="00D61B71">
          <w:rPr>
            <w:rFonts w:ascii="Times New Roman" w:hAnsi="Times New Roman" w:cs="Times New Roman"/>
            <w:sz w:val="24"/>
            <w:szCs w:val="24"/>
          </w:rPr>
          <w:t>s</w:t>
        </w:r>
      </w:ins>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7D6F7700" w14:textId="6A128CA4" w:rsidR="00BA5CE2" w:rsidRDefault="00CD4EDE">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216299FC" w14:textId="15C9DE8F" w:rsidR="000D7820" w:rsidRPr="000D7820" w:rsidRDefault="00FA6582"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Abrams, P. 1980. Are Competition Coefficients Constant? Inductive Versus Deductive Approaches. The American Naturalist 116:730–735.</w:t>
      </w:r>
    </w:p>
    <w:p w14:paraId="5EBA1ADB"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Adler, P. B., J. HilleRislambers, and J. M. Levine. 2007. A niche for neutrality. Ecology Letters 10:95–104.</w:t>
      </w:r>
    </w:p>
    <w:p w14:paraId="24A53A3F"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Barabás, G., R. D’Andrea, and S. M. Stump. 2018. Chesson’s coexistence theory. Ecological Monographs 88:277–303.</w:t>
      </w:r>
    </w:p>
    <w:p w14:paraId="71B851EF"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Carroll, I. T., B. J. Cardinale, and R. M. Nisbet. 2011. Niche and fitness differences relate the maintenance of diversity to ecosystem function. Ecology 92:1157–1165.</w:t>
      </w:r>
    </w:p>
    <w:p w14:paraId="472C2FDD"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Chesson, P. 1990. MacArthur’s consumer-resource model. Theoretical Population Biology 37:26–38.</w:t>
      </w:r>
    </w:p>
    <w:p w14:paraId="05351CD0"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Chesson, P. 1994. Multispecies Competition in Variable Environments. Theoretical Population Biology 45:227–276.</w:t>
      </w:r>
    </w:p>
    <w:p w14:paraId="619EFDC6"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Chesson, P. 2000a. Mechanisms of maintenance of species diversity. Annual Review of Ecology and Systematics 31:343–366.</w:t>
      </w:r>
    </w:p>
    <w:p w14:paraId="2B7A8732"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Chesson, P. 2000b. Mechanisms of Maintenance of Species Diversity. Annual Review of Ecology and Systematics 31:343–366.</w:t>
      </w:r>
    </w:p>
    <w:p w14:paraId="16A16315"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Chesson, P. 2003. Quantifying and testing coexistence mechanisms arising from recruitment fluctuations. Theoretical Population Biology 64:345–357.</w:t>
      </w:r>
    </w:p>
    <w:p w14:paraId="4862CEE8"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Godoy, O., and J. M. Levine. 2014. Phenology effects on invasion success: Insights from coupling field experiments to coexistence theory. Ecology 95:726–736.</w:t>
      </w:r>
    </w:p>
    <w:p w14:paraId="11A86F8E"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Letten, A. D., M. K. Dhami, P. Ke, and T. Fukami. 2018. Species coexistence through simultaneous fluctuation-dependent mechanisms 115:6745–6750.</w:t>
      </w:r>
    </w:p>
    <w:p w14:paraId="05CC42D4"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Letten, A. D., P. J. Ke, and T. Fukami. 2017. Linking modern coexistence theory and contemporary niche theory. Ecological Monographs 87:161–177.</w:t>
      </w:r>
    </w:p>
    <w:p w14:paraId="082C60E3"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Levine, J. M., and J. HilleRisLambers. 2009. The importance of niches for the maintenance of species diversity. Nature 461:254–7.</w:t>
      </w:r>
    </w:p>
    <w:p w14:paraId="298D9BD7"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MacArthur, R. 1969. Species packing, and what competition minimizes. Proceedings of the National Academy of Sciences of the United States of America 64:1369–71.</w:t>
      </w:r>
    </w:p>
    <w:p w14:paraId="38A04380"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MacArthur, R. 1970. Species packing and competitive equilibrium for many species. Theoretical Population Biology 1:1–11.</w:t>
      </w:r>
    </w:p>
    <w:p w14:paraId="774A4868"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lastRenderedPageBreak/>
        <w:t>Miller, E. T., and C. A. Klausmeier. 2017. Evolutionary stability of coexistence due to the storage effect in a two-season model. Theoretical Ecology 10:91–103.</w:t>
      </w:r>
    </w:p>
    <w:p w14:paraId="77C8C5D9"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6C5B10A3"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7C9A3253"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Schoener, T. W. 1974. Some Methods for Calculating Competition Coefficients from Resource-Utilization Spectra. The American Naturalist 108:332–340.</w:t>
      </w:r>
    </w:p>
    <w:p w14:paraId="428996C2"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Tilman, D. 1977. Resource competition between plankton algae: An experimental and theoretical approach. EcologyEcology 58:338–348.</w:t>
      </w:r>
    </w:p>
    <w:p w14:paraId="33696D04"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szCs w:val="24"/>
        </w:rPr>
      </w:pPr>
      <w:r w:rsidRPr="000D7820">
        <w:rPr>
          <w:rFonts w:ascii="Times New Roman" w:hAnsi="Times New Roman" w:cs="Times New Roman"/>
          <w:noProof/>
          <w:sz w:val="24"/>
          <w:szCs w:val="24"/>
        </w:rPr>
        <w:t>Tilman, D. 1980. Resources: A Graphical-Mechanistic Approach to Competition and Predation. The American Naturalist 116:362–393.</w:t>
      </w:r>
    </w:p>
    <w:p w14:paraId="6E87F270" w14:textId="77777777" w:rsidR="000D7820" w:rsidRPr="000D7820" w:rsidRDefault="000D7820" w:rsidP="000D7820">
      <w:pPr>
        <w:widowControl w:val="0"/>
        <w:autoSpaceDE w:val="0"/>
        <w:autoSpaceDN w:val="0"/>
        <w:adjustRightInd w:val="0"/>
        <w:spacing w:line="360" w:lineRule="auto"/>
        <w:ind w:left="480" w:hanging="480"/>
        <w:rPr>
          <w:rFonts w:ascii="Times New Roman" w:hAnsi="Times New Roman" w:cs="Times New Roman"/>
          <w:noProof/>
          <w:sz w:val="24"/>
        </w:rPr>
      </w:pPr>
      <w:r w:rsidRPr="000D7820">
        <w:rPr>
          <w:rFonts w:ascii="Times New Roman" w:hAnsi="Times New Roman" w:cs="Times New Roman"/>
          <w:noProof/>
          <w:sz w:val="24"/>
          <w:szCs w:val="24"/>
        </w:rPr>
        <w:t>Tilman, D. 1981. Tests of Resource Competition Theory Using Four Species of Lake Michigan Algae. Ecology 62:802–815.</w:t>
      </w:r>
    </w:p>
    <w:p w14:paraId="27AE109A" w14:textId="0528E7F9"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Godwin, Casey" w:date="2018-12-04T11:30:00Z" w:initials="GC">
    <w:p w14:paraId="3CF89429" w14:textId="1D9350BA" w:rsidR="00E37F14" w:rsidRDefault="00E37F14">
      <w:pPr>
        <w:pStyle w:val="CommentText"/>
      </w:pPr>
      <w:r>
        <w:rPr>
          <w:rStyle w:val="CommentReference"/>
        </w:rPr>
        <w:annotationRef/>
      </w:r>
      <w:r>
        <w:t xml:space="preserve">The goal in sentence 1 is different from the answer in sentence 2. More generally, I feel that the distinction that was made in the previously deleted table is obscured in this version of the manuscript. It’s going to raise flags and confuse readers if we say that the methods have equivalent algebra, but do not give the same values for ND and RFD, but do give the same prediction regarding coexistence. </w:t>
      </w:r>
    </w:p>
  </w:comment>
  <w:comment w:id="39" w:author="Godwin, Casey" w:date="2018-12-03T16:30:00Z" w:initials="GC">
    <w:p w14:paraId="7B1DDAD1" w14:textId="36E8897B" w:rsidR="00E37F14" w:rsidRDefault="00E37F14">
      <w:pPr>
        <w:pStyle w:val="CommentText"/>
      </w:pPr>
      <w:r>
        <w:rPr>
          <w:rStyle w:val="CommentReference"/>
        </w:rPr>
        <w:annotationRef/>
      </w:r>
      <w:r>
        <w:t>Not sure this is supported</w:t>
      </w:r>
    </w:p>
  </w:comment>
  <w:comment w:id="40" w:author="Godwin, Casey" w:date="2018-12-04T06:58:00Z" w:initials="GC">
    <w:p w14:paraId="416C05E3" w14:textId="79A995A9" w:rsidR="00E37F14" w:rsidRDefault="00E37F14">
      <w:pPr>
        <w:pStyle w:val="CommentText"/>
      </w:pPr>
      <w:r>
        <w:rPr>
          <w:rStyle w:val="CommentReference"/>
        </w:rPr>
        <w:annotationRef/>
      </w:r>
      <w:r>
        <w:t>What does this mean? It does not need to be true that the invader has a higher growth rate when rare…</w:t>
      </w:r>
    </w:p>
  </w:comment>
  <w:comment w:id="41" w:author="Godwin, Casey" w:date="2018-12-04T07:04:00Z" w:initials="GC">
    <w:p w14:paraId="63AF0AF5" w14:textId="7D6AE471" w:rsidR="00E37F14" w:rsidRDefault="00E37F14">
      <w:pPr>
        <w:pStyle w:val="CommentText"/>
      </w:pPr>
      <w:r>
        <w:rPr>
          <w:rStyle w:val="CommentReference"/>
        </w:rPr>
        <w:annotationRef/>
      </w:r>
      <w:r>
        <w:t xml:space="preserve">The last paragraph of the previous section stated that we would explain how to use each method to obtain interaction coefficients to get ND and RFD. Need to point out that this is not necessarily the case for the NFD method, even if the derivation follows later. </w:t>
      </w:r>
    </w:p>
  </w:comment>
  <w:comment w:id="55" w:author="Godwin, Casey" w:date="2018-12-04T07:11:00Z" w:initials="GC">
    <w:p w14:paraId="640556A3" w14:textId="3567039F" w:rsidR="00E37F14" w:rsidRDefault="00E37F14">
      <w:pPr>
        <w:pStyle w:val="CommentText"/>
      </w:pPr>
      <w:r>
        <w:rPr>
          <w:rStyle w:val="CommentReference"/>
        </w:rPr>
        <w:annotationRef/>
      </w:r>
      <w:r>
        <w:t>Where is it claimed that this slope is equivalent to alphas? I agree that it is worth pointing this out to a naïve reader, but I do not think that this has been confused in the existing literature. As such, the next sentence does not follow logically from this one</w:t>
      </w:r>
    </w:p>
  </w:comment>
  <w:comment w:id="58" w:author="Godwin, Casey" w:date="2018-12-04T07:14:00Z" w:initials="GC">
    <w:p w14:paraId="03B3DC2E" w14:textId="0C17A029" w:rsidR="00E37F14" w:rsidRDefault="00E37F14">
      <w:pPr>
        <w:pStyle w:val="CommentText"/>
      </w:pPr>
      <w:r>
        <w:rPr>
          <w:rStyle w:val="CommentReference"/>
        </w:rPr>
        <w:annotationRef/>
      </w:r>
      <w:r>
        <w:t>Is e a simple ratio of the carrying capacities that you cancelled out implicitly?</w:t>
      </w:r>
    </w:p>
  </w:comment>
  <w:comment w:id="59" w:author="Godwin, Casey" w:date="2018-12-04T07:15:00Z" w:initials="GC">
    <w:p w14:paraId="5EA366C4" w14:textId="5EE15944" w:rsidR="00E37F14" w:rsidRDefault="00E37F14">
      <w:pPr>
        <w:pStyle w:val="CommentText"/>
      </w:pPr>
      <w:r>
        <w:rPr>
          <w:rStyle w:val="CommentReference"/>
        </w:rPr>
        <w:annotationRef/>
      </w:r>
      <w:r>
        <w:t xml:space="preserve">But, if the community is saturated as the assumptions require, B must equal the carrying capacity of one species or the other. </w:t>
      </w:r>
    </w:p>
  </w:comment>
  <w:comment w:id="61" w:author="Godwin, Casey" w:date="2018-12-04T07:42:00Z" w:initials="GC">
    <w:p w14:paraId="6EFE4373" w14:textId="77777777" w:rsidR="00E37F14" w:rsidRDefault="00E37F14">
      <w:pPr>
        <w:pStyle w:val="CommentText"/>
      </w:pPr>
      <w:r>
        <w:rPr>
          <w:rStyle w:val="CommentReference"/>
        </w:rPr>
        <w:annotationRef/>
      </w:r>
      <w:r>
        <w:t xml:space="preserve">We should be able to show how relaxing e=1 changes the inequality you get by evaluating equation 3 for both species -&gt; </w:t>
      </w:r>
    </w:p>
    <w:p w14:paraId="5B886AF1" w14:textId="1DF9786B" w:rsidR="00E37F14" w:rsidRDefault="00E37F14">
      <w:pPr>
        <w:pStyle w:val="CommentText"/>
      </w:pPr>
      <w:r>
        <w:t>aii&gt;aij e AND ajj&gt;aji/e</w:t>
      </w:r>
    </w:p>
  </w:comment>
  <w:comment w:id="63" w:author="Godwin, Casey" w:date="2018-12-04T07:23:00Z" w:initials="GC">
    <w:p w14:paraId="4C711D29" w14:textId="15391575" w:rsidR="00E37F14" w:rsidRDefault="00E37F14">
      <w:pPr>
        <w:pStyle w:val="CommentText"/>
      </w:pPr>
      <w:r>
        <w:rPr>
          <w:rStyle w:val="CommentReference"/>
        </w:rPr>
        <w:annotationRef/>
      </w:r>
      <w:r>
        <w:t>Not clear. The community biomass needs to be saturated per the assumptions of the method, this is just re-stating that??</w:t>
      </w:r>
    </w:p>
  </w:comment>
  <w:comment w:id="89" w:author="Godwin, Casey" w:date="2018-12-04T07:56:00Z" w:initials="GC">
    <w:p w14:paraId="28C47AA5" w14:textId="1C1F8B0E" w:rsidR="00E37F14" w:rsidRDefault="00E37F14">
      <w:pPr>
        <w:pStyle w:val="CommentText"/>
      </w:pPr>
      <w:r>
        <w:rPr>
          <w:rStyle w:val="CommentReference"/>
        </w:rPr>
        <w:annotationRef/>
      </w:r>
      <w:r>
        <w:t>Why simplify out K in the previous section but not here??</w:t>
      </w:r>
    </w:p>
  </w:comment>
  <w:comment w:id="90" w:author="Godwin, Casey" w:date="2018-12-04T07:56:00Z" w:initials="GC">
    <w:p w14:paraId="5A194B5F" w14:textId="74F671FE" w:rsidR="00E37F14" w:rsidRDefault="00E37F14">
      <w:pPr>
        <w:pStyle w:val="CommentText"/>
      </w:pPr>
      <w:r>
        <w:rPr>
          <w:rStyle w:val="CommentReference"/>
        </w:rPr>
        <w:annotationRef/>
      </w:r>
      <w:r>
        <w:t xml:space="preserve">Move this up </w:t>
      </w:r>
    </w:p>
  </w:comment>
  <w:comment w:id="96" w:author="Godwin, Casey" w:date="2018-12-04T07:59:00Z" w:initials="GC">
    <w:p w14:paraId="0BAF52CB" w14:textId="6BAC6E30" w:rsidR="00E37F14" w:rsidRDefault="00E37F14">
      <w:pPr>
        <w:pStyle w:val="CommentText"/>
      </w:pPr>
      <w:r>
        <w:rPr>
          <w:rStyle w:val="CommentReference"/>
        </w:rPr>
        <w:annotationRef/>
      </w:r>
      <w:r>
        <w:t>These do not need to be estimated to evaluate ND and RFD. If one had a steady-state population of each species and could perform invasion experiments, then taking the per capita growth rate of each species with respect to its own population and the other could give the all four alphas without parameterizing r and k. I realize that this is similar to the sensitivity method with some re-arrangement, but it’s misleading to portray that the only way to parameterize the LV model is with a long time series initialized from low density of each species (as in Fig 2)</w:t>
      </w:r>
    </w:p>
  </w:comment>
  <w:comment w:id="121" w:author="Godwin, Casey" w:date="2018-12-04T08:07:00Z" w:initials="GC">
    <w:p w14:paraId="12FDAF65" w14:textId="3213054D" w:rsidR="00E37F14" w:rsidRDefault="00E37F14">
      <w:pPr>
        <w:pStyle w:val="CommentText"/>
      </w:pPr>
      <w:r>
        <w:rPr>
          <w:rStyle w:val="CommentReference"/>
        </w:rPr>
        <w:annotationRef/>
      </w:r>
      <w:r>
        <w:t>This reference predates the development of the sensitivity method</w:t>
      </w:r>
    </w:p>
  </w:comment>
  <w:comment w:id="123" w:author="Godwin, Casey" w:date="2018-12-04T08:19:00Z" w:initials="GC">
    <w:p w14:paraId="7949B025" w14:textId="61F86B0A" w:rsidR="00E37F14" w:rsidRDefault="00E37F14">
      <w:pPr>
        <w:pStyle w:val="CommentText"/>
      </w:pPr>
      <w:r>
        <w:rPr>
          <w:rStyle w:val="CommentReference"/>
        </w:rPr>
        <w:annotationRef/>
      </w:r>
      <w:r>
        <w:t xml:space="preserve">If these are not ordered, it does not work, see Narwani et al 2013 </w:t>
      </w:r>
    </w:p>
  </w:comment>
  <w:comment w:id="130" w:author="Godwin, Casey" w:date="2018-12-04T08:11:00Z" w:initials="GC">
    <w:p w14:paraId="0EE114FB" w14:textId="5592F538" w:rsidR="00E37F14" w:rsidRDefault="00E37F14">
      <w:pPr>
        <w:pStyle w:val="CommentText"/>
      </w:pPr>
      <w:r>
        <w:rPr>
          <w:rStyle w:val="CommentReference"/>
        </w:rPr>
        <w:annotationRef/>
      </w:r>
      <w:r>
        <w:t>This could be eliminated by adding very little to the preceding paragraph</w:t>
      </w:r>
    </w:p>
  </w:comment>
  <w:comment w:id="137" w:author="Godwin, Casey" w:date="2018-12-04T08:13:00Z" w:initials="GC">
    <w:p w14:paraId="731018FE" w14:textId="11A6C579" w:rsidR="00E37F14" w:rsidRDefault="00E37F14">
      <w:pPr>
        <w:pStyle w:val="CommentText"/>
      </w:pPr>
      <w:r>
        <w:rPr>
          <w:rStyle w:val="CommentReference"/>
        </w:rPr>
        <w:annotationRef/>
      </w:r>
      <w:r>
        <w:t xml:space="preserve">Only the Narwani paper should be cited here. </w:t>
      </w:r>
    </w:p>
  </w:comment>
  <w:comment w:id="138" w:author="Godwin, Casey" w:date="2018-12-04T08:14:00Z" w:initials="GC">
    <w:p w14:paraId="4687267B" w14:textId="22A0043F" w:rsidR="00E37F14" w:rsidRDefault="00E37F14">
      <w:pPr>
        <w:pStyle w:val="CommentText"/>
      </w:pPr>
      <w:r>
        <w:rPr>
          <w:rStyle w:val="CommentReference"/>
        </w:rPr>
        <w:annotationRef/>
      </w:r>
      <w:r>
        <w:t>Is this derivation in the main text or supplement?</w:t>
      </w:r>
    </w:p>
  </w:comment>
  <w:comment w:id="139" w:author="Godwin, Casey" w:date="2018-12-04T08:14:00Z" w:initials="GC">
    <w:p w14:paraId="1F73E013" w14:textId="442F06F1" w:rsidR="00E37F14" w:rsidRDefault="00E37F14">
      <w:pPr>
        <w:pStyle w:val="CommentText"/>
      </w:pPr>
      <w:r>
        <w:rPr>
          <w:rStyle w:val="CommentReference"/>
        </w:rPr>
        <w:annotationRef/>
      </w:r>
      <w:r>
        <w:t xml:space="preserve">I do not think that this affects the sensitivity method in the same way that it does the NFD or LV methods. Specifically, since the inter-specific interaction terms are being parameterized under invasion from rare, it does not matter whether the underlying population dynamics have non-linear interactions. I have tried to find instances where this method does not work in numerical simulations, but for the parameter space I have examined it is always right. It is true that the alphas derived this way cannot predict transient population dynamics, but that’s not the point. We need to either explain that this is not a problem, or show the circumstances where it is a problem. </w:t>
      </w:r>
    </w:p>
  </w:comment>
  <w:comment w:id="147" w:author="Godwin, Casey" w:date="2018-12-04T08:24:00Z" w:initials="GC">
    <w:p w14:paraId="3A70FD71" w14:textId="682F1587" w:rsidR="00E37F14" w:rsidRDefault="00E37F14">
      <w:pPr>
        <w:pStyle w:val="CommentText"/>
      </w:pPr>
      <w:r>
        <w:rPr>
          <w:rStyle w:val="CommentReference"/>
        </w:rPr>
        <w:annotationRef/>
      </w:r>
      <w:r>
        <w:t>Need to distinguish between resources and resource species. The model only considers resource species that are available for consumption, so I am not sure what you mean by ‘all of the resources for a species to grow’. The resources in this model are also substitutable. Does this mean other environmental factors like temperature?</w:t>
      </w:r>
    </w:p>
  </w:comment>
  <w:comment w:id="149" w:author="Godwin, Casey" w:date="2018-12-04T08:28:00Z" w:initials="GC">
    <w:p w14:paraId="42274827" w14:textId="7E00B6CB" w:rsidR="00E37F14" w:rsidRDefault="00E37F14">
      <w:pPr>
        <w:pStyle w:val="CommentText"/>
      </w:pPr>
      <w:r>
        <w:rPr>
          <w:rStyle w:val="CommentReference"/>
        </w:rPr>
        <w:annotationRef/>
      </w:r>
      <w:r>
        <w:t>redundant</w:t>
      </w:r>
    </w:p>
  </w:comment>
  <w:comment w:id="191" w:author="Godwin, Casey" w:date="2018-12-04T08:32:00Z" w:initials="GC">
    <w:p w14:paraId="5BD58C0B" w14:textId="47EE0DB4" w:rsidR="00E37F14" w:rsidRDefault="00E37F14">
      <w:pPr>
        <w:pStyle w:val="CommentText"/>
      </w:pPr>
      <w:r>
        <w:rPr>
          <w:rStyle w:val="CommentReference"/>
        </w:rPr>
        <w:annotationRef/>
      </w:r>
      <w:r>
        <w:t xml:space="preserve">see my comment above. </w:t>
      </w:r>
    </w:p>
  </w:comment>
  <w:comment w:id="194" w:author="Godwin, Casey" w:date="2018-12-04T08:34:00Z" w:initials="GC">
    <w:p w14:paraId="7753DEA3" w14:textId="77777777" w:rsidR="00E37F14" w:rsidRDefault="00E37F14">
      <w:pPr>
        <w:pStyle w:val="CommentText"/>
      </w:pPr>
      <w:r>
        <w:rPr>
          <w:rStyle w:val="CommentReference"/>
        </w:rPr>
        <w:annotationRef/>
      </w:r>
      <w:r>
        <w:t xml:space="preserve">Two points. </w:t>
      </w:r>
    </w:p>
    <w:p w14:paraId="450FD145" w14:textId="77777777" w:rsidR="00E37F14" w:rsidRDefault="00E37F14">
      <w:pPr>
        <w:pStyle w:val="CommentText"/>
      </w:pPr>
      <w:r>
        <w:t>1.I am undecided whether this method is actually using the resource ratio model. The underlying model says nothing about resource ratios, that only comes into play when considering coexistence as a function of resource supply ratios. Why not just call it Tilman’s consumer-resource model or call this a consumer-resource model and the MacArthur model a predator-prey model? Besides, he borrowed the model from Droop and Jannasch so it’s ambiguous to call it Tilman’s model</w:t>
      </w:r>
    </w:p>
    <w:p w14:paraId="07D8AE53" w14:textId="77777777" w:rsidR="00E37F14" w:rsidRDefault="00E37F14">
      <w:pPr>
        <w:pStyle w:val="CommentText"/>
      </w:pPr>
    </w:p>
    <w:p w14:paraId="5A61669B" w14:textId="0BF4A92E" w:rsidR="00E37F14" w:rsidRDefault="00E37F14">
      <w:pPr>
        <w:pStyle w:val="CommentText"/>
      </w:pPr>
      <w:r>
        <w:t xml:space="preserve">2. We need to mention that Tilman’s R* model is itself a method for predicting coexistence. While it predated MCT, it operates in a way that is similar though not identical. The definition of R* is the lowest resource concentration at which a species can maintain a non-negative net growth rate. For non-substitutable resources, the rules hold that the species with the lower R* for the defined limiting resource will drive the net growth rate of the other species to negative. This is similar to an invasion experiment in reverse. Obviously, this is really specific to chemostat conditions, which makes it perhaps less useful than invasion experiments. </w:t>
      </w:r>
    </w:p>
  </w:comment>
  <w:comment w:id="196" w:author="Godwin, Casey" w:date="2018-12-04T08:38:00Z" w:initials="GC">
    <w:p w14:paraId="78178BA8" w14:textId="3A0E3C73" w:rsidR="00E37F14" w:rsidRDefault="00E37F14">
      <w:pPr>
        <w:pStyle w:val="CommentText"/>
      </w:pPr>
      <w:r>
        <w:rPr>
          <w:rStyle w:val="CommentReference"/>
        </w:rPr>
        <w:annotationRef/>
      </w:r>
      <w:r>
        <w:t>Why the strange notation that is not used for the other models??</w:t>
      </w:r>
    </w:p>
  </w:comment>
  <w:comment w:id="216" w:author="Godwin, Casey" w:date="2018-12-04T08:53:00Z" w:initials="GC">
    <w:p w14:paraId="53D1A434" w14:textId="77777777" w:rsidR="00E37F14" w:rsidRDefault="00E37F14">
      <w:pPr>
        <w:pStyle w:val="CommentText"/>
      </w:pPr>
      <w:r>
        <w:rPr>
          <w:rStyle w:val="CommentReference"/>
        </w:rPr>
        <w:annotationRef/>
      </w:r>
      <w:r>
        <w:t xml:space="preserve">This paragraph rambles. The point is that it cannot yield LV parameters that are universally constant, but neither can the LV method (see above), but this does not matter for predicting coexistence. </w:t>
      </w:r>
    </w:p>
    <w:p w14:paraId="0D68F29D" w14:textId="77777777" w:rsidR="00E37F14" w:rsidRDefault="00E37F14">
      <w:pPr>
        <w:pStyle w:val="CommentText"/>
      </w:pPr>
    </w:p>
    <w:p w14:paraId="6FEA6412" w14:textId="0CA1BD8A" w:rsidR="00E37F14" w:rsidRDefault="00E37F14">
      <w:pPr>
        <w:pStyle w:val="CommentText"/>
      </w:pPr>
      <w:r>
        <w:t xml:space="preserve">Maybe I’m unusual, but I feel like the point of this is methods comparison is getting lost – are we interested in empirical methods to get LV parameters or empirical methods to evaluate Chesson’s inequality for predicting coexistence? If it’s #2, then why do we care that this method cannot be forced to be the same as the LV model? This paper has a lot of contortions and run-around focused on making the world fit a LV model, but really this only needs to be evaluated at the points which determine mutual invasibility. </w:t>
      </w:r>
    </w:p>
    <w:p w14:paraId="5844C2BF" w14:textId="77777777" w:rsidR="00E37F14" w:rsidRDefault="00E37F14">
      <w:pPr>
        <w:pStyle w:val="CommentText"/>
      </w:pPr>
    </w:p>
    <w:p w14:paraId="6A7F99AE" w14:textId="7F4354B8" w:rsidR="00E37F14" w:rsidRDefault="00E37F14">
      <w:pPr>
        <w:pStyle w:val="CommentText"/>
      </w:pPr>
      <w:r>
        <w:t xml:space="preserve">Frankly, it doesn’t matter that none of these methods would yield LV parameters that accurately describe the transient dynamics of real communities. For me, that’s a critical point but is buried in each section.  </w:t>
      </w:r>
    </w:p>
  </w:comment>
  <w:comment w:id="218" w:author="Godwin, Casey" w:date="2018-12-04T08:52:00Z" w:initials="GC">
    <w:p w14:paraId="2520E974" w14:textId="5BC16C80" w:rsidR="00E37F14" w:rsidRDefault="00E37F14">
      <w:pPr>
        <w:pStyle w:val="CommentText"/>
      </w:pPr>
      <w:r>
        <w:rPr>
          <w:rStyle w:val="CommentReference"/>
        </w:rPr>
        <w:annotationRef/>
      </w:r>
      <w:r>
        <w:t>Yeah, that’s the point of evaluating them at the R*’s – this is meant to depict invasion</w:t>
      </w:r>
    </w:p>
  </w:comment>
  <w:comment w:id="223" w:author="Godwin, Casey" w:date="2018-12-04T09:04:00Z" w:initials="GC">
    <w:p w14:paraId="6A55D421" w14:textId="3E1918B3" w:rsidR="00E37F14" w:rsidRDefault="00E37F14">
      <w:pPr>
        <w:pStyle w:val="CommentText"/>
      </w:pPr>
      <w:r>
        <w:rPr>
          <w:rStyle w:val="CommentReference"/>
        </w:rPr>
        <w:annotationRef/>
      </w:r>
      <w:r>
        <w:t>This seems to refer to a table that we do not have in the paper any longer. Suggest re-writing this whole paragraph (see below)</w:t>
      </w:r>
    </w:p>
  </w:comment>
  <w:comment w:id="267" w:author="Godwin, Casey" w:date="2018-12-04T11:16:00Z" w:initials="GC">
    <w:p w14:paraId="525AA1A8" w14:textId="616CFA60" w:rsidR="00E37F14" w:rsidRDefault="00E37F14">
      <w:pPr>
        <w:pStyle w:val="CommentText"/>
      </w:pPr>
      <w:r>
        <w:rPr>
          <w:rStyle w:val="CommentReference"/>
        </w:rPr>
        <w:annotationRef/>
      </w:r>
      <w:r>
        <w:t>This conclusion seems to contradict a later one (also highlighted). If we get rid of the table showing compatability among the methods, we need to spend some time explaining how these different methods do not give the same ND and RFD, but do give the same prediction regarding coexistence. Right now we are sending mixed messages</w:t>
      </w:r>
    </w:p>
  </w:comment>
  <w:comment w:id="274" w:author="Godwin, Casey" w:date="2018-12-04T09:11:00Z" w:initials="GC">
    <w:p w14:paraId="2560B575" w14:textId="6EE1E14B" w:rsidR="00E37F14" w:rsidRDefault="00E37F14">
      <w:pPr>
        <w:pStyle w:val="CommentText"/>
      </w:pPr>
      <w:r>
        <w:rPr>
          <w:rStyle w:val="CommentReference"/>
        </w:rPr>
        <w:annotationRef/>
      </w:r>
      <w:r>
        <w:t>As an overview for this Part, this paragraph needs work</w:t>
      </w:r>
    </w:p>
  </w:comment>
  <w:comment w:id="279" w:author="Godwin, Casey" w:date="2018-12-04T09:12:00Z" w:initials="GC">
    <w:p w14:paraId="71F6BF93" w14:textId="2E171B92" w:rsidR="00E37F14" w:rsidRDefault="00E37F14">
      <w:pPr>
        <w:pStyle w:val="CommentText"/>
      </w:pPr>
      <w:r>
        <w:rPr>
          <w:rStyle w:val="CommentReference"/>
        </w:rPr>
        <w:annotationRef/>
      </w:r>
      <w:r>
        <w:t>Does not belong here?</w:t>
      </w:r>
    </w:p>
  </w:comment>
  <w:comment w:id="315" w:author="Godwin, Casey" w:date="2018-12-04T09:19:00Z" w:initials="GC">
    <w:p w14:paraId="2347F346" w14:textId="5E032A07" w:rsidR="00E37F14" w:rsidRDefault="00E37F14">
      <w:pPr>
        <w:pStyle w:val="CommentText"/>
      </w:pPr>
      <w:r>
        <w:rPr>
          <w:rStyle w:val="CommentReference"/>
        </w:rPr>
        <w:annotationRef/>
      </w:r>
      <w:r>
        <w:t xml:space="preserve">This does not help, can we add some text to this paragraph discussing why this is an important distinction. </w:t>
      </w:r>
    </w:p>
  </w:comment>
  <w:comment w:id="317" w:author="Godwin, Casey" w:date="2018-12-04T09:19:00Z" w:initials="GC">
    <w:p w14:paraId="7B6B88E9" w14:textId="6856A6B2" w:rsidR="00E37F14" w:rsidRDefault="00E37F14">
      <w:pPr>
        <w:pStyle w:val="CommentText"/>
      </w:pPr>
      <w:r>
        <w:rPr>
          <w:rStyle w:val="CommentReference"/>
        </w:rPr>
        <w:annotationRef/>
      </w:r>
      <w:r>
        <w:t>Redundant with the previous paragraph</w:t>
      </w:r>
    </w:p>
  </w:comment>
  <w:comment w:id="328" w:author="Godwin, Casey" w:date="2018-12-04T10:58:00Z" w:initials="GC">
    <w:p w14:paraId="54C20009" w14:textId="1DE50146" w:rsidR="00E37F14" w:rsidRDefault="00E37F14">
      <w:pPr>
        <w:pStyle w:val="CommentText"/>
      </w:pPr>
      <w:r>
        <w:rPr>
          <w:rStyle w:val="CommentReference"/>
        </w:rPr>
        <w:annotationRef/>
      </w:r>
      <w:r>
        <w:t>Again, the table does not match the text</w:t>
      </w:r>
    </w:p>
  </w:comment>
  <w:comment w:id="351" w:author="Godwin, Casey" w:date="2018-12-04T10:55:00Z" w:initials="GC">
    <w:p w14:paraId="1A857987" w14:textId="3091A5FF" w:rsidR="00E37F14" w:rsidRDefault="00E37F14">
      <w:pPr>
        <w:pStyle w:val="CommentText"/>
      </w:pPr>
      <w:r>
        <w:rPr>
          <w:rStyle w:val="CommentReference"/>
        </w:rPr>
        <w:annotationRef/>
      </w:r>
      <w:r>
        <w:t xml:space="preserve">I see no reason why the Letten method could not be applied to &gt; 2 resources – this would require expanding the rules that determine when R*s to use, but it is possible to arrive at alphas the same way that they do for two resources. </w:t>
      </w:r>
    </w:p>
  </w:comment>
  <w:comment w:id="360" w:author="Godwin, Casey" w:date="2018-12-04T11:03:00Z" w:initials="GC">
    <w:p w14:paraId="7FBEFAF9" w14:textId="611EEF1D" w:rsidR="00E37F14" w:rsidRDefault="00E37F14">
      <w:pPr>
        <w:pStyle w:val="CommentText"/>
      </w:pPr>
      <w:r>
        <w:rPr>
          <w:rStyle w:val="CommentReference"/>
        </w:rPr>
        <w:annotationRef/>
      </w:r>
      <w:r>
        <w:t>Some sort of subheading here</w:t>
      </w:r>
    </w:p>
  </w:comment>
  <w:comment w:id="363" w:author="Godwin, Casey" w:date="2018-12-04T11:01:00Z" w:initials="GC">
    <w:p w14:paraId="663931F5" w14:textId="18FAF023" w:rsidR="00E37F14" w:rsidRDefault="00E37F14">
      <w:pPr>
        <w:pStyle w:val="CommentText"/>
      </w:pPr>
      <w:r>
        <w:rPr>
          <w:rStyle w:val="CommentReference"/>
        </w:rPr>
        <w:annotationRef/>
      </w:r>
      <w:r>
        <w:t xml:space="preserve">In this section it is unclear whether NFD is lumped in with the phenomenological methods. </w:t>
      </w:r>
    </w:p>
  </w:comment>
  <w:comment w:id="391" w:author="Godwin, Casey" w:date="2018-12-04T11:04:00Z" w:initials="GC">
    <w:p w14:paraId="2EE42C45" w14:textId="2E61A850" w:rsidR="00E37F14" w:rsidRDefault="00E37F14">
      <w:pPr>
        <w:pStyle w:val="CommentText"/>
      </w:pPr>
      <w:r>
        <w:rPr>
          <w:rStyle w:val="CommentReference"/>
        </w:rPr>
        <w:annotationRef/>
      </w:r>
      <w:r w:rsidRPr="00E63114">
        <w:rPr>
          <w:b/>
        </w:rPr>
        <w:t>I do not think that this is true</w:t>
      </w:r>
      <w:r>
        <w:t xml:space="preserve"> – see comments above. So long as the parameter values are specific to the conditions resembling mutual invasion, the intermediate values of those interaction coefficients have no impact on Chesson’s inequality. The danger arises when one measures the interaction coefficients at intermediate conditions and assumes that they are constant. </w:t>
      </w:r>
    </w:p>
  </w:comment>
  <w:comment w:id="392" w:author="Godwin, Casey" w:date="2018-12-04T11:13:00Z" w:initials="GC">
    <w:p w14:paraId="71C77A17" w14:textId="117A6183" w:rsidR="00E37F14" w:rsidRDefault="00E37F14">
      <w:pPr>
        <w:pStyle w:val="CommentText"/>
      </w:pPr>
      <w:r>
        <w:rPr>
          <w:rStyle w:val="CommentReference"/>
        </w:rPr>
        <w:annotationRef/>
      </w:r>
      <w:r>
        <w:t>I tried fixing this sentence, but got confused about what it meant. At which equilibrium???</w:t>
      </w:r>
    </w:p>
  </w:comment>
  <w:comment w:id="397" w:author="Godwin, Casey" w:date="2018-12-04T11:13:00Z" w:initials="GC">
    <w:p w14:paraId="4FC79590" w14:textId="5EAB0F88" w:rsidR="00E37F14" w:rsidRDefault="00E37F14">
      <w:pPr>
        <w:pStyle w:val="CommentText"/>
      </w:pPr>
      <w:r>
        <w:rPr>
          <w:rStyle w:val="CommentReference"/>
        </w:rPr>
        <w:annotationRef/>
      </w:r>
      <w:r>
        <w:t xml:space="preserve">Who cares? We made this point already and I can’t imagine why you would want to do that. </w:t>
      </w:r>
    </w:p>
  </w:comment>
  <w:comment w:id="417" w:author="Godwin, Casey" w:date="2018-12-04T11:18:00Z" w:initials="GC">
    <w:p w14:paraId="3F537ED4" w14:textId="70899189" w:rsidR="00E37F14" w:rsidRDefault="00E37F14">
      <w:pPr>
        <w:pStyle w:val="CommentText"/>
      </w:pPr>
      <w:r>
        <w:rPr>
          <w:rStyle w:val="CommentReference"/>
        </w:rPr>
        <w:annotationRef/>
      </w:r>
      <w:r>
        <w:t>This is redundant with the next section?</w:t>
      </w:r>
    </w:p>
  </w:comment>
  <w:comment w:id="424" w:author="Godwin, Casey" w:date="2018-12-04T11:19:00Z" w:initials="GC">
    <w:p w14:paraId="1FD39166" w14:textId="23638B80" w:rsidR="00E37F14" w:rsidRDefault="00E37F14">
      <w:pPr>
        <w:pStyle w:val="CommentText"/>
      </w:pPr>
      <w:r>
        <w:rPr>
          <w:rStyle w:val="CommentReference"/>
        </w:rPr>
        <w:annotationRef/>
      </w:r>
      <w:r>
        <w:t xml:space="preserve">Here is a good point to mention that these terms need to be estimated at the right points. </w:t>
      </w:r>
    </w:p>
  </w:comment>
  <w:comment w:id="427" w:author="Godwin, Casey" w:date="2018-12-04T11:21:00Z" w:initials="GC">
    <w:p w14:paraId="44475739" w14:textId="794DB240" w:rsidR="00E37F14" w:rsidRDefault="00E37F14">
      <w:pPr>
        <w:pStyle w:val="CommentText"/>
      </w:pPr>
      <w:r>
        <w:rPr>
          <w:rStyle w:val="CommentReference"/>
        </w:rPr>
        <w:annotationRef/>
      </w:r>
      <w:r>
        <w:t xml:space="preserve">This cannot be the conclusion of the paper. We need to wrap this up under a heading of Conclusions or similar. Something akin to </w:t>
      </w:r>
    </w:p>
    <w:p w14:paraId="3243ADAE" w14:textId="558E55DD" w:rsidR="00E37F14" w:rsidRDefault="00E37F14">
      <w:pPr>
        <w:pStyle w:val="CommentText"/>
      </w:pPr>
      <w:r>
        <w:t>“</w:t>
      </w:r>
    </w:p>
    <w:p w14:paraId="76DE60EB" w14:textId="5B47698A" w:rsidR="00E37F14" w:rsidRDefault="00E37F14">
      <w:pPr>
        <w:pStyle w:val="CommentText"/>
      </w:pPr>
      <w:r>
        <w:t xml:space="preserve">We have shown that five methods for empirically evaluating MCT are all capable of predicting coexistence, but there are important distinctions among these methods that … Theoretical advances have outpaced empirical progress in this area of community ecology, but as the number of empirical studies using these methods grows, it is critical that these differences among the methods are acknowledged. “   </w:t>
      </w:r>
    </w:p>
  </w:comment>
  <w:comment w:id="428" w:author="Godwin, Casey" w:date="2018-12-04T11:41:00Z" w:initials="GC">
    <w:p w14:paraId="019C9D75" w14:textId="3BA51CBB" w:rsidR="00E37F14" w:rsidRDefault="00E37F14">
      <w:pPr>
        <w:pStyle w:val="CommentText"/>
      </w:pPr>
      <w:r>
        <w:rPr>
          <w:rStyle w:val="CommentReference"/>
        </w:rPr>
        <w:annotationRef/>
      </w:r>
      <w:r>
        <w:t xml:space="preserve">None of this is clear from the  figure you show here. You can’t say which species is limited by what without know the supply concentrations and the dilution rate. </w:t>
      </w:r>
    </w:p>
  </w:comment>
  <w:comment w:id="431" w:author="Godwin, Casey" w:date="2018-12-04T11:33:00Z" w:initials="GC">
    <w:p w14:paraId="35399838" w14:textId="76650204" w:rsidR="00E37F14" w:rsidRDefault="00E37F14">
      <w:pPr>
        <w:pStyle w:val="CommentText"/>
      </w:pPr>
      <w:r>
        <w:rPr>
          <w:rStyle w:val="CommentReference"/>
        </w:rPr>
        <w:annotationRef/>
      </w:r>
      <w:r>
        <w:t xml:space="preserve">I am unable to re-produce the pattern that you show at frequencies approaching 0 and 1. What value did you fix community biomass at?? How are you getting growth rate, is this a numerical simulation or plugging into the analytical solution for N*? Why is the growth rate of a monoculture not zero? In panel a, why does species I show positive density dependence at low density but then negative dependence at frequency greater than ~0.05?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F89429" w15:done="0"/>
  <w15:commentEx w15:paraId="7B1DDAD1" w15:done="0"/>
  <w15:commentEx w15:paraId="416C05E3" w15:done="0"/>
  <w15:commentEx w15:paraId="63AF0AF5" w15:done="0"/>
  <w15:commentEx w15:paraId="640556A3" w15:done="0"/>
  <w15:commentEx w15:paraId="03B3DC2E" w15:done="0"/>
  <w15:commentEx w15:paraId="5EA366C4" w15:done="0"/>
  <w15:commentEx w15:paraId="5B886AF1" w15:done="0"/>
  <w15:commentEx w15:paraId="4C711D29" w15:done="0"/>
  <w15:commentEx w15:paraId="28C47AA5" w15:done="0"/>
  <w15:commentEx w15:paraId="5A194B5F" w15:done="0"/>
  <w15:commentEx w15:paraId="0BAF52CB" w15:done="0"/>
  <w15:commentEx w15:paraId="12FDAF65" w15:done="0"/>
  <w15:commentEx w15:paraId="7949B025" w15:done="0"/>
  <w15:commentEx w15:paraId="0EE114FB" w15:done="0"/>
  <w15:commentEx w15:paraId="731018FE" w15:done="0"/>
  <w15:commentEx w15:paraId="4687267B" w15:done="0"/>
  <w15:commentEx w15:paraId="1F73E013" w15:done="0"/>
  <w15:commentEx w15:paraId="3A70FD71" w15:done="0"/>
  <w15:commentEx w15:paraId="42274827" w15:done="0"/>
  <w15:commentEx w15:paraId="5BD58C0B" w15:done="0"/>
  <w15:commentEx w15:paraId="5A61669B" w15:done="0"/>
  <w15:commentEx w15:paraId="78178BA8" w15:done="0"/>
  <w15:commentEx w15:paraId="6A7F99AE" w15:done="0"/>
  <w15:commentEx w15:paraId="2520E974" w15:done="0"/>
  <w15:commentEx w15:paraId="6A55D421" w15:done="0"/>
  <w15:commentEx w15:paraId="525AA1A8" w15:done="0"/>
  <w15:commentEx w15:paraId="2560B575" w15:done="0"/>
  <w15:commentEx w15:paraId="71F6BF93" w15:done="0"/>
  <w15:commentEx w15:paraId="2347F346" w15:done="0"/>
  <w15:commentEx w15:paraId="7B6B88E9" w15:done="0"/>
  <w15:commentEx w15:paraId="54C20009" w15:done="0"/>
  <w15:commentEx w15:paraId="1A857987" w15:done="0"/>
  <w15:commentEx w15:paraId="7FBEFAF9" w15:done="0"/>
  <w15:commentEx w15:paraId="663931F5" w15:done="0"/>
  <w15:commentEx w15:paraId="2EE42C45" w15:done="0"/>
  <w15:commentEx w15:paraId="71C77A17" w15:done="0"/>
  <w15:commentEx w15:paraId="4FC79590" w15:done="0"/>
  <w15:commentEx w15:paraId="3F537ED4" w15:done="0"/>
  <w15:commentEx w15:paraId="1FD39166" w15:done="0"/>
  <w15:commentEx w15:paraId="76DE60EB" w15:done="0"/>
  <w15:commentEx w15:paraId="019C9D75" w15:done="0"/>
  <w15:commentEx w15:paraId="353998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F89429" w16cid:durableId="1FB0E3EC"/>
  <w16cid:commentId w16cid:paraId="7B1DDAD1" w16cid:durableId="1FAFD8AD"/>
  <w16cid:commentId w16cid:paraId="416C05E3" w16cid:durableId="1FB0A430"/>
  <w16cid:commentId w16cid:paraId="63AF0AF5" w16cid:durableId="1FB0A57F"/>
  <w16cid:commentId w16cid:paraId="640556A3" w16cid:durableId="1FB0A707"/>
  <w16cid:commentId w16cid:paraId="03B3DC2E" w16cid:durableId="1FB0A7E8"/>
  <w16cid:commentId w16cid:paraId="5EA366C4" w16cid:durableId="1FB0A811"/>
  <w16cid:commentId w16cid:paraId="5B886AF1" w16cid:durableId="1FB0AE58"/>
  <w16cid:commentId w16cid:paraId="4C711D29" w16cid:durableId="1FB0AA0F"/>
  <w16cid:commentId w16cid:paraId="28C47AA5" w16cid:durableId="1FB0B1A4"/>
  <w16cid:commentId w16cid:paraId="5A194B5F" w16cid:durableId="1FB0B1CA"/>
  <w16cid:commentId w16cid:paraId="0BAF52CB" w16cid:durableId="1FB0B254"/>
  <w16cid:commentId w16cid:paraId="12FDAF65" w16cid:durableId="1FB0B447"/>
  <w16cid:commentId w16cid:paraId="7949B025" w16cid:durableId="1FB0B6FC"/>
  <w16cid:commentId w16cid:paraId="0EE114FB" w16cid:durableId="1FB0B538"/>
  <w16cid:commentId w16cid:paraId="731018FE" w16cid:durableId="1FB0B597"/>
  <w16cid:commentId w16cid:paraId="4687267B" w16cid:durableId="1FB0B5CC"/>
  <w16cid:commentId w16cid:paraId="1F73E013" w16cid:durableId="1FB0B5F8"/>
  <w16cid:commentId w16cid:paraId="3A70FD71" w16cid:durableId="1FB0B848"/>
  <w16cid:commentId w16cid:paraId="42274827" w16cid:durableId="1FB0B940"/>
  <w16cid:commentId w16cid:paraId="5BD58C0B" w16cid:durableId="1FB0BA0C"/>
  <w16cid:commentId w16cid:paraId="5A61669B" w16cid:durableId="1FB0BA98"/>
  <w16cid:commentId w16cid:paraId="78178BA8" w16cid:durableId="1FB0BB8B"/>
  <w16cid:commentId w16cid:paraId="6A7F99AE" w16cid:durableId="1FB0BEF3"/>
  <w16cid:commentId w16cid:paraId="2520E974" w16cid:durableId="1FB0BEBD"/>
  <w16cid:commentId w16cid:paraId="6A55D421" w16cid:durableId="1FB0C1B6"/>
  <w16cid:commentId w16cid:paraId="525AA1A8" w16cid:durableId="1FB0E08E"/>
  <w16cid:commentId w16cid:paraId="2560B575" w16cid:durableId="1FB0C33E"/>
  <w16cid:commentId w16cid:paraId="71F6BF93" w16cid:durableId="1FB0C36C"/>
  <w16cid:commentId w16cid:paraId="2347F346" w16cid:durableId="1FB0C51B"/>
  <w16cid:commentId w16cid:paraId="7B6B88E9" w16cid:durableId="1FB0C507"/>
  <w16cid:commentId w16cid:paraId="54C20009" w16cid:durableId="1FB0DC40"/>
  <w16cid:commentId w16cid:paraId="1A857987" w16cid:durableId="1FB0DB89"/>
  <w16cid:commentId w16cid:paraId="7FBEFAF9" w16cid:durableId="1FB0DD91"/>
  <w16cid:commentId w16cid:paraId="663931F5" w16cid:durableId="1FB0DD05"/>
  <w16cid:commentId w16cid:paraId="2EE42C45" w16cid:durableId="1FB0DDB6"/>
  <w16cid:commentId w16cid:paraId="71C77A17" w16cid:durableId="1FB0DFD2"/>
  <w16cid:commentId w16cid:paraId="4FC79590" w16cid:durableId="1FB0DFF6"/>
  <w16cid:commentId w16cid:paraId="3F537ED4" w16cid:durableId="1FB0E119"/>
  <w16cid:commentId w16cid:paraId="1FD39166" w16cid:durableId="1FB0E153"/>
  <w16cid:commentId w16cid:paraId="76DE60EB" w16cid:durableId="1FB0E1AF"/>
  <w16cid:commentId w16cid:paraId="019C9D75" w16cid:durableId="1FB0E67F"/>
  <w16cid:commentId w16cid:paraId="35399838" w16cid:durableId="1FB0E4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FC8AF1" w14:textId="77777777" w:rsidR="00D8550A" w:rsidRDefault="00D8550A" w:rsidP="00EF42D4">
      <w:pPr>
        <w:spacing w:line="240" w:lineRule="auto"/>
      </w:pPr>
      <w:r>
        <w:separator/>
      </w:r>
    </w:p>
  </w:endnote>
  <w:endnote w:type="continuationSeparator" w:id="0">
    <w:p w14:paraId="7AF94BA9" w14:textId="77777777" w:rsidR="00D8550A" w:rsidRDefault="00D8550A" w:rsidP="00EF42D4">
      <w:pPr>
        <w:spacing w:line="240" w:lineRule="auto"/>
      </w:pPr>
      <w:r>
        <w:continuationSeparator/>
      </w:r>
    </w:p>
  </w:endnote>
  <w:endnote w:type="continuationNotice" w:id="1">
    <w:p w14:paraId="388DDD1E" w14:textId="77777777" w:rsidR="00D8550A" w:rsidRDefault="00D855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660F9B" w14:textId="77777777" w:rsidR="00D8550A" w:rsidRDefault="00D8550A" w:rsidP="00EF42D4">
      <w:pPr>
        <w:spacing w:line="240" w:lineRule="auto"/>
      </w:pPr>
      <w:r>
        <w:separator/>
      </w:r>
    </w:p>
  </w:footnote>
  <w:footnote w:type="continuationSeparator" w:id="0">
    <w:p w14:paraId="4638E994" w14:textId="77777777" w:rsidR="00D8550A" w:rsidRDefault="00D8550A" w:rsidP="00EF42D4">
      <w:pPr>
        <w:spacing w:line="240" w:lineRule="auto"/>
      </w:pPr>
      <w:r>
        <w:continuationSeparator/>
      </w:r>
    </w:p>
  </w:footnote>
  <w:footnote w:type="continuationNotice" w:id="1">
    <w:p w14:paraId="281162AE" w14:textId="77777777" w:rsidR="00D8550A" w:rsidRDefault="00D8550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9"/>
  </w:num>
  <w:num w:numId="5">
    <w:abstractNumId w:val="5"/>
  </w:num>
  <w:num w:numId="6">
    <w:abstractNumId w:val="4"/>
  </w:num>
  <w:num w:numId="7">
    <w:abstractNumId w:val="0"/>
  </w:num>
  <w:num w:numId="8">
    <w:abstractNumId w:val="7"/>
  </w:num>
  <w:num w:numId="9">
    <w:abstractNumId w:val="3"/>
  </w:num>
  <w:num w:numId="10">
    <w:abstractNumId w:val="11"/>
  </w:num>
  <w:num w:numId="11">
    <w:abstractNumId w:val="8"/>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1826"/>
    <w:rsid w:val="0002282F"/>
    <w:rsid w:val="00022B29"/>
    <w:rsid w:val="00026027"/>
    <w:rsid w:val="000357A8"/>
    <w:rsid w:val="00037DD9"/>
    <w:rsid w:val="00040CFA"/>
    <w:rsid w:val="00045068"/>
    <w:rsid w:val="0004523D"/>
    <w:rsid w:val="0005123C"/>
    <w:rsid w:val="00065258"/>
    <w:rsid w:val="000657D1"/>
    <w:rsid w:val="000677FA"/>
    <w:rsid w:val="00073388"/>
    <w:rsid w:val="00073AD3"/>
    <w:rsid w:val="0008291C"/>
    <w:rsid w:val="0008493E"/>
    <w:rsid w:val="00086502"/>
    <w:rsid w:val="000865C1"/>
    <w:rsid w:val="00093C67"/>
    <w:rsid w:val="000A064D"/>
    <w:rsid w:val="000A2417"/>
    <w:rsid w:val="000A2482"/>
    <w:rsid w:val="000A3C20"/>
    <w:rsid w:val="000B0707"/>
    <w:rsid w:val="000B10DE"/>
    <w:rsid w:val="000B5960"/>
    <w:rsid w:val="000B6B08"/>
    <w:rsid w:val="000C2981"/>
    <w:rsid w:val="000D1B82"/>
    <w:rsid w:val="000D4BCD"/>
    <w:rsid w:val="000D69FA"/>
    <w:rsid w:val="000D7820"/>
    <w:rsid w:val="000E201E"/>
    <w:rsid w:val="000E65B9"/>
    <w:rsid w:val="000F056C"/>
    <w:rsid w:val="000F21BA"/>
    <w:rsid w:val="00103FFB"/>
    <w:rsid w:val="00107107"/>
    <w:rsid w:val="001108C6"/>
    <w:rsid w:val="00110B8F"/>
    <w:rsid w:val="0011682C"/>
    <w:rsid w:val="00120378"/>
    <w:rsid w:val="0012326E"/>
    <w:rsid w:val="001237AF"/>
    <w:rsid w:val="00123814"/>
    <w:rsid w:val="00125C77"/>
    <w:rsid w:val="001263C4"/>
    <w:rsid w:val="00133E4D"/>
    <w:rsid w:val="00144BB6"/>
    <w:rsid w:val="0014663E"/>
    <w:rsid w:val="00152118"/>
    <w:rsid w:val="001532E7"/>
    <w:rsid w:val="00154BCB"/>
    <w:rsid w:val="001573CF"/>
    <w:rsid w:val="001658BC"/>
    <w:rsid w:val="0017234A"/>
    <w:rsid w:val="00176B97"/>
    <w:rsid w:val="00181F81"/>
    <w:rsid w:val="00193471"/>
    <w:rsid w:val="0019762D"/>
    <w:rsid w:val="001A7559"/>
    <w:rsid w:val="001B56F2"/>
    <w:rsid w:val="001C0CB2"/>
    <w:rsid w:val="001C16F8"/>
    <w:rsid w:val="001C1ABD"/>
    <w:rsid w:val="001C2812"/>
    <w:rsid w:val="001C2A2C"/>
    <w:rsid w:val="001D22A2"/>
    <w:rsid w:val="001D468D"/>
    <w:rsid w:val="001E1092"/>
    <w:rsid w:val="001E52B3"/>
    <w:rsid w:val="001F1C04"/>
    <w:rsid w:val="001F41ED"/>
    <w:rsid w:val="001F4B16"/>
    <w:rsid w:val="001F4F32"/>
    <w:rsid w:val="001F5AE1"/>
    <w:rsid w:val="001F6144"/>
    <w:rsid w:val="00200D57"/>
    <w:rsid w:val="00205033"/>
    <w:rsid w:val="00207FE2"/>
    <w:rsid w:val="002103F2"/>
    <w:rsid w:val="002166BD"/>
    <w:rsid w:val="00217247"/>
    <w:rsid w:val="00221A46"/>
    <w:rsid w:val="00222289"/>
    <w:rsid w:val="00222AD6"/>
    <w:rsid w:val="00240624"/>
    <w:rsid w:val="00244FA8"/>
    <w:rsid w:val="00245856"/>
    <w:rsid w:val="00251092"/>
    <w:rsid w:val="00251521"/>
    <w:rsid w:val="0025241C"/>
    <w:rsid w:val="00257214"/>
    <w:rsid w:val="00257A11"/>
    <w:rsid w:val="00262248"/>
    <w:rsid w:val="00262A6B"/>
    <w:rsid w:val="002653EA"/>
    <w:rsid w:val="002710F9"/>
    <w:rsid w:val="002719BF"/>
    <w:rsid w:val="0027496F"/>
    <w:rsid w:val="002776B2"/>
    <w:rsid w:val="00277918"/>
    <w:rsid w:val="00290D67"/>
    <w:rsid w:val="0029101D"/>
    <w:rsid w:val="00294556"/>
    <w:rsid w:val="002A2FBF"/>
    <w:rsid w:val="002A3D2F"/>
    <w:rsid w:val="002A445D"/>
    <w:rsid w:val="002B309B"/>
    <w:rsid w:val="002B3371"/>
    <w:rsid w:val="002C38A5"/>
    <w:rsid w:val="002D749B"/>
    <w:rsid w:val="002F2925"/>
    <w:rsid w:val="002F32A4"/>
    <w:rsid w:val="002F4910"/>
    <w:rsid w:val="003004E2"/>
    <w:rsid w:val="00301BB0"/>
    <w:rsid w:val="00303135"/>
    <w:rsid w:val="0030436C"/>
    <w:rsid w:val="003056C1"/>
    <w:rsid w:val="00307DBE"/>
    <w:rsid w:val="00311B8A"/>
    <w:rsid w:val="0031703E"/>
    <w:rsid w:val="0032042E"/>
    <w:rsid w:val="003236B8"/>
    <w:rsid w:val="00330DAB"/>
    <w:rsid w:val="00350690"/>
    <w:rsid w:val="00351A06"/>
    <w:rsid w:val="00360704"/>
    <w:rsid w:val="0036474F"/>
    <w:rsid w:val="0037083C"/>
    <w:rsid w:val="00371339"/>
    <w:rsid w:val="003718F2"/>
    <w:rsid w:val="00371AE2"/>
    <w:rsid w:val="00372CB1"/>
    <w:rsid w:val="00373549"/>
    <w:rsid w:val="003752B7"/>
    <w:rsid w:val="00376E83"/>
    <w:rsid w:val="003802C9"/>
    <w:rsid w:val="00385FA6"/>
    <w:rsid w:val="00395348"/>
    <w:rsid w:val="00396647"/>
    <w:rsid w:val="003A336D"/>
    <w:rsid w:val="003B5BFE"/>
    <w:rsid w:val="003B67D4"/>
    <w:rsid w:val="003C339C"/>
    <w:rsid w:val="003C4513"/>
    <w:rsid w:val="003C59E3"/>
    <w:rsid w:val="003D123F"/>
    <w:rsid w:val="003D3F08"/>
    <w:rsid w:val="003E0E34"/>
    <w:rsid w:val="003E1E8D"/>
    <w:rsid w:val="003E3CE9"/>
    <w:rsid w:val="003F4BFC"/>
    <w:rsid w:val="00400C9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556F2"/>
    <w:rsid w:val="00457DD7"/>
    <w:rsid w:val="00460213"/>
    <w:rsid w:val="00461E2F"/>
    <w:rsid w:val="0049128C"/>
    <w:rsid w:val="0049185E"/>
    <w:rsid w:val="00492A43"/>
    <w:rsid w:val="00493E47"/>
    <w:rsid w:val="00494945"/>
    <w:rsid w:val="004960EB"/>
    <w:rsid w:val="004A06CB"/>
    <w:rsid w:val="004A11C4"/>
    <w:rsid w:val="004A3870"/>
    <w:rsid w:val="004A414D"/>
    <w:rsid w:val="004A606E"/>
    <w:rsid w:val="004A7794"/>
    <w:rsid w:val="004B260E"/>
    <w:rsid w:val="004B51FF"/>
    <w:rsid w:val="004B5E55"/>
    <w:rsid w:val="004C3CBA"/>
    <w:rsid w:val="004C66D1"/>
    <w:rsid w:val="004C6D4F"/>
    <w:rsid w:val="004C6F8A"/>
    <w:rsid w:val="004D02F2"/>
    <w:rsid w:val="004D642C"/>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734"/>
    <w:rsid w:val="005A2785"/>
    <w:rsid w:val="005A406C"/>
    <w:rsid w:val="005A5909"/>
    <w:rsid w:val="005B0147"/>
    <w:rsid w:val="005B1A64"/>
    <w:rsid w:val="005B1AD5"/>
    <w:rsid w:val="005B6D56"/>
    <w:rsid w:val="005B757E"/>
    <w:rsid w:val="005C1D36"/>
    <w:rsid w:val="005C2DC9"/>
    <w:rsid w:val="005C49C8"/>
    <w:rsid w:val="005C6399"/>
    <w:rsid w:val="005D17A7"/>
    <w:rsid w:val="005D5244"/>
    <w:rsid w:val="005D6DE6"/>
    <w:rsid w:val="005E19EC"/>
    <w:rsid w:val="005E2F4C"/>
    <w:rsid w:val="005E5C56"/>
    <w:rsid w:val="005F3C2E"/>
    <w:rsid w:val="005F4379"/>
    <w:rsid w:val="005F6553"/>
    <w:rsid w:val="00602093"/>
    <w:rsid w:val="006060EF"/>
    <w:rsid w:val="00611362"/>
    <w:rsid w:val="0061153E"/>
    <w:rsid w:val="0061165B"/>
    <w:rsid w:val="00613B94"/>
    <w:rsid w:val="00614BCB"/>
    <w:rsid w:val="00616449"/>
    <w:rsid w:val="006165E6"/>
    <w:rsid w:val="00616D15"/>
    <w:rsid w:val="0062166B"/>
    <w:rsid w:val="00625301"/>
    <w:rsid w:val="00625364"/>
    <w:rsid w:val="0064191A"/>
    <w:rsid w:val="00645900"/>
    <w:rsid w:val="00645B6E"/>
    <w:rsid w:val="006521F0"/>
    <w:rsid w:val="00654BB8"/>
    <w:rsid w:val="00656FEF"/>
    <w:rsid w:val="00661099"/>
    <w:rsid w:val="00670F67"/>
    <w:rsid w:val="006746D5"/>
    <w:rsid w:val="00676AE7"/>
    <w:rsid w:val="0068411D"/>
    <w:rsid w:val="00685B08"/>
    <w:rsid w:val="00694F7B"/>
    <w:rsid w:val="0069681D"/>
    <w:rsid w:val="0069689A"/>
    <w:rsid w:val="0069776F"/>
    <w:rsid w:val="006A208A"/>
    <w:rsid w:val="006A6A7F"/>
    <w:rsid w:val="006B264D"/>
    <w:rsid w:val="006B3871"/>
    <w:rsid w:val="006B3A7E"/>
    <w:rsid w:val="006C2B31"/>
    <w:rsid w:val="006C451A"/>
    <w:rsid w:val="006C4DB7"/>
    <w:rsid w:val="006C7677"/>
    <w:rsid w:val="006D1FDA"/>
    <w:rsid w:val="006D78E8"/>
    <w:rsid w:val="006E0547"/>
    <w:rsid w:val="006E4637"/>
    <w:rsid w:val="006E5B5E"/>
    <w:rsid w:val="006E6139"/>
    <w:rsid w:val="006E69F1"/>
    <w:rsid w:val="006E71ED"/>
    <w:rsid w:val="006F0D24"/>
    <w:rsid w:val="006F768A"/>
    <w:rsid w:val="0070393F"/>
    <w:rsid w:val="00703E71"/>
    <w:rsid w:val="00715006"/>
    <w:rsid w:val="00717E8B"/>
    <w:rsid w:val="0072583A"/>
    <w:rsid w:val="00725D3C"/>
    <w:rsid w:val="00726870"/>
    <w:rsid w:val="0073493B"/>
    <w:rsid w:val="00734FD8"/>
    <w:rsid w:val="00737B71"/>
    <w:rsid w:val="00742E7D"/>
    <w:rsid w:val="00746E00"/>
    <w:rsid w:val="00757AB5"/>
    <w:rsid w:val="0076155A"/>
    <w:rsid w:val="00764333"/>
    <w:rsid w:val="0077598A"/>
    <w:rsid w:val="00781257"/>
    <w:rsid w:val="007829B1"/>
    <w:rsid w:val="00784767"/>
    <w:rsid w:val="00794E37"/>
    <w:rsid w:val="00796098"/>
    <w:rsid w:val="00796325"/>
    <w:rsid w:val="007A561A"/>
    <w:rsid w:val="007A643E"/>
    <w:rsid w:val="007B1D87"/>
    <w:rsid w:val="007C0630"/>
    <w:rsid w:val="007C083B"/>
    <w:rsid w:val="007C26EA"/>
    <w:rsid w:val="007C3B2C"/>
    <w:rsid w:val="007D1791"/>
    <w:rsid w:val="007D2365"/>
    <w:rsid w:val="007E2CE1"/>
    <w:rsid w:val="007F2691"/>
    <w:rsid w:val="007F2E86"/>
    <w:rsid w:val="007F61CF"/>
    <w:rsid w:val="007F68D8"/>
    <w:rsid w:val="00802B66"/>
    <w:rsid w:val="008035B7"/>
    <w:rsid w:val="00803600"/>
    <w:rsid w:val="00803A21"/>
    <w:rsid w:val="008109E5"/>
    <w:rsid w:val="00813AB2"/>
    <w:rsid w:val="00821A6C"/>
    <w:rsid w:val="008224A7"/>
    <w:rsid w:val="0082257B"/>
    <w:rsid w:val="00824BB4"/>
    <w:rsid w:val="0083226F"/>
    <w:rsid w:val="00834358"/>
    <w:rsid w:val="00835469"/>
    <w:rsid w:val="00842C71"/>
    <w:rsid w:val="00847AD2"/>
    <w:rsid w:val="008507A4"/>
    <w:rsid w:val="008525B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2B62"/>
    <w:rsid w:val="008B3DD2"/>
    <w:rsid w:val="008B7AD5"/>
    <w:rsid w:val="008C4CF5"/>
    <w:rsid w:val="008D1F87"/>
    <w:rsid w:val="008F0F14"/>
    <w:rsid w:val="008F5F30"/>
    <w:rsid w:val="008F681E"/>
    <w:rsid w:val="00900E3F"/>
    <w:rsid w:val="00905F2D"/>
    <w:rsid w:val="00910192"/>
    <w:rsid w:val="00915EE2"/>
    <w:rsid w:val="009208E9"/>
    <w:rsid w:val="00921614"/>
    <w:rsid w:val="00921E26"/>
    <w:rsid w:val="00922CD4"/>
    <w:rsid w:val="0092330A"/>
    <w:rsid w:val="00924F07"/>
    <w:rsid w:val="00926697"/>
    <w:rsid w:val="00942458"/>
    <w:rsid w:val="00942E98"/>
    <w:rsid w:val="0094303A"/>
    <w:rsid w:val="0094470B"/>
    <w:rsid w:val="00950054"/>
    <w:rsid w:val="00955FA3"/>
    <w:rsid w:val="009616A1"/>
    <w:rsid w:val="00962F12"/>
    <w:rsid w:val="009730B5"/>
    <w:rsid w:val="00987613"/>
    <w:rsid w:val="00990B09"/>
    <w:rsid w:val="00992ECB"/>
    <w:rsid w:val="009A2907"/>
    <w:rsid w:val="009A32BB"/>
    <w:rsid w:val="009A4B7F"/>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FB1"/>
    <w:rsid w:val="00A4438F"/>
    <w:rsid w:val="00A57201"/>
    <w:rsid w:val="00A60FE8"/>
    <w:rsid w:val="00A62853"/>
    <w:rsid w:val="00A656E9"/>
    <w:rsid w:val="00A65A8D"/>
    <w:rsid w:val="00A66529"/>
    <w:rsid w:val="00A70F62"/>
    <w:rsid w:val="00A7339A"/>
    <w:rsid w:val="00A74252"/>
    <w:rsid w:val="00A74DF5"/>
    <w:rsid w:val="00A75590"/>
    <w:rsid w:val="00A75607"/>
    <w:rsid w:val="00A8354D"/>
    <w:rsid w:val="00A87B14"/>
    <w:rsid w:val="00A91870"/>
    <w:rsid w:val="00A93810"/>
    <w:rsid w:val="00A959B9"/>
    <w:rsid w:val="00A96538"/>
    <w:rsid w:val="00AA1D9C"/>
    <w:rsid w:val="00AA2993"/>
    <w:rsid w:val="00AA6B7B"/>
    <w:rsid w:val="00AB17B4"/>
    <w:rsid w:val="00AC0D57"/>
    <w:rsid w:val="00AC2B77"/>
    <w:rsid w:val="00AC35BA"/>
    <w:rsid w:val="00AC3B74"/>
    <w:rsid w:val="00AC55F4"/>
    <w:rsid w:val="00AD618D"/>
    <w:rsid w:val="00AD7F50"/>
    <w:rsid w:val="00AE0B43"/>
    <w:rsid w:val="00AE2061"/>
    <w:rsid w:val="00AE587B"/>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417EB"/>
    <w:rsid w:val="00B4260E"/>
    <w:rsid w:val="00B4642D"/>
    <w:rsid w:val="00B47C79"/>
    <w:rsid w:val="00B51AF7"/>
    <w:rsid w:val="00B52C74"/>
    <w:rsid w:val="00B53294"/>
    <w:rsid w:val="00B53CA3"/>
    <w:rsid w:val="00B6050D"/>
    <w:rsid w:val="00B6315B"/>
    <w:rsid w:val="00B6694B"/>
    <w:rsid w:val="00B676EB"/>
    <w:rsid w:val="00B7161D"/>
    <w:rsid w:val="00B71ACF"/>
    <w:rsid w:val="00B73CE7"/>
    <w:rsid w:val="00B76E7F"/>
    <w:rsid w:val="00B8330E"/>
    <w:rsid w:val="00B84357"/>
    <w:rsid w:val="00B84601"/>
    <w:rsid w:val="00B90B60"/>
    <w:rsid w:val="00B93068"/>
    <w:rsid w:val="00BA0996"/>
    <w:rsid w:val="00BA135C"/>
    <w:rsid w:val="00BA1AEB"/>
    <w:rsid w:val="00BA3C0C"/>
    <w:rsid w:val="00BA5CE2"/>
    <w:rsid w:val="00BB1220"/>
    <w:rsid w:val="00BB2EB2"/>
    <w:rsid w:val="00BB6F0D"/>
    <w:rsid w:val="00BC04AA"/>
    <w:rsid w:val="00BC23F1"/>
    <w:rsid w:val="00BD3A7B"/>
    <w:rsid w:val="00BD7D2B"/>
    <w:rsid w:val="00BE5EBA"/>
    <w:rsid w:val="00BF5B0D"/>
    <w:rsid w:val="00C1217F"/>
    <w:rsid w:val="00C17DA9"/>
    <w:rsid w:val="00C2189E"/>
    <w:rsid w:val="00C23696"/>
    <w:rsid w:val="00C246EE"/>
    <w:rsid w:val="00C256F2"/>
    <w:rsid w:val="00C44A63"/>
    <w:rsid w:val="00C4550E"/>
    <w:rsid w:val="00C507F0"/>
    <w:rsid w:val="00C512F2"/>
    <w:rsid w:val="00C51B59"/>
    <w:rsid w:val="00C54394"/>
    <w:rsid w:val="00C57C5E"/>
    <w:rsid w:val="00C611F4"/>
    <w:rsid w:val="00C6492E"/>
    <w:rsid w:val="00C74BC9"/>
    <w:rsid w:val="00C81335"/>
    <w:rsid w:val="00C903A3"/>
    <w:rsid w:val="00C9580C"/>
    <w:rsid w:val="00CA292C"/>
    <w:rsid w:val="00CA338A"/>
    <w:rsid w:val="00CA437A"/>
    <w:rsid w:val="00CA55C7"/>
    <w:rsid w:val="00CB7848"/>
    <w:rsid w:val="00CC20AD"/>
    <w:rsid w:val="00CC4294"/>
    <w:rsid w:val="00CD2064"/>
    <w:rsid w:val="00CD3B2F"/>
    <w:rsid w:val="00CD4EDE"/>
    <w:rsid w:val="00CE1DD8"/>
    <w:rsid w:val="00CE29AE"/>
    <w:rsid w:val="00CE35F7"/>
    <w:rsid w:val="00CE6193"/>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614E"/>
    <w:rsid w:val="00D3751B"/>
    <w:rsid w:val="00D37750"/>
    <w:rsid w:val="00D37F9C"/>
    <w:rsid w:val="00D526F1"/>
    <w:rsid w:val="00D602AC"/>
    <w:rsid w:val="00D61B71"/>
    <w:rsid w:val="00D6430E"/>
    <w:rsid w:val="00D654A2"/>
    <w:rsid w:val="00D70762"/>
    <w:rsid w:val="00D81748"/>
    <w:rsid w:val="00D82922"/>
    <w:rsid w:val="00D8550A"/>
    <w:rsid w:val="00D86582"/>
    <w:rsid w:val="00D95871"/>
    <w:rsid w:val="00D97F9C"/>
    <w:rsid w:val="00DB5293"/>
    <w:rsid w:val="00DB6518"/>
    <w:rsid w:val="00DC1C4F"/>
    <w:rsid w:val="00DC47E9"/>
    <w:rsid w:val="00DC5055"/>
    <w:rsid w:val="00DC5134"/>
    <w:rsid w:val="00DC535B"/>
    <w:rsid w:val="00DD371C"/>
    <w:rsid w:val="00DD3906"/>
    <w:rsid w:val="00DD7F61"/>
    <w:rsid w:val="00DE2DDE"/>
    <w:rsid w:val="00DE4F2C"/>
    <w:rsid w:val="00DE62AA"/>
    <w:rsid w:val="00DE6B0C"/>
    <w:rsid w:val="00DF0C8E"/>
    <w:rsid w:val="00DF153E"/>
    <w:rsid w:val="00DF442A"/>
    <w:rsid w:val="00DF4A88"/>
    <w:rsid w:val="00E04F80"/>
    <w:rsid w:val="00E10F6B"/>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771D"/>
    <w:rsid w:val="00E8424A"/>
    <w:rsid w:val="00E91710"/>
    <w:rsid w:val="00E95056"/>
    <w:rsid w:val="00EA0367"/>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50D8"/>
    <w:rsid w:val="00F47F67"/>
    <w:rsid w:val="00F65828"/>
    <w:rsid w:val="00F65FDE"/>
    <w:rsid w:val="00F71118"/>
    <w:rsid w:val="00F71328"/>
    <w:rsid w:val="00F72867"/>
    <w:rsid w:val="00F72BD3"/>
    <w:rsid w:val="00F75215"/>
    <w:rsid w:val="00F8144E"/>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CDACB-8B37-4B78-9113-F792D18A5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39</Pages>
  <Words>24129</Words>
  <Characters>137541</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161348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6</cp:revision>
  <dcterms:created xsi:type="dcterms:W3CDTF">2018-12-05T15:56:00Z</dcterms:created>
  <dcterms:modified xsi:type="dcterms:W3CDTF">2018-12-08T22:38:00Z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