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BDE02E" w14:textId="0300BB6D"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An Empiricist’s Guide To Modern Coexistence Theory </w:t>
      </w:r>
      <w:del w:id="0" w:author="Casey Godwin" w:date="2018-08-06T13:05:00Z">
        <w:r w:rsidRPr="00B0403D" w:rsidDel="00737B71">
          <w:rPr>
            <w:rFonts w:ascii="Times New Roman" w:hAnsi="Times New Roman" w:cs="Times New Roman"/>
            <w:sz w:val="24"/>
            <w:szCs w:val="24"/>
          </w:rPr>
          <w:delText>(MCT)</w:delText>
        </w:r>
      </w:del>
    </w:p>
    <w:p w14:paraId="7D4E1C26" w14:textId="77777777" w:rsidR="004044A2" w:rsidRPr="00B0403D" w:rsidRDefault="004044A2" w:rsidP="00B0403D">
      <w:pPr>
        <w:pStyle w:val="Normal1"/>
        <w:spacing w:line="360" w:lineRule="auto"/>
        <w:contextualSpacing w:val="0"/>
        <w:rPr>
          <w:rFonts w:ascii="Times New Roman" w:hAnsi="Times New Roman" w:cs="Times New Roman"/>
          <w:sz w:val="24"/>
          <w:szCs w:val="24"/>
        </w:rPr>
      </w:pPr>
    </w:p>
    <w:p w14:paraId="389ADD09" w14:textId="77777777"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commentRangeStart w:id="1"/>
      <w:r w:rsidRPr="00B0403D">
        <w:rPr>
          <w:rFonts w:ascii="Times New Roman" w:hAnsi="Times New Roman" w:cs="Times New Roman"/>
          <w:sz w:val="24"/>
          <w:szCs w:val="24"/>
        </w:rPr>
        <w:t>Introduction</w:t>
      </w:r>
      <w:commentRangeEnd w:id="1"/>
      <w:r w:rsidR="00C6492E" w:rsidRPr="00B0403D">
        <w:rPr>
          <w:rStyle w:val="CommentReference"/>
          <w:rFonts w:ascii="Times New Roman" w:hAnsi="Times New Roman" w:cs="Times New Roman"/>
          <w:sz w:val="24"/>
          <w:szCs w:val="24"/>
        </w:rPr>
        <w:commentReference w:id="1"/>
      </w:r>
      <w:r w:rsidRPr="00B0403D">
        <w:rPr>
          <w:rFonts w:ascii="Times New Roman" w:hAnsi="Times New Roman" w:cs="Times New Roman"/>
          <w:sz w:val="24"/>
          <w:szCs w:val="24"/>
        </w:rPr>
        <w:t xml:space="preserve"> </w:t>
      </w:r>
    </w:p>
    <w:p w14:paraId="281E663B"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Big-picture of why MCT is the best tool we have for evaluating coexistence of species.</w:t>
      </w:r>
    </w:p>
    <w:p w14:paraId="3144B59C"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Multiple methods have been proposed for evaluating the potential for coexistence among species using empirical data. Although each of these methods is designed to evaluate Chesson’s inequality criterion, it remains unclear 1) whether these methods are functionally equivalent and 2) which methods are most appropriate for a given study system.</w:t>
      </w:r>
    </w:p>
    <w:p w14:paraId="33F7E2C9"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We compare five different methods that have been proposed for evaluating coexistence and ask ….</w:t>
      </w:r>
    </w:p>
    <w:p w14:paraId="47C40CF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47313DCF" w14:textId="77777777"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Summary of Methods For Empirically Evaluating MCT</w:t>
      </w:r>
    </w:p>
    <w:p w14:paraId="471D1A3F"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 xml:space="preserve">The classic Lotka-Volterra model </w:t>
      </w:r>
    </w:p>
    <w:p w14:paraId="4284B9E1" w14:textId="77777777" w:rsidR="00A66529" w:rsidRPr="00B0403D"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In the classic Lotka-Volterra model, the per capita growth rate of species i can be described by the following equation.</w:t>
      </w:r>
    </w:p>
    <w:p w14:paraId="51A7FF40" w14:textId="77777777" w:rsidR="00CE29AE" w:rsidRPr="00CE29AE" w:rsidRDefault="00CE29AE" w:rsidP="00CE29AE">
      <w:pPr>
        <w:pStyle w:val="Normal1"/>
        <w:spacing w:line="360" w:lineRule="auto"/>
        <w:ind w:left="720" w:firstLine="720"/>
        <w:rPr>
          <w:rFonts w:ascii="Times New Roman" w:hAnsi="Times New Roman" w:cs="Times New Roman"/>
          <w:sz w:val="24"/>
          <w:szCs w:val="24"/>
        </w:rPr>
      </w:pPr>
    </w:p>
    <w:p w14:paraId="7E8A7366" w14:textId="0DAE30C6" w:rsidR="00AA1D9C" w:rsidRPr="00AA1D9C" w:rsidRDefault="00B51AF7" w:rsidP="00CE29AE">
      <w:pPr>
        <w:pStyle w:val="Normal1"/>
        <w:tabs>
          <w:tab w:val="left" w:pos="8820"/>
        </w:tabs>
        <w:spacing w:line="360" w:lineRule="auto"/>
        <w:ind w:left="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(1)</w:t>
      </w:r>
      <w:r w:rsidR="00CE29AE">
        <w:rPr>
          <w:rFonts w:ascii="Times New Roman" w:hAnsi="Times New Roman" w:cs="Times New Roman"/>
          <w:sz w:val="24"/>
          <w:szCs w:val="24"/>
        </w:rPr>
        <w:tab/>
      </w:r>
    </w:p>
    <w:p w14:paraId="21B45512" w14:textId="0994D86A" w:rsidR="00794E37" w:rsidRPr="00B0403D" w:rsidRDefault="00794E37" w:rsidP="00B0403D">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are the the density and the intrinsic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 intra-specific competition coefficient, which describes the per capita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For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invasibility criteria must be met, which means the two species need to be able to invade the other one from rare, i.e. both species need to have positive invasion growth rate. For the two species to have positive invasion growth rate, the intra-specific competition coefficient must be greater than the inter-specific competition coefficient,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新細明體" w:hAnsi="新細明體" w:cs="Times New Roman" w:hint="eastAsia"/>
          <w:sz w:val="24"/>
          <w:szCs w:val="24"/>
          <w:lang w:eastAsia="zh-TW"/>
        </w:rPr>
        <w:t xml:space="preserve"> </w:t>
      </w:r>
    </w:p>
    <w:p w14:paraId="06FA60BF" w14:textId="4AF7DF7E" w:rsidR="00794E37" w:rsidRPr="00B0403D"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one must first estimate six different parameters that are used in the Lotka-Volterra model: 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intra-specific competition </w:t>
      </w:r>
      <w:r w:rsidRPr="00B0403D">
        <w:rPr>
          <w:rFonts w:ascii="Times New Roman" w:hAnsi="Times New Roman" w:cs="Times New Roman"/>
          <w:sz w:val="24"/>
          <w:szCs w:val="24"/>
        </w:rPr>
        <w:lastRenderedPageBreak/>
        <w:t>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and 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datasets for each species pair: each species as a monoculture and one co-culture of the two species (Fig. 1). An important consideration is that, the Lotka-Volterra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p>
    <w:p w14:paraId="4E5E3AF4" w14:textId="77777777" w:rsidR="00794E37" w:rsidRPr="00B0403D" w:rsidRDefault="00794E37" w:rsidP="00B0403D">
      <w:pPr>
        <w:pStyle w:val="Normal1"/>
        <w:spacing w:line="360" w:lineRule="auto"/>
        <w:ind w:left="1440"/>
        <w:rPr>
          <w:rFonts w:ascii="Times New Roman" w:hAnsi="Times New Roman" w:cs="Times New Roman"/>
          <w:sz w:val="24"/>
          <w:szCs w:val="24"/>
        </w:rPr>
      </w:pPr>
    </w:p>
    <w:p w14:paraId="10088BFE"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Sensitivity method</w:t>
      </w:r>
    </w:p>
    <w:p w14:paraId="32EF5196" w14:textId="0FEA7B81" w:rsidR="00222AD6"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sensitivity </w:t>
      </w:r>
      <w:r w:rsidR="00307DBE">
        <w:rPr>
          <w:rFonts w:ascii="Times New Roman" w:hAnsi="Times New Roman" w:cs="Times New Roman"/>
          <w:sz w:val="24"/>
          <w:szCs w:val="24"/>
        </w:rPr>
        <w:t>method</w:t>
      </w:r>
      <w:r w:rsidRPr="00B0403D">
        <w:rPr>
          <w:rFonts w:ascii="Times New Roman" w:hAnsi="Times New Roman" w:cs="Times New Roman"/>
          <w:sz w:val="24"/>
          <w:szCs w:val="24"/>
        </w:rPr>
        <w:t xml:space="preserve"> is another method proposed to measure niche difference (ND) and relative fitness difference (RFD) without explicitly estimating the inter-specific competition coefficients [</w:t>
      </w:r>
      <w:r w:rsidR="00AE60AE">
        <w:rPr>
          <w:rFonts w:ascii="Times New Roman" w:hAnsi="Times New Roman" w:cs="Times New Roman"/>
          <w:sz w:val="24"/>
          <w:szCs w:val="24"/>
        </w:rPr>
        <w:t>Carroll</w:t>
      </w:r>
      <w:r w:rsidRPr="00B0403D">
        <w:rPr>
          <w:rFonts w:ascii="Times New Roman" w:hAnsi="Times New Roman" w:cs="Times New Roman"/>
          <w:sz w:val="24"/>
          <w:szCs w:val="24"/>
        </w:rPr>
        <w:t xml:space="preserve">]. Instead, sensitivity method relies on the effect of inter-specific competition on the population dynamics. </w:t>
      </w:r>
      <w:r w:rsidR="006746D5" w:rsidRPr="00B0403D">
        <w:rPr>
          <w:rFonts w:ascii="Times New Roman" w:hAnsi="Times New Roman" w:cs="Times New Roman"/>
          <w:sz w:val="24"/>
          <w:szCs w:val="24"/>
        </w:rPr>
        <w:t xml:space="preserve">Sensitivity method is also based on the idea of mutual invasibility that species need to be able to invade its competitor from rare in order to coexist. </w:t>
      </w:r>
      <w:r w:rsidR="00AE2061">
        <w:rPr>
          <w:rFonts w:ascii="Times New Roman" w:hAnsi="Times New Roman" w:cs="Times New Roman"/>
          <w:sz w:val="24"/>
          <w:szCs w:val="24"/>
        </w:rPr>
        <w:t xml:space="preserve">The rationale is that when the focal species </w:t>
      </w:r>
      <w:r w:rsidR="00AE2061" w:rsidRPr="00D2074B">
        <w:rPr>
          <w:rFonts w:ascii="Times New Roman" w:hAnsi="Times New Roman" w:cs="Times New Roman"/>
          <w:i/>
          <w:sz w:val="24"/>
          <w:szCs w:val="24"/>
        </w:rPr>
        <w:t>i</w:t>
      </w:r>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r w:rsidR="00B1163F" w:rsidRPr="00D2074B">
        <w:rPr>
          <w:rFonts w:ascii="Times New Roman" w:hAnsi="Times New Roman" w:cs="Times New Roman"/>
          <w:i/>
          <w:sz w:val="24"/>
          <w:szCs w:val="24"/>
        </w:rPr>
        <w:t>i</w:t>
      </w:r>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r w:rsidR="00262248" w:rsidRPr="00262248">
        <w:rPr>
          <w:rFonts w:ascii="Times New Roman" w:hAnsi="Times New Roman" w:cs="Times New Roman"/>
          <w:i/>
          <w:sz w:val="24"/>
          <w:szCs w:val="24"/>
        </w:rPr>
        <w:t>i</w:t>
      </w:r>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r w:rsidR="006746D5" w:rsidRPr="006746D5">
        <w:rPr>
          <w:rFonts w:ascii="Times New Roman" w:hAnsi="Times New Roman" w:cs="Times New Roman"/>
          <w:i/>
          <w:sz w:val="24"/>
          <w:szCs w:val="24"/>
        </w:rPr>
        <w:t>i</w:t>
      </w:r>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metric (</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Pr="00B0403D">
        <w:rPr>
          <w:rFonts w:ascii="Times New Roman" w:hAnsi="Times New Roman" w:cs="Times New Roman"/>
          <w:sz w:val="24"/>
          <w:szCs w:val="24"/>
        </w:rPr>
        <w:t xml:space="preserve">o quantify the effect of the competitor on the focal species </w:t>
      </w:r>
      <w:r w:rsidRPr="00EB2889">
        <w:rPr>
          <w:rFonts w:ascii="Times New Roman" w:hAnsi="Times New Roman" w:cs="Times New Roman"/>
          <w:i/>
          <w:sz w:val="24"/>
          <w:szCs w:val="24"/>
        </w:rPr>
        <w:t>i</w:t>
      </w:r>
      <w:r w:rsidR="00EB2889">
        <w:rPr>
          <w:rFonts w:ascii="Times New Roman" w:hAnsi="Times New Roman" w:cs="Times New Roman"/>
          <w:sz w:val="24"/>
          <w:szCs w:val="24"/>
        </w:rPr>
        <w:t>. Specifically, t</w:t>
      </w:r>
      <w:r w:rsidRPr="00B0403D">
        <w:rPr>
          <w:rFonts w:ascii="Times New Roman" w:hAnsi="Times New Roman" w:cs="Times New Roman"/>
          <w:sz w:val="24"/>
          <w:szCs w:val="24"/>
        </w:rPr>
        <w:t>he sensitivity metric (</w:t>
      </w:r>
      <w:r w:rsidRPr="00EB2889">
        <w:rPr>
          <w:rFonts w:ascii="Times New Roman" w:hAnsi="Times New Roman" w:cs="Times New Roman"/>
          <w:i/>
          <w:sz w:val="24"/>
          <w:szCs w:val="24"/>
        </w:rPr>
        <w:t>Si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criterion). </w:t>
      </w:r>
      <w:r w:rsidR="00EB2889">
        <w:rPr>
          <w:rFonts w:ascii="Times New Roman" w:hAnsi="Times New Roman" w:cs="Times New Roman" w:hint="eastAsia"/>
          <w:sz w:val="24"/>
          <w:szCs w:val="24"/>
          <w:lang w:eastAsia="zh-TW"/>
        </w:rPr>
        <w:t>A</w:t>
      </w:r>
      <w:r w:rsidRPr="00B0403D">
        <w:rPr>
          <w:rFonts w:ascii="Times New Roman" w:hAnsi="Times New Roman" w:cs="Times New Roman"/>
          <w:sz w:val="24"/>
          <w:szCs w:val="24"/>
        </w:rPr>
        <w:t>ccording to Carroll et al. 2011, sensitivity metric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0B70F948" w14:textId="681FF006" w:rsidR="001E1092" w:rsidRDefault="00EB2889" w:rsidP="001E1092">
      <w:pPr>
        <w:pStyle w:val="Normal1"/>
        <w:tabs>
          <w:tab w:val="left" w:pos="720"/>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(2)</w:t>
      </w:r>
    </w:p>
    <w:p w14:paraId="3E186C55" w14:textId="77777777" w:rsidR="001C2812" w:rsidRDefault="001E109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lastRenderedPageBreak/>
        <w:tab/>
      </w:r>
      <w:r w:rsidR="00B24FC3">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2,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growing alone from rare and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the per capita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it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invasibility,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sidR="00B24FC3">
        <w:rPr>
          <w:rFonts w:ascii="Times New Roman" w:hAnsi="Times New Roman" w:cs="Times New Roman"/>
          <w:sz w:val="24"/>
          <w:szCs w:val="24"/>
        </w:rPr>
        <w:t>Carroll 2011</w:t>
      </w:r>
      <w:r w:rsidR="00222AD6" w:rsidRPr="00B0403D">
        <w:rPr>
          <w:rFonts w:ascii="Times New Roman" w:hAnsi="Times New Roman" w:cs="Times New Roman"/>
          <w:sz w:val="24"/>
          <w:szCs w:val="24"/>
        </w:rPr>
        <w:t>].</w:t>
      </w:r>
      <w:r w:rsidR="00B24FC3">
        <w:rPr>
          <w:rFonts w:ascii="Times New Roman" w:hAnsi="Times New Roman" w:cs="Times New Roman"/>
          <w:sz w:val="24"/>
          <w:szCs w:val="24"/>
        </w:rPr>
        <w:t xml:space="preserve"> </w:t>
      </w:r>
      <w:r w:rsidR="00303135">
        <w:rPr>
          <w:rFonts w:ascii="Times New Roman" w:hAnsi="Times New Roman" w:cs="Times New Roman"/>
          <w:sz w:val="24"/>
          <w:szCs w:val="24"/>
        </w:rPr>
        <w:t>Therefore</w:t>
      </w:r>
      <w:r>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Pr>
          <w:rFonts w:ascii="Times New Roman" w:hAnsi="Times New Roman" w:cs="Times New Roman"/>
          <w:sz w:val="24"/>
          <w:szCs w:val="24"/>
        </w:rPr>
        <w:t>estimate the sensitivity metric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but intuitively connects competition and population dynamics </w:t>
      </w:r>
      <w:r w:rsidRPr="00B0403D">
        <w:rPr>
          <w:rFonts w:ascii="Times New Roman" w:hAnsi="Times New Roman" w:cs="Times New Roman"/>
          <w:sz w:val="24"/>
          <w:szCs w:val="24"/>
        </w:rPr>
        <w:t>[</w:t>
      </w:r>
      <w:r>
        <w:rPr>
          <w:rFonts w:ascii="Times New Roman" w:hAnsi="Times New Roman" w:cs="Times New Roman"/>
          <w:sz w:val="24"/>
          <w:szCs w:val="24"/>
        </w:rPr>
        <w:t>Carroll 2011</w:t>
      </w:r>
      <w:r w:rsidRPr="00B0403D">
        <w:rPr>
          <w:rFonts w:ascii="Times New Roman" w:hAnsi="Times New Roman" w:cs="Times New Roman"/>
          <w:sz w:val="24"/>
          <w:szCs w:val="24"/>
        </w:rPr>
        <w:t>]</w:t>
      </w:r>
      <w:r>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metric actually describe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r w:rsidR="001C2812" w:rsidRPr="001C2812">
        <w:rPr>
          <w:rFonts w:ascii="Times New Roman" w:hAnsi="Times New Roman" w:cs="Times New Roman"/>
          <w:i/>
          <w:sz w:val="24"/>
          <w:szCs w:val="24"/>
        </w:rPr>
        <w:t>i</w:t>
      </w:r>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2,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actually caused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 </w:t>
      </w:r>
    </w:p>
    <w:p w14:paraId="6B392B93" w14:textId="3E959E81" w:rsidR="00222AD6" w:rsidRDefault="001C281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222AD6" w:rsidRPr="00B0403D">
        <w:rPr>
          <w:rFonts w:ascii="Times New Roman" w:hAnsi="Times New Roman" w:cs="Times New Roman"/>
          <w:sz w:val="24"/>
          <w:szCs w:val="24"/>
        </w:rPr>
        <w:t xml:space="preserve">To show that sensitivity is actually the population level impacts, not the </w:t>
      </w:r>
      <w:r w:rsidR="00222AD6" w:rsidRPr="001C2812">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00222AD6" w:rsidRPr="00B0403D">
        <w:rPr>
          <w:rFonts w:ascii="Times New Roman" w:hAnsi="Times New Roman" w:cs="Times New Roman"/>
          <w:sz w:val="24"/>
          <w:szCs w:val="24"/>
        </w:rPr>
        <w:t>(</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from the classic Lotka-Volterra competition model (equation 1). The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in equation 2 are</w:t>
      </w:r>
      <w:r w:rsidR="00222AD6" w:rsidRPr="00B0403D">
        <w:rPr>
          <w:rFonts w:ascii="Times New Roman" w:hAnsi="Times New Roman" w:cs="Times New Roman"/>
          <w:sz w:val="24"/>
          <w:szCs w:val="24"/>
        </w:rPr>
        <w:t xml:space="preserve"> therefore </w:t>
      </w:r>
      <w:r w:rsidR="00222AD6" w:rsidRPr="00EF42D4">
        <w:rPr>
          <w:rFonts w:ascii="Times New Roman" w:hAnsi="Times New Roman" w:cs="Times New Roman"/>
          <w:i/>
          <w:sz w:val="24"/>
          <w:szCs w:val="24"/>
        </w:rPr>
        <w:t>r</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and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00222AD6" w:rsidRPr="00B0403D">
        <w:rPr>
          <w:rFonts w:ascii="Times New Roman" w:hAnsi="Times New Roman" w:cs="Times New Roman"/>
          <w:sz w:val="24"/>
          <w:szCs w:val="24"/>
        </w:rPr>
        <w:t>Accordingly,</w:t>
      </w:r>
    </w:p>
    <w:p w14:paraId="236F7B4C" w14:textId="7BB699FC" w:rsidR="00222AD6" w:rsidRPr="00B0403D" w:rsidRDefault="00B51AF7" w:rsidP="00301BB0">
      <w:pPr>
        <w:pStyle w:val="Normal1"/>
        <w:tabs>
          <w:tab w:val="left" w:pos="8730"/>
        </w:tabs>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(3)</w:t>
      </w:r>
    </w:p>
    <w:p w14:paraId="06D9D24D" w14:textId="3368E61C" w:rsidR="00222AD6" w:rsidRPr="00B0403D" w:rsidRDefault="00222AD6" w:rsidP="00301BB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From equation 3,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w:t>
      </w:r>
    </w:p>
    <w:p w14:paraId="60C0B003" w14:textId="26E8E164" w:rsidR="00205033" w:rsidRDefault="00222AD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Here we show that geometric mean and standard deviation of sensitivity metrics are theoretical valid definitions of ND and RFD. In the Lotka-Volterra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xml:space="preserve">. </w:t>
      </w:r>
      <w:r w:rsidRPr="00B0403D">
        <w:rPr>
          <w:rFonts w:ascii="Times New Roman" w:hAnsi="Times New Roman" w:cs="Times New Roman"/>
          <w:sz w:val="24"/>
          <w:szCs w:val="24"/>
        </w:rPr>
        <w:lastRenderedPageBreak/>
        <w:t>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6CFB01E1" w14:textId="70A7E3BD" w:rsidR="004F6B56" w:rsidRDefault="004F6B5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1122987E" w14:textId="1EE977E6"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(4)</w:t>
      </w:r>
    </w:p>
    <w:p w14:paraId="2DF702F0" w14:textId="1BDC3E5C"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w:t>
      </w:r>
      <w:r w:rsidR="00CE29AE">
        <w:rPr>
          <w:rFonts w:ascii="Times New Roman" w:hAnsi="Times New Roman" w:cs="Times New Roman"/>
          <w:sz w:val="24"/>
          <w:szCs w:val="24"/>
        </w:rPr>
        <w:t>5</w:t>
      </w:r>
      <w:r>
        <w:rPr>
          <w:rFonts w:ascii="Times New Roman" w:hAnsi="Times New Roman" w:cs="Times New Roman"/>
          <w:sz w:val="24"/>
          <w:szCs w:val="24"/>
        </w:rPr>
        <w:t>)</w:t>
      </w:r>
    </w:p>
    <w:p w14:paraId="7EF04E09" w14:textId="2205A111" w:rsidR="004F6B56" w:rsidRPr="008643A1" w:rsidRDefault="004F6B56" w:rsidP="004B260E">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Combining equation 4 and 5,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which is in the same form as in Chesson’s coexistence framework. In brief, the sensitivity metric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methmatic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63EEA3B5" w14:textId="77777777" w:rsidR="004F6B56" w:rsidRPr="00B0403D" w:rsidRDefault="004F6B56" w:rsidP="00B0403D">
      <w:pPr>
        <w:pStyle w:val="Normal1"/>
        <w:spacing w:line="360" w:lineRule="auto"/>
        <w:rPr>
          <w:rFonts w:ascii="Times New Roman" w:hAnsi="Times New Roman" w:cs="Times New Roman"/>
          <w:sz w:val="24"/>
          <w:szCs w:val="24"/>
        </w:rPr>
      </w:pPr>
    </w:p>
    <w:p w14:paraId="550B3B15"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Negative Frequency dependency (NFD) method</w:t>
      </w:r>
    </w:p>
    <w:p w14:paraId="45CC8F64" w14:textId="77777777" w:rsidR="008F5F30" w:rsidRDefault="004F6B56" w:rsidP="008F5F3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NFD method is also derived from the same logic that intra-specific competition coefficient must be greater than the inter-specific competition coefficient for stable coexistence. The rationale is to measure how the per capita growth rate of a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would be affected by the increase of its own the frequency (%) in a community. If the intra-specific competition coefficient is greater than the inter-specific competition coefficient, i.e.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8F5F30">
        <w:rPr>
          <w:rFonts w:ascii="Times New Roman" w:hAnsi="Times New Roman" w:cs="Times New Roman"/>
          <w:sz w:val="24"/>
          <w:szCs w:val="24"/>
        </w:rPr>
        <w:t xml:space="preserve">is more limited by its own than by </w:t>
      </w:r>
      <w:r w:rsidRPr="00B0403D">
        <w:rPr>
          <w:rFonts w:ascii="Times New Roman" w:hAnsi="Times New Roman" w:cs="Times New Roman"/>
          <w:sz w:val="24"/>
          <w:szCs w:val="24"/>
        </w:rPr>
        <w:t xml:space="preserve">its competitor, </w:t>
      </w:r>
      <w:r w:rsidRPr="00B0403D">
        <w:rPr>
          <w:rFonts w:ascii="Times New Roman" w:hAnsi="Times New Roman" w:cs="Times New Roman"/>
          <w:sz w:val="24"/>
          <w:szCs w:val="24"/>
        </w:rPr>
        <w:lastRenderedPageBreak/>
        <w:t xml:space="preserve">increasing relative frequency of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will </w:t>
      </w:r>
      <w:r w:rsidR="008F5F30">
        <w:rPr>
          <w:rFonts w:ascii="Times New Roman" w:hAnsi="Times New Roman" w:cs="Times New Roman"/>
          <w:sz w:val="24"/>
          <w:szCs w:val="24"/>
        </w:rPr>
        <w:t xml:space="preserve">thus </w:t>
      </w:r>
      <w:r w:rsidRPr="00B0403D">
        <w:rPr>
          <w:rFonts w:ascii="Times New Roman" w:hAnsi="Times New Roman" w:cs="Times New Roman"/>
          <w:sz w:val="24"/>
          <w:szCs w:val="24"/>
        </w:rPr>
        <w:t xml:space="preserve">decrease its own </w:t>
      </w:r>
      <w:r w:rsidRPr="008F5F30">
        <w:rPr>
          <w:rFonts w:ascii="Times New Roman" w:hAnsi="Times New Roman" w:cs="Times New Roman"/>
          <w:i/>
          <w:sz w:val="24"/>
          <w:szCs w:val="24"/>
        </w:rPr>
        <w:t xml:space="preserve">per capita </w:t>
      </w:r>
      <w:r w:rsidRPr="00B0403D">
        <w:rPr>
          <w:rFonts w:ascii="Times New Roman" w:hAnsi="Times New Roman" w:cs="Times New Roman"/>
          <w:sz w:val="24"/>
          <w:szCs w:val="24"/>
        </w:rPr>
        <w:t xml:space="preserve">growth rate. In this case, frequency dependency is negative because </w:t>
      </w:r>
      <w:r w:rsidRPr="008F5F30">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w:t>
      </w:r>
      <w:r w:rsidR="008F5F30">
        <w:rPr>
          <w:rFonts w:ascii="Times New Roman" w:hAnsi="Times New Roman" w:cs="Times New Roman"/>
          <w:sz w:val="24"/>
          <w:szCs w:val="24"/>
        </w:rPr>
        <w:t>the</w:t>
      </w:r>
      <w:r w:rsidRPr="00B0403D">
        <w:rPr>
          <w:rFonts w:ascii="Times New Roman" w:hAnsi="Times New Roman" w:cs="Times New Roman"/>
          <w:sz w:val="24"/>
          <w:szCs w:val="24"/>
        </w:rPr>
        <w:t xml:space="preserv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negatively depends on its own frequency. </w:t>
      </w:r>
      <w:r w:rsidR="008F5F30">
        <w:rPr>
          <w:rFonts w:ascii="Times New Roman" w:hAnsi="Times New Roman" w:cs="Times New Roman"/>
          <w:sz w:val="24"/>
          <w:szCs w:val="24"/>
        </w:rPr>
        <w:t xml:space="preserve">On the contrary, if inter-specific competition is greater, frequency dependency should be positive as the </w:t>
      </w:r>
      <w:r w:rsidR="008F5F30" w:rsidRPr="008F5F30">
        <w:rPr>
          <w:rFonts w:ascii="Times New Roman" w:hAnsi="Times New Roman" w:cs="Times New Roman"/>
          <w:i/>
          <w:sz w:val="24"/>
          <w:szCs w:val="24"/>
        </w:rPr>
        <w:t>per capita</w:t>
      </w:r>
      <w:r w:rsidR="008F5F30" w:rsidRPr="00B0403D">
        <w:rPr>
          <w:rFonts w:ascii="Times New Roman" w:hAnsi="Times New Roman" w:cs="Times New Roman"/>
          <w:sz w:val="24"/>
          <w:szCs w:val="24"/>
        </w:rPr>
        <w:t xml:space="preserve"> growth rate of </w:t>
      </w:r>
      <w:r w:rsidR="008F5F30">
        <w:rPr>
          <w:rFonts w:ascii="Times New Roman" w:hAnsi="Times New Roman" w:cs="Times New Roman"/>
          <w:sz w:val="24"/>
          <w:szCs w:val="24"/>
        </w:rPr>
        <w:t>the</w:t>
      </w:r>
      <w:r w:rsidR="008F5F30" w:rsidRPr="00B0403D">
        <w:rPr>
          <w:rFonts w:ascii="Times New Roman" w:hAnsi="Times New Roman" w:cs="Times New Roman"/>
          <w:sz w:val="24"/>
          <w:szCs w:val="24"/>
        </w:rPr>
        <w:t xml:space="preserve"> focal species </w:t>
      </w:r>
      <w:r w:rsidR="008F5F30" w:rsidRPr="008F5F30">
        <w:rPr>
          <w:rFonts w:ascii="Times New Roman" w:hAnsi="Times New Roman" w:cs="Times New Roman"/>
          <w:i/>
          <w:sz w:val="24"/>
          <w:szCs w:val="24"/>
        </w:rPr>
        <w:t>i</w:t>
      </w:r>
      <w:r w:rsidR="008F5F30" w:rsidRPr="008F5F30">
        <w:rPr>
          <w:rFonts w:ascii="Times New Roman" w:hAnsi="Times New Roman" w:cs="Times New Roman"/>
          <w:sz w:val="24"/>
          <w:szCs w:val="24"/>
        </w:rPr>
        <w:t xml:space="preserve"> </w:t>
      </w:r>
      <w:r w:rsidR="008F5F30">
        <w:rPr>
          <w:rFonts w:ascii="Times New Roman" w:hAnsi="Times New Roman" w:cs="Times New Roman"/>
          <w:sz w:val="24"/>
          <w:szCs w:val="24"/>
        </w:rPr>
        <w:t xml:space="preserve">increase with its own frequency. </w:t>
      </w:r>
      <w:r w:rsidRPr="00B0403D">
        <w:rPr>
          <w:rFonts w:ascii="Times New Roman" w:hAnsi="Times New Roman" w:cs="Times New Roman"/>
          <w:sz w:val="24"/>
          <w:szCs w:val="24"/>
        </w:rPr>
        <w:t xml:space="preserve">Given this rationale, we argue that negative frequency is to be expected when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limits itself more than it limits its competitor, i.e. intra-specific competition coefficient is greater than inter- specific competition coefficient. Therefore, negative frequency should guarantee stable coexistence. </w:t>
      </w:r>
    </w:p>
    <w:p w14:paraId="297E0F3E" w14:textId="77777777" w:rsidR="00D07EFB" w:rsidRDefault="004F6B56" w:rsidP="00D07EFB">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However, we argue that the magnitude of negative frequency dependency (the slope) is not equivalent to either intra- or inter-specific competition coefficients [6]</w:t>
      </w:r>
      <w:r w:rsidR="00D07EFB">
        <w:rPr>
          <w:rFonts w:ascii="Times New Roman" w:hAnsi="Times New Roman" w:cs="Times New Roman"/>
          <w:sz w:val="24"/>
          <w:szCs w:val="24"/>
        </w:rPr>
        <w:t xml:space="preserve"> but a rather complex combination between both</w:t>
      </w:r>
      <w:r w:rsidRPr="00B0403D">
        <w:rPr>
          <w:rFonts w:ascii="Times New Roman" w:hAnsi="Times New Roman" w:cs="Times New Roman"/>
          <w:sz w:val="24"/>
          <w:szCs w:val="24"/>
        </w:rPr>
        <w:t xml:space="preserve">. When calculating negative frequency dependency (NFD), the per capita growth rate is being plotted against the frequency of the focal species, so it is actually the ”per %” impact on the per capita growth rate. Here we show </w:t>
      </w:r>
      <w:r w:rsidR="00D07EFB">
        <w:rPr>
          <w:rFonts w:ascii="Times New Roman" w:hAnsi="Times New Roman" w:cs="Times New Roman"/>
          <w:sz w:val="24"/>
          <w:szCs w:val="24"/>
        </w:rPr>
        <w:t>how</w:t>
      </w:r>
      <w:r w:rsidRPr="00B0403D">
        <w:rPr>
          <w:rFonts w:ascii="Times New Roman" w:hAnsi="Times New Roman" w:cs="Times New Roman"/>
          <w:sz w:val="24"/>
          <w:szCs w:val="24"/>
        </w:rPr>
        <w:t xml:space="preserve"> the NFD is not equivalent but related to the competition coefficients in the Lotka-Volterra model.</w:t>
      </w:r>
    </w:p>
    <w:p w14:paraId="794173B2" w14:textId="77777777" w:rsidR="00AA1D9C" w:rsidRDefault="004F6B56" w:rsidP="00AA1D9C">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To show that negative frequency dependency (NFD) metrics can not be used directly to measure competition coefficients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we attempt to derive the NFD metrics from the Lotka-Volterra model again. We found that, the NFD metrics cannot be readily derived from the Lotka-Volterra model without making further assumptions. </w:t>
      </w:r>
      <w:r w:rsidR="00D07EFB">
        <w:rPr>
          <w:rFonts w:ascii="Times New Roman" w:hAnsi="Times New Roman" w:cs="Times New Roman"/>
          <w:sz w:val="24"/>
          <w:szCs w:val="24"/>
        </w:rPr>
        <w:t>First, there is only density term but no frequency term in the Lotka-Volterra model. O</w:t>
      </w:r>
      <w:r w:rsidRPr="00B0403D">
        <w:rPr>
          <w:rFonts w:ascii="Times New Roman" w:hAnsi="Times New Roman" w:cs="Times New Roman"/>
          <w:sz w:val="24"/>
          <w:szCs w:val="24"/>
        </w:rPr>
        <w:t>nly when the community density is fixed,</w:t>
      </w:r>
      <w:r w:rsidR="00D07EFB">
        <w:rPr>
          <w:rFonts w:ascii="Times New Roman" w:hAnsi="Times New Roman" w:cs="Times New Roman"/>
          <w:sz w:val="24"/>
          <w:szCs w:val="24"/>
        </w:rPr>
        <w:t xml:space="preserve"> the density dependency, </w:t>
      </w:r>
      <w:r w:rsidR="00D07EFB" w:rsidRPr="00D07EFB">
        <w:rPr>
          <w:rFonts w:ascii="Times New Roman" w:hAnsi="Times New Roman" w:cs="Times New Roman"/>
          <w:i/>
          <w:sz w:val="24"/>
          <w:szCs w:val="24"/>
        </w:rPr>
        <w:t>α</w:t>
      </w:r>
      <w:r w:rsidR="00D07EFB" w:rsidRPr="00D07EFB">
        <w:rPr>
          <w:rFonts w:ascii="Times New Roman" w:hAnsi="Times New Roman" w:cs="Times New Roman"/>
          <w:i/>
          <w:sz w:val="24"/>
          <w:szCs w:val="24"/>
          <w:vertAlign w:val="subscript"/>
        </w:rPr>
        <w:t>ij</w:t>
      </w:r>
      <w:r w:rsidR="00D07EFB">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sidR="00D07EFB">
        <w:rPr>
          <w:rFonts w:ascii="Times New Roman" w:hAnsi="Times New Roman" w:cs="Times New Roman"/>
          <w:sz w:val="24"/>
          <w:szCs w:val="24"/>
        </w:rPr>
        <w:t xml:space="preserve"> </w:t>
      </w:r>
      <w:r w:rsidRPr="00B0403D">
        <w:rPr>
          <w:rFonts w:ascii="Times New Roman" w:hAnsi="Times New Roman" w:cs="Times New Roman"/>
          <w:sz w:val="24"/>
          <w:szCs w:val="24"/>
        </w:rPr>
        <w:t xml:space="preserve">[6]. </w:t>
      </w:r>
      <w:r w:rsidR="00D07EFB">
        <w:rPr>
          <w:rFonts w:ascii="Times New Roman" w:hAnsi="Times New Roman" w:cs="Times New Roman"/>
          <w:sz w:val="24"/>
          <w:szCs w:val="24"/>
        </w:rPr>
        <w:t xml:space="preserve">In addition, since the density dependency, </w:t>
      </w:r>
      <w:r w:rsidR="00D07EFB" w:rsidRPr="00D07EFB">
        <w:rPr>
          <w:rFonts w:ascii="Times New Roman" w:hAnsi="Times New Roman" w:cs="Times New Roman"/>
          <w:i/>
          <w:sz w:val="24"/>
          <w:szCs w:val="24"/>
        </w:rPr>
        <w:t>α</w:t>
      </w:r>
      <w:r w:rsidR="00D07EFB" w:rsidRPr="00D07EFB">
        <w:rPr>
          <w:rFonts w:ascii="Times New Roman" w:hAnsi="Times New Roman" w:cs="Times New Roman"/>
          <w:i/>
          <w:sz w:val="24"/>
          <w:szCs w:val="24"/>
          <w:vertAlign w:val="subscript"/>
        </w:rPr>
        <w:t>ij</w:t>
      </w:r>
      <w:r w:rsidR="00D07EFB">
        <w:rPr>
          <w:rFonts w:ascii="Times New Roman" w:hAnsi="Times New Roman" w:cs="Times New Roman"/>
          <w:sz w:val="24"/>
          <w:szCs w:val="24"/>
        </w:rPr>
        <w:t xml:space="preserve">, is modeled in </w:t>
      </w:r>
      <w:r w:rsidR="00D07EFB" w:rsidRPr="00D07EFB">
        <w:rPr>
          <w:rFonts w:ascii="Times New Roman" w:hAnsi="Times New Roman" w:cs="Times New Roman"/>
          <w:i/>
          <w:sz w:val="24"/>
          <w:szCs w:val="24"/>
        </w:rPr>
        <w:t>per capita</w:t>
      </w:r>
      <w:r w:rsidR="00D07EFB">
        <w:rPr>
          <w:rFonts w:ascii="Times New Roman" w:hAnsi="Times New Roman" w:cs="Times New Roman"/>
          <w:sz w:val="24"/>
          <w:szCs w:val="24"/>
        </w:rPr>
        <w:t xml:space="preserve"> fashion, one-to-one conversion between the focal species </w:t>
      </w:r>
      <w:r w:rsidR="00D07EFB" w:rsidRPr="00D07EFB">
        <w:rPr>
          <w:rFonts w:ascii="Times New Roman" w:hAnsi="Times New Roman" w:cs="Times New Roman"/>
          <w:i/>
          <w:sz w:val="24"/>
          <w:szCs w:val="24"/>
        </w:rPr>
        <w:t>i</w:t>
      </w:r>
      <w:r w:rsidR="00D07EFB">
        <w:rPr>
          <w:rFonts w:ascii="Times New Roman" w:hAnsi="Times New Roman" w:cs="Times New Roman"/>
          <w:sz w:val="24"/>
          <w:szCs w:val="24"/>
        </w:rPr>
        <w:t xml:space="preserve"> and its competitor also needs to be assumed. </w:t>
      </w:r>
      <w:r w:rsidRPr="00B0403D">
        <w:rPr>
          <w:rFonts w:ascii="Times New Roman" w:hAnsi="Times New Roman" w:cs="Times New Roman"/>
          <w:sz w:val="24"/>
          <w:szCs w:val="24"/>
        </w:rPr>
        <w:t>By doing so, the Lotka-Volterra competition model can be rewritten as followed.</w:t>
      </w:r>
    </w:p>
    <w:p w14:paraId="59ECD84D" w14:textId="77777777" w:rsidR="00CE29AE" w:rsidRDefault="00B51AF7" w:rsidP="00CE29AE">
      <w:pPr>
        <w:pStyle w:val="Normal1"/>
        <w:tabs>
          <w:tab w:val="left" w:pos="8820"/>
        </w:tabs>
        <w:spacing w:line="360" w:lineRule="auto"/>
        <w:ind w:firstLine="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sidR="00CE29AE">
        <w:rPr>
          <w:rFonts w:ascii="Times New Roman" w:hAnsi="Times New Roman" w:cs="Times New Roman"/>
          <w:sz w:val="24"/>
          <w:szCs w:val="24"/>
        </w:rPr>
        <w:tab/>
        <w:t>(6)</w:t>
      </w:r>
    </w:p>
    <w:p w14:paraId="07A428A1" w14:textId="693F36E9" w:rsidR="004F6B56" w:rsidRDefault="004F6B56" w:rsidP="00CE29AE">
      <w:pPr>
        <w:pStyle w:val="Normal1"/>
        <w:tabs>
          <w:tab w:val="left" w:pos="1440"/>
        </w:tabs>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equation 6,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w:t>
      </w:r>
      <w:r w:rsidRPr="00B0403D">
        <w:rPr>
          <w:rFonts w:ascii="Times New Roman" w:hAnsi="Times New Roman" w:cs="Times New Roman"/>
          <w:sz w:val="24"/>
          <w:szCs w:val="24"/>
        </w:rPr>
        <w:lastRenderedPageBreak/>
        <w:t>To calculate the negative frequency dependency (NFD) metrics, we take derivative of equation 6 in terms of Ni/B.</w:t>
      </w:r>
    </w:p>
    <w:p w14:paraId="35E0765A" w14:textId="77777777" w:rsidR="00CE29AE" w:rsidRDefault="00CE29AE" w:rsidP="00CE29AE">
      <w:pPr>
        <w:pStyle w:val="Normal1"/>
        <w:tabs>
          <w:tab w:val="left" w:pos="1440"/>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(7)</w:t>
      </w:r>
    </w:p>
    <w:p w14:paraId="786CA31B" w14:textId="089328E0" w:rsidR="004F6B56" w:rsidRPr="00B0403D" w:rsidRDefault="00CE29AE" w:rsidP="00CE29AE">
      <w:pPr>
        <w:pStyle w:val="Normal1"/>
        <w:tabs>
          <w:tab w:val="left" w:pos="1440"/>
          <w:tab w:val="left" w:pos="88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4F6B56" w:rsidRPr="00B0403D">
        <w:rPr>
          <w:rFonts w:ascii="Times New Roman" w:hAnsi="Times New Roman" w:cs="Times New Roman"/>
          <w:sz w:val="24"/>
          <w:szCs w:val="24"/>
        </w:rPr>
        <w:t xml:space="preserve">This equation 7 describe the change of species </w:t>
      </w:r>
      <w:r w:rsidR="004F6B56" w:rsidRPr="00CE29AE">
        <w:rPr>
          <w:rFonts w:ascii="Times New Roman" w:hAnsi="Times New Roman" w:cs="Times New Roman"/>
          <w:i/>
          <w:sz w:val="24"/>
          <w:szCs w:val="24"/>
        </w:rPr>
        <w:t>i</w:t>
      </w:r>
      <w:r w:rsidR="004F6B56" w:rsidRPr="00B0403D">
        <w:rPr>
          <w:rFonts w:ascii="Times New Roman" w:hAnsi="Times New Roman" w:cs="Times New Roman"/>
          <w:sz w:val="24"/>
          <w:szCs w:val="24"/>
        </w:rPr>
        <w:t xml:space="preserve">’s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with respective to the change of its own frequency in a community (Fig. 3). From equation 7 the NFD depends on a combination of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w:t>
      </w:r>
      <w:r w:rsidR="004F6B56" w:rsidRPr="00CE29AE">
        <w:rPr>
          <w:rFonts w:ascii="Times New Roman" w:hAnsi="Times New Roman" w:cs="Times New Roman"/>
          <w:i/>
          <w:sz w:val="24"/>
          <w:szCs w:val="24"/>
        </w:rPr>
        <w:t>r</w:t>
      </w:r>
      <w:r w:rsidR="004F6B56" w:rsidRPr="00CE29AE">
        <w:rPr>
          <w:rFonts w:ascii="Times New Roman" w:hAnsi="Times New Roman" w:cs="Times New Roman"/>
          <w:i/>
          <w:sz w:val="24"/>
          <w:szCs w:val="24"/>
          <w:vertAlign w:val="subscript"/>
        </w:rPr>
        <w:t>i</w:t>
      </w:r>
      <w:r w:rsidR="004F6B56" w:rsidRPr="00B0403D">
        <w:rPr>
          <w:rFonts w:ascii="Times New Roman" w:hAnsi="Times New Roman" w:cs="Times New Roman"/>
          <w:sz w:val="24"/>
          <w:szCs w:val="24"/>
        </w:rPr>
        <w:t>) and the fixed community density (</w:t>
      </w:r>
      <w:r w:rsidR="004F6B56" w:rsidRPr="00CE29AE">
        <w:rPr>
          <w:rFonts w:ascii="Times New Roman" w:hAnsi="Times New Roman" w:cs="Times New Roman"/>
          <w:i/>
          <w:sz w:val="24"/>
          <w:szCs w:val="24"/>
        </w:rPr>
        <w:t>B</w:t>
      </w:r>
      <w:r w:rsidR="004F6B56" w:rsidRPr="00B0403D">
        <w:rPr>
          <w:rFonts w:ascii="Times New Roman" w:hAnsi="Times New Roman" w:cs="Times New Roman"/>
          <w:sz w:val="24"/>
          <w:szCs w:val="24"/>
        </w:rPr>
        <w:t>) in addition to the intra- and inter-specific competition coefficients. From this equation, we first see that NFD is negative as long as the intra-specific competition (</w:t>
      </w:r>
      <w:r w:rsidR="004F6B56" w:rsidRPr="00CE29AE">
        <w:rPr>
          <w:rFonts w:ascii="Times New Roman" w:hAnsi="Times New Roman" w:cs="Times New Roman"/>
          <w:i/>
          <w:sz w:val="24"/>
          <w:szCs w:val="24"/>
        </w:rPr>
        <w:t>α</w:t>
      </w:r>
      <w:r w:rsidR="004F6B56" w:rsidRPr="00CE29AE">
        <w:rPr>
          <w:rFonts w:ascii="Times New Roman" w:hAnsi="Times New Roman" w:cs="Times New Roman"/>
          <w:i/>
          <w:sz w:val="24"/>
          <w:szCs w:val="24"/>
          <w:vertAlign w:val="subscript"/>
        </w:rPr>
        <w:t>ii</w:t>
      </w:r>
      <w:r w:rsidR="004F6B56" w:rsidRPr="00B0403D">
        <w:rPr>
          <w:rFonts w:ascii="Times New Roman" w:hAnsi="Times New Roman" w:cs="Times New Roman"/>
          <w:sz w:val="24"/>
          <w:szCs w:val="24"/>
        </w:rPr>
        <w:t>) is greater than the inter-specific competition (</w:t>
      </w:r>
      <w:r w:rsidR="004F6B56" w:rsidRPr="00CE29AE">
        <w:rPr>
          <w:rFonts w:ascii="Times New Roman" w:hAnsi="Times New Roman" w:cs="Times New Roman"/>
          <w:i/>
          <w:sz w:val="24"/>
          <w:szCs w:val="24"/>
        </w:rPr>
        <w:t>α</w:t>
      </w:r>
      <w:r w:rsidR="004F6B56" w:rsidRPr="00CE29AE">
        <w:rPr>
          <w:rFonts w:ascii="Times New Roman" w:hAnsi="Times New Roman" w:cs="Times New Roman"/>
          <w:i/>
          <w:sz w:val="24"/>
          <w:szCs w:val="24"/>
          <w:vertAlign w:val="subscript"/>
        </w:rPr>
        <w:t>ij</w:t>
      </w:r>
      <w:r w:rsidR="004F6B56" w:rsidRPr="00B0403D">
        <w:rPr>
          <w:rFonts w:ascii="Times New Roman" w:hAnsi="Times New Roman" w:cs="Times New Roman"/>
          <w:sz w:val="24"/>
          <w:szCs w:val="24"/>
        </w:rPr>
        <w:t xml:space="preserve">). Additionally, higher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3). Most importantly, although NFD metrics has been used to estimate species coexistence empirically for annual plant communities (e.g. Godoy et al. 2014), NFD 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004F6B56" w:rsidRPr="00B0403D">
        <w:rPr>
          <w:rFonts w:ascii="Times New Roman" w:hAnsi="Times New Roman" w:cs="Times New Roman"/>
          <w:sz w:val="24"/>
          <w:szCs w:val="24"/>
        </w:rPr>
        <w:t>) and thus should not be directly used to calculate ND and RFD, and to predict species coexistence.</w:t>
      </w:r>
    </w:p>
    <w:p w14:paraId="2157F1C3" w14:textId="77777777" w:rsidR="005B0147" w:rsidRDefault="00794E37" w:rsidP="005B0147">
      <w:pPr>
        <w:pStyle w:val="Normal1"/>
        <w:numPr>
          <w:ilvl w:val="1"/>
          <w:numId w:val="1"/>
        </w:numPr>
        <w:spacing w:line="360" w:lineRule="auto"/>
        <w:rPr>
          <w:rFonts w:ascii="Times New Roman" w:hAnsi="Times New Roman" w:cs="Times New Roman"/>
          <w:b/>
          <w:sz w:val="24"/>
          <w:szCs w:val="24"/>
        </w:rPr>
      </w:pPr>
      <w:r w:rsidRPr="00E95056">
        <w:rPr>
          <w:rFonts w:ascii="Times New Roman" w:hAnsi="Times New Roman" w:cs="Times New Roman"/>
          <w:b/>
          <w:sz w:val="24"/>
          <w:szCs w:val="24"/>
        </w:rPr>
        <w:t>MacArthur’s consumer resource model</w:t>
      </w:r>
    </w:p>
    <w:p w14:paraId="7CCF637F" w14:textId="45E2994F" w:rsidR="004F6B56" w:rsidRDefault="004F6B56" w:rsidP="005B0147">
      <w:pPr>
        <w:pStyle w:val="Normal1"/>
        <w:spacing w:line="360" w:lineRule="auto"/>
        <w:ind w:left="720" w:firstLine="720"/>
        <w:rPr>
          <w:rFonts w:ascii="Times New Roman" w:hAnsi="Times New Roman" w:cs="Times New Roman"/>
          <w:sz w:val="24"/>
          <w:szCs w:val="24"/>
        </w:rPr>
      </w:pPr>
      <w:r w:rsidRPr="005B0147">
        <w:rPr>
          <w:rFonts w:ascii="Times New Roman" w:hAnsi="Times New Roman" w:cs="Times New Roman"/>
          <w:sz w:val="24"/>
          <w:szCs w:val="24"/>
        </w:rPr>
        <w:t>In 1970, MacArthur proposed a consumer resource model to describe how species compete for dif- ferent prey resources [1, 2]. This model can be reorganized into Lokta-Volterra form to more closely understand the rather phonological competition coefficients (αij) between competing species [4, 5]. After the reorganization shown in [4], the following equation represent the linkage between the Lottka-Volterra model and the parameters of MacArthur’s consumer resource model.</w:t>
      </w:r>
    </w:p>
    <w:p w14:paraId="212052E1" w14:textId="66567197" w:rsidR="005B0147" w:rsidRDefault="00B51AF7"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(8)</w:t>
      </w:r>
    </w:p>
    <w:p w14:paraId="401F1A3E" w14:textId="77777777" w:rsidR="005B0147" w:rsidRDefault="00B51AF7"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(9)</w:t>
      </w:r>
    </w:p>
    <w:p w14:paraId="5FB2A5A1" w14:textId="77777777" w:rsidR="005B0147" w:rsidRDefault="004F6B56" w:rsidP="005B0147">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hand side of equation 8 and 9 consists of parameters in the Lotka-Volterra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 [5].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consumption of </w:t>
      </w:r>
      <w:r w:rsidRPr="00B0403D">
        <w:rPr>
          <w:rFonts w:ascii="Times New Roman" w:hAnsi="Times New Roman" w:cs="Times New Roman"/>
          <w:sz w:val="24"/>
          <w:szCs w:val="24"/>
        </w:rPr>
        <w:lastRenderedPageBreak/>
        <w:t xml:space="preserve">species </w:t>
      </w:r>
      <w:r w:rsidR="005B0147"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 and relative fitness difference (RFD).</w:t>
      </w:r>
    </w:p>
    <w:p w14:paraId="34167AB1" w14:textId="0D215E74" w:rsidR="00B76E7F" w:rsidRDefault="004F6B56" w:rsidP="00B76E7F">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The contemporary coexistence theory is Chesson’s key i</w:t>
      </w:r>
      <w:r w:rsidR="0086054F" w:rsidRPr="00B0403D">
        <w:rPr>
          <w:rFonts w:ascii="Times New Roman" w:hAnsi="Times New Roman" w:cs="Times New Roman"/>
          <w:sz w:val="24"/>
          <w:szCs w:val="24"/>
        </w:rPr>
        <w:t>nsight toward the mutual invasi</w:t>
      </w:r>
      <w:r w:rsidRPr="00B0403D">
        <w:rPr>
          <w:rFonts w:ascii="Times New Roman" w:hAnsi="Times New Roman" w:cs="Times New Roman"/>
          <w:sz w:val="24"/>
          <w:szCs w:val="24"/>
        </w:rPr>
        <w:t>bility criteria for stable coexistence in the classic Lokta-Volterra competition model [4]. Chesson</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showed that the mutual invasibility criteria i.e.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ji</w:t>
      </w:r>
      <w:r w:rsidRPr="00B0403D">
        <w:rPr>
          <w:rFonts w:ascii="Times New Roman" w:hAnsi="Times New Roman" w:cs="Times New Roman"/>
          <w:sz w:val="24"/>
          <w:szCs w:val="24"/>
        </w:rPr>
        <w:t>, can be expressed in a</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different fashion. First, Chesson defined the niche overlap (</w:t>
      </w:r>
      <w:r w:rsidRPr="005B0147">
        <w:rPr>
          <w:rFonts w:ascii="Times New Roman" w:hAnsi="Times New Roman" w:cs="Times New Roman"/>
          <w:i/>
          <w:sz w:val="24"/>
          <w:szCs w:val="24"/>
        </w:rPr>
        <w:t>ρ</w:t>
      </w:r>
      <w:r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Pr="00B0403D">
        <w:rPr>
          <w:rFonts w:ascii="Times New Roman" w:hAnsi="Times New Roman" w:cs="Times New Roman"/>
          <w:sz w:val="24"/>
          <w:szCs w:val="24"/>
        </w:rPr>
        <w:t xml:space="preserve"> to describe how similar the two competing species are in terms of using resources, i.e. th</w:t>
      </w:r>
      <w:r w:rsidR="0086054F" w:rsidRPr="00B0403D">
        <w:rPr>
          <w:rFonts w:ascii="Times New Roman" w:hAnsi="Times New Roman" w:cs="Times New Roman"/>
          <w:sz w:val="24"/>
          <w:szCs w:val="24"/>
        </w:rPr>
        <w:t xml:space="preserve">e similarity between </w:t>
      </w:r>
      <w:r w:rsidR="0086054F" w:rsidRPr="005B0147">
        <w:rPr>
          <w:rFonts w:ascii="Times New Roman" w:hAnsi="Times New Roman" w:cs="Times New Roman"/>
          <w:i/>
          <w:sz w:val="24"/>
          <w:szCs w:val="24"/>
        </w:rPr>
        <w:t>c</w:t>
      </w:r>
      <w:r w:rsidR="0086054F" w:rsidRPr="005B0147">
        <w:rPr>
          <w:rFonts w:ascii="Times New Roman" w:hAnsi="Times New Roman" w:cs="Times New Roman"/>
          <w:i/>
          <w:sz w:val="24"/>
          <w:szCs w:val="24"/>
          <w:vertAlign w:val="subscript"/>
        </w:rPr>
        <w:t>ii</w:t>
      </w:r>
      <w:r w:rsidR="0086054F" w:rsidRPr="00B0403D">
        <w:rPr>
          <w:rFonts w:ascii="Times New Roman" w:hAnsi="Times New Roman" w:cs="Times New Roman"/>
          <w:sz w:val="24"/>
          <w:szCs w:val="24"/>
        </w:rPr>
        <w:t xml:space="preserve"> and </w:t>
      </w:r>
      <w:r w:rsidR="0086054F" w:rsidRPr="005B0147">
        <w:rPr>
          <w:rFonts w:ascii="Times New Roman" w:hAnsi="Times New Roman" w:cs="Times New Roman"/>
          <w:i/>
          <w:sz w:val="24"/>
          <w:szCs w:val="24"/>
        </w:rPr>
        <w:t>c</w:t>
      </w:r>
      <w:r w:rsidR="0086054F" w:rsidRPr="005B0147">
        <w:rPr>
          <w:rFonts w:ascii="Times New Roman" w:hAnsi="Times New Roman" w:cs="Times New Roman"/>
          <w:i/>
          <w:sz w:val="24"/>
          <w:szCs w:val="24"/>
          <w:vertAlign w:val="subscript"/>
        </w:rPr>
        <w:t>ji</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(Fig. 4). The niche difference (ND) is thus 1 − </w:t>
      </w:r>
      <w:r w:rsidRPr="005B0147">
        <w:rPr>
          <w:rFonts w:ascii="Times New Roman" w:hAnsi="Times New Roman" w:cs="Times New Roman"/>
          <w:i/>
          <w:sz w:val="24"/>
          <w:szCs w:val="24"/>
        </w:rPr>
        <w:t>ρ</w:t>
      </w:r>
      <w:r w:rsidRPr="00B0403D">
        <w:rPr>
          <w:rFonts w:ascii="Times New Roman" w:hAnsi="Times New Roman" w:cs="Times New Roman"/>
          <w:sz w:val="24"/>
          <w:szCs w:val="24"/>
        </w:rPr>
        <w:t>. Second, Chesson defined relative fitness difference</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(RDF;</w:t>
      </w:r>
      <w:r w:rsidR="005B0147">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B76E7F">
        <w:rPr>
          <w:rFonts w:ascii="Times New Roman" w:hAnsi="Times New Roman" w:cs="Times New Roman"/>
          <w:sz w:val="24"/>
          <w:szCs w:val="24"/>
        </w:rPr>
        <w:t xml:space="preserve"> </w:t>
      </w:r>
      <w:r w:rsidR="00507DFC" w:rsidRPr="00B0403D">
        <w:rPr>
          <w:rFonts w:ascii="Times New Roman" w:hAnsi="Times New Roman" w:cs="Times New Roman"/>
          <w:sz w:val="24"/>
          <w:szCs w:val="24"/>
        </w:rPr>
        <w:t xml:space="preserve">the </w:t>
      </w:r>
      <w:r w:rsidR="00507DFC" w:rsidRPr="00B76E7F">
        <w:rPr>
          <w:rFonts w:ascii="Times New Roman" w:hAnsi="Times New Roman" w:cs="Times New Roman"/>
          <w:i/>
          <w:sz w:val="24"/>
          <w:szCs w:val="24"/>
        </w:rPr>
        <w:t>f</w:t>
      </w:r>
      <w:r w:rsidR="00507DFC" w:rsidRPr="00B76E7F">
        <w:rPr>
          <w:rFonts w:ascii="Times New Roman" w:hAnsi="Times New Roman" w:cs="Times New Roman"/>
          <w:i/>
          <w:sz w:val="24"/>
          <w:szCs w:val="24"/>
          <w:vertAlign w:val="subscript"/>
        </w:rPr>
        <w:t>i</w:t>
      </w:r>
      <w:r w:rsidR="00507DFC" w:rsidRPr="00B0403D">
        <w:rPr>
          <w:rFonts w:ascii="Times New Roman" w:hAnsi="Times New Roman" w:cs="Times New Roman"/>
          <w:sz w:val="24"/>
          <w:szCs w:val="24"/>
        </w:rPr>
        <w:t xml:space="preserve"> is the same as the </w:t>
      </w:r>
      <w:r w:rsidR="00507DFC" w:rsidRPr="00B76E7F">
        <w:rPr>
          <w:rFonts w:ascii="Times New Roman" w:hAnsi="Times New Roman" w:cs="Times New Roman"/>
          <w:i/>
          <w:sz w:val="24"/>
          <w:szCs w:val="24"/>
        </w:rPr>
        <w:t>k</w:t>
      </w:r>
      <w:r w:rsidR="00507DFC" w:rsidRPr="00B76E7F">
        <w:rPr>
          <w:rFonts w:ascii="Times New Roman" w:hAnsi="Times New Roman" w:cs="Times New Roman"/>
          <w:i/>
          <w:sz w:val="24"/>
          <w:szCs w:val="24"/>
          <w:vertAlign w:val="subscript"/>
        </w:rPr>
        <w:t>i</w:t>
      </w:r>
      <w:r w:rsidR="00507DFC" w:rsidRPr="00B0403D">
        <w:rPr>
          <w:rFonts w:ascii="Times New Roman" w:hAnsi="Times New Roman" w:cs="Times New Roman"/>
          <w:sz w:val="24"/>
          <w:szCs w:val="24"/>
        </w:rPr>
        <w:t xml:space="preserve"> in Chesson 1990) as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m:rPr>
                <m:sty m:val="p"/>
              </m:rPr>
              <w:rPr>
                <w:rFonts w:ascii="Cambria Math" w:hAnsi="Cambria Math" w:cs="Times New Roman"/>
                <w:sz w:val="24"/>
                <w:szCs w:val="24"/>
              </w:rPr>
              <m:t>ρ</m:t>
            </m:r>
            <m:ctrlPr>
              <w:rPr>
                <w:rFonts w:ascii="Cambria Math" w:hAnsi="Cambria Math" w:cs="Times New Roman"/>
                <w:i/>
                <w:sz w:val="24"/>
                <w:szCs w:val="24"/>
              </w:rPr>
            </m:ctrlP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den>
            </m:f>
          </m:e>
        </m:rad>
      </m:oMath>
      <w:r w:rsidR="00507DFC" w:rsidRPr="00B0403D">
        <w:rPr>
          <w:rFonts w:ascii="Times New Roman" w:hAnsi="Times New Roman" w:cs="Times New Roman"/>
          <w:sz w:val="24"/>
          <w:szCs w:val="24"/>
        </w:rPr>
        <w:t xml:space="preserve"> </w:t>
      </w:r>
      <w:r w:rsidR="00B76E7F" w:rsidRPr="00B76E7F">
        <w:rPr>
          <w:rFonts w:ascii="Times New Roman" w:hAnsi="Times New Roman" w:cs="Times New Roman"/>
          <w:sz w:val="24"/>
          <w:szCs w:val="24"/>
        </w:rPr>
        <w:t>to describe which species should exclude the other one if they completely overlap their resource use.</w:t>
      </w:r>
      <w:r w:rsidR="00507DFC" w:rsidRPr="00B0403D">
        <w:rPr>
          <w:rFonts w:ascii="Times New Roman" w:hAnsi="Times New Roman" w:cs="Times New Roman"/>
          <w:sz w:val="24"/>
          <w:szCs w:val="24"/>
        </w:rPr>
        <w:t xml:space="preserve"> Accordingly, the product of</w:t>
      </w:r>
      <w:r w:rsidR="00B76E7F">
        <w:rPr>
          <w:rFonts w:ascii="Times New Roman" w:hAnsi="Times New Roman" w:cs="Times New Roman"/>
          <w:sz w:val="24"/>
          <w:szCs w:val="24"/>
        </w:rPr>
        <w:t xml:space="preserve"> </w:t>
      </w:r>
      <w:r w:rsidR="00507DFC" w:rsidRPr="00B76E7F">
        <w:rPr>
          <w:rFonts w:ascii="Times New Roman" w:hAnsi="Times New Roman" w:cs="Times New Roman"/>
          <w:i/>
          <w:sz w:val="24"/>
          <w:szCs w:val="24"/>
        </w:rPr>
        <w:t>ρ</w:t>
      </w:r>
      <w:r w:rsidR="00507DFC" w:rsidRPr="00B0403D">
        <w:rPr>
          <w:rFonts w:ascii="Times New Roman" w:hAnsi="Times New Roman" w:cs="Times New Roman"/>
          <w:sz w:val="24"/>
          <w:szCs w:val="24"/>
        </w:rPr>
        <w:t xml:space="preserve"> and RFD is the ratio of inter- specific to intra-specific competition coefficients, i.e.</w:t>
      </w:r>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oMath>
      <w:r w:rsidR="00B76E7F">
        <w:rPr>
          <w:rFonts w:ascii="Times New Roman" w:hAnsi="Times New Roman" w:cs="Times New Roman"/>
          <w:sz w:val="24"/>
          <w:szCs w:val="24"/>
        </w:rPr>
        <w:t xml:space="preserve">. </w:t>
      </w:r>
      <w:r w:rsidR="00507DFC" w:rsidRPr="00B0403D">
        <w:rPr>
          <w:rFonts w:ascii="Times New Roman" w:hAnsi="Times New Roman" w:cs="Times New Roman"/>
          <w:sz w:val="24"/>
          <w:szCs w:val="24"/>
        </w:rPr>
        <w:t xml:space="preserve">When intra-specific competition of species </w:t>
      </w:r>
      <w:r w:rsidR="00507DFC" w:rsidRPr="00B76E7F">
        <w:rPr>
          <w:rFonts w:ascii="Times New Roman" w:hAnsi="Times New Roman" w:cs="Times New Roman"/>
          <w:i/>
          <w:sz w:val="24"/>
          <w:szCs w:val="24"/>
        </w:rPr>
        <w:t>j</w:t>
      </w:r>
      <w:r w:rsidR="00507DFC" w:rsidRPr="00B0403D">
        <w:rPr>
          <w:rFonts w:ascii="Times New Roman" w:hAnsi="Times New Roman" w:cs="Times New Roman"/>
          <w:sz w:val="24"/>
          <w:szCs w:val="24"/>
        </w:rPr>
        <w:t xml:space="preserve"> is greater than inter-specific competition of species </w:t>
      </w:r>
      <w:r w:rsidR="00B76E7F">
        <w:rPr>
          <w:rFonts w:ascii="Times New Roman" w:hAnsi="Times New Roman" w:cs="Times New Roman"/>
          <w:i/>
          <w:sz w:val="24"/>
          <w:szCs w:val="24"/>
        </w:rPr>
        <w:t>i</w:t>
      </w:r>
      <w:r w:rsidR="00B76E7F" w:rsidRPr="00B76E7F">
        <w:rPr>
          <w:rFonts w:ascii="Times New Roman" w:hAnsi="Times New Roman" w:cs="Times New Roman"/>
          <w:sz w:val="24"/>
          <w:szCs w:val="24"/>
        </w:rPr>
        <w:t xml:space="preserve"> </w:t>
      </w:r>
      <w:r w:rsidR="00B76E7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ji</m:t>
            </m:r>
          </m:sub>
        </m:sSub>
      </m:oMath>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m:rPr>
            <m:sty m:val="p"/>
          </m:rPr>
          <w:rPr>
            <w:rFonts w:ascii="Cambria Math" w:hAnsi="Cambria Math" w:cs="Times New Roman"/>
            <w:sz w:val="24"/>
            <w:szCs w:val="24"/>
          </w:rPr>
          <m:t>ρ</m:t>
        </m:r>
        <m:r>
          <w:rPr>
            <w:rFonts w:ascii="Cambria Math" w:hAnsi="Cambria Math" w:cs="Times New Roman"/>
            <w:sz w:val="24"/>
            <w:szCs w:val="24"/>
          </w:rPr>
          <m:t>&lt;1</m:t>
        </m:r>
      </m:oMath>
      <w:r w:rsidR="00B76E7F">
        <w:rPr>
          <w:rFonts w:ascii="Times New Roman" w:hAnsi="Times New Roman" w:cs="Times New Roman"/>
          <w:sz w:val="24"/>
          <w:szCs w:val="24"/>
        </w:rPr>
        <w:t xml:space="preserve"> so that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m:rPr>
                <m:sty m:val="p"/>
              </m:rPr>
              <w:rPr>
                <w:rFonts w:ascii="Cambria Math" w:hAnsi="Cambria Math" w:cs="Times New Roman"/>
                <w:sz w:val="24"/>
                <w:szCs w:val="24"/>
              </w:rPr>
              <m:t>ρ</m:t>
            </m:r>
            <m:ctrlPr>
              <w:rPr>
                <w:rFonts w:ascii="Cambria Math" w:hAnsi="Cambria Math" w:cs="Times New Roman"/>
                <w:i/>
                <w:sz w:val="24"/>
                <w:szCs w:val="24"/>
              </w:rPr>
            </m:ctrlPr>
          </m:den>
        </m:f>
      </m:oMath>
      <w:r w:rsidR="00B76E7F">
        <w:rPr>
          <w:rFonts w:ascii="Times New Roman" w:hAnsi="Times New Roman" w:cs="Times New Roman"/>
          <w:sz w:val="24"/>
          <w:szCs w:val="24"/>
        </w:rPr>
        <w:t xml:space="preserve">. By the same logic, </w:t>
      </w:r>
      <w:r w:rsidR="00B76E7F" w:rsidRPr="00B76E7F">
        <w:rPr>
          <w:rFonts w:ascii="Times New Roman" w:hAnsi="Times New Roman" w:cs="Times New Roman"/>
          <w:sz w:val="24"/>
          <w:szCs w:val="24"/>
        </w:rPr>
        <w:t>when intra-specific competition of species</w:t>
      </w:r>
      <w:r w:rsidR="00B76E7F">
        <w:rPr>
          <w:rFonts w:ascii="Times New Roman" w:hAnsi="Times New Roman" w:cs="Times New Roman"/>
          <w:sz w:val="24"/>
          <w:szCs w:val="24"/>
        </w:rPr>
        <w:t xml:space="preserve"> </w:t>
      </w:r>
      <w:r w:rsidR="00B76E7F" w:rsidRPr="00B76E7F">
        <w:rPr>
          <w:rFonts w:ascii="Times New Roman" w:hAnsi="Times New Roman" w:cs="Times New Roman"/>
          <w:i/>
          <w:sz w:val="24"/>
          <w:szCs w:val="24"/>
        </w:rPr>
        <w:t>i</w:t>
      </w:r>
      <w:r w:rsidR="00B76E7F" w:rsidRPr="00B76E7F">
        <w:rPr>
          <w:rFonts w:ascii="Times New Roman" w:hAnsi="Times New Roman" w:cs="Times New Roman"/>
          <w:sz w:val="24"/>
          <w:szCs w:val="24"/>
        </w:rPr>
        <w:t xml:space="preserve"> is greater than inter-specific competition of species </w:t>
      </w:r>
      <w:r w:rsidR="00B76E7F" w:rsidRPr="00B76E7F">
        <w:rPr>
          <w:rFonts w:ascii="Times New Roman" w:hAnsi="Times New Roman" w:cs="Times New Roman"/>
          <w:i/>
          <w:sz w:val="24"/>
          <w:szCs w:val="24"/>
        </w:rPr>
        <w:t>j</w:t>
      </w:r>
      <w:r w:rsidR="00B76E7F">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ij</m:t>
            </m:r>
          </m:sub>
        </m:sSub>
      </m:oMath>
      <w:r w:rsidR="00B76E7F">
        <w:rPr>
          <w:rFonts w:ascii="Times New Roman" w:hAnsi="Times New Roman" w:cs="Times New Roman"/>
          <w:sz w:val="24"/>
          <w:szCs w:val="24"/>
        </w:rPr>
        <w:t>)</w:t>
      </w:r>
      <w:r w:rsidR="00B76E7F" w:rsidRPr="00B76E7F">
        <w:rPr>
          <w:rFonts w:ascii="Times New Roman" w:hAnsi="Times New Roman" w:cs="Times New Roman"/>
          <w:sz w:val="24"/>
          <w:szCs w:val="24"/>
        </w:rPr>
        <w:t>,</w:t>
      </w:r>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i</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ρ</m:t>
            </m:r>
          </m:den>
        </m:f>
      </m:oMath>
      <w:r w:rsidR="00B76E7F">
        <w:rPr>
          <w:rFonts w:ascii="Times New Roman" w:hAnsi="Times New Roman" w:cs="Times New Roman"/>
          <w:sz w:val="24"/>
          <w:szCs w:val="24"/>
        </w:rPr>
        <w:t xml:space="preserve">. </w:t>
      </w:r>
      <w:r w:rsidR="00B76E7F" w:rsidRPr="00B76E7F">
        <w:rPr>
          <w:rFonts w:ascii="Times New Roman" w:hAnsi="Times New Roman" w:cs="Times New Roman"/>
          <w:sz w:val="24"/>
          <w:szCs w:val="24"/>
        </w:rPr>
        <w:t>Consequently, the mutual invasibility criteria for stable coexistence can be rewritten as the following inequality.</w:t>
      </w:r>
    </w:p>
    <w:p w14:paraId="05547777" w14:textId="5CD854CB" w:rsidR="004F6B56" w:rsidRPr="00B0403D" w:rsidRDefault="00B76E7F" w:rsidP="00B76E7F">
      <w:pPr>
        <w:pStyle w:val="Normal1"/>
        <w:tabs>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(10)</w:t>
      </w:r>
      <w:r w:rsidRPr="00B0403D">
        <w:rPr>
          <w:rFonts w:ascii="Times New Roman" w:hAnsi="Times New Roman" w:cs="Times New Roman"/>
          <w:sz w:val="24"/>
          <w:szCs w:val="24"/>
        </w:rPr>
        <w:t xml:space="preserve"> </w:t>
      </w:r>
    </w:p>
    <w:p w14:paraId="1477BF23" w14:textId="77777777" w:rsidR="004F6B56" w:rsidRPr="00B0403D" w:rsidRDefault="004F6B56" w:rsidP="00B0403D">
      <w:pPr>
        <w:pStyle w:val="Normal1"/>
        <w:spacing w:line="360" w:lineRule="auto"/>
        <w:rPr>
          <w:rFonts w:ascii="Times New Roman" w:hAnsi="Times New Roman" w:cs="Times New Roman"/>
          <w:sz w:val="24"/>
          <w:szCs w:val="24"/>
        </w:rPr>
      </w:pPr>
    </w:p>
    <w:p w14:paraId="50EC7050"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Tilman’s resource ratio consumer resource model</w:t>
      </w:r>
    </w:p>
    <w:p w14:paraId="50EE1A58" w14:textId="500A6A96" w:rsidR="00351A06" w:rsidRDefault="00507DFC" w:rsidP="00B76E7F">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[3] can also be translated to a Lotka-Volterra form [11]. Letten et al. 2017 reorganize Tilman’s two-species consumer resource model for two essential resources to </w:t>
      </w:r>
      <w:r w:rsidRPr="00B0403D">
        <w:rPr>
          <w:rFonts w:ascii="Times New Roman" w:hAnsi="Times New Roman" w:cs="Times New Roman"/>
          <w:sz w:val="24"/>
          <w:szCs w:val="24"/>
        </w:rPr>
        <w:lastRenderedPageBreak/>
        <w:t xml:space="preserve">the following Lokta-Volterra form (equation 11 to 14), so that one can decipher the parameters impacting species’ per capita growth rate. According to Letten et al. the inter- and intra-specific competition coefficients can be expressed as following, </w:t>
      </w:r>
    </w:p>
    <w:p w14:paraId="3AA7EE9C" w14:textId="56AE2F8A" w:rsidR="00D3751B" w:rsidRDefault="00B51AF7"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03F59EC3" w14:textId="02FA897A" w:rsidR="00D3751B" w:rsidRPr="00D3751B" w:rsidRDefault="00B51AF7"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3AB9D0F3" w14:textId="4FB92264" w:rsidR="00D3751B" w:rsidRPr="00D3751B" w:rsidRDefault="00B51AF7"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3224C6B1" w14:textId="77777777" w:rsidR="00D3751B" w:rsidRDefault="00B51AF7"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4A0A3AD3" w14:textId="77777777" w:rsidR="00D3751B" w:rsidRDefault="00D3751B" w:rsidP="00D3751B">
      <w:pPr>
        <w:pStyle w:val="Normal1"/>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507DFC" w:rsidRPr="00B0403D">
        <w:rPr>
          <w:rFonts w:ascii="Times New Roman" w:hAnsi="Times New Roman" w:cs="Times New Roman"/>
          <w:sz w:val="24"/>
          <w:szCs w:val="24"/>
        </w:rPr>
        <w:t xml:space="preserve">In the above equations, </w:t>
      </w:r>
      <w:r w:rsidR="00507DFC" w:rsidRPr="00D3751B">
        <w:rPr>
          <w:rFonts w:ascii="Times New Roman" w:hAnsi="Times New Roman" w:cs="Times New Roman"/>
          <w:i/>
          <w:sz w:val="24"/>
          <w:szCs w:val="24"/>
        </w:rPr>
        <w:t>c</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is the consumption term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on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so it contains a parameter </w:t>
      </w:r>
      <w:r w:rsidR="00507DFC" w:rsidRPr="00D3751B">
        <w:rPr>
          <w:rFonts w:ascii="Times New Roman" w:hAnsi="Times New Roman" w:cs="Times New Roman"/>
          <w:i/>
          <w:sz w:val="24"/>
          <w:szCs w:val="24"/>
        </w:rPr>
        <w:t>y</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that representt the yield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per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w:t>
      </w:r>
      <w:r w:rsidR="00507DFC" w:rsidRPr="00D3751B">
        <w:rPr>
          <w:rFonts w:ascii="Times New Roman" w:hAnsi="Times New Roman" w:cs="Times New Roman"/>
          <w:i/>
          <w:sz w:val="24"/>
          <w:szCs w:val="24"/>
        </w:rPr>
        <w:t>D</w:t>
      </w:r>
      <w:r w:rsidR="00507DFC" w:rsidRPr="00B0403D">
        <w:rPr>
          <w:rFonts w:ascii="Times New Roman" w:hAnsi="Times New Roman" w:cs="Times New Roman"/>
          <w:sz w:val="24"/>
          <w:szCs w:val="24"/>
        </w:rPr>
        <w:t xml:space="preserve"> is the dilution rate, </w:t>
      </w:r>
      <w:r w:rsidR="00507DFC" w:rsidRPr="00D3751B">
        <w:rPr>
          <w:rFonts w:ascii="Times New Roman" w:hAnsi="Times New Roman" w:cs="Times New Roman"/>
          <w:i/>
          <w:sz w:val="24"/>
          <w:szCs w:val="24"/>
        </w:rPr>
        <w:t>S</w:t>
      </w:r>
      <w:r w:rsidR="00507DFC" w:rsidRPr="00B0403D">
        <w:rPr>
          <w:rFonts w:ascii="Times New Roman" w:hAnsi="Times New Roman" w:cs="Times New Roman"/>
          <w:sz w:val="24"/>
          <w:szCs w:val="24"/>
        </w:rPr>
        <w:t xml:space="preserve"> is the supply rate of resource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and </w:t>
      </w:r>
      <w:r w:rsidRPr="000C2981">
        <w:rPr>
          <w:rFonts w:ascii="Times New Roman" w:hAnsi="Times New Roman" w:cs="Times New Roman"/>
          <w:sz w:val="24"/>
          <w:szCs w:val="24"/>
        </w:rPr>
        <w:t>R*</w:t>
      </w:r>
      <w:r w:rsidR="00507DFC" w:rsidRPr="00B0403D">
        <w:rPr>
          <w:rFonts w:ascii="Times New Roman" w:hAnsi="Times New Roman" w:cs="Times New Roman"/>
          <w:sz w:val="24"/>
          <w:szCs w:val="24"/>
        </w:rPr>
        <w:t xml:space="preserve"> is the minimum resource density of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that still allows the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to have positive per capita growth rate.</w:t>
      </w:r>
    </w:p>
    <w:p w14:paraId="7D9D1E46" w14:textId="419950ED" w:rsidR="00507DFC" w:rsidRPr="00D3751B" w:rsidRDefault="00507DFC" w:rsidP="007A561A">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Note that, in th</w:t>
      </w:r>
      <w:r w:rsidR="00D3751B">
        <w:rPr>
          <w:rFonts w:ascii="Times New Roman" w:hAnsi="Times New Roman" w:cs="Times New Roman"/>
          <w:sz w:val="24"/>
          <w:szCs w:val="24"/>
        </w:rPr>
        <w:t>is</w:t>
      </w:r>
      <w:r w:rsidRPr="00B0403D">
        <w:rPr>
          <w:rFonts w:ascii="Times New Roman" w:hAnsi="Times New Roman" w:cs="Times New Roman"/>
          <w:sz w:val="24"/>
          <w:szCs w:val="24"/>
        </w:rPr>
        <w:t xml:space="preserve"> generic consumer resource model, the above consumption term (</w:t>
      </w:r>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a function of resource density,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12</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12</m:t>
                    </m:r>
                  </m:sub>
                </m:sSub>
              </m:e>
            </m:d>
            <m:ctrlPr>
              <w:rPr>
                <w:rFonts w:ascii="Cambria Math" w:hAnsi="Cambria Math" w:cs="Times New Roman"/>
                <w:i/>
                <w:sz w:val="24"/>
                <w:szCs w:val="24"/>
              </w:rPr>
            </m:ctrlPr>
          </m:den>
        </m:f>
      </m:oMath>
      <w:r w:rsidRPr="00B0403D">
        <w:rPr>
          <w:rFonts w:ascii="Times New Roman" w:hAnsi="Times New Roman" w:cs="Times New Roman"/>
          <w:sz w:val="24"/>
          <w:szCs w:val="24"/>
        </w:rPr>
        <w:t xml:space="preserve"> in Tilman’s 1977 deduction. However, if the consumption term is resource density dependent,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becomes resource dependent as well. Although the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are not fixed values as in the Lotka- Volterra model, Letten et al.’s derivation can still be used to predict coexistence based on the mutual per capita effects of each species on the other at equilibrium. To use equation 11 to 14 to calculate competition coefficients for predicting coexistence at the equilibrium, one would have to 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r w:rsidRPr="000C2981">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per capita growth rate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 level. This assumption is the same as the sensitivity method since both method</w:t>
      </w:r>
      <w:r w:rsidR="007A561A">
        <w:rPr>
          <w:rFonts w:ascii="Times New Roman" w:hAnsi="Times New Roman" w:cs="Times New Roman"/>
          <w:sz w:val="24"/>
          <w:szCs w:val="24"/>
        </w:rPr>
        <w:t>s</w:t>
      </w:r>
      <w:r w:rsidRPr="00B0403D">
        <w:rPr>
          <w:rFonts w:ascii="Times New Roman" w:hAnsi="Times New Roman" w:cs="Times New Roman"/>
          <w:sz w:val="24"/>
          <w:szCs w:val="24"/>
        </w:rPr>
        <w:t xml:space="preserve"> </w:t>
      </w:r>
      <w:r w:rsidR="007A561A">
        <w:rPr>
          <w:rFonts w:ascii="Times New Roman" w:hAnsi="Times New Roman" w:cs="Times New Roman"/>
          <w:sz w:val="24"/>
          <w:szCs w:val="24"/>
        </w:rPr>
        <w:t xml:space="preserve">assume the competing species to be at the equilibrium. </w:t>
      </w:r>
      <w:r w:rsidRPr="00B0403D">
        <w:rPr>
          <w:rFonts w:ascii="Times New Roman" w:hAnsi="Times New Roman" w:cs="Times New Roman"/>
          <w:sz w:val="24"/>
          <w:szCs w:val="24"/>
        </w:rPr>
        <w:t>This assumption is also valid because the mutual invasibility criteria is the logical basis for coexistence.</w:t>
      </w:r>
    </w:p>
    <w:p w14:paraId="0147CF98"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lastRenderedPageBreak/>
        <w:t>When, why, and how each method should be used (narrative for the table)</w:t>
      </w:r>
    </w:p>
    <w:p w14:paraId="3AF3A335"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The upper section of Table 1 is a decision tree that divides the five methods with respect to several sequential bifurcations. </w:t>
      </w:r>
    </w:p>
    <w:p w14:paraId="2FC8E972"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The first bifurcation is whether or the empiricist knows the factors that influence population dynamics in their study system. </w:t>
      </w:r>
    </w:p>
    <w:p w14:paraId="49B07A67" w14:textId="2126465D"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This question divides the five methods into two completely separate groups: phenomenological methods that are informed by quantifying species interactions but make no assumptions about mechanisms, and two methods based on consumer resource models in which species </w:t>
      </w:r>
      <w:ins w:id="2" w:author="Casey Godwin" w:date="2018-08-06T13:49:00Z">
        <w:r w:rsidR="00D13915">
          <w:rPr>
            <w:rFonts w:ascii="Times New Roman" w:hAnsi="Times New Roman" w:cs="Times New Roman"/>
            <w:sz w:val="24"/>
            <w:szCs w:val="24"/>
          </w:rPr>
          <w:t xml:space="preserve">are assumed to </w:t>
        </w:r>
      </w:ins>
      <w:r w:rsidRPr="00B0403D">
        <w:rPr>
          <w:rFonts w:ascii="Times New Roman" w:hAnsi="Times New Roman" w:cs="Times New Roman"/>
          <w:sz w:val="24"/>
          <w:szCs w:val="24"/>
        </w:rPr>
        <w:t xml:space="preserve">interact only through specific mechanisms. </w:t>
      </w:r>
    </w:p>
    <w:p w14:paraId="12549FE8"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As shown in section 2, both of the consumer resource models can be used to estimate interaction coefficients and obtain estimates of ND and RFD. However, none of the phenomenological methods can be used to predict the mechanisms by which species interact in consumer-resource models. </w:t>
      </w:r>
    </w:p>
    <w:p w14:paraId="53873CA1" w14:textId="5D94E572"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Due to the completely divergent properties of these two classes of models, several of the remaining decision steps are specific </w:t>
      </w:r>
      <w:del w:id="3" w:author="Casey Godwin" w:date="2018-08-06T13:49:00Z">
        <w:r w:rsidRPr="00B0403D" w:rsidDel="00D13915">
          <w:rPr>
            <w:rFonts w:ascii="Times New Roman" w:hAnsi="Times New Roman" w:cs="Times New Roman"/>
            <w:sz w:val="24"/>
            <w:szCs w:val="24"/>
          </w:rPr>
          <w:delText xml:space="preserve">within </w:delText>
        </w:r>
      </w:del>
      <w:ins w:id="4" w:author="Casey Godwin" w:date="2018-08-06T13:49:00Z">
        <w:r w:rsidR="00D13915">
          <w:rPr>
            <w:rFonts w:ascii="Times New Roman" w:hAnsi="Times New Roman" w:cs="Times New Roman"/>
            <w:sz w:val="24"/>
            <w:szCs w:val="24"/>
          </w:rPr>
          <w:t>to</w:t>
        </w:r>
        <w:r w:rsidR="00D13915" w:rsidRPr="00B0403D">
          <w:rPr>
            <w:rFonts w:ascii="Times New Roman" w:hAnsi="Times New Roman" w:cs="Times New Roman"/>
            <w:sz w:val="24"/>
            <w:szCs w:val="24"/>
          </w:rPr>
          <w:t xml:space="preserve"> </w:t>
        </w:r>
      </w:ins>
      <w:r w:rsidRPr="00B0403D">
        <w:rPr>
          <w:rFonts w:ascii="Times New Roman" w:hAnsi="Times New Roman" w:cs="Times New Roman"/>
          <w:sz w:val="24"/>
          <w:szCs w:val="24"/>
        </w:rPr>
        <w:t>either the the consumer-resource models or the phenomenological methods.</w:t>
      </w:r>
    </w:p>
    <w:p w14:paraId="1CFE821C" w14:textId="77777777" w:rsidR="00144BB6" w:rsidRDefault="00144BB6" w:rsidP="002B309B">
      <w:pPr>
        <w:pStyle w:val="Normal1"/>
        <w:numPr>
          <w:ilvl w:val="1"/>
          <w:numId w:val="1"/>
        </w:numPr>
        <w:spacing w:line="360" w:lineRule="auto"/>
        <w:ind w:hanging="450"/>
        <w:rPr>
          <w:ins w:id="5" w:author="Casey Godwin" w:date="2018-08-06T14:10:00Z"/>
          <w:rFonts w:ascii="Times New Roman" w:hAnsi="Times New Roman" w:cs="Times New Roman"/>
          <w:sz w:val="24"/>
          <w:szCs w:val="24"/>
        </w:rPr>
      </w:pPr>
      <w:ins w:id="6" w:author="Casey Godwin" w:date="2018-08-06T14:10:00Z">
        <w:r>
          <w:rPr>
            <w:rFonts w:ascii="Times New Roman" w:hAnsi="Times New Roman" w:cs="Times New Roman"/>
            <w:sz w:val="24"/>
            <w:szCs w:val="24"/>
          </w:rPr>
          <w:t xml:space="preserve">Phenemenological Methods. </w:t>
        </w:r>
      </w:ins>
    </w:p>
    <w:p w14:paraId="16223EC8" w14:textId="6AD22CFC" w:rsidR="006E69F1" w:rsidRDefault="002B309B" w:rsidP="00144BB6">
      <w:pPr>
        <w:pStyle w:val="Normal1"/>
        <w:numPr>
          <w:ilvl w:val="2"/>
          <w:numId w:val="1"/>
        </w:numPr>
        <w:spacing w:line="360" w:lineRule="auto"/>
        <w:ind w:left="1800"/>
        <w:rPr>
          <w:ins w:id="7" w:author="Casey Godwin" w:date="2018-08-06T13:25:00Z"/>
          <w:rFonts w:ascii="Times New Roman" w:hAnsi="Times New Roman" w:cs="Times New Roman"/>
          <w:sz w:val="24"/>
          <w:szCs w:val="24"/>
        </w:rPr>
      </w:pPr>
      <w:commentRangeStart w:id="8"/>
      <w:ins w:id="9" w:author="OSCAR Chang" w:date="2018-08-01T15:40:00Z">
        <w:r w:rsidRPr="002B309B">
          <w:rPr>
            <w:rFonts w:ascii="Times New Roman" w:hAnsi="Times New Roman" w:cs="Times New Roman"/>
            <w:sz w:val="24"/>
            <w:szCs w:val="24"/>
          </w:rPr>
          <w:t xml:space="preserve">The </w:t>
        </w:r>
        <w:commentRangeStart w:id="10"/>
        <w:r w:rsidRPr="002B309B">
          <w:rPr>
            <w:rFonts w:ascii="Times New Roman" w:hAnsi="Times New Roman" w:cs="Times New Roman"/>
            <w:sz w:val="24"/>
            <w:szCs w:val="24"/>
          </w:rPr>
          <w:t>three</w:t>
        </w:r>
      </w:ins>
      <w:commentRangeEnd w:id="10"/>
      <w:r w:rsidR="00B51AF7">
        <w:rPr>
          <w:rStyle w:val="CommentReference"/>
        </w:rPr>
        <w:commentReference w:id="10"/>
      </w:r>
      <w:ins w:id="11" w:author="OSCAR Chang" w:date="2018-08-01T15:40:00Z">
        <w:r w:rsidRPr="002B309B">
          <w:rPr>
            <w:rFonts w:ascii="Times New Roman" w:hAnsi="Times New Roman" w:cs="Times New Roman"/>
            <w:sz w:val="24"/>
            <w:szCs w:val="24"/>
          </w:rPr>
          <w:t xml:space="preserve"> </w:t>
        </w:r>
      </w:ins>
      <w:ins w:id="12" w:author="OSCAR Chang" w:date="2018-08-01T15:41:00Z">
        <w:r w:rsidRPr="00586A18">
          <w:rPr>
            <w:rFonts w:ascii="Times New Roman" w:hAnsi="Times New Roman" w:cs="Times New Roman"/>
            <w:sz w:val="24"/>
            <w:szCs w:val="24"/>
          </w:rPr>
          <w:t>phenomenological methods highlighted in red</w:t>
        </w:r>
      </w:ins>
      <w:ins w:id="13" w:author="OSCAR Chang" w:date="2018-08-01T15:40:00Z">
        <w:r w:rsidRPr="002B309B">
          <w:rPr>
            <w:rFonts w:ascii="Times New Roman" w:hAnsi="Times New Roman" w:cs="Times New Roman"/>
            <w:sz w:val="24"/>
            <w:szCs w:val="24"/>
          </w:rPr>
          <w:t xml:space="preserve"> are also similar in that they can be used to predict if the focal species can coexist with </w:t>
        </w:r>
      </w:ins>
      <w:ins w:id="14" w:author="OSCAR Chang" w:date="2018-08-01T16:16:00Z">
        <w:r w:rsidR="00A4438F">
          <w:rPr>
            <w:rFonts w:ascii="Times New Roman" w:hAnsi="Times New Roman" w:cs="Times New Roman"/>
            <w:sz w:val="24"/>
            <w:szCs w:val="24"/>
          </w:rPr>
          <w:t>one</w:t>
        </w:r>
      </w:ins>
      <w:ins w:id="15" w:author="OSCAR Chang" w:date="2018-08-01T15:41:00Z">
        <w:r w:rsidRPr="002B309B">
          <w:rPr>
            <w:rFonts w:ascii="Times New Roman" w:hAnsi="Times New Roman" w:cs="Times New Roman"/>
            <w:sz w:val="24"/>
            <w:szCs w:val="24"/>
          </w:rPr>
          <w:t xml:space="preserve"> or many competing species. </w:t>
        </w:r>
      </w:ins>
      <w:commentRangeEnd w:id="8"/>
      <w:ins w:id="16" w:author="OSCAR Chang" w:date="2018-08-01T16:16:00Z">
        <w:r w:rsidR="00A4438F">
          <w:rPr>
            <w:rFonts w:ascii="Times New Roman" w:hAnsi="Times New Roman" w:cs="Times New Roman"/>
            <w:sz w:val="24"/>
            <w:szCs w:val="24"/>
          </w:rPr>
          <w:t xml:space="preserve">However, when predictiong coexistence for one-to-many competitors, one would need to </w:t>
        </w:r>
        <w:commentRangeStart w:id="17"/>
        <w:r w:rsidR="00A4438F">
          <w:rPr>
            <w:rFonts w:ascii="Times New Roman" w:hAnsi="Times New Roman" w:cs="Times New Roman"/>
            <w:sz w:val="24"/>
            <w:szCs w:val="24"/>
          </w:rPr>
          <w:t xml:space="preserve">assume that the </w:t>
        </w:r>
      </w:ins>
      <w:ins w:id="18" w:author="OSCAR Chang" w:date="2018-08-01T16:17:00Z">
        <w:r w:rsidR="00A4438F">
          <w:rPr>
            <w:rFonts w:ascii="Times New Roman" w:hAnsi="Times New Roman" w:cs="Times New Roman"/>
            <w:sz w:val="24"/>
            <w:szCs w:val="24"/>
          </w:rPr>
          <w:t xml:space="preserve">many competing species already coexist </w:t>
        </w:r>
      </w:ins>
      <w:commentRangeEnd w:id="17"/>
      <w:r w:rsidR="00B51AF7">
        <w:rPr>
          <w:rStyle w:val="CommentReference"/>
        </w:rPr>
        <w:commentReference w:id="17"/>
      </w:r>
      <w:ins w:id="19" w:author="OSCAR Chang" w:date="2018-08-01T16:17:00Z">
        <w:r w:rsidR="00A4438F">
          <w:rPr>
            <w:rFonts w:ascii="Times New Roman" w:hAnsi="Times New Roman" w:cs="Times New Roman"/>
            <w:sz w:val="24"/>
            <w:szCs w:val="24"/>
          </w:rPr>
          <w:t xml:space="preserve">and whether the focal species can coexist with these many species. </w:t>
        </w:r>
      </w:ins>
      <w:ins w:id="20" w:author="OSCAR Chang" w:date="2018-08-01T15:43:00Z">
        <w:r>
          <w:rPr>
            <w:rStyle w:val="CommentReference"/>
          </w:rPr>
          <w:commentReference w:id="8"/>
        </w:r>
      </w:ins>
      <w:ins w:id="21" w:author="Casey Godwin" w:date="2018-08-06T13:12:00Z">
        <w:r w:rsidR="00B51AF7">
          <w:rPr>
            <w:rFonts w:ascii="Times New Roman" w:hAnsi="Times New Roman" w:cs="Times New Roman"/>
            <w:sz w:val="24"/>
            <w:szCs w:val="24"/>
          </w:rPr>
          <w:t>Empirically</w:t>
        </w:r>
      </w:ins>
      <w:ins w:id="22" w:author="OSCAR Chang" w:date="2018-08-01T16:18:00Z">
        <w:r w:rsidR="00A4438F">
          <w:rPr>
            <w:rFonts w:ascii="Times New Roman" w:hAnsi="Times New Roman" w:cs="Times New Roman"/>
            <w:sz w:val="24"/>
            <w:szCs w:val="24"/>
          </w:rPr>
          <w:t>, one can conduct experiment</w:t>
        </w:r>
      </w:ins>
      <w:ins w:id="23" w:author="Casey Godwin" w:date="2018-08-06T13:12:00Z">
        <w:r w:rsidR="00B51AF7">
          <w:rPr>
            <w:rFonts w:ascii="Times New Roman" w:hAnsi="Times New Roman" w:cs="Times New Roman"/>
            <w:sz w:val="24"/>
            <w:szCs w:val="24"/>
          </w:rPr>
          <w:t>s</w:t>
        </w:r>
      </w:ins>
      <w:ins w:id="24" w:author="OSCAR Chang" w:date="2018-08-01T16:18:00Z">
        <w:r w:rsidR="00A4438F">
          <w:rPr>
            <w:rFonts w:ascii="Times New Roman" w:hAnsi="Times New Roman" w:cs="Times New Roman"/>
            <w:sz w:val="24"/>
            <w:szCs w:val="24"/>
          </w:rPr>
          <w:t xml:space="preserve"> for </w:t>
        </w:r>
      </w:ins>
      <w:ins w:id="25" w:author="Casey Godwin" w:date="2018-08-06T13:12:00Z">
        <w:r w:rsidR="00B51AF7">
          <w:rPr>
            <w:rFonts w:ascii="Times New Roman" w:hAnsi="Times New Roman" w:cs="Times New Roman"/>
            <w:sz w:val="24"/>
            <w:szCs w:val="24"/>
          </w:rPr>
          <w:t xml:space="preserve">each </w:t>
        </w:r>
      </w:ins>
      <w:ins w:id="26" w:author="OSCAR Chang" w:date="2018-08-01T16:18:00Z">
        <w:r w:rsidR="00A4438F">
          <w:rPr>
            <w:rFonts w:ascii="Times New Roman" w:hAnsi="Times New Roman" w:cs="Times New Roman"/>
            <w:sz w:val="24"/>
            <w:szCs w:val="24"/>
          </w:rPr>
          <w:t xml:space="preserve">pair </w:t>
        </w:r>
      </w:ins>
      <w:ins w:id="27" w:author="Casey Godwin" w:date="2018-08-06T13:12:00Z">
        <w:r w:rsidR="00B51AF7">
          <w:rPr>
            <w:rFonts w:ascii="Times New Roman" w:hAnsi="Times New Roman" w:cs="Times New Roman"/>
            <w:sz w:val="24"/>
            <w:szCs w:val="24"/>
          </w:rPr>
          <w:t>of species</w:t>
        </w:r>
      </w:ins>
      <w:ins w:id="28" w:author="OSCAR Chang" w:date="2018-08-01T16:19:00Z">
        <w:r w:rsidR="00A4438F">
          <w:rPr>
            <w:rFonts w:ascii="Times New Roman" w:hAnsi="Times New Roman" w:cs="Times New Roman"/>
            <w:sz w:val="24"/>
            <w:szCs w:val="24"/>
          </w:rPr>
          <w:t>,</w:t>
        </w:r>
      </w:ins>
      <w:ins w:id="29" w:author="OSCAR Chang" w:date="2018-08-01T16:18:00Z">
        <w:r w:rsidR="00A4438F">
          <w:rPr>
            <w:rFonts w:ascii="Times New Roman" w:hAnsi="Times New Roman" w:cs="Times New Roman"/>
            <w:sz w:val="24"/>
            <w:szCs w:val="24"/>
          </w:rPr>
          <w:t xml:space="preserve"> but this pairwise experiment</w:t>
        </w:r>
      </w:ins>
      <w:ins w:id="30" w:author="Casey Godwin" w:date="2018-08-06T13:12:00Z">
        <w:r w:rsidR="00B51AF7">
          <w:rPr>
            <w:rFonts w:ascii="Times New Roman" w:hAnsi="Times New Roman" w:cs="Times New Roman"/>
            <w:sz w:val="24"/>
            <w:szCs w:val="24"/>
          </w:rPr>
          <w:t>ation</w:t>
        </w:r>
      </w:ins>
      <w:ins w:id="31" w:author="OSCAR Chang" w:date="2018-08-01T16:18:00Z">
        <w:r w:rsidR="00A4438F">
          <w:rPr>
            <w:rFonts w:ascii="Times New Roman" w:hAnsi="Times New Roman" w:cs="Times New Roman"/>
            <w:sz w:val="24"/>
            <w:szCs w:val="24"/>
          </w:rPr>
          <w:t xml:space="preserve"> can not gurantee coexisten</w:t>
        </w:r>
      </w:ins>
      <w:ins w:id="32" w:author="OSCAR Chang" w:date="2018-08-01T16:19:00Z">
        <w:r w:rsidR="00A4438F">
          <w:rPr>
            <w:rFonts w:ascii="Times New Roman" w:hAnsi="Times New Roman" w:cs="Times New Roman"/>
            <w:sz w:val="24"/>
            <w:szCs w:val="24"/>
          </w:rPr>
          <w:t xml:space="preserve">ce of many species. </w:t>
        </w:r>
      </w:ins>
    </w:p>
    <w:p w14:paraId="062DD2EB" w14:textId="08651151" w:rsidR="004044A2" w:rsidRPr="006E69F1" w:rsidRDefault="00A4438F" w:rsidP="00144BB6">
      <w:pPr>
        <w:pStyle w:val="Normal1"/>
        <w:numPr>
          <w:ilvl w:val="2"/>
          <w:numId w:val="1"/>
        </w:numPr>
        <w:spacing w:line="360" w:lineRule="auto"/>
        <w:ind w:left="1800"/>
        <w:rPr>
          <w:rFonts w:ascii="Times New Roman" w:hAnsi="Times New Roman" w:cs="Times New Roman"/>
          <w:sz w:val="24"/>
          <w:szCs w:val="24"/>
        </w:rPr>
      </w:pPr>
      <w:ins w:id="33" w:author="OSCAR Chang" w:date="2018-08-01T16:19:00Z">
        <w:r w:rsidRPr="006E69F1">
          <w:rPr>
            <w:rFonts w:ascii="Times New Roman" w:hAnsi="Times New Roman" w:cs="Times New Roman"/>
            <w:sz w:val="24"/>
            <w:szCs w:val="24"/>
          </w:rPr>
          <w:t>A</w:t>
        </w:r>
      </w:ins>
      <w:r w:rsidR="00794E37" w:rsidRPr="006E69F1">
        <w:rPr>
          <w:rFonts w:ascii="Times New Roman" w:hAnsi="Times New Roman" w:cs="Times New Roman"/>
          <w:sz w:val="24"/>
          <w:szCs w:val="24"/>
        </w:rPr>
        <w:t>mong the</w:t>
      </w:r>
      <w:ins w:id="34" w:author="OSCAR Chang" w:date="2018-08-01T15:42:00Z">
        <w:r w:rsidR="002B309B" w:rsidRPr="006E69F1">
          <w:rPr>
            <w:rFonts w:ascii="Times New Roman" w:hAnsi="Times New Roman" w:cs="Times New Roman"/>
            <w:sz w:val="24"/>
            <w:szCs w:val="24"/>
          </w:rPr>
          <w:t xml:space="preserve"> three</w:t>
        </w:r>
      </w:ins>
      <w:r w:rsidR="00794E37" w:rsidRPr="006E69F1">
        <w:rPr>
          <w:rFonts w:ascii="Times New Roman" w:hAnsi="Times New Roman" w:cs="Times New Roman"/>
          <w:sz w:val="24"/>
          <w:szCs w:val="24"/>
        </w:rPr>
        <w:t xml:space="preserve"> phenomenological methods highlighted in red, the negative frequency dependence method is distinct because it is does not require monocultures. The Lotka-Volterra and Sensitivity methods are further </w:t>
      </w:r>
      <w:r w:rsidR="00794E37" w:rsidRPr="006E69F1">
        <w:rPr>
          <w:rFonts w:ascii="Times New Roman" w:hAnsi="Times New Roman" w:cs="Times New Roman"/>
          <w:sz w:val="24"/>
          <w:szCs w:val="24"/>
        </w:rPr>
        <w:lastRenderedPageBreak/>
        <w:t xml:space="preserve">distinguished by the need for each species to be grown at steady state as </w:t>
      </w:r>
      <w:commentRangeStart w:id="35"/>
      <w:commentRangeStart w:id="36"/>
      <w:r w:rsidR="00794E37" w:rsidRPr="006E69F1">
        <w:rPr>
          <w:rFonts w:ascii="Times New Roman" w:hAnsi="Times New Roman" w:cs="Times New Roman"/>
          <w:sz w:val="24"/>
          <w:szCs w:val="24"/>
        </w:rPr>
        <w:t>monocultures</w:t>
      </w:r>
      <w:commentRangeEnd w:id="35"/>
      <w:r w:rsidR="003236B8">
        <w:rPr>
          <w:rStyle w:val="CommentReference"/>
        </w:rPr>
        <w:commentReference w:id="35"/>
      </w:r>
      <w:commentRangeEnd w:id="36"/>
      <w:r w:rsidR="006E69F1">
        <w:rPr>
          <w:rStyle w:val="CommentReference"/>
        </w:rPr>
        <w:commentReference w:id="36"/>
      </w:r>
      <w:r w:rsidR="00794E37" w:rsidRPr="006E69F1">
        <w:rPr>
          <w:rFonts w:ascii="Times New Roman" w:hAnsi="Times New Roman" w:cs="Times New Roman"/>
          <w:sz w:val="24"/>
          <w:szCs w:val="24"/>
        </w:rPr>
        <w:t xml:space="preserve">. Another important difference among the phenomenological methods is that the Lotka-Volterra and negative frequency dependence methods can be applied to observational datasets or study systems where manipulation is not feasible. These two methods are also particularly well-suited for long-lived organisms where manipulative experiments are not feasible. </w:t>
      </w:r>
    </w:p>
    <w:p w14:paraId="1C149DF6" w14:textId="77777777" w:rsidR="00144BB6" w:rsidRDefault="00144BB6" w:rsidP="00B0403D">
      <w:pPr>
        <w:pStyle w:val="Normal1"/>
        <w:numPr>
          <w:ilvl w:val="1"/>
          <w:numId w:val="1"/>
        </w:numPr>
        <w:spacing w:line="360" w:lineRule="auto"/>
        <w:rPr>
          <w:ins w:id="37" w:author="Casey Godwin" w:date="2018-08-06T14:10:00Z"/>
          <w:rFonts w:ascii="Times New Roman" w:hAnsi="Times New Roman" w:cs="Times New Roman"/>
          <w:sz w:val="24"/>
          <w:szCs w:val="24"/>
        </w:rPr>
      </w:pPr>
      <w:ins w:id="38" w:author="Casey Godwin" w:date="2018-08-06T14:10:00Z">
        <w:r>
          <w:rPr>
            <w:rFonts w:ascii="Times New Roman" w:hAnsi="Times New Roman" w:cs="Times New Roman"/>
            <w:sz w:val="24"/>
            <w:szCs w:val="24"/>
          </w:rPr>
          <w:t xml:space="preserve">Consumer-Resource Methods. </w:t>
        </w:r>
      </w:ins>
    </w:p>
    <w:p w14:paraId="3DE34DEF" w14:textId="77777777" w:rsidR="00144BB6" w:rsidRDefault="00794E37" w:rsidP="00144BB6">
      <w:pPr>
        <w:pStyle w:val="Normal1"/>
        <w:numPr>
          <w:ilvl w:val="2"/>
          <w:numId w:val="1"/>
        </w:numPr>
        <w:spacing w:line="360" w:lineRule="auto"/>
        <w:ind w:left="1800"/>
        <w:rPr>
          <w:ins w:id="39" w:author="Casey Godwin" w:date="2018-08-06T14:10:00Z"/>
          <w:rFonts w:ascii="Times New Roman" w:hAnsi="Times New Roman" w:cs="Times New Roman"/>
          <w:sz w:val="24"/>
          <w:szCs w:val="24"/>
        </w:rPr>
      </w:pPr>
      <w:r w:rsidRPr="00B0403D">
        <w:rPr>
          <w:rFonts w:ascii="Times New Roman" w:hAnsi="Times New Roman" w:cs="Times New Roman"/>
          <w:sz w:val="24"/>
          <w:szCs w:val="24"/>
        </w:rPr>
        <w:t xml:space="preserve">The consumer-resource models are differentiated primarily based on whether the resource is abiotic (e.g. inorganic nutrients consumed by plants) or biotic and has its own population dynamics. </w:t>
      </w:r>
    </w:p>
    <w:p w14:paraId="27014076" w14:textId="5431AEE7" w:rsidR="004044A2" w:rsidRDefault="00144BB6" w:rsidP="00144BB6">
      <w:pPr>
        <w:pStyle w:val="Normal1"/>
        <w:numPr>
          <w:ilvl w:val="2"/>
          <w:numId w:val="1"/>
        </w:numPr>
        <w:spacing w:line="360" w:lineRule="auto"/>
        <w:ind w:left="1800"/>
        <w:rPr>
          <w:ins w:id="40" w:author="Casey Godwin" w:date="2018-08-06T14:36:00Z"/>
          <w:rFonts w:ascii="Times New Roman" w:hAnsi="Times New Roman" w:cs="Times New Roman"/>
          <w:sz w:val="24"/>
          <w:szCs w:val="24"/>
        </w:rPr>
      </w:pPr>
      <w:moveToRangeStart w:id="41" w:author="Casey Godwin" w:date="2018-08-06T14:09:00Z" w:name="move395183887"/>
      <w:moveTo w:id="42" w:author="Casey Godwin" w:date="2018-08-06T14:09:00Z">
        <w:r w:rsidRPr="00B0403D">
          <w:rPr>
            <w:rFonts w:ascii="Times New Roman" w:hAnsi="Times New Roman" w:cs="Times New Roman"/>
            <w:sz w:val="24"/>
            <w:szCs w:val="24"/>
          </w:rPr>
          <w:t>While th</w:t>
        </w:r>
        <w:del w:id="43" w:author="Casey Godwin" w:date="2018-08-06T14:09:00Z">
          <w:r w:rsidRPr="00B0403D" w:rsidDel="00144BB6">
            <w:rPr>
              <w:rFonts w:ascii="Times New Roman" w:hAnsi="Times New Roman" w:cs="Times New Roman"/>
              <w:sz w:val="24"/>
              <w:szCs w:val="24"/>
            </w:rPr>
            <w:delText>i</w:delText>
          </w:r>
        </w:del>
      </w:moveTo>
      <w:ins w:id="44" w:author="Casey Godwin" w:date="2018-08-06T14:09:00Z">
        <w:r>
          <w:rPr>
            <w:rFonts w:ascii="Times New Roman" w:hAnsi="Times New Roman" w:cs="Times New Roman"/>
            <w:sz w:val="24"/>
            <w:szCs w:val="24"/>
          </w:rPr>
          <w:t>e consumer-resource model methods</w:t>
        </w:r>
      </w:ins>
      <w:moveTo w:id="45" w:author="Casey Godwin" w:date="2018-08-06T14:09:00Z">
        <w:del w:id="46" w:author="Casey Godwin" w:date="2018-08-06T14:09:00Z">
          <w:r w:rsidRPr="00B0403D" w:rsidDel="00144BB6">
            <w:rPr>
              <w:rFonts w:ascii="Times New Roman" w:hAnsi="Times New Roman" w:cs="Times New Roman"/>
              <w:sz w:val="24"/>
              <w:szCs w:val="24"/>
            </w:rPr>
            <w:delText>s</w:delText>
          </w:r>
        </w:del>
        <w:r w:rsidRPr="00B0403D">
          <w:rPr>
            <w:rFonts w:ascii="Times New Roman" w:hAnsi="Times New Roman" w:cs="Times New Roman"/>
            <w:sz w:val="24"/>
            <w:szCs w:val="24"/>
          </w:rPr>
          <w:t xml:space="preserve"> ha</w:t>
        </w:r>
      </w:moveTo>
      <w:ins w:id="47" w:author="Casey Godwin" w:date="2018-08-06T14:09:00Z">
        <w:r>
          <w:rPr>
            <w:rFonts w:ascii="Times New Roman" w:hAnsi="Times New Roman" w:cs="Times New Roman"/>
            <w:sz w:val="24"/>
            <w:szCs w:val="24"/>
          </w:rPr>
          <w:t>ve</w:t>
        </w:r>
      </w:ins>
      <w:moveTo w:id="48" w:author="Casey Godwin" w:date="2018-08-06T14:09:00Z">
        <w:del w:id="49" w:author="Casey Godwin" w:date="2018-08-06T14:09:00Z">
          <w:r w:rsidRPr="00B0403D" w:rsidDel="00144BB6">
            <w:rPr>
              <w:rFonts w:ascii="Times New Roman" w:hAnsi="Times New Roman" w:cs="Times New Roman"/>
              <w:sz w:val="24"/>
              <w:szCs w:val="24"/>
            </w:rPr>
            <w:delText>s</w:delText>
          </w:r>
        </w:del>
        <w:r w:rsidRPr="00B0403D">
          <w:rPr>
            <w:rFonts w:ascii="Times New Roman" w:hAnsi="Times New Roman" w:cs="Times New Roman"/>
            <w:sz w:val="24"/>
            <w:szCs w:val="24"/>
          </w:rPr>
          <w:t xml:space="preserve"> certain advantages, these </w:t>
        </w:r>
        <w:del w:id="50" w:author="Casey Godwin" w:date="2018-08-06T14:09:00Z">
          <w:r w:rsidRPr="00B0403D" w:rsidDel="00144BB6">
            <w:rPr>
              <w:rFonts w:ascii="Times New Roman" w:hAnsi="Times New Roman" w:cs="Times New Roman"/>
              <w:sz w:val="24"/>
              <w:szCs w:val="24"/>
            </w:rPr>
            <w:delText>consumer-resource models</w:delText>
          </w:r>
        </w:del>
      </w:moveTo>
      <w:ins w:id="51" w:author="Casey Godwin" w:date="2018-08-06T14:09:00Z">
        <w:r>
          <w:rPr>
            <w:rFonts w:ascii="Times New Roman" w:hAnsi="Times New Roman" w:cs="Times New Roman"/>
            <w:sz w:val="24"/>
            <w:szCs w:val="24"/>
          </w:rPr>
          <w:t>methods</w:t>
        </w:r>
      </w:ins>
      <w:moveTo w:id="52" w:author="Casey Godwin" w:date="2018-08-06T14:09:00Z">
        <w:r w:rsidRPr="00B0403D">
          <w:rPr>
            <w:rFonts w:ascii="Times New Roman" w:hAnsi="Times New Roman" w:cs="Times New Roman"/>
            <w:sz w:val="24"/>
            <w:szCs w:val="24"/>
          </w:rPr>
          <w:t xml:space="preserve"> can only be applied in a limited subset of cases where th</w:t>
        </w:r>
      </w:moveTo>
      <w:ins w:id="53" w:author="Casey Godwin" w:date="2018-08-06T14:09:00Z">
        <w:r>
          <w:rPr>
            <w:rFonts w:ascii="Times New Roman" w:hAnsi="Times New Roman" w:cs="Times New Roman"/>
            <w:sz w:val="24"/>
            <w:szCs w:val="24"/>
          </w:rPr>
          <w:t>e</w:t>
        </w:r>
      </w:ins>
      <w:moveTo w:id="54" w:author="Casey Godwin" w:date="2018-08-06T14:09:00Z">
        <w:del w:id="55" w:author="Casey Godwin" w:date="2018-08-06T14:09:00Z">
          <w:r w:rsidRPr="00B0403D" w:rsidDel="00144BB6">
            <w:rPr>
              <w:rFonts w:ascii="Times New Roman" w:hAnsi="Times New Roman" w:cs="Times New Roman"/>
              <w:sz w:val="24"/>
              <w:szCs w:val="24"/>
            </w:rPr>
            <w:delText>is</w:delText>
          </w:r>
        </w:del>
        <w:r w:rsidRPr="00B0403D">
          <w:rPr>
            <w:rFonts w:ascii="Times New Roman" w:hAnsi="Times New Roman" w:cs="Times New Roman"/>
            <w:sz w:val="24"/>
            <w:szCs w:val="24"/>
          </w:rPr>
          <w:t xml:space="preserve"> assumption</w:t>
        </w:r>
      </w:moveTo>
      <w:ins w:id="56" w:author="Casey Godwin" w:date="2018-08-06T14:09:00Z">
        <w:r>
          <w:rPr>
            <w:rFonts w:ascii="Times New Roman" w:hAnsi="Times New Roman" w:cs="Times New Roman"/>
            <w:sz w:val="24"/>
            <w:szCs w:val="24"/>
          </w:rPr>
          <w:t>s</w:t>
        </w:r>
      </w:ins>
      <w:moveTo w:id="57" w:author="Casey Godwin" w:date="2018-08-06T14:09:00Z">
        <w:r w:rsidRPr="00B0403D">
          <w:rPr>
            <w:rFonts w:ascii="Times New Roman" w:hAnsi="Times New Roman" w:cs="Times New Roman"/>
            <w:sz w:val="24"/>
            <w:szCs w:val="24"/>
          </w:rPr>
          <w:t xml:space="preserve"> </w:t>
        </w:r>
      </w:moveTo>
      <w:ins w:id="58" w:author="Casey Godwin" w:date="2018-08-06T14:09:00Z">
        <w:r>
          <w:rPr>
            <w:rFonts w:ascii="Times New Roman" w:hAnsi="Times New Roman" w:cs="Times New Roman"/>
            <w:sz w:val="24"/>
            <w:szCs w:val="24"/>
          </w:rPr>
          <w:t>are</w:t>
        </w:r>
      </w:ins>
      <w:moveTo w:id="59" w:author="Casey Godwin" w:date="2018-08-06T14:09:00Z">
        <w:del w:id="60" w:author="Casey Godwin" w:date="2018-08-06T14:09:00Z">
          <w:r w:rsidRPr="00B0403D" w:rsidDel="00144BB6">
            <w:rPr>
              <w:rFonts w:ascii="Times New Roman" w:hAnsi="Times New Roman" w:cs="Times New Roman"/>
              <w:sz w:val="24"/>
              <w:szCs w:val="24"/>
            </w:rPr>
            <w:delText>is</w:delText>
          </w:r>
        </w:del>
        <w:r w:rsidRPr="00B0403D">
          <w:rPr>
            <w:rFonts w:ascii="Times New Roman" w:hAnsi="Times New Roman" w:cs="Times New Roman"/>
            <w:sz w:val="24"/>
            <w:szCs w:val="24"/>
          </w:rPr>
          <w:t xml:space="preserve"> justified.</w:t>
        </w:r>
      </w:moveTo>
      <w:moveToRangeEnd w:id="41"/>
    </w:p>
    <w:p w14:paraId="6BAA97A6" w14:textId="6C632449" w:rsidR="00A656E9" w:rsidRPr="00B0403D" w:rsidRDefault="00A656E9" w:rsidP="00144BB6">
      <w:pPr>
        <w:pStyle w:val="Normal1"/>
        <w:numPr>
          <w:ilvl w:val="2"/>
          <w:numId w:val="1"/>
        </w:numPr>
        <w:spacing w:line="360" w:lineRule="auto"/>
        <w:ind w:left="1800"/>
        <w:rPr>
          <w:rFonts w:ascii="Times New Roman" w:hAnsi="Times New Roman" w:cs="Times New Roman"/>
          <w:sz w:val="24"/>
          <w:szCs w:val="24"/>
        </w:rPr>
      </w:pPr>
      <w:ins w:id="61" w:author="Casey Godwin" w:date="2018-08-06T14:36:00Z">
        <w:r>
          <w:rPr>
            <w:rFonts w:ascii="Times New Roman" w:hAnsi="Times New Roman" w:cs="Times New Roman"/>
            <w:sz w:val="24"/>
            <w:szCs w:val="24"/>
          </w:rPr>
          <w:t xml:space="preserve">Another characteristic that distinguishes the consumer-resource models is the number of resources that are considered. Specifically, Letten et al [2017] demonstrated that the consumer-resouce model </w:t>
        </w:r>
      </w:ins>
      <w:ins w:id="62" w:author="Casey Godwin" w:date="2018-08-06T14:37:00Z">
        <w:r>
          <w:rPr>
            <w:rFonts w:ascii="Times New Roman" w:hAnsi="Times New Roman" w:cs="Times New Roman"/>
            <w:sz w:val="24"/>
            <w:szCs w:val="24"/>
          </w:rPr>
          <w:t xml:space="preserve">can be used for two </w:t>
        </w:r>
      </w:ins>
      <w:ins w:id="63" w:author="Casey Godwin" w:date="2018-08-06T14:36:00Z">
        <w:r>
          <w:rPr>
            <w:rFonts w:ascii="Times New Roman" w:hAnsi="Times New Roman" w:cs="Times New Roman"/>
            <w:sz w:val="24"/>
            <w:szCs w:val="24"/>
          </w:rPr>
          <w:t>abiotic resour</w:t>
        </w:r>
        <w:r w:rsidR="009C62C1">
          <w:rPr>
            <w:rFonts w:ascii="Times New Roman" w:hAnsi="Times New Roman" w:cs="Times New Roman"/>
            <w:sz w:val="24"/>
            <w:szCs w:val="24"/>
          </w:rPr>
          <w:t>ces, so it re</w:t>
        </w:r>
      </w:ins>
      <w:ins w:id="64" w:author="Casey Godwin" w:date="2018-08-06T14:38:00Z">
        <w:r w:rsidR="009C62C1">
          <w:rPr>
            <w:rFonts w:ascii="Times New Roman" w:hAnsi="Times New Roman" w:cs="Times New Roman"/>
            <w:sz w:val="24"/>
            <w:szCs w:val="24"/>
          </w:rPr>
          <w:t xml:space="preserv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ins>
    </w:p>
    <w:p w14:paraId="7612C675" w14:textId="77777777" w:rsidR="004044A2" w:rsidRPr="00B0403D" w:rsidDel="000F21BA" w:rsidRDefault="00794E37" w:rsidP="00B0403D">
      <w:pPr>
        <w:pStyle w:val="Normal1"/>
        <w:numPr>
          <w:ilvl w:val="1"/>
          <w:numId w:val="1"/>
        </w:numPr>
        <w:spacing w:line="360" w:lineRule="auto"/>
        <w:rPr>
          <w:del w:id="65" w:author="Casey Godwin" w:date="2018-08-06T14:13:00Z"/>
          <w:rFonts w:ascii="Times New Roman" w:hAnsi="Times New Roman" w:cs="Times New Roman"/>
          <w:sz w:val="24"/>
          <w:szCs w:val="24"/>
        </w:rPr>
      </w:pPr>
      <w:r w:rsidRPr="00B0403D">
        <w:rPr>
          <w:rFonts w:ascii="Times New Roman" w:hAnsi="Times New Roman" w:cs="Times New Roman"/>
          <w:sz w:val="24"/>
          <w:szCs w:val="24"/>
        </w:rPr>
        <w:t xml:space="preserve">Having considered the questions under the section ‘Information About Study System’, an empiricist should be able to identify the method that is most appropriate. In the section ‘Method’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 </w:t>
      </w:r>
    </w:p>
    <w:p w14:paraId="49545D4E" w14:textId="77777777" w:rsidR="004044A2" w:rsidRPr="000F21BA" w:rsidRDefault="00794E37" w:rsidP="00A656E9">
      <w:pPr>
        <w:pStyle w:val="Normal1"/>
        <w:numPr>
          <w:ilvl w:val="1"/>
          <w:numId w:val="1"/>
        </w:numPr>
        <w:spacing w:line="360" w:lineRule="auto"/>
        <w:rPr>
          <w:rFonts w:ascii="Times New Roman" w:hAnsi="Times New Roman" w:cs="Times New Roman"/>
          <w:sz w:val="24"/>
          <w:szCs w:val="24"/>
          <w:rPrChange w:id="66" w:author="Casey Godwin" w:date="2018-08-06T14:13:00Z">
            <w:rPr>
              <w:rFonts w:ascii="Times New Roman" w:hAnsi="Times New Roman" w:cs="Times New Roman"/>
              <w:sz w:val="24"/>
              <w:szCs w:val="24"/>
            </w:rPr>
          </w:rPrChange>
        </w:rPr>
      </w:pPr>
      <w:r w:rsidRPr="000F21BA">
        <w:rPr>
          <w:rFonts w:ascii="Times New Roman" w:hAnsi="Times New Roman" w:cs="Times New Roman"/>
          <w:sz w:val="24"/>
          <w:szCs w:val="24"/>
        </w:rPr>
        <w:t>Using the first half of the table as a guide will should result in one preferred method, or in some cases a choice between two (e.g. LV and</w:t>
      </w:r>
      <w:r w:rsidRPr="000F21BA">
        <w:rPr>
          <w:rFonts w:ascii="Times New Roman" w:hAnsi="Times New Roman" w:cs="Times New Roman"/>
          <w:sz w:val="24"/>
          <w:szCs w:val="24"/>
          <w:rPrChange w:id="67" w:author="Casey Godwin" w:date="2018-08-06T14:13:00Z">
            <w:rPr>
              <w:rFonts w:ascii="Times New Roman" w:hAnsi="Times New Roman" w:cs="Times New Roman"/>
              <w:sz w:val="24"/>
              <w:szCs w:val="24"/>
            </w:rPr>
          </w:rPrChange>
        </w:rPr>
        <w:t xml:space="preserve"> sensitivity) that can be further informed by the inputs/outputs section of the table (see below).</w:t>
      </w:r>
    </w:p>
    <w:p w14:paraId="16F8855B" w14:textId="5720BB04" w:rsidR="000F21BA" w:rsidRDefault="000F21BA" w:rsidP="00B0403D">
      <w:pPr>
        <w:pStyle w:val="Normal1"/>
        <w:numPr>
          <w:ilvl w:val="1"/>
          <w:numId w:val="1"/>
        </w:numPr>
        <w:spacing w:line="360" w:lineRule="auto"/>
        <w:rPr>
          <w:ins w:id="68" w:author="Casey Godwin" w:date="2018-08-06T14:12:00Z"/>
          <w:rFonts w:ascii="Times New Roman" w:hAnsi="Times New Roman" w:cs="Times New Roman"/>
          <w:sz w:val="24"/>
          <w:szCs w:val="24"/>
        </w:rPr>
      </w:pPr>
      <w:ins w:id="69" w:author="Casey Godwin" w:date="2018-08-06T14:12:00Z">
        <w:r>
          <w:rPr>
            <w:rFonts w:ascii="Times New Roman" w:hAnsi="Times New Roman" w:cs="Times New Roman"/>
            <w:sz w:val="24"/>
            <w:szCs w:val="24"/>
          </w:rPr>
          <w:t>Comparison of Method Inputs</w:t>
        </w:r>
      </w:ins>
    </w:p>
    <w:p w14:paraId="448C5B44"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lastRenderedPageBreak/>
        <w:t xml:space="preserve">These five methods differ in terms of the information that would be required as ‘inputs’ in order to estimate ND and RFD. </w:t>
      </w:r>
    </w:p>
    <w:p w14:paraId="5796290D" w14:textId="4D4A1A4E"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For instance, the phenomenological methods differ in terms of the number, length, and types of time series required. As a result, the number of new experiments required </w:t>
      </w:r>
      <w:ins w:id="70" w:author="Casey Godwin" w:date="2018-08-06T13:31:00Z">
        <w:r w:rsidR="005505D8">
          <w:rPr>
            <w:rFonts w:ascii="Times New Roman" w:hAnsi="Times New Roman" w:cs="Times New Roman"/>
            <w:sz w:val="24"/>
            <w:szCs w:val="24"/>
          </w:rPr>
          <w:t xml:space="preserve">for all pairwise combinations of species </w:t>
        </w:r>
      </w:ins>
      <w:r w:rsidRPr="00B0403D">
        <w:rPr>
          <w:rFonts w:ascii="Times New Roman" w:hAnsi="Times New Roman" w:cs="Times New Roman"/>
          <w:sz w:val="24"/>
          <w:szCs w:val="24"/>
        </w:rPr>
        <w:t xml:space="preserve">increases linearly or exponentially with each additional species. In contrast, the consumer-resource models require only as many additional experiments as the number of resources. </w:t>
      </w:r>
    </w:p>
    <w:p w14:paraId="36B1C066"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While all of the the phenomenological methods require at least one co-culture of each species pair in order to quantify the strength of their interaction. The direct Lotka-Volterra method requires a minimum of one co-culture, but </w:t>
      </w:r>
      <w:commentRangeStart w:id="71"/>
      <w:commentRangeStart w:id="72"/>
      <w:r w:rsidRPr="00B0403D">
        <w:rPr>
          <w:rFonts w:ascii="Times New Roman" w:hAnsi="Times New Roman" w:cs="Times New Roman"/>
          <w:sz w:val="24"/>
          <w:szCs w:val="24"/>
        </w:rPr>
        <w:t>the sensitivity and NFD methods require two or more co-cultures</w:t>
      </w:r>
      <w:commentRangeEnd w:id="71"/>
      <w:r w:rsidR="00A4438F">
        <w:rPr>
          <w:rStyle w:val="CommentReference"/>
        </w:rPr>
        <w:commentReference w:id="71"/>
      </w:r>
      <w:commentRangeEnd w:id="72"/>
      <w:r w:rsidR="009E6952">
        <w:rPr>
          <w:rStyle w:val="CommentReference"/>
        </w:rPr>
        <w:commentReference w:id="72"/>
      </w:r>
      <w:r w:rsidRPr="00B0403D">
        <w:rPr>
          <w:rFonts w:ascii="Times New Roman" w:hAnsi="Times New Roman" w:cs="Times New Roman"/>
          <w:sz w:val="24"/>
          <w:szCs w:val="24"/>
        </w:rPr>
        <w:t xml:space="preserve">. In contrast, the methods based on consumer-resource models do not require any co-culture in order to predict interaction strength. </w:t>
      </w:r>
    </w:p>
    <w:p w14:paraId="5C2ED960"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The number of experiments required grows more quickly for some methods (esp phenomenological ones)</w:t>
      </w:r>
    </w:p>
    <w:p w14:paraId="0C562D4B"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Due to the need for long time-series, some of the methods would not be tractable for long-lived species (e.g. the all-in-one LV parameterization that Oscar demonstrated). However, the NFD method can work for long-lived species using a space for time substitution. </w:t>
      </w:r>
    </w:p>
    <w:p w14:paraId="0ED73C57" w14:textId="77777777" w:rsidR="000F21BA" w:rsidRDefault="000F21BA" w:rsidP="00B0403D">
      <w:pPr>
        <w:pStyle w:val="Normal1"/>
        <w:numPr>
          <w:ilvl w:val="1"/>
          <w:numId w:val="1"/>
        </w:numPr>
        <w:spacing w:line="360" w:lineRule="auto"/>
        <w:rPr>
          <w:ins w:id="73" w:author="Casey Godwin" w:date="2018-08-06T14:11:00Z"/>
          <w:rFonts w:ascii="Times New Roman" w:hAnsi="Times New Roman" w:cs="Times New Roman"/>
          <w:sz w:val="24"/>
          <w:szCs w:val="24"/>
        </w:rPr>
      </w:pPr>
      <w:ins w:id="74" w:author="Casey Godwin" w:date="2018-08-06T14:11:00Z">
        <w:r>
          <w:rPr>
            <w:rFonts w:ascii="Times New Roman" w:hAnsi="Times New Roman" w:cs="Times New Roman"/>
            <w:sz w:val="24"/>
            <w:szCs w:val="24"/>
          </w:rPr>
          <w:t>Comparison of Method Utility</w:t>
        </w:r>
      </w:ins>
    </w:p>
    <w:p w14:paraId="61143B8F" w14:textId="723283D5"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We showed how each of these methods, with the notable exception of negative frequency dependence, can be used to obtain estimates of ND and RFD. While the methods differ in terms of their experimental design and assumptions about population dynamics, we expect these methods to give the same prediction regarding coexistence when applied to the same species and environmental conditions. In terms of model output then, the key differences are between phenomenological and consumer-resource methods.  </w:t>
      </w:r>
    </w:p>
    <w:p w14:paraId="603DC852"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Only the consumer resource models are able to predict the potential for coexistence among combinations of species without growing those species together simultaneously. </w:t>
      </w:r>
    </w:p>
    <w:p w14:paraId="3D3AD6CB" w14:textId="35E575DC"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lastRenderedPageBreak/>
        <w:t xml:space="preserve">None of the phenomenological methods can be used to make predictions about novel combinations of species or different environmental contexts. However, consumer resource models can be used to predict ND and RFD under limited sets of different environmental conditions. For instance, Letten et al show that the Tilman R* model can be used to predict the ND and RFD at different resource supply ratios or dilution rates [Letten et al 2017], </w:t>
      </w:r>
      <w:commentRangeStart w:id="75"/>
      <w:commentRangeStart w:id="76"/>
      <w:r w:rsidRPr="00B0403D">
        <w:rPr>
          <w:rFonts w:ascii="Times New Roman" w:hAnsi="Times New Roman" w:cs="Times New Roman"/>
          <w:sz w:val="24"/>
          <w:szCs w:val="24"/>
        </w:rPr>
        <w:t xml:space="preserve">but if for example, temperature were changed, the model </w:t>
      </w:r>
      <w:ins w:id="77" w:author="Casey Godwin" w:date="2018-08-06T13:41:00Z">
        <w:r w:rsidR="009E6952">
          <w:rPr>
            <w:rFonts w:ascii="Times New Roman" w:hAnsi="Times New Roman" w:cs="Times New Roman"/>
            <w:sz w:val="24"/>
            <w:szCs w:val="24"/>
          </w:rPr>
          <w:t xml:space="preserve">cannot be used </w:t>
        </w:r>
      </w:ins>
      <w:del w:id="78" w:author="Casey Godwin" w:date="2018-08-06T13:41:00Z">
        <w:r w:rsidRPr="00B0403D" w:rsidDel="009E6952">
          <w:rPr>
            <w:rFonts w:ascii="Times New Roman" w:hAnsi="Times New Roman" w:cs="Times New Roman"/>
            <w:sz w:val="24"/>
            <w:szCs w:val="24"/>
          </w:rPr>
          <w:delText>offers no prediction</w:delText>
        </w:r>
      </w:del>
      <w:ins w:id="79" w:author="Casey Godwin" w:date="2018-08-06T13:41:00Z">
        <w:r w:rsidR="009E6952">
          <w:rPr>
            <w:rFonts w:ascii="Times New Roman" w:hAnsi="Times New Roman" w:cs="Times New Roman"/>
            <w:sz w:val="24"/>
            <w:szCs w:val="24"/>
          </w:rPr>
          <w:t>to make predictions</w:t>
        </w:r>
      </w:ins>
      <w:r w:rsidRPr="00B0403D">
        <w:rPr>
          <w:rFonts w:ascii="Times New Roman" w:hAnsi="Times New Roman" w:cs="Times New Roman"/>
          <w:sz w:val="24"/>
          <w:szCs w:val="24"/>
        </w:rPr>
        <w:t xml:space="preserve">. </w:t>
      </w:r>
      <w:commentRangeEnd w:id="75"/>
      <w:r w:rsidRPr="00B0403D">
        <w:rPr>
          <w:rFonts w:ascii="Times New Roman" w:hAnsi="Times New Roman" w:cs="Times New Roman"/>
          <w:sz w:val="24"/>
          <w:szCs w:val="24"/>
        </w:rPr>
        <w:commentReference w:id="75"/>
      </w:r>
      <w:commentRangeEnd w:id="76"/>
      <w:r w:rsidR="00290D67">
        <w:rPr>
          <w:rStyle w:val="CommentReference"/>
        </w:rPr>
        <w:commentReference w:id="76"/>
      </w:r>
    </w:p>
    <w:p w14:paraId="154EFDE5" w14:textId="77777777" w:rsidR="004044A2" w:rsidRPr="00B0403D" w:rsidRDefault="004044A2" w:rsidP="00B0403D">
      <w:pPr>
        <w:pStyle w:val="Normal1"/>
        <w:spacing w:line="360" w:lineRule="auto"/>
        <w:contextualSpacing w:val="0"/>
        <w:rPr>
          <w:rFonts w:ascii="Times New Roman" w:hAnsi="Times New Roman" w:cs="Times New Roman"/>
          <w:sz w:val="24"/>
          <w:szCs w:val="24"/>
        </w:rPr>
      </w:pPr>
    </w:p>
    <w:p w14:paraId="126EECFF" w14:textId="77777777" w:rsidR="004044A2" w:rsidRPr="00B0403D" w:rsidRDefault="004044A2" w:rsidP="00B0403D">
      <w:pPr>
        <w:pStyle w:val="Normal1"/>
        <w:pBdr>
          <w:top w:val="nil"/>
          <w:left w:val="nil"/>
          <w:bottom w:val="nil"/>
          <w:right w:val="nil"/>
          <w:between w:val="nil"/>
        </w:pBdr>
        <w:spacing w:line="360" w:lineRule="auto"/>
        <w:ind w:left="720"/>
        <w:contextualSpacing w:val="0"/>
        <w:rPr>
          <w:rFonts w:ascii="Times New Roman" w:hAnsi="Times New Roman" w:cs="Times New Roman"/>
          <w:sz w:val="24"/>
          <w:szCs w:val="24"/>
        </w:rPr>
      </w:pPr>
    </w:p>
    <w:p w14:paraId="4486ABF5"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Cautions and future directions</w:t>
      </w:r>
    </w:p>
    <w:p w14:paraId="7D7FAE1E" w14:textId="449449E8"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Caution 1: Empirical tests of </w:t>
      </w:r>
      <w:del w:id="80" w:author="Casey Godwin" w:date="2018-08-06T14:15:00Z">
        <w:r w:rsidRPr="00B0403D" w:rsidDel="000F21BA">
          <w:rPr>
            <w:rFonts w:ascii="Times New Roman" w:hAnsi="Times New Roman" w:cs="Times New Roman"/>
            <w:sz w:val="24"/>
            <w:szCs w:val="24"/>
          </w:rPr>
          <w:delText xml:space="preserve">these </w:delText>
        </w:r>
      </w:del>
      <w:ins w:id="81" w:author="Casey Godwin" w:date="2018-08-06T14:15:00Z">
        <w:r w:rsidR="000F21BA">
          <w:rPr>
            <w:rFonts w:ascii="Times New Roman" w:hAnsi="Times New Roman" w:cs="Times New Roman"/>
            <w:sz w:val="24"/>
            <w:szCs w:val="24"/>
          </w:rPr>
          <w:t>each</w:t>
        </w:r>
        <w:r w:rsidR="000F21BA" w:rsidRPr="00B0403D">
          <w:rPr>
            <w:rFonts w:ascii="Times New Roman" w:hAnsi="Times New Roman" w:cs="Times New Roman"/>
            <w:sz w:val="24"/>
            <w:szCs w:val="24"/>
          </w:rPr>
          <w:t xml:space="preserve"> </w:t>
        </w:r>
      </w:ins>
      <w:r w:rsidRPr="00B0403D">
        <w:rPr>
          <w:rFonts w:ascii="Times New Roman" w:hAnsi="Times New Roman" w:cs="Times New Roman"/>
          <w:sz w:val="24"/>
          <w:szCs w:val="24"/>
        </w:rPr>
        <w:t>method</w:t>
      </w:r>
      <w:del w:id="82" w:author="Casey Godwin" w:date="2018-08-06T14:15:00Z">
        <w:r w:rsidRPr="00B0403D" w:rsidDel="000F21BA">
          <w:rPr>
            <w:rFonts w:ascii="Times New Roman" w:hAnsi="Times New Roman" w:cs="Times New Roman"/>
            <w:sz w:val="24"/>
            <w:szCs w:val="24"/>
          </w:rPr>
          <w:delText>s</w:delText>
        </w:r>
      </w:del>
      <w:r w:rsidRPr="00B0403D">
        <w:rPr>
          <w:rFonts w:ascii="Times New Roman" w:hAnsi="Times New Roman" w:cs="Times New Roman"/>
          <w:sz w:val="24"/>
          <w:szCs w:val="24"/>
        </w:rPr>
        <w:t xml:space="preserve"> are rare.</w:t>
      </w:r>
    </w:p>
    <w:p w14:paraId="7A5978AD" w14:textId="65A9591C" w:rsidR="000F21BA" w:rsidRDefault="00794E37" w:rsidP="000F21BA">
      <w:pPr>
        <w:pStyle w:val="Normal1"/>
        <w:numPr>
          <w:ilvl w:val="2"/>
          <w:numId w:val="1"/>
        </w:numPr>
        <w:spacing w:line="360" w:lineRule="auto"/>
        <w:rPr>
          <w:ins w:id="83" w:author="Casey Godwin" w:date="2018-08-06T14:18:00Z"/>
          <w:rFonts w:ascii="Times New Roman" w:hAnsi="Times New Roman" w:cs="Times New Roman"/>
          <w:sz w:val="24"/>
          <w:szCs w:val="24"/>
        </w:rPr>
      </w:pPr>
      <w:r w:rsidRPr="00B0403D">
        <w:rPr>
          <w:rFonts w:ascii="Times New Roman" w:hAnsi="Times New Roman" w:cs="Times New Roman"/>
          <w:sz w:val="24"/>
          <w:szCs w:val="24"/>
        </w:rPr>
        <w:t xml:space="preserve">Although a few of the ‘linking’ papers use empirical data (e.g. Letten et al), </w:t>
      </w:r>
      <w:moveToRangeStart w:id="84" w:author="Casey Godwin" w:date="2018-08-06T14:14:00Z" w:name="move395184186"/>
      <w:moveTo w:id="85" w:author="Casey Godwin" w:date="2018-08-06T14:14:00Z">
        <w:del w:id="86" w:author="Casey Godwin" w:date="2018-08-06T14:14:00Z">
          <w:r w:rsidR="000F21BA" w:rsidRPr="00B0403D" w:rsidDel="000F21BA">
            <w:rPr>
              <w:rFonts w:ascii="Times New Roman" w:hAnsi="Times New Roman" w:cs="Times New Roman"/>
              <w:sz w:val="24"/>
              <w:szCs w:val="24"/>
            </w:rPr>
            <w:delText>As shown in Table 1</w:delText>
          </w:r>
        </w:del>
        <w:r w:rsidR="000F21BA" w:rsidRPr="00B0403D">
          <w:rPr>
            <w:rFonts w:ascii="Times New Roman" w:hAnsi="Times New Roman" w:cs="Times New Roman"/>
            <w:sz w:val="24"/>
            <w:szCs w:val="24"/>
          </w:rPr>
          <w:t xml:space="preserve">, few experiments have implemented </w:t>
        </w:r>
      </w:moveTo>
      <w:ins w:id="87" w:author="Casey Godwin" w:date="2018-08-06T14:14:00Z">
        <w:r w:rsidR="000F21BA">
          <w:rPr>
            <w:rFonts w:ascii="Times New Roman" w:hAnsi="Times New Roman" w:cs="Times New Roman"/>
            <w:sz w:val="24"/>
            <w:szCs w:val="24"/>
          </w:rPr>
          <w:t xml:space="preserve">any of </w:t>
        </w:r>
      </w:ins>
      <w:moveTo w:id="88" w:author="Casey Godwin" w:date="2018-08-06T14:14:00Z">
        <w:r w:rsidR="000F21BA" w:rsidRPr="00B0403D">
          <w:rPr>
            <w:rFonts w:ascii="Times New Roman" w:hAnsi="Times New Roman" w:cs="Times New Roman"/>
            <w:sz w:val="24"/>
            <w:szCs w:val="24"/>
          </w:rPr>
          <w:t xml:space="preserve">these empirical methods for evaluating </w:t>
        </w:r>
        <w:commentRangeStart w:id="89"/>
        <w:commentRangeStart w:id="90"/>
        <w:r w:rsidR="000F21BA" w:rsidRPr="00B0403D">
          <w:rPr>
            <w:rFonts w:ascii="Times New Roman" w:hAnsi="Times New Roman" w:cs="Times New Roman"/>
            <w:sz w:val="24"/>
            <w:szCs w:val="24"/>
          </w:rPr>
          <w:t>MCT</w:t>
        </w:r>
        <w:commentRangeEnd w:id="89"/>
        <w:r w:rsidR="000F21BA" w:rsidRPr="00B0403D">
          <w:rPr>
            <w:rStyle w:val="CommentReference"/>
            <w:rFonts w:ascii="Times New Roman" w:hAnsi="Times New Roman" w:cs="Times New Roman"/>
            <w:sz w:val="24"/>
            <w:szCs w:val="24"/>
          </w:rPr>
          <w:commentReference w:id="89"/>
        </w:r>
      </w:moveTo>
      <w:commentRangeEnd w:id="90"/>
      <w:ins w:id="91" w:author="Casey Godwin" w:date="2018-08-06T14:17:00Z">
        <w:r w:rsidR="000D1B82">
          <w:rPr>
            <w:rFonts w:ascii="Times New Roman" w:hAnsi="Times New Roman" w:cs="Times New Roman"/>
            <w:sz w:val="24"/>
            <w:szCs w:val="24"/>
          </w:rPr>
          <w:t xml:space="preserve"> in a given study system</w:t>
        </w:r>
      </w:ins>
      <w:moveTo w:id="92" w:author="Casey Godwin" w:date="2018-08-06T14:14:00Z">
        <w:r w:rsidR="000F21BA">
          <w:rPr>
            <w:rStyle w:val="CommentReference"/>
          </w:rPr>
          <w:commentReference w:id="90"/>
        </w:r>
        <w:r w:rsidR="000F21BA" w:rsidRPr="00B0403D">
          <w:rPr>
            <w:rFonts w:ascii="Times New Roman" w:hAnsi="Times New Roman" w:cs="Times New Roman"/>
            <w:sz w:val="24"/>
            <w:szCs w:val="24"/>
          </w:rPr>
          <w:t xml:space="preserve">. </w:t>
        </w:r>
      </w:moveTo>
    </w:p>
    <w:p w14:paraId="2CCC8607" w14:textId="60BC3DCA" w:rsidR="000D1B82" w:rsidRPr="00B0403D" w:rsidRDefault="00EC2AEA" w:rsidP="000F21BA">
      <w:pPr>
        <w:pStyle w:val="Normal1"/>
        <w:numPr>
          <w:ilvl w:val="2"/>
          <w:numId w:val="1"/>
        </w:numPr>
        <w:spacing w:line="360" w:lineRule="auto"/>
        <w:rPr>
          <w:rFonts w:ascii="Times New Roman" w:hAnsi="Times New Roman" w:cs="Times New Roman"/>
          <w:sz w:val="24"/>
          <w:szCs w:val="24"/>
        </w:rPr>
      </w:pPr>
      <w:ins w:id="93" w:author="Casey Godwin" w:date="2018-08-06T14:18:00Z">
        <w:r>
          <w:rPr>
            <w:rFonts w:ascii="Times New Roman" w:hAnsi="Times New Roman" w:cs="Times New Roman"/>
            <w:sz w:val="24"/>
            <w:szCs w:val="24"/>
          </w:rPr>
          <w:t>For example, Narwani et al 2013 used the Sensitivity method to predict the outcome of coexistence using a large colelction of freshwater green algae. Their results showed some correspondence to co-</w:t>
        </w:r>
      </w:ins>
      <w:ins w:id="94" w:author="Casey Godwin" w:date="2018-08-06T14:19:00Z">
        <w:r>
          <w:rPr>
            <w:rFonts w:ascii="Times New Roman" w:hAnsi="Times New Roman" w:cs="Times New Roman"/>
            <w:sz w:val="24"/>
            <w:szCs w:val="24"/>
          </w:rPr>
          <w:t>occurrence</w:t>
        </w:r>
      </w:ins>
      <w:ins w:id="95" w:author="Casey Godwin" w:date="2018-08-06T14:18:00Z">
        <w:r>
          <w:rPr>
            <w:rFonts w:ascii="Times New Roman" w:hAnsi="Times New Roman" w:cs="Times New Roman"/>
            <w:sz w:val="24"/>
            <w:szCs w:val="24"/>
          </w:rPr>
          <w:t xml:space="preserve"> </w:t>
        </w:r>
      </w:ins>
      <w:ins w:id="96" w:author="Casey Godwin" w:date="2018-08-06T14:19:00Z">
        <w:r>
          <w:rPr>
            <w:rFonts w:ascii="Times New Roman" w:hAnsi="Times New Roman" w:cs="Times New Roman"/>
            <w:sz w:val="24"/>
            <w:szCs w:val="24"/>
          </w:rPr>
          <w:t xml:space="preserve">data from natural lakes, but futher case studies are required. </w:t>
        </w:r>
      </w:ins>
    </w:p>
    <w:moveToRangeEnd w:id="84"/>
    <w:p w14:paraId="574680DF" w14:textId="77777777" w:rsidR="000F21BA" w:rsidRDefault="000F21BA" w:rsidP="000F21BA">
      <w:pPr>
        <w:pStyle w:val="Normal1"/>
        <w:numPr>
          <w:ilvl w:val="1"/>
          <w:numId w:val="1"/>
        </w:numPr>
        <w:spacing w:line="360" w:lineRule="auto"/>
        <w:rPr>
          <w:ins w:id="97" w:author="Casey Godwin" w:date="2018-08-06T14:14:00Z"/>
          <w:rFonts w:ascii="Times New Roman" w:hAnsi="Times New Roman" w:cs="Times New Roman"/>
          <w:sz w:val="24"/>
          <w:szCs w:val="24"/>
        </w:rPr>
        <w:pPrChange w:id="98" w:author="Casey Godwin" w:date="2018-08-06T14:14:00Z">
          <w:pPr>
            <w:pStyle w:val="Normal1"/>
            <w:numPr>
              <w:ilvl w:val="2"/>
              <w:numId w:val="1"/>
            </w:numPr>
            <w:spacing w:line="360" w:lineRule="auto"/>
            <w:ind w:left="2160" w:hanging="360"/>
          </w:pPr>
        </w:pPrChange>
      </w:pPr>
      <w:ins w:id="99" w:author="Casey Godwin" w:date="2018-08-06T14:14:00Z">
        <w:r>
          <w:rPr>
            <w:rFonts w:ascii="Times New Roman" w:hAnsi="Times New Roman" w:cs="Times New Roman"/>
            <w:sz w:val="24"/>
            <w:szCs w:val="24"/>
          </w:rPr>
          <w:t xml:space="preserve">Caution 2: Need to empirically demonstrate equivalence of the methods. </w:t>
        </w:r>
      </w:ins>
    </w:p>
    <w:p w14:paraId="2647A61E" w14:textId="21363D40" w:rsidR="004044A2" w:rsidRPr="00B0403D" w:rsidRDefault="000F21BA" w:rsidP="000F21BA">
      <w:pPr>
        <w:pStyle w:val="Normal1"/>
        <w:numPr>
          <w:ilvl w:val="2"/>
          <w:numId w:val="1"/>
        </w:numPr>
        <w:spacing w:line="360" w:lineRule="auto"/>
        <w:rPr>
          <w:rFonts w:ascii="Times New Roman" w:hAnsi="Times New Roman" w:cs="Times New Roman"/>
          <w:sz w:val="24"/>
          <w:szCs w:val="24"/>
        </w:rPr>
      </w:pPr>
      <w:ins w:id="100" w:author="Casey Godwin" w:date="2018-08-06T14:15:00Z">
        <w:r>
          <w:rPr>
            <w:rFonts w:ascii="Times New Roman" w:hAnsi="Times New Roman" w:cs="Times New Roman"/>
            <w:sz w:val="24"/>
            <w:szCs w:val="24"/>
          </w:rPr>
          <w:t xml:space="preserve">To date, we are unaware of any empirical studies that </w:t>
        </w:r>
      </w:ins>
      <w:ins w:id="101" w:author="Casey Godwin" w:date="2018-08-06T14:16:00Z">
        <w:r>
          <w:rPr>
            <w:rFonts w:ascii="Times New Roman" w:hAnsi="Times New Roman" w:cs="Times New Roman"/>
            <w:sz w:val="24"/>
            <w:szCs w:val="24"/>
          </w:rPr>
          <w:t xml:space="preserve">have </w:t>
        </w:r>
      </w:ins>
      <w:del w:id="102" w:author="Casey Godwin" w:date="2018-08-06T14:16:00Z">
        <w:r w:rsidR="00794E37" w:rsidRPr="00B0403D" w:rsidDel="000F21BA">
          <w:rPr>
            <w:rFonts w:ascii="Times New Roman" w:hAnsi="Times New Roman" w:cs="Times New Roman"/>
            <w:sz w:val="24"/>
            <w:szCs w:val="24"/>
          </w:rPr>
          <w:delText xml:space="preserve">I am unaware of any that </w:delText>
        </w:r>
      </w:del>
      <w:r w:rsidR="00794E37" w:rsidRPr="00B0403D">
        <w:rPr>
          <w:rFonts w:ascii="Times New Roman" w:hAnsi="Times New Roman" w:cs="Times New Roman"/>
          <w:sz w:val="24"/>
          <w:szCs w:val="24"/>
        </w:rPr>
        <w:t>applied more than one of these methods to the same</w:t>
      </w:r>
      <w:ins w:id="103" w:author="Casey Godwin" w:date="2018-08-06T14:16:00Z">
        <w:r>
          <w:rPr>
            <w:rFonts w:ascii="Times New Roman" w:hAnsi="Times New Roman" w:cs="Times New Roman"/>
            <w:sz w:val="24"/>
            <w:szCs w:val="24"/>
          </w:rPr>
          <w:t xml:space="preserve"> study system</w:t>
        </w:r>
      </w:ins>
      <w:del w:id="104" w:author="Casey Godwin" w:date="2018-08-06T14:16:00Z">
        <w:r w:rsidR="00794E37" w:rsidRPr="00B0403D" w:rsidDel="000F21BA">
          <w:rPr>
            <w:rFonts w:ascii="Times New Roman" w:hAnsi="Times New Roman" w:cs="Times New Roman"/>
            <w:sz w:val="24"/>
            <w:szCs w:val="24"/>
          </w:rPr>
          <w:delText xml:space="preserve"> dataset</w:delText>
        </w:r>
      </w:del>
      <w:r w:rsidR="00794E37" w:rsidRPr="00B0403D">
        <w:rPr>
          <w:rFonts w:ascii="Times New Roman" w:hAnsi="Times New Roman" w:cs="Times New Roman"/>
          <w:sz w:val="24"/>
          <w:szCs w:val="24"/>
        </w:rPr>
        <w:t xml:space="preserve">. </w:t>
      </w:r>
    </w:p>
    <w:p w14:paraId="25BC920F" w14:textId="560D0A4A" w:rsidR="004044A2" w:rsidRPr="00B0403D" w:rsidRDefault="000F21BA" w:rsidP="00B0403D">
      <w:pPr>
        <w:pStyle w:val="Normal1"/>
        <w:numPr>
          <w:ilvl w:val="2"/>
          <w:numId w:val="1"/>
        </w:numPr>
        <w:spacing w:line="360" w:lineRule="auto"/>
        <w:rPr>
          <w:rFonts w:ascii="Times New Roman" w:hAnsi="Times New Roman" w:cs="Times New Roman"/>
          <w:sz w:val="24"/>
          <w:szCs w:val="24"/>
        </w:rPr>
      </w:pPr>
      <w:ins w:id="105" w:author="Casey Godwin" w:date="2018-08-06T14:16:00Z">
        <w:r>
          <w:rPr>
            <w:rFonts w:ascii="Times New Roman" w:hAnsi="Times New Roman" w:cs="Times New Roman"/>
            <w:sz w:val="24"/>
            <w:szCs w:val="24"/>
          </w:rPr>
          <w:t xml:space="preserve">Although a few papers have </w:t>
        </w:r>
      </w:ins>
      <w:del w:id="106" w:author="Casey Godwin" w:date="2018-08-06T14:16:00Z">
        <w:r w:rsidR="00794E37" w:rsidRPr="00B0403D" w:rsidDel="000F21BA">
          <w:rPr>
            <w:rFonts w:ascii="Times New Roman" w:hAnsi="Times New Roman" w:cs="Times New Roman"/>
            <w:sz w:val="24"/>
            <w:szCs w:val="24"/>
          </w:rPr>
          <w:delText xml:space="preserve">Comment: Even if we do use some </w:delText>
        </w:r>
      </w:del>
      <w:ins w:id="107" w:author="Casey Godwin" w:date="2018-08-06T14:16:00Z">
        <w:r>
          <w:rPr>
            <w:rFonts w:ascii="Times New Roman" w:hAnsi="Times New Roman" w:cs="Times New Roman"/>
            <w:sz w:val="24"/>
            <w:szCs w:val="24"/>
          </w:rPr>
          <w:t xml:space="preserve">applied </w:t>
        </w:r>
      </w:ins>
      <w:r w:rsidR="00794E37" w:rsidRPr="00B0403D">
        <w:rPr>
          <w:rFonts w:ascii="Times New Roman" w:hAnsi="Times New Roman" w:cs="Times New Roman"/>
          <w:sz w:val="24"/>
          <w:szCs w:val="24"/>
        </w:rPr>
        <w:t xml:space="preserve">empirically-derived parameter values to </w:t>
      </w:r>
      <w:ins w:id="108" w:author="Casey Godwin" w:date="2018-08-06T14:16:00Z">
        <w:r>
          <w:rPr>
            <w:rFonts w:ascii="Times New Roman" w:hAnsi="Times New Roman" w:cs="Times New Roman"/>
            <w:sz w:val="24"/>
            <w:szCs w:val="24"/>
          </w:rPr>
          <w:t xml:space="preserve">show </w:t>
        </w:r>
      </w:ins>
      <w:ins w:id="109" w:author="Casey Godwin" w:date="2018-08-06T14:17:00Z">
        <w:r w:rsidR="000D1B82">
          <w:rPr>
            <w:rFonts w:ascii="Times New Roman" w:hAnsi="Times New Roman" w:cs="Times New Roman"/>
            <w:sz w:val="24"/>
            <w:szCs w:val="24"/>
          </w:rPr>
          <w:t>that two methods are comparable (Letten et al 2017</w:t>
        </w:r>
      </w:ins>
      <w:del w:id="110" w:author="Casey Godwin" w:date="2018-08-06T14:17:00Z">
        <w:r w:rsidR="00794E37" w:rsidRPr="00B0403D" w:rsidDel="000D1B82">
          <w:rPr>
            <w:rFonts w:ascii="Times New Roman" w:hAnsi="Times New Roman" w:cs="Times New Roman"/>
            <w:sz w:val="24"/>
            <w:szCs w:val="24"/>
          </w:rPr>
          <w:delText>perform two or more of these methods</w:delText>
        </w:r>
      </w:del>
      <w:ins w:id="111" w:author="Casey Godwin" w:date="2018-08-06T14:17:00Z">
        <w:r w:rsidR="000D1B82">
          <w:rPr>
            <w:rFonts w:ascii="Times New Roman" w:hAnsi="Times New Roman" w:cs="Times New Roman"/>
            <w:sz w:val="24"/>
            <w:szCs w:val="24"/>
          </w:rPr>
          <w:t>)</w:t>
        </w:r>
      </w:ins>
      <w:r w:rsidR="00794E37" w:rsidRPr="00B0403D">
        <w:rPr>
          <w:rFonts w:ascii="Times New Roman" w:hAnsi="Times New Roman" w:cs="Times New Roman"/>
          <w:sz w:val="24"/>
          <w:szCs w:val="24"/>
        </w:rPr>
        <w:t>, this is still an ad hoc test</w:t>
      </w:r>
      <w:ins w:id="112" w:author="Casey Godwin" w:date="2018-08-06T14:19:00Z">
        <w:r w:rsidR="00EC2AEA">
          <w:rPr>
            <w:rFonts w:ascii="Times New Roman" w:hAnsi="Times New Roman" w:cs="Times New Roman"/>
            <w:sz w:val="24"/>
            <w:szCs w:val="24"/>
          </w:rPr>
          <w:t xml:space="preserve"> and does not reflect the differences in experimental design, assumptions, and </w:t>
        </w:r>
      </w:ins>
      <w:ins w:id="113" w:author="Casey Godwin" w:date="2018-08-06T14:20:00Z">
        <w:r w:rsidR="00EC2AEA">
          <w:rPr>
            <w:rFonts w:ascii="Times New Roman" w:hAnsi="Times New Roman" w:cs="Times New Roman"/>
            <w:sz w:val="24"/>
            <w:szCs w:val="24"/>
          </w:rPr>
          <w:t>utility that are outlined in Table 1</w:t>
        </w:r>
      </w:ins>
      <w:r w:rsidR="00794E37" w:rsidRPr="00B0403D">
        <w:rPr>
          <w:rFonts w:ascii="Times New Roman" w:hAnsi="Times New Roman" w:cs="Times New Roman"/>
          <w:sz w:val="24"/>
          <w:szCs w:val="24"/>
        </w:rPr>
        <w:t xml:space="preserve">. </w:t>
      </w:r>
      <w:del w:id="114" w:author="Casey Godwin" w:date="2018-08-06T14:20:00Z">
        <w:r w:rsidR="00794E37" w:rsidRPr="00B0403D" w:rsidDel="00EC2AEA">
          <w:rPr>
            <w:rFonts w:ascii="Times New Roman" w:hAnsi="Times New Roman" w:cs="Times New Roman"/>
            <w:sz w:val="24"/>
            <w:szCs w:val="24"/>
          </w:rPr>
          <w:delText xml:space="preserve">Because the experiments for each method are designed differently, such back-calculations have limited utility. </w:delText>
        </w:r>
      </w:del>
    </w:p>
    <w:p w14:paraId="094B4958" w14:textId="416044E3" w:rsidR="005C49C8" w:rsidRDefault="00794E37" w:rsidP="00B0403D">
      <w:pPr>
        <w:pStyle w:val="Normal1"/>
        <w:numPr>
          <w:ilvl w:val="2"/>
          <w:numId w:val="1"/>
        </w:numPr>
        <w:spacing w:line="360" w:lineRule="auto"/>
        <w:rPr>
          <w:ins w:id="115" w:author="Casey Godwin" w:date="2018-08-06T14:21:00Z"/>
          <w:rFonts w:ascii="Times New Roman" w:hAnsi="Times New Roman" w:cs="Times New Roman"/>
          <w:sz w:val="24"/>
          <w:szCs w:val="24"/>
        </w:rPr>
      </w:pPr>
      <w:r w:rsidRPr="00B0403D">
        <w:rPr>
          <w:rFonts w:ascii="Times New Roman" w:hAnsi="Times New Roman" w:cs="Times New Roman"/>
          <w:sz w:val="24"/>
          <w:szCs w:val="24"/>
        </w:rPr>
        <w:t>What would be much more useful is a</w:t>
      </w:r>
      <w:ins w:id="116" w:author="Casey Godwin" w:date="2018-08-06T14:20:00Z">
        <w:r w:rsidR="00EC2AEA">
          <w:rPr>
            <w:rFonts w:ascii="Times New Roman" w:hAnsi="Times New Roman" w:cs="Times New Roman"/>
            <w:sz w:val="24"/>
            <w:szCs w:val="24"/>
          </w:rPr>
          <w:t xml:space="preserve">n empirical </w:t>
        </w:r>
      </w:ins>
      <w:del w:id="117" w:author="Casey Godwin" w:date="2018-08-06T14:20:00Z">
        <w:r w:rsidRPr="00B0403D" w:rsidDel="00EC2AEA">
          <w:rPr>
            <w:rFonts w:ascii="Times New Roman" w:hAnsi="Times New Roman" w:cs="Times New Roman"/>
            <w:sz w:val="24"/>
            <w:szCs w:val="24"/>
          </w:rPr>
          <w:delText xml:space="preserve"> </w:delText>
        </w:r>
      </w:del>
      <w:r w:rsidRPr="00B0403D">
        <w:rPr>
          <w:rFonts w:ascii="Times New Roman" w:hAnsi="Times New Roman" w:cs="Times New Roman"/>
          <w:sz w:val="24"/>
          <w:szCs w:val="24"/>
        </w:rPr>
        <w:t xml:space="preserve">study that uses two </w:t>
      </w:r>
      <w:ins w:id="118" w:author="Casey Godwin" w:date="2018-08-06T14:20:00Z">
        <w:r w:rsidR="00EC2AEA">
          <w:rPr>
            <w:rFonts w:ascii="Times New Roman" w:hAnsi="Times New Roman" w:cs="Times New Roman"/>
            <w:sz w:val="24"/>
            <w:szCs w:val="24"/>
          </w:rPr>
          <w:t xml:space="preserve">or more </w:t>
        </w:r>
      </w:ins>
      <w:r w:rsidRPr="00B0403D">
        <w:rPr>
          <w:rFonts w:ascii="Times New Roman" w:hAnsi="Times New Roman" w:cs="Times New Roman"/>
          <w:sz w:val="24"/>
          <w:szCs w:val="24"/>
        </w:rPr>
        <w:t xml:space="preserve">of these experimental approaches for the same set of species and environmental conditions. For example, one </w:t>
      </w:r>
      <w:ins w:id="119" w:author="Casey Godwin" w:date="2018-08-06T14:20:00Z">
        <w:r w:rsidR="005C49C8">
          <w:rPr>
            <w:rFonts w:ascii="Times New Roman" w:hAnsi="Times New Roman" w:cs="Times New Roman"/>
            <w:sz w:val="24"/>
            <w:szCs w:val="24"/>
          </w:rPr>
          <w:t xml:space="preserve">could </w:t>
        </w:r>
      </w:ins>
      <w:ins w:id="120" w:author="Casey Godwin" w:date="2018-08-06T14:21:00Z">
        <w:r w:rsidR="005C49C8">
          <w:rPr>
            <w:rFonts w:ascii="Times New Roman" w:hAnsi="Times New Roman" w:cs="Times New Roman"/>
            <w:sz w:val="24"/>
            <w:szCs w:val="24"/>
          </w:rPr>
          <w:t xml:space="preserve">parameterize the Lotka-Volterra interaction coefficients for a pair of species (Fig 1), and the subsequently measure sensitivity to invasion (Fig 2). While we have </w:t>
        </w:r>
        <w:r w:rsidR="005C49C8">
          <w:rPr>
            <w:rFonts w:ascii="Times New Roman" w:hAnsi="Times New Roman" w:cs="Times New Roman"/>
            <w:sz w:val="24"/>
            <w:szCs w:val="24"/>
          </w:rPr>
          <w:lastRenderedPageBreak/>
          <w:t xml:space="preserve">shown that </w:t>
        </w:r>
      </w:ins>
      <w:ins w:id="121" w:author="Casey Godwin" w:date="2018-08-06T14:22:00Z">
        <w:r w:rsidR="009B721E">
          <w:rPr>
            <w:rFonts w:ascii="Times New Roman" w:hAnsi="Times New Roman" w:cs="Times New Roman"/>
            <w:sz w:val="24"/>
            <w:szCs w:val="24"/>
          </w:rPr>
          <w:t xml:space="preserve">these two methods are equivalent when the species population dynamics and interactions are goverened as described by the Lotka-Volterra model, this may not be the case in real study systems. For instance, the Lotka-Volterra model assumes that the per-capita effect of species </w:t>
        </w:r>
      </w:ins>
      <w:ins w:id="122" w:author="Casey Godwin" w:date="2018-08-06T14:23:00Z">
        <w:r w:rsidR="009B721E">
          <w:rPr>
            <w:rFonts w:ascii="Times New Roman" w:hAnsi="Times New Roman" w:cs="Times New Roman"/>
            <w:sz w:val="24"/>
            <w:szCs w:val="24"/>
          </w:rPr>
          <w:t>i</w:t>
        </w:r>
      </w:ins>
      <w:ins w:id="123" w:author="Casey Godwin" w:date="2018-08-06T14:22:00Z">
        <w:r w:rsidR="009B721E">
          <w:rPr>
            <w:rFonts w:ascii="Times New Roman" w:hAnsi="Times New Roman" w:cs="Times New Roman"/>
            <w:sz w:val="24"/>
            <w:szCs w:val="24"/>
          </w:rPr>
          <w:t xml:space="preserve"> </w:t>
        </w:r>
      </w:ins>
      <w:ins w:id="124" w:author="Casey Godwin" w:date="2018-08-06T14:23:00Z">
        <w:r w:rsidR="009B721E">
          <w:rPr>
            <w:rFonts w:ascii="Times New Roman" w:hAnsi="Times New Roman" w:cs="Times New Roman"/>
            <w:sz w:val="24"/>
            <w:szCs w:val="24"/>
          </w:rPr>
          <w:t xml:space="preserve">on species j is independen fo the density of either species </w:t>
        </w:r>
      </w:ins>
      <w:ins w:id="125" w:author="Casey Godwin" w:date="2018-08-06T14:24:00Z">
        <w:r w:rsidR="009B721E">
          <w:rPr>
            <w:rFonts w:ascii="Times New Roman" w:hAnsi="Times New Roman" w:cs="Times New Roman"/>
            <w:sz w:val="24"/>
            <w:szCs w:val="24"/>
          </w:rPr>
          <w:t xml:space="preserve">i or species j. However, there are cases where this assumption is clearly not met. If species are limited by resources (e.g. nutrients or nesting sites), there is typically a positive saturating relationship between the availability of resources and per-capita growth rate. </w:t>
        </w:r>
      </w:ins>
      <w:ins w:id="126" w:author="Casey Godwin" w:date="2018-08-06T14:26:00Z">
        <w:r w:rsidR="009B721E">
          <w:rPr>
            <w:rFonts w:ascii="Times New Roman" w:hAnsi="Times New Roman" w:cs="Times New Roman"/>
            <w:sz w:val="24"/>
            <w:szCs w:val="24"/>
          </w:rPr>
          <w:t xml:space="preserve">When this is the case, both the inter and intraspecific interaction coefficients would appear to be very small if measured at </w:t>
        </w:r>
      </w:ins>
      <w:ins w:id="127" w:author="Casey Godwin" w:date="2018-08-06T14:27:00Z">
        <w:r w:rsidR="00A96538">
          <w:rPr>
            <w:rFonts w:ascii="Times New Roman" w:hAnsi="Times New Roman" w:cs="Times New Roman"/>
            <w:sz w:val="24"/>
            <w:szCs w:val="24"/>
          </w:rPr>
          <w:t xml:space="preserve">low population densities and very high if measured at population densities approaching the steady-state biomass. </w:t>
        </w:r>
      </w:ins>
      <w:ins w:id="128" w:author="Casey Godwin" w:date="2018-08-06T14:28:00Z">
        <w:r w:rsidR="00A96538">
          <w:rPr>
            <w:rFonts w:ascii="Times New Roman" w:hAnsi="Times New Roman" w:cs="Times New Roman"/>
            <w:sz w:val="24"/>
            <w:szCs w:val="24"/>
          </w:rPr>
          <w:t xml:space="preserve">As a result, it would be entirely unclear which value to select for the interaction coefficients. </w:t>
        </w:r>
      </w:ins>
      <w:ins w:id="129" w:author="Casey Godwin" w:date="2018-08-06T14:27:00Z">
        <w:r w:rsidR="00A96538">
          <w:rPr>
            <w:rFonts w:ascii="Times New Roman" w:hAnsi="Times New Roman" w:cs="Times New Roman"/>
            <w:sz w:val="24"/>
            <w:szCs w:val="24"/>
          </w:rPr>
          <w:t>This examp</w:t>
        </w:r>
      </w:ins>
      <w:ins w:id="130" w:author="Casey Godwin" w:date="2018-08-06T14:28:00Z">
        <w:r w:rsidR="00A96538">
          <w:rPr>
            <w:rFonts w:ascii="Times New Roman" w:hAnsi="Times New Roman" w:cs="Times New Roman"/>
            <w:sz w:val="24"/>
            <w:szCs w:val="24"/>
          </w:rPr>
          <w:t xml:space="preserve">le shows how empirically comparing two methods can reveal </w:t>
        </w:r>
      </w:ins>
      <w:ins w:id="131" w:author="Casey Godwin" w:date="2018-08-06T14:29:00Z">
        <w:r w:rsidR="00A96538">
          <w:rPr>
            <w:rFonts w:ascii="Times New Roman" w:hAnsi="Times New Roman" w:cs="Times New Roman"/>
            <w:sz w:val="24"/>
            <w:szCs w:val="24"/>
          </w:rPr>
          <w:t xml:space="preserve">differences among the methods which are not readily apparent from their </w:t>
        </w:r>
        <w:commentRangeStart w:id="132"/>
        <w:r w:rsidR="00A96538">
          <w:rPr>
            <w:rFonts w:ascii="Times New Roman" w:hAnsi="Times New Roman" w:cs="Times New Roman"/>
            <w:sz w:val="24"/>
            <w:szCs w:val="24"/>
          </w:rPr>
          <w:t>derivation</w:t>
        </w:r>
        <w:commentRangeEnd w:id="132"/>
        <w:r w:rsidR="00A96538">
          <w:rPr>
            <w:rStyle w:val="CommentReference"/>
          </w:rPr>
          <w:commentReference w:id="132"/>
        </w:r>
        <w:r w:rsidR="00A96538">
          <w:rPr>
            <w:rFonts w:ascii="Times New Roman" w:hAnsi="Times New Roman" w:cs="Times New Roman"/>
            <w:sz w:val="24"/>
            <w:szCs w:val="24"/>
          </w:rPr>
          <w:t xml:space="preserve">. </w:t>
        </w:r>
      </w:ins>
    </w:p>
    <w:p w14:paraId="35339D27" w14:textId="71EB491F" w:rsidR="00D20E7A" w:rsidRDefault="00E152D2" w:rsidP="00E10F6B">
      <w:pPr>
        <w:pStyle w:val="Normal1"/>
        <w:numPr>
          <w:ilvl w:val="2"/>
          <w:numId w:val="1"/>
        </w:numPr>
        <w:spacing w:line="360" w:lineRule="auto"/>
        <w:rPr>
          <w:ins w:id="134" w:author="Casey Godwin" w:date="2018-08-06T14:45:00Z"/>
          <w:rFonts w:ascii="Times New Roman" w:hAnsi="Times New Roman" w:cs="Times New Roman"/>
          <w:sz w:val="24"/>
          <w:szCs w:val="24"/>
        </w:rPr>
      </w:pPr>
      <w:ins w:id="135" w:author="Casey Godwin" w:date="2018-08-06T14:39:00Z">
        <w:r w:rsidRPr="00E10F6B">
          <w:rPr>
            <w:rFonts w:ascii="Times New Roman" w:hAnsi="Times New Roman" w:cs="Times New Roman"/>
            <w:sz w:val="24"/>
            <w:szCs w:val="24"/>
          </w:rPr>
          <w:t xml:space="preserve">Better yet would be an empirical study </w:t>
        </w:r>
      </w:ins>
      <w:ins w:id="136" w:author="Casey Godwin" w:date="2018-08-06T14:40:00Z">
        <w:r w:rsidRPr="00E10F6B">
          <w:rPr>
            <w:rFonts w:ascii="Times New Roman" w:hAnsi="Times New Roman" w:cs="Times New Roman"/>
            <w:sz w:val="24"/>
            <w:szCs w:val="24"/>
          </w:rPr>
          <w:t>that</w:t>
        </w:r>
      </w:ins>
      <w:ins w:id="137" w:author="Casey Godwin" w:date="2018-08-06T14:39:00Z">
        <w:r w:rsidRPr="00E10F6B">
          <w:rPr>
            <w:rFonts w:ascii="Times New Roman" w:hAnsi="Times New Roman" w:cs="Times New Roman"/>
            <w:sz w:val="24"/>
            <w:szCs w:val="24"/>
          </w:rPr>
          <w:t xml:space="preserve"> </w:t>
        </w:r>
      </w:ins>
      <w:ins w:id="138" w:author="Casey Godwin" w:date="2018-08-06T14:40:00Z">
        <w:r w:rsidRPr="00E10F6B">
          <w:rPr>
            <w:rFonts w:ascii="Times New Roman" w:hAnsi="Times New Roman" w:cs="Times New Roman"/>
            <w:sz w:val="24"/>
            <w:szCs w:val="24"/>
          </w:rPr>
          <w:t>parameterizes either of the consume</w:t>
        </w:r>
        <w:r w:rsidR="00E10F6B" w:rsidRPr="00E10F6B">
          <w:rPr>
            <w:rFonts w:ascii="Times New Roman" w:hAnsi="Times New Roman" w:cs="Times New Roman"/>
            <w:sz w:val="24"/>
            <w:szCs w:val="24"/>
          </w:rPr>
          <w:t xml:space="preserve">r-resource models for a set of species, uses this information to identify </w:t>
        </w:r>
      </w:ins>
      <w:ins w:id="139" w:author="Casey Godwin" w:date="2018-08-06T14:41:00Z">
        <w:r w:rsidR="00803600">
          <w:rPr>
            <w:rFonts w:ascii="Times New Roman" w:hAnsi="Times New Roman" w:cs="Times New Roman"/>
            <w:sz w:val="24"/>
            <w:szCs w:val="24"/>
          </w:rPr>
          <w:t xml:space="preserve">conditions that should induce different resource limitation among the species, then tests </w:t>
        </w:r>
      </w:ins>
      <w:ins w:id="140" w:author="Casey Godwin" w:date="2018-08-06T14:42:00Z">
        <w:r w:rsidR="00D20E7A">
          <w:rPr>
            <w:rFonts w:ascii="Times New Roman" w:hAnsi="Times New Roman" w:cs="Times New Roman"/>
            <w:sz w:val="24"/>
            <w:szCs w:val="24"/>
          </w:rPr>
          <w:t xml:space="preserve">two or more </w:t>
        </w:r>
      </w:ins>
      <w:ins w:id="141" w:author="Casey Godwin" w:date="2018-08-06T14:41:00Z">
        <w:r w:rsidR="00803600">
          <w:rPr>
            <w:rFonts w:ascii="Times New Roman" w:hAnsi="Times New Roman" w:cs="Times New Roman"/>
            <w:sz w:val="24"/>
            <w:szCs w:val="24"/>
          </w:rPr>
          <w:t xml:space="preserve">phenomenoligcal </w:t>
        </w:r>
      </w:ins>
      <w:ins w:id="142" w:author="Casey Godwin" w:date="2018-08-06T14:42:00Z">
        <w:r w:rsidR="00D20E7A">
          <w:rPr>
            <w:rFonts w:ascii="Times New Roman" w:hAnsi="Times New Roman" w:cs="Times New Roman"/>
            <w:sz w:val="24"/>
            <w:szCs w:val="24"/>
          </w:rPr>
          <w:t xml:space="preserve">methods </w:t>
        </w:r>
      </w:ins>
      <w:ins w:id="143" w:author="Casey Godwin" w:date="2018-08-06T14:43:00Z">
        <w:r w:rsidR="00D20E7A">
          <w:rPr>
            <w:rFonts w:ascii="Times New Roman" w:hAnsi="Times New Roman" w:cs="Times New Roman"/>
            <w:sz w:val="24"/>
            <w:szCs w:val="24"/>
          </w:rPr>
          <w:t>under each of those conditions. If all of the species were limited by a single resource, we would expect competitive exclusion as determined by the consumption rate of each species and it</w:t>
        </w:r>
      </w:ins>
      <w:ins w:id="144" w:author="Casey Godwin" w:date="2018-08-06T14:44:00Z">
        <w:r w:rsidR="00D20E7A">
          <w:rPr>
            <w:rFonts w:ascii="Times New Roman" w:hAnsi="Times New Roman" w:cs="Times New Roman"/>
            <w:sz w:val="24"/>
            <w:szCs w:val="24"/>
          </w:rPr>
          <w:t xml:space="preserve">s ability to persist at low levels of the resource. Accordingly, we would expect to measure inter- and intraspecific interaction coeffients that </w:t>
        </w:r>
      </w:ins>
      <w:ins w:id="145" w:author="Casey Godwin" w:date="2018-08-06T14:48:00Z">
        <w:r w:rsidR="00B52C74">
          <w:rPr>
            <w:rFonts w:ascii="Times New Roman" w:hAnsi="Times New Roman" w:cs="Times New Roman"/>
            <w:sz w:val="24"/>
            <w:szCs w:val="24"/>
          </w:rPr>
          <w:t>also</w:t>
        </w:r>
      </w:ins>
      <w:ins w:id="146" w:author="Casey Godwin" w:date="2018-08-06T14:44:00Z">
        <w:r w:rsidR="00D20E7A">
          <w:rPr>
            <w:rFonts w:ascii="Times New Roman" w:hAnsi="Times New Roman" w:cs="Times New Roman"/>
            <w:sz w:val="24"/>
            <w:szCs w:val="24"/>
          </w:rPr>
          <w:t xml:space="preserve"> predict exclusion. However, if these methods do not show agreement, this means that </w:t>
        </w:r>
      </w:ins>
      <w:ins w:id="147" w:author="Casey Godwin" w:date="2018-08-06T14:45:00Z">
        <w:r w:rsidR="00D20E7A">
          <w:rPr>
            <w:rFonts w:ascii="Times New Roman" w:hAnsi="Times New Roman" w:cs="Times New Roman"/>
            <w:sz w:val="24"/>
            <w:szCs w:val="24"/>
          </w:rPr>
          <w:t>either</w:t>
        </w:r>
      </w:ins>
      <w:ins w:id="148" w:author="Casey Godwin" w:date="2018-08-06T14:48:00Z">
        <w:r w:rsidR="00F34BB5">
          <w:rPr>
            <w:rFonts w:ascii="Times New Roman" w:hAnsi="Times New Roman" w:cs="Times New Roman"/>
            <w:sz w:val="24"/>
            <w:szCs w:val="24"/>
          </w:rPr>
          <w:t>:</w:t>
        </w:r>
      </w:ins>
    </w:p>
    <w:p w14:paraId="3A6E1081" w14:textId="146C29A0" w:rsidR="00D20E7A" w:rsidRDefault="00D20E7A" w:rsidP="00C4550E">
      <w:pPr>
        <w:pStyle w:val="Normal1"/>
        <w:numPr>
          <w:ilvl w:val="3"/>
          <w:numId w:val="1"/>
        </w:numPr>
        <w:spacing w:line="360" w:lineRule="auto"/>
        <w:rPr>
          <w:ins w:id="149" w:author="Casey Godwin" w:date="2018-08-06T14:45:00Z"/>
          <w:rFonts w:ascii="Times New Roman" w:hAnsi="Times New Roman" w:cs="Times New Roman"/>
          <w:sz w:val="24"/>
          <w:szCs w:val="24"/>
        </w:rPr>
      </w:pPr>
      <w:ins w:id="150" w:author="Casey Godwin" w:date="2018-08-06T14:45:00Z">
        <w:r>
          <w:rPr>
            <w:rFonts w:ascii="Times New Roman" w:hAnsi="Times New Roman" w:cs="Times New Roman"/>
            <w:sz w:val="24"/>
            <w:szCs w:val="24"/>
          </w:rPr>
          <w:t xml:space="preserve">The </w:t>
        </w:r>
      </w:ins>
      <w:ins w:id="151" w:author="Casey Godwin" w:date="2018-08-06T14:49:00Z">
        <w:r w:rsidR="0030436C">
          <w:rPr>
            <w:rFonts w:ascii="Times New Roman" w:hAnsi="Times New Roman" w:cs="Times New Roman"/>
            <w:sz w:val="24"/>
            <w:szCs w:val="24"/>
          </w:rPr>
          <w:t>factors</w:t>
        </w:r>
      </w:ins>
      <w:ins w:id="152" w:author="Casey Godwin" w:date="2018-08-06T14:45:00Z">
        <w:r>
          <w:rPr>
            <w:rFonts w:ascii="Times New Roman" w:hAnsi="Times New Roman" w:cs="Times New Roman"/>
            <w:sz w:val="24"/>
            <w:szCs w:val="24"/>
          </w:rPr>
          <w:t xml:space="preserve"> that are assumed to govern population dynamics are </w:t>
        </w:r>
      </w:ins>
      <w:ins w:id="153" w:author="Casey Godwin" w:date="2018-08-06T14:49:00Z">
        <w:r w:rsidR="0030436C">
          <w:rPr>
            <w:rFonts w:ascii="Times New Roman" w:hAnsi="Times New Roman" w:cs="Times New Roman"/>
            <w:sz w:val="24"/>
            <w:szCs w:val="24"/>
          </w:rPr>
          <w:t>incomplete</w:t>
        </w:r>
      </w:ins>
      <w:ins w:id="154" w:author="Casey Godwin" w:date="2018-08-06T14:45:00Z">
        <w:r>
          <w:rPr>
            <w:rFonts w:ascii="Times New Roman" w:hAnsi="Times New Roman" w:cs="Times New Roman"/>
            <w:sz w:val="24"/>
            <w:szCs w:val="24"/>
          </w:rPr>
          <w:t>. This can be due to exerimental considerations, or alternatively, when one species induces a change in resource</w:t>
        </w:r>
        <w:r w:rsidR="0030436C">
          <w:rPr>
            <w:rFonts w:ascii="Times New Roman" w:hAnsi="Times New Roman" w:cs="Times New Roman"/>
            <w:sz w:val="24"/>
            <w:szCs w:val="24"/>
          </w:rPr>
          <w:t xml:space="preserve"> limitaiton in another species. </w:t>
        </w:r>
      </w:ins>
    </w:p>
    <w:p w14:paraId="04915796" w14:textId="77777777" w:rsidR="00F34BB5" w:rsidRDefault="00803600" w:rsidP="00C4550E">
      <w:pPr>
        <w:pStyle w:val="Normal1"/>
        <w:numPr>
          <w:ilvl w:val="3"/>
          <w:numId w:val="1"/>
        </w:numPr>
        <w:spacing w:line="360" w:lineRule="auto"/>
        <w:rPr>
          <w:ins w:id="155" w:author="Casey Godwin" w:date="2018-08-06T14:47:00Z"/>
          <w:rFonts w:ascii="Times New Roman" w:hAnsi="Times New Roman" w:cs="Times New Roman"/>
          <w:sz w:val="24"/>
          <w:szCs w:val="24"/>
        </w:rPr>
      </w:pPr>
      <w:ins w:id="156" w:author="Casey Godwin" w:date="2018-08-06T14:41:00Z">
        <w:r>
          <w:rPr>
            <w:rFonts w:ascii="Times New Roman" w:hAnsi="Times New Roman" w:cs="Times New Roman"/>
            <w:sz w:val="24"/>
            <w:szCs w:val="24"/>
          </w:rPr>
          <w:lastRenderedPageBreak/>
          <w:t xml:space="preserve"> </w:t>
        </w:r>
      </w:ins>
      <w:ins w:id="157" w:author="Casey Godwin" w:date="2018-08-06T14:47:00Z">
        <w:r w:rsidR="00C4550E">
          <w:rPr>
            <w:rFonts w:ascii="Times New Roman" w:hAnsi="Times New Roman" w:cs="Times New Roman"/>
            <w:sz w:val="24"/>
            <w:szCs w:val="24"/>
          </w:rPr>
          <w:t>The assumptions made by the phoenomenlogical methods do not refle</w:t>
        </w:r>
        <w:r w:rsidR="00F34BB5">
          <w:rPr>
            <w:rFonts w:ascii="Times New Roman" w:hAnsi="Times New Roman" w:cs="Times New Roman"/>
            <w:sz w:val="24"/>
            <w:szCs w:val="24"/>
          </w:rPr>
          <w:t>ct the interactions among the species under those conditions.</w:t>
        </w:r>
      </w:ins>
    </w:p>
    <w:p w14:paraId="4C385EB8" w14:textId="7A929FAF" w:rsidR="005C49C8" w:rsidRDefault="00F34BB5" w:rsidP="00F34BB5">
      <w:pPr>
        <w:pStyle w:val="Normal1"/>
        <w:spacing w:line="360" w:lineRule="auto"/>
        <w:ind w:left="2880"/>
        <w:rPr>
          <w:ins w:id="158" w:author="Casey Godwin" w:date="2018-08-06T14:48:00Z"/>
          <w:rFonts w:ascii="Times New Roman" w:hAnsi="Times New Roman" w:cs="Times New Roman"/>
          <w:sz w:val="24"/>
          <w:szCs w:val="24"/>
        </w:rPr>
        <w:pPrChange w:id="159" w:author="Casey Godwin" w:date="2018-08-06T14:48:00Z">
          <w:pPr>
            <w:pStyle w:val="Normal1"/>
            <w:numPr>
              <w:ilvl w:val="3"/>
              <w:numId w:val="1"/>
            </w:numPr>
            <w:spacing w:line="360" w:lineRule="auto"/>
            <w:ind w:left="2880" w:hanging="360"/>
          </w:pPr>
        </w:pPrChange>
      </w:pPr>
      <w:ins w:id="160" w:author="Casey Godwin" w:date="2018-08-06T14:48:00Z">
        <w:r>
          <w:rPr>
            <w:rFonts w:ascii="Times New Roman" w:hAnsi="Times New Roman" w:cs="Times New Roman"/>
            <w:sz w:val="24"/>
            <w:szCs w:val="24"/>
          </w:rPr>
          <w:t>Or</w:t>
        </w:r>
      </w:ins>
      <w:ins w:id="161" w:author="Casey Godwin" w:date="2018-08-06T14:47:00Z">
        <w:r>
          <w:rPr>
            <w:rFonts w:ascii="Times New Roman" w:hAnsi="Times New Roman" w:cs="Times New Roman"/>
            <w:sz w:val="24"/>
            <w:szCs w:val="24"/>
          </w:rPr>
          <w:t xml:space="preserve"> </w:t>
        </w:r>
      </w:ins>
    </w:p>
    <w:p w14:paraId="01D7FFB9" w14:textId="1485A21D" w:rsidR="00F34BB5" w:rsidRPr="00E10F6B" w:rsidRDefault="0030436C" w:rsidP="00C4550E">
      <w:pPr>
        <w:pStyle w:val="Normal1"/>
        <w:numPr>
          <w:ilvl w:val="3"/>
          <w:numId w:val="1"/>
        </w:numPr>
        <w:spacing w:line="360" w:lineRule="auto"/>
        <w:rPr>
          <w:ins w:id="162" w:author="Casey Godwin" w:date="2018-08-06T14:21:00Z"/>
          <w:rFonts w:ascii="Times New Roman" w:hAnsi="Times New Roman" w:cs="Times New Roman"/>
          <w:sz w:val="24"/>
          <w:szCs w:val="24"/>
        </w:rPr>
      </w:pPr>
      <w:ins w:id="163" w:author="Casey Godwin" w:date="2018-08-06T14:49:00Z">
        <w:r>
          <w:rPr>
            <w:rFonts w:ascii="Times New Roman" w:hAnsi="Times New Roman" w:cs="Times New Roman"/>
            <w:sz w:val="24"/>
            <w:szCs w:val="24"/>
          </w:rPr>
          <w:t xml:space="preserve">Species interact in ways other than through their resources. </w:t>
        </w:r>
      </w:ins>
      <w:bookmarkStart w:id="164" w:name="_GoBack"/>
      <w:bookmarkEnd w:id="164"/>
    </w:p>
    <w:p w14:paraId="09D23C0B" w14:textId="77777777" w:rsidR="00A96538" w:rsidRDefault="00794E37" w:rsidP="00A96538">
      <w:pPr>
        <w:pStyle w:val="Normal1"/>
        <w:numPr>
          <w:ilvl w:val="1"/>
          <w:numId w:val="1"/>
        </w:numPr>
        <w:spacing w:line="360" w:lineRule="auto"/>
        <w:rPr>
          <w:ins w:id="165" w:author="Casey Godwin" w:date="2018-08-06T14:31:00Z"/>
          <w:rFonts w:ascii="Times New Roman" w:hAnsi="Times New Roman" w:cs="Times New Roman"/>
          <w:sz w:val="24"/>
          <w:szCs w:val="24"/>
        </w:rPr>
        <w:pPrChange w:id="166" w:author="Casey Godwin" w:date="2018-08-06T14:31:00Z">
          <w:pPr>
            <w:pStyle w:val="Normal1"/>
            <w:spacing w:line="360" w:lineRule="auto"/>
          </w:pPr>
        </w:pPrChange>
      </w:pPr>
      <w:r w:rsidRPr="00B0403D">
        <w:rPr>
          <w:rFonts w:ascii="Times New Roman" w:hAnsi="Times New Roman" w:cs="Times New Roman"/>
          <w:sz w:val="24"/>
          <w:szCs w:val="24"/>
        </w:rPr>
        <w:t xml:space="preserve">Caution 2: </w:t>
      </w:r>
      <w:ins w:id="167" w:author="Casey Godwin" w:date="2018-08-06T14:31:00Z">
        <w:r w:rsidR="00A96538">
          <w:rPr>
            <w:rFonts w:ascii="Times New Roman" w:hAnsi="Times New Roman" w:cs="Times New Roman"/>
            <w:sz w:val="24"/>
            <w:szCs w:val="24"/>
          </w:rPr>
          <w:t>Limits to the applicability of CRM</w:t>
        </w:r>
      </w:ins>
      <w:del w:id="168" w:author="Casey Godwin" w:date="2018-08-06T14:31:00Z">
        <w:r w:rsidRPr="00B0403D" w:rsidDel="00A96538">
          <w:rPr>
            <w:rFonts w:ascii="Times New Roman" w:hAnsi="Times New Roman" w:cs="Times New Roman"/>
            <w:sz w:val="24"/>
            <w:szCs w:val="24"/>
          </w:rPr>
          <w:delText xml:space="preserve">Intransitive interactions </w:delText>
        </w:r>
        <w:commentRangeStart w:id="169"/>
        <w:r w:rsidRPr="00B0403D" w:rsidDel="00A96538">
          <w:rPr>
            <w:rFonts w:ascii="Times New Roman" w:hAnsi="Times New Roman" w:cs="Times New Roman"/>
            <w:sz w:val="24"/>
            <w:szCs w:val="24"/>
          </w:rPr>
          <w:delText>and environmental context</w:delText>
        </w:r>
      </w:del>
      <w:commentRangeEnd w:id="169"/>
      <w:r w:rsidRPr="00B0403D">
        <w:rPr>
          <w:rFonts w:ascii="Times New Roman" w:hAnsi="Times New Roman" w:cs="Times New Roman"/>
          <w:sz w:val="24"/>
          <w:szCs w:val="24"/>
        </w:rPr>
        <w:commentReference w:id="169"/>
      </w:r>
      <w:ins w:id="170" w:author="Casey Godwin" w:date="2018-08-06T14:31:00Z">
        <w:r w:rsidR="00A96538">
          <w:rPr>
            <w:rFonts w:ascii="Times New Roman" w:hAnsi="Times New Roman" w:cs="Times New Roman"/>
            <w:sz w:val="24"/>
            <w:szCs w:val="24"/>
          </w:rPr>
          <w:t>.</w:t>
        </w:r>
      </w:ins>
    </w:p>
    <w:p w14:paraId="1F264828" w14:textId="7205A718" w:rsidR="004044A2" w:rsidRDefault="00794E37" w:rsidP="00A96538">
      <w:pPr>
        <w:pStyle w:val="Normal1"/>
        <w:numPr>
          <w:ilvl w:val="2"/>
          <w:numId w:val="1"/>
        </w:numPr>
        <w:spacing w:line="360" w:lineRule="auto"/>
        <w:rPr>
          <w:ins w:id="171" w:author="Casey Godwin" w:date="2018-08-06T14:33:00Z"/>
          <w:rFonts w:ascii="Times New Roman" w:hAnsi="Times New Roman" w:cs="Times New Roman"/>
          <w:sz w:val="24"/>
          <w:szCs w:val="24"/>
        </w:rPr>
        <w:pPrChange w:id="172" w:author="Casey Godwin" w:date="2018-08-06T14:31:00Z">
          <w:pPr>
            <w:pStyle w:val="Normal1"/>
            <w:spacing w:line="360" w:lineRule="auto"/>
          </w:pPr>
        </w:pPrChange>
      </w:pPr>
      <w:r w:rsidRPr="00A96538">
        <w:rPr>
          <w:rFonts w:ascii="Times New Roman" w:hAnsi="Times New Roman" w:cs="Times New Roman"/>
          <w:sz w:val="24"/>
          <w:szCs w:val="24"/>
        </w:rPr>
        <w:t>Although it seems obvious, employing one of the methods based on consumer-resource models requires that the empiricist knows the environmental factors that determine the outcome of competition, and specifically, that those factors are resources.</w:t>
      </w:r>
      <w:moveFromRangeStart w:id="173" w:author="Casey Godwin" w:date="2018-08-06T14:09:00Z" w:name="move395183887"/>
      <w:moveFrom w:id="174" w:author="Casey Godwin" w:date="2018-08-06T14:09:00Z">
        <w:r w:rsidRPr="00A96538" w:rsidDel="00144BB6">
          <w:rPr>
            <w:rFonts w:ascii="Times New Roman" w:hAnsi="Times New Roman" w:cs="Times New Roman"/>
            <w:sz w:val="24"/>
            <w:szCs w:val="24"/>
          </w:rPr>
          <w:t xml:space="preserve"> While this has certain advantages, these consumer-resource models can only be applied in a limited subset of cases where this assumption is justified.</w:t>
        </w:r>
      </w:moveFrom>
      <w:moveFromRangeEnd w:id="173"/>
      <w:r w:rsidRPr="00A96538">
        <w:rPr>
          <w:rFonts w:ascii="Times New Roman" w:hAnsi="Times New Roman" w:cs="Times New Roman"/>
          <w:sz w:val="24"/>
          <w:szCs w:val="24"/>
        </w:rPr>
        <w:t xml:space="preserve"> </w:t>
      </w:r>
      <w:ins w:id="175" w:author="Casey Godwin" w:date="2018-08-06T14:32:00Z">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ungulate herbivores). </w:t>
        </w:r>
      </w:ins>
    </w:p>
    <w:p w14:paraId="5DE844E5" w14:textId="30E8FE6F" w:rsidR="00F246A4" w:rsidRPr="00A96538" w:rsidRDefault="00F246A4" w:rsidP="00A96538">
      <w:pPr>
        <w:pStyle w:val="Normal1"/>
        <w:numPr>
          <w:ilvl w:val="2"/>
          <w:numId w:val="1"/>
        </w:numPr>
        <w:spacing w:line="360" w:lineRule="auto"/>
        <w:rPr>
          <w:rFonts w:ascii="Times New Roman" w:hAnsi="Times New Roman" w:cs="Times New Roman"/>
          <w:sz w:val="24"/>
          <w:szCs w:val="24"/>
        </w:rPr>
        <w:pPrChange w:id="176" w:author="Casey Godwin" w:date="2018-08-06T14:31:00Z">
          <w:pPr>
            <w:pStyle w:val="Normal1"/>
            <w:spacing w:line="360" w:lineRule="auto"/>
          </w:pPr>
        </w:pPrChange>
      </w:pPr>
      <w:ins w:id="177" w:author="Casey Godwin" w:date="2018-08-06T14:33:00Z">
        <w:r>
          <w:rPr>
            <w:rFonts w:ascii="Times New Roman" w:hAnsi="Times New Roman" w:cs="Times New Roman"/>
            <w:sz w:val="24"/>
            <w:szCs w:val="24"/>
          </w:rPr>
          <w:t>Another limitation to the applicability of consumer-resource models is that they assume a constant density-independe</w:t>
        </w:r>
      </w:ins>
      <w:ins w:id="178" w:author="Casey Godwin" w:date="2018-08-06T14:35:00Z">
        <w:r w:rsidR="00D0738E">
          <w:rPr>
            <w:rFonts w:ascii="Times New Roman" w:hAnsi="Times New Roman" w:cs="Times New Roman"/>
            <w:sz w:val="24"/>
            <w:szCs w:val="24"/>
          </w:rPr>
          <w:t>nt</w:t>
        </w:r>
      </w:ins>
      <w:ins w:id="179" w:author="Casey Godwin" w:date="2018-08-06T14:33:00Z">
        <w:r>
          <w:rPr>
            <w:rFonts w:ascii="Times New Roman" w:hAnsi="Times New Roman" w:cs="Times New Roman"/>
            <w:sz w:val="24"/>
            <w:szCs w:val="24"/>
          </w:rPr>
          <w:t xml:space="preserve"> mortality rate (</w:t>
        </w:r>
      </w:ins>
      <w:ins w:id="180" w:author="Casey Godwin" w:date="2018-08-06T14:34:00Z">
        <w:r>
          <w:rPr>
            <w:rFonts w:ascii="Times New Roman" w:hAnsi="Times New Roman" w:cs="Times New Roman"/>
            <w:sz w:val="24"/>
            <w:szCs w:val="24"/>
          </w:rPr>
          <w:t xml:space="preserve">a dilution rate). </w:t>
        </w:r>
        <w:r w:rsidR="00D0738E">
          <w:rPr>
            <w:rFonts w:ascii="Times New Roman" w:hAnsi="Times New Roman" w:cs="Times New Roman"/>
            <w:sz w:val="24"/>
            <w:szCs w:val="24"/>
          </w:rPr>
          <w:t xml:space="preserve">While theoretical papers have shown that the predictions from MCT are insensitive to fluctuating environments [REFERENCE], </w:t>
        </w:r>
      </w:ins>
      <w:ins w:id="181" w:author="Casey Godwin" w:date="2018-08-06T14:35:00Z">
        <w:r w:rsidR="00D0738E">
          <w:rPr>
            <w:rFonts w:ascii="Times New Roman" w:hAnsi="Times New Roman" w:cs="Times New Roman"/>
            <w:sz w:val="24"/>
            <w:szCs w:val="24"/>
          </w:rPr>
          <w:t xml:space="preserve">it is unclear whether the estimates of ND and RFD, which are based on steady-state equilibrium condiditons, are applicable to fluctuating environments. </w:t>
        </w:r>
      </w:ins>
    </w:p>
    <w:p w14:paraId="1AAAFBCD" w14:textId="77777777" w:rsidR="004044A2" w:rsidRPr="00B0403D" w:rsidRDefault="004044A2" w:rsidP="00B0403D">
      <w:pPr>
        <w:pStyle w:val="Normal1"/>
        <w:spacing w:line="360" w:lineRule="auto"/>
        <w:ind w:left="2160"/>
        <w:contextualSpacing w:val="0"/>
        <w:rPr>
          <w:rFonts w:ascii="Times New Roman" w:hAnsi="Times New Roman" w:cs="Times New Roman"/>
          <w:sz w:val="24"/>
          <w:szCs w:val="24"/>
        </w:rPr>
      </w:pPr>
    </w:p>
    <w:p w14:paraId="2C8AB613"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Need to compare these methods experimentally</w:t>
      </w:r>
    </w:p>
    <w:p w14:paraId="6077BF22" w14:textId="79B04524" w:rsidR="002F2925" w:rsidRPr="00B0403D" w:rsidDel="000F21BA" w:rsidRDefault="00107107" w:rsidP="00B0403D">
      <w:pPr>
        <w:pStyle w:val="Normal1"/>
        <w:numPr>
          <w:ilvl w:val="2"/>
          <w:numId w:val="1"/>
        </w:numPr>
        <w:spacing w:line="360" w:lineRule="auto"/>
        <w:rPr>
          <w:rFonts w:ascii="Times New Roman" w:hAnsi="Times New Roman" w:cs="Times New Roman"/>
          <w:sz w:val="24"/>
          <w:szCs w:val="24"/>
        </w:rPr>
      </w:pPr>
      <w:moveFromRangeStart w:id="182" w:author="Casey Godwin" w:date="2018-08-06T14:14:00Z" w:name="move395184186"/>
      <w:moveFrom w:id="183" w:author="Casey Godwin" w:date="2018-08-06T14:14:00Z">
        <w:r w:rsidRPr="00B0403D" w:rsidDel="000F21BA">
          <w:rPr>
            <w:rFonts w:ascii="Times New Roman" w:hAnsi="Times New Roman" w:cs="Times New Roman"/>
            <w:sz w:val="24"/>
            <w:szCs w:val="24"/>
          </w:rPr>
          <w:t xml:space="preserve">As shown in Table 1, few experiments have implemented these empirical methods for evaluating </w:t>
        </w:r>
        <w:commentRangeStart w:id="184"/>
        <w:commentRangeStart w:id="185"/>
        <w:r w:rsidRPr="00B0403D" w:rsidDel="000F21BA">
          <w:rPr>
            <w:rFonts w:ascii="Times New Roman" w:hAnsi="Times New Roman" w:cs="Times New Roman"/>
            <w:sz w:val="24"/>
            <w:szCs w:val="24"/>
          </w:rPr>
          <w:t>MCT</w:t>
        </w:r>
        <w:commentRangeEnd w:id="184"/>
        <w:r w:rsidRPr="00B0403D" w:rsidDel="000F21BA">
          <w:rPr>
            <w:rStyle w:val="CommentReference"/>
            <w:rFonts w:ascii="Times New Roman" w:hAnsi="Times New Roman" w:cs="Times New Roman"/>
            <w:sz w:val="24"/>
            <w:szCs w:val="24"/>
          </w:rPr>
          <w:commentReference w:id="184"/>
        </w:r>
        <w:commentRangeEnd w:id="185"/>
        <w:r w:rsidR="00A62853" w:rsidDel="000F21BA">
          <w:rPr>
            <w:rStyle w:val="CommentReference"/>
          </w:rPr>
          <w:commentReference w:id="185"/>
        </w:r>
        <w:r w:rsidRPr="00B0403D" w:rsidDel="000F21BA">
          <w:rPr>
            <w:rFonts w:ascii="Times New Roman" w:hAnsi="Times New Roman" w:cs="Times New Roman"/>
            <w:sz w:val="24"/>
            <w:szCs w:val="24"/>
          </w:rPr>
          <w:t xml:space="preserve">. </w:t>
        </w:r>
      </w:moveFrom>
    </w:p>
    <w:moveFromRangeEnd w:id="182"/>
    <w:p w14:paraId="6CEC5916" w14:textId="77777777" w:rsidR="004044A2" w:rsidRPr="00B0403D" w:rsidRDefault="002F2925" w:rsidP="00B0403D">
      <w:pPr>
        <w:pStyle w:val="Normal1"/>
        <w:numPr>
          <w:ilvl w:val="2"/>
          <w:numId w:val="1"/>
        </w:numPr>
        <w:spacing w:line="360" w:lineRule="auto"/>
        <w:rPr>
          <w:rFonts w:ascii="Times New Roman" w:hAnsi="Times New Roman" w:cs="Times New Roman"/>
          <w:sz w:val="24"/>
          <w:szCs w:val="24"/>
        </w:rPr>
      </w:pPr>
      <w:commentRangeStart w:id="186"/>
      <w:r w:rsidRPr="00B0403D">
        <w:rPr>
          <w:rFonts w:ascii="Times New Roman" w:hAnsi="Times New Roman" w:cs="Times New Roman"/>
          <w:sz w:val="24"/>
          <w:szCs w:val="24"/>
        </w:rPr>
        <w:t>We presently lack any</w:t>
      </w:r>
      <w:r w:rsidR="00794E37" w:rsidRPr="00B0403D">
        <w:rPr>
          <w:rFonts w:ascii="Times New Roman" w:hAnsi="Times New Roman" w:cs="Times New Roman"/>
          <w:sz w:val="24"/>
          <w:szCs w:val="24"/>
        </w:rPr>
        <w:t xml:space="preserve"> studies that have parameterized a CRM and then separately applied any of the phenomenological methods</w:t>
      </w:r>
      <w:r w:rsidRPr="00B0403D">
        <w:rPr>
          <w:rFonts w:ascii="Times New Roman" w:hAnsi="Times New Roman" w:cs="Times New Roman"/>
          <w:sz w:val="24"/>
          <w:szCs w:val="24"/>
        </w:rPr>
        <w:t xml:space="preserve"> to competition experiments. </w:t>
      </w:r>
      <w:commentRangeEnd w:id="186"/>
      <w:r w:rsidRPr="00B0403D">
        <w:rPr>
          <w:rStyle w:val="CommentReference"/>
          <w:rFonts w:ascii="Times New Roman" w:hAnsi="Times New Roman" w:cs="Times New Roman"/>
          <w:sz w:val="24"/>
          <w:szCs w:val="24"/>
        </w:rPr>
        <w:commentReference w:id="186"/>
      </w:r>
    </w:p>
    <w:p w14:paraId="422283BF" w14:textId="77777777" w:rsidR="004044A2" w:rsidRPr="00B0403D" w:rsidRDefault="004044A2" w:rsidP="00B0403D">
      <w:pPr>
        <w:pStyle w:val="Normal1"/>
        <w:spacing w:line="360" w:lineRule="auto"/>
        <w:ind w:left="2160"/>
        <w:contextualSpacing w:val="0"/>
        <w:rPr>
          <w:rFonts w:ascii="Times New Roman" w:hAnsi="Times New Roman" w:cs="Times New Roman"/>
          <w:sz w:val="24"/>
          <w:szCs w:val="24"/>
        </w:rPr>
      </w:pPr>
    </w:p>
    <w:p w14:paraId="41251FD0" w14:textId="77777777"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Odds and Ends (To be incorporated elsewhere or abandoned)</w:t>
      </w:r>
    </w:p>
    <w:p w14:paraId="484237D8"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Some of these methods are better suited for different ecological systems. For example the MacArthur CRM is specific to consumers, whereas the Tilman CRM actually describes primary producers or decomposers. Separately, a long-standing criticism of the CRMs is that they work in chemostat-like systems are are better suited for microbes than say grasslands or forests. </w:t>
      </w:r>
    </w:p>
    <w:p w14:paraId="2F6525AC"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Oscar has shown how it is possible to use a single co-culture time series to obtain both inter- and intra-specific terms of the Lotka-Volterra model. This could be useful because it minimizes the number of experiments that must be performed, but</w:t>
      </w:r>
    </w:p>
    <w:p w14:paraId="566306E8" w14:textId="77777777" w:rsidR="004044A2" w:rsidRPr="00B0403D" w:rsidRDefault="004044A2" w:rsidP="00B0403D">
      <w:pPr>
        <w:pStyle w:val="Normal1"/>
        <w:spacing w:line="360" w:lineRule="auto"/>
        <w:ind w:left="720"/>
        <w:contextualSpacing w:val="0"/>
        <w:rPr>
          <w:rFonts w:ascii="Times New Roman" w:hAnsi="Times New Roman" w:cs="Times New Roman"/>
          <w:sz w:val="24"/>
          <w:szCs w:val="24"/>
        </w:rPr>
      </w:pPr>
    </w:p>
    <w:p w14:paraId="300CE0CD" w14:textId="77777777"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Tables</w:t>
      </w:r>
    </w:p>
    <w:p w14:paraId="7918EF3D" w14:textId="77777777" w:rsidR="004044A2" w:rsidRPr="00B0403D" w:rsidRDefault="004044A2" w:rsidP="00B0403D">
      <w:pPr>
        <w:pStyle w:val="Normal1"/>
        <w:spacing w:line="360" w:lineRule="auto"/>
        <w:rPr>
          <w:rFonts w:ascii="Times New Roman" w:hAnsi="Times New Roman" w:cs="Times New Roman"/>
          <w:sz w:val="24"/>
          <w:szCs w:val="24"/>
        </w:rPr>
      </w:pPr>
    </w:p>
    <w:p w14:paraId="4C9EDE09" w14:textId="77777777" w:rsidR="003E3CE9" w:rsidRPr="00B0403D" w:rsidRDefault="003E3CE9"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Table 1. </w:t>
      </w:r>
    </w:p>
    <w:p w14:paraId="05B8E83F" w14:textId="0E38A34C" w:rsidR="004044A2" w:rsidRPr="00B0403D" w:rsidRDefault="00B1291C" w:rsidP="00B0403D">
      <w:pPr>
        <w:pStyle w:val="Normal1"/>
        <w:spacing w:line="360" w:lineRule="auto"/>
        <w:contextualSpacing w:val="0"/>
        <w:rPr>
          <w:rFonts w:ascii="Times New Roman" w:hAnsi="Times New Roman" w:cs="Times New Roman"/>
          <w:sz w:val="24"/>
          <w:szCs w:val="24"/>
        </w:rPr>
      </w:pPr>
      <w:r>
        <w:rPr>
          <w:rStyle w:val="CommentReference"/>
        </w:rPr>
        <w:commentReference w:id="187"/>
      </w:r>
      <w:r w:rsidR="00794E37" w:rsidRPr="00B0403D">
        <w:rPr>
          <w:rFonts w:ascii="Times New Roman" w:hAnsi="Times New Roman" w:cs="Times New Roman"/>
          <w:sz w:val="24"/>
          <w:szCs w:val="24"/>
        </w:rPr>
        <w:t xml:space="preserve"> </w:t>
      </w:r>
    </w:p>
    <w:p w14:paraId="21B27EB9" w14:textId="3129D296" w:rsidR="00107107" w:rsidRPr="00B0403D" w:rsidRDefault="009E6952" w:rsidP="00B0403D">
      <w:pPr>
        <w:pStyle w:val="Normal1"/>
        <w:spacing w:line="360" w:lineRule="auto"/>
        <w:rPr>
          <w:rFonts w:ascii="Times New Roman" w:hAnsi="Times New Roman" w:cs="Times New Roman"/>
          <w:sz w:val="24"/>
          <w:szCs w:val="24"/>
        </w:rPr>
      </w:pPr>
      <w:ins w:id="188" w:author="Casey Godwin" w:date="2018-08-06T13:40:00Z">
        <w:r>
          <w:rPr>
            <w:rFonts w:ascii="Times New Roman" w:hAnsi="Times New Roman" w:cs="Times New Roman"/>
            <w:noProof/>
            <w:sz w:val="24"/>
            <w:szCs w:val="24"/>
            <w:lang w:val="en-US"/>
          </w:rPr>
          <w:drawing>
            <wp:inline distT="0" distB="0" distL="0" distR="0" wp14:anchorId="7B03BD76" wp14:editId="7CDC7963">
              <wp:extent cx="5943600" cy="4455160"/>
              <wp:effectExtent l="0" t="0" r="0" b="0"/>
              <wp:docPr id="3" name="Picture 3" descr="Macintosh HD:Users:Casey:Desktop:Coexistence methods manuscript:Coexistence methods flowchart/tab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sey:Desktop:Coexistence methods manuscript:Coexistence methods flowchart/table.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ins>
    </w:p>
    <w:p w14:paraId="57B43DC5" w14:textId="78EB35AF" w:rsidR="00107107" w:rsidRPr="00B0403D" w:rsidRDefault="00107107" w:rsidP="00B0403D">
      <w:pPr>
        <w:pStyle w:val="Normal1"/>
        <w:spacing w:line="360" w:lineRule="auto"/>
        <w:rPr>
          <w:rFonts w:ascii="Times New Roman" w:hAnsi="Times New Roman" w:cs="Times New Roman"/>
          <w:sz w:val="24"/>
          <w:szCs w:val="24"/>
        </w:rPr>
      </w:pPr>
    </w:p>
    <w:p w14:paraId="0A003BA1" w14:textId="77777777" w:rsidR="00EA0D10" w:rsidRDefault="00EA0D10">
      <w:pPr>
        <w:rPr>
          <w:ins w:id="189" w:author="OSCAR Chang" w:date="2018-08-01T17:07:00Z"/>
          <w:rFonts w:ascii="Times New Roman" w:hAnsi="Times New Roman" w:cs="Times New Roman"/>
          <w:b/>
          <w:sz w:val="24"/>
          <w:szCs w:val="24"/>
        </w:rPr>
      </w:pPr>
      <w:ins w:id="190" w:author="OSCAR Chang" w:date="2018-08-01T17:07:00Z">
        <w:r>
          <w:rPr>
            <w:rFonts w:ascii="Times New Roman" w:hAnsi="Times New Roman" w:cs="Times New Roman"/>
            <w:b/>
            <w:sz w:val="24"/>
            <w:szCs w:val="24"/>
          </w:rPr>
          <w:br w:type="page"/>
        </w:r>
      </w:ins>
    </w:p>
    <w:p w14:paraId="4F6FFBE8" w14:textId="1F2282CA" w:rsidR="00EA0D10" w:rsidRPr="00176B97"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0C67D4D6" w14:textId="45FC4476" w:rsidR="00EA0D10" w:rsidRDefault="00EA0D10"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79DB4CD0" wp14:editId="6D1EC19E">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tretch>
                      <a:fillRect/>
                    </a:stretch>
                  </pic:blipFill>
                  <pic:spPr bwMode="auto">
                    <a:xfrm>
                      <a:off x="0" y="0"/>
                      <a:ext cx="5672455" cy="3889820"/>
                    </a:xfrm>
                    <a:prstGeom prst="rect">
                      <a:avLst/>
                    </a:prstGeom>
                    <a:noFill/>
                    <a:ln>
                      <a:noFill/>
                    </a:ln>
                  </pic:spPr>
                </pic:pic>
              </a:graphicData>
            </a:graphic>
          </wp:inline>
        </w:drawing>
      </w:r>
    </w:p>
    <w:p w14:paraId="38B2A21B" w14:textId="73A62074"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Figure 1</w:t>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curve. The species densities were generated by a Lotka- Volterra model and added some random noise. </w:t>
      </w:r>
    </w:p>
    <w:p w14:paraId="3801C318" w14:textId="77777777" w:rsidR="00107107" w:rsidRPr="00B0403D" w:rsidRDefault="00107107" w:rsidP="00B0403D">
      <w:pPr>
        <w:pStyle w:val="Normal1"/>
        <w:spacing w:line="360" w:lineRule="auto"/>
        <w:rPr>
          <w:rFonts w:ascii="Times New Roman" w:hAnsi="Times New Roman" w:cs="Times New Roman"/>
          <w:sz w:val="24"/>
          <w:szCs w:val="24"/>
        </w:rPr>
      </w:pPr>
    </w:p>
    <w:p w14:paraId="36A64F07" w14:textId="77777777"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6FC6BBA7" wp14:editId="492C0EAD">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stretch>
                      <a:fillRect/>
                    </a:stretch>
                  </pic:blipFill>
                  <pic:spPr bwMode="auto">
                    <a:xfrm>
                      <a:off x="0" y="0"/>
                      <a:ext cx="5528945" cy="3791410"/>
                    </a:xfrm>
                    <a:prstGeom prst="rect">
                      <a:avLst/>
                    </a:prstGeom>
                    <a:noFill/>
                    <a:ln>
                      <a:noFill/>
                    </a:ln>
                  </pic:spPr>
                </pic:pic>
              </a:graphicData>
            </a:graphic>
          </wp:inline>
        </w:drawing>
      </w:r>
    </w:p>
    <w:p w14:paraId="25329B2F" w14:textId="5A368723" w:rsidR="00107107" w:rsidRPr="00B0403D"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2</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2178132C" w14:textId="77777777" w:rsidR="004044A2" w:rsidRPr="00B0403D" w:rsidRDefault="004044A2" w:rsidP="00B0403D">
      <w:pPr>
        <w:pStyle w:val="Normal1"/>
        <w:spacing w:line="360" w:lineRule="auto"/>
        <w:rPr>
          <w:rFonts w:ascii="Times New Roman" w:hAnsi="Times New Roman" w:cs="Times New Roman"/>
          <w:sz w:val="24"/>
          <w:szCs w:val="24"/>
        </w:rPr>
      </w:pPr>
    </w:p>
    <w:p w14:paraId="16844233" w14:textId="77777777"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1A1A5EDE" wp14:editId="3C0875FF">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stretch>
                      <a:fillRect/>
                    </a:stretch>
                  </pic:blipFill>
                  <pic:spPr bwMode="auto">
                    <a:xfrm>
                      <a:off x="0" y="0"/>
                      <a:ext cx="5596255" cy="3837567"/>
                    </a:xfrm>
                    <a:prstGeom prst="rect">
                      <a:avLst/>
                    </a:prstGeom>
                    <a:noFill/>
                    <a:ln>
                      <a:noFill/>
                    </a:ln>
                  </pic:spPr>
                </pic:pic>
              </a:graphicData>
            </a:graphic>
          </wp:inline>
        </w:drawing>
      </w:r>
    </w:p>
    <w:p w14:paraId="6AEC4F61" w14:textId="07A49E84" w:rsidR="00107107" w:rsidRPr="00B0403D"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3</w:t>
      </w:r>
      <w:r w:rsidR="00107107" w:rsidRPr="00B0403D">
        <w:rPr>
          <w:rFonts w:ascii="Times New Roman" w:hAnsi="Times New Roman" w:cs="Times New Roman"/>
          <w:sz w:val="24"/>
          <w:szCs w:val="24"/>
        </w:rPr>
        <w:t xml:space="preserve">. An example plot showing the negative frequency dependency (NFD)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(panel a.) and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 panel a. and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in panel b.) to calculate the </w:t>
      </w:r>
      <w:r w:rsidR="00107107" w:rsidRPr="00176B97">
        <w:rPr>
          <w:rFonts w:ascii="Times New Roman" w:hAnsi="Times New Roman" w:cs="Times New Roman"/>
          <w:i/>
          <w:sz w:val="24"/>
          <w:szCs w:val="24"/>
        </w:rPr>
        <w:t>per capita</w:t>
      </w:r>
      <w:r w:rsidR="00107107" w:rsidRPr="00B0403D">
        <w:rPr>
          <w:rFonts w:ascii="Times New Roman" w:hAnsi="Times New Roman" w:cs="Times New Roman"/>
          <w:sz w:val="24"/>
          <w:szCs w:val="24"/>
        </w:rPr>
        <w:t xml:space="preserve"> growth rate of the focal species. Note that we directly calculated the </w:t>
      </w:r>
      <w:r w:rsidR="00107107" w:rsidRPr="00176B97">
        <w:rPr>
          <w:rFonts w:ascii="Times New Roman" w:hAnsi="Times New Roman" w:cs="Times New Roman"/>
          <w:i/>
          <w:sz w:val="24"/>
          <w:szCs w:val="24"/>
        </w:rPr>
        <w:t>per capita</w:t>
      </w:r>
      <w:r w:rsidR="00107107"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00107107" w:rsidRPr="00176B97">
        <w:rPr>
          <w:rFonts w:ascii="Times New Roman" w:hAnsi="Times New Roman" w:cs="Times New Roman"/>
          <w:i/>
          <w:sz w:val="24"/>
          <w:szCs w:val="24"/>
        </w:rPr>
        <w:t>B</w:t>
      </w:r>
      <w:r w:rsidR="00107107"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06AE2691" w14:textId="77777777" w:rsidR="00107107" w:rsidRPr="00B0403D" w:rsidRDefault="00107107" w:rsidP="00B0403D">
      <w:pPr>
        <w:spacing w:line="360" w:lineRule="auto"/>
        <w:rPr>
          <w:rFonts w:ascii="Times New Roman" w:hAnsi="Times New Roman" w:cs="Times New Roman"/>
          <w:sz w:val="24"/>
          <w:szCs w:val="24"/>
        </w:rPr>
      </w:pPr>
    </w:p>
    <w:p w14:paraId="620A328F" w14:textId="77777777"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698876F0" wp14:editId="1E29A7EF">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tretch>
                      <a:fillRect/>
                    </a:stretch>
                  </pic:blipFill>
                  <pic:spPr bwMode="auto">
                    <a:xfrm>
                      <a:off x="0" y="0"/>
                      <a:ext cx="5757545" cy="3948170"/>
                    </a:xfrm>
                    <a:prstGeom prst="rect">
                      <a:avLst/>
                    </a:prstGeom>
                    <a:noFill/>
                    <a:ln>
                      <a:noFill/>
                    </a:ln>
                  </pic:spPr>
                </pic:pic>
              </a:graphicData>
            </a:graphic>
          </wp:inline>
        </w:drawing>
      </w:r>
    </w:p>
    <w:p w14:paraId="3C428665" w14:textId="77777777" w:rsidR="00107107" w:rsidRPr="00B0403D" w:rsidRDefault="00107107" w:rsidP="00B0403D">
      <w:pPr>
        <w:spacing w:line="360" w:lineRule="auto"/>
        <w:rPr>
          <w:rFonts w:ascii="Times New Roman" w:hAnsi="Times New Roman" w:cs="Times New Roman"/>
          <w:sz w:val="24"/>
          <w:szCs w:val="24"/>
        </w:rPr>
      </w:pPr>
    </w:p>
    <w:p w14:paraId="5F2AA07D" w14:textId="77777777"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 An example plot demonstrating the idea of niche difference (ND; ρ) in MacArthur’s con- sumer resource model. Consumption of species j on resource l (cjl) are plotted against consumption of species i on resource l (cil). The closeness between cjl and cjl are the closeness between these points to the 1:1 line and is expressed as ρ. For example, if all cjl are equal to cil, which means all points are on the 1:1 line, ρ is 1 and ND between species i and species j is 1−ρ = 0. The inset plot is an example plot showing the data required to measure consumption of species j on resource l (cjl).</w:t>
      </w:r>
    </w:p>
    <w:p w14:paraId="015BC669" w14:textId="77777777" w:rsidR="00107107" w:rsidRPr="00B0403D" w:rsidRDefault="00107107" w:rsidP="00B0403D">
      <w:pPr>
        <w:spacing w:line="360" w:lineRule="auto"/>
        <w:rPr>
          <w:rFonts w:ascii="Times New Roman" w:hAnsi="Times New Roman" w:cs="Times New Roman"/>
          <w:sz w:val="24"/>
          <w:szCs w:val="24"/>
        </w:rPr>
      </w:pPr>
    </w:p>
    <w:p w14:paraId="38D76C4F" w14:textId="77777777" w:rsidR="00107107" w:rsidRPr="00B0403D" w:rsidRDefault="00107107" w:rsidP="00B0403D">
      <w:pPr>
        <w:spacing w:line="360" w:lineRule="auto"/>
        <w:rPr>
          <w:rFonts w:ascii="Times New Roman" w:hAnsi="Times New Roman" w:cs="Times New Roman"/>
          <w:sz w:val="24"/>
          <w:szCs w:val="24"/>
        </w:rPr>
      </w:pPr>
      <w:commentRangeStart w:id="191"/>
      <w:r w:rsidRPr="00B0403D">
        <w:rPr>
          <w:rFonts w:ascii="Times New Roman" w:hAnsi="Times New Roman" w:cs="Times New Roman"/>
          <w:noProof/>
          <w:sz w:val="24"/>
          <w:szCs w:val="24"/>
          <w:lang w:val="en-US"/>
        </w:rPr>
        <w:lastRenderedPageBreak/>
        <w:drawing>
          <wp:inline distT="0" distB="0" distL="0" distR="0" wp14:anchorId="60E4533D" wp14:editId="325A229A">
            <wp:extent cx="5613400" cy="4292600"/>
            <wp:effectExtent l="0" t="0" r="0"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3400" cy="4292600"/>
                    </a:xfrm>
                    <a:prstGeom prst="rect">
                      <a:avLst/>
                    </a:prstGeom>
                    <a:noFill/>
                    <a:ln>
                      <a:noFill/>
                    </a:ln>
                  </pic:spPr>
                </pic:pic>
              </a:graphicData>
            </a:graphic>
          </wp:inline>
        </w:drawing>
      </w:r>
      <w:commentRangeEnd w:id="191"/>
      <w:r w:rsidR="003E1E8D">
        <w:rPr>
          <w:rStyle w:val="CommentReference"/>
        </w:rPr>
        <w:commentReference w:id="191"/>
      </w:r>
      <w:r w:rsidRPr="00B0403D">
        <w:rPr>
          <w:rFonts w:ascii="Times New Roman" w:hAnsi="Times New Roman" w:cs="Times New Roman"/>
          <w:sz w:val="24"/>
          <w:szCs w:val="24"/>
        </w:rPr>
        <w:t xml:space="preserve"> </w:t>
      </w:r>
    </w:p>
    <w:p w14:paraId="3B62D516" w14:textId="25162E35" w:rsidR="00107107" w:rsidRPr="00176B97"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5: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59958FBF" w14:textId="77777777" w:rsidR="004044A2" w:rsidRPr="00B0403D" w:rsidRDefault="004044A2" w:rsidP="00B0403D">
      <w:pPr>
        <w:pStyle w:val="Normal1"/>
        <w:spacing w:line="360" w:lineRule="auto"/>
        <w:rPr>
          <w:rFonts w:ascii="Times New Roman" w:hAnsi="Times New Roman" w:cs="Times New Roman"/>
          <w:sz w:val="24"/>
          <w:szCs w:val="24"/>
        </w:rPr>
      </w:pPr>
    </w:p>
    <w:p w14:paraId="59B87BA9"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sectPr w:rsidR="004044A2" w:rsidRPr="00B0403D">
      <w:pgSz w:w="12240" w:h="15840"/>
      <w:pgMar w:top="1440" w:right="1440" w:bottom="1440" w:left="1440" w:header="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Casey Godwin" w:date="2018-07-31T06:59:00Z" w:initials="cMg">
    <w:p w14:paraId="46EE46CF" w14:textId="77777777" w:rsidR="00C4550E" w:rsidRDefault="00C4550E">
      <w:pPr>
        <w:pStyle w:val="CommentText"/>
      </w:pPr>
      <w:r>
        <w:rPr>
          <w:rStyle w:val="CommentReference"/>
        </w:rPr>
        <w:annotationRef/>
      </w:r>
      <w:r>
        <w:t xml:space="preserve">I’d be happy to help fill in this section once we agree on how it should be outlined. </w:t>
      </w:r>
    </w:p>
  </w:comment>
  <w:comment w:id="10" w:author="Casey Godwin" w:date="2018-08-06T13:10:00Z" w:initials="cMg">
    <w:p w14:paraId="1A49D6FC" w14:textId="77777777" w:rsidR="00C4550E" w:rsidRDefault="00C4550E">
      <w:pPr>
        <w:pStyle w:val="CommentText"/>
        <w:rPr>
          <w:rFonts w:ascii="Helvetica Neue" w:hAnsi="Helvetica Neue" w:cs="Helvetica Neue"/>
          <w:b/>
          <w:bCs/>
          <w:color w:val="000000"/>
          <w:lang w:val="en-US"/>
        </w:rPr>
      </w:pPr>
      <w:r>
        <w:rPr>
          <w:rStyle w:val="CommentReference"/>
        </w:rPr>
        <w:annotationRef/>
      </w:r>
      <w:r>
        <w:rPr>
          <w:rFonts w:ascii="Helvetica Neue" w:hAnsi="Helvetica Neue" w:cs="Helvetica Neue"/>
          <w:b/>
          <w:bCs/>
          <w:color w:val="000000"/>
          <w:lang w:val="en-US"/>
        </w:rPr>
        <w:t>I changed that question to:</w:t>
      </w:r>
    </w:p>
    <w:p w14:paraId="4EF20B96" w14:textId="77777777" w:rsidR="00C4550E" w:rsidRDefault="00C4550E">
      <w:pPr>
        <w:pStyle w:val="CommentText"/>
        <w:rPr>
          <w:rFonts w:ascii="Helvetica Neue" w:hAnsi="Helvetica Neue" w:cs="Helvetica Neue"/>
          <w:b/>
          <w:bCs/>
          <w:color w:val="000000"/>
          <w:lang w:val="en-US"/>
        </w:rPr>
      </w:pPr>
    </w:p>
    <w:p w14:paraId="2984D51F" w14:textId="1DC94F40" w:rsidR="00C4550E" w:rsidRDefault="00C4550E">
      <w:pPr>
        <w:pStyle w:val="CommentText"/>
      </w:pPr>
      <w:r>
        <w:rPr>
          <w:rFonts w:ascii="Helvetica Neue" w:hAnsi="Helvetica Neue" w:cs="Helvetica Neue"/>
          <w:b/>
          <w:bCs/>
          <w:color w:val="000000"/>
          <w:lang w:val="en-US"/>
        </w:rPr>
        <w:t>Need a method for more than 2 focal species at a time?</w:t>
      </w:r>
    </w:p>
  </w:comment>
  <w:comment w:id="17" w:author="Casey Godwin" w:date="2018-08-06T13:12:00Z" w:initials="cMg">
    <w:p w14:paraId="36B36251" w14:textId="088E943D" w:rsidR="00C4550E" w:rsidRDefault="00C4550E">
      <w:pPr>
        <w:pStyle w:val="CommentText"/>
      </w:pPr>
      <w:r>
        <w:rPr>
          <w:rStyle w:val="CommentReference"/>
        </w:rPr>
        <w:annotationRef/>
      </w:r>
      <w:r>
        <w:t xml:space="preserve">Experimentally maybe, but I don’t think that this is a requirement for using Chesson’s inequality. Does the paper by Carroll et al have this restriction? Also, there could be intransitive effects that make this complicated. </w:t>
      </w:r>
    </w:p>
  </w:comment>
  <w:comment w:id="8" w:author="OSCAR Chang" w:date="2018-08-01T15:43:00Z" w:initials="OC">
    <w:p w14:paraId="203A94FE" w14:textId="77777777" w:rsidR="00C4550E" w:rsidRDefault="00C4550E">
      <w:pPr>
        <w:pStyle w:val="CommentText"/>
      </w:pPr>
      <w:r>
        <w:rPr>
          <w:rStyle w:val="CommentReference"/>
        </w:rPr>
        <w:annotationRef/>
      </w:r>
      <w:r>
        <w:t>Does this argument apply to the 5</w:t>
      </w:r>
      <w:r w:rsidRPr="002B309B">
        <w:rPr>
          <w:vertAlign w:val="superscript"/>
        </w:rPr>
        <w:t>th</w:t>
      </w:r>
      <w:r>
        <w:t xml:space="preserve"> question? </w:t>
      </w:r>
    </w:p>
    <w:p w14:paraId="3C2A85FE" w14:textId="77777777" w:rsidR="00C4550E" w:rsidRDefault="00C4550E">
      <w:pPr>
        <w:pStyle w:val="CommentText"/>
      </w:pPr>
      <w:r>
        <w:t xml:space="preserve">Actually, I think I don’t fully understand what that question is asking. </w:t>
      </w:r>
    </w:p>
    <w:p w14:paraId="5EFDE685" w14:textId="36838893" w:rsidR="00C4550E" w:rsidRDefault="00C4550E">
      <w:pPr>
        <w:pStyle w:val="CommentText"/>
      </w:pPr>
      <w:r>
        <w:t>Can this method be applied to more than 2 species competition?</w:t>
      </w:r>
    </w:p>
  </w:comment>
  <w:comment w:id="35" w:author="OSCAR Chang" w:date="2018-08-01T15:24:00Z" w:initials="OC">
    <w:p w14:paraId="75D04E0C" w14:textId="75F0BD55" w:rsidR="00C4550E" w:rsidRDefault="00C4550E">
      <w:pPr>
        <w:pStyle w:val="CommentText"/>
      </w:pPr>
      <w:r>
        <w:rPr>
          <w:rStyle w:val="CommentReference"/>
        </w:rPr>
        <w:annotationRef/>
      </w:r>
      <w:r>
        <w:t xml:space="preserve">I think will work for one-to-one or one-to-many as the sensitivity and NFD methods.  </w:t>
      </w:r>
    </w:p>
  </w:comment>
  <w:comment w:id="36" w:author="Casey Godwin" w:date="2018-08-06T13:29:00Z" w:initials="cMg">
    <w:p w14:paraId="3ACF41B8" w14:textId="2445A909" w:rsidR="00C4550E" w:rsidRDefault="00C4550E">
      <w:pPr>
        <w:pStyle w:val="CommentText"/>
      </w:pPr>
      <w:r>
        <w:rPr>
          <w:rStyle w:val="CommentReference"/>
        </w:rPr>
        <w:annotationRef/>
      </w:r>
      <w:r>
        <w:t xml:space="preserve">I’m not sure what you mean in this comment Oscar. Do you mean that it does not require steady-state monoculture or seady-state polycultures? Or, do you mean that it could work for either monocultures or polycultures? The point I am trying to make is that these methods require steady-state conditions to measure carrying capacities prior to any competition experiments, not about 1 vs 1 or 1 vs many. </w:t>
      </w:r>
    </w:p>
  </w:comment>
  <w:comment w:id="71" w:author="OSCAR Chang" w:date="2018-08-01T16:22:00Z" w:initials="OC">
    <w:p w14:paraId="3F9AC7D9" w14:textId="7C353E8E" w:rsidR="00C4550E" w:rsidRDefault="00C4550E">
      <w:pPr>
        <w:pStyle w:val="CommentText"/>
      </w:pPr>
      <w:r>
        <w:rPr>
          <w:rStyle w:val="CommentReference"/>
        </w:rPr>
        <w:annotationRef/>
      </w:r>
      <w:r>
        <w:t xml:space="preserve">I can’t think of a experiment (not observation) to measure NFD. </w:t>
      </w:r>
    </w:p>
  </w:comment>
  <w:comment w:id="72" w:author="Casey Godwin" w:date="2018-08-06T13:44:00Z" w:initials="cMg">
    <w:p w14:paraId="3EE745BA" w14:textId="195B8B27" w:rsidR="00C4550E" w:rsidRDefault="00C4550E">
      <w:pPr>
        <w:pStyle w:val="CommentText"/>
      </w:pPr>
      <w:r>
        <w:rPr>
          <w:rStyle w:val="CommentReference"/>
        </w:rPr>
        <w:annotationRef/>
      </w:r>
      <w:r>
        <w:t xml:space="preserve">I think you would make admixtures of the two species, scaled to their monoculture densities, then measure short-term change in population sizes. Levine’s alternative is to change density of one species experimentally while holding the other constant. You have shown that this is problematic however. </w:t>
      </w:r>
    </w:p>
  </w:comment>
  <w:comment w:id="75" w:author="Casey Godwin" w:date="2018-07-26T20:14:00Z" w:initials="">
    <w:p w14:paraId="6ACA98DD" w14:textId="77777777" w:rsidR="00C4550E" w:rsidRDefault="00C4550E">
      <w:pPr>
        <w:pStyle w:val="Normal1"/>
        <w:widowControl w:val="0"/>
        <w:pBdr>
          <w:top w:val="nil"/>
          <w:left w:val="nil"/>
          <w:bottom w:val="nil"/>
          <w:right w:val="nil"/>
          <w:between w:val="nil"/>
        </w:pBdr>
        <w:spacing w:line="240" w:lineRule="auto"/>
        <w:contextualSpacing w:val="0"/>
        <w:rPr>
          <w:color w:val="000000"/>
        </w:rPr>
      </w:pPr>
      <w:r>
        <w:rPr>
          <w:color w:val="000000"/>
        </w:rPr>
        <w:t>Need to think about how to word this eloquently. We are certain to get criticized by some trait-based-ecology followers complaining that if you just knew how each species responds to temperature you could predict the ND and RFD. While I guess that's true it is akin to saying that if we knew everything we could predict everything.</w:t>
      </w:r>
    </w:p>
  </w:comment>
  <w:comment w:id="76" w:author="OSCAR Chang" w:date="2018-08-01T16:27:00Z" w:initials="OC">
    <w:p w14:paraId="52556372" w14:textId="7CE3D008" w:rsidR="00C4550E" w:rsidRDefault="00C4550E">
      <w:pPr>
        <w:pStyle w:val="CommentText"/>
      </w:pPr>
      <w:r>
        <w:rPr>
          <w:rStyle w:val="CommentReference"/>
        </w:rPr>
        <w:annotationRef/>
      </w:r>
      <w:r>
        <w:t>Agree</w:t>
      </w:r>
    </w:p>
  </w:comment>
  <w:comment w:id="89" w:author="Casey Godwin" w:date="2018-08-06T14:14:00Z" w:initials="cMg">
    <w:p w14:paraId="557775C3" w14:textId="77777777" w:rsidR="00C4550E" w:rsidRDefault="00C4550E" w:rsidP="000F21BA">
      <w:pPr>
        <w:pStyle w:val="CommentText"/>
      </w:pPr>
      <w:r>
        <w:rPr>
          <w:rStyle w:val="CommentReference"/>
        </w:rPr>
        <w:annotationRef/>
      </w:r>
      <w:r>
        <w:t xml:space="preserve">Please add references for any other papers you can think of that did this. </w:t>
      </w:r>
    </w:p>
  </w:comment>
  <w:comment w:id="90" w:author="OSCAR Chang" w:date="2018-08-06T14:14:00Z" w:initials="OC">
    <w:p w14:paraId="62EDAFDA" w14:textId="77777777" w:rsidR="00C4550E" w:rsidRDefault="00C4550E" w:rsidP="000F21BA">
      <w:pPr>
        <w:pStyle w:val="CommentText"/>
      </w:pPr>
      <w:r>
        <w:rPr>
          <w:rStyle w:val="CommentReference"/>
        </w:rPr>
        <w:annotationRef/>
      </w:r>
      <w:r>
        <w:t xml:space="preserve">Not on the top of my head now but I will review papers citing MacArthur’s 1972 paper to see if I can discover something. </w:t>
      </w:r>
    </w:p>
  </w:comment>
  <w:comment w:id="132" w:author="Casey Godwin" w:date="2018-08-06T14:30:00Z" w:initials="cMg">
    <w:p w14:paraId="253F9321" w14:textId="6845FE29" w:rsidR="00C4550E" w:rsidRDefault="00C4550E">
      <w:pPr>
        <w:pStyle w:val="CommentText"/>
      </w:pPr>
      <w:ins w:id="133" w:author="Casey Godwin" w:date="2018-08-06T14:29:00Z">
        <w:r>
          <w:rPr>
            <w:rStyle w:val="CommentReference"/>
          </w:rPr>
          <w:annotationRef/>
        </w:r>
      </w:ins>
      <w:r>
        <w:t xml:space="preserve">This would be a nice place to refer to numerical simulations. </w:t>
      </w:r>
      <w:r>
        <w:sym w:font="Wingdings" w:char="F04A"/>
      </w:r>
    </w:p>
  </w:comment>
  <w:comment w:id="169" w:author="Casey Godwin" w:date="2018-07-30T20:34:00Z" w:initials="">
    <w:p w14:paraId="79574FE4" w14:textId="77777777" w:rsidR="00C4550E" w:rsidRDefault="00C4550E">
      <w:pPr>
        <w:pStyle w:val="Normal1"/>
        <w:widowControl w:val="0"/>
        <w:pBdr>
          <w:top w:val="nil"/>
          <w:left w:val="nil"/>
          <w:bottom w:val="nil"/>
          <w:right w:val="nil"/>
          <w:between w:val="nil"/>
        </w:pBdr>
        <w:spacing w:line="240" w:lineRule="auto"/>
        <w:contextualSpacing w:val="0"/>
        <w:rPr>
          <w:color w:val="000000"/>
        </w:rPr>
      </w:pPr>
      <w:r>
        <w:rPr>
          <w:color w:val="000000"/>
        </w:rPr>
        <w:t>This list stinks, let's brainstorm what deficiencies and pitfalls are more important here</w:t>
      </w:r>
    </w:p>
  </w:comment>
  <w:comment w:id="184" w:author="Casey Godwin" w:date="2018-07-31T06:51:00Z" w:initials="cMg">
    <w:p w14:paraId="25A0D68A" w14:textId="77777777" w:rsidR="00C4550E" w:rsidRDefault="00C4550E">
      <w:pPr>
        <w:pStyle w:val="CommentText"/>
      </w:pPr>
      <w:r>
        <w:rPr>
          <w:rStyle w:val="CommentReference"/>
        </w:rPr>
        <w:annotationRef/>
      </w:r>
      <w:r>
        <w:t xml:space="preserve">Please add references for any other papers you can think of that did this. </w:t>
      </w:r>
    </w:p>
  </w:comment>
  <w:comment w:id="185" w:author="OSCAR Chang" w:date="2018-08-01T17:01:00Z" w:initials="OC">
    <w:p w14:paraId="3B0D590A" w14:textId="53E3ED9D" w:rsidR="00C4550E" w:rsidRDefault="00C4550E">
      <w:pPr>
        <w:pStyle w:val="CommentText"/>
      </w:pPr>
      <w:r>
        <w:rPr>
          <w:rStyle w:val="CommentReference"/>
        </w:rPr>
        <w:annotationRef/>
      </w:r>
      <w:r>
        <w:t xml:space="preserve">Not on the top of my head now but I will review papers citing MacArthur’s 1972 paper to see if I can discover something. </w:t>
      </w:r>
    </w:p>
  </w:comment>
  <w:comment w:id="186" w:author="Casey Godwin" w:date="2018-07-31T06:49:00Z" w:initials="cMg">
    <w:p w14:paraId="26533796" w14:textId="77777777" w:rsidR="00C4550E" w:rsidRDefault="00C4550E">
      <w:pPr>
        <w:pStyle w:val="CommentText"/>
      </w:pPr>
      <w:r>
        <w:rPr>
          <w:rStyle w:val="CommentReference"/>
        </w:rPr>
        <w:annotationRef/>
      </w:r>
      <w:r>
        <w:t xml:space="preserve">I can think of a couple old experiments by Ulrich Sommer and James Grover that parameterized CRM traits and then did co-culture experiments. Tilman might have had one or two of these, but regardless, none of those papers applied MCT to the results of competition experiments. </w:t>
      </w:r>
    </w:p>
  </w:comment>
  <w:comment w:id="187" w:author="Casey Godwin" w:date="2018-08-06T13:39:00Z" w:initials="cMg">
    <w:p w14:paraId="5EF30B98" w14:textId="725A8B4C" w:rsidR="00C4550E" w:rsidRDefault="00C4550E">
      <w:pPr>
        <w:pStyle w:val="CommentText"/>
      </w:pPr>
      <w:r>
        <w:rPr>
          <w:rStyle w:val="CommentReference"/>
        </w:rPr>
        <w:annotationRef/>
      </w:r>
      <w:r>
        <w:t xml:space="preserve">I changed this according to your comments. </w:t>
      </w:r>
    </w:p>
  </w:comment>
  <w:comment w:id="191" w:author="Casey Godwin" w:date="2018-08-06T13:48:00Z" w:initials="cMg">
    <w:p w14:paraId="36A37C50" w14:textId="38B0FE42" w:rsidR="00C4550E" w:rsidRDefault="00C4550E">
      <w:pPr>
        <w:pStyle w:val="CommentText"/>
      </w:pPr>
      <w:r>
        <w:rPr>
          <w:rStyle w:val="CommentReference"/>
        </w:rPr>
        <w:annotationRef/>
      </w:r>
      <w:r>
        <w:t xml:space="preserve">I think that the labelling here is misleading or incorrect. The estimates of K are made independently of D and correspond to ½ of ri. The dshed lines showing how R* is obtained should all be at the same vertival value for each species, and do not correspond to K. Please let me know if this does not make sense and I will provide a hand-drawn version.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EE46CF" w15:done="0"/>
  <w15:commentEx w15:paraId="5EFDE685" w15:done="0"/>
  <w15:commentEx w15:paraId="544DEE1C" w15:done="0"/>
  <w15:commentEx w15:paraId="75D04E0C" w15:paraIdParent="544DEE1C" w15:done="0"/>
  <w15:commentEx w15:paraId="4CB497E4" w15:done="0"/>
  <w15:commentEx w15:paraId="2F9C6495" w15:paraIdParent="4CB497E4" w15:done="0"/>
  <w15:commentEx w15:paraId="4733D900" w15:done="0"/>
  <w15:commentEx w15:paraId="3F9AC7D9" w15:done="0"/>
  <w15:commentEx w15:paraId="2B18A04E" w15:done="0"/>
  <w15:commentEx w15:paraId="21ADB943" w15:paraIdParent="2B18A04E" w15:done="0"/>
  <w15:commentEx w15:paraId="6ACA98DD" w15:done="0"/>
  <w15:commentEx w15:paraId="52556372" w15:paraIdParent="6ACA98DD" w15:done="0"/>
  <w15:commentEx w15:paraId="79574FE4" w15:done="0"/>
  <w15:commentEx w15:paraId="25A0D68A" w15:done="0"/>
  <w15:commentEx w15:paraId="3B0D590A" w15:paraIdParent="25A0D68A" w15:done="0"/>
  <w15:commentEx w15:paraId="26533796" w15:done="0"/>
  <w15:commentEx w15:paraId="631B035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EE46CF" w16cid:durableId="1F0B1972"/>
  <w16cid:commentId w16cid:paraId="5EFDE685" w16cid:durableId="1F0C53A4"/>
  <w16cid:commentId w16cid:paraId="544DEE1C" w16cid:durableId="1F0B1974"/>
  <w16cid:commentId w16cid:paraId="75D04E0C" w16cid:durableId="1F0C4F25"/>
  <w16cid:commentId w16cid:paraId="4CB497E4" w16cid:durableId="1F0B1975"/>
  <w16cid:commentId w16cid:paraId="2F9C6495" w16cid:durableId="1F0C5C9D"/>
  <w16cid:commentId w16cid:paraId="4733D900" w16cid:durableId="1F0B1976"/>
  <w16cid:commentId w16cid:paraId="3F9AC7D9" w16cid:durableId="1F0C5CCA"/>
  <w16cid:commentId w16cid:paraId="2B18A04E" w16cid:durableId="1F0B1977"/>
  <w16cid:commentId w16cid:paraId="21ADB943" w16cid:durableId="1F0C5D0E"/>
  <w16cid:commentId w16cid:paraId="6ACA98DD" w16cid:durableId="1F0B1978"/>
  <w16cid:commentId w16cid:paraId="52556372" w16cid:durableId="1F0C5E0E"/>
  <w16cid:commentId w16cid:paraId="79574FE4" w16cid:durableId="1F0B1979"/>
  <w16cid:commentId w16cid:paraId="25A0D68A" w16cid:durableId="1F0B197A"/>
  <w16cid:commentId w16cid:paraId="3B0D590A" w16cid:durableId="1F0C65D4"/>
  <w16cid:commentId w16cid:paraId="26533796" w16cid:durableId="1F0B197B"/>
  <w16cid:commentId w16cid:paraId="631B0355" w16cid:durableId="1F0C55E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314308F" w14:textId="77777777" w:rsidR="00C4550E" w:rsidRDefault="00C4550E" w:rsidP="00EF42D4">
      <w:pPr>
        <w:spacing w:line="240" w:lineRule="auto"/>
      </w:pPr>
      <w:r>
        <w:separator/>
      </w:r>
    </w:p>
  </w:endnote>
  <w:endnote w:type="continuationSeparator" w:id="0">
    <w:p w14:paraId="2A3FADF0" w14:textId="77777777" w:rsidR="00C4550E" w:rsidRDefault="00C4550E" w:rsidP="00EF4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新細明體">
    <w:charset w:val="51"/>
    <w:family w:val="auto"/>
    <w:pitch w:val="variable"/>
    <w:sig w:usb0="00000001" w:usb1="08080000" w:usb2="00000010" w:usb3="00000000" w:csb0="00100000"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altName w:val="Arial"/>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380A06" w14:textId="77777777" w:rsidR="00C4550E" w:rsidRDefault="00C4550E" w:rsidP="00EF42D4">
      <w:pPr>
        <w:spacing w:line="240" w:lineRule="auto"/>
      </w:pPr>
      <w:r>
        <w:separator/>
      </w:r>
    </w:p>
  </w:footnote>
  <w:footnote w:type="continuationSeparator" w:id="0">
    <w:p w14:paraId="5EF97F76" w14:textId="77777777" w:rsidR="00C4550E" w:rsidRDefault="00C4550E" w:rsidP="00EF42D4">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6"/>
  </w:num>
  <w:num w:numId="3">
    <w:abstractNumId w:val="2"/>
  </w:num>
  <w:num w:numId="4">
    <w:abstractNumId w:val="5"/>
  </w:num>
  <w:num w:numId="5">
    <w:abstractNumId w:val="4"/>
  </w:num>
  <w:num w:numId="6">
    <w:abstractNumId w:val="3"/>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OSCAR Chang">
    <w15:presenceInfo w15:providerId="Windows Live" w15:userId="fb3f62de3227e7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
  <w:rsids>
    <w:rsidRoot w:val="004044A2"/>
    <w:rsid w:val="000677FA"/>
    <w:rsid w:val="000C2981"/>
    <w:rsid w:val="000D1B82"/>
    <w:rsid w:val="000F21BA"/>
    <w:rsid w:val="00107107"/>
    <w:rsid w:val="00144BB6"/>
    <w:rsid w:val="00176B97"/>
    <w:rsid w:val="001C16F8"/>
    <w:rsid w:val="001C2812"/>
    <w:rsid w:val="001E1092"/>
    <w:rsid w:val="001F4B16"/>
    <w:rsid w:val="001F6144"/>
    <w:rsid w:val="00205033"/>
    <w:rsid w:val="00222AD6"/>
    <w:rsid w:val="00262248"/>
    <w:rsid w:val="00290D67"/>
    <w:rsid w:val="002B309B"/>
    <w:rsid w:val="002F2925"/>
    <w:rsid w:val="00301BB0"/>
    <w:rsid w:val="00303135"/>
    <w:rsid w:val="0030436C"/>
    <w:rsid w:val="00307DBE"/>
    <w:rsid w:val="003236B8"/>
    <w:rsid w:val="00351A06"/>
    <w:rsid w:val="003E1E8D"/>
    <w:rsid w:val="003E3CE9"/>
    <w:rsid w:val="004044A2"/>
    <w:rsid w:val="00411B9B"/>
    <w:rsid w:val="004960EB"/>
    <w:rsid w:val="004A7794"/>
    <w:rsid w:val="004B260E"/>
    <w:rsid w:val="004F6B56"/>
    <w:rsid w:val="00507DFC"/>
    <w:rsid w:val="005505D8"/>
    <w:rsid w:val="0057587E"/>
    <w:rsid w:val="005A5909"/>
    <w:rsid w:val="005B0147"/>
    <w:rsid w:val="005B6D56"/>
    <w:rsid w:val="005C1D36"/>
    <w:rsid w:val="005C49C8"/>
    <w:rsid w:val="006521F0"/>
    <w:rsid w:val="006746D5"/>
    <w:rsid w:val="006E69F1"/>
    <w:rsid w:val="0070393F"/>
    <w:rsid w:val="00737B71"/>
    <w:rsid w:val="0076155A"/>
    <w:rsid w:val="00794E37"/>
    <w:rsid w:val="007A561A"/>
    <w:rsid w:val="007C083B"/>
    <w:rsid w:val="007D2365"/>
    <w:rsid w:val="007F2691"/>
    <w:rsid w:val="00803600"/>
    <w:rsid w:val="00824BB4"/>
    <w:rsid w:val="00857924"/>
    <w:rsid w:val="0086054F"/>
    <w:rsid w:val="008643A1"/>
    <w:rsid w:val="00873754"/>
    <w:rsid w:val="008A1B23"/>
    <w:rsid w:val="008F5F30"/>
    <w:rsid w:val="00900E3F"/>
    <w:rsid w:val="00910192"/>
    <w:rsid w:val="0092330A"/>
    <w:rsid w:val="0094303A"/>
    <w:rsid w:val="009B721E"/>
    <w:rsid w:val="009C62C1"/>
    <w:rsid w:val="009E5FED"/>
    <w:rsid w:val="009E6952"/>
    <w:rsid w:val="009F29C6"/>
    <w:rsid w:val="009F328C"/>
    <w:rsid w:val="00A43FB1"/>
    <w:rsid w:val="00A4438F"/>
    <w:rsid w:val="00A60FE8"/>
    <w:rsid w:val="00A62853"/>
    <w:rsid w:val="00A656E9"/>
    <w:rsid w:val="00A66529"/>
    <w:rsid w:val="00A96538"/>
    <w:rsid w:val="00AA1D9C"/>
    <w:rsid w:val="00AE2061"/>
    <w:rsid w:val="00AE60AE"/>
    <w:rsid w:val="00B0403D"/>
    <w:rsid w:val="00B1163F"/>
    <w:rsid w:val="00B1291C"/>
    <w:rsid w:val="00B24FC3"/>
    <w:rsid w:val="00B51AF7"/>
    <w:rsid w:val="00B52C74"/>
    <w:rsid w:val="00B76E7F"/>
    <w:rsid w:val="00BB2EB2"/>
    <w:rsid w:val="00C23696"/>
    <w:rsid w:val="00C4550E"/>
    <w:rsid w:val="00C6492E"/>
    <w:rsid w:val="00CA55C7"/>
    <w:rsid w:val="00CC4294"/>
    <w:rsid w:val="00CE29AE"/>
    <w:rsid w:val="00D0738E"/>
    <w:rsid w:val="00D07EFB"/>
    <w:rsid w:val="00D13915"/>
    <w:rsid w:val="00D2074B"/>
    <w:rsid w:val="00D20E7A"/>
    <w:rsid w:val="00D3751B"/>
    <w:rsid w:val="00D526F1"/>
    <w:rsid w:val="00E10F6B"/>
    <w:rsid w:val="00E152D2"/>
    <w:rsid w:val="00E71F1A"/>
    <w:rsid w:val="00E8424A"/>
    <w:rsid w:val="00E95056"/>
    <w:rsid w:val="00EA0D10"/>
    <w:rsid w:val="00EB2889"/>
    <w:rsid w:val="00EC2AEA"/>
    <w:rsid w:val="00EF42D4"/>
    <w:rsid w:val="00F246A4"/>
    <w:rsid w:val="00F34BB5"/>
    <w:rsid w:val="00FE13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4F2F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microsoft.com/office/2016/09/relationships/commentsIds" Target="commentsIds.xml"/><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emf"/><Relationship Id="rId16" Type="http://schemas.openxmlformats.org/officeDocument/2006/relationships/fontTable" Target="fontTable.xml"/><Relationship Id="rId17" Type="http://schemas.openxmlformats.org/officeDocument/2006/relationships/theme" Target="theme/theme1.xml"/><Relationship Id="rId18" Type="http://schemas.microsoft.com/office/2011/relationships/people" Target="people.xml"/><Relationship Id="rId19" Type="http://schemas.microsoft.com/office/2011/relationships/commentsExtended" Target="commentsExtended.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183F9E-DE62-364A-9551-3562B49C3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20</Pages>
  <Words>5141</Words>
  <Characters>29307</Characters>
  <Application>Microsoft Macintosh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34380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Casey Godwin</cp:lastModifiedBy>
  <cp:revision>23</cp:revision>
  <dcterms:created xsi:type="dcterms:W3CDTF">2018-08-06T17:05:00Z</dcterms:created>
  <dcterms:modified xsi:type="dcterms:W3CDTF">2018-08-06T18:50:00Z</dcterms:modified>
</cp:coreProperties>
</file>