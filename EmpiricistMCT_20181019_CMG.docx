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3CDF7C" w14:textId="1EC5571F" w:rsidR="00412528" w:rsidRPr="00402473" w:rsidRDefault="00412528" w:rsidP="00412528">
      <w:pPr>
        <w:spacing w:line="480" w:lineRule="auto"/>
        <w:rPr>
          <w:rFonts w:ascii="Times New Roman" w:hAnsi="Times New Roman" w:cs="Times New Roman"/>
          <w:b/>
          <w:bCs/>
          <w:sz w:val="24"/>
          <w:szCs w:val="24"/>
        </w:rPr>
      </w:pPr>
      <w:r w:rsidRPr="00412528">
        <w:rPr>
          <w:rFonts w:ascii="Times New Roman" w:hAnsi="Times New Roman" w:cs="Times New Roman"/>
          <w:b/>
          <w:bCs/>
          <w:sz w:val="24"/>
          <w:szCs w:val="24"/>
        </w:rPr>
        <w:t>An Empiricist’s Guide To Modern Coexistence Theory</w:t>
      </w:r>
    </w:p>
    <w:p w14:paraId="08FBEDDA" w14:textId="01D3FD7B" w:rsidR="00412528" w:rsidRPr="00402473" w:rsidRDefault="00412528" w:rsidP="00412528">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b/>
          <w:bCs/>
          <w:sz w:val="24"/>
          <w:szCs w:val="24"/>
          <w:lang w:bidi="en-US"/>
        </w:rPr>
        <w:t>List of authors:</w:t>
      </w:r>
      <w:r w:rsidRPr="00402473">
        <w:rPr>
          <w:rFonts w:ascii="Times New Roman" w:hAnsi="Times New Roman" w:cs="Times New Roman"/>
          <w:bCs/>
          <w:sz w:val="24"/>
          <w:szCs w:val="24"/>
          <w:lang w:bidi="en-US"/>
        </w:rPr>
        <w:t xml:space="preserve"> Feng-Hsun Chang</w:t>
      </w:r>
      <w:r w:rsidRPr="00402473">
        <w:rPr>
          <w:rFonts w:ascii="Times New Roman" w:hAnsi="Times New Roman" w:cs="Times New Roman"/>
          <w:bCs/>
          <w:sz w:val="24"/>
          <w:szCs w:val="24"/>
          <w:vertAlign w:val="superscript"/>
          <w:lang w:bidi="en-US"/>
        </w:rPr>
        <w:t>1*</w:t>
      </w:r>
      <w:r w:rsidRPr="00402473">
        <w:rPr>
          <w:rFonts w:ascii="Times New Roman" w:hAnsi="Times New Roman" w:cs="Times New Roman"/>
          <w:bCs/>
          <w:sz w:val="24"/>
          <w:szCs w:val="24"/>
          <w:lang w:bidi="en-US"/>
        </w:rPr>
        <w:t xml:space="preserve">, </w:t>
      </w:r>
      <w:r>
        <w:rPr>
          <w:rFonts w:ascii="Times New Roman" w:hAnsi="Times New Roman" w:cs="Times New Roman"/>
          <w:bCs/>
          <w:sz w:val="24"/>
          <w:szCs w:val="24"/>
          <w:lang w:bidi="en-US"/>
        </w:rPr>
        <w:t>Casey M. Godwin</w:t>
      </w:r>
      <w:ins w:id="0" w:author="Godwin, Casey" w:date="2018-10-22T08:42:00Z">
        <w:r w:rsidR="00DC5055" w:rsidRPr="00DC5055">
          <w:rPr>
            <w:rFonts w:ascii="Times New Roman" w:hAnsi="Times New Roman" w:cs="Times New Roman"/>
            <w:bCs/>
            <w:sz w:val="24"/>
            <w:szCs w:val="24"/>
            <w:vertAlign w:val="superscript"/>
            <w:lang w:bidi="en-US"/>
            <w:rPrChange w:id="1" w:author="Godwin, Casey" w:date="2018-10-22T08:42:00Z">
              <w:rPr>
                <w:rFonts w:ascii="Times New Roman" w:hAnsi="Times New Roman" w:cs="Times New Roman"/>
                <w:bCs/>
                <w:sz w:val="24"/>
                <w:szCs w:val="24"/>
                <w:lang w:bidi="en-US"/>
              </w:rPr>
            </w:rPrChange>
          </w:rPr>
          <w:t>1,</w:t>
        </w:r>
      </w:ins>
      <w:r>
        <w:rPr>
          <w:rFonts w:ascii="Times New Roman" w:hAnsi="Times New Roman" w:cs="Times New Roman"/>
          <w:bCs/>
          <w:sz w:val="24"/>
          <w:szCs w:val="24"/>
          <w:vertAlign w:val="superscript"/>
          <w:lang w:bidi="en-US"/>
        </w:rPr>
        <w:t>2</w:t>
      </w:r>
      <w:r w:rsidRPr="00402473">
        <w:rPr>
          <w:rFonts w:ascii="Times New Roman" w:hAnsi="Times New Roman" w:cs="Times New Roman"/>
          <w:bCs/>
          <w:sz w:val="24"/>
          <w:szCs w:val="24"/>
          <w:lang w:bidi="en-US"/>
        </w:rPr>
        <w:t xml:space="preserve">, </w:t>
      </w:r>
      <w:r w:rsidRPr="00402473">
        <w:rPr>
          <w:rFonts w:ascii="Times New Roman" w:hAnsi="Times New Roman" w:cs="Times New Roman" w:hint="eastAsia"/>
          <w:bCs/>
          <w:sz w:val="24"/>
          <w:szCs w:val="24"/>
          <w:lang w:bidi="en-US"/>
        </w:rPr>
        <w:t>Bradley Cardinale</w:t>
      </w:r>
      <w:r w:rsidRPr="00402473">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p>
    <w:p w14:paraId="43E08276" w14:textId="77777777" w:rsidR="00412528" w:rsidRPr="00402473" w:rsidRDefault="00412528" w:rsidP="00412528">
      <w:pPr>
        <w:adjustRightInd w:val="0"/>
        <w:spacing w:line="360" w:lineRule="auto"/>
        <w:jc w:val="both"/>
        <w:rPr>
          <w:rFonts w:ascii="Times New Roman" w:hAnsi="Times New Roman" w:cs="Times New Roman"/>
          <w:bCs/>
          <w:sz w:val="24"/>
          <w:szCs w:val="24"/>
          <w:vertAlign w:val="superscript"/>
          <w:lang w:bidi="en-US"/>
        </w:rPr>
      </w:pPr>
    </w:p>
    <w:p w14:paraId="16F9C089" w14:textId="77777777" w:rsidR="00412528" w:rsidRDefault="00412528" w:rsidP="00412528">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hint="eastAsia"/>
          <w:bCs/>
          <w:sz w:val="24"/>
          <w:szCs w:val="24"/>
          <w:vertAlign w:val="superscript"/>
          <w:lang w:bidi="en-US"/>
        </w:rPr>
        <w:t>1</w:t>
      </w:r>
      <w:r w:rsidRPr="00402473">
        <w:rPr>
          <w:rFonts w:ascii="Times New Roman" w:hAnsi="Times New Roman" w:cs="Times New Roman"/>
          <w:bCs/>
          <w:sz w:val="24"/>
          <w:szCs w:val="24"/>
          <w:lang w:bidi="en-US"/>
        </w:rPr>
        <w:t xml:space="preserve">School </w:t>
      </w:r>
      <w:r>
        <w:rPr>
          <w:rFonts w:ascii="Times New Roman" w:hAnsi="Times New Roman" w:cs="Times New Roman"/>
          <w:bCs/>
          <w:sz w:val="24"/>
          <w:szCs w:val="24"/>
          <w:lang w:bidi="en-US"/>
        </w:rPr>
        <w:t>for Environment and Sustainability</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065C0F2E" w14:textId="77777777" w:rsidR="00412528" w:rsidRPr="00402473" w:rsidRDefault="00412528" w:rsidP="00412528">
      <w:pPr>
        <w:adjustRightInd w:val="0"/>
        <w:spacing w:line="360" w:lineRule="auto"/>
        <w:jc w:val="both"/>
        <w:rPr>
          <w:rFonts w:ascii="Times New Roman" w:hAnsi="Times New Roman" w:cs="Times New Roman"/>
          <w:bCs/>
          <w:sz w:val="24"/>
          <w:szCs w:val="24"/>
          <w:lang w:bidi="en-US"/>
        </w:rPr>
      </w:pPr>
      <w:r>
        <w:rPr>
          <w:rFonts w:ascii="Times New Roman" w:hAnsi="Times New Roman" w:cs="Times New Roman"/>
          <w:bCs/>
          <w:sz w:val="24"/>
          <w:szCs w:val="24"/>
          <w:vertAlign w:val="superscript"/>
          <w:lang w:bidi="en-US"/>
        </w:rPr>
        <w:t>2</w:t>
      </w:r>
      <w:r>
        <w:rPr>
          <w:rFonts w:ascii="Times New Roman" w:hAnsi="Times New Roman" w:cs="Times New Roman"/>
          <w:bCs/>
          <w:sz w:val="24"/>
          <w:szCs w:val="24"/>
          <w:lang w:bidi="en-US"/>
        </w:rPr>
        <w:t>Cooperative Institute for Great Lakes Research (CIGLR)</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31E8F695"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vertAlign w:val="superscript"/>
          <w:lang w:bidi="en-US"/>
        </w:rPr>
      </w:pPr>
    </w:p>
    <w:p w14:paraId="51488D04"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b/>
          <w:sz w:val="24"/>
          <w:szCs w:val="24"/>
          <w:lang w:bidi="en-US"/>
        </w:rPr>
        <w:t>*Correspond</w:t>
      </w:r>
      <w:r w:rsidRPr="00402473">
        <w:rPr>
          <w:rFonts w:ascii="Times New Roman" w:hAnsi="Times New Roman" w:hint="eastAsia"/>
          <w:b/>
          <w:sz w:val="24"/>
          <w:szCs w:val="24"/>
          <w:lang w:bidi="en-US"/>
        </w:rPr>
        <w:t>ence</w:t>
      </w:r>
      <w:r w:rsidRPr="00402473">
        <w:rPr>
          <w:rFonts w:ascii="Times New Roman" w:hAnsi="Times New Roman"/>
          <w:b/>
          <w:sz w:val="24"/>
          <w:szCs w:val="24"/>
          <w:lang w:bidi="en-US"/>
        </w:rPr>
        <w:t>:</w:t>
      </w:r>
      <w:r w:rsidRPr="00402473">
        <w:rPr>
          <w:rFonts w:ascii="Times New Roman" w:hAnsi="Times New Roman"/>
          <w:sz w:val="24"/>
          <w:szCs w:val="24"/>
          <w:lang w:bidi="en-US"/>
        </w:rPr>
        <w:t xml:space="preserve"> </w:t>
      </w:r>
    </w:p>
    <w:p w14:paraId="6756B8F4"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Feng-Hsun Chang</w:t>
      </w:r>
    </w:p>
    <w:p w14:paraId="05025511" w14:textId="77777777" w:rsidR="00412528" w:rsidRPr="00402473" w:rsidRDefault="00412528" w:rsidP="00412528">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bCs/>
          <w:sz w:val="24"/>
          <w:szCs w:val="24"/>
          <w:lang w:bidi="en-US"/>
        </w:rPr>
        <w:t>School of Natural Resources and Environment, University of Michigan, 1040 Dana, Ann Arbor, Michigan, 48105, USA</w:t>
      </w:r>
    </w:p>
    <w:p w14:paraId="45861A48" w14:textId="77777777" w:rsidR="00412528" w:rsidRPr="00402473" w:rsidRDefault="00412528" w:rsidP="00412528">
      <w:pPr>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fhchang@umich.edu</w:t>
      </w:r>
    </w:p>
    <w:p w14:paraId="44AB2355" w14:textId="77777777" w:rsidR="00412528" w:rsidRPr="003B2FEB" w:rsidRDefault="00412528" w:rsidP="00412528">
      <w:pPr>
        <w:autoSpaceDE w:val="0"/>
        <w:autoSpaceDN w:val="0"/>
        <w:adjustRightInd w:val="0"/>
        <w:spacing w:line="360" w:lineRule="auto"/>
        <w:jc w:val="both"/>
        <w:rPr>
          <w:rFonts w:ascii="Times New Roman" w:hAnsi="Times New Roman"/>
          <w:sz w:val="24"/>
          <w:szCs w:val="24"/>
          <w:lang w:bidi="en-US"/>
        </w:rPr>
      </w:pPr>
    </w:p>
    <w:p w14:paraId="74775249"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Total word count for main body of text: </w:t>
      </w:r>
    </w:p>
    <w:p w14:paraId="209CB5A1"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figures: </w:t>
      </w:r>
    </w:p>
    <w:p w14:paraId="36F0A5C0"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tables: </w:t>
      </w:r>
    </w:p>
    <w:p w14:paraId="664F9B58" w14:textId="77777777" w:rsidR="00412528" w:rsidRPr="00B0403D" w:rsidRDefault="00412528" w:rsidP="00B0403D">
      <w:pPr>
        <w:pStyle w:val="Normal1"/>
        <w:spacing w:line="360" w:lineRule="auto"/>
        <w:contextualSpacing w:val="0"/>
        <w:rPr>
          <w:rFonts w:ascii="Times New Roman" w:hAnsi="Times New Roman" w:cs="Times New Roman"/>
          <w:sz w:val="24"/>
          <w:szCs w:val="24"/>
        </w:rPr>
      </w:pPr>
    </w:p>
    <w:p w14:paraId="67767717" w14:textId="1C400AC1" w:rsidR="004044A2" w:rsidRDefault="004044A2" w:rsidP="00B0403D">
      <w:pPr>
        <w:pStyle w:val="Normal1"/>
        <w:spacing w:line="360" w:lineRule="auto"/>
        <w:contextualSpacing w:val="0"/>
        <w:rPr>
          <w:rFonts w:ascii="Times New Roman" w:hAnsi="Times New Roman" w:cs="Times New Roman"/>
          <w:sz w:val="24"/>
          <w:szCs w:val="24"/>
        </w:rPr>
      </w:pPr>
    </w:p>
    <w:p w14:paraId="117C927B" w14:textId="77777777" w:rsidR="00412528" w:rsidRDefault="00412528">
      <w:pPr>
        <w:rPr>
          <w:rFonts w:ascii="Times New Roman" w:hAnsi="Times New Roman" w:cs="Times New Roman"/>
          <w:b/>
          <w:sz w:val="24"/>
          <w:szCs w:val="24"/>
        </w:rPr>
      </w:pPr>
      <w:r>
        <w:rPr>
          <w:rFonts w:ascii="Times New Roman" w:hAnsi="Times New Roman" w:cs="Times New Roman"/>
          <w:b/>
          <w:sz w:val="24"/>
          <w:szCs w:val="24"/>
        </w:rPr>
        <w:br w:type="page"/>
      </w:r>
    </w:p>
    <w:p w14:paraId="094CCDB2" w14:textId="6E614427" w:rsidR="00BA5CE2" w:rsidRDefault="00BA5CE2" w:rsidP="00784767">
      <w:pPr>
        <w:pStyle w:val="Normal1"/>
        <w:spacing w:line="360" w:lineRule="auto"/>
        <w:rPr>
          <w:rFonts w:ascii="Times New Roman" w:hAnsi="Times New Roman" w:cs="Times New Roman"/>
          <w:b/>
          <w:sz w:val="24"/>
          <w:szCs w:val="24"/>
        </w:rPr>
      </w:pPr>
      <w:commentRangeStart w:id="2"/>
      <w:r>
        <w:rPr>
          <w:rFonts w:ascii="Times New Roman" w:hAnsi="Times New Roman" w:cs="Times New Roman"/>
          <w:b/>
          <w:sz w:val="24"/>
          <w:szCs w:val="24"/>
        </w:rPr>
        <w:lastRenderedPageBreak/>
        <w:t>Abstract</w:t>
      </w:r>
      <w:commentRangeEnd w:id="2"/>
      <w:r w:rsidR="00DC5055">
        <w:rPr>
          <w:rStyle w:val="CommentReference"/>
        </w:rPr>
        <w:commentReference w:id="2"/>
      </w:r>
    </w:p>
    <w:p w14:paraId="248071EC" w14:textId="44BF09BC" w:rsidR="00F72BD3" w:rsidRDefault="00FA1A3B" w:rsidP="004E4F0B">
      <w:pPr>
        <w:pStyle w:val="Normal1"/>
        <w:spacing w:line="360" w:lineRule="auto"/>
        <w:ind w:firstLine="720"/>
        <w:rPr>
          <w:rFonts w:ascii="Times New Roman" w:hAnsi="Times New Roman" w:cs="Times New Roman"/>
          <w:b/>
          <w:sz w:val="24"/>
          <w:szCs w:val="24"/>
        </w:rPr>
      </w:pPr>
      <w:r>
        <w:rPr>
          <w:rFonts w:ascii="Times New Roman" w:hAnsi="Times New Roman" w:cs="Times New Roman"/>
          <w:sz w:val="24"/>
          <w:szCs w:val="24"/>
        </w:rPr>
        <w:t xml:space="preserve">Understanding how species coexist is one of the most important and long-lasting questions in ecology. To study this question, various theories have been proposed including the niche theory that focuses on how species differentiate their niche </w:t>
      </w:r>
      <w:r w:rsidR="0051418D">
        <w:rPr>
          <w:rFonts w:ascii="Times New Roman" w:hAnsi="Times New Roman" w:cs="Times New Roman"/>
          <w:sz w:val="24"/>
          <w:szCs w:val="24"/>
        </w:rPr>
        <w:t>and</w:t>
      </w:r>
      <w:r>
        <w:rPr>
          <w:rFonts w:ascii="Times New Roman" w:hAnsi="Times New Roman" w:cs="Times New Roman"/>
          <w:sz w:val="24"/>
          <w:szCs w:val="24"/>
        </w:rPr>
        <w:t xml:space="preserve"> the neutral theory the emphasizes the importance of stochasticity. In </w:t>
      </w:r>
      <w:r w:rsidR="0051418D">
        <w:rPr>
          <w:rFonts w:ascii="Times New Roman" w:hAnsi="Times New Roman" w:cs="Times New Roman"/>
          <w:sz w:val="24"/>
          <w:szCs w:val="24"/>
        </w:rPr>
        <w:t xml:space="preserve">late 1990s to </w:t>
      </w:r>
      <w:r>
        <w:rPr>
          <w:rFonts w:ascii="Times New Roman" w:hAnsi="Times New Roman" w:cs="Times New Roman"/>
          <w:sz w:val="24"/>
          <w:szCs w:val="24"/>
        </w:rPr>
        <w:t xml:space="preserve">early 2000s, the </w:t>
      </w:r>
      <w:r w:rsidR="0051418D">
        <w:rPr>
          <w:rFonts w:ascii="Times New Roman" w:hAnsi="Times New Roman" w:cs="Times New Roman"/>
          <w:sz w:val="24"/>
          <w:szCs w:val="24"/>
        </w:rPr>
        <w:t xml:space="preserve">modern </w:t>
      </w:r>
      <w:r>
        <w:rPr>
          <w:rFonts w:ascii="Times New Roman" w:hAnsi="Times New Roman" w:cs="Times New Roman"/>
          <w:sz w:val="24"/>
          <w:szCs w:val="24"/>
        </w:rPr>
        <w:t xml:space="preserve">coexistence theory </w:t>
      </w:r>
      <w:r w:rsidR="0051418D">
        <w:rPr>
          <w:rFonts w:ascii="Times New Roman" w:hAnsi="Times New Roman" w:cs="Times New Roman"/>
          <w:sz w:val="24"/>
          <w:szCs w:val="24"/>
        </w:rPr>
        <w:t xml:space="preserve">has been proposed to integrate the two perspectives. Under the modern coexistence theory, </w:t>
      </w:r>
      <w:r>
        <w:rPr>
          <w:rFonts w:ascii="Times New Roman" w:hAnsi="Times New Roman" w:cs="Times New Roman"/>
          <w:sz w:val="24"/>
          <w:szCs w:val="24"/>
        </w:rPr>
        <w:t xml:space="preserve">species coexist via </w:t>
      </w:r>
      <w:r w:rsidR="0051418D">
        <w:rPr>
          <w:rFonts w:ascii="Times New Roman" w:hAnsi="Times New Roman" w:cs="Times New Roman"/>
          <w:sz w:val="24"/>
          <w:szCs w:val="24"/>
        </w:rPr>
        <w:t xml:space="preserve">the so-called </w:t>
      </w:r>
      <w:r w:rsidRPr="00DE4F2C">
        <w:rPr>
          <w:rFonts w:ascii="Times New Roman" w:hAnsi="Times New Roman" w:cs="Times New Roman"/>
          <w:sz w:val="24"/>
          <w:szCs w:val="24"/>
        </w:rPr>
        <w:t>stabilizing and equalizing</w:t>
      </w:r>
      <w:r w:rsidR="0051418D">
        <w:rPr>
          <w:rFonts w:ascii="Times New Roman" w:hAnsi="Times New Roman" w:cs="Times New Roman"/>
          <w:sz w:val="24"/>
          <w:szCs w:val="24"/>
        </w:rPr>
        <w:t xml:space="preserve"> forces. The s</w:t>
      </w:r>
      <w:r w:rsidR="0051418D" w:rsidRPr="00DE4F2C">
        <w:rPr>
          <w:rFonts w:ascii="Times New Roman" w:hAnsi="Times New Roman" w:cs="Times New Roman"/>
          <w:sz w:val="24"/>
          <w:szCs w:val="24"/>
        </w:rPr>
        <w:t>tabilizing forces represent various forms of niche differentiation (ND),</w:t>
      </w:r>
      <w:r w:rsidR="0051418D">
        <w:rPr>
          <w:rFonts w:ascii="Times New Roman" w:hAnsi="Times New Roman" w:cs="Times New Roman"/>
          <w:sz w:val="24"/>
          <w:szCs w:val="24"/>
        </w:rPr>
        <w:t xml:space="preserve"> while the equalizing forces </w:t>
      </w:r>
      <w:r w:rsidR="0051418D" w:rsidRPr="00DE4F2C">
        <w:rPr>
          <w:rFonts w:ascii="Times New Roman" w:hAnsi="Times New Roman" w:cs="Times New Roman"/>
          <w:sz w:val="24"/>
          <w:szCs w:val="24"/>
        </w:rPr>
        <w:t>minimize</w:t>
      </w:r>
      <w:r w:rsidR="0051418D">
        <w:rPr>
          <w:rFonts w:ascii="Times New Roman" w:hAnsi="Times New Roman" w:cs="Times New Roman"/>
          <w:sz w:val="24"/>
          <w:szCs w:val="24"/>
        </w:rPr>
        <w:t xml:space="preserve"> the competitive hierarchy difference among species, which is </w:t>
      </w:r>
      <w:r w:rsidR="0051418D" w:rsidRPr="00DE4F2C">
        <w:rPr>
          <w:rFonts w:ascii="Times New Roman" w:hAnsi="Times New Roman" w:cs="Times New Roman"/>
          <w:sz w:val="24"/>
          <w:szCs w:val="24"/>
        </w:rPr>
        <w:t>refer to as relative fitness differences (RFD)</w:t>
      </w:r>
      <w:r w:rsidR="0051418D">
        <w:rPr>
          <w:rFonts w:ascii="Times New Roman" w:hAnsi="Times New Roman" w:cs="Times New Roman"/>
          <w:sz w:val="24"/>
          <w:szCs w:val="24"/>
        </w:rPr>
        <w:t xml:space="preserve">. Since this </w:t>
      </w:r>
      <w:r w:rsidR="00F72BD3">
        <w:rPr>
          <w:rFonts w:ascii="Times New Roman" w:hAnsi="Times New Roman" w:cs="Times New Roman"/>
          <w:sz w:val="24"/>
          <w:szCs w:val="24"/>
        </w:rPr>
        <w:t xml:space="preserve">general framework of species coexistence </w:t>
      </w:r>
      <w:r w:rsidR="0051418D">
        <w:rPr>
          <w:rFonts w:ascii="Times New Roman" w:hAnsi="Times New Roman" w:cs="Times New Roman"/>
          <w:sz w:val="24"/>
          <w:szCs w:val="24"/>
        </w:rPr>
        <w:t>has been</w:t>
      </w:r>
      <w:r w:rsidR="00F72BD3">
        <w:rPr>
          <w:rFonts w:ascii="Times New Roman" w:hAnsi="Times New Roman" w:cs="Times New Roman"/>
          <w:sz w:val="24"/>
          <w:szCs w:val="24"/>
        </w:rPr>
        <w:t xml:space="preserve"> established</w:t>
      </w:r>
      <w:r w:rsidR="0051418D">
        <w:rPr>
          <w:rFonts w:ascii="Times New Roman" w:hAnsi="Times New Roman" w:cs="Times New Roman"/>
          <w:sz w:val="24"/>
          <w:szCs w:val="24"/>
        </w:rPr>
        <w:t>, several empirical methods have been proposed to measure the</w:t>
      </w:r>
      <w:r w:rsidR="00F72BD3">
        <w:rPr>
          <w:rFonts w:ascii="Times New Roman" w:hAnsi="Times New Roman" w:cs="Times New Roman"/>
          <w:sz w:val="24"/>
          <w:szCs w:val="24"/>
        </w:rPr>
        <w:t xml:space="preserve"> niche and relative fitness differences</w:t>
      </w:r>
      <w:r w:rsidR="0051418D">
        <w:rPr>
          <w:rFonts w:ascii="Times New Roman" w:hAnsi="Times New Roman" w:cs="Times New Roman"/>
          <w:sz w:val="24"/>
          <w:szCs w:val="24"/>
        </w:rPr>
        <w:t>. These methods include negative frequency dependency method, sensitivity measurement in the mutual invasibility experiments, and fitting Lotka-Volterra model, MacArthur’s consumer model or Tilman’s R</w:t>
      </w:r>
      <w:r w:rsidR="0051418D" w:rsidRPr="0051418D">
        <w:rPr>
          <w:rFonts w:ascii="Times New Roman" w:hAnsi="Times New Roman" w:cs="Times New Roman"/>
          <w:sz w:val="24"/>
          <w:szCs w:val="24"/>
          <w:vertAlign w:val="superscript"/>
        </w:rPr>
        <w:t>*</w:t>
      </w:r>
      <w:r w:rsidR="0051418D">
        <w:rPr>
          <w:rFonts w:ascii="Times New Roman" w:hAnsi="Times New Roman" w:cs="Times New Roman"/>
          <w:sz w:val="24"/>
          <w:szCs w:val="24"/>
        </w:rPr>
        <w:t xml:space="preserve"> consumer model to empirical data. These method</w:t>
      </w:r>
      <w:r w:rsidR="00987613">
        <w:rPr>
          <w:rFonts w:ascii="Times New Roman" w:hAnsi="Times New Roman" w:cs="Times New Roman"/>
          <w:sz w:val="24"/>
          <w:szCs w:val="24"/>
        </w:rPr>
        <w:t>s</w:t>
      </w:r>
      <w:r w:rsidR="0051418D">
        <w:rPr>
          <w:rFonts w:ascii="Times New Roman" w:hAnsi="Times New Roman" w:cs="Times New Roman"/>
          <w:sz w:val="24"/>
          <w:szCs w:val="24"/>
        </w:rPr>
        <w:t xml:space="preserve"> are </w:t>
      </w:r>
      <w:r w:rsidR="00987613">
        <w:rPr>
          <w:rFonts w:ascii="Times New Roman" w:hAnsi="Times New Roman" w:cs="Times New Roman"/>
          <w:sz w:val="24"/>
          <w:szCs w:val="24"/>
        </w:rPr>
        <w:t>all proposed to empirically estimate the ND, RFD and ultimately to predict species coexistence. However, as different methods have been derived from and applied to different systems, it is unclear whether these methods have comparable theoretical background and, more importantly, have same prediction of species coexistence. In this paper, we</w:t>
      </w:r>
      <w:r w:rsidR="004E4F0B">
        <w:rPr>
          <w:rFonts w:ascii="Times New Roman" w:hAnsi="Times New Roman" w:cs="Times New Roman"/>
          <w:sz w:val="24"/>
          <w:szCs w:val="24"/>
        </w:rPr>
        <w:t xml:space="preserve"> first</w:t>
      </w:r>
      <w:r w:rsidR="00987613">
        <w:rPr>
          <w:rFonts w:ascii="Times New Roman" w:hAnsi="Times New Roman" w:cs="Times New Roman"/>
          <w:sz w:val="24"/>
          <w:szCs w:val="24"/>
        </w:rPr>
        <w:t xml:space="preserve"> review </w:t>
      </w:r>
      <w:r w:rsidR="00010ED7">
        <w:rPr>
          <w:rFonts w:ascii="Times New Roman" w:hAnsi="Times New Roman" w:cs="Times New Roman"/>
          <w:sz w:val="24"/>
          <w:szCs w:val="24"/>
        </w:rPr>
        <w:t xml:space="preserve">and compare </w:t>
      </w:r>
      <w:r w:rsidR="00987613">
        <w:rPr>
          <w:rFonts w:ascii="Times New Roman" w:hAnsi="Times New Roman" w:cs="Times New Roman"/>
          <w:sz w:val="24"/>
          <w:szCs w:val="24"/>
        </w:rPr>
        <w:t>the theoretical background of each method</w:t>
      </w:r>
      <w:r w:rsidR="004E4F0B">
        <w:rPr>
          <w:rFonts w:ascii="Times New Roman" w:hAnsi="Times New Roman" w:cs="Times New Roman"/>
          <w:sz w:val="24"/>
          <w:szCs w:val="24"/>
        </w:rPr>
        <w:t xml:space="preserve"> </w:t>
      </w:r>
      <w:r w:rsidR="00010ED7">
        <w:rPr>
          <w:rFonts w:ascii="Times New Roman" w:hAnsi="Times New Roman" w:cs="Times New Roman"/>
          <w:sz w:val="24"/>
          <w:szCs w:val="24"/>
        </w:rPr>
        <w:t xml:space="preserve">to see if these empirical methods give </w:t>
      </w:r>
      <w:r w:rsidR="004E4F0B">
        <w:rPr>
          <w:rFonts w:ascii="Times New Roman" w:hAnsi="Times New Roman" w:cs="Times New Roman"/>
          <w:sz w:val="24"/>
          <w:szCs w:val="24"/>
        </w:rPr>
        <w:t xml:space="preserve">identical estimates of ND and RFD as well as predictions of species coexistence. In brief, all empirical methods are identical in terms of ND and RFD estimation except for the negative frequency dependency method. However, under some additional assumptions, the negative frequency dependency is identical with the others when predicting species coexistence. We then offer some guidance for empiricists to determine </w:t>
      </w:r>
      <w:r w:rsidR="004E4F0B" w:rsidRPr="00B0403D">
        <w:rPr>
          <w:rFonts w:ascii="Times New Roman" w:hAnsi="Times New Roman" w:cs="Times New Roman"/>
          <w:sz w:val="24"/>
          <w:szCs w:val="24"/>
        </w:rPr>
        <w:t>which method(s) are most appropriate for their study system, experimental approach, and goals</w:t>
      </w:r>
      <w:r w:rsidR="004E4F0B">
        <w:rPr>
          <w:rFonts w:ascii="Times New Roman" w:hAnsi="Times New Roman" w:cs="Times New Roman"/>
          <w:sz w:val="24"/>
          <w:szCs w:val="24"/>
        </w:rPr>
        <w:t xml:space="preserve">. </w:t>
      </w:r>
      <w:r w:rsidR="004E4F0B">
        <w:rPr>
          <w:rFonts w:ascii="Times New Roman" w:hAnsi="Times New Roman" w:cs="Times New Roman" w:hint="eastAsia"/>
          <w:sz w:val="24"/>
          <w:szCs w:val="24"/>
          <w:lang w:eastAsia="zh-TW"/>
        </w:rPr>
        <w:t>F</w:t>
      </w:r>
      <w:r w:rsidR="004E4F0B">
        <w:rPr>
          <w:rFonts w:ascii="Times New Roman" w:hAnsi="Times New Roman" w:cs="Times New Roman"/>
          <w:sz w:val="24"/>
          <w:szCs w:val="24"/>
          <w:lang w:eastAsia="zh-TW"/>
        </w:rPr>
        <w:t xml:space="preserve">inally, we list some cautions when using these methods. </w:t>
      </w:r>
    </w:p>
    <w:p w14:paraId="2355EA9F" w14:textId="74700A6C" w:rsidR="00BA5CE2" w:rsidRDefault="00BA5CE2" w:rsidP="00784767">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14:paraId="46C3931C" w14:textId="4BE82165" w:rsidR="004044A2" w:rsidRPr="004E6E9D" w:rsidRDefault="00BA1AEB" w:rsidP="00784767">
      <w:pPr>
        <w:pStyle w:val="Normal1"/>
        <w:spacing w:line="360" w:lineRule="auto"/>
        <w:rPr>
          <w:rFonts w:ascii="Times New Roman" w:hAnsi="Times New Roman" w:cs="Times New Roman"/>
          <w:b/>
          <w:sz w:val="24"/>
          <w:szCs w:val="24"/>
        </w:rPr>
      </w:pPr>
      <w:r w:rsidRPr="004E6E9D">
        <w:rPr>
          <w:rFonts w:ascii="Times New Roman" w:hAnsi="Times New Roman" w:cs="Times New Roman"/>
          <w:b/>
          <w:sz w:val="24"/>
          <w:szCs w:val="24"/>
        </w:rPr>
        <w:lastRenderedPageBreak/>
        <w:t>I</w:t>
      </w:r>
      <w:r w:rsidR="00794E37" w:rsidRPr="004E6E9D">
        <w:rPr>
          <w:rFonts w:ascii="Times New Roman" w:hAnsi="Times New Roman" w:cs="Times New Roman"/>
          <w:b/>
          <w:sz w:val="24"/>
          <w:szCs w:val="24"/>
        </w:rPr>
        <w:t xml:space="preserve">ntroduction </w:t>
      </w:r>
    </w:p>
    <w:p w14:paraId="43ECD757" w14:textId="57F26B6C" w:rsidR="00DE4F2C" w:rsidRPr="00DE4F2C" w:rsidRDefault="00DE4F2C" w:rsidP="00C246EE">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Throughout most of the history of community ecology, it has been assumed that niche differentiation among species is the sole biological mechanism that can offset the negative impacts of interspecific competition and prevent competitive exclusion</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fldData xml:space="preserve">PEVuZE5vdGU+PENpdGU+PEF1dGhvcj5Wb2x0ZXJyYTwvQXV0aG9yPjxZZWFyPjE5MjY8L1llYXI+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</w:fldData>
        </w:fldChar>
      </w:r>
      <w:r w:rsidR="0017234A" w:rsidRPr="00FA6582">
        <w:rPr>
          <w:rFonts w:ascii="Times New Roman" w:hAnsi="Times New Roman" w:cs="Times New Roman"/>
          <w:sz w:val="24"/>
          <w:szCs w:val="24"/>
        </w:rPr>
        <w:instrText xml:space="preserve"> ADDIN EN.CITE </w:instrText>
      </w:r>
      <w:r w:rsidR="0017234A" w:rsidRPr="00FA6582">
        <w:rPr>
          <w:rFonts w:ascii="Times New Roman" w:hAnsi="Times New Roman" w:cs="Times New Roman"/>
          <w:sz w:val="24"/>
          <w:szCs w:val="24"/>
        </w:rPr>
        <w:fldChar w:fldCharType="begin">
          <w:fldData xml:space="preserve">PEVuZE5vdGU+PENpdGU+PEF1dGhvcj5Wb2x0ZXJyYTwvQXV0aG9yPjxZZWFyPjE5MjY8L1llYXI+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</w:fldData>
        </w:fldChar>
      </w:r>
      <w:r w:rsidR="0017234A" w:rsidRPr="00FA6582">
        <w:rPr>
          <w:rFonts w:ascii="Times New Roman" w:hAnsi="Times New Roman" w:cs="Times New Roman"/>
          <w:sz w:val="24"/>
          <w:szCs w:val="24"/>
        </w:rPr>
        <w:instrText xml:space="preserve"> ADDIN EN.CITE.DATA </w:instrText>
      </w:r>
      <w:r w:rsidR="0017234A" w:rsidRPr="00FA6582">
        <w:rPr>
          <w:rFonts w:ascii="Times New Roman" w:hAnsi="Times New Roman" w:cs="Times New Roman"/>
          <w:sz w:val="24"/>
          <w:szCs w:val="24"/>
        </w:rPr>
      </w:r>
      <w:r w:rsidR="0017234A" w:rsidRPr="00FA6582">
        <w:rPr>
          <w:rFonts w:ascii="Times New Roman" w:hAnsi="Times New Roman" w:cs="Times New Roman"/>
          <w:sz w:val="24"/>
          <w:szCs w:val="24"/>
        </w:rPr>
        <w:fldChar w:fldCharType="end"/>
      </w:r>
      <w:r w:rsidRPr="00DE4F2C">
        <w:rPr>
          <w:rFonts w:ascii="Times New Roman" w:hAnsi="Times New Roman" w:cs="Times New Roman"/>
          <w:sz w:val="24"/>
          <w:szCs w:val="24"/>
        </w:rPr>
      </w:r>
      <w:r w:rsidRPr="00DE4F2C">
        <w:rPr>
          <w:rFonts w:ascii="Times New Roman" w:hAnsi="Times New Roman" w:cs="Times New Roman"/>
          <w:sz w:val="24"/>
          <w:szCs w:val="24"/>
        </w:rPr>
        <w:fldChar w:fldCharType="separate"/>
      </w:r>
      <w:r w:rsidR="0017234A" w:rsidRPr="00FA6582">
        <w:rPr>
          <w:rFonts w:ascii="Times New Roman" w:hAnsi="Times New Roman" w:cs="Times New Roman"/>
          <w:noProof/>
          <w:sz w:val="24"/>
          <w:szCs w:val="24"/>
        </w:rPr>
        <w:t>(Volterra 1926, Gause 1934, May and Macarthur 1972, Abrams 1990, Chesson 1991, Leibold 1995, Chase and Leibold 2003, Tilman 2004)</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This idea dates at least to 1928 when Volterra</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sidR="0017234A">
        <w:rPr>
          <w:rFonts w:ascii="Times New Roman" w:hAnsi="Times New Roman" w:cs="Times New Roman"/>
          <w:sz w:val="24"/>
          <w:szCs w:val="24"/>
        </w:rPr>
        <w:instrText xml:space="preserve"> ADDIN EN.CITE &lt;EndNote&gt;&lt;Cite&gt;&lt;Author&gt;Volterra&lt;/Author&gt;&lt;Year&gt;1926&lt;/Year&gt;&lt;RecNum&gt;6481&lt;/RecNum&gt;&lt;DisplayText&gt;(Volterra 1926)&lt;/DisplayText&gt;&lt;record&gt;&lt;rec-number&gt;6481&lt;/rec-number&gt;&lt;foreign-keys&gt;&lt;key app="EN" db-id="5x0z2evrjt2tvdefdrmved2kr5z5apftstrd" timestamp="1477072661"&gt;6481&lt;/key&gt;&lt;key app="ENWeb" db-id=""&gt;0&lt;/key&gt;&lt;/foreign-keys&gt;&lt;ref-type name="Journal Article"&gt;17&lt;/ref-type&gt;&lt;contributors&gt;&lt;authors&gt;&lt;author&gt;Volterra, V.&lt;/author&gt;&lt;/authors&gt;&lt;/contributors&gt;&lt;titles&gt;&lt;title&gt;Fluctuations in the abundance of a species considered mathematically&lt;/title&gt;&lt;secondary-title&gt;Nature&lt;/secondary-title&gt;&lt;alt-title&gt;Nature&lt;/alt-title&gt;&lt;/titles&gt;&lt;periodical&gt;&lt;full-title&gt;Nature&lt;/full-title&gt;&lt;/periodical&gt;&lt;alt-periodical&gt;&lt;full-title&gt;Nature&lt;/full-title&gt;&lt;/alt-periodical&gt;&lt;pages&gt;558-560&lt;/pages&gt;&lt;volume&gt;118&lt;/volume&gt;&lt;dates&gt;&lt;year&gt;1926&lt;/year&gt;&lt;pub-dates&gt;&lt;date&gt;Jul-Dec&lt;/date&gt;&lt;/pub-dates&gt;&lt;/dates&gt;&lt;isbn&gt;0028-0836&lt;/isbn&gt;&lt;accession-num&gt;WOS:000188314100280&lt;/accession-num&gt;&lt;work-type&gt;Article&lt;/work-type&gt;&lt;urls&gt;&lt;related-urls&gt;&lt;url&gt;&amp;lt;Go to ISI&amp;gt;://WOS:000188314100280&lt;/url&gt;&lt;/related-urls&gt;&lt;/urls&gt;&lt;electronic-resource-num&gt;10.1038/118558a0&lt;/electronic-resource-num&gt;&lt;language&gt;English&lt;/language&gt;&lt;/record&gt;&lt;/Cite&gt;&lt;/EndNote&gt;</w:instrText>
      </w:r>
      <w:r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(Volterra 1926)</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introduced a dynamic model of competition that became the foundation for the competitive exclusion principle</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sidR="0017234A">
        <w:rPr>
          <w:rFonts w:ascii="Times New Roman" w:hAnsi="Times New Roman" w:cs="Times New Roman"/>
          <w:sz w:val="24"/>
          <w:szCs w:val="24"/>
        </w:rPr>
        <w:instrText xml:space="preserve"> ADDIN EN.CITE &lt;EndNote&gt;&lt;Cite&gt;&lt;Author&gt;Gause&lt;/Author&gt;&lt;Year&gt;1934&lt;/Year&gt;&lt;RecNum&gt;2377&lt;/RecNum&gt;&lt;DisplayText&gt;(Gause 1934)&lt;/DisplayText&gt;&lt;record&gt;&lt;rec-number&gt;2377&lt;/rec-number&gt;&lt;foreign-keys&gt;&lt;key app="EN" db-id="5x0z2evrjt2tvdefdrmved2kr5z5apftstrd" timestamp="1477072659"&gt;2377&lt;/key&gt;&lt;key app="ENWeb" db-id=""&gt;0&lt;/key&gt;&lt;/foreign-keys&gt;&lt;ref-type name="Book"&gt;6&lt;/ref-type&gt;&lt;contributors&gt;&lt;authors&gt;&lt;author&gt;Gause, G.F.&lt;/author&gt;&lt;/authors&gt;&lt;/contributors&gt;&lt;titles&gt;&lt;title&gt;The Struggle for Existence&lt;/title&gt;&lt;/titles&gt;&lt;dates&gt;&lt;year&gt;1934&lt;/year&gt;&lt;/dates&gt;&lt;pub-location&gt;Baltimore&lt;/pub-location&gt;&lt;publisher&gt;Williams and Wilkins&lt;/publisher&gt;&lt;urls&gt;&lt;/urls&gt;&lt;/record&gt;&lt;/Cite&gt;&lt;/EndNote&gt;</w:instrText>
      </w:r>
      <w:r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(Gause 1934)</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The competitive exclusion principle led to the conclusion that ecosystems should only contain as many species as there are limiting resources (or consumers); thus, species only coexist if they </w:t>
      </w:r>
      <w:del w:id="3" w:author="Godwin, Casey" w:date="2018-10-22T08:44:00Z">
        <w:r w:rsidRPr="00DE4F2C" w:rsidDel="00DC5055">
          <w:rPr>
            <w:rFonts w:ascii="Times New Roman" w:hAnsi="Times New Roman" w:cs="Times New Roman"/>
            <w:sz w:val="24"/>
            <w:szCs w:val="24"/>
          </w:rPr>
          <w:delText xml:space="preserve">use </w:delText>
        </w:r>
      </w:del>
      <w:ins w:id="4" w:author="Godwin, Casey" w:date="2018-10-22T08:45:00Z">
        <w:r w:rsidR="00DC5055">
          <w:rPr>
            <w:rFonts w:ascii="Times New Roman" w:hAnsi="Times New Roman" w:cs="Times New Roman"/>
            <w:sz w:val="24"/>
            <w:szCs w:val="24"/>
          </w:rPr>
          <w:t>are limited by</w:t>
        </w:r>
      </w:ins>
      <w:ins w:id="5" w:author="Godwin, Casey" w:date="2018-10-22T08:44:00Z">
        <w:r w:rsidR="00DC5055" w:rsidRPr="00DE4F2C">
          <w:rPr>
            <w:rFonts w:ascii="Times New Roman" w:hAnsi="Times New Roman" w:cs="Times New Roman"/>
            <w:sz w:val="24"/>
            <w:szCs w:val="24"/>
          </w:rPr>
          <w:t xml:space="preserve"> </w:t>
        </w:r>
      </w:ins>
      <w:r w:rsidRPr="00DE4F2C">
        <w:rPr>
          <w:rFonts w:ascii="Times New Roman" w:hAnsi="Times New Roman" w:cs="Times New Roman"/>
          <w:sz w:val="24"/>
          <w:szCs w:val="24"/>
        </w:rPr>
        <w:t xml:space="preserve">different </w:t>
      </w:r>
      <w:del w:id="6" w:author="Godwin, Casey" w:date="2018-10-22T08:45:00Z">
        <w:r w:rsidRPr="00DE4F2C" w:rsidDel="00DC5055">
          <w:rPr>
            <w:rFonts w:ascii="Times New Roman" w:hAnsi="Times New Roman" w:cs="Times New Roman"/>
            <w:sz w:val="24"/>
            <w:szCs w:val="24"/>
          </w:rPr>
          <w:delText xml:space="preserve">limiting </w:delText>
        </w:r>
      </w:del>
      <w:r w:rsidRPr="00DE4F2C">
        <w:rPr>
          <w:rFonts w:ascii="Times New Roman" w:hAnsi="Times New Roman" w:cs="Times New Roman"/>
          <w:sz w:val="24"/>
          <w:szCs w:val="24"/>
        </w:rPr>
        <w:t>resources (consumers) at the same location and time, or if they partition resources (consumers) in space or time</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fldData xml:space="preserve">PEVuZE5vdGU+PENpdGU+PEF1dGhvcj5SZXNjaWdubzwvQXV0aG9yPjxZZWFyPjE5NjU8L1llYXI+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</w:fldData>
        </w:fldChar>
      </w:r>
      <w:r w:rsidR="0017234A">
        <w:rPr>
          <w:rFonts w:ascii="Times New Roman" w:hAnsi="Times New Roman" w:cs="Times New Roman"/>
          <w:sz w:val="24"/>
          <w:szCs w:val="24"/>
        </w:rPr>
        <w:instrText xml:space="preserve"> ADDIN EN.CITE </w:instrText>
      </w:r>
      <w:r w:rsidR="0017234A">
        <w:rPr>
          <w:rFonts w:ascii="Times New Roman" w:hAnsi="Times New Roman" w:cs="Times New Roman"/>
          <w:sz w:val="24"/>
          <w:szCs w:val="24"/>
        </w:rPr>
        <w:fldChar w:fldCharType="begin">
          <w:fldData xml:space="preserve">PEVuZE5vdGU+PENpdGU+PEF1dGhvcj5SZXNjaWdubzwvQXV0aG9yPjxZZWFyPjE5NjU8L1llYXI+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</w:fldData>
        </w:fldChar>
      </w:r>
      <w:r w:rsidR="0017234A">
        <w:rPr>
          <w:rFonts w:ascii="Times New Roman" w:hAnsi="Times New Roman" w:cs="Times New Roman"/>
          <w:sz w:val="24"/>
          <w:szCs w:val="24"/>
        </w:rPr>
        <w:instrText xml:space="preserve"> ADDIN EN.CITE.DATA </w:instrText>
      </w:r>
      <w:r w:rsidR="0017234A">
        <w:rPr>
          <w:rFonts w:ascii="Times New Roman" w:hAnsi="Times New Roman" w:cs="Times New Roman"/>
          <w:sz w:val="24"/>
          <w:szCs w:val="24"/>
        </w:rPr>
      </w:r>
      <w:r w:rsidR="0017234A">
        <w:rPr>
          <w:rFonts w:ascii="Times New Roman" w:hAnsi="Times New Roman" w:cs="Times New Roman"/>
          <w:sz w:val="24"/>
          <w:szCs w:val="24"/>
        </w:rPr>
        <w:fldChar w:fldCharType="end"/>
      </w:r>
      <w:r w:rsidRPr="00DE4F2C">
        <w:rPr>
          <w:rFonts w:ascii="Times New Roman" w:hAnsi="Times New Roman" w:cs="Times New Roman"/>
          <w:sz w:val="24"/>
          <w:szCs w:val="24"/>
        </w:rPr>
      </w:r>
      <w:r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(Rescigno and Richards 1965, Macarthur and Levins 1967, Macarthur 1970, Abrams 1986, Leibold 1995)</w:t>
      </w:r>
      <w:r w:rsidRPr="00DE4F2C">
        <w:rPr>
          <w:rFonts w:ascii="Times New Roman" w:hAnsi="Times New Roman" w:cs="Times New Roman"/>
          <w:sz w:val="24"/>
          <w:szCs w:val="24"/>
        </w:rPr>
        <w:fldChar w:fldCharType="end"/>
      </w:r>
      <w:hyperlink w:anchor="_ENREF_8" w:tooltip="Macarthur, 1967 #2466" w:history="1"/>
      <w:hyperlink w:anchor="_ENREF_8" w:tooltip="MacArthur, 1967 #909" w:history="1"/>
      <w:r w:rsidRPr="00DE4F2C">
        <w:rPr>
          <w:rFonts w:ascii="Times New Roman" w:hAnsi="Times New Roman" w:cs="Times New Roman"/>
          <w:sz w:val="24"/>
          <w:szCs w:val="24"/>
        </w:rPr>
        <w:t xml:space="preserve">.  Nearly all subsequent hypotheses to explain coexistence have argued that biodiversity exists because of </w:t>
      </w:r>
      <w:r w:rsidR="000B5960">
        <w:rPr>
          <w:rFonts w:ascii="Times New Roman" w:hAnsi="Times New Roman" w:cs="Times New Roman"/>
          <w:sz w:val="24"/>
          <w:szCs w:val="24"/>
        </w:rPr>
        <w:t xml:space="preserve">such </w:t>
      </w:r>
      <w:r w:rsidRPr="00DE4F2C">
        <w:rPr>
          <w:rFonts w:ascii="Times New Roman" w:hAnsi="Times New Roman" w:cs="Times New Roman"/>
          <w:sz w:val="24"/>
          <w:szCs w:val="24"/>
        </w:rPr>
        <w:t>niche differences among species.</w:t>
      </w:r>
    </w:p>
    <w:p w14:paraId="65F8154A" w14:textId="40071451" w:rsidR="00DE4F2C" w:rsidRPr="00DE4F2C" w:rsidRDefault="00DE4F2C" w:rsidP="00C246EE">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While niche partitioning has been the foundation for most explanations of the world's biodiversity, theories of species coexistence have recently undergone a major revision.  In 2001, Hubbell published The Unified Neutral Theory of Biodiversity</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sidR="0017234A">
        <w:rPr>
          <w:rFonts w:ascii="Times New Roman" w:hAnsi="Times New Roman" w:cs="Times New Roman"/>
          <w:sz w:val="24"/>
          <w:szCs w:val="24"/>
        </w:rPr>
        <w:instrText xml:space="preserve"> ADDIN EN.CITE &lt;EndNote&gt;&lt;Cite&gt;&lt;Author&gt;Hubbell&lt;/Author&gt;&lt;Year&gt;2001&lt;/Year&gt;&lt;RecNum&gt;1855&lt;/RecNum&gt;&lt;DisplayText&gt;(Hubbell 2001)&lt;/DisplayText&gt;&lt;record&gt;&lt;rec-number&gt;1855&lt;/rec-number&gt;&lt;foreign-keys&gt;&lt;key app="EN" db-id="5x0z2evrjt2tvdefdrmved2kr5z5apftstrd" timestamp="1477072660"&gt;1855&lt;/key&gt;&lt;key app="ENWeb" db-id=""&gt;0&lt;/key&gt;&lt;/foreign-keys&gt;&lt;ref-type name="Book"&gt;6&lt;/ref-type&gt;&lt;contributors&gt;&lt;authors&gt;&lt;author&gt;Hubbell, Stephen P.&lt;/author&gt;&lt;/authors&gt;&lt;/contributors&gt;&lt;titles&gt;&lt;title&gt;The Unified Neutral Theory of Biodiversity and Biogeography&lt;/title&gt;&lt;secondary-title&gt;Monographs in population biology ; 32&lt;/secondary-title&gt;&lt;/titles&gt;&lt;pages&gt;xiv, 375&lt;/pages&gt;&lt;keywords&gt;&lt;keyword&gt;Biological diversity.&lt;/keyword&gt;&lt;keyword&gt;Biogeography.&lt;/keyword&gt;&lt;/keywords&gt;&lt;dates&gt;&lt;year&gt;2001&lt;/year&gt;&lt;/dates&gt;&lt;pub-location&gt;Princeton, N.J.&lt;/pub-location&gt;&lt;publisher&gt;Princeton University Press&lt;/publisher&gt;&lt;isbn&gt;0691021295 (cloth alk. paper)&amp;#xD;0691021287 (pbk. alk. paper)&lt;/isbn&gt;&lt;call-num&gt;QH541.15.B56 H83 2001&amp;#xD;578/.09&lt;/call-num&gt;&lt;urls&gt;&lt;/urls&gt;&lt;/record&gt;&lt;/Cite&gt;&lt;/EndNote&gt;</w:instrText>
      </w:r>
      <w:r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(Hubbell 2001)</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which argued that patterns of biodiversity in nature can be explained by a relatively simple model that does not invoke niche differences among species. According to Hubbell’s theory, species coexist not because they are different, but because their demographic parameters are identical and the consequences of their interactions are 'neutral' (i.e. equal among all species). As such, Hubbell argued that the biodiversity we observe in nature can be explained by a series of stochastic events that give some populations the chance opportunity to rise to dominance while others exhibit random walks to extinction. </w:t>
      </w:r>
    </w:p>
    <w:p w14:paraId="6411A8E0" w14:textId="5C7E0571" w:rsidR="00DE4F2C" w:rsidRPr="00DE4F2C" w:rsidRDefault="000B5960" w:rsidP="00C246EE">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Even as</w:t>
      </w:r>
      <w:r w:rsidR="00DE4F2C" w:rsidRPr="00DE4F2C">
        <w:rPr>
          <w:rFonts w:ascii="Times New Roman" w:hAnsi="Times New Roman" w:cs="Times New Roman"/>
          <w:sz w:val="24"/>
          <w:szCs w:val="24"/>
        </w:rPr>
        <w:t xml:space="preserve"> Hubbell was developing </w:t>
      </w:r>
      <w:r>
        <w:rPr>
          <w:rFonts w:ascii="Times New Roman" w:hAnsi="Times New Roman" w:cs="Times New Roman"/>
          <w:sz w:val="24"/>
          <w:szCs w:val="24"/>
        </w:rPr>
        <w:t xml:space="preserve">his </w:t>
      </w:r>
      <w:r w:rsidR="00DE4F2C" w:rsidRPr="00DE4F2C">
        <w:rPr>
          <w:rFonts w:ascii="Times New Roman" w:hAnsi="Times New Roman" w:cs="Times New Roman"/>
          <w:sz w:val="24"/>
          <w:szCs w:val="24"/>
        </w:rPr>
        <w:t>neutral theory, Chesson</w:t>
      </w:r>
      <w:r w:rsidR="0017234A">
        <w:rPr>
          <w:rFonts w:ascii="Times New Roman" w:hAnsi="Times New Roman" w:cs="Times New Roman"/>
          <w:sz w:val="24"/>
          <w:szCs w:val="24"/>
        </w:rPr>
        <w:t xml:space="preserve"> </w:t>
      </w:r>
      <w:r w:rsidR="00DE4F2C" w:rsidRPr="00DE4F2C">
        <w:rPr>
          <w:rFonts w:ascii="Times New Roman" w:hAnsi="Times New Roman" w:cs="Times New Roman"/>
          <w:sz w:val="24"/>
          <w:szCs w:val="24"/>
        </w:rPr>
        <w:fldChar w:fldCharType="begin"/>
      </w:r>
      <w:r w:rsidR="0017234A">
        <w:rPr>
          <w:rFonts w:ascii="Times New Roman" w:hAnsi="Times New Roman" w:cs="Times New Roman"/>
          <w:sz w:val="24"/>
          <w:szCs w:val="24"/>
        </w:rPr>
        <w:instrText xml:space="preserve"> ADDIN EN.CITE &lt;EndNote&gt;&lt;Cite&gt;&lt;Author&gt;Chesson&lt;/Author&gt;&lt;Year&gt;2000&lt;/Year&gt;&lt;RecNum&gt;4743&lt;/RecNum&gt;&lt;DisplayText&gt;(Chesson 2000)&lt;/DisplayText&gt;&lt;record&gt;&lt;rec-number&gt;4743&lt;/rec-number&gt;&lt;foreign-keys&gt;&lt;key app="EN" db-id="5x0z2evrjt2tvdefdrmved2kr5z5apftstrd" timestamp="1477072659"&gt;4743&lt;/key&gt;&lt;key app="ENWeb" db-id=""&gt;0&lt;/key&gt;&lt;/foreign-keys&gt;&lt;ref-type name="Journal Article"&gt;17&lt;/ref-type&gt;&lt;contributors&gt;&lt;authors&gt;&lt;author&gt;Chesson, P.&lt;/author&gt;&lt;/authors&gt;&lt;/contributors&gt;&lt;auth-address&gt;Univ Calif Davis, Sect Evolut &amp;amp; Ecol, Davis, CA 95616 USA.&amp;#xD;Chesson, P, Univ Calif Davis, Sect Evolut &amp;amp; Ecol, Davis, CA 95616 USA.&amp;#xD;PLChesson@UCDavis.edu&lt;/auth-address&gt;&lt;titles&gt;&lt;title&gt;Mechanisms of maintenance of species diversity&lt;/title&gt;&lt;secondary-title&gt;Annual Review of Ecology And Systematics&lt;/secondary-title&gt;&lt;alt-title&gt;Annu. Rev. Ecol. Syst.&lt;/alt-title&gt;&lt;/titles&gt;&lt;periodical&gt;&lt;full-title&gt;Annual Review of Ecology and Systematics&lt;/full-title&gt;&lt;/periodical&gt;&lt;pages&gt;343-366&lt;/pages&gt;&lt;volume&gt;31&lt;/volume&gt;&lt;keywords&gt;&lt;keyword&gt;coexistence&lt;/keyword&gt;&lt;keyword&gt;competition&lt;/keyword&gt;&lt;keyword&gt;predation&lt;/keyword&gt;&lt;keyword&gt;niche&lt;/keyword&gt;&lt;keyword&gt;spatial and temporal&lt;/keyword&gt;&lt;keyword&gt;variation&lt;/keyword&gt;&lt;keyword&gt;randomly varying environments&lt;/keyword&gt;&lt;keyword&gt;forest architecture hypothesis&lt;/keyword&gt;&lt;keyword&gt;predator-mediated coexistence&lt;/keyword&gt;&lt;keyword&gt;ess germination strategies&lt;/keyword&gt;&lt;keyword&gt;tropical&lt;/keyword&gt;&lt;keyword&gt;rain-forests&lt;/keyword&gt;&lt;keyword&gt;variable environment&lt;/keyword&gt;&lt;keyword&gt;ecological communities&lt;/keyword&gt;&lt;keyword&gt;limiting&lt;/keyword&gt;&lt;keyword&gt;similarity&lt;/keyword&gt;&lt;keyword&gt;competition models&lt;/keyword&gt;&lt;keyword&gt;interspecific competition&lt;/keyword&gt;&lt;/keywords&gt;&lt;dates&gt;&lt;year&gt;2000&lt;/year&gt;&lt;/dates&gt;&lt;isbn&gt;0066-4162&lt;/isbn&gt;&lt;accession-num&gt;ISI:000166011500015&lt;/accession-num&gt;&lt;work-type&gt;Review&lt;/work-type&gt;&lt;urls&gt;&lt;related-urls&gt;&lt;url&gt;&amp;lt;Go to ISI&amp;gt;://000166011500015&lt;/url&gt;&lt;/related-urls&gt;&lt;/urls&gt;&lt;language&gt;English&lt;/language&gt;&lt;/record&gt;&lt;/Cite&gt;&lt;/EndNote&gt;</w:instrText>
      </w:r>
      <w:r w:rsidR="00DE4F2C"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(Chesson 2000)</w:t>
      </w:r>
      <w:r w:rsidR="00DE4F2C" w:rsidRPr="00DE4F2C">
        <w:rPr>
          <w:rFonts w:ascii="Times New Roman" w:hAnsi="Times New Roman" w:cs="Times New Roman"/>
          <w:sz w:val="24"/>
          <w:szCs w:val="24"/>
        </w:rPr>
        <w:fldChar w:fldCharType="end"/>
      </w:r>
      <w:r w:rsidR="00DE4F2C" w:rsidRPr="00DE4F2C">
        <w:rPr>
          <w:rFonts w:ascii="Times New Roman" w:hAnsi="Times New Roman" w:cs="Times New Roman"/>
          <w:sz w:val="24"/>
          <w:szCs w:val="24"/>
        </w:rPr>
        <w:t xml:space="preserve"> was completing a ground-breaking synthesis of coexistence theory that would ultimately provide a road map for how to integrate </w:t>
      </w:r>
      <w:r>
        <w:rPr>
          <w:rFonts w:ascii="Times New Roman" w:hAnsi="Times New Roman" w:cs="Times New Roman"/>
          <w:sz w:val="24"/>
          <w:szCs w:val="24"/>
        </w:rPr>
        <w:t xml:space="preserve">the </w:t>
      </w:r>
      <w:r w:rsidR="00DE4F2C" w:rsidRPr="00DE4F2C">
        <w:rPr>
          <w:rFonts w:ascii="Times New Roman" w:hAnsi="Times New Roman" w:cs="Times New Roman"/>
          <w:sz w:val="24"/>
          <w:szCs w:val="24"/>
        </w:rPr>
        <w:t>niche and neutral perspectives on biodiversity. Chesson showed that coexistence in most mathematical models of competition is simultaneously controlled by two forces, which he called stabilizing and equalizing. Stabilizing forces represent various forms of niche differentiation (ND)</w:t>
      </w:r>
      <w:ins w:id="7" w:author="Godwin, Casey" w:date="2018-10-22T09:18:00Z">
        <w:r w:rsidR="0050450E">
          <w:rPr>
            <w:rFonts w:ascii="Times New Roman" w:hAnsi="Times New Roman" w:cs="Times New Roman"/>
            <w:sz w:val="24"/>
            <w:szCs w:val="24"/>
          </w:rPr>
          <w:t xml:space="preserve"> among </w:t>
        </w:r>
      </w:ins>
      <w:ins w:id="8" w:author="Godwin, Casey" w:date="2018-10-22T09:19:00Z">
        <w:r w:rsidR="0050450E">
          <w:rPr>
            <w:rFonts w:ascii="Times New Roman" w:hAnsi="Times New Roman" w:cs="Times New Roman"/>
            <w:sz w:val="24"/>
            <w:szCs w:val="24"/>
          </w:rPr>
          <w:t>a pair of species</w:t>
        </w:r>
      </w:ins>
      <w:r w:rsidR="00DE4F2C" w:rsidRPr="00DE4F2C">
        <w:rPr>
          <w:rFonts w:ascii="Times New Roman" w:hAnsi="Times New Roman" w:cs="Times New Roman"/>
          <w:sz w:val="24"/>
          <w:szCs w:val="24"/>
        </w:rPr>
        <w:t xml:space="preserve">, all of which cause species to limit their own growth more strongly than they limit the growth of other species (intra &gt; </w:t>
      </w:r>
      <w:r w:rsidR="00DE4F2C" w:rsidRPr="00DE4F2C">
        <w:rPr>
          <w:rFonts w:ascii="Times New Roman" w:hAnsi="Times New Roman" w:cs="Times New Roman"/>
          <w:sz w:val="24"/>
          <w:szCs w:val="24"/>
        </w:rPr>
        <w:lastRenderedPageBreak/>
        <w:t>interspecific competition). This can occur when species partition limit</w:t>
      </w:r>
      <w:ins w:id="9" w:author="Godwin, Casey" w:date="2018-10-22T08:50:00Z">
        <w:r w:rsidR="0011682C">
          <w:rPr>
            <w:rFonts w:ascii="Times New Roman" w:hAnsi="Times New Roman" w:cs="Times New Roman"/>
            <w:sz w:val="24"/>
            <w:szCs w:val="24"/>
          </w:rPr>
          <w:t>ing</w:t>
        </w:r>
      </w:ins>
      <w:del w:id="10" w:author="Godwin, Casey" w:date="2018-10-22T08:50:00Z">
        <w:r w:rsidR="00DE4F2C" w:rsidRPr="00DE4F2C" w:rsidDel="0011682C">
          <w:rPr>
            <w:rFonts w:ascii="Times New Roman" w:hAnsi="Times New Roman" w:cs="Times New Roman"/>
            <w:sz w:val="24"/>
            <w:szCs w:val="24"/>
          </w:rPr>
          <w:delText>ed</w:delText>
        </w:r>
      </w:del>
      <w:r w:rsidR="00DE4F2C" w:rsidRPr="00DE4F2C">
        <w:rPr>
          <w:rFonts w:ascii="Times New Roman" w:hAnsi="Times New Roman" w:cs="Times New Roman"/>
          <w:sz w:val="24"/>
          <w:szCs w:val="24"/>
        </w:rPr>
        <w:t xml:space="preserve"> resources in space or time, or when they experience differential consumption by shared consumers. In contrast, equalizing forces minimize what Chesson and others now refer to as relative fitness differences (RFD) among species</w:t>
      </w:r>
      <w:r w:rsidR="0017234A">
        <w:rPr>
          <w:rFonts w:ascii="Times New Roman" w:hAnsi="Times New Roman" w:cs="Times New Roman"/>
          <w:sz w:val="24"/>
          <w:szCs w:val="24"/>
        </w:rPr>
        <w:t xml:space="preserve"> </w:t>
      </w:r>
      <w:r w:rsidR="00DE4F2C" w:rsidRPr="00DE4F2C">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IGFuZCBIaWxsZVJpc0xhbWJlcnMgMjAwOSwgSGlsbGVSaXNMYW1iZXJzIGV0IGFsLiAyMDEyLCBU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</w:fldData>
        </w:fldChar>
      </w:r>
      <w:r w:rsidR="0017234A">
        <w:rPr>
          <w:rFonts w:ascii="Times New Roman" w:hAnsi="Times New Roman" w:cs="Times New Roman"/>
          <w:sz w:val="24"/>
          <w:szCs w:val="24"/>
        </w:rPr>
        <w:instrText xml:space="preserve"> ADDIN EN.CITE </w:instrText>
      </w:r>
      <w:r w:rsidR="0017234A">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IGFuZCBIaWxsZVJpc0xhbWJlcnMgMjAwOSwgSGlsbGVSaXNMYW1iZXJzIGV0IGFsLiAyMDEyLCBU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</w:fldData>
        </w:fldChar>
      </w:r>
      <w:r w:rsidR="0017234A">
        <w:rPr>
          <w:rFonts w:ascii="Times New Roman" w:hAnsi="Times New Roman" w:cs="Times New Roman"/>
          <w:sz w:val="24"/>
          <w:szCs w:val="24"/>
        </w:rPr>
        <w:instrText xml:space="preserve"> ADDIN EN.CITE.DATA </w:instrText>
      </w:r>
      <w:r w:rsidR="0017234A">
        <w:rPr>
          <w:rFonts w:ascii="Times New Roman" w:hAnsi="Times New Roman" w:cs="Times New Roman"/>
          <w:sz w:val="24"/>
          <w:szCs w:val="24"/>
        </w:rPr>
      </w:r>
      <w:r w:rsidR="0017234A">
        <w:rPr>
          <w:rFonts w:ascii="Times New Roman" w:hAnsi="Times New Roman" w:cs="Times New Roman"/>
          <w:sz w:val="24"/>
          <w:szCs w:val="24"/>
        </w:rPr>
        <w:fldChar w:fldCharType="end"/>
      </w:r>
      <w:r w:rsidR="00DE4F2C" w:rsidRPr="00DE4F2C">
        <w:rPr>
          <w:rFonts w:ascii="Times New Roman" w:hAnsi="Times New Roman" w:cs="Times New Roman"/>
          <w:sz w:val="24"/>
          <w:szCs w:val="24"/>
        </w:rPr>
      </w:r>
      <w:r w:rsidR="00DE4F2C"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(Adler et al. 2007, Levine and HilleRisLambers 2009, HilleRisLambers et al. 2012, Turnbull et al. 2013)</w:t>
      </w:r>
      <w:r w:rsidR="00DE4F2C" w:rsidRPr="00DE4F2C">
        <w:rPr>
          <w:rFonts w:ascii="Times New Roman" w:hAnsi="Times New Roman" w:cs="Times New Roman"/>
          <w:sz w:val="24"/>
          <w:szCs w:val="24"/>
        </w:rPr>
        <w:fldChar w:fldCharType="end"/>
      </w:r>
      <w:r w:rsidR="00DE4F2C" w:rsidRPr="00DE4F2C">
        <w:rPr>
          <w:rFonts w:ascii="Times New Roman" w:hAnsi="Times New Roman" w:cs="Times New Roman"/>
          <w:sz w:val="24"/>
          <w:szCs w:val="24"/>
        </w:rPr>
        <w:t>.  Chesson's definition of a ‘fitness difference’ is not the same as that used by evolutionary biologists, as he was referring to differences in competitive abilities among species, not fitness differences among individuals. RFDs set up competitive hierarchies among species, and are the result of inherent variation in biological traits such as minimum resource or consumer requirements (</w:t>
      </w:r>
      <w:ins w:id="11" w:author="Godwin, Casey" w:date="2018-10-22T09:18:00Z">
        <w:r w:rsidR="007C3B2C">
          <w:rPr>
            <w:rFonts w:ascii="Times New Roman" w:hAnsi="Times New Roman" w:cs="Times New Roman"/>
            <w:sz w:val="24"/>
            <w:szCs w:val="24"/>
          </w:rPr>
          <w:t xml:space="preserve">e.g. </w:t>
        </w:r>
      </w:ins>
      <w:r w:rsidR="00DE4F2C" w:rsidRPr="00DE4F2C">
        <w:rPr>
          <w:rFonts w:ascii="Times New Roman" w:hAnsi="Times New Roman" w:cs="Times New Roman"/>
          <w:sz w:val="24"/>
          <w:szCs w:val="24"/>
        </w:rPr>
        <w:t>R*/P*’s</w:t>
      </w:r>
      <w:ins w:id="12" w:author="Godwin, Casey" w:date="2018-10-22T09:18:00Z">
        <w:r w:rsidR="007C3B2C">
          <w:rPr>
            <w:rFonts w:ascii="Times New Roman" w:hAnsi="Times New Roman" w:cs="Times New Roman"/>
            <w:sz w:val="24"/>
            <w:szCs w:val="24"/>
          </w:rPr>
          <w:t>; Tilman 1982</w:t>
        </w:r>
      </w:ins>
      <w:r w:rsidR="00DE4F2C" w:rsidRPr="00DE4F2C">
        <w:rPr>
          <w:rFonts w:ascii="Times New Roman" w:hAnsi="Times New Roman" w:cs="Times New Roman"/>
          <w:sz w:val="24"/>
          <w:szCs w:val="24"/>
        </w:rPr>
        <w:t>), differential resistance to consumers, or differences in growth rates</w:t>
      </w:r>
      <w:r w:rsidR="0017234A">
        <w:rPr>
          <w:rFonts w:ascii="Times New Roman" w:hAnsi="Times New Roman" w:cs="Times New Roman"/>
          <w:sz w:val="24"/>
          <w:szCs w:val="24"/>
        </w:rPr>
        <w:t xml:space="preserve"> </w:t>
      </w:r>
      <w:r w:rsidR="00DE4F2C" w:rsidRPr="00DE4F2C">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IGFuZCBIaWxsZVJpc0xhbWJlcnMgMjAwOSwgSGlsbGVSaXNMYW1iZXJzIGV0IGFsLiAyMDEyKTwv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==
</w:fldData>
        </w:fldChar>
      </w:r>
      <w:r w:rsidR="0017234A">
        <w:rPr>
          <w:rFonts w:ascii="Times New Roman" w:hAnsi="Times New Roman" w:cs="Times New Roman"/>
          <w:sz w:val="24"/>
          <w:szCs w:val="24"/>
        </w:rPr>
        <w:instrText xml:space="preserve"> ADDIN EN.CITE </w:instrText>
      </w:r>
      <w:r w:rsidR="0017234A">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IGFuZCBIaWxsZVJpc0xhbWJlcnMgMjAwOSwgSGlsbGVSaXNMYW1iZXJzIGV0IGFsLiAyMDEyKTwv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==
</w:fldData>
        </w:fldChar>
      </w:r>
      <w:r w:rsidR="0017234A">
        <w:rPr>
          <w:rFonts w:ascii="Times New Roman" w:hAnsi="Times New Roman" w:cs="Times New Roman"/>
          <w:sz w:val="24"/>
          <w:szCs w:val="24"/>
        </w:rPr>
        <w:instrText xml:space="preserve"> ADDIN EN.CITE.DATA </w:instrText>
      </w:r>
      <w:r w:rsidR="0017234A">
        <w:rPr>
          <w:rFonts w:ascii="Times New Roman" w:hAnsi="Times New Roman" w:cs="Times New Roman"/>
          <w:sz w:val="24"/>
          <w:szCs w:val="24"/>
        </w:rPr>
      </w:r>
      <w:r w:rsidR="0017234A">
        <w:rPr>
          <w:rFonts w:ascii="Times New Roman" w:hAnsi="Times New Roman" w:cs="Times New Roman"/>
          <w:sz w:val="24"/>
          <w:szCs w:val="24"/>
        </w:rPr>
        <w:fldChar w:fldCharType="end"/>
      </w:r>
      <w:r w:rsidR="00DE4F2C" w:rsidRPr="00DE4F2C">
        <w:rPr>
          <w:rFonts w:ascii="Times New Roman" w:hAnsi="Times New Roman" w:cs="Times New Roman"/>
          <w:sz w:val="24"/>
          <w:szCs w:val="24"/>
        </w:rPr>
      </w:r>
      <w:r w:rsidR="00DE4F2C"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(Adler et al. 2007, Levine and HilleRisLambers 2009, HilleRisLambers et al. 2012)</w:t>
      </w:r>
      <w:r w:rsidR="00DE4F2C" w:rsidRPr="00DE4F2C">
        <w:rPr>
          <w:rFonts w:ascii="Times New Roman" w:hAnsi="Times New Roman" w:cs="Times New Roman"/>
          <w:sz w:val="24"/>
          <w:szCs w:val="24"/>
        </w:rPr>
        <w:fldChar w:fldCharType="end"/>
      </w:r>
      <w:r w:rsidR="00DE4F2C" w:rsidRPr="00DE4F2C">
        <w:rPr>
          <w:rFonts w:ascii="Times New Roman" w:hAnsi="Times New Roman" w:cs="Times New Roman"/>
          <w:sz w:val="24"/>
          <w:szCs w:val="24"/>
        </w:rPr>
        <w:t xml:space="preserve">. RFDs represent differences in competitive abilities that persist irrespective of how much ND there are among species.  </w:t>
      </w:r>
    </w:p>
    <w:p w14:paraId="288E2861" w14:textId="45AE8467" w:rsidR="000B5960" w:rsidRDefault="00DE4F2C" w:rsidP="00C246EE">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Importantly, Chesson showed it is the balance of these two forces – RFDs that establish competitive hierarchies, and NDs that prevent competitive exclusion</w:t>
      </w:r>
      <w:r w:rsidR="0082257B" w:rsidRPr="00DE4F2C">
        <w:rPr>
          <w:rFonts w:ascii="Times New Roman" w:hAnsi="Times New Roman" w:cs="Times New Roman"/>
          <w:sz w:val="24"/>
          <w:szCs w:val="24"/>
        </w:rPr>
        <w:t xml:space="preserve"> – </w:t>
      </w:r>
      <w:r w:rsidRPr="00DE4F2C">
        <w:rPr>
          <w:rFonts w:ascii="Times New Roman" w:hAnsi="Times New Roman" w:cs="Times New Roman"/>
          <w:sz w:val="24"/>
          <w:szCs w:val="24"/>
        </w:rPr>
        <w:t>that ultimately determine whether species maintain positive long-term growth rates in competitive communities</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sidR="0017234A">
        <w:rPr>
          <w:rFonts w:ascii="Times New Roman" w:hAnsi="Times New Roman" w:cs="Times New Roman"/>
          <w:sz w:val="24"/>
          <w:szCs w:val="24"/>
        </w:rPr>
        <w:instrText xml:space="preserve"> ADDIN EN.CITE &lt;EndNote&gt;&lt;Cite&gt;&lt;Author&gt;Chesson&lt;/Author&gt;&lt;Year&gt;2000&lt;/Year&gt;&lt;RecNum&gt;4743&lt;/RecNum&gt;&lt;DisplayText&gt;(Chesson 2000)&lt;/DisplayText&gt;&lt;record&gt;&lt;rec-number&gt;4743&lt;/rec-number&gt;&lt;foreign-keys&gt;&lt;key app="EN" db-id="5x0z2evrjt2tvdefdrmved2kr5z5apftstrd" timestamp="1477072659"&gt;4743&lt;/key&gt;&lt;key app="ENWeb" db-id=""&gt;0&lt;/key&gt;&lt;/foreign-keys&gt;&lt;ref-type name="Journal Article"&gt;17&lt;/ref-type&gt;&lt;contributors&gt;&lt;authors&gt;&lt;author&gt;Chesson, P.&lt;/author&gt;&lt;/authors&gt;&lt;/contributors&gt;&lt;auth-address&gt;Univ Calif Davis, Sect Evolut &amp;amp; Ecol, Davis, CA 95616 USA.&amp;#xD;Chesson, P, Univ Calif Davis, Sect Evolut &amp;amp; Ecol, Davis, CA 95616 USA.&amp;#xD;PLChesson@UCDavis.edu&lt;/auth-address&gt;&lt;titles&gt;&lt;title&gt;Mechanisms of maintenance of species diversity&lt;/title&gt;&lt;secondary-title&gt;Annual Review of Ecology And Systematics&lt;/secondary-title&gt;&lt;alt-title&gt;Annu. Rev. Ecol. Syst.&lt;/alt-title&gt;&lt;/titles&gt;&lt;periodical&gt;&lt;full-title&gt;Annual Review of Ecology and Systematics&lt;/full-title&gt;&lt;/periodical&gt;&lt;pages&gt;343-366&lt;/pages&gt;&lt;volume&gt;31&lt;/volume&gt;&lt;keywords&gt;&lt;keyword&gt;coexistence&lt;/keyword&gt;&lt;keyword&gt;competition&lt;/keyword&gt;&lt;keyword&gt;predation&lt;/keyword&gt;&lt;keyword&gt;niche&lt;/keyword&gt;&lt;keyword&gt;spatial and temporal&lt;/keyword&gt;&lt;keyword&gt;variation&lt;/keyword&gt;&lt;keyword&gt;randomly varying environments&lt;/keyword&gt;&lt;keyword&gt;forest architecture hypothesis&lt;/keyword&gt;&lt;keyword&gt;predator-mediated coexistence&lt;/keyword&gt;&lt;keyword&gt;ess germination strategies&lt;/keyword&gt;&lt;keyword&gt;tropical&lt;/keyword&gt;&lt;keyword&gt;rain-forests&lt;/keyword&gt;&lt;keyword&gt;variable environment&lt;/keyword&gt;&lt;keyword&gt;ecological communities&lt;/keyword&gt;&lt;keyword&gt;limiting&lt;/keyword&gt;&lt;keyword&gt;similarity&lt;/keyword&gt;&lt;keyword&gt;competition models&lt;/keyword&gt;&lt;keyword&gt;interspecific competition&lt;/keyword&gt;&lt;/keywords&gt;&lt;dates&gt;&lt;year&gt;2000&lt;/year&gt;&lt;/dates&gt;&lt;isbn&gt;0066-4162&lt;/isbn&gt;&lt;accession-num&gt;ISI:000166011500015&lt;/accession-num&gt;&lt;work-type&gt;Review&lt;/work-type&gt;&lt;urls&gt;&lt;related-urls&gt;&lt;url&gt;&amp;lt;Go to ISI&amp;gt;://000166011500015&lt;/url&gt;&lt;/related-urls&gt;&lt;/urls&gt;&lt;language&gt;English&lt;/language&gt;&lt;/record&gt;&lt;/Cite&gt;&lt;/EndNote&gt;</w:instrText>
      </w:r>
      <w:r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(Chesson 2000)</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To coexist, ND must be sufficiently large to offset and stabilize the competitive hierarchies generated by RFD’s. It has subsequently been shown that Hubbell's neutral theory represents a specific, limiting case of Chesson's coexistence theory where NDs and RFDs are both zero, causing the outcome of competition to be approximated by a random walk to extinction</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sidR="0017234A">
        <w:rPr>
          <w:rFonts w:ascii="Times New Roman" w:hAnsi="Times New Roman" w:cs="Times New Roman"/>
          <w:sz w:val="24"/>
          <w:szCs w:val="24"/>
        </w:rPr>
        <w:instrText xml:space="preserve"> ADDIN EN.CITE &lt;EndNote&gt;&lt;Cite&gt;&lt;Author&gt;Adler&lt;/Author&gt;&lt;Year&gt;2007&lt;/Year&gt;&lt;RecNum&gt;3049&lt;/RecNum&gt;&lt;DisplayText&gt;(Adler et al. 2007)&lt;/DisplayText&gt;&lt;record&gt;&lt;rec-number&gt;3049&lt;/rec-number&gt;&lt;foreign-keys&gt;&lt;key app="EN" db-id="5x0z2evrjt2tvdefdrmved2kr5z5apftstrd" timestamp="1477072659"&gt;3049&lt;/key&gt;&lt;key app="ENWeb" db-id=""&gt;0&lt;/key&gt;&lt;/foreign-keys&gt;&lt;ref-type name="Journal Article"&gt;17&lt;/ref-type&gt;&lt;contributors&gt;&lt;authors&gt;&lt;author&gt;Adler, P. B.&lt;/author&gt;&lt;author&gt;HilleRisLambers, J.&lt;/author&gt;&lt;author&gt;Levine, J. M.&lt;/author&gt;&lt;/authors&gt;&lt;/contributors&gt;&lt;titles&gt;&lt;title&gt;A niche for neutrality&lt;/title&gt;&lt;secondary-title&gt;Ecology Letters&lt;/secondary-title&gt;&lt;/titles&gt;&lt;periodical&gt;&lt;full-title&gt;Ecology Letters&lt;/full-title&gt;&lt;/periodical&gt;&lt;pages&gt;95-104&lt;/pages&gt;&lt;volume&gt;10&lt;/volume&gt;&lt;number&gt;2&lt;/number&gt;&lt;dates&gt;&lt;year&gt;2007&lt;/year&gt;&lt;pub-dates&gt;&lt;date&gt;Feb&lt;/date&gt;&lt;/pub-dates&gt;&lt;/dates&gt;&lt;isbn&gt;1461-023X&lt;/isbn&gt;&lt;accession-num&gt;ISI:000243754000001&lt;/accession-num&gt;&lt;urls&gt;&lt;related-urls&gt;&lt;url&gt;&amp;lt;Go to ISI&amp;gt;://000243754000001&lt;/url&gt;&lt;/related-urls&gt;&lt;/urls&gt;&lt;/record&gt;&lt;/Cite&gt;&lt;/EndNote&gt;</w:instrText>
      </w:r>
      <w:r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(Adler et al. 2007)</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Thus, Chesson’s </w:t>
      </w:r>
      <w:ins w:id="13" w:author="Godwin, Casey" w:date="2018-10-22T15:15:00Z">
        <w:r w:rsidR="00611362">
          <w:rPr>
            <w:rFonts w:ascii="Times New Roman" w:hAnsi="Times New Roman" w:cs="Times New Roman"/>
            <w:sz w:val="24"/>
            <w:szCs w:val="24"/>
          </w:rPr>
          <w:t xml:space="preserve">inequality provides a general framework for </w:t>
        </w:r>
      </w:ins>
      <w:ins w:id="14" w:author="Godwin, Casey" w:date="2018-10-22T15:17:00Z">
        <w:r w:rsidR="00611362">
          <w:rPr>
            <w:rFonts w:ascii="Times New Roman" w:hAnsi="Times New Roman" w:cs="Times New Roman"/>
            <w:sz w:val="24"/>
            <w:szCs w:val="24"/>
          </w:rPr>
          <w:t xml:space="preserve">predicting </w:t>
        </w:r>
      </w:ins>
      <w:ins w:id="15" w:author="Godwin, Casey" w:date="2018-10-22T15:15:00Z">
        <w:r w:rsidR="00611362">
          <w:rPr>
            <w:rFonts w:ascii="Times New Roman" w:hAnsi="Times New Roman" w:cs="Times New Roman"/>
            <w:sz w:val="24"/>
            <w:szCs w:val="24"/>
          </w:rPr>
          <w:t xml:space="preserve">species </w:t>
        </w:r>
        <w:commentRangeStart w:id="16"/>
        <w:r w:rsidR="00611362">
          <w:rPr>
            <w:rFonts w:ascii="Times New Roman" w:hAnsi="Times New Roman" w:cs="Times New Roman"/>
            <w:sz w:val="24"/>
            <w:szCs w:val="24"/>
          </w:rPr>
          <w:t>coexistence</w:t>
        </w:r>
      </w:ins>
      <w:commentRangeEnd w:id="16"/>
      <w:ins w:id="17" w:author="Godwin, Casey" w:date="2018-10-22T15:18:00Z">
        <w:r w:rsidR="00611362">
          <w:rPr>
            <w:rStyle w:val="CommentReference"/>
          </w:rPr>
          <w:commentReference w:id="16"/>
        </w:r>
      </w:ins>
      <w:del w:id="18" w:author="Godwin, Casey" w:date="2018-10-22T15:16:00Z">
        <w:r w:rsidRPr="00DE4F2C" w:rsidDel="00611362">
          <w:rPr>
            <w:rFonts w:ascii="Times New Roman" w:hAnsi="Times New Roman" w:cs="Times New Roman"/>
            <w:sz w:val="24"/>
            <w:szCs w:val="24"/>
          </w:rPr>
          <w:delText xml:space="preserve">framework is a more general </w:delText>
        </w:r>
        <w:r w:rsidR="0017234A" w:rsidDel="00611362">
          <w:rPr>
            <w:rFonts w:ascii="Times New Roman" w:hAnsi="Times New Roman" w:cs="Times New Roman"/>
            <w:sz w:val="24"/>
            <w:szCs w:val="24"/>
          </w:rPr>
          <w:delText>framework</w:delText>
        </w:r>
        <w:r w:rsidRPr="00DE4F2C" w:rsidDel="00611362">
          <w:rPr>
            <w:rFonts w:ascii="Times New Roman" w:hAnsi="Times New Roman" w:cs="Times New Roman"/>
            <w:sz w:val="24"/>
            <w:szCs w:val="24"/>
          </w:rPr>
          <w:delText xml:space="preserve"> for understanding species coexistence</w:delText>
        </w:r>
      </w:del>
      <w:r w:rsidRPr="00DE4F2C">
        <w:rPr>
          <w:rFonts w:ascii="Times New Roman" w:hAnsi="Times New Roman" w:cs="Times New Roman"/>
          <w:sz w:val="24"/>
          <w:szCs w:val="24"/>
        </w:rPr>
        <w:t>.</w:t>
      </w:r>
    </w:p>
    <w:p w14:paraId="463E490A" w14:textId="0B6EB027" w:rsidR="0087540E" w:rsidRDefault="0017234A" w:rsidP="0087540E">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 xml:space="preserve">With </w:t>
      </w:r>
      <w:r w:rsidR="000B5960" w:rsidRPr="000B5960">
        <w:rPr>
          <w:rFonts w:ascii="Times New Roman" w:hAnsi="Times New Roman" w:cs="Times New Roman"/>
          <w:sz w:val="24"/>
          <w:szCs w:val="24"/>
        </w:rPr>
        <w:t>Chesson</w:t>
      </w:r>
      <w:r>
        <w:rPr>
          <w:rFonts w:ascii="Times New Roman" w:hAnsi="Times New Roman" w:cs="Times New Roman"/>
          <w:sz w:val="24"/>
          <w:szCs w:val="24"/>
        </w:rPr>
        <w:t xml:space="preserve">’s general framework of species coexistence </w:t>
      </w:r>
      <w:commentRangeStart w:id="19"/>
      <w:r>
        <w:rPr>
          <w:rFonts w:ascii="Times New Roman" w:hAnsi="Times New Roman" w:cs="Times New Roman"/>
          <w:sz w:val="24"/>
          <w:szCs w:val="24"/>
        </w:rPr>
        <w:t xml:space="preserve">now established </w:t>
      </w:r>
      <w:r w:rsidR="000B5960" w:rsidRPr="000B5960">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&lt;EndNote&gt;&lt;Cite&gt;&lt;Author&gt;Chesson&lt;/Author&gt;&lt;Year&gt;2000&lt;/Year&gt;&lt;RecNum&gt;4743&lt;/RecNum&gt;&lt;DisplayText&gt;(Chesson 2000)&lt;/DisplayText&gt;&lt;record&gt;&lt;rec-number&gt;4743&lt;/rec-number&gt;&lt;foreign-keys&gt;&lt;key app="EN" db-id="5x0z2evrjt2tvdefdrmved2kr5z5apftstrd" timestamp="1477072659"&gt;4743&lt;/key&gt;&lt;key app="ENWeb" db-id=""&gt;0&lt;/key&gt;&lt;/foreign-keys&gt;&lt;ref-type name="Journal Article"&gt;17&lt;/ref-type&gt;&lt;contributors&gt;&lt;authors&gt;&lt;author&gt;Chesson, P.&lt;/author&gt;&lt;/authors&gt;&lt;/contributors&gt;&lt;auth-address&gt;Univ Calif Davis, Sect Evolut &amp;amp; Ecol, Davis, CA 95616 USA.&amp;#xD;Chesson, P, Univ Calif Davis, Sect Evolut &amp;amp; Ecol, Davis, CA 95616 USA.&amp;#xD;PLChesson@UCDavis.edu&lt;/auth-address&gt;&lt;titles&gt;&lt;title&gt;Mechanisms of maintenance of species diversity&lt;/title&gt;&lt;secondary-title&gt;Annual Review of Ecology And Systematics&lt;/secondary-title&gt;&lt;alt-title&gt;Annu. Rev. Ecol. Syst.&lt;/alt-title&gt;&lt;/titles&gt;&lt;periodical&gt;&lt;full-title&gt;Annual Review of Ecology and Systematics&lt;/full-title&gt;&lt;/periodical&gt;&lt;pages&gt;343-366&lt;/pages&gt;&lt;volume&gt;31&lt;/volume&gt;&lt;keywords&gt;&lt;keyword&gt;coexistence&lt;/keyword&gt;&lt;keyword&gt;competition&lt;/keyword&gt;&lt;keyword&gt;predation&lt;/keyword&gt;&lt;keyword&gt;niche&lt;/keyword&gt;&lt;keyword&gt;spatial and temporal&lt;/keyword&gt;&lt;keyword&gt;variation&lt;/keyword&gt;&lt;keyword&gt;randomly varying environments&lt;/keyword&gt;&lt;keyword&gt;forest architecture hypothesis&lt;/keyword&gt;&lt;keyword&gt;predator-mediated coexistence&lt;/keyword&gt;&lt;keyword&gt;ess germination strategies&lt;/keyword&gt;&lt;keyword&gt;tropical&lt;/keyword&gt;&lt;keyword&gt;rain-forests&lt;/keyword&gt;&lt;keyword&gt;variable environment&lt;/keyword&gt;&lt;keyword&gt;ecological communities&lt;/keyword&gt;&lt;keyword&gt;limiting&lt;/keyword&gt;&lt;keyword&gt;similarity&lt;/keyword&gt;&lt;keyword&gt;competition models&lt;/keyword&gt;&lt;keyword&gt;interspecific competition&lt;/keyword&gt;&lt;/keywords&gt;&lt;dates&gt;&lt;year&gt;2000&lt;/year&gt;&lt;/dates&gt;&lt;isbn&gt;0066-4162&lt;/isbn&gt;&lt;accession-num&gt;ISI:000166011500015&lt;/accession-num&gt;&lt;work-type&gt;Review&lt;/work-type&gt;&lt;urls&gt;&lt;related-urls&gt;&lt;url&gt;&amp;lt;Go to ISI&amp;gt;://000166011500015&lt;/url&gt;&lt;/related-urls&gt;&lt;/urls&gt;&lt;language&gt;English&lt;/language&gt;&lt;/record&gt;&lt;/Cite&gt;&lt;/EndNote&gt;</w:instrText>
      </w:r>
      <w:r w:rsidR="000B5960" w:rsidRPr="000B5960">
        <w:rPr>
          <w:rFonts w:ascii="Times New Roman" w:hAnsi="Times New Roman" w:cs="Times New Roman"/>
          <w:sz w:val="24"/>
          <w:szCs w:val="24"/>
        </w:rPr>
        <w:fldChar w:fldCharType="separate"/>
      </w:r>
      <w:r>
        <w:rPr>
          <w:rFonts w:ascii="Times New Roman" w:hAnsi="Times New Roman" w:cs="Times New Roman"/>
          <w:noProof/>
          <w:sz w:val="24"/>
          <w:szCs w:val="24"/>
        </w:rPr>
        <w:t>(Chesson 2000)</w:t>
      </w:r>
      <w:r w:rsidR="000B5960" w:rsidRPr="000B5960">
        <w:rPr>
          <w:rFonts w:ascii="Times New Roman" w:hAnsi="Times New Roman" w:cs="Times New Roman"/>
          <w:sz w:val="24"/>
          <w:szCs w:val="24"/>
        </w:rPr>
        <w:fldChar w:fldCharType="end"/>
      </w:r>
      <w:commentRangeEnd w:id="19"/>
      <w:r w:rsidR="00EC1BD5">
        <w:rPr>
          <w:rStyle w:val="CommentReference"/>
        </w:rPr>
        <w:commentReference w:id="19"/>
      </w:r>
      <w:r>
        <w:rPr>
          <w:rFonts w:ascii="Times New Roman" w:hAnsi="Times New Roman" w:cs="Times New Roman"/>
          <w:sz w:val="24"/>
          <w:szCs w:val="24"/>
        </w:rPr>
        <w:t xml:space="preserve">, much attention in ecology has turned towards the empirical measurement of niche and relative fitness differences. </w:t>
      </w:r>
      <w:commentRangeStart w:id="20"/>
      <w:r>
        <w:rPr>
          <w:rFonts w:ascii="Times New Roman" w:hAnsi="Times New Roman" w:cs="Times New Roman"/>
          <w:sz w:val="24"/>
          <w:szCs w:val="24"/>
        </w:rPr>
        <w:t>But</w:t>
      </w:r>
      <w:commentRangeEnd w:id="20"/>
      <w:r w:rsidR="00EF341F">
        <w:rPr>
          <w:rStyle w:val="CommentReference"/>
        </w:rPr>
        <w:commentReference w:id="20"/>
      </w:r>
      <w:r>
        <w:rPr>
          <w:rFonts w:ascii="Times New Roman" w:hAnsi="Times New Roman" w:cs="Times New Roman"/>
          <w:sz w:val="24"/>
          <w:szCs w:val="24"/>
        </w:rPr>
        <w:t xml:space="preserve"> as the new theory has caught the attention of empiricists, there has been a rapid proliferation in </w:t>
      </w:r>
      <w:del w:id="21" w:author="Godwin, Casey" w:date="2018-10-22T15:19:00Z">
        <w:r w:rsidDel="00611362">
          <w:rPr>
            <w:rFonts w:ascii="Times New Roman" w:hAnsi="Times New Roman" w:cs="Times New Roman"/>
            <w:sz w:val="24"/>
            <w:szCs w:val="24"/>
          </w:rPr>
          <w:delText xml:space="preserve">there has been a proliferation in </w:delText>
        </w:r>
      </w:del>
      <w:r>
        <w:rPr>
          <w:rFonts w:ascii="Times New Roman" w:hAnsi="Times New Roman" w:cs="Times New Roman"/>
          <w:sz w:val="24"/>
          <w:szCs w:val="24"/>
        </w:rPr>
        <w:t xml:space="preserve">the variety of ways ND and RFD are measured, and the models they are applied to in order to predict whether or not species will coexist. For example, </w:t>
      </w:r>
      <w:r w:rsidR="00C246EE">
        <w:rPr>
          <w:rFonts w:ascii="Times New Roman" w:hAnsi="Times New Roman" w:cs="Times New Roman"/>
          <w:sz w:val="24"/>
          <w:szCs w:val="24"/>
        </w:rPr>
        <w:t>some</w:t>
      </w:r>
      <w:r>
        <w:rPr>
          <w:rFonts w:ascii="Times New Roman" w:hAnsi="Times New Roman" w:cs="Times New Roman"/>
          <w:sz w:val="24"/>
          <w:szCs w:val="24"/>
        </w:rPr>
        <w:t xml:space="preserve"> ecologists </w:t>
      </w:r>
      <w:r w:rsidR="00C246EE">
        <w:rPr>
          <w:rFonts w:ascii="Times New Roman" w:hAnsi="Times New Roman" w:cs="Times New Roman"/>
          <w:sz w:val="24"/>
          <w:szCs w:val="24"/>
        </w:rPr>
        <w:t xml:space="preserve">have quantified ND and RFD by </w:t>
      </w:r>
      <w:r>
        <w:rPr>
          <w:rFonts w:ascii="Times New Roman" w:hAnsi="Times New Roman" w:cs="Times New Roman"/>
          <w:sz w:val="24"/>
          <w:szCs w:val="24"/>
        </w:rPr>
        <w:t>u</w:t>
      </w:r>
      <w:r w:rsidR="00C246EE">
        <w:rPr>
          <w:rFonts w:ascii="Times New Roman" w:hAnsi="Times New Roman" w:cs="Times New Roman"/>
          <w:sz w:val="24"/>
          <w:szCs w:val="24"/>
        </w:rPr>
        <w:t>sing</w:t>
      </w:r>
      <w:r>
        <w:rPr>
          <w:rFonts w:ascii="Times New Roman" w:hAnsi="Times New Roman" w:cs="Times New Roman"/>
          <w:sz w:val="24"/>
          <w:szCs w:val="24"/>
        </w:rPr>
        <w:t xml:space="preserve"> m</w:t>
      </w:r>
      <w:r w:rsidR="00C246EE">
        <w:rPr>
          <w:rFonts w:ascii="Times New Roman" w:hAnsi="Times New Roman" w:cs="Times New Roman"/>
          <w:sz w:val="24"/>
          <w:szCs w:val="24"/>
        </w:rPr>
        <w:t xml:space="preserve">utual-invasibility experiments to quantify the </w:t>
      </w:r>
      <w:del w:id="22" w:author="Godwin, Casey" w:date="2018-10-22T15:29:00Z">
        <w:r w:rsidR="00C246EE" w:rsidDel="00EC1BD5">
          <w:rPr>
            <w:rFonts w:ascii="Times New Roman" w:hAnsi="Times New Roman" w:cs="Times New Roman"/>
            <w:sz w:val="24"/>
            <w:szCs w:val="24"/>
          </w:rPr>
          <w:delText xml:space="preserve">strength of competition </w:delText>
        </w:r>
      </w:del>
      <w:ins w:id="23" w:author="Godwin, Casey" w:date="2018-10-22T15:29:00Z">
        <w:r w:rsidR="00EC1BD5">
          <w:rPr>
            <w:rFonts w:ascii="Times New Roman" w:hAnsi="Times New Roman" w:cs="Times New Roman"/>
            <w:sz w:val="24"/>
            <w:szCs w:val="24"/>
          </w:rPr>
          <w:t xml:space="preserve">sensitivity to </w:t>
        </w:r>
        <w:commentRangeStart w:id="24"/>
        <w:r w:rsidR="00EC1BD5">
          <w:rPr>
            <w:rFonts w:ascii="Times New Roman" w:hAnsi="Times New Roman" w:cs="Times New Roman"/>
            <w:sz w:val="24"/>
            <w:szCs w:val="24"/>
          </w:rPr>
          <w:t>competition</w:t>
        </w:r>
        <w:commentRangeEnd w:id="24"/>
        <w:r w:rsidR="00EC1BD5">
          <w:rPr>
            <w:rStyle w:val="CommentReference"/>
          </w:rPr>
          <w:commentReference w:id="24"/>
        </w:r>
        <w:r w:rsidR="00EC1BD5">
          <w:rPr>
            <w:rFonts w:ascii="Times New Roman" w:hAnsi="Times New Roman" w:cs="Times New Roman"/>
            <w:sz w:val="24"/>
            <w:szCs w:val="24"/>
          </w:rPr>
          <w:t xml:space="preserve"> </w:t>
        </w:r>
      </w:ins>
      <w:r w:rsidR="00C246EE">
        <w:rPr>
          <w:rFonts w:ascii="Times New Roman" w:hAnsi="Times New Roman" w:cs="Times New Roman"/>
          <w:sz w:val="24"/>
          <w:szCs w:val="24"/>
        </w:rPr>
        <w:t>among species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&lt;EndNote&gt;&lt;Cite&gt;&lt;Author&gt;Narwani&lt;/Author&gt;&lt;Year&gt;2013&lt;/Year&gt;&lt;RecNum&gt;5710&lt;/RecNum&gt;&lt;DisplayText&gt;(Narwani et al. 2013)&lt;/DisplayText&gt;&lt;record&gt;&lt;rec-number&gt;5710&lt;/rec-number&gt;&lt;foreign-keys&gt;&lt;key app="EN" db-id="5x0z2evrjt2tvdefdrmved2kr5z5apftstrd" timestamp="1477072660"&gt;5710&lt;/key&gt;&lt;key app="ENWeb" db-id=""&gt;0&lt;/key&gt;&lt;/foreign-keys&gt;&lt;ref-type name="Journal Article"&gt;17&lt;/ref-type&gt;&lt;contributors&gt;&lt;authors&gt;&lt;author&gt;Narwani, Anita&lt;/author&gt;&lt;author&gt;Alexandrou, Markos A.&lt;/author&gt;&lt;author&gt;Oakley, Todd H.&lt;/author&gt;&lt;author&gt;Carroll, Ian T.&lt;/author&gt;&lt;author&gt;Cardinale, Bradley J.&lt;/author&gt;&lt;/authors&gt;&lt;/contributors&gt;&lt;titles&gt;&lt;title&gt;Experimental evidence that evolutionary relatedness does not affect the ecological mechanisms of coexistence in freshwater green algae&lt;/title&gt;&lt;secondary-title&gt;Ecology Letters&lt;/secondary-title&gt;&lt;/titles&gt;&lt;periodical&gt;&lt;full-title&gt;Ecology Letters&lt;/full-title&gt;&lt;/periodical&gt;&lt;pages&gt;1373-1381&lt;/pages&gt;&lt;volume&gt;16&lt;/volume&gt;&lt;number&gt;11&lt;/number&gt;&lt;keywords&gt;&lt;keyword&gt;biodiversity&lt;/keyword&gt;&lt;keyword&gt;coexistence&lt;/keyword&gt;&lt;keyword&gt;community phylogenetics&lt;/keyword&gt;&lt;keyword&gt;competition&lt;/keyword&gt;&lt;keyword&gt;evolutionary ecology&lt;/keyword&gt;&lt;keyword&gt;niche differences&lt;/keyword&gt;&lt;keyword&gt;phytoplankton&lt;/keyword&gt;&lt;keyword&gt;relative fitness differences&lt;/keyword&gt;&lt;/keywords&gt;&lt;dates&gt;&lt;year&gt;2013&lt;/year&gt;&lt;/dates&gt;&lt;isbn&gt;1461-0248&lt;/isbn&gt;&lt;label&gt;15&lt;/label&gt;&lt;urls&gt;&lt;related-urls&gt;&lt;url&gt;http://dx.doi.org/10.1111/ele.12182&lt;/url&gt;&lt;/related-urls&gt;&lt;/urls&gt;&lt;electronic-resource-num&gt;10.1111/ele.12182&lt;/electronic-resource-num&gt;&lt;/record&gt;&lt;/Cite&gt;&lt;/EndNote&gt;</w:instrText>
      </w:r>
      <w:r>
        <w:rPr>
          <w:rFonts w:ascii="Times New Roman" w:hAnsi="Times New Roman" w:cs="Times New Roman"/>
          <w:sz w:val="24"/>
          <w:szCs w:val="24"/>
        </w:rPr>
        <w:fldChar w:fldCharType="separate"/>
      </w:r>
      <w:r>
        <w:rPr>
          <w:rFonts w:ascii="Times New Roman" w:hAnsi="Times New Roman" w:cs="Times New Roman"/>
          <w:noProof/>
          <w:sz w:val="24"/>
          <w:szCs w:val="24"/>
        </w:rPr>
        <w:t>(Narwani et al. 2013)</w:t>
      </w:r>
      <w:r>
        <w:rPr>
          <w:rFonts w:ascii="Times New Roman" w:hAnsi="Times New Roman" w:cs="Times New Roman"/>
          <w:sz w:val="24"/>
          <w:szCs w:val="24"/>
        </w:rPr>
        <w:fldChar w:fldCharType="end"/>
      </w:r>
      <w:r w:rsidR="00C246EE">
        <w:rPr>
          <w:rFonts w:ascii="Times New Roman" w:hAnsi="Times New Roman" w:cs="Times New Roman"/>
          <w:sz w:val="24"/>
          <w:szCs w:val="24"/>
        </w:rPr>
        <w:t xml:space="preserve">, which is then decomposed into a niche difference among two species, and a measure of the competitive hierarchy caused by fitness differences </w:t>
      </w:r>
      <w:r w:rsidR="00C246EE">
        <w:rPr>
          <w:rFonts w:ascii="Times New Roman" w:hAnsi="Times New Roman" w:cs="Times New Roman"/>
          <w:sz w:val="24"/>
          <w:szCs w:val="24"/>
        </w:rPr>
        <w:fldChar w:fldCharType="begin">
          <w:fldData xml:space="preserve">PEVuZE5vdGU+PENpdGU+PEF1dGhvcj5DYXJyb2xsPC9BdXRob3I+PFllYXI+MjAxMTwvWWVhcj48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</w:fldData>
        </w:fldChar>
      </w:r>
      <w:r w:rsidR="00C246EE">
        <w:rPr>
          <w:rFonts w:ascii="Times New Roman" w:hAnsi="Times New Roman" w:cs="Times New Roman"/>
          <w:sz w:val="24"/>
          <w:szCs w:val="24"/>
        </w:rPr>
        <w:instrText xml:space="preserve"> ADDIN EN.CITE </w:instrText>
      </w:r>
      <w:r w:rsidR="00C246EE">
        <w:rPr>
          <w:rFonts w:ascii="Times New Roman" w:hAnsi="Times New Roman" w:cs="Times New Roman"/>
          <w:sz w:val="24"/>
          <w:szCs w:val="24"/>
        </w:rPr>
        <w:fldChar w:fldCharType="begin">
          <w:fldData xml:space="preserve">PEVuZE5vdGU+PENpdGU+PEF1dGhvcj5DYXJyb2xsPC9BdXRob3I+PFllYXI+MjAxMTwvWWVhcj48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</w:fldData>
        </w:fldChar>
      </w:r>
      <w:r w:rsidR="00C246EE">
        <w:rPr>
          <w:rFonts w:ascii="Times New Roman" w:hAnsi="Times New Roman" w:cs="Times New Roman"/>
          <w:sz w:val="24"/>
          <w:szCs w:val="24"/>
        </w:rPr>
        <w:instrText xml:space="preserve"> ADDIN EN.CITE.DATA </w:instrText>
      </w:r>
      <w:r w:rsidR="00C246EE">
        <w:rPr>
          <w:rFonts w:ascii="Times New Roman" w:hAnsi="Times New Roman" w:cs="Times New Roman"/>
          <w:sz w:val="24"/>
          <w:szCs w:val="24"/>
        </w:rPr>
      </w:r>
      <w:r w:rsidR="00C246EE">
        <w:rPr>
          <w:rFonts w:ascii="Times New Roman" w:hAnsi="Times New Roman" w:cs="Times New Roman"/>
          <w:sz w:val="24"/>
          <w:szCs w:val="24"/>
        </w:rPr>
        <w:fldChar w:fldCharType="end"/>
      </w:r>
      <w:r w:rsidR="00C246EE">
        <w:rPr>
          <w:rFonts w:ascii="Times New Roman" w:hAnsi="Times New Roman" w:cs="Times New Roman"/>
          <w:sz w:val="24"/>
          <w:szCs w:val="24"/>
        </w:rPr>
      </w:r>
      <w:r w:rsidR="00C246EE">
        <w:rPr>
          <w:rFonts w:ascii="Times New Roman" w:hAnsi="Times New Roman" w:cs="Times New Roman"/>
          <w:sz w:val="24"/>
          <w:szCs w:val="24"/>
        </w:rPr>
        <w:fldChar w:fldCharType="separate"/>
      </w:r>
      <w:r w:rsidR="00C246EE">
        <w:rPr>
          <w:rFonts w:ascii="Times New Roman" w:hAnsi="Times New Roman" w:cs="Times New Roman"/>
          <w:noProof/>
          <w:sz w:val="24"/>
          <w:szCs w:val="24"/>
        </w:rPr>
        <w:t>(Carroll et al. 2011)</w:t>
      </w:r>
      <w:r w:rsidR="00C246EE">
        <w:rPr>
          <w:rFonts w:ascii="Times New Roman" w:hAnsi="Times New Roman" w:cs="Times New Roman"/>
          <w:sz w:val="24"/>
          <w:szCs w:val="24"/>
        </w:rPr>
        <w:fldChar w:fldCharType="end"/>
      </w:r>
      <w:r w:rsidR="00C246EE">
        <w:rPr>
          <w:rFonts w:ascii="Times New Roman" w:hAnsi="Times New Roman" w:cs="Times New Roman"/>
          <w:sz w:val="24"/>
          <w:szCs w:val="24"/>
        </w:rPr>
        <w:t xml:space="preserve">. This approach has been mostly applied in experiments using fast-growing organisms like algae in aquatic mesocosms where steady-state cultures are </w:t>
      </w:r>
      <w:r w:rsidR="00C246EE">
        <w:rPr>
          <w:rFonts w:ascii="Times New Roman" w:hAnsi="Times New Roman" w:cs="Times New Roman"/>
          <w:sz w:val="24"/>
          <w:szCs w:val="24"/>
        </w:rPr>
        <w:lastRenderedPageBreak/>
        <w:t xml:space="preserve">relatively easy to maintain. Others have taken the approach of measuring a signature of niche differences called negative frequency dependence, and then estimating relative fitness differences as the impact of competition on species growth rates after frequency dependence is experimentally removed from the interaction. This has been an approach taken by terrestrial ecologists who have been able to manipulate the frequency of a species populations represented in a community of plants </w:t>
      </w:r>
      <w:r w:rsidR="00C246EE">
        <w:rPr>
          <w:rFonts w:ascii="Times New Roman" w:hAnsi="Times New Roman" w:cs="Times New Roman"/>
          <w:sz w:val="24"/>
          <w:szCs w:val="24"/>
        </w:rPr>
        <w:fldChar w:fldCharType="begin"/>
      </w:r>
      <w:r w:rsidR="00C246EE">
        <w:rPr>
          <w:rFonts w:ascii="Times New Roman" w:hAnsi="Times New Roman" w:cs="Times New Roman"/>
          <w:sz w:val="24"/>
          <w:szCs w:val="24"/>
        </w:rPr>
        <w:instrText xml:space="preserve"> ADDIN EN.CITE &lt;EndNote&gt;&lt;Cite&gt;&lt;Author&gt;Levine&lt;/Author&gt;&lt;Year&gt;2009&lt;/Year&gt;&lt;RecNum&gt;5012&lt;/RecNum&gt;&lt;DisplayText&gt;(Levine and HilleRisLambers 2009)&lt;/DisplayText&gt;&lt;record&gt;&lt;rec-number&gt;5012&lt;/rec-number&gt;&lt;foreign-keys&gt;&lt;key app="EN" db-id="5x0z2evrjt2tvdefdrmved2kr5z5apftstrd" timestamp="1477072660"&gt;5012&lt;/key&gt;&lt;key app="ENWeb" db-id=""&gt;0&lt;/key&gt;&lt;/foreign-keys&gt;&lt;ref-type name="Journal Article"&gt;17&lt;/ref-type&gt;&lt;contributors&gt;&lt;authors&gt;&lt;author&gt;Levine, J. M.&lt;/author&gt;&lt;author&gt;HilleRisLambers, J.&lt;/author&gt;&lt;/authors&gt;&lt;/contributors&gt;&lt;auth-address&gt;[Levine, JM] Univ Calif Santa Barbara, Dept Ecol Evolut &amp;amp; Marine Biol, Santa Barbara, CA 93106 USA. [HilleRisLambers, J] Univ Washington, Dept Biol, Seattle, WA 98195 USA.&amp;#xD;Levine, JM (reprint author), Univ Calif Santa Barbara, Dept Ecol Evolut &amp;amp; Marine Biol, Santa Barbara, CA 93106 USA&amp;#xD;levine@lifesci.ucsb.edu jhrl@u.washington.edu&lt;/auth-address&gt;&lt;titles&gt;&lt;title&gt;The importance of niches for the maintenance of species diversity&lt;/title&gt;&lt;secondary-title&gt;Nature&lt;/secondary-title&gt;&lt;alt-title&gt;Nature&lt;/alt-title&gt;&lt;/titles&gt;&lt;periodical&gt;&lt;full-title&gt;Nature&lt;/full-title&gt;&lt;/periodical&gt;&lt;alt-periodical&gt;&lt;full-title&gt;Nature&lt;/full-title&gt;&lt;/alt-periodical&gt;&lt;pages&gt;254-U130&lt;/pages&gt;&lt;volume&gt;461&lt;/volume&gt;&lt;number&gt;7261&lt;/number&gt;&lt;keywords&gt;&lt;keyword&gt;coexistence&lt;/keyword&gt;&lt;keyword&gt;variability&lt;/keyword&gt;&lt;keyword&gt;predation&lt;/keyword&gt;&lt;keyword&gt;dynamics&lt;/keyword&gt;&lt;keyword&gt;climate&lt;/keyword&gt;&lt;keyword&gt;plants&lt;/keyword&gt;&lt;/keywords&gt;&lt;dates&gt;&lt;year&gt;2009&lt;/year&gt;&lt;pub-dates&gt;&lt;date&gt;Sep&lt;/date&gt;&lt;/pub-dates&gt;&lt;/dates&gt;&lt;isbn&gt;0028-0836&lt;/isbn&gt;&lt;accession-num&gt;WOS:000269654600042&lt;/accession-num&gt;&lt;work-type&gt;Article&lt;/work-type&gt;&lt;urls&gt;&lt;related-urls&gt;&lt;url&gt;&amp;lt;Go to ISI&amp;gt;://WOS:000269654600042&lt;/url&gt;&lt;/related-urls&gt;&lt;/urls&gt;&lt;electronic-resource-num&gt;10.1038/nature08251&lt;/electronic-resource-num&gt;&lt;language&gt;English&lt;/language&gt;&lt;/record&gt;&lt;/Cite&gt;&lt;/EndNote&gt;</w:instrText>
      </w:r>
      <w:r w:rsidR="00C246EE">
        <w:rPr>
          <w:rFonts w:ascii="Times New Roman" w:hAnsi="Times New Roman" w:cs="Times New Roman"/>
          <w:sz w:val="24"/>
          <w:szCs w:val="24"/>
        </w:rPr>
        <w:fldChar w:fldCharType="separate"/>
      </w:r>
      <w:r w:rsidR="00C246EE">
        <w:rPr>
          <w:rFonts w:ascii="Times New Roman" w:hAnsi="Times New Roman" w:cs="Times New Roman"/>
          <w:noProof/>
          <w:sz w:val="24"/>
          <w:szCs w:val="24"/>
        </w:rPr>
        <w:t>(Levine and HilleRisLambers 2009)</w:t>
      </w:r>
      <w:r w:rsidR="00C246EE">
        <w:rPr>
          <w:rFonts w:ascii="Times New Roman" w:hAnsi="Times New Roman" w:cs="Times New Roman"/>
          <w:sz w:val="24"/>
          <w:szCs w:val="24"/>
        </w:rPr>
        <w:fldChar w:fldCharType="end"/>
      </w:r>
      <w:r w:rsidR="00C246EE">
        <w:rPr>
          <w:rFonts w:ascii="Times New Roman" w:hAnsi="Times New Roman" w:cs="Times New Roman"/>
          <w:sz w:val="24"/>
          <w:szCs w:val="24"/>
        </w:rPr>
        <w:t xml:space="preserve">. </w:t>
      </w:r>
      <w:r w:rsidR="00A20955" w:rsidRPr="00EF341F">
        <w:rPr>
          <w:rFonts w:ascii="Times New Roman" w:hAnsi="Times New Roman" w:cs="Times New Roman"/>
          <w:sz w:val="24"/>
          <w:szCs w:val="24"/>
          <w:highlight w:val="yellow"/>
          <w:rPrChange w:id="25" w:author="Godwin, Casey" w:date="2018-10-22T15:53:00Z">
            <w:rPr>
              <w:rFonts w:ascii="Times New Roman" w:hAnsi="Times New Roman" w:cs="Times New Roman"/>
              <w:sz w:val="24"/>
              <w:szCs w:val="24"/>
            </w:rPr>
          </w:rPrChange>
        </w:rPr>
        <w:t>O</w:t>
      </w:r>
      <w:r w:rsidR="00C246EE" w:rsidRPr="00EF341F">
        <w:rPr>
          <w:rFonts w:ascii="Times New Roman" w:hAnsi="Times New Roman" w:cs="Times New Roman"/>
          <w:sz w:val="24"/>
          <w:szCs w:val="24"/>
          <w:highlight w:val="yellow"/>
          <w:rPrChange w:id="26" w:author="Godwin, Casey" w:date="2018-10-22T15:53:00Z">
            <w:rPr>
              <w:rFonts w:ascii="Times New Roman" w:hAnsi="Times New Roman" w:cs="Times New Roman"/>
              <w:sz w:val="24"/>
              <w:szCs w:val="24"/>
            </w:rPr>
          </w:rPrChange>
        </w:rPr>
        <w:t>thers</w:t>
      </w:r>
      <w:r w:rsidR="00A20955" w:rsidRPr="00EF341F">
        <w:rPr>
          <w:rFonts w:ascii="Times New Roman" w:hAnsi="Times New Roman" w:cs="Times New Roman"/>
          <w:sz w:val="24"/>
          <w:szCs w:val="24"/>
          <w:highlight w:val="yellow"/>
          <w:rPrChange w:id="27" w:author="Godwin, Casey" w:date="2018-10-22T15:53:00Z">
            <w:rPr>
              <w:rFonts w:ascii="Times New Roman" w:hAnsi="Times New Roman" w:cs="Times New Roman"/>
              <w:sz w:val="24"/>
              <w:szCs w:val="24"/>
            </w:rPr>
          </w:rPrChange>
        </w:rPr>
        <w:t xml:space="preserve"> empirical methods include fitting different growth models, including the Lotka-Volterra model, MacArthur’s consumer model or Tilman’s consumer</w:t>
      </w:r>
      <w:ins w:id="28" w:author="Godwin, Casey" w:date="2018-10-24T07:03:00Z">
        <w:r w:rsidR="008667CF">
          <w:rPr>
            <w:rFonts w:ascii="Times New Roman" w:hAnsi="Times New Roman" w:cs="Times New Roman"/>
            <w:sz w:val="24"/>
            <w:szCs w:val="24"/>
            <w:highlight w:val="yellow"/>
          </w:rPr>
          <w:t>-resource</w:t>
        </w:r>
      </w:ins>
      <w:r w:rsidR="00A20955" w:rsidRPr="00EF341F">
        <w:rPr>
          <w:rFonts w:ascii="Times New Roman" w:hAnsi="Times New Roman" w:cs="Times New Roman"/>
          <w:sz w:val="24"/>
          <w:szCs w:val="24"/>
          <w:highlight w:val="yellow"/>
          <w:rPrChange w:id="29" w:author="Godwin, Casey" w:date="2018-10-22T15:53:00Z">
            <w:rPr>
              <w:rFonts w:ascii="Times New Roman" w:hAnsi="Times New Roman" w:cs="Times New Roman"/>
              <w:sz w:val="24"/>
              <w:szCs w:val="24"/>
            </w:rPr>
          </w:rPrChange>
        </w:rPr>
        <w:t xml:space="preserve"> model, to empirical data to estimate ND and RFD</w:t>
      </w:r>
      <w:r w:rsidR="00A20955">
        <w:rPr>
          <w:rFonts w:ascii="Times New Roman" w:hAnsi="Times New Roman" w:cs="Times New Roman"/>
          <w:sz w:val="24"/>
          <w:szCs w:val="24"/>
        </w:rPr>
        <w:t xml:space="preserve">. </w:t>
      </w:r>
    </w:p>
    <w:p w14:paraId="1D6C2A6C" w14:textId="0CCB1327" w:rsidR="0087540E" w:rsidRPr="0087540E" w:rsidRDefault="00C246EE" w:rsidP="0087540E">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As the number of different approaches to measuring ND and RFD have proliferated, it has become clear to us that ecologists</w:t>
      </w:r>
      <w:r w:rsidR="0087540E">
        <w:rPr>
          <w:rFonts w:ascii="Times New Roman" w:hAnsi="Times New Roman" w:cs="Times New Roman"/>
          <w:sz w:val="24"/>
          <w:szCs w:val="24"/>
        </w:rPr>
        <w:t xml:space="preserve"> are using methods and models that make differing assumptions, and which are not always comparable to each other. As a result, there is potential for confusion to occur if, at any point in the future, researchers begin to synthesize measurements taken from different studies and/or compare the contributions of ND and RFD to species coexistence among different groups of organisms. To help circumvent these future problems, we have written this paper to provide a summary and comparison of the </w:t>
      </w:r>
      <w:r w:rsidR="0082257B">
        <w:rPr>
          <w:rFonts w:ascii="Times New Roman" w:hAnsi="Times New Roman" w:cs="Times New Roman"/>
          <w:sz w:val="24"/>
          <w:szCs w:val="24"/>
        </w:rPr>
        <w:t>different</w:t>
      </w:r>
      <w:r w:rsidR="0087540E">
        <w:rPr>
          <w:rFonts w:ascii="Times New Roman" w:hAnsi="Times New Roman" w:cs="Times New Roman"/>
          <w:sz w:val="24"/>
          <w:szCs w:val="24"/>
        </w:rPr>
        <w:t xml:space="preserve"> </w:t>
      </w:r>
      <w:del w:id="30" w:author="Godwin, Casey" w:date="2018-10-22T15:24:00Z">
        <w:r w:rsidR="0087540E" w:rsidDel="00EC1BD5">
          <w:rPr>
            <w:rFonts w:ascii="Times New Roman" w:hAnsi="Times New Roman" w:cs="Times New Roman"/>
            <w:sz w:val="24"/>
            <w:szCs w:val="24"/>
          </w:rPr>
          <w:delText xml:space="preserve">models </w:delText>
        </w:r>
      </w:del>
      <w:ins w:id="31" w:author="Godwin, Casey" w:date="2018-10-22T15:24:00Z">
        <w:r w:rsidR="00EC1BD5">
          <w:rPr>
            <w:rFonts w:ascii="Times New Roman" w:hAnsi="Times New Roman" w:cs="Times New Roman"/>
            <w:sz w:val="24"/>
            <w:szCs w:val="24"/>
          </w:rPr>
          <w:t xml:space="preserve">methods </w:t>
        </w:r>
      </w:ins>
      <w:commentRangeStart w:id="32"/>
      <w:del w:id="33" w:author="Godwin, Casey" w:date="2018-10-22T15:54:00Z">
        <w:r w:rsidR="0087540E" w:rsidDel="00A74DF5">
          <w:rPr>
            <w:rFonts w:ascii="Times New Roman" w:hAnsi="Times New Roman" w:cs="Times New Roman"/>
            <w:sz w:val="24"/>
            <w:szCs w:val="24"/>
          </w:rPr>
          <w:delText xml:space="preserve">and models </w:delText>
        </w:r>
      </w:del>
      <w:r w:rsidR="0087540E">
        <w:rPr>
          <w:rFonts w:ascii="Times New Roman" w:hAnsi="Times New Roman" w:cs="Times New Roman"/>
          <w:sz w:val="24"/>
          <w:szCs w:val="24"/>
        </w:rPr>
        <w:t>that</w:t>
      </w:r>
      <w:commentRangeEnd w:id="32"/>
      <w:r w:rsidR="00F44A42">
        <w:rPr>
          <w:rStyle w:val="CommentReference"/>
        </w:rPr>
        <w:commentReference w:id="32"/>
      </w:r>
      <w:r w:rsidR="0087540E">
        <w:rPr>
          <w:rFonts w:ascii="Times New Roman" w:hAnsi="Times New Roman" w:cs="Times New Roman"/>
          <w:sz w:val="24"/>
          <w:szCs w:val="24"/>
        </w:rPr>
        <w:t xml:space="preserve"> have been used to measure ND and RFD, and to compare </w:t>
      </w:r>
      <w:del w:id="34" w:author="Godwin, Casey" w:date="2018-10-22T15:54:00Z">
        <w:r w:rsidR="0087540E" w:rsidDel="00A74DF5">
          <w:rPr>
            <w:rFonts w:ascii="Times New Roman" w:hAnsi="Times New Roman" w:cs="Times New Roman"/>
            <w:sz w:val="24"/>
            <w:szCs w:val="24"/>
          </w:rPr>
          <w:delText>their contributions</w:delText>
        </w:r>
      </w:del>
      <w:ins w:id="35" w:author="Godwin, Casey" w:date="2018-10-22T15:54:00Z">
        <w:r w:rsidR="00A74DF5">
          <w:rPr>
            <w:rFonts w:ascii="Times New Roman" w:hAnsi="Times New Roman" w:cs="Times New Roman"/>
            <w:sz w:val="24"/>
            <w:szCs w:val="24"/>
          </w:rPr>
          <w:t xml:space="preserve">how each method </w:t>
        </w:r>
      </w:ins>
      <w:del w:id="36" w:author="Godwin, Casey" w:date="2018-10-22T15:54:00Z">
        <w:r w:rsidR="0087540E" w:rsidDel="00A74DF5">
          <w:rPr>
            <w:rFonts w:ascii="Times New Roman" w:hAnsi="Times New Roman" w:cs="Times New Roman"/>
            <w:sz w:val="24"/>
            <w:szCs w:val="24"/>
          </w:rPr>
          <w:delText xml:space="preserve"> to</w:delText>
        </w:r>
      </w:del>
      <w:ins w:id="37" w:author="Godwin, Casey" w:date="2018-10-22T15:54:00Z">
        <w:r w:rsidR="00A74DF5">
          <w:rPr>
            <w:rFonts w:ascii="Times New Roman" w:hAnsi="Times New Roman" w:cs="Times New Roman"/>
            <w:sz w:val="24"/>
            <w:szCs w:val="24"/>
          </w:rPr>
          <w:t>makes predictions regarding</w:t>
        </w:r>
      </w:ins>
      <w:r w:rsidR="0087540E">
        <w:rPr>
          <w:rFonts w:ascii="Times New Roman" w:hAnsi="Times New Roman" w:cs="Times New Roman"/>
          <w:sz w:val="24"/>
          <w:szCs w:val="24"/>
        </w:rPr>
        <w:t xml:space="preserve"> species coexistence. We begin our paper in Part 1 by describing five commonly used empirical methods, going through both the theoretical background of the method, as well we the measurements typically </w:t>
      </w:r>
      <w:commentRangeStart w:id="38"/>
      <w:r w:rsidR="0087540E">
        <w:rPr>
          <w:rFonts w:ascii="Times New Roman" w:hAnsi="Times New Roman" w:cs="Times New Roman"/>
          <w:sz w:val="24"/>
          <w:szCs w:val="24"/>
        </w:rPr>
        <w:t>used to quantify ND and RFD</w:t>
      </w:r>
      <w:commentRangeEnd w:id="38"/>
      <w:r w:rsidR="003C59E3">
        <w:rPr>
          <w:rStyle w:val="CommentReference"/>
        </w:rPr>
        <w:commentReference w:id="38"/>
      </w:r>
      <w:r w:rsidR="0087540E">
        <w:rPr>
          <w:rFonts w:ascii="Times New Roman" w:hAnsi="Times New Roman" w:cs="Times New Roman"/>
          <w:sz w:val="24"/>
          <w:szCs w:val="24"/>
        </w:rPr>
        <w:t xml:space="preserve">. In Part 2 of the paper, we </w:t>
      </w:r>
      <w:r w:rsidR="00602093">
        <w:rPr>
          <w:rFonts w:ascii="Times New Roman" w:hAnsi="Times New Roman" w:cs="Times New Roman"/>
          <w:sz w:val="24"/>
          <w:szCs w:val="24"/>
        </w:rPr>
        <w:t xml:space="preserve">first compare the five methods. We then </w:t>
      </w:r>
      <w:r w:rsidR="0087540E">
        <w:rPr>
          <w:rFonts w:ascii="Times New Roman" w:hAnsi="Times New Roman" w:cs="Times New Roman"/>
          <w:sz w:val="24"/>
          <w:szCs w:val="24"/>
        </w:rPr>
        <w:t xml:space="preserve">summarize when, why, and how each method should be used, and provide the equivalent of a decision-tree that will help empiricists understand the consequences of their decisions when performing experiments to measure ND and RFD. In the final section of the paper, Part 3, we provide some warnings to empiricists that will help prevent future </w:t>
      </w:r>
      <w:ins w:id="39" w:author="Godwin, Casey" w:date="2018-10-22T15:55:00Z">
        <w:r w:rsidR="00A74DF5">
          <w:rPr>
            <w:rFonts w:ascii="Times New Roman" w:hAnsi="Times New Roman" w:cs="Times New Roman"/>
            <w:sz w:val="24"/>
            <w:szCs w:val="24"/>
          </w:rPr>
          <w:t xml:space="preserve">confusion and </w:t>
        </w:r>
      </w:ins>
      <w:r w:rsidR="0087540E">
        <w:rPr>
          <w:rFonts w:ascii="Times New Roman" w:hAnsi="Times New Roman" w:cs="Times New Roman"/>
          <w:sz w:val="24"/>
          <w:szCs w:val="24"/>
        </w:rPr>
        <w:t>miscalculations, and some suggestions that will help maximize the success of this exciting new field of coexistence theory.</w:t>
      </w:r>
    </w:p>
    <w:p w14:paraId="5E809030" w14:textId="77777777" w:rsidR="004044A2" w:rsidRPr="00B0403D" w:rsidRDefault="004044A2" w:rsidP="00B0403D">
      <w:pPr>
        <w:pStyle w:val="Normal1"/>
        <w:spacing w:line="360" w:lineRule="auto"/>
        <w:ind w:left="1440"/>
        <w:contextualSpacing w:val="0"/>
        <w:rPr>
          <w:rFonts w:ascii="Times New Roman" w:hAnsi="Times New Roman" w:cs="Times New Roman"/>
          <w:sz w:val="24"/>
          <w:szCs w:val="24"/>
        </w:rPr>
      </w:pPr>
    </w:p>
    <w:p w14:paraId="0528646C" w14:textId="075520CC" w:rsidR="004044A2" w:rsidRPr="004E6E9D" w:rsidRDefault="0087540E" w:rsidP="0087540E">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Part 1. Th</w:t>
      </w:r>
      <w:r w:rsidR="00D86582" w:rsidRPr="004E6E9D">
        <w:rPr>
          <w:rFonts w:ascii="Times New Roman" w:hAnsi="Times New Roman" w:cs="Times New Roman"/>
          <w:b/>
          <w:sz w:val="24"/>
          <w:szCs w:val="24"/>
        </w:rPr>
        <w:t>eoretical background for five commonly used empirical methods</w:t>
      </w:r>
    </w:p>
    <w:p w14:paraId="148C6558" w14:textId="41755F63" w:rsidR="0082257B" w:rsidRDefault="005C6399" w:rsidP="00784767">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Before </w:t>
      </w:r>
      <w:r w:rsidR="00992ECB">
        <w:rPr>
          <w:rFonts w:ascii="Times New Roman" w:hAnsi="Times New Roman" w:cs="Times New Roman"/>
          <w:sz w:val="24"/>
          <w:szCs w:val="24"/>
        </w:rPr>
        <w:t>introducing</w:t>
      </w:r>
      <w:r>
        <w:rPr>
          <w:rFonts w:ascii="Times New Roman" w:hAnsi="Times New Roman" w:cs="Times New Roman"/>
          <w:sz w:val="24"/>
          <w:szCs w:val="24"/>
        </w:rPr>
        <w:t xml:space="preserve"> and review the five commonly used</w:t>
      </w:r>
      <w:r w:rsidR="00992ECB">
        <w:rPr>
          <w:rFonts w:ascii="Times New Roman" w:hAnsi="Times New Roman" w:cs="Times New Roman"/>
          <w:sz w:val="24"/>
          <w:szCs w:val="24"/>
        </w:rPr>
        <w:t xml:space="preserve"> empirical</w:t>
      </w:r>
      <w:r>
        <w:rPr>
          <w:rFonts w:ascii="Times New Roman" w:hAnsi="Times New Roman" w:cs="Times New Roman"/>
          <w:sz w:val="24"/>
          <w:szCs w:val="24"/>
        </w:rPr>
        <w:t xml:space="preserve"> methods, </w:t>
      </w:r>
      <w:r w:rsidR="00992ECB">
        <w:rPr>
          <w:rFonts w:ascii="Times New Roman" w:hAnsi="Times New Roman" w:cs="Times New Roman"/>
          <w:sz w:val="24"/>
          <w:szCs w:val="24"/>
        </w:rPr>
        <w:t xml:space="preserve">we must note that these methods are only to approach the </w:t>
      </w:r>
      <w:commentRangeStart w:id="40"/>
      <w:r w:rsidR="00717E8B">
        <w:rPr>
          <w:rFonts w:ascii="Times New Roman" w:hAnsi="Times New Roman" w:cs="Times New Roman"/>
          <w:sz w:val="24"/>
          <w:szCs w:val="24"/>
        </w:rPr>
        <w:t>frequency</w:t>
      </w:r>
      <w:commentRangeEnd w:id="40"/>
      <w:r w:rsidR="00566AB3">
        <w:rPr>
          <w:rStyle w:val="CommentReference"/>
        </w:rPr>
        <w:commentReference w:id="40"/>
      </w:r>
      <w:r w:rsidR="00717E8B">
        <w:rPr>
          <w:rFonts w:ascii="Times New Roman" w:hAnsi="Times New Roman" w:cs="Times New Roman"/>
          <w:sz w:val="24"/>
          <w:szCs w:val="24"/>
        </w:rPr>
        <w:t xml:space="preserve"> independent mechanisms</w:t>
      </w:r>
      <w:r w:rsidR="00992ECB">
        <w:rPr>
          <w:rFonts w:ascii="Times New Roman" w:hAnsi="Times New Roman" w:cs="Times New Roman"/>
          <w:sz w:val="24"/>
          <w:szCs w:val="24"/>
        </w:rPr>
        <w:t xml:space="preserve"> (i.e. ND and RFD) </w:t>
      </w:r>
      <w:r>
        <w:rPr>
          <w:rFonts w:ascii="Times New Roman" w:hAnsi="Times New Roman" w:cs="Times New Roman"/>
          <w:sz w:val="24"/>
          <w:szCs w:val="24"/>
        </w:rPr>
        <w:t xml:space="preserve">of the modern coexistence framework. </w:t>
      </w:r>
      <w:ins w:id="41" w:author="Godwin, Casey" w:date="2018-10-24T06:45:00Z">
        <w:r w:rsidR="004B5E55">
          <w:rPr>
            <w:rFonts w:ascii="Times New Roman" w:hAnsi="Times New Roman" w:cs="Times New Roman"/>
            <w:sz w:val="24"/>
            <w:szCs w:val="24"/>
          </w:rPr>
          <w:t>Fluctuation-dependent mechanisms include XYZ</w:t>
        </w:r>
      </w:ins>
      <w:ins w:id="42" w:author="Godwin, Casey" w:date="2018-10-24T06:46:00Z">
        <w:r w:rsidR="004B5E55">
          <w:rPr>
            <w:rFonts w:ascii="Times New Roman" w:hAnsi="Times New Roman" w:cs="Times New Roman"/>
            <w:sz w:val="24"/>
            <w:szCs w:val="24"/>
          </w:rPr>
          <w:t xml:space="preserve"> and XYZ [</w:t>
        </w:r>
        <w:commentRangeStart w:id="43"/>
        <w:r w:rsidR="004B5E55">
          <w:rPr>
            <w:rFonts w:ascii="Times New Roman" w:hAnsi="Times New Roman" w:cs="Times New Roman"/>
            <w:sz w:val="24"/>
            <w:szCs w:val="24"/>
          </w:rPr>
          <w:t>REFERENCES</w:t>
        </w:r>
        <w:commentRangeEnd w:id="43"/>
        <w:r w:rsidR="004B5E55">
          <w:rPr>
            <w:rStyle w:val="CommentReference"/>
          </w:rPr>
          <w:commentReference w:id="43"/>
        </w:r>
        <w:r w:rsidR="004B5E55">
          <w:rPr>
            <w:rFonts w:ascii="Times New Roman" w:hAnsi="Times New Roman" w:cs="Times New Roman"/>
            <w:sz w:val="24"/>
            <w:szCs w:val="24"/>
          </w:rPr>
          <w:t xml:space="preserve">], but these </w:t>
        </w:r>
      </w:ins>
      <w:ins w:id="44" w:author="Godwin, Casey" w:date="2018-10-24T06:44:00Z">
        <w:r w:rsidR="004B5E55">
          <w:rPr>
            <w:rFonts w:ascii="Times New Roman" w:hAnsi="Times New Roman" w:cs="Times New Roman"/>
            <w:sz w:val="24"/>
            <w:szCs w:val="24"/>
          </w:rPr>
          <w:t>mechanisms have not been tested empirically</w:t>
        </w:r>
      </w:ins>
      <w:ins w:id="45" w:author="Godwin, Casey" w:date="2018-10-24T06:46:00Z">
        <w:r w:rsidR="004B5E55">
          <w:rPr>
            <w:rFonts w:ascii="Times New Roman" w:hAnsi="Times New Roman" w:cs="Times New Roman"/>
            <w:sz w:val="24"/>
            <w:szCs w:val="24"/>
          </w:rPr>
          <w:t xml:space="preserve">. </w:t>
        </w:r>
      </w:ins>
      <w:r>
        <w:rPr>
          <w:rFonts w:ascii="Times New Roman" w:hAnsi="Times New Roman" w:cs="Times New Roman"/>
          <w:sz w:val="24"/>
          <w:szCs w:val="24"/>
        </w:rPr>
        <w:t xml:space="preserve">The frequency </w:t>
      </w:r>
      <w:r>
        <w:rPr>
          <w:rFonts w:ascii="Times New Roman" w:hAnsi="Times New Roman" w:cs="Times New Roman"/>
          <w:sz w:val="24"/>
          <w:szCs w:val="24"/>
        </w:rPr>
        <w:lastRenderedPageBreak/>
        <w:t xml:space="preserve">independent mechanisms are funded on </w:t>
      </w:r>
      <w:r w:rsidR="0082257B">
        <w:rPr>
          <w:rFonts w:ascii="Times New Roman" w:hAnsi="Times New Roman" w:cs="Times New Roman"/>
          <w:sz w:val="24"/>
          <w:szCs w:val="24"/>
        </w:rPr>
        <w:t>Chesson’s key insight</w:t>
      </w:r>
      <w:r w:rsidR="0082257B">
        <w:rPr>
          <w:rFonts w:ascii="Times New Roman" w:hAnsi="Times New Roman" w:cs="Times New Roman" w:hint="eastAsia"/>
          <w:sz w:val="24"/>
          <w:szCs w:val="24"/>
          <w:lang w:eastAsia="zh-TW"/>
        </w:rPr>
        <w:t xml:space="preserve"> t</w:t>
      </w:r>
      <w:r w:rsidR="0082257B">
        <w:rPr>
          <w:rFonts w:ascii="Times New Roman" w:hAnsi="Times New Roman" w:cs="Times New Roman"/>
          <w:sz w:val="24"/>
          <w:szCs w:val="24"/>
          <w:lang w:eastAsia="zh-TW"/>
        </w:rPr>
        <w:t xml:space="preserve">oward the mutual invasibility </w:t>
      </w:r>
      <w:r w:rsidRPr="00B76E7F">
        <w:rPr>
          <w:rFonts w:ascii="Times New Roman" w:hAnsi="Times New Roman" w:cs="Times New Roman"/>
          <w:sz w:val="24"/>
          <w:szCs w:val="24"/>
        </w:rPr>
        <w:t>criteria</w:t>
      </w:r>
      <w:r w:rsidR="0082257B">
        <w:rPr>
          <w:rFonts w:ascii="Times New Roman" w:hAnsi="Times New Roman" w:cs="Times New Roman"/>
          <w:sz w:val="24"/>
          <w:szCs w:val="24"/>
          <w:lang w:eastAsia="zh-TW"/>
        </w:rPr>
        <w:t xml:space="preserve">. The mutual invasibility </w:t>
      </w:r>
      <w:r w:rsidRPr="00B76E7F">
        <w:rPr>
          <w:rFonts w:ascii="Times New Roman" w:hAnsi="Times New Roman" w:cs="Times New Roman"/>
          <w:sz w:val="24"/>
          <w:szCs w:val="24"/>
        </w:rPr>
        <w:t xml:space="preserve">criteria </w:t>
      </w:r>
      <w:r w:rsidR="0082257B">
        <w:rPr>
          <w:rFonts w:ascii="Times New Roman" w:hAnsi="Times New Roman" w:cs="Times New Roman"/>
          <w:sz w:val="24"/>
          <w:szCs w:val="24"/>
          <w:lang w:eastAsia="zh-TW"/>
        </w:rPr>
        <w:t>means, f</w:t>
      </w:r>
      <w:r w:rsidR="0082257B" w:rsidRPr="00B0403D">
        <w:rPr>
          <w:rFonts w:ascii="Times New Roman" w:hAnsi="Times New Roman" w:cs="Times New Roman"/>
          <w:sz w:val="24"/>
          <w:szCs w:val="24"/>
        </w:rPr>
        <w:t xml:space="preserve">or any two species (e.g. </w:t>
      </w:r>
      <w:r w:rsidR="0082257B" w:rsidRPr="009F29C6">
        <w:rPr>
          <w:rFonts w:ascii="Times New Roman" w:hAnsi="Times New Roman" w:cs="Times New Roman"/>
          <w:i/>
          <w:sz w:val="24"/>
          <w:szCs w:val="24"/>
        </w:rPr>
        <w:t>i</w:t>
      </w:r>
      <w:r w:rsidR="0082257B" w:rsidRPr="00B0403D">
        <w:rPr>
          <w:rFonts w:ascii="Times New Roman" w:hAnsi="Times New Roman" w:cs="Times New Roman"/>
          <w:sz w:val="24"/>
          <w:szCs w:val="24"/>
        </w:rPr>
        <w:t xml:space="preserve"> and </w:t>
      </w:r>
      <w:r w:rsidR="0082257B" w:rsidRPr="009F29C6">
        <w:rPr>
          <w:rFonts w:ascii="Times New Roman" w:hAnsi="Times New Roman" w:cs="Times New Roman"/>
          <w:i/>
          <w:sz w:val="24"/>
          <w:szCs w:val="24"/>
        </w:rPr>
        <w:t>j</w:t>
      </w:r>
      <w:r w:rsidR="0082257B" w:rsidRPr="00B0403D">
        <w:rPr>
          <w:rFonts w:ascii="Times New Roman" w:hAnsi="Times New Roman" w:cs="Times New Roman"/>
          <w:sz w:val="24"/>
          <w:szCs w:val="24"/>
        </w:rPr>
        <w:t>) to stably coexist</w:t>
      </w:r>
      <w:r w:rsidR="0082257B">
        <w:rPr>
          <w:rFonts w:ascii="Times New Roman" w:hAnsi="Times New Roman" w:cs="Times New Roman"/>
          <w:sz w:val="24"/>
          <w:szCs w:val="24"/>
        </w:rPr>
        <w:t xml:space="preserve"> each of them must be able to invade </w:t>
      </w:r>
      <w:ins w:id="46" w:author="Godwin, Casey" w:date="2018-10-24T06:48:00Z">
        <w:r w:rsidR="004B5E55">
          <w:rPr>
            <w:rFonts w:ascii="Times New Roman" w:hAnsi="Times New Roman" w:cs="Times New Roman"/>
            <w:sz w:val="24"/>
            <w:szCs w:val="24"/>
          </w:rPr>
          <w:t xml:space="preserve">a steady-state population of </w:t>
        </w:r>
      </w:ins>
      <w:del w:id="47" w:author="Godwin, Casey" w:date="2018-10-24T06:48:00Z">
        <w:r w:rsidR="0082257B" w:rsidDel="004B5E55">
          <w:rPr>
            <w:rFonts w:ascii="Times New Roman" w:hAnsi="Times New Roman" w:cs="Times New Roman"/>
            <w:sz w:val="24"/>
            <w:szCs w:val="24"/>
          </w:rPr>
          <w:delText>the carrying capacity state of</w:delText>
        </w:r>
      </w:del>
      <w:ins w:id="48" w:author="Godwin, Casey" w:date="2018-10-24T06:48:00Z">
        <w:r w:rsidR="004B5E55">
          <w:rPr>
            <w:rFonts w:ascii="Times New Roman" w:hAnsi="Times New Roman" w:cs="Times New Roman"/>
            <w:sz w:val="24"/>
            <w:szCs w:val="24"/>
          </w:rPr>
          <w:t>the</w:t>
        </w:r>
      </w:ins>
      <w:r w:rsidR="0082257B">
        <w:rPr>
          <w:rFonts w:ascii="Times New Roman" w:hAnsi="Times New Roman" w:cs="Times New Roman"/>
          <w:sz w:val="24"/>
          <w:szCs w:val="24"/>
        </w:rPr>
        <w:t xml:space="preserve"> other </w:t>
      </w:r>
      <w:commentRangeStart w:id="49"/>
      <w:del w:id="50" w:author="Godwin, Casey" w:date="2018-10-24T06:48:00Z">
        <w:r w:rsidR="0082257B" w:rsidDel="004B5E55">
          <w:rPr>
            <w:rFonts w:ascii="Times New Roman" w:hAnsi="Times New Roman" w:cs="Times New Roman"/>
            <w:sz w:val="24"/>
            <w:szCs w:val="24"/>
          </w:rPr>
          <w:delText>one from rare</w:delText>
        </w:r>
      </w:del>
      <w:ins w:id="51" w:author="Godwin, Casey" w:date="2018-10-24T06:48:00Z">
        <w:r w:rsidR="004B5E55">
          <w:rPr>
            <w:rFonts w:ascii="Times New Roman" w:hAnsi="Times New Roman" w:cs="Times New Roman"/>
            <w:sz w:val="24"/>
            <w:szCs w:val="24"/>
          </w:rPr>
          <w:t>species</w:t>
        </w:r>
        <w:commentRangeEnd w:id="49"/>
        <w:r w:rsidR="004B5E55">
          <w:rPr>
            <w:rStyle w:val="CommentReference"/>
          </w:rPr>
          <w:commentReference w:id="49"/>
        </w:r>
      </w:ins>
      <w:r w:rsidR="0082257B">
        <w:rPr>
          <w:rFonts w:ascii="Times New Roman" w:hAnsi="Times New Roman" w:cs="Times New Roman"/>
          <w:sz w:val="24"/>
          <w:szCs w:val="24"/>
        </w:rPr>
        <w:t xml:space="preserve">. In other word, when </w:t>
      </w:r>
      <w:r w:rsidR="0082257B" w:rsidRPr="00B0403D">
        <w:rPr>
          <w:rFonts w:ascii="Times New Roman" w:hAnsi="Times New Roman" w:cs="Times New Roman"/>
          <w:sz w:val="24"/>
          <w:szCs w:val="24"/>
        </w:rPr>
        <w:t xml:space="preserve">the mutual invasibility criteria </w:t>
      </w:r>
      <w:r w:rsidR="0082257B">
        <w:rPr>
          <w:rFonts w:ascii="Times New Roman" w:hAnsi="Times New Roman" w:cs="Times New Roman"/>
          <w:sz w:val="24"/>
          <w:szCs w:val="24"/>
        </w:rPr>
        <w:t>is</w:t>
      </w:r>
      <w:r w:rsidR="0082257B" w:rsidRPr="00B0403D">
        <w:rPr>
          <w:rFonts w:ascii="Times New Roman" w:hAnsi="Times New Roman" w:cs="Times New Roman"/>
          <w:sz w:val="24"/>
          <w:szCs w:val="24"/>
        </w:rPr>
        <w:t xml:space="preserve"> met, both species</w:t>
      </w:r>
      <w:r w:rsidR="0082257B">
        <w:rPr>
          <w:rFonts w:ascii="Times New Roman" w:hAnsi="Times New Roman" w:cs="Times New Roman"/>
          <w:sz w:val="24"/>
          <w:szCs w:val="24"/>
        </w:rPr>
        <w:t xml:space="preserve"> </w:t>
      </w:r>
      <w:r w:rsidR="0082257B" w:rsidRPr="00B0403D">
        <w:rPr>
          <w:rFonts w:ascii="Times New Roman" w:hAnsi="Times New Roman" w:cs="Times New Roman"/>
          <w:sz w:val="24"/>
          <w:szCs w:val="24"/>
        </w:rPr>
        <w:t>have positive invasion growth rate</w:t>
      </w:r>
      <w:r w:rsidR="0082257B">
        <w:rPr>
          <w:rFonts w:ascii="Times New Roman" w:hAnsi="Times New Roman" w:cs="Times New Roman"/>
          <w:sz w:val="24"/>
          <w:szCs w:val="24"/>
        </w:rPr>
        <w:t xml:space="preserve">. To have positive invasion growth rate, the species must limit themselves more than they limit their competitor, i.e. </w:t>
      </w:r>
      <w:r w:rsidR="0082257B" w:rsidRPr="00B73CE7">
        <w:rPr>
          <w:rFonts w:ascii="Times New Roman" w:hAnsi="Times New Roman" w:cs="Times New Roman" w:hint="eastAsia"/>
          <w:i/>
          <w:sz w:val="24"/>
          <w:szCs w:val="24"/>
          <w:lang w:eastAsia="zh-TW"/>
        </w:rPr>
        <w:t>p</w:t>
      </w:r>
      <w:r w:rsidR="0082257B" w:rsidRPr="00B73CE7">
        <w:rPr>
          <w:rFonts w:ascii="Times New Roman" w:hAnsi="Times New Roman" w:cs="Times New Roman"/>
          <w:i/>
          <w:sz w:val="24"/>
          <w:szCs w:val="24"/>
          <w:lang w:eastAsia="zh-TW"/>
        </w:rPr>
        <w:t>er capita</w:t>
      </w:r>
      <w:r w:rsidR="0082257B">
        <w:rPr>
          <w:rFonts w:ascii="Times New Roman" w:hAnsi="Times New Roman" w:cs="Times New Roman"/>
          <w:sz w:val="24"/>
          <w:szCs w:val="24"/>
          <w:lang w:eastAsia="zh-TW"/>
        </w:rPr>
        <w:t xml:space="preserve"> </w:t>
      </w:r>
      <w:r w:rsidR="0082257B">
        <w:rPr>
          <w:rFonts w:ascii="Times New Roman" w:hAnsi="Times New Roman" w:cs="Times New Roman"/>
          <w:sz w:val="24"/>
          <w:szCs w:val="24"/>
        </w:rPr>
        <w:t>intra-specific competition coefficients (</w:t>
      </w:r>
      <w:r w:rsidR="0082257B" w:rsidRPr="005B0147">
        <w:rPr>
          <w:rFonts w:ascii="Times New Roman" w:hAnsi="Times New Roman" w:cs="Times New Roman"/>
          <w:i/>
          <w:sz w:val="24"/>
          <w:szCs w:val="24"/>
        </w:rPr>
        <w:t>α</w:t>
      </w:r>
      <w:r w:rsidR="0082257B" w:rsidRPr="005B0147">
        <w:rPr>
          <w:rFonts w:ascii="Times New Roman" w:hAnsi="Times New Roman" w:cs="Times New Roman"/>
          <w:i/>
          <w:sz w:val="24"/>
          <w:szCs w:val="24"/>
          <w:vertAlign w:val="subscript"/>
        </w:rPr>
        <w:t>i</w:t>
      </w:r>
      <w:r w:rsidR="0082257B">
        <w:rPr>
          <w:rFonts w:ascii="Times New Roman" w:hAnsi="Times New Roman" w:cs="Times New Roman" w:hint="eastAsia"/>
          <w:i/>
          <w:sz w:val="24"/>
          <w:szCs w:val="24"/>
          <w:vertAlign w:val="subscript"/>
          <w:lang w:eastAsia="zh-TW"/>
        </w:rPr>
        <w:t>i</w:t>
      </w:r>
      <w:r w:rsidR="0082257B" w:rsidRPr="00B73CE7">
        <w:rPr>
          <w:rFonts w:ascii="Times New Roman" w:hAnsi="Times New Roman" w:cs="Times New Roman"/>
          <w:sz w:val="24"/>
          <w:szCs w:val="24"/>
          <w:lang w:eastAsia="zh-TW"/>
        </w:rPr>
        <w:t xml:space="preserve"> or </w:t>
      </w:r>
      <w:r w:rsidR="0082257B" w:rsidRPr="005B0147">
        <w:rPr>
          <w:rFonts w:ascii="Times New Roman" w:hAnsi="Times New Roman" w:cs="Times New Roman"/>
          <w:i/>
          <w:sz w:val="24"/>
          <w:szCs w:val="24"/>
        </w:rPr>
        <w:t>α</w:t>
      </w:r>
      <w:r w:rsidR="0082257B">
        <w:rPr>
          <w:rFonts w:ascii="Times New Roman" w:hAnsi="Times New Roman" w:cs="Times New Roman"/>
          <w:i/>
          <w:sz w:val="24"/>
          <w:szCs w:val="24"/>
          <w:vertAlign w:val="subscript"/>
        </w:rPr>
        <w:t>jj</w:t>
      </w:r>
      <w:r w:rsidR="0082257B" w:rsidRPr="00B73CE7">
        <w:rPr>
          <w:rFonts w:ascii="Times New Roman" w:hAnsi="Times New Roman" w:cs="Times New Roman"/>
          <w:sz w:val="24"/>
          <w:szCs w:val="24"/>
        </w:rPr>
        <w:t>)</w:t>
      </w:r>
      <w:r w:rsidR="0082257B">
        <w:rPr>
          <w:rFonts w:ascii="Times New Roman" w:hAnsi="Times New Roman" w:cs="Times New Roman"/>
          <w:sz w:val="24"/>
          <w:szCs w:val="24"/>
        </w:rPr>
        <w:t xml:space="preserve"> must be greater than </w:t>
      </w:r>
      <w:r w:rsidR="0082257B" w:rsidRPr="00B73CE7">
        <w:rPr>
          <w:rFonts w:ascii="Times New Roman" w:hAnsi="Times New Roman" w:cs="Times New Roman"/>
          <w:i/>
          <w:sz w:val="24"/>
          <w:szCs w:val="24"/>
        </w:rPr>
        <w:t>per capita</w:t>
      </w:r>
      <w:r w:rsidR="0082257B">
        <w:rPr>
          <w:rFonts w:ascii="Times New Roman" w:hAnsi="Times New Roman" w:cs="Times New Roman"/>
          <w:sz w:val="24"/>
          <w:szCs w:val="24"/>
        </w:rPr>
        <w:t xml:space="preserve"> inter-specific competition coefficien</w:t>
      </w:r>
      <w:r w:rsidR="0082257B">
        <w:rPr>
          <w:rFonts w:ascii="Times New Roman" w:hAnsi="Times New Roman" w:cs="Times New Roman" w:hint="eastAsia"/>
          <w:sz w:val="24"/>
          <w:szCs w:val="24"/>
          <w:lang w:eastAsia="zh-TW"/>
        </w:rPr>
        <w:t>t</w:t>
      </w:r>
      <w:r w:rsidR="0082257B">
        <w:rPr>
          <w:rFonts w:ascii="Times New Roman" w:hAnsi="Times New Roman" w:cs="Times New Roman"/>
          <w:sz w:val="24"/>
          <w:szCs w:val="24"/>
          <w:lang w:eastAsia="zh-TW"/>
        </w:rPr>
        <w:t xml:space="preserve"> </w:t>
      </w:r>
      <w:r w:rsidR="0082257B">
        <w:rPr>
          <w:rFonts w:ascii="Times New Roman" w:hAnsi="Times New Roman" w:cs="Times New Roman"/>
          <w:sz w:val="24"/>
          <w:szCs w:val="24"/>
        </w:rPr>
        <w:t>(</w:t>
      </w:r>
      <w:r w:rsidR="0082257B" w:rsidRPr="005B0147">
        <w:rPr>
          <w:rFonts w:ascii="Times New Roman" w:hAnsi="Times New Roman" w:cs="Times New Roman"/>
          <w:i/>
          <w:sz w:val="24"/>
          <w:szCs w:val="24"/>
        </w:rPr>
        <w:t>α</w:t>
      </w:r>
      <w:r w:rsidR="0082257B" w:rsidRPr="005B0147">
        <w:rPr>
          <w:rFonts w:ascii="Times New Roman" w:hAnsi="Times New Roman" w:cs="Times New Roman"/>
          <w:i/>
          <w:sz w:val="24"/>
          <w:szCs w:val="24"/>
          <w:vertAlign w:val="subscript"/>
        </w:rPr>
        <w:t>i</w:t>
      </w:r>
      <w:r w:rsidR="0082257B">
        <w:rPr>
          <w:rFonts w:ascii="Times New Roman" w:hAnsi="Times New Roman" w:cs="Times New Roman"/>
          <w:i/>
          <w:sz w:val="24"/>
          <w:szCs w:val="24"/>
          <w:vertAlign w:val="subscript"/>
        </w:rPr>
        <w:t>j</w:t>
      </w:r>
      <w:r w:rsidR="0082257B" w:rsidRPr="00B73CE7">
        <w:rPr>
          <w:rFonts w:ascii="Times New Roman" w:hAnsi="Times New Roman" w:cs="Times New Roman"/>
          <w:sz w:val="24"/>
          <w:szCs w:val="24"/>
          <w:lang w:eastAsia="zh-TW"/>
        </w:rPr>
        <w:t xml:space="preserve"> or </w:t>
      </w:r>
      <w:r w:rsidR="0082257B" w:rsidRPr="005B0147">
        <w:rPr>
          <w:rFonts w:ascii="Times New Roman" w:hAnsi="Times New Roman" w:cs="Times New Roman"/>
          <w:i/>
          <w:sz w:val="24"/>
          <w:szCs w:val="24"/>
        </w:rPr>
        <w:t>α</w:t>
      </w:r>
      <w:r w:rsidR="0082257B">
        <w:rPr>
          <w:rFonts w:ascii="Times New Roman" w:hAnsi="Times New Roman" w:cs="Times New Roman"/>
          <w:i/>
          <w:sz w:val="24"/>
          <w:szCs w:val="24"/>
          <w:vertAlign w:val="subscript"/>
        </w:rPr>
        <w:t>ji</w:t>
      </w:r>
      <w:r w:rsidR="0082257B" w:rsidRPr="00B73CE7">
        <w:rPr>
          <w:rFonts w:ascii="Times New Roman" w:hAnsi="Times New Roman" w:cs="Times New Roman"/>
          <w:sz w:val="24"/>
          <w:szCs w:val="24"/>
        </w:rPr>
        <w:t>)</w:t>
      </w:r>
      <w:r w:rsidR="0082257B">
        <w:rPr>
          <w:rFonts w:ascii="Times New Roman" w:hAnsi="Times New Roman" w:cs="Times New Roman"/>
          <w:sz w:val="24"/>
          <w:szCs w:val="24"/>
        </w:rPr>
        <w:t xml:space="preserve">. </w:t>
      </w:r>
      <w:r w:rsidR="0082257B" w:rsidRPr="00B0403D">
        <w:rPr>
          <w:rFonts w:ascii="Times New Roman" w:hAnsi="Times New Roman" w:cs="Times New Roman"/>
          <w:sz w:val="24"/>
          <w:szCs w:val="24"/>
        </w:rPr>
        <w:t xml:space="preserve">Chesson showed that the mutual invasibility criteria i.e. </w:t>
      </w:r>
      <w:r w:rsidR="0082257B" w:rsidRPr="005B0147">
        <w:rPr>
          <w:rFonts w:ascii="Times New Roman" w:hAnsi="Times New Roman" w:cs="Times New Roman"/>
          <w:i/>
          <w:sz w:val="24"/>
          <w:szCs w:val="24"/>
        </w:rPr>
        <w:t>α</w:t>
      </w:r>
      <w:r w:rsidR="0082257B" w:rsidRPr="005B0147">
        <w:rPr>
          <w:rFonts w:ascii="Times New Roman" w:hAnsi="Times New Roman" w:cs="Times New Roman"/>
          <w:i/>
          <w:sz w:val="24"/>
          <w:szCs w:val="24"/>
          <w:vertAlign w:val="subscript"/>
        </w:rPr>
        <w:t>ii</w:t>
      </w:r>
      <w:r w:rsidR="0082257B" w:rsidRPr="00B0403D">
        <w:rPr>
          <w:rFonts w:ascii="Times New Roman" w:hAnsi="Times New Roman" w:cs="Times New Roman"/>
          <w:sz w:val="24"/>
          <w:szCs w:val="24"/>
        </w:rPr>
        <w:t xml:space="preserve"> &gt; </w:t>
      </w:r>
      <w:r w:rsidR="0082257B" w:rsidRPr="005B0147">
        <w:rPr>
          <w:rFonts w:ascii="Times New Roman" w:hAnsi="Times New Roman" w:cs="Times New Roman"/>
          <w:i/>
          <w:sz w:val="24"/>
          <w:szCs w:val="24"/>
        </w:rPr>
        <w:t>α</w:t>
      </w:r>
      <w:r w:rsidR="0082257B" w:rsidRPr="005B0147">
        <w:rPr>
          <w:rFonts w:ascii="Times New Roman" w:hAnsi="Times New Roman" w:cs="Times New Roman"/>
          <w:i/>
          <w:sz w:val="24"/>
          <w:szCs w:val="24"/>
          <w:vertAlign w:val="subscript"/>
        </w:rPr>
        <w:t>ij</w:t>
      </w:r>
      <w:r w:rsidR="0082257B" w:rsidRPr="00B0403D">
        <w:rPr>
          <w:rFonts w:ascii="Times New Roman" w:hAnsi="Times New Roman" w:cs="Times New Roman"/>
          <w:sz w:val="24"/>
          <w:szCs w:val="24"/>
        </w:rPr>
        <w:t xml:space="preserve"> and </w:t>
      </w:r>
      <w:r w:rsidR="0082257B" w:rsidRPr="005B0147">
        <w:rPr>
          <w:rFonts w:ascii="Times New Roman" w:hAnsi="Times New Roman" w:cs="Times New Roman"/>
          <w:i/>
          <w:sz w:val="24"/>
          <w:szCs w:val="24"/>
        </w:rPr>
        <w:t>α</w:t>
      </w:r>
      <w:r w:rsidR="0082257B" w:rsidRPr="005B0147">
        <w:rPr>
          <w:rFonts w:ascii="Times New Roman" w:hAnsi="Times New Roman" w:cs="Times New Roman"/>
          <w:i/>
          <w:sz w:val="24"/>
          <w:szCs w:val="24"/>
          <w:vertAlign w:val="subscript"/>
        </w:rPr>
        <w:t>jj</w:t>
      </w:r>
      <w:r w:rsidR="0082257B" w:rsidRPr="00B0403D">
        <w:rPr>
          <w:rFonts w:ascii="Times New Roman" w:hAnsi="Times New Roman" w:cs="Times New Roman"/>
          <w:sz w:val="24"/>
          <w:szCs w:val="24"/>
        </w:rPr>
        <w:t xml:space="preserve"> &gt; </w:t>
      </w:r>
      <w:r w:rsidR="0082257B" w:rsidRPr="005B0147">
        <w:rPr>
          <w:rFonts w:ascii="Times New Roman" w:hAnsi="Times New Roman" w:cs="Times New Roman"/>
          <w:i/>
          <w:sz w:val="24"/>
          <w:szCs w:val="24"/>
        </w:rPr>
        <w:t>α</w:t>
      </w:r>
      <w:r w:rsidR="0082257B" w:rsidRPr="005B0147">
        <w:rPr>
          <w:rFonts w:ascii="Times New Roman" w:hAnsi="Times New Roman" w:cs="Times New Roman"/>
          <w:i/>
          <w:sz w:val="24"/>
          <w:szCs w:val="24"/>
          <w:vertAlign w:val="subscript"/>
        </w:rPr>
        <w:t>ji</w:t>
      </w:r>
      <w:r w:rsidR="0082257B" w:rsidRPr="00B0403D">
        <w:rPr>
          <w:rFonts w:ascii="Times New Roman" w:hAnsi="Times New Roman" w:cs="Times New Roman"/>
          <w:sz w:val="24"/>
          <w:szCs w:val="24"/>
        </w:rPr>
        <w:t>, can be expressed in a different fashion</w:t>
      </w:r>
      <w:r w:rsidR="0082257B">
        <w:rPr>
          <w:rFonts w:ascii="Times New Roman" w:hAnsi="Times New Roman" w:cs="Times New Roman"/>
          <w:sz w:val="24"/>
          <w:szCs w:val="24"/>
        </w:rPr>
        <w:t xml:space="preserve"> </w:t>
      </w:r>
      <w:r w:rsidR="0082257B">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1990, 2000)","plainTextFormattedCitation":"(Chesson 1990, 2000)","previouslyFormattedCitation":"(Chesson 1990, 2000)"},"properties":{"noteIndex":0},"schema":"https://github.com/citation-style-language/schema/raw/master/csl-citation.json"}</w:instrText>
      </w:r>
      <w:r w:rsidR="0082257B">
        <w:rPr>
          <w:rFonts w:ascii="Times New Roman" w:hAnsi="Times New Roman" w:cs="Times New Roman"/>
          <w:sz w:val="24"/>
          <w:szCs w:val="24"/>
        </w:rPr>
        <w:fldChar w:fldCharType="separate"/>
      </w:r>
      <w:r w:rsidR="0082257B" w:rsidRPr="00DF153E">
        <w:rPr>
          <w:rFonts w:ascii="Times New Roman" w:hAnsi="Times New Roman" w:cs="Times New Roman"/>
          <w:noProof/>
          <w:sz w:val="24"/>
          <w:szCs w:val="24"/>
        </w:rPr>
        <w:t>(Chesson 1990, 2000)</w:t>
      </w:r>
      <w:r w:rsidR="0082257B">
        <w:rPr>
          <w:rFonts w:ascii="Times New Roman" w:hAnsi="Times New Roman" w:cs="Times New Roman"/>
          <w:sz w:val="24"/>
          <w:szCs w:val="24"/>
        </w:rPr>
        <w:fldChar w:fldCharType="end"/>
      </w:r>
      <w:r w:rsidR="0082257B" w:rsidRPr="00B0403D">
        <w:rPr>
          <w:rFonts w:ascii="Times New Roman" w:hAnsi="Times New Roman" w:cs="Times New Roman"/>
          <w:sz w:val="24"/>
          <w:szCs w:val="24"/>
        </w:rPr>
        <w:t xml:space="preserve">. </w:t>
      </w:r>
      <w:r w:rsidR="0082257B">
        <w:rPr>
          <w:rFonts w:ascii="Times New Roman" w:hAnsi="Times New Roman" w:cs="Times New Roman"/>
          <w:sz w:val="24"/>
          <w:szCs w:val="24"/>
        </w:rPr>
        <w:t xml:space="preserve">Note that, when making the following deductions, Chesson </w:t>
      </w:r>
      <w:commentRangeStart w:id="52"/>
      <w:r w:rsidR="0082257B">
        <w:rPr>
          <w:rFonts w:ascii="Times New Roman" w:hAnsi="Times New Roman" w:cs="Times New Roman"/>
          <w:sz w:val="24"/>
          <w:szCs w:val="24"/>
        </w:rPr>
        <w:t>assumes</w:t>
      </w:r>
      <w:commentRangeEnd w:id="52"/>
      <w:r w:rsidR="003C59E3">
        <w:rPr>
          <w:rStyle w:val="CommentReference"/>
        </w:rPr>
        <w:commentReference w:id="52"/>
      </w:r>
      <w:r w:rsidR="0082257B">
        <w:rPr>
          <w:rFonts w:ascii="Times New Roman" w:hAnsi="Times New Roman" w:cs="Times New Roman"/>
          <w:sz w:val="24"/>
          <w:szCs w:val="24"/>
        </w:rPr>
        <w:t xml:space="preserve"> that </w:t>
      </w:r>
      <w:r w:rsidR="0082257B">
        <w:rPr>
          <w:rFonts w:ascii="Times New Roman" w:hAnsi="Times New Roman" w:cs="Times New Roman"/>
          <w:sz w:val="24"/>
          <w:szCs w:val="24"/>
          <w:lang w:eastAsia="zh-TW"/>
        </w:rPr>
        <w:t xml:space="preserve">species’ population dynamics can be described by Lotka-Volterra model and the </w:t>
      </w:r>
      <w:r w:rsidR="0082257B" w:rsidRPr="00DF153E">
        <w:rPr>
          <w:rFonts w:ascii="Times New Roman" w:hAnsi="Times New Roman" w:cs="Times New Roman"/>
          <w:i/>
          <w:sz w:val="24"/>
          <w:szCs w:val="24"/>
          <w:lang w:eastAsia="zh-TW"/>
        </w:rPr>
        <w:t>per capita</w:t>
      </w:r>
      <w:r w:rsidR="0082257B">
        <w:rPr>
          <w:rFonts w:ascii="Times New Roman" w:hAnsi="Times New Roman" w:cs="Times New Roman"/>
          <w:sz w:val="24"/>
          <w:szCs w:val="24"/>
          <w:lang w:eastAsia="zh-TW"/>
        </w:rPr>
        <w:t xml:space="preserve"> competition coefficients (</w:t>
      </w:r>
      <w:r w:rsidR="0082257B" w:rsidRPr="005B0147">
        <w:rPr>
          <w:rFonts w:ascii="Times New Roman" w:hAnsi="Times New Roman" w:cs="Times New Roman"/>
          <w:i/>
          <w:sz w:val="24"/>
          <w:szCs w:val="24"/>
        </w:rPr>
        <w:t>α</w:t>
      </w:r>
      <w:r w:rsidR="0082257B" w:rsidRPr="00DF153E">
        <w:rPr>
          <w:rFonts w:ascii="Times New Roman" w:hAnsi="Times New Roman" w:cs="Times New Roman"/>
          <w:sz w:val="24"/>
          <w:szCs w:val="24"/>
        </w:rPr>
        <w:t>)</w:t>
      </w:r>
      <w:r w:rsidR="0082257B">
        <w:rPr>
          <w:rFonts w:ascii="Times New Roman" w:hAnsi="Times New Roman" w:cs="Times New Roman"/>
          <w:sz w:val="24"/>
          <w:szCs w:val="24"/>
          <w:lang w:eastAsia="zh-TW"/>
        </w:rPr>
        <w:t xml:space="preserve"> are density independent. </w:t>
      </w:r>
      <w:del w:id="53" w:author="Godwin, Casey" w:date="2018-10-24T06:54:00Z">
        <w:r w:rsidR="0082257B" w:rsidRPr="00B0403D" w:rsidDel="003C59E3">
          <w:rPr>
            <w:rFonts w:ascii="Times New Roman" w:hAnsi="Times New Roman" w:cs="Times New Roman"/>
            <w:sz w:val="24"/>
            <w:szCs w:val="24"/>
          </w:rPr>
          <w:delText>First, Chesson defined the niche overlap (</w:delText>
        </w:r>
        <w:r w:rsidR="0082257B" w:rsidRPr="005B0147" w:rsidDel="003C59E3">
          <w:rPr>
            <w:rFonts w:ascii="Times New Roman" w:hAnsi="Times New Roman" w:cs="Times New Roman"/>
            <w:i/>
            <w:sz w:val="24"/>
            <w:szCs w:val="24"/>
          </w:rPr>
          <w:delText>ρ</w:delText>
        </w:r>
        <w:r w:rsidR="0082257B" w:rsidRPr="00B0403D" w:rsidDel="003C59E3">
          <w:rPr>
            <w:rFonts w:ascii="Times New Roman" w:hAnsi="Times New Roman" w:cs="Times New Roman"/>
            <w:sz w:val="24"/>
            <w:szCs w:val="24"/>
          </w:rPr>
          <w:delText xml:space="preserve">) as </w:delTex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αjj</m:t>
                  </m:r>
                </m:den>
              </m:f>
            </m:e>
          </m:rad>
        </m:oMath>
        <w:r w:rsidR="0082257B" w:rsidRPr="00B0403D" w:rsidDel="003C59E3">
          <w:rPr>
            <w:rFonts w:ascii="Times New Roman" w:hAnsi="Times New Roman" w:cs="Times New Roman"/>
            <w:sz w:val="24"/>
            <w:szCs w:val="24"/>
          </w:rPr>
          <w:delText xml:space="preserve"> to describe how similar the two competing species are in terms of using resources</w:delText>
        </w:r>
        <w:r w:rsidR="0082257B" w:rsidDel="003C59E3">
          <w:rPr>
            <w:rFonts w:ascii="Times New Roman" w:hAnsi="Times New Roman" w:cs="Times New Roman"/>
            <w:sz w:val="24"/>
            <w:szCs w:val="24"/>
          </w:rPr>
          <w:delText xml:space="preserve">. </w:delText>
        </w:r>
      </w:del>
      <w:r w:rsidR="0082257B">
        <w:rPr>
          <w:rFonts w:ascii="Times New Roman" w:hAnsi="Times New Roman" w:cs="Times New Roman"/>
          <w:sz w:val="24"/>
          <w:szCs w:val="24"/>
        </w:rPr>
        <w:t>F</w:t>
      </w:r>
      <w:r w:rsidR="0082257B" w:rsidRPr="00B0403D">
        <w:rPr>
          <w:rFonts w:ascii="Times New Roman" w:hAnsi="Times New Roman" w:cs="Times New Roman"/>
          <w:sz w:val="24"/>
          <w:szCs w:val="24"/>
        </w:rPr>
        <w:t>irst, Chesson defined the niche overlap (</w:t>
      </w:r>
      <w:r w:rsidR="0082257B" w:rsidRPr="005B0147">
        <w:rPr>
          <w:rFonts w:ascii="Times New Roman" w:hAnsi="Times New Roman" w:cs="Times New Roman"/>
          <w:i/>
          <w:sz w:val="24"/>
          <w:szCs w:val="24"/>
        </w:rPr>
        <w:t>ρ</w:t>
      </w:r>
      <w:r w:rsidR="0082257B" w:rsidRPr="00B0403D">
        <w:rPr>
          <w:rFonts w:ascii="Times New Roman" w:hAnsi="Times New Roman" w:cs="Times New Roman"/>
          <w:sz w:val="24"/>
          <w:szCs w:val="24"/>
        </w:rPr>
        <w:t xml:space="preserve">) as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0082257B" w:rsidRPr="00B0403D">
        <w:rPr>
          <w:rFonts w:ascii="Times New Roman" w:hAnsi="Times New Roman" w:cs="Times New Roman"/>
          <w:sz w:val="24"/>
          <w:szCs w:val="24"/>
        </w:rPr>
        <w:t xml:space="preserve"> to describe how similar the two competing species are in terms of using resources</w:t>
      </w:r>
      <w:r w:rsidR="0082257B">
        <w:rPr>
          <w:rFonts w:ascii="Times New Roman" w:hAnsi="Times New Roman" w:cs="Times New Roman"/>
          <w:sz w:val="24"/>
          <w:szCs w:val="24"/>
        </w:rPr>
        <w:t>.</w:t>
      </w:r>
      <w:r w:rsidR="0082257B" w:rsidRPr="00B0403D">
        <w:rPr>
          <w:rFonts w:ascii="Times New Roman" w:hAnsi="Times New Roman" w:cs="Times New Roman"/>
          <w:sz w:val="24"/>
          <w:szCs w:val="24"/>
        </w:rPr>
        <w:t xml:space="preserve"> The niche difference (ND) is thus 1 − </w:t>
      </w:r>
      <w:r w:rsidR="0082257B" w:rsidRPr="005B0147">
        <w:rPr>
          <w:rFonts w:ascii="Times New Roman" w:hAnsi="Times New Roman" w:cs="Times New Roman"/>
          <w:i/>
          <w:sz w:val="24"/>
          <w:szCs w:val="24"/>
        </w:rPr>
        <w:t>ρ</w:t>
      </w:r>
      <w:r w:rsidR="0082257B" w:rsidRPr="00B0403D">
        <w:rPr>
          <w:rFonts w:ascii="Times New Roman" w:hAnsi="Times New Roman" w:cs="Times New Roman"/>
          <w:sz w:val="24"/>
          <w:szCs w:val="24"/>
        </w:rPr>
        <w:t>. Second, Chesson defined relative fitness difference (RDF;</w:t>
      </w:r>
      <w:r w:rsidR="0082257B">
        <w:rPr>
          <w:rFonts w:ascii="Times New Roman" w:hAnsi="Times New Roman" w:cs="Times New Roman"/>
          <w:sz w:val="24"/>
          <w:szCs w:val="24"/>
        </w:rPr>
        <w:t xml:space="preserve"> </w:t>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m:t>
        </m:r>
      </m:oMath>
      <w:r w:rsidR="0082257B">
        <w:rPr>
          <w:rFonts w:ascii="Times New Roman" w:hAnsi="Times New Roman" w:cs="Times New Roman"/>
          <w:sz w:val="24"/>
          <w:szCs w:val="24"/>
        </w:rPr>
        <w:t xml:space="preserve"> </w:t>
      </w:r>
      <w:r w:rsidR="0082257B" w:rsidRPr="00B0403D">
        <w:rPr>
          <w:rFonts w:ascii="Times New Roman" w:hAnsi="Times New Roman" w:cs="Times New Roman"/>
          <w:sz w:val="24"/>
          <w:szCs w:val="24"/>
        </w:rPr>
        <w:t xml:space="preserve">the </w:t>
      </w:r>
      <w:r w:rsidR="0082257B" w:rsidRPr="00B76E7F">
        <w:rPr>
          <w:rFonts w:ascii="Times New Roman" w:hAnsi="Times New Roman" w:cs="Times New Roman"/>
          <w:i/>
          <w:sz w:val="24"/>
          <w:szCs w:val="24"/>
        </w:rPr>
        <w:t>f</w:t>
      </w:r>
      <w:r w:rsidR="0082257B" w:rsidRPr="00B76E7F">
        <w:rPr>
          <w:rFonts w:ascii="Times New Roman" w:hAnsi="Times New Roman" w:cs="Times New Roman"/>
          <w:i/>
          <w:sz w:val="24"/>
          <w:szCs w:val="24"/>
          <w:vertAlign w:val="subscript"/>
        </w:rPr>
        <w:t>i</w:t>
      </w:r>
      <w:r w:rsidR="0082257B" w:rsidRPr="00B0403D">
        <w:rPr>
          <w:rFonts w:ascii="Times New Roman" w:hAnsi="Times New Roman" w:cs="Times New Roman"/>
          <w:sz w:val="24"/>
          <w:szCs w:val="24"/>
        </w:rPr>
        <w:t xml:space="preserve"> is the same as the </w:t>
      </w:r>
      <w:r w:rsidR="0082257B" w:rsidRPr="00B76E7F">
        <w:rPr>
          <w:rFonts w:ascii="Times New Roman" w:hAnsi="Times New Roman" w:cs="Times New Roman"/>
          <w:i/>
          <w:sz w:val="24"/>
          <w:szCs w:val="24"/>
        </w:rPr>
        <w:t>k</w:t>
      </w:r>
      <w:r w:rsidR="0082257B" w:rsidRPr="00B76E7F">
        <w:rPr>
          <w:rFonts w:ascii="Times New Roman" w:hAnsi="Times New Roman" w:cs="Times New Roman"/>
          <w:i/>
          <w:sz w:val="24"/>
          <w:szCs w:val="24"/>
          <w:vertAlign w:val="subscript"/>
        </w:rPr>
        <w:t>i</w:t>
      </w:r>
      <w:r w:rsidR="0082257B" w:rsidRPr="00B0403D">
        <w:rPr>
          <w:rFonts w:ascii="Times New Roman" w:hAnsi="Times New Roman" w:cs="Times New Roman"/>
          <w:sz w:val="24"/>
          <w:szCs w:val="24"/>
        </w:rPr>
        <w:t xml:space="preserve"> in Chesson 1990) as</w:t>
      </w:r>
      <w:r w:rsidR="0082257B" w:rsidRPr="0029101D">
        <w:rPr>
          <w:rFonts w:ascii="Times New Roman" w:hAnsi="Times New Roman" w:cs="Times New Roman"/>
          <w:i/>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82257B" w:rsidRPr="00B0403D">
        <w:rPr>
          <w:rFonts w:ascii="Times New Roman" w:hAnsi="Times New Roman" w:cs="Times New Roman"/>
          <w:sz w:val="24"/>
          <w:szCs w:val="24"/>
        </w:rPr>
        <w:t xml:space="preserve"> </w:t>
      </w:r>
      <w:r w:rsidR="0082257B" w:rsidRPr="00B76E7F">
        <w:rPr>
          <w:rFonts w:ascii="Times New Roman" w:hAnsi="Times New Roman" w:cs="Times New Roman"/>
          <w:sz w:val="24"/>
          <w:szCs w:val="24"/>
        </w:rPr>
        <w:t>to describe which species should exclude the other one if they completely overlap their resource use.</w:t>
      </w:r>
      <w:r w:rsidR="0082257B" w:rsidRPr="00B0403D">
        <w:rPr>
          <w:rFonts w:ascii="Times New Roman" w:hAnsi="Times New Roman" w:cs="Times New Roman"/>
          <w:sz w:val="24"/>
          <w:szCs w:val="24"/>
        </w:rPr>
        <w:t xml:space="preserve"> Accordingly, the product of</w:t>
      </w:r>
      <w:r w:rsidR="0082257B">
        <w:rPr>
          <w:rFonts w:ascii="Times New Roman" w:hAnsi="Times New Roman" w:cs="Times New Roman"/>
          <w:sz w:val="24"/>
          <w:szCs w:val="24"/>
        </w:rPr>
        <w:t xml:space="preserve"> </w:t>
      </w:r>
      <w:r w:rsidR="0082257B" w:rsidRPr="00B76E7F">
        <w:rPr>
          <w:rFonts w:ascii="Times New Roman" w:hAnsi="Times New Roman" w:cs="Times New Roman"/>
          <w:i/>
          <w:sz w:val="24"/>
          <w:szCs w:val="24"/>
        </w:rPr>
        <w:t>ρ</w:t>
      </w:r>
      <w:r w:rsidR="0082257B" w:rsidRPr="00B0403D">
        <w:rPr>
          <w:rFonts w:ascii="Times New Roman" w:hAnsi="Times New Roman" w:cs="Times New Roman"/>
          <w:sz w:val="24"/>
          <w:szCs w:val="24"/>
        </w:rPr>
        <w:t xml:space="preserve"> and RFD is the ratio of inter- specific to intra-specific competition coefficients, i.e.</w:t>
      </w:r>
      <w:r w:rsidR="0082257B">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oMath>
      <w:r w:rsidR="0082257B">
        <w:rPr>
          <w:rFonts w:ascii="Times New Roman" w:hAnsi="Times New Roman" w:cs="Times New Roman"/>
          <w:sz w:val="24"/>
          <w:szCs w:val="24"/>
        </w:rPr>
        <w:t xml:space="preserve">. </w:t>
      </w:r>
      <w:r w:rsidR="0082257B" w:rsidRPr="00B0403D">
        <w:rPr>
          <w:rFonts w:ascii="Times New Roman" w:hAnsi="Times New Roman" w:cs="Times New Roman"/>
          <w:sz w:val="24"/>
          <w:szCs w:val="24"/>
        </w:rPr>
        <w:t xml:space="preserve">When intra-specific competition of species </w:t>
      </w:r>
      <w:r w:rsidR="0082257B" w:rsidRPr="00B76E7F">
        <w:rPr>
          <w:rFonts w:ascii="Times New Roman" w:hAnsi="Times New Roman" w:cs="Times New Roman"/>
          <w:i/>
          <w:sz w:val="24"/>
          <w:szCs w:val="24"/>
        </w:rPr>
        <w:t>j</w:t>
      </w:r>
      <w:r w:rsidR="0082257B" w:rsidRPr="00B0403D">
        <w:rPr>
          <w:rFonts w:ascii="Times New Roman" w:hAnsi="Times New Roman" w:cs="Times New Roman"/>
          <w:sz w:val="24"/>
          <w:szCs w:val="24"/>
        </w:rPr>
        <w:t xml:space="preserve"> is greater than inter-specific competition of species </w:t>
      </w:r>
      <w:r w:rsidR="0082257B">
        <w:rPr>
          <w:rFonts w:ascii="Times New Roman" w:hAnsi="Times New Roman" w:cs="Times New Roman"/>
          <w:i/>
          <w:sz w:val="24"/>
          <w:szCs w:val="24"/>
        </w:rPr>
        <w:t>i</w:t>
      </w:r>
      <w:r w:rsidR="0082257B" w:rsidRPr="00B76E7F">
        <w:rPr>
          <w:rFonts w:ascii="Times New Roman" w:hAnsi="Times New Roman" w:cs="Times New Roman"/>
          <w:sz w:val="24"/>
          <w:szCs w:val="24"/>
        </w:rPr>
        <w:t xml:space="preserve"> </w:t>
      </w:r>
      <w:r w:rsidR="0082257B">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oMath>
      <w:r w:rsidR="0082257B">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ρ&lt;1</m:t>
        </m:r>
      </m:oMath>
      <w:r w:rsidR="0082257B">
        <w:rPr>
          <w:rFonts w:ascii="Times New Roman" w:hAnsi="Times New Roman" w:cs="Times New Roman"/>
          <w:sz w:val="24"/>
          <w:szCs w:val="24"/>
        </w:rPr>
        <w:t xml:space="preserve"> so that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82257B">
        <w:rPr>
          <w:rFonts w:ascii="Times New Roman" w:hAnsi="Times New Roman" w:cs="Times New Roman"/>
          <w:sz w:val="24"/>
          <w:szCs w:val="24"/>
        </w:rPr>
        <w:t xml:space="preserve">. By the same logic, </w:t>
      </w:r>
      <w:r w:rsidR="0082257B" w:rsidRPr="00B76E7F">
        <w:rPr>
          <w:rFonts w:ascii="Times New Roman" w:hAnsi="Times New Roman" w:cs="Times New Roman"/>
          <w:sz w:val="24"/>
          <w:szCs w:val="24"/>
        </w:rPr>
        <w:t>when intra-specific competition of species</w:t>
      </w:r>
      <w:r w:rsidR="0082257B">
        <w:rPr>
          <w:rFonts w:ascii="Times New Roman" w:hAnsi="Times New Roman" w:cs="Times New Roman"/>
          <w:sz w:val="24"/>
          <w:szCs w:val="24"/>
        </w:rPr>
        <w:t xml:space="preserve"> </w:t>
      </w:r>
      <w:r w:rsidR="0082257B" w:rsidRPr="00B76E7F">
        <w:rPr>
          <w:rFonts w:ascii="Times New Roman" w:hAnsi="Times New Roman" w:cs="Times New Roman"/>
          <w:i/>
          <w:sz w:val="24"/>
          <w:szCs w:val="24"/>
        </w:rPr>
        <w:t>i</w:t>
      </w:r>
      <w:r w:rsidR="0082257B" w:rsidRPr="00B76E7F">
        <w:rPr>
          <w:rFonts w:ascii="Times New Roman" w:hAnsi="Times New Roman" w:cs="Times New Roman"/>
          <w:sz w:val="24"/>
          <w:szCs w:val="24"/>
        </w:rPr>
        <w:t xml:space="preserve"> is greater than inter-specific competition of species </w:t>
      </w:r>
      <w:r w:rsidR="0082257B" w:rsidRPr="00B76E7F">
        <w:rPr>
          <w:rFonts w:ascii="Times New Roman" w:hAnsi="Times New Roman" w:cs="Times New Roman"/>
          <w:i/>
          <w:sz w:val="24"/>
          <w:szCs w:val="24"/>
        </w:rPr>
        <w:t>j</w:t>
      </w:r>
      <w:r w:rsidR="0082257B">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oMath>
      <w:r w:rsidR="0082257B">
        <w:rPr>
          <w:rFonts w:ascii="Times New Roman" w:hAnsi="Times New Roman" w:cs="Times New Roman"/>
          <w:sz w:val="24"/>
          <w:szCs w:val="24"/>
        </w:rPr>
        <w:t>)</w:t>
      </w:r>
      <w:r w:rsidR="0082257B" w:rsidRPr="00B76E7F">
        <w:rPr>
          <w:rFonts w:ascii="Times New Roman" w:hAnsi="Times New Roman" w:cs="Times New Roman"/>
          <w:sz w:val="24"/>
          <w:szCs w:val="24"/>
        </w:rPr>
        <w:t>,</w:t>
      </w:r>
      <w:r w:rsidR="0082257B">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den>
        </m:f>
        <m:r>
          <m:rPr>
            <m:sty m:val="p"/>
          </m:rP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82257B">
        <w:rPr>
          <w:rFonts w:ascii="Times New Roman" w:hAnsi="Times New Roman" w:cs="Times New Roman"/>
          <w:sz w:val="24"/>
          <w:szCs w:val="24"/>
        </w:rPr>
        <w:t xml:space="preserve">. </w:t>
      </w:r>
      <w:r w:rsidR="0082257B" w:rsidRPr="00B76E7F">
        <w:rPr>
          <w:rFonts w:ascii="Times New Roman" w:hAnsi="Times New Roman" w:cs="Times New Roman"/>
          <w:sz w:val="24"/>
          <w:szCs w:val="24"/>
        </w:rPr>
        <w:t xml:space="preserve">Consequently, the mutual invasibility criteria for stable coexistence can be </w:t>
      </w:r>
      <w:r>
        <w:rPr>
          <w:rFonts w:ascii="Times New Roman" w:hAnsi="Times New Roman" w:cs="Times New Roman"/>
          <w:sz w:val="24"/>
          <w:szCs w:val="24"/>
        </w:rPr>
        <w:t xml:space="preserve">expressed in terms of ND and RFD in </w:t>
      </w:r>
      <w:r w:rsidR="0082257B" w:rsidRPr="00B76E7F">
        <w:rPr>
          <w:rFonts w:ascii="Times New Roman" w:hAnsi="Times New Roman" w:cs="Times New Roman"/>
          <w:sz w:val="24"/>
          <w:szCs w:val="24"/>
        </w:rPr>
        <w:t>the following inequality.</w:t>
      </w:r>
    </w:p>
    <w:p w14:paraId="6918ADC5" w14:textId="1B34A425" w:rsidR="0082257B" w:rsidRDefault="0082257B" w:rsidP="0082257B">
      <w:pPr>
        <w:pStyle w:val="Normal1"/>
        <w:tabs>
          <w:tab w:val="left" w:pos="8820"/>
        </w:tabs>
        <w:spacing w:line="360" w:lineRule="auto"/>
        <w:ind w:firstLine="360"/>
        <w:rPr>
          <w:rFonts w:ascii="Times New Roman" w:hAnsi="Times New Roman" w:cs="Times New Roman"/>
          <w:sz w:val="24"/>
          <w:szCs w:val="24"/>
        </w:rPr>
      </w:pPr>
      <m:oMath>
        <m:r>
          <w:rPr>
            <w:rFonts w:ascii="Cambria Math" w:hAnsi="Cambria Math" w:cs="Times New Roman"/>
            <w:sz w:val="24"/>
            <w:szCs w:val="24"/>
          </w:rPr>
          <m:t>ρ&lt;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ctrlPr>
              <w:rPr>
                <w:rFonts w:ascii="Cambria Math" w:hAnsi="Cambria Math" w:cs="Times New Roman"/>
                <w:i/>
                <w:sz w:val="24"/>
                <w:szCs w:val="24"/>
              </w:rPr>
            </m:ctrlPr>
          </m:den>
        </m:f>
        <m:r>
          <w:rPr>
            <w:rFonts w:ascii="Cambria Math" w:hAnsi="Cambria Math" w:cs="Times New Roman"/>
            <w:sz w:val="24"/>
            <w:szCs w:val="24"/>
          </w:rPr>
          <m:t>&lt;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ρ</m:t>
            </m:r>
            <m:ctrlPr>
              <w:rPr>
                <w:rFonts w:ascii="Cambria Math" w:hAnsi="Cambria Math" w:cs="Times New Roman"/>
                <w:i/>
                <w:sz w:val="24"/>
                <w:szCs w:val="24"/>
              </w:rPr>
            </m:ctrlPr>
          </m:den>
        </m:f>
      </m:oMath>
      <w:r>
        <w:rPr>
          <w:rFonts w:ascii="Times New Roman" w:hAnsi="Times New Roman" w:cs="Times New Roman"/>
          <w:sz w:val="24"/>
          <w:szCs w:val="24"/>
        </w:rPr>
        <w:tab/>
        <w:t>(1)</w:t>
      </w:r>
    </w:p>
    <w:p w14:paraId="4D89D550" w14:textId="28C0DF5B" w:rsidR="005C6399" w:rsidRPr="0029101D" w:rsidRDefault="005C6399" w:rsidP="00715006">
      <w:pPr>
        <w:pStyle w:val="Normal1"/>
        <w:spacing w:line="360" w:lineRule="auto"/>
        <w:ind w:firstLine="360"/>
        <w:rPr>
          <w:rFonts w:ascii="Times New Roman" w:hAnsi="Times New Roman" w:cs="Times New Roman"/>
          <w:sz w:val="24"/>
          <w:szCs w:val="24"/>
        </w:rPr>
      </w:pPr>
      <w:r w:rsidRPr="00FE21F6">
        <w:rPr>
          <w:rFonts w:ascii="Times New Roman" w:hAnsi="Times New Roman" w:cs="Times New Roman" w:hint="eastAsia"/>
          <w:sz w:val="24"/>
          <w:szCs w:val="24"/>
          <w:highlight w:val="yellow"/>
          <w:lang w:eastAsia="zh-TW"/>
          <w:rPrChange w:id="54" w:author="Godwin, Casey" w:date="2018-10-24T07:06:00Z">
            <w:rPr>
              <w:rFonts w:ascii="Times New Roman" w:hAnsi="Times New Roman" w:cs="Times New Roman" w:hint="eastAsia"/>
              <w:sz w:val="24"/>
              <w:szCs w:val="24"/>
              <w:lang w:eastAsia="zh-TW"/>
            </w:rPr>
          </w:rPrChange>
        </w:rPr>
        <w:t>W</w:t>
      </w:r>
      <w:r w:rsidRPr="00FE21F6">
        <w:rPr>
          <w:rFonts w:ascii="Times New Roman" w:hAnsi="Times New Roman" w:cs="Times New Roman"/>
          <w:sz w:val="24"/>
          <w:szCs w:val="24"/>
          <w:highlight w:val="yellow"/>
          <w:rPrChange w:id="55" w:author="Godwin, Casey" w:date="2018-10-24T07:06:00Z">
            <w:rPr>
              <w:rFonts w:ascii="Times New Roman" w:hAnsi="Times New Roman" w:cs="Times New Roman"/>
              <w:sz w:val="24"/>
              <w:szCs w:val="24"/>
            </w:rPr>
          </w:rPrChange>
        </w:rPr>
        <w:t>e</w:t>
      </w:r>
      <w:r w:rsidRPr="00FE21F6">
        <w:rPr>
          <w:rFonts w:ascii="Times New Roman" w:hAnsi="Times New Roman" w:cs="Times New Roman" w:hint="eastAsia"/>
          <w:sz w:val="24"/>
          <w:szCs w:val="24"/>
          <w:highlight w:val="yellow"/>
          <w:lang w:eastAsia="zh-TW"/>
          <w:rPrChange w:id="56" w:author="Godwin, Casey" w:date="2018-10-24T07:06:00Z">
            <w:rPr>
              <w:rFonts w:ascii="Times New Roman" w:hAnsi="Times New Roman" w:cs="Times New Roman" w:hint="eastAsia"/>
              <w:sz w:val="24"/>
              <w:szCs w:val="24"/>
              <w:lang w:eastAsia="zh-TW"/>
            </w:rPr>
          </w:rPrChange>
        </w:rPr>
        <w:t xml:space="preserve"> n</w:t>
      </w:r>
      <w:r w:rsidRPr="00FE21F6">
        <w:rPr>
          <w:rFonts w:ascii="Times New Roman" w:hAnsi="Times New Roman" w:cs="Times New Roman"/>
          <w:sz w:val="24"/>
          <w:szCs w:val="24"/>
          <w:highlight w:val="yellow"/>
          <w:lang w:eastAsia="zh-TW"/>
          <w:rPrChange w:id="57" w:author="Godwin, Casey" w:date="2018-10-24T07:06:00Z">
            <w:rPr>
              <w:rFonts w:ascii="Times New Roman" w:hAnsi="Times New Roman" w:cs="Times New Roman"/>
              <w:sz w:val="24"/>
              <w:szCs w:val="24"/>
              <w:lang w:eastAsia="zh-TW"/>
            </w:rPr>
          </w:rPrChange>
        </w:rPr>
        <w:t xml:space="preserve">ow </w:t>
      </w:r>
      <w:r w:rsidRPr="00FE21F6">
        <w:rPr>
          <w:rFonts w:ascii="Times New Roman" w:hAnsi="Times New Roman" w:cs="Times New Roman"/>
          <w:sz w:val="24"/>
          <w:szCs w:val="24"/>
          <w:highlight w:val="yellow"/>
          <w:rPrChange w:id="58" w:author="Godwin, Casey" w:date="2018-10-24T07:06:00Z">
            <w:rPr>
              <w:rFonts w:ascii="Times New Roman" w:hAnsi="Times New Roman" w:cs="Times New Roman"/>
              <w:sz w:val="24"/>
              <w:szCs w:val="24"/>
            </w:rPr>
          </w:rPrChange>
        </w:rPr>
        <w:t xml:space="preserve">introduce five </w:t>
      </w:r>
      <w:del w:id="59" w:author="Godwin, Casey" w:date="2018-10-24T06:56:00Z">
        <w:r w:rsidRPr="00FE21F6" w:rsidDel="003C59E3">
          <w:rPr>
            <w:rFonts w:ascii="Times New Roman" w:hAnsi="Times New Roman" w:cs="Times New Roman"/>
            <w:sz w:val="24"/>
            <w:szCs w:val="24"/>
            <w:highlight w:val="yellow"/>
            <w:rPrChange w:id="60" w:author="Godwin, Casey" w:date="2018-10-24T07:06:00Z">
              <w:rPr>
                <w:rFonts w:ascii="Times New Roman" w:hAnsi="Times New Roman" w:cs="Times New Roman"/>
                <w:sz w:val="24"/>
                <w:szCs w:val="24"/>
              </w:rPr>
            </w:rPrChange>
          </w:rPr>
          <w:delText>commonly used</w:delText>
        </w:r>
      </w:del>
      <w:ins w:id="61" w:author="Godwin, Casey" w:date="2018-10-24T06:56:00Z">
        <w:r w:rsidR="003C59E3" w:rsidRPr="00FE21F6">
          <w:rPr>
            <w:rFonts w:ascii="Times New Roman" w:hAnsi="Times New Roman" w:cs="Times New Roman"/>
            <w:sz w:val="24"/>
            <w:szCs w:val="24"/>
            <w:highlight w:val="yellow"/>
            <w:rPrChange w:id="62" w:author="Godwin, Casey" w:date="2018-10-24T07:06:00Z">
              <w:rPr>
                <w:rFonts w:ascii="Times New Roman" w:hAnsi="Times New Roman" w:cs="Times New Roman"/>
                <w:sz w:val="24"/>
                <w:szCs w:val="24"/>
              </w:rPr>
            </w:rPrChange>
          </w:rPr>
          <w:t>proposed</w:t>
        </w:r>
      </w:ins>
      <w:r w:rsidRPr="00FE21F6">
        <w:rPr>
          <w:rFonts w:ascii="Times New Roman" w:hAnsi="Times New Roman" w:cs="Times New Roman"/>
          <w:sz w:val="24"/>
          <w:szCs w:val="24"/>
          <w:highlight w:val="yellow"/>
          <w:rPrChange w:id="63" w:author="Godwin, Casey" w:date="2018-10-24T07:06:00Z">
            <w:rPr>
              <w:rFonts w:ascii="Times New Roman" w:hAnsi="Times New Roman" w:cs="Times New Roman"/>
              <w:sz w:val="24"/>
              <w:szCs w:val="24"/>
            </w:rPr>
          </w:rPrChange>
        </w:rPr>
        <w:t xml:space="preserve"> </w:t>
      </w:r>
      <w:ins w:id="64" w:author="Godwin, Casey" w:date="2018-10-24T06:58:00Z">
        <w:r w:rsidR="003C59E3" w:rsidRPr="00FE21F6">
          <w:rPr>
            <w:rFonts w:ascii="Times New Roman" w:hAnsi="Times New Roman" w:cs="Times New Roman"/>
            <w:sz w:val="24"/>
            <w:szCs w:val="24"/>
            <w:highlight w:val="yellow"/>
            <w:rPrChange w:id="65" w:author="Godwin, Casey" w:date="2018-10-24T07:06:00Z">
              <w:rPr>
                <w:rFonts w:ascii="Times New Roman" w:hAnsi="Times New Roman" w:cs="Times New Roman"/>
                <w:sz w:val="24"/>
                <w:szCs w:val="24"/>
              </w:rPr>
            </w:rPrChange>
          </w:rPr>
          <w:t xml:space="preserve">empirical </w:t>
        </w:r>
      </w:ins>
      <w:r w:rsidRPr="00FE21F6">
        <w:rPr>
          <w:rFonts w:ascii="Times New Roman" w:hAnsi="Times New Roman" w:cs="Times New Roman"/>
          <w:sz w:val="24"/>
          <w:szCs w:val="24"/>
          <w:highlight w:val="yellow"/>
          <w:rPrChange w:id="66" w:author="Godwin, Casey" w:date="2018-10-24T07:06:00Z">
            <w:rPr>
              <w:rFonts w:ascii="Times New Roman" w:hAnsi="Times New Roman" w:cs="Times New Roman"/>
              <w:sz w:val="24"/>
              <w:szCs w:val="24"/>
            </w:rPr>
          </w:rPrChange>
        </w:rPr>
        <w:t xml:space="preserve">methods to </w:t>
      </w:r>
      <w:ins w:id="67" w:author="Godwin, Casey" w:date="2018-10-24T06:57:00Z">
        <w:r w:rsidR="003C59E3" w:rsidRPr="00FE21F6">
          <w:rPr>
            <w:rFonts w:ascii="Times New Roman" w:hAnsi="Times New Roman" w:cs="Times New Roman"/>
            <w:sz w:val="24"/>
            <w:szCs w:val="24"/>
            <w:highlight w:val="yellow"/>
            <w:rPrChange w:id="68" w:author="Godwin, Casey" w:date="2018-10-24T07:06:00Z">
              <w:rPr>
                <w:rFonts w:ascii="Times New Roman" w:hAnsi="Times New Roman" w:cs="Times New Roman"/>
                <w:sz w:val="24"/>
                <w:szCs w:val="24"/>
              </w:rPr>
            </w:rPrChange>
          </w:rPr>
          <w:t>predict mutual invasibility</w:t>
        </w:r>
      </w:ins>
      <w:ins w:id="69" w:author="Godwin, Casey" w:date="2018-10-24T06:58:00Z">
        <w:r w:rsidR="003C59E3" w:rsidRPr="00FE21F6">
          <w:rPr>
            <w:rFonts w:ascii="Times New Roman" w:hAnsi="Times New Roman" w:cs="Times New Roman"/>
            <w:sz w:val="24"/>
            <w:szCs w:val="24"/>
            <w:highlight w:val="yellow"/>
            <w:rPrChange w:id="70" w:author="Godwin, Casey" w:date="2018-10-24T07:06:00Z">
              <w:rPr>
                <w:rFonts w:ascii="Times New Roman" w:hAnsi="Times New Roman" w:cs="Times New Roman"/>
                <w:sz w:val="24"/>
                <w:szCs w:val="24"/>
              </w:rPr>
            </w:rPrChange>
          </w:rPr>
          <w:t xml:space="preserve"> </w:t>
        </w:r>
      </w:ins>
      <w:ins w:id="71" w:author="Godwin, Casey" w:date="2018-10-24T07:05:00Z">
        <w:r w:rsidR="00FE21F6" w:rsidRPr="00FE21F6">
          <w:rPr>
            <w:rFonts w:ascii="Times New Roman" w:hAnsi="Times New Roman" w:cs="Times New Roman"/>
            <w:sz w:val="24"/>
            <w:szCs w:val="24"/>
            <w:highlight w:val="yellow"/>
            <w:rPrChange w:id="72" w:author="Godwin, Casey" w:date="2018-10-24T07:06:00Z">
              <w:rPr>
                <w:rFonts w:ascii="Times New Roman" w:hAnsi="Times New Roman" w:cs="Times New Roman"/>
                <w:sz w:val="24"/>
                <w:szCs w:val="24"/>
              </w:rPr>
            </w:rPrChange>
          </w:rPr>
          <w:t>among pairs of species</w:t>
        </w:r>
        <w:r w:rsidR="00FE21F6">
          <w:rPr>
            <w:rFonts w:ascii="Times New Roman" w:hAnsi="Times New Roman" w:cs="Times New Roman"/>
            <w:sz w:val="24"/>
            <w:szCs w:val="24"/>
          </w:rPr>
          <w:t xml:space="preserve">, </w:t>
        </w:r>
      </w:ins>
      <w:ins w:id="73" w:author="Godwin, Casey" w:date="2018-10-24T06:58:00Z">
        <w:r w:rsidR="003C59E3">
          <w:rPr>
            <w:rFonts w:ascii="Times New Roman" w:hAnsi="Times New Roman" w:cs="Times New Roman"/>
            <w:sz w:val="24"/>
            <w:szCs w:val="24"/>
          </w:rPr>
          <w:t xml:space="preserve">and </w:t>
        </w:r>
        <w:commentRangeStart w:id="74"/>
        <w:r w:rsidR="003C59E3">
          <w:rPr>
            <w:rFonts w:ascii="Times New Roman" w:hAnsi="Times New Roman" w:cs="Times New Roman"/>
            <w:sz w:val="24"/>
            <w:szCs w:val="24"/>
          </w:rPr>
          <w:t>reconcile</w:t>
        </w:r>
      </w:ins>
      <w:commentRangeEnd w:id="74"/>
      <w:ins w:id="75" w:author="Godwin, Casey" w:date="2018-10-24T06:59:00Z">
        <w:r w:rsidR="003C59E3">
          <w:rPr>
            <w:rStyle w:val="CommentReference"/>
          </w:rPr>
          <w:commentReference w:id="74"/>
        </w:r>
      </w:ins>
      <w:ins w:id="76" w:author="Godwin, Casey" w:date="2018-10-24T06:58:00Z">
        <w:r w:rsidR="003C59E3">
          <w:rPr>
            <w:rFonts w:ascii="Times New Roman" w:hAnsi="Times New Roman" w:cs="Times New Roman"/>
            <w:sz w:val="24"/>
            <w:szCs w:val="24"/>
          </w:rPr>
          <w:t xml:space="preserve"> each of these with </w:t>
        </w:r>
      </w:ins>
      <w:del w:id="77" w:author="Godwin, Casey" w:date="2018-10-24T06:58:00Z">
        <w:r w:rsidDel="003C59E3">
          <w:rPr>
            <w:rFonts w:ascii="Times New Roman" w:hAnsi="Times New Roman" w:cs="Times New Roman"/>
            <w:sz w:val="24"/>
            <w:szCs w:val="24"/>
          </w:rPr>
          <w:delText xml:space="preserve">empirically measure </w:delText>
        </w:r>
      </w:del>
      <w:r w:rsidRPr="00DF153E">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w:t>
      </w:r>
      <w:r w:rsidRPr="005B0147">
        <w:rPr>
          <w:rFonts w:ascii="Times New Roman" w:hAnsi="Times New Roman" w:cs="Times New Roman"/>
          <w:i/>
          <w:sz w:val="24"/>
          <w:szCs w:val="24"/>
        </w:rPr>
        <w:t>α</w:t>
      </w:r>
      <w:r w:rsidRPr="00DF153E">
        <w:rPr>
          <w:rFonts w:ascii="Times New Roman" w:hAnsi="Times New Roman" w:cs="Times New Roman"/>
          <w:sz w:val="24"/>
          <w:szCs w:val="24"/>
        </w:rPr>
        <w:t>)</w:t>
      </w:r>
      <w:r>
        <w:rPr>
          <w:rFonts w:ascii="Times New Roman" w:hAnsi="Times New Roman" w:cs="Times New Roman"/>
          <w:sz w:val="24"/>
          <w:szCs w:val="24"/>
        </w:rPr>
        <w:t xml:space="preserve"> </w:t>
      </w:r>
      <w:ins w:id="78" w:author="Godwin, Casey" w:date="2018-10-24T06:58:00Z">
        <w:r w:rsidR="003C59E3">
          <w:rPr>
            <w:rFonts w:ascii="Times New Roman" w:hAnsi="Times New Roman" w:cs="Times New Roman"/>
            <w:sz w:val="24"/>
            <w:szCs w:val="24"/>
          </w:rPr>
          <w:t xml:space="preserve">used to </w:t>
        </w:r>
      </w:ins>
      <w:del w:id="79" w:author="Godwin, Casey" w:date="2018-10-24T06:58:00Z">
        <w:r w:rsidDel="003C59E3">
          <w:rPr>
            <w:rFonts w:ascii="Times New Roman" w:hAnsi="Times New Roman" w:cs="Times New Roman"/>
            <w:sz w:val="24"/>
            <w:szCs w:val="24"/>
          </w:rPr>
          <w:delText>and thus</w:delText>
        </w:r>
      </w:del>
      <w:ins w:id="80" w:author="Godwin, Casey" w:date="2018-10-24T06:58:00Z">
        <w:r w:rsidR="003C59E3">
          <w:rPr>
            <w:rFonts w:ascii="Times New Roman" w:hAnsi="Times New Roman" w:cs="Times New Roman"/>
            <w:sz w:val="24"/>
            <w:szCs w:val="24"/>
          </w:rPr>
          <w:t>derive</w:t>
        </w:r>
      </w:ins>
      <w:r>
        <w:rPr>
          <w:rFonts w:ascii="Times New Roman" w:hAnsi="Times New Roman" w:cs="Times New Roman"/>
          <w:sz w:val="24"/>
          <w:szCs w:val="24"/>
        </w:rPr>
        <w:t xml:space="preserve"> ND</w:t>
      </w:r>
      <w:ins w:id="81" w:author="Godwin, Casey" w:date="2018-10-24T06:58:00Z">
        <w:r w:rsidR="003C59E3">
          <w:rPr>
            <w:rFonts w:ascii="Times New Roman" w:hAnsi="Times New Roman" w:cs="Times New Roman"/>
            <w:sz w:val="24"/>
            <w:szCs w:val="24"/>
          </w:rPr>
          <w:t xml:space="preserve"> and</w:t>
        </w:r>
      </w:ins>
      <w:del w:id="82" w:author="Godwin, Casey" w:date="2018-10-24T06:58:00Z">
        <w:r w:rsidDel="003C59E3">
          <w:rPr>
            <w:rFonts w:ascii="Times New Roman" w:hAnsi="Times New Roman" w:cs="Times New Roman"/>
            <w:sz w:val="24"/>
            <w:szCs w:val="24"/>
          </w:rPr>
          <w:delText>,</w:delText>
        </w:r>
      </w:del>
      <w:r>
        <w:rPr>
          <w:rFonts w:ascii="Times New Roman" w:hAnsi="Times New Roman" w:cs="Times New Roman"/>
          <w:sz w:val="24"/>
          <w:szCs w:val="24"/>
        </w:rPr>
        <w:t xml:space="preserve"> RFD </w:t>
      </w:r>
      <w:del w:id="83" w:author="Godwin, Casey" w:date="2018-10-24T06:59:00Z">
        <w:r w:rsidDel="003C59E3">
          <w:rPr>
            <w:rFonts w:ascii="Times New Roman" w:hAnsi="Times New Roman" w:cs="Times New Roman"/>
            <w:sz w:val="24"/>
            <w:szCs w:val="24"/>
          </w:rPr>
          <w:delText>and finally</w:delText>
        </w:r>
      </w:del>
      <w:ins w:id="84" w:author="Godwin, Casey" w:date="2018-10-24T06:59:00Z">
        <w:r w:rsidR="003C59E3">
          <w:rPr>
            <w:rFonts w:ascii="Times New Roman" w:hAnsi="Times New Roman" w:cs="Times New Roman"/>
            <w:sz w:val="24"/>
            <w:szCs w:val="24"/>
          </w:rPr>
          <w:t>for use in</w:t>
        </w:r>
      </w:ins>
      <w:r>
        <w:rPr>
          <w:rFonts w:ascii="Times New Roman" w:hAnsi="Times New Roman" w:cs="Times New Roman"/>
          <w:sz w:val="24"/>
          <w:szCs w:val="24"/>
        </w:rPr>
        <w:t xml:space="preserve"> Chesson’s </w:t>
      </w:r>
      <w:r w:rsidRPr="00B76E7F">
        <w:rPr>
          <w:rFonts w:ascii="Times New Roman" w:hAnsi="Times New Roman" w:cs="Times New Roman"/>
          <w:sz w:val="24"/>
          <w:szCs w:val="24"/>
        </w:rPr>
        <w:t>inequality</w:t>
      </w:r>
      <w:del w:id="85" w:author="Godwin, Casey" w:date="2018-10-24T06:59:00Z">
        <w:r w:rsidDel="003C59E3">
          <w:rPr>
            <w:rFonts w:ascii="Times New Roman" w:hAnsi="Times New Roman" w:cs="Times New Roman"/>
            <w:sz w:val="24"/>
            <w:szCs w:val="24"/>
          </w:rPr>
          <w:delText xml:space="preserve"> for </w:delText>
        </w:r>
        <w:r w:rsidR="00992ECB" w:rsidDel="003C59E3">
          <w:rPr>
            <w:rFonts w:ascii="Times New Roman" w:hAnsi="Times New Roman" w:cs="Times New Roman"/>
            <w:sz w:val="24"/>
            <w:szCs w:val="24"/>
          </w:rPr>
          <w:delText xml:space="preserve">predicting </w:delText>
        </w:r>
        <w:r w:rsidDel="003C59E3">
          <w:rPr>
            <w:rFonts w:ascii="Times New Roman" w:hAnsi="Times New Roman" w:cs="Times New Roman"/>
            <w:sz w:val="24"/>
            <w:szCs w:val="24"/>
          </w:rPr>
          <w:delText>coexistence</w:delText>
        </w:r>
      </w:del>
      <w:r>
        <w:rPr>
          <w:rFonts w:ascii="Times New Roman" w:hAnsi="Times New Roman" w:cs="Times New Roman"/>
          <w:sz w:val="24"/>
          <w:szCs w:val="24"/>
        </w:rPr>
        <w:t xml:space="preserve"> </w:t>
      </w:r>
      <w:r>
        <w:rPr>
          <w:rFonts w:ascii="Times New Roman" w:hAnsi="Times New Roman" w:cs="Times New Roman" w:hint="eastAsia"/>
          <w:sz w:val="24"/>
          <w:szCs w:val="24"/>
          <w:lang w:eastAsia="zh-TW"/>
        </w:rPr>
        <w:t>(</w:t>
      </w:r>
      <w:r>
        <w:rPr>
          <w:rFonts w:ascii="Times New Roman" w:hAnsi="Times New Roman" w:cs="Times New Roman"/>
          <w:sz w:val="24"/>
          <w:szCs w:val="24"/>
        </w:rPr>
        <w:t>eqn. 1).</w:t>
      </w:r>
    </w:p>
    <w:p w14:paraId="4C4D6BE7" w14:textId="597836A0" w:rsidR="00DD3906" w:rsidRPr="00715006" w:rsidRDefault="001F4F32" w:rsidP="00715006">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t xml:space="preserve">Negative </w:t>
      </w:r>
      <w:r>
        <w:rPr>
          <w:rFonts w:ascii="Times New Roman" w:hAnsi="Times New Roman" w:cs="Times New Roman"/>
          <w:i/>
          <w:sz w:val="24"/>
          <w:szCs w:val="24"/>
        </w:rPr>
        <w:t>f</w:t>
      </w:r>
      <w:r w:rsidR="00E04F80" w:rsidRPr="001F4F32">
        <w:rPr>
          <w:rFonts w:ascii="Times New Roman" w:hAnsi="Times New Roman" w:cs="Times New Roman"/>
          <w:i/>
          <w:sz w:val="24"/>
          <w:szCs w:val="24"/>
        </w:rPr>
        <w:t>requency dependenc</w:t>
      </w:r>
      <w:r>
        <w:rPr>
          <w:rFonts w:ascii="Times New Roman" w:hAnsi="Times New Roman" w:cs="Times New Roman"/>
          <w:i/>
          <w:sz w:val="24"/>
          <w:szCs w:val="24"/>
        </w:rPr>
        <w:t>e</w:t>
      </w:r>
      <w:r w:rsidRPr="00715006">
        <w:rPr>
          <w:rFonts w:ascii="Times New Roman" w:hAnsi="Times New Roman"/>
          <w:i/>
          <w:sz w:val="24"/>
        </w:rPr>
        <w:t xml:space="preserve"> (NFD)</w:t>
      </w:r>
    </w:p>
    <w:p w14:paraId="33A0AD7D" w14:textId="5FE1A3E0" w:rsidR="00992ECB" w:rsidRDefault="00992ECB" w:rsidP="00715006">
      <w:pPr>
        <w:pStyle w:val="Normal1"/>
        <w:spacing w:line="360" w:lineRule="auto"/>
        <w:ind w:firstLine="360"/>
        <w:rPr>
          <w:rFonts w:ascii="Times New Roman" w:hAnsi="Times New Roman" w:cs="Times New Roman"/>
          <w:sz w:val="24"/>
          <w:szCs w:val="24"/>
        </w:rPr>
      </w:pPr>
      <w:commentRangeStart w:id="86"/>
      <w:r>
        <w:rPr>
          <w:rFonts w:ascii="Times New Roman" w:hAnsi="Times New Roman" w:cs="Times New Roman"/>
          <w:sz w:val="24"/>
          <w:szCs w:val="24"/>
        </w:rPr>
        <w:lastRenderedPageBreak/>
        <w:t xml:space="preserve">The most commonly used empirical method to measure </w:t>
      </w:r>
      <w:r w:rsidRPr="00DF153E">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w:t>
      </w:r>
      <w:r w:rsidRPr="005B0147">
        <w:rPr>
          <w:rFonts w:ascii="Times New Roman" w:hAnsi="Times New Roman" w:cs="Times New Roman"/>
          <w:i/>
          <w:sz w:val="24"/>
          <w:szCs w:val="24"/>
        </w:rPr>
        <w:t>α</w:t>
      </w:r>
      <w:r w:rsidRPr="00DF153E">
        <w:rPr>
          <w:rFonts w:ascii="Times New Roman" w:hAnsi="Times New Roman" w:cs="Times New Roman"/>
          <w:sz w:val="24"/>
          <w:szCs w:val="24"/>
        </w:rPr>
        <w:t>)</w:t>
      </w:r>
      <w:r>
        <w:rPr>
          <w:rFonts w:ascii="Times New Roman" w:hAnsi="Times New Roman" w:cs="Times New Roman"/>
          <w:sz w:val="24"/>
          <w:szCs w:val="24"/>
        </w:rPr>
        <w:t xml:space="preserve"> is the negative frequency </w:t>
      </w:r>
      <w:ins w:id="87" w:author="Godwin, Casey" w:date="2018-10-22T16:04:00Z">
        <w:r w:rsidR="00F44A42">
          <w:rPr>
            <w:rFonts w:ascii="Times New Roman" w:hAnsi="Times New Roman" w:cs="Times New Roman"/>
            <w:sz w:val="24"/>
            <w:szCs w:val="24"/>
          </w:rPr>
          <w:t xml:space="preserve">dependence </w:t>
        </w:r>
      </w:ins>
      <w:r>
        <w:rPr>
          <w:rFonts w:ascii="Times New Roman" w:hAnsi="Times New Roman" w:cs="Times New Roman"/>
          <w:sz w:val="24"/>
          <w:szCs w:val="24"/>
        </w:rPr>
        <w:t xml:space="preserve">method </w:t>
      </w:r>
      <w:commentRangeEnd w:id="86"/>
      <w:r w:rsidR="00F44A42">
        <w:rPr>
          <w:rStyle w:val="CommentReference"/>
        </w:rPr>
        <w:commentReference w:id="86"/>
      </w:r>
      <w:r>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id":"ITEM-2","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Letters","id":"ITEM-2","issue":"2","issued":{"date-parts":[["2007"]]},"page":"95-104","title":"A niche for neutrality","type":"article-journal","volume":"10"},"uris":["http://www.mendeley.com/documents/?uuid=f7435c58-dc04-48a8-be78-7623cb492860"]}],"mendeley":{"formattedCitation":"(Adler et al. 2007, Levine andHilleRisLambers 2009)","plainTextFormattedCitation":"(Adler et al. 2007, Levine andHilleRisLambers 2009)","previouslyFormattedCitation":"(Adler et al. 2007, Levine andHilleRisLambers 2009)"},"properties":{"noteIndex":0},"schema":"https://github.com/citation-style-language/schema/raw/master/csl-citation.json"}</w:instrText>
      </w:r>
      <w:r>
        <w:rPr>
          <w:rFonts w:ascii="Times New Roman" w:hAnsi="Times New Roman" w:cs="Times New Roman"/>
          <w:sz w:val="24"/>
          <w:szCs w:val="24"/>
        </w:rPr>
        <w:fldChar w:fldCharType="separate"/>
      </w:r>
      <w:r w:rsidRPr="00461E2F">
        <w:rPr>
          <w:rFonts w:ascii="Times New Roman" w:hAnsi="Times New Roman" w:cs="Times New Roman"/>
          <w:noProof/>
          <w:sz w:val="24"/>
          <w:szCs w:val="24"/>
        </w:rPr>
        <w:t>(Adler et al. 2007, Levine andHilleRisLambers 2009)</w:t>
      </w:r>
      <w:r>
        <w:rPr>
          <w:rFonts w:ascii="Times New Roman" w:hAnsi="Times New Roman" w:cs="Times New Roman"/>
          <w:sz w:val="24"/>
          <w:szCs w:val="24"/>
        </w:rPr>
        <w:fldChar w:fldCharType="end"/>
      </w:r>
      <w:r>
        <w:rPr>
          <w:rFonts w:ascii="Times New Roman" w:hAnsi="Times New Roman" w:cs="Times New Roman"/>
          <w:sz w:val="24"/>
          <w:szCs w:val="24"/>
        </w:rPr>
        <w:t xml:space="preserve">. </w:t>
      </w:r>
      <w:ins w:id="88" w:author="Godwin, Casey" w:date="2018-10-22T16:04:00Z">
        <w:r w:rsidR="00F44A42">
          <w:rPr>
            <w:rFonts w:ascii="Times New Roman" w:hAnsi="Times New Roman" w:cs="Times New Roman"/>
            <w:sz w:val="24"/>
            <w:szCs w:val="24"/>
          </w:rPr>
          <w:t xml:space="preserve">The negative frequency dependence </w:t>
        </w:r>
      </w:ins>
      <w:ins w:id="89" w:author="Godwin, Casey" w:date="2018-10-22T16:05:00Z">
        <w:r w:rsidR="00F44A42">
          <w:rPr>
            <w:rFonts w:ascii="Times New Roman" w:hAnsi="Times New Roman" w:cs="Times New Roman"/>
            <w:sz w:val="24"/>
            <w:szCs w:val="24"/>
          </w:rPr>
          <w:t>uses the relationship between a species’ frequency in a community (individuals of species 1 / total individuals of all species)</w:t>
        </w:r>
      </w:ins>
      <w:ins w:id="90" w:author="Godwin, Casey" w:date="2018-10-22T16:04:00Z">
        <w:r w:rsidR="00F44A42">
          <w:rPr>
            <w:rFonts w:ascii="Times New Roman" w:hAnsi="Times New Roman" w:cs="Times New Roman"/>
            <w:sz w:val="24"/>
            <w:szCs w:val="24"/>
          </w:rPr>
          <w:t xml:space="preserve"> </w:t>
        </w:r>
      </w:ins>
      <w:ins w:id="91" w:author="Godwin, Casey" w:date="2018-10-22T16:06:00Z">
        <w:r w:rsidR="00F44A42">
          <w:rPr>
            <w:rFonts w:ascii="Times New Roman" w:hAnsi="Times New Roman" w:cs="Times New Roman"/>
            <w:sz w:val="24"/>
            <w:szCs w:val="24"/>
          </w:rPr>
          <w:t xml:space="preserve">and its growth rate </w:t>
        </w:r>
      </w:ins>
      <w:ins w:id="92" w:author="Godwin, Casey" w:date="2018-10-22T16:04:00Z">
        <w:r w:rsidR="00F44A42">
          <w:rPr>
            <w:rFonts w:ascii="Times New Roman" w:hAnsi="Times New Roman" w:cs="Times New Roman"/>
            <w:sz w:val="24"/>
            <w:szCs w:val="24"/>
          </w:rPr>
          <w:t>to predict w</w:t>
        </w:r>
      </w:ins>
      <w:ins w:id="93" w:author="Godwin, Casey" w:date="2018-10-22T16:06:00Z">
        <w:r w:rsidR="00F44A42">
          <w:rPr>
            <w:rFonts w:ascii="Times New Roman" w:hAnsi="Times New Roman" w:cs="Times New Roman"/>
            <w:sz w:val="24"/>
            <w:szCs w:val="24"/>
          </w:rPr>
          <w:t>h</w:t>
        </w:r>
      </w:ins>
      <w:ins w:id="94" w:author="Godwin, Casey" w:date="2018-10-22T16:04:00Z">
        <w:r w:rsidR="00F44A42">
          <w:rPr>
            <w:rFonts w:ascii="Times New Roman" w:hAnsi="Times New Roman" w:cs="Times New Roman"/>
            <w:sz w:val="24"/>
            <w:szCs w:val="24"/>
          </w:rPr>
          <w:t xml:space="preserve">ether both species will have positive growth rates when rare in a </w:t>
        </w:r>
      </w:ins>
      <w:ins w:id="95" w:author="Godwin, Casey" w:date="2018-10-22T16:05:00Z">
        <w:r w:rsidR="00F44A42">
          <w:rPr>
            <w:rFonts w:ascii="Times New Roman" w:hAnsi="Times New Roman" w:cs="Times New Roman"/>
            <w:sz w:val="24"/>
            <w:szCs w:val="24"/>
          </w:rPr>
          <w:t>community, thus they are mutually invasible</w:t>
        </w:r>
      </w:ins>
      <w:ins w:id="96" w:author="Godwin, Casey" w:date="2018-10-22T16:06:00Z">
        <w:r w:rsidR="00F44A42">
          <w:rPr>
            <w:rFonts w:ascii="Times New Roman" w:hAnsi="Times New Roman" w:cs="Times New Roman"/>
            <w:sz w:val="24"/>
            <w:szCs w:val="24"/>
          </w:rPr>
          <w:t xml:space="preserve">. </w:t>
        </w:r>
      </w:ins>
      <w:r>
        <w:rPr>
          <w:rFonts w:ascii="Times New Roman" w:hAnsi="Times New Roman" w:cs="Times New Roman"/>
          <w:sz w:val="24"/>
          <w:szCs w:val="24"/>
        </w:rPr>
        <w:t xml:space="preserve">One key assumption of NFD method is that a community is saturated with respect to biomass, so all the resources or niche are being occupied by either the focal species </w:t>
      </w:r>
      <w:r w:rsidRPr="006C451A">
        <w:rPr>
          <w:rFonts w:ascii="Times New Roman" w:hAnsi="Times New Roman" w:cs="Times New Roman"/>
          <w:i/>
          <w:sz w:val="24"/>
          <w:szCs w:val="24"/>
        </w:rPr>
        <w:t>i</w:t>
      </w:r>
      <w:r>
        <w:rPr>
          <w:rFonts w:ascii="Times New Roman" w:hAnsi="Times New Roman" w:cs="Times New Roman"/>
          <w:sz w:val="24"/>
          <w:szCs w:val="24"/>
        </w:rPr>
        <w:t xml:space="preserve"> or it competitor </w:t>
      </w:r>
      <w:r w:rsidRPr="006C451A">
        <w:rPr>
          <w:rFonts w:ascii="Times New Roman" w:hAnsi="Times New Roman" w:cs="Times New Roman"/>
          <w:i/>
          <w:sz w:val="24"/>
          <w:szCs w:val="24"/>
        </w:rPr>
        <w:t>j</w:t>
      </w:r>
      <w:r>
        <w:rPr>
          <w:rFonts w:ascii="Times New Roman" w:hAnsi="Times New Roman" w:cs="Times New Roman"/>
          <w:sz w:val="24"/>
          <w:szCs w:val="24"/>
        </w:rPr>
        <w:t xml:space="preserve">. Under this assumption, decreasing the frequency of the focal species </w:t>
      </w:r>
      <w:r w:rsidRPr="006C451A">
        <w:rPr>
          <w:rFonts w:ascii="Times New Roman" w:hAnsi="Times New Roman" w:cs="Times New Roman"/>
          <w:i/>
          <w:sz w:val="24"/>
          <w:szCs w:val="24"/>
        </w:rPr>
        <w:t>i</w:t>
      </w:r>
      <w:r>
        <w:rPr>
          <w:rFonts w:ascii="Times New Roman" w:hAnsi="Times New Roman" w:cs="Times New Roman"/>
          <w:sz w:val="24"/>
          <w:szCs w:val="24"/>
        </w:rPr>
        <w:t xml:space="preserve"> frees the resources for its competitor, which increases in abundance. Therefore, decreasing the frequency of focal species </w:t>
      </w:r>
      <w:r w:rsidRPr="00B105BA">
        <w:rPr>
          <w:rFonts w:ascii="Times New Roman" w:hAnsi="Times New Roman" w:cs="Times New Roman"/>
          <w:i/>
          <w:sz w:val="24"/>
          <w:szCs w:val="24"/>
        </w:rPr>
        <w:t>i</w:t>
      </w:r>
      <w:r>
        <w:rPr>
          <w:rFonts w:ascii="Times New Roman" w:hAnsi="Times New Roman" w:cs="Times New Roman"/>
          <w:sz w:val="24"/>
          <w:szCs w:val="24"/>
        </w:rPr>
        <w:t xml:space="preserve"> means the focal species </w:t>
      </w:r>
      <w:r w:rsidRPr="004F2DE7">
        <w:rPr>
          <w:rFonts w:ascii="Times New Roman" w:hAnsi="Times New Roman" w:cs="Times New Roman"/>
          <w:i/>
          <w:sz w:val="24"/>
          <w:szCs w:val="24"/>
        </w:rPr>
        <w:t>i</w:t>
      </w:r>
      <w:r>
        <w:rPr>
          <w:rFonts w:ascii="Times New Roman" w:hAnsi="Times New Roman" w:cs="Times New Roman"/>
          <w:sz w:val="24"/>
          <w:szCs w:val="24"/>
        </w:rPr>
        <w:t xml:space="preserve"> </w:t>
      </w:r>
      <w:ins w:id="97" w:author="Godwin, Casey" w:date="2018-10-24T07:09:00Z">
        <w:r w:rsidR="00FE21F6">
          <w:rPr>
            <w:rFonts w:ascii="Times New Roman" w:hAnsi="Times New Roman" w:cs="Times New Roman"/>
            <w:sz w:val="24"/>
            <w:szCs w:val="24"/>
          </w:rPr>
          <w:t xml:space="preserve">experiences less intraspecific competition and more interspecific competition. </w:t>
        </w:r>
      </w:ins>
      <w:del w:id="98" w:author="Godwin, Casey" w:date="2018-10-24T07:09:00Z">
        <w:r w:rsidDel="00FE21F6">
          <w:rPr>
            <w:rFonts w:ascii="Times New Roman" w:hAnsi="Times New Roman" w:cs="Times New Roman"/>
            <w:sz w:val="24"/>
            <w:szCs w:val="24"/>
          </w:rPr>
          <w:delText xml:space="preserve">are competing with less individuals of its </w:delText>
        </w:r>
      </w:del>
      <w:del w:id="99" w:author="Godwin, Casey" w:date="2018-10-24T07:08:00Z">
        <w:r w:rsidDel="00FE21F6">
          <w:rPr>
            <w:rFonts w:ascii="Times New Roman" w:hAnsi="Times New Roman" w:cs="Times New Roman"/>
            <w:sz w:val="24"/>
            <w:szCs w:val="24"/>
          </w:rPr>
          <w:delText>own kind</w:delText>
        </w:r>
      </w:del>
      <w:del w:id="100" w:author="Godwin, Casey" w:date="2018-10-24T07:09:00Z">
        <w:r w:rsidDel="00FE21F6">
          <w:rPr>
            <w:rFonts w:ascii="Times New Roman" w:hAnsi="Times New Roman" w:cs="Times New Roman"/>
            <w:sz w:val="24"/>
            <w:szCs w:val="24"/>
          </w:rPr>
          <w:delText xml:space="preserve"> than individual of the competitor. </w:delText>
        </w:r>
      </w:del>
      <w:r>
        <w:rPr>
          <w:rFonts w:ascii="Times New Roman" w:hAnsi="Times New Roman" w:cs="Times New Roman"/>
          <w:sz w:val="24"/>
          <w:szCs w:val="24"/>
        </w:rPr>
        <w:t>I</w:t>
      </w:r>
      <w:r w:rsidRPr="00B0403D">
        <w:rPr>
          <w:rFonts w:ascii="Times New Roman" w:hAnsi="Times New Roman" w:cs="Times New Roman"/>
          <w:sz w:val="24"/>
          <w:szCs w:val="24"/>
        </w:rPr>
        <w:t>f</w:t>
      </w:r>
      <w:r>
        <w:rPr>
          <w:rFonts w:ascii="Times New Roman" w:hAnsi="Times New Roman" w:cs="Times New Roman"/>
          <w:sz w:val="24"/>
          <w:szCs w:val="24"/>
        </w:rPr>
        <w:t xml:space="preserve"> </w:t>
      </w:r>
      <w:del w:id="101" w:author="Godwin, Casey" w:date="2018-10-24T07:10:00Z">
        <w:r w:rsidRPr="00B0403D" w:rsidDel="00FE21F6">
          <w:rPr>
            <w:rFonts w:ascii="Times New Roman" w:hAnsi="Times New Roman" w:cs="Times New Roman"/>
            <w:sz w:val="24"/>
            <w:szCs w:val="24"/>
          </w:rPr>
          <w:delText xml:space="preserve">the focal species </w:delText>
        </w:r>
        <w:r w:rsidRPr="008F5F30" w:rsidDel="00FE21F6">
          <w:rPr>
            <w:rFonts w:ascii="Times New Roman" w:hAnsi="Times New Roman" w:cs="Times New Roman"/>
            <w:i/>
            <w:sz w:val="24"/>
            <w:szCs w:val="24"/>
          </w:rPr>
          <w:delText>i</w:delText>
        </w:r>
        <w:r w:rsidRPr="00B0403D" w:rsidDel="00FE21F6">
          <w:rPr>
            <w:rFonts w:ascii="Times New Roman" w:hAnsi="Times New Roman" w:cs="Times New Roman"/>
            <w:sz w:val="24"/>
            <w:szCs w:val="24"/>
          </w:rPr>
          <w:delText xml:space="preserve"> </w:delText>
        </w:r>
        <w:r w:rsidDel="00FE21F6">
          <w:rPr>
            <w:rFonts w:ascii="Times New Roman" w:hAnsi="Times New Roman" w:cs="Times New Roman"/>
            <w:sz w:val="24"/>
            <w:szCs w:val="24"/>
          </w:rPr>
          <w:delText>is more limited by its</w:delText>
        </w:r>
      </w:del>
      <w:del w:id="102" w:author="Godwin, Casey" w:date="2018-10-22T16:06:00Z">
        <w:r w:rsidDel="00257A11">
          <w:rPr>
            <w:rFonts w:ascii="Times New Roman" w:hAnsi="Times New Roman" w:cs="Times New Roman"/>
            <w:sz w:val="24"/>
            <w:szCs w:val="24"/>
          </w:rPr>
          <w:delText xml:space="preserve"> own</w:delText>
        </w:r>
      </w:del>
      <w:del w:id="103" w:author="Godwin, Casey" w:date="2018-10-24T07:10:00Z">
        <w:r w:rsidDel="00FE21F6">
          <w:rPr>
            <w:rFonts w:ascii="Times New Roman" w:hAnsi="Times New Roman" w:cs="Times New Roman"/>
            <w:sz w:val="24"/>
            <w:szCs w:val="24"/>
          </w:rPr>
          <w:delText xml:space="preserve"> than by </w:delText>
        </w:r>
        <w:r w:rsidRPr="00B0403D" w:rsidDel="00FE21F6">
          <w:rPr>
            <w:rFonts w:ascii="Times New Roman" w:hAnsi="Times New Roman" w:cs="Times New Roman"/>
            <w:sz w:val="24"/>
            <w:szCs w:val="24"/>
          </w:rPr>
          <w:delText>its competitor</w:delText>
        </w:r>
        <w:r w:rsidDel="00FE21F6">
          <w:rPr>
            <w:rFonts w:ascii="Times New Roman" w:hAnsi="Times New Roman" w:cs="Times New Roman"/>
            <w:sz w:val="24"/>
            <w:szCs w:val="24"/>
          </w:rPr>
          <w:delText>, i.e.</w:delText>
        </w:r>
      </w:del>
      <w:r w:rsidRPr="00B0403D">
        <w:rPr>
          <w:rFonts w:ascii="Times New Roman" w:hAnsi="Times New Roman" w:cs="Times New Roman"/>
          <w:sz w:val="24"/>
          <w:szCs w:val="24"/>
        </w:rPr>
        <w:t xml:space="preserve"> the intra-specific competition coefficient is greater than the inter-specific competition coefficient, </w:t>
      </w:r>
      <w:ins w:id="104" w:author="Godwin, Casey" w:date="2018-10-24T07:11:00Z">
        <w:r w:rsidR="00FE21F6" w:rsidRPr="008F5F30">
          <w:rPr>
            <w:rFonts w:ascii="Times New Roman" w:hAnsi="Times New Roman" w:cs="Times New Roman"/>
            <w:i/>
            <w:sz w:val="24"/>
            <w:szCs w:val="24"/>
          </w:rPr>
          <w:t xml:space="preserve">per capita </w:t>
        </w:r>
        <w:r w:rsidR="00FE21F6" w:rsidRPr="00B0403D">
          <w:rPr>
            <w:rFonts w:ascii="Times New Roman" w:hAnsi="Times New Roman" w:cs="Times New Roman"/>
            <w:sz w:val="24"/>
            <w:szCs w:val="24"/>
          </w:rPr>
          <w:t>growth rate</w:t>
        </w:r>
        <w:r w:rsidR="00FE21F6">
          <w:rPr>
            <w:rFonts w:ascii="Times New Roman" w:hAnsi="Times New Roman" w:cs="Times New Roman" w:hint="eastAsia"/>
            <w:sz w:val="24"/>
            <w:szCs w:val="24"/>
            <w:lang w:eastAsia="zh-TW"/>
          </w:rPr>
          <w:t xml:space="preserve"> </w:t>
        </w:r>
      </w:ins>
      <w:del w:id="105" w:author="Godwin, Casey" w:date="2018-10-24T07:11:00Z">
        <w:r w:rsidDel="00FE21F6">
          <w:rPr>
            <w:rFonts w:ascii="Times New Roman" w:hAnsi="Times New Roman" w:cs="Times New Roman" w:hint="eastAsia"/>
            <w:sz w:val="24"/>
            <w:szCs w:val="24"/>
            <w:lang w:eastAsia="zh-TW"/>
          </w:rPr>
          <w:delText xml:space="preserve">increasing </w:delText>
        </w:r>
        <w:r w:rsidRPr="00B0403D" w:rsidDel="00FE21F6">
          <w:rPr>
            <w:rFonts w:ascii="Times New Roman" w:hAnsi="Times New Roman" w:cs="Times New Roman"/>
            <w:sz w:val="24"/>
            <w:szCs w:val="24"/>
          </w:rPr>
          <w:delText xml:space="preserve">relative frequency </w:delText>
        </w:r>
      </w:del>
      <w:r w:rsidRPr="00B0403D">
        <w:rPr>
          <w:rFonts w:ascii="Times New Roman" w:hAnsi="Times New Roman" w:cs="Times New Roman"/>
          <w:sz w:val="24"/>
          <w:szCs w:val="24"/>
        </w:rPr>
        <w:t xml:space="preserve">of the focal species </w:t>
      </w:r>
      <w:r w:rsidRPr="008F5F30">
        <w:rPr>
          <w:rFonts w:ascii="Times New Roman" w:hAnsi="Times New Roman" w:cs="Times New Roman"/>
          <w:i/>
          <w:sz w:val="24"/>
          <w:szCs w:val="24"/>
        </w:rPr>
        <w:t>i</w:t>
      </w:r>
      <w:r w:rsidRPr="00B0403D">
        <w:rPr>
          <w:rFonts w:ascii="Times New Roman" w:hAnsi="Times New Roman" w:cs="Times New Roman"/>
          <w:sz w:val="24"/>
          <w:szCs w:val="24"/>
        </w:rPr>
        <w:t xml:space="preserve"> </w:t>
      </w:r>
      <w:del w:id="106" w:author="Godwin, Casey" w:date="2018-10-24T07:11:00Z">
        <w:r w:rsidDel="00FE21F6">
          <w:rPr>
            <w:rFonts w:ascii="Times New Roman" w:hAnsi="Times New Roman" w:cs="Times New Roman"/>
            <w:sz w:val="24"/>
            <w:szCs w:val="24"/>
          </w:rPr>
          <w:delText>should decrease</w:delText>
        </w:r>
        <w:r w:rsidRPr="00B0403D" w:rsidDel="00FE21F6">
          <w:rPr>
            <w:rFonts w:ascii="Times New Roman" w:hAnsi="Times New Roman" w:cs="Times New Roman"/>
            <w:sz w:val="24"/>
            <w:szCs w:val="24"/>
          </w:rPr>
          <w:delText xml:space="preserve"> its own </w:delText>
        </w:r>
        <w:r w:rsidRPr="008F5F30" w:rsidDel="00FE21F6">
          <w:rPr>
            <w:rFonts w:ascii="Times New Roman" w:hAnsi="Times New Roman" w:cs="Times New Roman"/>
            <w:i/>
            <w:sz w:val="24"/>
            <w:szCs w:val="24"/>
          </w:rPr>
          <w:delText xml:space="preserve">per capita </w:delText>
        </w:r>
        <w:r w:rsidRPr="00B0403D" w:rsidDel="00FE21F6">
          <w:rPr>
            <w:rFonts w:ascii="Times New Roman" w:hAnsi="Times New Roman" w:cs="Times New Roman"/>
            <w:sz w:val="24"/>
            <w:szCs w:val="24"/>
          </w:rPr>
          <w:delText>growth rate</w:delText>
        </w:r>
        <w:r w:rsidDel="00FE21F6">
          <w:rPr>
            <w:rFonts w:ascii="Times New Roman" w:hAnsi="Times New Roman" w:cs="Times New Roman"/>
            <w:sz w:val="24"/>
            <w:szCs w:val="24"/>
          </w:rPr>
          <w:delText xml:space="preserve"> and frequency should thus have a negative slope</w:delText>
        </w:r>
      </w:del>
      <w:ins w:id="107" w:author="Godwin, Casey" w:date="2018-10-24T07:11:00Z">
        <w:r w:rsidR="00FE21F6">
          <w:rPr>
            <w:rFonts w:ascii="Times New Roman" w:hAnsi="Times New Roman" w:cs="Times New Roman"/>
            <w:sz w:val="24"/>
            <w:szCs w:val="24"/>
          </w:rPr>
          <w:t>will be negatively related to its frequency</w:t>
        </w:r>
      </w:ins>
      <w:ins w:id="108" w:author="Godwin, Casey" w:date="2018-10-24T07:12:00Z">
        <w:r w:rsidR="00FE21F6">
          <w:rPr>
            <w:rFonts w:ascii="Times New Roman" w:hAnsi="Times New Roman" w:cs="Times New Roman"/>
            <w:sz w:val="24"/>
            <w:szCs w:val="24"/>
          </w:rPr>
          <w:t xml:space="preserve"> (negative frequency dependence, Figure 3)</w:t>
        </w:r>
      </w:ins>
      <w:r>
        <w:rPr>
          <w:rFonts w:ascii="Times New Roman" w:hAnsi="Times New Roman" w:cs="Times New Roman"/>
          <w:sz w:val="24"/>
          <w:szCs w:val="24"/>
        </w:rPr>
        <w:t xml:space="preserve">. If </w:t>
      </w:r>
      <w:del w:id="109" w:author="Godwin, Casey" w:date="2018-10-24T07:13:00Z">
        <w:r w:rsidDel="00FE21F6">
          <w:rPr>
            <w:rFonts w:ascii="Times New Roman" w:hAnsi="Times New Roman" w:cs="Times New Roman"/>
            <w:sz w:val="24"/>
            <w:szCs w:val="24"/>
          </w:rPr>
          <w:delText xml:space="preserve">inter-specific competition is greater than intra-specific competition, </w:delText>
        </w:r>
      </w:del>
      <w:r>
        <w:rPr>
          <w:rFonts w:ascii="Times New Roman" w:hAnsi="Times New Roman" w:cs="Times New Roman"/>
          <w:sz w:val="24"/>
          <w:szCs w:val="24"/>
        </w:rPr>
        <w:t>frequency dependenc</w:t>
      </w:r>
      <w:ins w:id="110" w:author="Godwin, Casey" w:date="2018-10-24T07:13:00Z">
        <w:r w:rsidR="00FE21F6">
          <w:rPr>
            <w:rFonts w:ascii="Times New Roman" w:hAnsi="Times New Roman" w:cs="Times New Roman"/>
            <w:sz w:val="24"/>
            <w:szCs w:val="24"/>
          </w:rPr>
          <w:t>e is negative for both species</w:t>
        </w:r>
      </w:ins>
      <w:del w:id="111" w:author="Godwin, Casey" w:date="2018-10-24T07:13:00Z">
        <w:r w:rsidDel="00FE21F6">
          <w:rPr>
            <w:rFonts w:ascii="Times New Roman" w:hAnsi="Times New Roman" w:cs="Times New Roman"/>
            <w:sz w:val="24"/>
            <w:szCs w:val="24"/>
          </w:rPr>
          <w:delText>y</w:delText>
        </w:r>
        <w:r w:rsidDel="005546E3">
          <w:rPr>
            <w:rFonts w:ascii="Times New Roman" w:hAnsi="Times New Roman" w:cs="Times New Roman"/>
            <w:sz w:val="24"/>
            <w:szCs w:val="24"/>
          </w:rPr>
          <w:delText xml:space="preserve"> should be positive</w:delText>
        </w:r>
      </w:del>
      <w:del w:id="112" w:author="Godwin, Casey" w:date="2018-10-24T07:12:00Z">
        <w:r w:rsidDel="00FE21F6">
          <w:rPr>
            <w:rFonts w:ascii="Times New Roman" w:hAnsi="Times New Roman" w:cs="Times New Roman"/>
            <w:sz w:val="24"/>
            <w:szCs w:val="24"/>
          </w:rPr>
          <w:delText xml:space="preserve"> as the </w:delText>
        </w:r>
        <w:r w:rsidRPr="008F5F30" w:rsidDel="00FE21F6">
          <w:rPr>
            <w:rFonts w:ascii="Times New Roman" w:hAnsi="Times New Roman" w:cs="Times New Roman"/>
            <w:i/>
            <w:sz w:val="24"/>
            <w:szCs w:val="24"/>
          </w:rPr>
          <w:delText>per capita</w:delText>
        </w:r>
        <w:r w:rsidRPr="00B0403D" w:rsidDel="00FE21F6">
          <w:rPr>
            <w:rFonts w:ascii="Times New Roman" w:hAnsi="Times New Roman" w:cs="Times New Roman"/>
            <w:sz w:val="24"/>
            <w:szCs w:val="24"/>
          </w:rPr>
          <w:delText xml:space="preserve"> growth rate of </w:delText>
        </w:r>
        <w:r w:rsidDel="00FE21F6">
          <w:rPr>
            <w:rFonts w:ascii="Times New Roman" w:hAnsi="Times New Roman" w:cs="Times New Roman"/>
            <w:sz w:val="24"/>
            <w:szCs w:val="24"/>
          </w:rPr>
          <w:delText>the</w:delText>
        </w:r>
        <w:r w:rsidRPr="00B0403D" w:rsidDel="00FE21F6">
          <w:rPr>
            <w:rFonts w:ascii="Times New Roman" w:hAnsi="Times New Roman" w:cs="Times New Roman"/>
            <w:sz w:val="24"/>
            <w:szCs w:val="24"/>
          </w:rPr>
          <w:delText xml:space="preserve"> focal species </w:delText>
        </w:r>
        <w:r w:rsidRPr="008F5F30" w:rsidDel="00FE21F6">
          <w:rPr>
            <w:rFonts w:ascii="Times New Roman" w:hAnsi="Times New Roman" w:cs="Times New Roman"/>
            <w:i/>
            <w:sz w:val="24"/>
            <w:szCs w:val="24"/>
          </w:rPr>
          <w:delText>i</w:delText>
        </w:r>
        <w:r w:rsidRPr="008F5F30" w:rsidDel="00FE21F6">
          <w:rPr>
            <w:rFonts w:ascii="Times New Roman" w:hAnsi="Times New Roman" w:cs="Times New Roman"/>
            <w:sz w:val="24"/>
            <w:szCs w:val="24"/>
          </w:rPr>
          <w:delText xml:space="preserve"> </w:delText>
        </w:r>
        <w:r w:rsidDel="00FE21F6">
          <w:rPr>
            <w:rFonts w:ascii="Times New Roman" w:hAnsi="Times New Roman" w:cs="Times New Roman"/>
            <w:sz w:val="24"/>
            <w:szCs w:val="24"/>
          </w:rPr>
          <w:delText>increases with its own frequency</w:delText>
        </w:r>
      </w:del>
      <w:del w:id="113" w:author="Godwin, Casey" w:date="2018-10-24T07:13:00Z">
        <w:r w:rsidDel="005546E3">
          <w:rPr>
            <w:rFonts w:ascii="Times New Roman" w:hAnsi="Times New Roman" w:cs="Times New Roman"/>
            <w:sz w:val="24"/>
            <w:szCs w:val="24"/>
          </w:rPr>
          <w:delText>.</w:delText>
        </w:r>
        <w:r w:rsidRPr="00B0403D" w:rsidDel="005546E3">
          <w:rPr>
            <w:rFonts w:ascii="Times New Roman" w:hAnsi="Times New Roman" w:cs="Times New Roman"/>
            <w:sz w:val="24"/>
            <w:szCs w:val="24"/>
          </w:rPr>
          <w:delText xml:space="preserve"> Therefore, </w:delText>
        </w:r>
        <w:r w:rsidDel="005546E3">
          <w:rPr>
            <w:rFonts w:ascii="Times New Roman" w:hAnsi="Times New Roman" w:cs="Times New Roman"/>
            <w:sz w:val="24"/>
            <w:szCs w:val="24"/>
          </w:rPr>
          <w:delText xml:space="preserve">as long as the </w:delText>
        </w:r>
        <w:r w:rsidRPr="00B0403D" w:rsidDel="005546E3">
          <w:rPr>
            <w:rFonts w:ascii="Times New Roman" w:hAnsi="Times New Roman" w:cs="Times New Roman"/>
            <w:sz w:val="24"/>
            <w:szCs w:val="24"/>
          </w:rPr>
          <w:delText>frequency</w:delText>
        </w:r>
        <w:r w:rsidDel="005546E3">
          <w:rPr>
            <w:rFonts w:ascii="Times New Roman" w:hAnsi="Times New Roman" w:cs="Times New Roman"/>
            <w:sz w:val="24"/>
            <w:szCs w:val="24"/>
          </w:rPr>
          <w:delText xml:space="preserve"> dependency is negative (NFD slope is negative) and both species have positive growth rate when rare</w:delText>
        </w:r>
      </w:del>
      <w:r>
        <w:rPr>
          <w:rFonts w:ascii="Times New Roman" w:hAnsi="Times New Roman" w:cs="Times New Roman"/>
          <w:sz w:val="24"/>
          <w:szCs w:val="24"/>
        </w:rPr>
        <w:t xml:space="preserve">, </w:t>
      </w:r>
      <w:del w:id="114" w:author="Godwin, Casey" w:date="2018-10-24T07:13:00Z">
        <w:r w:rsidDel="005546E3">
          <w:rPr>
            <w:rFonts w:ascii="Times New Roman" w:hAnsi="Times New Roman" w:cs="Times New Roman"/>
            <w:sz w:val="24"/>
            <w:szCs w:val="24"/>
          </w:rPr>
          <w:delText xml:space="preserve">species </w:delText>
        </w:r>
      </w:del>
      <w:ins w:id="115" w:author="Godwin, Casey" w:date="2018-10-24T07:13:00Z">
        <w:r w:rsidR="005546E3">
          <w:rPr>
            <w:rFonts w:ascii="Times New Roman" w:hAnsi="Times New Roman" w:cs="Times New Roman"/>
            <w:sz w:val="24"/>
            <w:szCs w:val="24"/>
          </w:rPr>
          <w:t xml:space="preserve">they </w:t>
        </w:r>
      </w:ins>
      <w:r w:rsidRPr="00B0403D">
        <w:rPr>
          <w:rFonts w:ascii="Times New Roman" w:hAnsi="Times New Roman" w:cs="Times New Roman"/>
          <w:sz w:val="24"/>
          <w:szCs w:val="24"/>
        </w:rPr>
        <w:t xml:space="preserve">should </w:t>
      </w:r>
      <w:del w:id="116" w:author="Godwin, Casey" w:date="2018-10-24T07:13:00Z">
        <w:r w:rsidDel="005546E3">
          <w:rPr>
            <w:rFonts w:ascii="Times New Roman" w:hAnsi="Times New Roman" w:cs="Times New Roman"/>
            <w:sz w:val="24"/>
            <w:szCs w:val="24"/>
          </w:rPr>
          <w:delText xml:space="preserve">be </w:delText>
        </w:r>
        <w:r w:rsidRPr="00B0403D" w:rsidDel="005546E3">
          <w:rPr>
            <w:rFonts w:ascii="Times New Roman" w:hAnsi="Times New Roman" w:cs="Times New Roman"/>
            <w:sz w:val="24"/>
            <w:szCs w:val="24"/>
          </w:rPr>
          <w:delText>guarantee</w:delText>
        </w:r>
        <w:r w:rsidDel="005546E3">
          <w:rPr>
            <w:rFonts w:ascii="Times New Roman" w:hAnsi="Times New Roman" w:cs="Times New Roman"/>
            <w:sz w:val="24"/>
            <w:szCs w:val="24"/>
          </w:rPr>
          <w:delText>d to</w:delText>
        </w:r>
        <w:r w:rsidRPr="00B0403D" w:rsidDel="005546E3">
          <w:rPr>
            <w:rFonts w:ascii="Times New Roman" w:hAnsi="Times New Roman" w:cs="Times New Roman"/>
            <w:sz w:val="24"/>
            <w:szCs w:val="24"/>
          </w:rPr>
          <w:delText xml:space="preserve"> </w:delText>
        </w:r>
      </w:del>
      <w:r w:rsidRPr="00B0403D">
        <w:rPr>
          <w:rFonts w:ascii="Times New Roman" w:hAnsi="Times New Roman" w:cs="Times New Roman"/>
          <w:sz w:val="24"/>
          <w:szCs w:val="24"/>
        </w:rPr>
        <w:t>stabl</w:t>
      </w:r>
      <w:r>
        <w:rPr>
          <w:rFonts w:ascii="Times New Roman" w:hAnsi="Times New Roman" w:cs="Times New Roman"/>
          <w:sz w:val="24"/>
          <w:szCs w:val="24"/>
        </w:rPr>
        <w:t>y</w:t>
      </w:r>
      <w:r w:rsidRPr="00B0403D">
        <w:rPr>
          <w:rFonts w:ascii="Times New Roman" w:hAnsi="Times New Roman" w:cs="Times New Roman"/>
          <w:sz w:val="24"/>
          <w:szCs w:val="24"/>
        </w:rPr>
        <w:t xml:space="preserve"> coexist</w:t>
      </w:r>
      <w:del w:id="117" w:author="Godwin, Casey" w:date="2018-10-24T07:14:00Z">
        <w:r w:rsidRPr="00B0403D" w:rsidDel="005546E3">
          <w:rPr>
            <w:rFonts w:ascii="Times New Roman" w:hAnsi="Times New Roman" w:cs="Times New Roman"/>
            <w:sz w:val="24"/>
            <w:szCs w:val="24"/>
          </w:rPr>
          <w:delText>ence</w:delText>
        </w:r>
      </w:del>
      <w:r w:rsidRPr="00B0403D">
        <w:rPr>
          <w:rFonts w:ascii="Times New Roman" w:hAnsi="Times New Roman" w:cs="Times New Roman"/>
          <w:sz w:val="24"/>
          <w:szCs w:val="24"/>
        </w:rPr>
        <w:t>.</w:t>
      </w:r>
      <w:r>
        <w:rPr>
          <w:rFonts w:ascii="Times New Roman" w:hAnsi="Times New Roman" w:cs="Times New Roman"/>
          <w:sz w:val="24"/>
          <w:szCs w:val="24"/>
        </w:rPr>
        <w:t xml:space="preserve"> Adler et al [2007] expanded upon this definition and showed that, in addition to the requirement for a negative slope of frequency dependence, both species must have positive </w:t>
      </w:r>
      <w:ins w:id="118" w:author="Godwin, Casey" w:date="2018-10-22T16:07:00Z">
        <w:r w:rsidR="00257A11">
          <w:rPr>
            <w:rFonts w:ascii="Times New Roman" w:hAnsi="Times New Roman" w:cs="Times New Roman"/>
            <w:sz w:val="24"/>
            <w:szCs w:val="24"/>
          </w:rPr>
          <w:t xml:space="preserve">growth rate </w:t>
        </w:r>
      </w:ins>
      <w:r>
        <w:rPr>
          <w:rFonts w:ascii="Times New Roman" w:hAnsi="Times New Roman" w:cs="Times New Roman"/>
          <w:sz w:val="24"/>
          <w:szCs w:val="24"/>
        </w:rPr>
        <w:t>approaching zero frequency</w:t>
      </w:r>
      <w:del w:id="119" w:author="Godwin, Casey" w:date="2018-10-24T07:08:00Z">
        <w:r w:rsidDel="00FE21F6">
          <w:rPr>
            <w:rFonts w:ascii="Times New Roman" w:hAnsi="Times New Roman" w:cs="Times New Roman"/>
            <w:sz w:val="24"/>
            <w:szCs w:val="24"/>
          </w:rPr>
          <w:delText xml:space="preserve"> (i.e. their intercepts are positive in figure 1)</w:delText>
        </w:r>
      </w:del>
      <w:r>
        <w:rPr>
          <w:rFonts w:ascii="Times New Roman" w:hAnsi="Times New Roman" w:cs="Times New Roman"/>
          <w:sz w:val="24"/>
          <w:szCs w:val="24"/>
        </w:rPr>
        <w:t>.</w:t>
      </w:r>
      <w:ins w:id="120" w:author="Godwin, Casey" w:date="2018-10-24T07:14:00Z">
        <w:r w:rsidR="005546E3">
          <w:rPr>
            <w:rFonts w:ascii="Times New Roman" w:hAnsi="Times New Roman" w:cs="Times New Roman"/>
            <w:sz w:val="24"/>
            <w:szCs w:val="24"/>
          </w:rPr>
          <w:t xml:space="preserve"> </w:t>
        </w:r>
      </w:ins>
      <w:del w:id="121" w:author="Godwin, Casey" w:date="2018-10-22T16:10:00Z">
        <w:r w:rsidDel="0083226F">
          <w:rPr>
            <w:rFonts w:ascii="Times New Roman" w:hAnsi="Times New Roman" w:cs="Times New Roman"/>
            <w:sz w:val="24"/>
            <w:szCs w:val="24"/>
          </w:rPr>
          <w:delText xml:space="preserve"> This constraint is the definition of mutual invasibility, and</w:delText>
        </w:r>
      </w:del>
      <w:del w:id="122" w:author="Godwin, Casey" w:date="2018-10-24T07:15:00Z">
        <w:r w:rsidDel="005546E3">
          <w:rPr>
            <w:rFonts w:ascii="Times New Roman" w:hAnsi="Times New Roman" w:cs="Times New Roman"/>
            <w:sz w:val="24"/>
            <w:szCs w:val="24"/>
          </w:rPr>
          <w:delText xml:space="preserve"> </w:delText>
        </w:r>
      </w:del>
      <w:del w:id="123" w:author="Godwin, Casey" w:date="2018-10-22T16:10:00Z">
        <w:r w:rsidDel="0083226F">
          <w:rPr>
            <w:rFonts w:ascii="Times New Roman" w:hAnsi="Times New Roman" w:cs="Times New Roman"/>
            <w:sz w:val="24"/>
            <w:szCs w:val="24"/>
          </w:rPr>
          <w:delText xml:space="preserve">as </w:delText>
        </w:r>
      </w:del>
      <w:ins w:id="124" w:author="Godwin, Casey" w:date="2018-10-22T16:10:00Z">
        <w:r w:rsidR="0083226F">
          <w:rPr>
            <w:rFonts w:ascii="Times New Roman" w:hAnsi="Times New Roman" w:cs="Times New Roman"/>
            <w:sz w:val="24"/>
            <w:szCs w:val="24"/>
          </w:rPr>
          <w:t xml:space="preserve">As </w:t>
        </w:r>
      </w:ins>
      <w:r>
        <w:rPr>
          <w:rFonts w:ascii="Times New Roman" w:hAnsi="Times New Roman" w:cs="Times New Roman"/>
          <w:sz w:val="24"/>
          <w:szCs w:val="24"/>
        </w:rPr>
        <w:t>long as the relationship between a species</w:t>
      </w:r>
      <w:ins w:id="125" w:author="Godwin, Casey" w:date="2018-10-22T16:10:00Z">
        <w:r w:rsidR="00FD0D28">
          <w:rPr>
            <w:rFonts w:ascii="Times New Roman" w:hAnsi="Times New Roman" w:cs="Times New Roman"/>
            <w:sz w:val="24"/>
            <w:szCs w:val="24"/>
          </w:rPr>
          <w:t>’</w:t>
        </w:r>
      </w:ins>
      <w:r>
        <w:rPr>
          <w:rFonts w:ascii="Times New Roman" w:hAnsi="Times New Roman" w:cs="Times New Roman"/>
          <w:sz w:val="24"/>
          <w:szCs w:val="24"/>
        </w:rPr>
        <w:t xml:space="preserve"> frequency and its growth rate is linear, knowing the </w:t>
      </w:r>
      <w:ins w:id="126" w:author="Godwin, Casey" w:date="2018-10-22T16:10:00Z">
        <w:r w:rsidR="00FD0D28">
          <w:rPr>
            <w:rFonts w:ascii="Times New Roman" w:hAnsi="Times New Roman" w:cs="Times New Roman"/>
            <w:sz w:val="24"/>
            <w:szCs w:val="24"/>
          </w:rPr>
          <w:t>slope of that</w:t>
        </w:r>
      </w:ins>
      <w:ins w:id="127" w:author="Godwin, Casey" w:date="2018-10-22T16:11:00Z">
        <w:r w:rsidR="00FD0D28">
          <w:rPr>
            <w:rFonts w:ascii="Times New Roman" w:hAnsi="Times New Roman" w:cs="Times New Roman"/>
            <w:sz w:val="24"/>
            <w:szCs w:val="24"/>
          </w:rPr>
          <w:t xml:space="preserve"> relationship and </w:t>
        </w:r>
      </w:ins>
      <w:del w:id="128" w:author="Godwin, Casey" w:date="2018-10-22T16:11:00Z">
        <w:r w:rsidDel="00FD0D28">
          <w:rPr>
            <w:rFonts w:ascii="Times New Roman" w:hAnsi="Times New Roman" w:cs="Times New Roman"/>
            <w:sz w:val="24"/>
            <w:szCs w:val="24"/>
          </w:rPr>
          <w:delText>growth rate and slope at an</w:delText>
        </w:r>
      </w:del>
      <w:ins w:id="129" w:author="Godwin, Casey" w:date="2018-10-22T16:11:00Z">
        <w:r w:rsidR="00FD0D28">
          <w:rPr>
            <w:rFonts w:ascii="Times New Roman" w:hAnsi="Times New Roman" w:cs="Times New Roman"/>
            <w:sz w:val="24"/>
            <w:szCs w:val="24"/>
          </w:rPr>
          <w:t>the growth rate at any</w:t>
        </w:r>
      </w:ins>
      <w:r>
        <w:rPr>
          <w:rFonts w:ascii="Times New Roman" w:hAnsi="Times New Roman" w:cs="Times New Roman"/>
          <w:sz w:val="24"/>
          <w:szCs w:val="24"/>
        </w:rPr>
        <w:t xml:space="preserve"> intermediate frequency could allow an empiricist to extrapolate to predict the growth rate approaching zero frequency and determine whether both species are mutually invasible. </w:t>
      </w:r>
    </w:p>
    <w:p w14:paraId="362C5BE5" w14:textId="77777777" w:rsidR="00992ECB" w:rsidRDefault="00992ECB"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W</w:t>
      </w:r>
      <w:r w:rsidRPr="00B0403D">
        <w:rPr>
          <w:rFonts w:ascii="Times New Roman" w:hAnsi="Times New Roman" w:cs="Times New Roman"/>
          <w:sz w:val="24"/>
          <w:szCs w:val="24"/>
        </w:rPr>
        <w:t xml:space="preserve">e </w:t>
      </w:r>
      <w:r>
        <w:rPr>
          <w:rFonts w:ascii="Times New Roman" w:hAnsi="Times New Roman" w:cs="Times New Roman"/>
          <w:sz w:val="24"/>
          <w:szCs w:val="24"/>
        </w:rPr>
        <w:t>note</w:t>
      </w:r>
      <w:r w:rsidRPr="00B0403D">
        <w:rPr>
          <w:rFonts w:ascii="Times New Roman" w:hAnsi="Times New Roman" w:cs="Times New Roman"/>
          <w:sz w:val="24"/>
          <w:szCs w:val="24"/>
        </w:rPr>
        <w:t xml:space="preserve"> that </w:t>
      </w:r>
      <w:r>
        <w:rPr>
          <w:rFonts w:ascii="Times New Roman" w:hAnsi="Times New Roman" w:cs="Times New Roman"/>
          <w:sz w:val="24"/>
          <w:szCs w:val="24"/>
        </w:rPr>
        <w:t xml:space="preserve">there are two issues associated with the NFD method. First, </w:t>
      </w:r>
      <w:r w:rsidRPr="00B0403D">
        <w:rPr>
          <w:rFonts w:ascii="Times New Roman" w:hAnsi="Times New Roman" w:cs="Times New Roman"/>
          <w:sz w:val="24"/>
          <w:szCs w:val="24"/>
        </w:rPr>
        <w:t xml:space="preserve">the magnitude of negative frequency dependency (the slope) is not equivalent to either intra- or inter-specific competition coefficients </w:t>
      </w:r>
      <w:r>
        <w:rPr>
          <w:rFonts w:ascii="Times New Roman" w:hAnsi="Times New Roman" w:cs="Times New Roman"/>
          <w:sz w:val="24"/>
          <w:szCs w:val="24"/>
        </w:rPr>
        <w:t>but a rather complex combination between both</w:t>
      </w:r>
      <w:r w:rsidRPr="00B0403D">
        <w:rPr>
          <w:rFonts w:ascii="Times New Roman" w:hAnsi="Times New Roman" w:cs="Times New Roman"/>
          <w:sz w:val="24"/>
          <w:szCs w:val="24"/>
        </w:rPr>
        <w:t>.</w:t>
      </w:r>
      <w:r>
        <w:rPr>
          <w:rFonts w:ascii="Times New Roman" w:hAnsi="Times New Roman" w:cs="Times New Roman"/>
          <w:sz w:val="24"/>
          <w:szCs w:val="24"/>
        </w:rPr>
        <w:t xml:space="preserve"> As a result, the slope of NFD cannot be used to determine ND and RFD. </w:t>
      </w:r>
      <w:r w:rsidRPr="00B0403D">
        <w:rPr>
          <w:rFonts w:ascii="Times New Roman" w:hAnsi="Times New Roman" w:cs="Times New Roman"/>
          <w:sz w:val="24"/>
          <w:szCs w:val="24"/>
        </w:rPr>
        <w:t xml:space="preserve"> </w:t>
      </w:r>
      <w:r>
        <w:rPr>
          <w:rFonts w:ascii="Times New Roman" w:hAnsi="Times New Roman" w:cs="Times New Roman"/>
          <w:sz w:val="24"/>
          <w:szCs w:val="24"/>
        </w:rPr>
        <w:t>Second, while</w:t>
      </w:r>
      <w:r w:rsidRPr="006E6139">
        <w:rPr>
          <w:rFonts w:ascii="Times New Roman" w:hAnsi="Times New Roman" w:cs="Times New Roman"/>
          <w:sz w:val="24"/>
          <w:szCs w:val="24"/>
        </w:rPr>
        <w:t xml:space="preserve"> th</w:t>
      </w:r>
      <w:r>
        <w:rPr>
          <w:rFonts w:ascii="Times New Roman" w:hAnsi="Times New Roman" w:cs="Times New Roman"/>
          <w:sz w:val="24"/>
          <w:szCs w:val="24"/>
        </w:rPr>
        <w:t>e NFD</w:t>
      </w:r>
      <w:r w:rsidRPr="006E6139">
        <w:rPr>
          <w:rFonts w:ascii="Times New Roman" w:hAnsi="Times New Roman" w:cs="Times New Roman"/>
          <w:sz w:val="24"/>
          <w:szCs w:val="24"/>
        </w:rPr>
        <w:t xml:space="preserve"> method is consistent with Chesson’s </w:t>
      </w:r>
      <w:r>
        <w:rPr>
          <w:rFonts w:ascii="Times New Roman" w:hAnsi="Times New Roman" w:cs="Times New Roman"/>
          <w:sz w:val="24"/>
          <w:szCs w:val="24"/>
        </w:rPr>
        <w:t xml:space="preserve">coexistence </w:t>
      </w:r>
      <w:r w:rsidRPr="006E6139">
        <w:rPr>
          <w:rFonts w:ascii="Times New Roman" w:hAnsi="Times New Roman" w:cs="Times New Roman"/>
          <w:sz w:val="24"/>
          <w:szCs w:val="24"/>
        </w:rPr>
        <w:t>requirement that coexisting species are mutually invasible, we argue that the assumption that NFD is constant across frequencies</w:t>
      </w:r>
      <w:r>
        <w:rPr>
          <w:rFonts w:ascii="Times New Roman" w:hAnsi="Times New Roman" w:cs="Times New Roman"/>
          <w:sz w:val="24"/>
          <w:szCs w:val="24"/>
        </w:rPr>
        <w:t xml:space="preserve"> (constant NFD slope)</w:t>
      </w:r>
      <w:r w:rsidRPr="006E6139">
        <w:rPr>
          <w:rFonts w:ascii="Times New Roman" w:hAnsi="Times New Roman" w:cs="Times New Roman"/>
          <w:sz w:val="24"/>
          <w:szCs w:val="24"/>
        </w:rPr>
        <w:t xml:space="preserve"> is problematic in practice. </w:t>
      </w:r>
    </w:p>
    <w:p w14:paraId="5ECE1E9B" w14:textId="10529E3A" w:rsidR="00992ECB" w:rsidRDefault="00992ECB"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To show that NFD slope is a complex combination of intra- and inter specific competition coefficients, we attempt to derive the NFD slope based on the </w:t>
      </w:r>
      <w:r w:rsidRPr="00B0403D">
        <w:rPr>
          <w:rFonts w:ascii="Times New Roman" w:hAnsi="Times New Roman" w:cs="Times New Roman"/>
          <w:sz w:val="24"/>
          <w:szCs w:val="24"/>
        </w:rPr>
        <w:t>the Lotka-Volterra model</w:t>
      </w:r>
      <w:r>
        <w:rPr>
          <w:rFonts w:ascii="Times New Roman" w:hAnsi="Times New Roman" w:cs="Times New Roman"/>
          <w:sz w:val="24"/>
          <w:szCs w:val="24"/>
        </w:rPr>
        <w:t xml:space="preserve">. Conceptually, when </w:t>
      </w:r>
      <w:r w:rsidRPr="00B0403D">
        <w:rPr>
          <w:rFonts w:ascii="Times New Roman" w:hAnsi="Times New Roman" w:cs="Times New Roman"/>
          <w:sz w:val="24"/>
          <w:szCs w:val="24"/>
        </w:rPr>
        <w:t xml:space="preserve">the per capita growth rate is being plotted against the frequency of the focal species, </w:t>
      </w:r>
      <w:r>
        <w:rPr>
          <w:rFonts w:ascii="Times New Roman" w:hAnsi="Times New Roman" w:cs="Times New Roman"/>
          <w:sz w:val="24"/>
          <w:szCs w:val="24"/>
        </w:rPr>
        <w:t>the NFD slope</w:t>
      </w:r>
      <w:r w:rsidRPr="00B0403D">
        <w:rPr>
          <w:rFonts w:ascii="Times New Roman" w:hAnsi="Times New Roman" w:cs="Times New Roman"/>
          <w:sz w:val="24"/>
          <w:szCs w:val="24"/>
        </w:rPr>
        <w:t xml:space="preserve"> is actually the ”per %” impact on the per capita growth rate.</w:t>
      </w:r>
      <w:r>
        <w:rPr>
          <w:rFonts w:ascii="Times New Roman" w:hAnsi="Times New Roman" w:cs="Times New Roman"/>
          <w:sz w:val="24"/>
          <w:szCs w:val="24"/>
        </w:rPr>
        <w:t xml:space="preserve"> </w:t>
      </w:r>
      <w:r w:rsidRPr="00B0403D">
        <w:rPr>
          <w:rFonts w:ascii="Times New Roman" w:hAnsi="Times New Roman" w:cs="Times New Roman"/>
          <w:sz w:val="24"/>
          <w:szCs w:val="24"/>
        </w:rPr>
        <w:t xml:space="preserve">To show that </w:t>
      </w:r>
      <w:r w:rsidRPr="00B0403D">
        <w:rPr>
          <w:rFonts w:ascii="Times New Roman" w:hAnsi="Times New Roman" w:cs="Times New Roman"/>
          <w:sz w:val="24"/>
          <w:szCs w:val="24"/>
        </w:rPr>
        <w:lastRenderedPageBreak/>
        <w:t xml:space="preserve">negative frequency dependency (NFD) </w:t>
      </w:r>
      <w:r>
        <w:rPr>
          <w:rFonts w:ascii="Times New Roman" w:hAnsi="Times New Roman" w:cs="Times New Roman"/>
          <w:sz w:val="24"/>
          <w:szCs w:val="24"/>
        </w:rPr>
        <w:t>slope</w:t>
      </w:r>
      <w:r w:rsidRPr="00B0403D">
        <w:rPr>
          <w:rFonts w:ascii="Times New Roman" w:hAnsi="Times New Roman" w:cs="Times New Roman"/>
          <w:sz w:val="24"/>
          <w:szCs w:val="24"/>
        </w:rPr>
        <w:t xml:space="preserve"> cannot be used directly to measure competition coefficients (</w:t>
      </w:r>
      <w:r w:rsidRPr="00D07EFB">
        <w:rPr>
          <w:rFonts w:ascii="Times New Roman" w:hAnsi="Times New Roman" w:cs="Times New Roman"/>
          <w:i/>
          <w:sz w:val="24"/>
          <w:szCs w:val="24"/>
        </w:rPr>
        <w:t>α</w:t>
      </w:r>
      <w:r w:rsidRPr="00B0403D">
        <w:rPr>
          <w:rFonts w:ascii="Times New Roman" w:hAnsi="Times New Roman" w:cs="Times New Roman"/>
          <w:sz w:val="24"/>
          <w:szCs w:val="24"/>
        </w:rPr>
        <w:t xml:space="preserve">), we attempt to derive the NFD </w:t>
      </w:r>
      <w:r>
        <w:rPr>
          <w:rFonts w:ascii="Times New Roman" w:hAnsi="Times New Roman" w:cs="Times New Roman"/>
          <w:sz w:val="24"/>
          <w:szCs w:val="24"/>
        </w:rPr>
        <w:t>slope</w:t>
      </w:r>
      <w:r w:rsidRPr="00B0403D">
        <w:rPr>
          <w:rFonts w:ascii="Times New Roman" w:hAnsi="Times New Roman" w:cs="Times New Roman"/>
          <w:sz w:val="24"/>
          <w:szCs w:val="24"/>
        </w:rPr>
        <w:t xml:space="preserve"> from the Lotka-Volterra mode</w:t>
      </w:r>
      <w:r>
        <w:rPr>
          <w:rFonts w:ascii="Times New Roman" w:hAnsi="Times New Roman" w:cs="Times New Roman"/>
          <w:sz w:val="24"/>
          <w:szCs w:val="24"/>
        </w:rPr>
        <w:t>l</w:t>
      </w:r>
      <w:r w:rsidRPr="00B0403D">
        <w:rPr>
          <w:rFonts w:ascii="Times New Roman" w:hAnsi="Times New Roman" w:cs="Times New Roman"/>
          <w:sz w:val="24"/>
          <w:szCs w:val="24"/>
        </w:rPr>
        <w:t xml:space="preserve">. We found that, the NFD </w:t>
      </w:r>
      <w:r>
        <w:rPr>
          <w:rFonts w:ascii="Times New Roman" w:hAnsi="Times New Roman" w:cs="Times New Roman"/>
          <w:sz w:val="24"/>
          <w:szCs w:val="24"/>
        </w:rPr>
        <w:t>slope</w:t>
      </w:r>
      <w:r w:rsidRPr="00B0403D">
        <w:rPr>
          <w:rFonts w:ascii="Times New Roman" w:hAnsi="Times New Roman" w:cs="Times New Roman"/>
          <w:sz w:val="24"/>
          <w:szCs w:val="24"/>
        </w:rPr>
        <w:t xml:space="preserve"> cannot be readily derived from the Lotka-Volterra model without making </w:t>
      </w:r>
      <w:r>
        <w:rPr>
          <w:rFonts w:ascii="Times New Roman" w:hAnsi="Times New Roman" w:cs="Times New Roman"/>
          <w:sz w:val="24"/>
          <w:szCs w:val="24"/>
        </w:rPr>
        <w:t xml:space="preserve">following additional </w:t>
      </w:r>
      <w:r w:rsidRPr="00B0403D">
        <w:rPr>
          <w:rFonts w:ascii="Times New Roman" w:hAnsi="Times New Roman" w:cs="Times New Roman"/>
          <w:sz w:val="24"/>
          <w:szCs w:val="24"/>
        </w:rPr>
        <w:t xml:space="preserve">assumptions. </w:t>
      </w:r>
      <w:r>
        <w:rPr>
          <w:rFonts w:ascii="Times New Roman" w:hAnsi="Times New Roman" w:cs="Times New Roman"/>
          <w:sz w:val="24"/>
          <w:szCs w:val="24"/>
        </w:rPr>
        <w:t>First, there is only density term but no frequency term in the Lotka-Volterra model. O</w:t>
      </w:r>
      <w:r w:rsidRPr="00B0403D">
        <w:rPr>
          <w:rFonts w:ascii="Times New Roman" w:hAnsi="Times New Roman" w:cs="Times New Roman"/>
          <w:sz w:val="24"/>
          <w:szCs w:val="24"/>
        </w:rPr>
        <w:t>nly when the community density is fixed,</w:t>
      </w:r>
      <w:r>
        <w:rPr>
          <w:rFonts w:ascii="Times New Roman" w:hAnsi="Times New Roman" w:cs="Times New Roman"/>
          <w:sz w:val="24"/>
          <w:szCs w:val="24"/>
        </w:rPr>
        <w:t xml:space="preserve"> the density dependency, </w:t>
      </w:r>
      <w:r w:rsidRPr="00D07EFB">
        <w:rPr>
          <w:rFonts w:ascii="Times New Roman" w:hAnsi="Times New Roman" w:cs="Times New Roman"/>
          <w:i/>
          <w:sz w:val="24"/>
          <w:szCs w:val="24"/>
        </w:rPr>
        <w:t>α</w:t>
      </w:r>
      <w:r w:rsidRPr="00D07EFB">
        <w:rPr>
          <w:rFonts w:ascii="Times New Roman" w:hAnsi="Times New Roman" w:cs="Times New Roman"/>
          <w:i/>
          <w:sz w:val="24"/>
          <w:szCs w:val="24"/>
          <w:vertAlign w:val="subscript"/>
        </w:rPr>
        <w:t>ij</w:t>
      </w:r>
      <w:r>
        <w:rPr>
          <w:rFonts w:ascii="Times New Roman" w:hAnsi="Times New Roman" w:cs="Times New Roman"/>
          <w:sz w:val="24"/>
          <w:szCs w:val="24"/>
        </w:rPr>
        <w:t xml:space="preserve">, is </w:t>
      </w:r>
      <w:r w:rsidRPr="00B0403D">
        <w:rPr>
          <w:rFonts w:ascii="Times New Roman" w:hAnsi="Times New Roman" w:cs="Times New Roman"/>
          <w:sz w:val="24"/>
          <w:szCs w:val="24"/>
        </w:rPr>
        <w:t>equivalent to density dependency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Pr>
          <w:rFonts w:ascii="Times New Roman" w:hAnsi="Times New Roman" w:cs="Times New Roman"/>
          <w:sz w:val="24"/>
          <w:szCs w:val="24"/>
        </w:rPr>
        <w:fldChar w:fldCharType="separate"/>
      </w:r>
      <w:r w:rsidRPr="001C2A2C">
        <w:rPr>
          <w:rFonts w:ascii="Times New Roman" w:hAnsi="Times New Roman" w:cs="Times New Roman"/>
          <w:noProof/>
          <w:sz w:val="24"/>
          <w:szCs w:val="24"/>
        </w:rPr>
        <w:t>(Adler et al. 2007)</w:t>
      </w:r>
      <w:r>
        <w:rPr>
          <w:rFonts w:ascii="Times New Roman" w:hAnsi="Times New Roman" w:cs="Times New Roman"/>
          <w:sz w:val="24"/>
          <w:szCs w:val="24"/>
        </w:rPr>
        <w:fldChar w:fldCharType="end"/>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In addition, since the density dependency, </w:t>
      </w:r>
      <w:r w:rsidRPr="00D07EFB">
        <w:rPr>
          <w:rFonts w:ascii="Times New Roman" w:hAnsi="Times New Roman" w:cs="Times New Roman"/>
          <w:i/>
          <w:sz w:val="24"/>
          <w:szCs w:val="24"/>
        </w:rPr>
        <w:t>α</w:t>
      </w:r>
      <w:r w:rsidRPr="00D07EFB">
        <w:rPr>
          <w:rFonts w:ascii="Times New Roman" w:hAnsi="Times New Roman" w:cs="Times New Roman"/>
          <w:i/>
          <w:sz w:val="24"/>
          <w:szCs w:val="24"/>
          <w:vertAlign w:val="subscript"/>
        </w:rPr>
        <w:t>ij</w:t>
      </w:r>
      <w:r>
        <w:rPr>
          <w:rFonts w:ascii="Times New Roman" w:hAnsi="Times New Roman" w:cs="Times New Roman"/>
          <w:sz w:val="24"/>
          <w:szCs w:val="24"/>
        </w:rPr>
        <w:t xml:space="preserve">, is modeled in </w:t>
      </w:r>
      <w:r w:rsidRPr="00D07EFB">
        <w:rPr>
          <w:rFonts w:ascii="Times New Roman" w:hAnsi="Times New Roman" w:cs="Times New Roman"/>
          <w:i/>
          <w:sz w:val="24"/>
          <w:szCs w:val="24"/>
        </w:rPr>
        <w:t>per capita</w:t>
      </w:r>
      <w:r>
        <w:rPr>
          <w:rFonts w:ascii="Times New Roman" w:hAnsi="Times New Roman" w:cs="Times New Roman"/>
          <w:sz w:val="24"/>
          <w:szCs w:val="24"/>
        </w:rPr>
        <w:t xml:space="preserve"> fashion, one-to-one conversion between the focal species </w:t>
      </w:r>
      <w:r w:rsidRPr="00D07EFB">
        <w:rPr>
          <w:rFonts w:ascii="Times New Roman" w:hAnsi="Times New Roman" w:cs="Times New Roman"/>
          <w:i/>
          <w:sz w:val="24"/>
          <w:szCs w:val="24"/>
        </w:rPr>
        <w:t>i</w:t>
      </w:r>
      <w:r>
        <w:rPr>
          <w:rFonts w:ascii="Times New Roman" w:hAnsi="Times New Roman" w:cs="Times New Roman"/>
          <w:sz w:val="24"/>
          <w:szCs w:val="24"/>
        </w:rPr>
        <w:t xml:space="preserve"> and its competitor also needs to be assumed. </w:t>
      </w:r>
      <w:r w:rsidRPr="00B0403D">
        <w:rPr>
          <w:rFonts w:ascii="Times New Roman" w:hAnsi="Times New Roman" w:cs="Times New Roman"/>
          <w:sz w:val="24"/>
          <w:szCs w:val="24"/>
        </w:rPr>
        <w:t>By doing so, the Lotka-Volterra competition model can be rewritten as followed.</w:t>
      </w:r>
    </w:p>
    <w:p w14:paraId="247905EA" w14:textId="77777777" w:rsidR="00992ECB" w:rsidRDefault="00DC5055" w:rsidP="00715006">
      <w:pPr>
        <w:pStyle w:val="Normal1"/>
        <w:tabs>
          <w:tab w:val="left" w:pos="8820"/>
        </w:tabs>
        <w:spacing w:line="360" w:lineRule="auto"/>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B-</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e>
                </m:d>
                <m:ctrlPr>
                  <w:rPr>
                    <w:rFonts w:ascii="Cambria Math" w:eastAsia="Arial" w:hAnsi="Cambria Math" w:cs="Times New Roman"/>
                    <w:i/>
                    <w:sz w:val="24"/>
                    <w:szCs w:val="24"/>
                  </w:rPr>
                </m:ctrlPr>
              </m:e>
            </m:nary>
          </m:e>
        </m:d>
      </m:oMath>
      <w:r w:rsidR="00992ECB">
        <w:rPr>
          <w:rFonts w:ascii="Times New Roman" w:hAnsi="Times New Roman" w:cs="Times New Roman"/>
          <w:sz w:val="24"/>
          <w:szCs w:val="24"/>
        </w:rPr>
        <w:tab/>
        <w:t>(2)</w:t>
      </w:r>
    </w:p>
    <w:p w14:paraId="51E4A12C" w14:textId="085CF877" w:rsidR="00992ECB" w:rsidRDefault="00992ECB"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In eq</w:t>
      </w:r>
      <w:r>
        <w:rPr>
          <w:rFonts w:ascii="Times New Roman" w:hAnsi="Times New Roman" w:cs="Times New Roman"/>
          <w:sz w:val="24"/>
          <w:szCs w:val="24"/>
        </w:rPr>
        <w:t>uation</w:t>
      </w:r>
      <w:r w:rsidRPr="00B0403D">
        <w:rPr>
          <w:rFonts w:ascii="Times New Roman" w:hAnsi="Times New Roman" w:cs="Times New Roman"/>
          <w:sz w:val="24"/>
          <w:szCs w:val="24"/>
        </w:rPr>
        <w:t xml:space="preserve"> </w:t>
      </w:r>
      <w:r>
        <w:rPr>
          <w:rFonts w:ascii="Times New Roman" w:hAnsi="Times New Roman" w:cs="Times New Roman"/>
          <w:sz w:val="24"/>
          <w:szCs w:val="24"/>
        </w:rPr>
        <w:t>2</w:t>
      </w:r>
      <w:r w:rsidRPr="00B0403D">
        <w:rPr>
          <w:rFonts w:ascii="Times New Roman" w:hAnsi="Times New Roman" w:cs="Times New Roman"/>
          <w:sz w:val="24"/>
          <w:szCs w:val="24"/>
        </w:rPr>
        <w:t xml:space="preserve">,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the fixed community density and one unit decrease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will lead to one unit increase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j</w:t>
      </w:r>
      <w:r w:rsidRPr="00B0403D">
        <w:rPr>
          <w:rFonts w:ascii="Times New Roman" w:hAnsi="Times New Roman" w:cs="Times New Roman"/>
          <w:sz w:val="24"/>
          <w:szCs w:val="24"/>
        </w:rPr>
        <w:t xml:space="preserve">. Note that this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an arbitrarily defined constant describing a fixed community density and has nothing do to with the equilibrium of any of the species. To calculate the negative frequency dependency </w:t>
      </w:r>
      <w:r>
        <w:rPr>
          <w:rFonts w:ascii="Times New Roman" w:hAnsi="Times New Roman" w:cs="Times New Roman"/>
          <w:sz w:val="24"/>
          <w:szCs w:val="24"/>
        </w:rPr>
        <w:t>slope</w:t>
      </w:r>
      <w:r w:rsidRPr="00B0403D">
        <w:rPr>
          <w:rFonts w:ascii="Times New Roman" w:hAnsi="Times New Roman" w:cs="Times New Roman"/>
          <w:sz w:val="24"/>
          <w:szCs w:val="24"/>
        </w:rPr>
        <w:t xml:space="preserve">, we take derivative of equation 6 in terms of </w:t>
      </w:r>
      <w:r w:rsidRPr="001F41ED">
        <w:rPr>
          <w:rFonts w:ascii="Times New Roman" w:hAnsi="Times New Roman" w:cs="Times New Roman"/>
          <w:i/>
          <w:sz w:val="24"/>
          <w:szCs w:val="24"/>
        </w:rPr>
        <w:t>Ni/B</w:t>
      </w:r>
      <w:r w:rsidRPr="00B0403D">
        <w:rPr>
          <w:rFonts w:ascii="Times New Roman" w:hAnsi="Times New Roman" w:cs="Times New Roman"/>
          <w:sz w:val="24"/>
          <w:szCs w:val="24"/>
        </w:rPr>
        <w:t>.</w:t>
      </w:r>
    </w:p>
    <w:p w14:paraId="4B07F38B" w14:textId="77777777" w:rsidR="00992ECB" w:rsidRDefault="00992ECB" w:rsidP="00715006">
      <w:pPr>
        <w:pStyle w:val="Normal1"/>
        <w:tabs>
          <w:tab w:val="left" w:pos="8820"/>
        </w:tabs>
        <w:spacing w:line="360" w:lineRule="auto"/>
        <w:rPr>
          <w:rFonts w:ascii="Times New Roman" w:hAnsi="Times New Roman" w:cs="Times New Roman"/>
          <w:sz w:val="24"/>
          <w:szCs w:val="24"/>
        </w:rPr>
      </w:pPr>
      <m:oMath>
        <m:r>
          <w:rPr>
            <w:rFonts w:ascii="Cambria Math" w:hAnsi="Cambria Math" w:cs="Times New Roman"/>
            <w:sz w:val="24"/>
            <w:szCs w:val="24"/>
          </w:rPr>
          <m:t>NFD</m:t>
        </m:r>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e>
        </m:d>
      </m:oMath>
      <w:r>
        <w:rPr>
          <w:rFonts w:ascii="Times New Roman" w:hAnsi="Times New Roman" w:cs="Times New Roman"/>
          <w:sz w:val="24"/>
          <w:szCs w:val="24"/>
        </w:rPr>
        <w:tab/>
        <w:t>(3)</w:t>
      </w:r>
    </w:p>
    <w:p w14:paraId="0B16FE2E" w14:textId="73D481FF" w:rsidR="00992ECB" w:rsidRPr="00B0403D" w:rsidRDefault="00992ECB"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This equation </w:t>
      </w:r>
      <w:r>
        <w:rPr>
          <w:rFonts w:ascii="Times New Roman" w:hAnsi="Times New Roman" w:cs="Times New Roman"/>
          <w:sz w:val="24"/>
          <w:szCs w:val="24"/>
        </w:rPr>
        <w:t>3</w:t>
      </w:r>
      <w:r w:rsidRPr="00B0403D">
        <w:rPr>
          <w:rFonts w:ascii="Times New Roman" w:hAnsi="Times New Roman" w:cs="Times New Roman"/>
          <w:sz w:val="24"/>
          <w:szCs w:val="24"/>
        </w:rPr>
        <w:t xml:space="preserve"> describe the change of species </w:t>
      </w:r>
      <w:r w:rsidRPr="00CE29AE">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with respective to the change of its own frequency in a community (Fig. </w:t>
      </w:r>
      <w:r>
        <w:rPr>
          <w:rFonts w:ascii="Times New Roman" w:hAnsi="Times New Roman" w:cs="Times New Roman"/>
          <w:sz w:val="24"/>
          <w:szCs w:val="24"/>
        </w:rPr>
        <w:t>1</w:t>
      </w:r>
      <w:r w:rsidRPr="00B0403D">
        <w:rPr>
          <w:rFonts w:ascii="Times New Roman" w:hAnsi="Times New Roman" w:cs="Times New Roman"/>
          <w:sz w:val="24"/>
          <w:szCs w:val="24"/>
        </w:rPr>
        <w:t xml:space="preserve">). From equation </w:t>
      </w:r>
      <w:r>
        <w:rPr>
          <w:rFonts w:ascii="Times New Roman" w:hAnsi="Times New Roman" w:cs="Times New Roman"/>
          <w:sz w:val="24"/>
          <w:szCs w:val="24"/>
        </w:rPr>
        <w:t>3</w:t>
      </w:r>
      <w:r w:rsidRPr="00B0403D">
        <w:rPr>
          <w:rFonts w:ascii="Times New Roman" w:hAnsi="Times New Roman" w:cs="Times New Roman"/>
          <w:sz w:val="24"/>
          <w:szCs w:val="24"/>
        </w:rPr>
        <w:t xml:space="preserve"> the NFD </w:t>
      </w:r>
      <w:r>
        <w:rPr>
          <w:rFonts w:ascii="Times New Roman" w:hAnsi="Times New Roman" w:cs="Times New Roman"/>
          <w:sz w:val="24"/>
          <w:szCs w:val="24"/>
        </w:rPr>
        <w:t>slope</w:t>
      </w:r>
      <w:r w:rsidRPr="00B0403D">
        <w:rPr>
          <w:rFonts w:ascii="Times New Roman" w:hAnsi="Times New Roman" w:cs="Times New Roman"/>
          <w:sz w:val="24"/>
          <w:szCs w:val="24"/>
        </w:rPr>
        <w:t xml:space="preserve"> depends on a combination of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t>
      </w:r>
      <w:r w:rsidRPr="00CE29AE">
        <w:rPr>
          <w:rFonts w:ascii="Times New Roman" w:hAnsi="Times New Roman" w:cs="Times New Roman"/>
          <w:i/>
          <w:sz w:val="24"/>
          <w:szCs w:val="24"/>
        </w:rPr>
        <w:t>r</w:t>
      </w:r>
      <w:r w:rsidRPr="00CE29AE">
        <w:rPr>
          <w:rFonts w:ascii="Times New Roman" w:hAnsi="Times New Roman" w:cs="Times New Roman"/>
          <w:i/>
          <w:sz w:val="24"/>
          <w:szCs w:val="24"/>
          <w:vertAlign w:val="subscript"/>
        </w:rPr>
        <w:t>i</w:t>
      </w:r>
      <w:r w:rsidRPr="00B0403D">
        <w:rPr>
          <w:rFonts w:ascii="Times New Roman" w:hAnsi="Times New Roman" w:cs="Times New Roman"/>
          <w:sz w:val="24"/>
          <w:szCs w:val="24"/>
        </w:rPr>
        <w:t>) and the fixed community density (</w:t>
      </w:r>
      <w:r w:rsidRPr="00CE29AE">
        <w:rPr>
          <w:rFonts w:ascii="Times New Roman" w:hAnsi="Times New Roman" w:cs="Times New Roman"/>
          <w:i/>
          <w:sz w:val="24"/>
          <w:szCs w:val="24"/>
        </w:rPr>
        <w:t>B</w:t>
      </w:r>
      <w:r w:rsidRPr="00B0403D">
        <w:rPr>
          <w:rFonts w:ascii="Times New Roman" w:hAnsi="Times New Roman" w:cs="Times New Roman"/>
          <w:sz w:val="24"/>
          <w:szCs w:val="24"/>
        </w:rPr>
        <w:t>) in addition to the intra- and inter-specific competition coefficients. From this equation, we first see that NFD</w:t>
      </w:r>
      <w:r>
        <w:rPr>
          <w:rFonts w:ascii="Times New Roman" w:hAnsi="Times New Roman" w:cs="Times New Roman"/>
          <w:sz w:val="24"/>
          <w:szCs w:val="24"/>
        </w:rPr>
        <w:t xml:space="preserve"> slope</w:t>
      </w:r>
      <w:r w:rsidRPr="00B0403D">
        <w:rPr>
          <w:rFonts w:ascii="Times New Roman" w:hAnsi="Times New Roman" w:cs="Times New Roman"/>
          <w:sz w:val="24"/>
          <w:szCs w:val="24"/>
        </w:rPr>
        <w:t xml:space="preserve"> is negative as long as the intra-specific competition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ii</w:t>
      </w:r>
      <w:r w:rsidRPr="00B0403D">
        <w:rPr>
          <w:rFonts w:ascii="Times New Roman" w:hAnsi="Times New Roman" w:cs="Times New Roman"/>
          <w:sz w:val="24"/>
          <w:szCs w:val="24"/>
        </w:rPr>
        <w:t>) is greater than the inter-specific competition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Additionally, higher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a species and higher community density (e.g. in the later more mature stage of the community) would lead one to estimate stronger frequency dependency (Fig. </w:t>
      </w:r>
      <w:r>
        <w:rPr>
          <w:rFonts w:ascii="Times New Roman" w:hAnsi="Times New Roman" w:cs="Times New Roman"/>
          <w:sz w:val="24"/>
          <w:szCs w:val="24"/>
        </w:rPr>
        <w:t>1</w:t>
      </w:r>
      <w:r w:rsidRPr="00B0403D">
        <w:rPr>
          <w:rFonts w:ascii="Times New Roman" w:hAnsi="Times New Roman" w:cs="Times New Roman"/>
          <w:sz w:val="24"/>
          <w:szCs w:val="24"/>
        </w:rPr>
        <w:t xml:space="preserve">). Most importantly, although NFD </w:t>
      </w:r>
      <w:r>
        <w:rPr>
          <w:rFonts w:ascii="Times New Roman" w:hAnsi="Times New Roman" w:cs="Times New Roman"/>
          <w:sz w:val="24"/>
          <w:szCs w:val="24"/>
        </w:rPr>
        <w:t>slope</w:t>
      </w:r>
      <w:r w:rsidRPr="00B0403D">
        <w:rPr>
          <w:rFonts w:ascii="Times New Roman" w:hAnsi="Times New Roman" w:cs="Times New Roman"/>
          <w:sz w:val="24"/>
          <w:szCs w:val="24"/>
        </w:rPr>
        <w:t xml:space="preserve"> has been used to estimate species coexistence empirically for annual plant communities (e.g. Godoy et al. 2014), </w:t>
      </w:r>
      <w:r>
        <w:rPr>
          <w:rFonts w:ascii="Times New Roman" w:hAnsi="Times New Roman" w:cs="Times New Roman"/>
          <w:sz w:val="24"/>
          <w:szCs w:val="24"/>
        </w:rPr>
        <w:t xml:space="preserve">it </w:t>
      </w:r>
      <w:r w:rsidRPr="00B0403D">
        <w:rPr>
          <w:rFonts w:ascii="Times New Roman" w:hAnsi="Times New Roman" w:cs="Times New Roman"/>
          <w:sz w:val="24"/>
          <w:szCs w:val="24"/>
        </w:rPr>
        <w:t>should be interpreted with caution as it is related but not equivalent to the competition coefficients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i</w:t>
      </w:r>
      <w:r w:rsidRPr="00CE29AE">
        <w:rPr>
          <w:rFonts w:ascii="Times New Roman" w:hAnsi="Times New Roman" w:cs="Times New Roman"/>
          <w:sz w:val="24"/>
          <w:szCs w:val="24"/>
        </w:rPr>
        <w:t xml:space="preserve"> and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ij</w:t>
      </w:r>
      <w:r w:rsidRPr="00B0403D">
        <w:rPr>
          <w:rFonts w:ascii="Times New Roman" w:hAnsi="Times New Roman" w:cs="Times New Roman"/>
          <w:sz w:val="24"/>
          <w:szCs w:val="24"/>
        </w:rPr>
        <w:t>) and thus should not be directly used to calculate ND and RFD</w:t>
      </w:r>
      <w:r>
        <w:rPr>
          <w:rFonts w:ascii="Times New Roman" w:hAnsi="Times New Roman" w:cs="Times New Roman"/>
          <w:sz w:val="24"/>
          <w:szCs w:val="24"/>
        </w:rPr>
        <w:t xml:space="preserve"> in order to</w:t>
      </w:r>
      <w:r w:rsidRPr="00B0403D">
        <w:rPr>
          <w:rFonts w:ascii="Times New Roman" w:hAnsi="Times New Roman" w:cs="Times New Roman"/>
          <w:sz w:val="24"/>
          <w:szCs w:val="24"/>
        </w:rPr>
        <w:t xml:space="preserve"> predict species coexistence.</w:t>
      </w:r>
    </w:p>
    <w:p w14:paraId="687C1093" w14:textId="0B34E248" w:rsidR="00992ECB" w:rsidRPr="00DD3906" w:rsidRDefault="00992ECB" w:rsidP="00A20955">
      <w:pPr>
        <w:pStyle w:val="Normal1"/>
        <w:spacing w:line="360" w:lineRule="auto"/>
        <w:ind w:firstLine="360"/>
        <w:rPr>
          <w:rFonts w:ascii="Times New Roman" w:hAnsi="Times New Roman" w:cs="Times New Roman"/>
          <w:sz w:val="24"/>
          <w:szCs w:val="24"/>
        </w:rPr>
      </w:pPr>
      <w:commentRangeStart w:id="130"/>
      <w:r>
        <w:rPr>
          <w:rFonts w:ascii="Times New Roman" w:hAnsi="Times New Roman" w:cs="Times New Roman"/>
          <w:sz w:val="24"/>
          <w:szCs w:val="24"/>
        </w:rPr>
        <w:t>To demonstrate</w:t>
      </w:r>
      <w:commentRangeEnd w:id="130"/>
      <w:r w:rsidR="005546E3">
        <w:rPr>
          <w:rStyle w:val="CommentReference"/>
        </w:rPr>
        <w:commentReference w:id="130"/>
      </w:r>
      <w:r>
        <w:rPr>
          <w:rFonts w:ascii="Times New Roman" w:hAnsi="Times New Roman" w:cs="Times New Roman"/>
          <w:sz w:val="24"/>
          <w:szCs w:val="24"/>
        </w:rPr>
        <w:t xml:space="preserve"> </w:t>
      </w:r>
      <w:ins w:id="131" w:author="Godwin, Casey" w:date="2018-10-24T07:16:00Z">
        <w:r w:rsidR="005546E3">
          <w:rPr>
            <w:rFonts w:ascii="Times New Roman" w:hAnsi="Times New Roman" w:cs="Times New Roman"/>
            <w:sz w:val="24"/>
            <w:szCs w:val="24"/>
          </w:rPr>
          <w:t>how</w:t>
        </w:r>
      </w:ins>
      <w:del w:id="132" w:author="Godwin, Casey" w:date="2018-10-24T07:16:00Z">
        <w:r w:rsidDel="005546E3">
          <w:rPr>
            <w:rFonts w:ascii="Times New Roman" w:hAnsi="Times New Roman" w:cs="Times New Roman"/>
            <w:sz w:val="24"/>
            <w:szCs w:val="24"/>
          </w:rPr>
          <w:delText>that</w:delText>
        </w:r>
      </w:del>
      <w:r>
        <w:rPr>
          <w:rFonts w:ascii="Times New Roman" w:hAnsi="Times New Roman" w:cs="Times New Roman"/>
          <w:sz w:val="24"/>
          <w:szCs w:val="24"/>
        </w:rPr>
        <w:t xml:space="preserve"> </w:t>
      </w:r>
      <w:del w:id="133" w:author="Godwin, Casey" w:date="2018-10-24T07:16:00Z">
        <w:r w:rsidDel="005546E3">
          <w:rPr>
            <w:rFonts w:ascii="Times New Roman" w:hAnsi="Times New Roman" w:cs="Times New Roman"/>
            <w:sz w:val="24"/>
            <w:szCs w:val="24"/>
          </w:rPr>
          <w:delText>non-constant intra- and inter specific competition coefficients can lead to non-constant NFD slope and</w:delText>
        </w:r>
      </w:del>
      <w:ins w:id="134" w:author="Godwin, Casey" w:date="2018-10-24T07:16:00Z">
        <w:r w:rsidR="005546E3">
          <w:rPr>
            <w:rFonts w:ascii="Times New Roman" w:hAnsi="Times New Roman" w:cs="Times New Roman"/>
            <w:sz w:val="24"/>
            <w:szCs w:val="24"/>
          </w:rPr>
          <w:t>non-linearity between a species’ frequency and its gr</w:t>
        </w:r>
      </w:ins>
      <w:ins w:id="135" w:author="Godwin, Casey" w:date="2018-10-24T07:17:00Z">
        <w:r w:rsidR="005546E3">
          <w:rPr>
            <w:rFonts w:ascii="Times New Roman" w:hAnsi="Times New Roman" w:cs="Times New Roman"/>
            <w:sz w:val="24"/>
            <w:szCs w:val="24"/>
          </w:rPr>
          <w:t>owth rate can lead to</w:t>
        </w:r>
      </w:ins>
      <w:r>
        <w:rPr>
          <w:rFonts w:ascii="Times New Roman" w:hAnsi="Times New Roman" w:cs="Times New Roman"/>
          <w:sz w:val="24"/>
          <w:szCs w:val="24"/>
        </w:rPr>
        <w:t xml:space="preserve"> incorrect prediction</w:t>
      </w:r>
      <w:ins w:id="136" w:author="Godwin, Casey" w:date="2018-10-24T07:17:00Z">
        <w:r w:rsidR="005546E3">
          <w:rPr>
            <w:rFonts w:ascii="Times New Roman" w:hAnsi="Times New Roman" w:cs="Times New Roman"/>
            <w:sz w:val="24"/>
            <w:szCs w:val="24"/>
          </w:rPr>
          <w:t>s</w:t>
        </w:r>
      </w:ins>
      <w:r>
        <w:rPr>
          <w:rFonts w:ascii="Times New Roman" w:hAnsi="Times New Roman" w:cs="Times New Roman"/>
          <w:sz w:val="24"/>
          <w:szCs w:val="24"/>
        </w:rPr>
        <w:t xml:space="preserve"> </w:t>
      </w:r>
      <w:del w:id="137" w:author="Godwin, Casey" w:date="2018-10-24T07:17:00Z">
        <w:r w:rsidDel="005546E3">
          <w:rPr>
            <w:rFonts w:ascii="Times New Roman" w:hAnsi="Times New Roman" w:cs="Times New Roman"/>
            <w:sz w:val="24"/>
            <w:szCs w:val="24"/>
          </w:rPr>
          <w:delText xml:space="preserve">of </w:delText>
        </w:r>
      </w:del>
      <w:ins w:id="138" w:author="Godwin, Casey" w:date="2018-10-24T07:17:00Z">
        <w:r w:rsidR="005546E3">
          <w:rPr>
            <w:rFonts w:ascii="Times New Roman" w:hAnsi="Times New Roman" w:cs="Times New Roman"/>
            <w:sz w:val="24"/>
            <w:szCs w:val="24"/>
          </w:rPr>
          <w:t xml:space="preserve">about </w:t>
        </w:r>
      </w:ins>
      <w:r>
        <w:rPr>
          <w:rFonts w:ascii="Times New Roman" w:hAnsi="Times New Roman" w:cs="Times New Roman"/>
          <w:sz w:val="24"/>
          <w:szCs w:val="24"/>
        </w:rPr>
        <w:t>species coexistence, we used numerical simulation of a well-known two species consumer-resource model [Tilman 1977]</w:t>
      </w:r>
      <w:ins w:id="139" w:author="Godwin, Casey" w:date="2018-10-24T07:17:00Z">
        <w:r w:rsidR="005546E3">
          <w:rPr>
            <w:rFonts w:ascii="Times New Roman" w:hAnsi="Times New Roman" w:cs="Times New Roman"/>
            <w:sz w:val="24"/>
            <w:szCs w:val="24"/>
          </w:rPr>
          <w:t>.</w:t>
        </w:r>
      </w:ins>
      <w:r>
        <w:rPr>
          <w:rFonts w:ascii="Times New Roman" w:hAnsi="Times New Roman" w:cs="Times New Roman"/>
          <w:sz w:val="24"/>
          <w:szCs w:val="24"/>
        </w:rPr>
        <w:t xml:space="preserve"> </w:t>
      </w:r>
      <w:ins w:id="140" w:author="Godwin, Casey" w:date="2018-10-24T07:19:00Z">
        <w:r w:rsidR="005546E3">
          <w:rPr>
            <w:rFonts w:ascii="Times New Roman" w:hAnsi="Times New Roman" w:cs="Times New Roman"/>
            <w:sz w:val="24"/>
            <w:szCs w:val="24"/>
          </w:rPr>
          <w:t xml:space="preserve">For all </w:t>
        </w:r>
      </w:ins>
      <w:ins w:id="141" w:author="Godwin, Casey" w:date="2018-10-24T07:20:00Z">
        <w:r w:rsidR="005546E3">
          <w:rPr>
            <w:rFonts w:ascii="Times New Roman" w:hAnsi="Times New Roman" w:cs="Times New Roman"/>
            <w:sz w:val="24"/>
            <w:szCs w:val="24"/>
          </w:rPr>
          <w:t>of</w:t>
        </w:r>
      </w:ins>
      <w:ins w:id="142" w:author="Godwin, Casey" w:date="2018-10-24T07:17:00Z">
        <w:r w:rsidR="005546E3">
          <w:rPr>
            <w:rFonts w:ascii="Times New Roman" w:hAnsi="Times New Roman" w:cs="Times New Roman"/>
            <w:sz w:val="24"/>
            <w:szCs w:val="24"/>
          </w:rPr>
          <w:t xml:space="preserve"> these simulations, </w:t>
        </w:r>
      </w:ins>
      <w:del w:id="143" w:author="Godwin, Casey" w:date="2018-10-24T07:18:00Z">
        <w:r w:rsidDel="005546E3">
          <w:rPr>
            <w:rFonts w:ascii="Times New Roman" w:hAnsi="Times New Roman" w:cs="Times New Roman"/>
            <w:sz w:val="24"/>
            <w:szCs w:val="24"/>
          </w:rPr>
          <w:delText xml:space="preserve">to show that a species growth rate is non-linearly related to its frequency, even when </w:delText>
        </w:r>
      </w:del>
      <w:r>
        <w:rPr>
          <w:rFonts w:ascii="Times New Roman" w:hAnsi="Times New Roman" w:cs="Times New Roman"/>
          <w:sz w:val="24"/>
          <w:szCs w:val="24"/>
        </w:rPr>
        <w:t xml:space="preserve">the </w:t>
      </w:r>
      <w:r>
        <w:rPr>
          <w:rFonts w:ascii="Times New Roman" w:hAnsi="Times New Roman" w:cs="Times New Roman"/>
          <w:sz w:val="24"/>
          <w:szCs w:val="24"/>
        </w:rPr>
        <w:lastRenderedPageBreak/>
        <w:t xml:space="preserve">community is saturated with respect to biomass and both species are known to </w:t>
      </w:r>
      <w:ins w:id="144" w:author="Godwin, Casey" w:date="2018-10-24T07:16:00Z">
        <w:r w:rsidR="005546E3">
          <w:rPr>
            <w:rFonts w:ascii="Times New Roman" w:hAnsi="Times New Roman" w:cs="Times New Roman"/>
            <w:sz w:val="24"/>
            <w:szCs w:val="24"/>
          </w:rPr>
          <w:t xml:space="preserve">be mutually invasible and </w:t>
        </w:r>
      </w:ins>
      <w:r>
        <w:rPr>
          <w:rFonts w:ascii="Times New Roman" w:hAnsi="Times New Roman" w:cs="Times New Roman"/>
          <w:sz w:val="24"/>
          <w:szCs w:val="24"/>
        </w:rPr>
        <w:t>coexist (Figure S1)</w:t>
      </w:r>
      <w:r w:rsidRPr="005629D3">
        <w:rPr>
          <w:rFonts w:ascii="Times New Roman" w:hAnsi="Times New Roman" w:cs="Times New Roman"/>
          <w:sz w:val="24"/>
          <w:szCs w:val="24"/>
        </w:rPr>
        <w:t>.</w:t>
      </w:r>
      <w:r>
        <w:rPr>
          <w:rFonts w:ascii="Times New Roman" w:hAnsi="Times New Roman" w:cs="Times New Roman"/>
          <w:sz w:val="24"/>
          <w:szCs w:val="24"/>
        </w:rPr>
        <w:t xml:space="preserve"> </w:t>
      </w:r>
      <w:ins w:id="145" w:author="Godwin, Casey" w:date="2018-10-24T07:18:00Z">
        <w:r w:rsidR="005546E3">
          <w:rPr>
            <w:rFonts w:ascii="Times New Roman" w:hAnsi="Times New Roman" w:cs="Times New Roman"/>
            <w:sz w:val="24"/>
            <w:szCs w:val="24"/>
          </w:rPr>
          <w:t xml:space="preserve">We </w:t>
        </w:r>
      </w:ins>
      <w:ins w:id="146" w:author="Godwin, Casey" w:date="2018-10-24T07:19:00Z">
        <w:r w:rsidR="005546E3">
          <w:rPr>
            <w:rFonts w:ascii="Times New Roman" w:hAnsi="Times New Roman" w:cs="Times New Roman"/>
            <w:sz w:val="24"/>
            <w:szCs w:val="24"/>
          </w:rPr>
          <w:t xml:space="preserve">used these numerical simulations to </w:t>
        </w:r>
      </w:ins>
      <w:ins w:id="147" w:author="Godwin, Casey" w:date="2018-10-24T07:20:00Z">
        <w:r w:rsidR="005546E3">
          <w:rPr>
            <w:rFonts w:ascii="Times New Roman" w:hAnsi="Times New Roman" w:cs="Times New Roman"/>
            <w:sz w:val="24"/>
            <w:szCs w:val="24"/>
          </w:rPr>
          <w:t xml:space="preserve">examine three potential ways that an empiricist might implement NFD. 1) </w:t>
        </w:r>
      </w:ins>
      <w:del w:id="148" w:author="Godwin, Casey" w:date="2018-10-24T07:18:00Z">
        <w:r w:rsidDel="005546E3">
          <w:rPr>
            <w:rFonts w:ascii="Times New Roman" w:hAnsi="Times New Roman" w:cs="Times New Roman"/>
            <w:sz w:val="24"/>
            <w:szCs w:val="24"/>
          </w:rPr>
          <w:delText xml:space="preserve">Specifically, evaluating NFD at different frequencies of the species in a saturated community can lead to the incorrect prediction regarding coexistence. </w:delText>
        </w:r>
      </w:del>
      <w:del w:id="149" w:author="Godwin, Casey" w:date="2018-10-24T07:20:00Z">
        <w:r w:rsidDel="005546E3">
          <w:rPr>
            <w:rFonts w:ascii="Times New Roman" w:hAnsi="Times New Roman" w:cs="Times New Roman"/>
            <w:sz w:val="24"/>
            <w:szCs w:val="24"/>
          </w:rPr>
          <w:delText>W</w:delText>
        </w:r>
      </w:del>
      <w:ins w:id="150" w:author="Godwin, Casey" w:date="2018-10-24T07:20:00Z">
        <w:r w:rsidR="005546E3">
          <w:rPr>
            <w:rFonts w:ascii="Times New Roman" w:hAnsi="Times New Roman" w:cs="Times New Roman"/>
            <w:sz w:val="24"/>
            <w:szCs w:val="24"/>
          </w:rPr>
          <w:t>W</w:t>
        </w:r>
      </w:ins>
      <w:r>
        <w:rPr>
          <w:rFonts w:ascii="Times New Roman" w:hAnsi="Times New Roman" w:cs="Times New Roman"/>
          <w:sz w:val="24"/>
          <w:szCs w:val="24"/>
        </w:rPr>
        <w:t xml:space="preserve">hen frequency dependence is evaluated when each species is approaching a frequency of 1, the method fails to predict that both species have positive growth rates when rare and, thus, fails to predict coexistence. </w:t>
      </w:r>
      <w:ins w:id="151" w:author="Godwin, Casey" w:date="2018-10-24T07:21:00Z">
        <w:r w:rsidR="005546E3">
          <w:rPr>
            <w:rFonts w:ascii="Times New Roman" w:hAnsi="Times New Roman" w:cs="Times New Roman"/>
            <w:sz w:val="24"/>
            <w:szCs w:val="24"/>
          </w:rPr>
          <w:t xml:space="preserve">2) </w:t>
        </w:r>
      </w:ins>
      <w:r>
        <w:rPr>
          <w:rFonts w:ascii="Times New Roman" w:hAnsi="Times New Roman" w:cs="Times New Roman"/>
          <w:sz w:val="24"/>
          <w:szCs w:val="24"/>
        </w:rPr>
        <w:t xml:space="preserve">When frequency dependence is evaluated when both species are at frequency of 0.5, the method fails to predict coexistence in most cases. </w:t>
      </w:r>
      <w:ins w:id="152" w:author="Godwin, Casey" w:date="2018-10-24T07:21:00Z">
        <w:r w:rsidR="005546E3">
          <w:rPr>
            <w:rFonts w:ascii="Times New Roman" w:hAnsi="Times New Roman" w:cs="Times New Roman"/>
            <w:sz w:val="24"/>
            <w:szCs w:val="24"/>
          </w:rPr>
          <w:t xml:space="preserve">3) </w:t>
        </w:r>
      </w:ins>
      <w:r>
        <w:rPr>
          <w:rFonts w:ascii="Times New Roman" w:hAnsi="Times New Roman" w:cs="Times New Roman"/>
          <w:sz w:val="24"/>
          <w:szCs w:val="24"/>
        </w:rPr>
        <w:t>We found that NFD</w:t>
      </w:r>
      <w:ins w:id="153" w:author="Godwin, Casey" w:date="2018-10-24T09:34:00Z">
        <w:r w:rsidR="000E65B9">
          <w:rPr>
            <w:rFonts w:ascii="Times New Roman" w:hAnsi="Times New Roman" w:cs="Times New Roman"/>
            <w:sz w:val="24"/>
            <w:szCs w:val="24"/>
          </w:rPr>
          <w:t xml:space="preserve"> consistently</w:t>
        </w:r>
      </w:ins>
      <w:r>
        <w:rPr>
          <w:rFonts w:ascii="Times New Roman" w:hAnsi="Times New Roman" w:cs="Times New Roman"/>
          <w:sz w:val="24"/>
          <w:szCs w:val="24"/>
        </w:rPr>
        <w:t xml:space="preserve"> led to correct predictions only when evaluated at frequency approaching zero for each species. </w:t>
      </w:r>
      <w:moveToRangeStart w:id="154" w:author="Godwin, Casey" w:date="2018-10-24T07:36:00Z" w:name="move528129902"/>
      <w:moveTo w:id="155" w:author="Godwin, Casey" w:date="2018-10-24T07:36:00Z">
        <w:r w:rsidR="008A2DBA">
          <w:rPr>
            <w:rFonts w:ascii="Times New Roman" w:hAnsi="Times New Roman" w:cs="Times New Roman"/>
            <w:sz w:val="24"/>
            <w:szCs w:val="24"/>
          </w:rPr>
          <w:t>This finding means that for an empiricist to use the NFD method, they would need to either 1)</w:t>
        </w:r>
        <w:r w:rsidR="008A2DBA" w:rsidRPr="007C0630">
          <w:rPr>
            <w:rFonts w:ascii="Times New Roman" w:hAnsi="Times New Roman" w:cs="Times New Roman"/>
            <w:sz w:val="24"/>
            <w:szCs w:val="24"/>
          </w:rPr>
          <w:t xml:space="preserve"> </w:t>
        </w:r>
        <w:r w:rsidR="008A2DBA">
          <w:rPr>
            <w:rFonts w:ascii="Times New Roman" w:hAnsi="Times New Roman" w:cs="Times New Roman"/>
            <w:sz w:val="24"/>
            <w:szCs w:val="24"/>
          </w:rPr>
          <w:t>measure the growth rate of each species across the full range of frequencies to establish that the growth rate of each species is linearly related to its frequency or 2) evaluate the growth rate of each species when rare (i.e. directly demonstrate mutual invasibility).</w:t>
        </w:r>
      </w:moveTo>
      <w:moveToRangeEnd w:id="154"/>
      <w:r>
        <w:rPr>
          <w:rFonts w:ascii="Times New Roman" w:hAnsi="Times New Roman" w:cs="Times New Roman"/>
          <w:sz w:val="24"/>
          <w:szCs w:val="24"/>
        </w:rPr>
        <w:t xml:space="preserve">While these simulations are by no means exhaustive with respect to the types of species interactions found throughout ecology, such non-linear frequency dependence patterns are likely when population dynamics are governed by non-linear relationships with either biotic (e.g. type II feeding response) or abiotic (e.g. temperature, nutrients) factors. </w:t>
      </w:r>
      <w:moveFromRangeStart w:id="156" w:author="Godwin, Casey" w:date="2018-10-24T07:36:00Z" w:name="move528129902"/>
      <w:moveFrom w:id="157" w:author="Godwin, Casey" w:date="2018-10-24T07:36:00Z">
        <w:r w:rsidDel="008A2DBA">
          <w:rPr>
            <w:rFonts w:ascii="Times New Roman" w:hAnsi="Times New Roman" w:cs="Times New Roman"/>
            <w:sz w:val="24"/>
            <w:szCs w:val="24"/>
          </w:rPr>
          <w:t>This finding means that for an empiricist to use the NFD method, they would need to either 1)</w:t>
        </w:r>
        <w:r w:rsidRPr="007C0630" w:rsidDel="008A2DBA">
          <w:rPr>
            <w:rFonts w:ascii="Times New Roman" w:hAnsi="Times New Roman" w:cs="Times New Roman"/>
            <w:sz w:val="24"/>
            <w:szCs w:val="24"/>
          </w:rPr>
          <w:t xml:space="preserve"> </w:t>
        </w:r>
        <w:r w:rsidDel="008A2DBA">
          <w:rPr>
            <w:rFonts w:ascii="Times New Roman" w:hAnsi="Times New Roman" w:cs="Times New Roman"/>
            <w:sz w:val="24"/>
            <w:szCs w:val="24"/>
          </w:rPr>
          <w:t xml:space="preserve">measure the growth rate of each species across the full range of frequencies to establish that the growth rate of each species is linearly related to its frequency or 2) evaluate the growth rate of each species when rare (i.e. directly demonstrate mutual invasibility). </w:t>
        </w:r>
      </w:moveFrom>
      <w:moveFromRangeEnd w:id="156"/>
    </w:p>
    <w:p w14:paraId="79A134AF" w14:textId="7E561C3A" w:rsidR="00794E37" w:rsidRPr="00715006" w:rsidRDefault="001F4F32" w:rsidP="00715006">
      <w:pPr>
        <w:pStyle w:val="Normal1"/>
        <w:numPr>
          <w:ilvl w:val="0"/>
          <w:numId w:val="9"/>
        </w:numPr>
        <w:spacing w:line="360" w:lineRule="auto"/>
        <w:ind w:left="360"/>
        <w:rPr>
          <w:rFonts w:ascii="Times New Roman" w:hAnsi="Times New Roman"/>
          <w:i/>
          <w:sz w:val="24"/>
        </w:rPr>
      </w:pPr>
      <w:r w:rsidRPr="001F4F32">
        <w:rPr>
          <w:rFonts w:ascii="Times New Roman" w:hAnsi="Times New Roman" w:cs="Times New Roman"/>
          <w:i/>
          <w:sz w:val="24"/>
          <w:szCs w:val="24"/>
        </w:rPr>
        <w:t>C</w:t>
      </w:r>
      <w:r w:rsidR="00794E37" w:rsidRPr="001F4F32">
        <w:rPr>
          <w:rFonts w:ascii="Times New Roman" w:hAnsi="Times New Roman" w:cs="Times New Roman"/>
          <w:i/>
          <w:sz w:val="24"/>
          <w:szCs w:val="24"/>
        </w:rPr>
        <w:t>lassic</w:t>
      </w:r>
      <w:r w:rsidR="00794E37" w:rsidRPr="00715006">
        <w:rPr>
          <w:rFonts w:ascii="Times New Roman" w:hAnsi="Times New Roman"/>
          <w:i/>
          <w:sz w:val="24"/>
        </w:rPr>
        <w:t xml:space="preserve"> Lotka-Volterra </w:t>
      </w:r>
      <w:r w:rsidRPr="001F4F32">
        <w:rPr>
          <w:rFonts w:ascii="Times New Roman" w:hAnsi="Times New Roman" w:cs="Times New Roman"/>
          <w:i/>
          <w:sz w:val="24"/>
          <w:szCs w:val="24"/>
        </w:rPr>
        <w:t>competition</w:t>
      </w:r>
      <w:r w:rsidR="00794E37" w:rsidRPr="00715006">
        <w:rPr>
          <w:rFonts w:ascii="Times New Roman" w:hAnsi="Times New Roman"/>
          <w:i/>
          <w:sz w:val="24"/>
        </w:rPr>
        <w:t xml:space="preserve"> </w:t>
      </w:r>
    </w:p>
    <w:p w14:paraId="1929B4CD" w14:textId="694F9ABE" w:rsidR="00CE29AE" w:rsidRPr="00CE29AE" w:rsidRDefault="00461E2F"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second empirical method is to parameterize the Lotka-Volterra model with empirical data. </w:t>
      </w:r>
      <w:r w:rsidR="00794E37" w:rsidRPr="00B0403D">
        <w:rPr>
          <w:rFonts w:ascii="Times New Roman" w:hAnsi="Times New Roman" w:cs="Times New Roman"/>
          <w:sz w:val="24"/>
          <w:szCs w:val="24"/>
        </w:rPr>
        <w:t xml:space="preserve">In the classic Lotka-Volterra model, the </w:t>
      </w:r>
      <w:r w:rsidR="00794E37" w:rsidRPr="00B3508F">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growth rate of species i can be described by the </w:t>
      </w:r>
      <w:commentRangeStart w:id="158"/>
      <w:r w:rsidR="00794E37" w:rsidRPr="00B0403D">
        <w:rPr>
          <w:rFonts w:ascii="Times New Roman" w:hAnsi="Times New Roman" w:cs="Times New Roman"/>
          <w:sz w:val="24"/>
          <w:szCs w:val="24"/>
        </w:rPr>
        <w:t>following equation</w:t>
      </w:r>
      <w:commentRangeEnd w:id="158"/>
      <w:r w:rsidR="00583CE3">
        <w:rPr>
          <w:rStyle w:val="CommentReference"/>
        </w:rPr>
        <w:commentReference w:id="158"/>
      </w:r>
      <w:r w:rsidR="00794E37" w:rsidRPr="00B0403D">
        <w:rPr>
          <w:rFonts w:ascii="Times New Roman" w:hAnsi="Times New Roman" w:cs="Times New Roman"/>
          <w:sz w:val="24"/>
          <w:szCs w:val="24"/>
        </w:rPr>
        <w:t>.</w:t>
      </w:r>
    </w:p>
    <w:p w14:paraId="7009E78C" w14:textId="47A4FDFC" w:rsidR="00AA1D9C" w:rsidRPr="00AA1D9C" w:rsidRDefault="00DC5055" w:rsidP="00715006">
      <w:pPr>
        <w:pStyle w:val="Normal1"/>
        <w:tabs>
          <w:tab w:val="left" w:pos="8820"/>
        </w:tabs>
        <w:spacing w:line="360" w:lineRule="auto"/>
        <w:ind w:left="360" w:hanging="36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ctrlPr>
                  <w:rPr>
                    <w:rFonts w:ascii="Cambria Math" w:eastAsia="Arial" w:hAnsi="Cambria Math" w:cs="Times New Roman"/>
                    <w:i/>
                    <w:sz w:val="24"/>
                    <w:szCs w:val="24"/>
                  </w:rPr>
                </m:ctrlPr>
              </m:e>
            </m:nary>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CE29AE">
        <w:rPr>
          <w:rFonts w:ascii="Times New Roman" w:hAnsi="Times New Roman" w:cs="Times New Roman"/>
          <w:sz w:val="24"/>
          <w:szCs w:val="24"/>
        </w:rPr>
        <w:tab/>
        <w:t>(</w:t>
      </w:r>
      <w:r w:rsidR="00461E2F">
        <w:rPr>
          <w:rFonts w:ascii="Times New Roman" w:hAnsi="Times New Roman" w:cs="Times New Roman"/>
          <w:sz w:val="24"/>
          <w:szCs w:val="24"/>
        </w:rPr>
        <w:t>4</w:t>
      </w:r>
      <w:r w:rsidR="00CE29AE">
        <w:rPr>
          <w:rFonts w:ascii="Times New Roman" w:hAnsi="Times New Roman" w:cs="Times New Roman"/>
          <w:sz w:val="24"/>
          <w:szCs w:val="24"/>
        </w:rPr>
        <w:t>)</w:t>
      </w:r>
      <w:r w:rsidR="00CE29AE">
        <w:rPr>
          <w:rFonts w:ascii="Times New Roman" w:hAnsi="Times New Roman" w:cs="Times New Roman"/>
          <w:sz w:val="24"/>
          <w:szCs w:val="24"/>
        </w:rPr>
        <w:tab/>
      </w:r>
    </w:p>
    <w:p w14:paraId="4704E636" w14:textId="6EC34A04" w:rsidR="00794E37" w:rsidRPr="00B0403D" w:rsidRDefault="00794E37" w:rsidP="00715006">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In the above equation, </w:t>
      </w:r>
      <w:r w:rsidRPr="00B0403D">
        <w:rPr>
          <w:rFonts w:ascii="Times New Roman" w:hAnsi="Times New Roman" w:cs="Times New Roman"/>
          <w:i/>
          <w:sz w:val="24"/>
          <w:szCs w:val="24"/>
        </w:rPr>
        <w:t>N</w:t>
      </w:r>
      <w:r w:rsidRPr="00B0403D">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r</w:t>
      </w:r>
      <w:r w:rsidRPr="009F29C6">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are the the density and the intrinsic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respectively. The</w:t>
      </w:r>
      <w:r w:rsidR="009F29C6">
        <w:rPr>
          <w:rFonts w:ascii="Times New Roman" w:hAnsi="Times New Roman" w:cs="Times New Roman"/>
          <w:sz w:val="24"/>
          <w:szCs w:val="24"/>
        </w:rPr>
        <w:t xml:space="preserve">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is the</w:t>
      </w:r>
      <w:r w:rsidR="00461E2F">
        <w:rPr>
          <w:rFonts w:ascii="Times New Roman" w:hAnsi="Times New Roman" w:cs="Times New Roman"/>
          <w:sz w:val="24"/>
          <w:szCs w:val="24"/>
        </w:rPr>
        <w:t xml:space="preserve"> </w:t>
      </w:r>
      <w:r w:rsidR="00461E2F"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 which describes the </w:t>
      </w:r>
      <w:r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The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the inter-specific competition coefficient, which describes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9F29C6">
        <w:rPr>
          <w:rFonts w:ascii="Times New Roman" w:hAnsi="Times New Roman" w:cs="Times New Roman"/>
          <w:i/>
          <w:sz w:val="24"/>
          <w:szCs w:val="24"/>
        </w:rPr>
        <w:t>j</w:t>
      </w:r>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For any two species (e.g.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j</w:t>
      </w:r>
      <w:r w:rsidRPr="00B0403D">
        <w:rPr>
          <w:rFonts w:ascii="Times New Roman" w:hAnsi="Times New Roman" w:cs="Times New Roman"/>
          <w:sz w:val="24"/>
          <w:szCs w:val="24"/>
        </w:rPr>
        <w:t xml:space="preserve">) to stably coexist, the mutual invasibility criteria must be met, i.e.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&gt;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&gt;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w:t>
      </w:r>
      <w:r w:rsidR="00FE1382">
        <w:rPr>
          <w:rFonts w:ascii="PMingLiU" w:hAnsi="PMingLiU" w:cs="Times New Roman" w:hint="eastAsia"/>
          <w:sz w:val="24"/>
          <w:szCs w:val="24"/>
          <w:lang w:eastAsia="zh-TW"/>
        </w:rPr>
        <w:t xml:space="preserve"> </w:t>
      </w:r>
    </w:p>
    <w:p w14:paraId="7A576DE7" w14:textId="422B8851" w:rsidR="001F4F32" w:rsidRPr="00992ECB" w:rsidRDefault="00794E37"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To use the Lotka-Volterra model to empirically predict coexistence for species </w:t>
      </w:r>
      <w:r w:rsidRPr="00FE1382">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j</w:t>
      </w:r>
      <w:r w:rsidRPr="00B0403D">
        <w:rPr>
          <w:rFonts w:ascii="Times New Roman" w:hAnsi="Times New Roman" w:cs="Times New Roman"/>
          <w:sz w:val="24"/>
          <w:szCs w:val="24"/>
        </w:rPr>
        <w:t xml:space="preserve">, one must first estimate </w:t>
      </w:r>
      <w:commentRangeStart w:id="159"/>
      <w:r w:rsidRPr="00B0403D">
        <w:rPr>
          <w:rFonts w:ascii="Times New Roman" w:hAnsi="Times New Roman" w:cs="Times New Roman"/>
          <w:sz w:val="24"/>
          <w:szCs w:val="24"/>
        </w:rPr>
        <w:t>six different parameters that are used in the Lotka-Volterra model: intrinsic growth rate of each species (</w:t>
      </w:r>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j</w:t>
      </w:r>
      <w:r w:rsidRPr="00B0403D">
        <w:rPr>
          <w:rFonts w:ascii="Times New Roman" w:hAnsi="Times New Roman" w:cs="Times New Roman"/>
          <w:sz w:val="24"/>
          <w:szCs w:val="24"/>
        </w:rPr>
        <w:t>),</w:t>
      </w:r>
      <w:r w:rsidR="00461E2F">
        <w:rPr>
          <w:rFonts w:ascii="Times New Roman" w:hAnsi="Times New Roman" w:cs="Times New Roman"/>
          <w:sz w:val="24"/>
          <w:szCs w:val="24"/>
        </w:rPr>
        <w:t xml:space="preserve"> </w:t>
      </w:r>
      <w:r w:rsidR="00461E2F"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and </w:t>
      </w:r>
      <w:r w:rsidR="00461E2F" w:rsidRPr="00461E2F">
        <w:rPr>
          <w:rFonts w:ascii="Times New Roman" w:hAnsi="Times New Roman" w:cs="Times New Roman"/>
          <w:i/>
          <w:sz w:val="24"/>
          <w:szCs w:val="24"/>
        </w:rPr>
        <w:t>per capita</w:t>
      </w:r>
      <w:r w:rsidR="00461E2F">
        <w:rPr>
          <w:rFonts w:ascii="Times New Roman" w:hAnsi="Times New Roman" w:cs="Times New Roman"/>
          <w:sz w:val="24"/>
          <w:szCs w:val="24"/>
        </w:rPr>
        <w:t xml:space="preserve"> </w:t>
      </w:r>
      <w:r w:rsidRPr="00B0403D">
        <w:rPr>
          <w:rFonts w:ascii="Times New Roman" w:hAnsi="Times New Roman" w:cs="Times New Roman"/>
          <w:sz w:val="24"/>
          <w:szCs w:val="24"/>
        </w:rPr>
        <w:t>inter-specific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w:t>
      </w:r>
      <w:commentRangeEnd w:id="159"/>
      <w:r w:rsidR="008B3DD2">
        <w:rPr>
          <w:rStyle w:val="CommentReference"/>
        </w:rPr>
        <w:commentReference w:id="159"/>
      </w:r>
      <w:r w:rsidRPr="00B0403D">
        <w:rPr>
          <w:rFonts w:ascii="Times New Roman" w:hAnsi="Times New Roman" w:cs="Times New Roman"/>
          <w:sz w:val="24"/>
          <w:szCs w:val="24"/>
        </w:rPr>
        <w:t xml:space="preserve">In theory, this could be </w:t>
      </w:r>
      <w:r w:rsidRPr="00B0403D">
        <w:rPr>
          <w:rFonts w:ascii="Times New Roman" w:hAnsi="Times New Roman" w:cs="Times New Roman"/>
          <w:sz w:val="24"/>
          <w:szCs w:val="24"/>
        </w:rPr>
        <w:lastRenderedPageBreak/>
        <w:t>accomplished using maximum likelihood method from a single co-culture time-series dataset, where both species are introduced at low density and allowed to grow to steady-state. However, in practice, it is difficult to parameterize all six variables from a single time-series. An alternative would be to use three</w:t>
      </w:r>
      <w:r w:rsidR="00FE1382">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 xml:space="preserve">datasets for each species pair: each species as a monoculture and one co-culture of the two species (Fig. </w:t>
      </w:r>
      <w:r w:rsidR="00461E2F">
        <w:rPr>
          <w:rFonts w:ascii="Times New Roman" w:hAnsi="Times New Roman" w:cs="Times New Roman"/>
          <w:sz w:val="24"/>
          <w:szCs w:val="24"/>
        </w:rPr>
        <w:t>2</w:t>
      </w:r>
      <w:r w:rsidRPr="00B0403D">
        <w:rPr>
          <w:rFonts w:ascii="Times New Roman" w:hAnsi="Times New Roman" w:cs="Times New Roman"/>
          <w:sz w:val="24"/>
          <w:szCs w:val="24"/>
        </w:rPr>
        <w:t xml:space="preserve">). </w:t>
      </w:r>
      <w:r w:rsidR="00461E2F">
        <w:rPr>
          <w:rFonts w:ascii="Times New Roman" w:hAnsi="Times New Roman" w:cs="Times New Roman"/>
          <w:sz w:val="24"/>
          <w:szCs w:val="24"/>
        </w:rPr>
        <w:t xml:space="preserve">With the empirically estimated competition coefficients, one can calculate the </w:t>
      </w:r>
      <w:r w:rsidR="00245856" w:rsidRPr="00B0403D">
        <w:rPr>
          <w:rFonts w:ascii="Times New Roman" w:hAnsi="Times New Roman" w:cs="Times New Roman"/>
          <w:sz w:val="24"/>
          <w:szCs w:val="24"/>
        </w:rPr>
        <w:t>niche difference (ND)</w:t>
      </w:r>
      <w:r w:rsidR="00245856">
        <w:rPr>
          <w:rFonts w:ascii="Times New Roman" w:hAnsi="Times New Roman" w:cs="Times New Roman"/>
          <w:sz w:val="24"/>
          <w:szCs w:val="24"/>
        </w:rPr>
        <w:t xml:space="preserve">, </w:t>
      </w:r>
      <w:r w:rsidR="00245856" w:rsidRPr="00B0403D">
        <w:rPr>
          <w:rFonts w:ascii="Times New Roman" w:hAnsi="Times New Roman" w:cs="Times New Roman"/>
          <w:sz w:val="24"/>
          <w:szCs w:val="24"/>
        </w:rPr>
        <w:t>relative fitness difference (RFD)</w:t>
      </w:r>
      <w:r w:rsidR="00245856">
        <w:rPr>
          <w:rFonts w:ascii="Times New Roman" w:hAnsi="Times New Roman" w:cs="Times New Roman"/>
          <w:sz w:val="24"/>
          <w:szCs w:val="24"/>
        </w:rPr>
        <w:t xml:space="preserve"> and access Chesson’s coexistence inequality. </w:t>
      </w:r>
      <w:r w:rsidRPr="00B0403D">
        <w:rPr>
          <w:rFonts w:ascii="Times New Roman" w:hAnsi="Times New Roman" w:cs="Times New Roman"/>
          <w:sz w:val="24"/>
          <w:szCs w:val="24"/>
        </w:rPr>
        <w:t xml:space="preserve">An important consideration </w:t>
      </w:r>
      <w:ins w:id="160" w:author="Godwin, Casey" w:date="2018-10-24T09:50:00Z">
        <w:r w:rsidR="00410070">
          <w:rPr>
            <w:rFonts w:ascii="Times New Roman" w:hAnsi="Times New Roman" w:cs="Times New Roman"/>
            <w:sz w:val="24"/>
            <w:szCs w:val="24"/>
          </w:rPr>
          <w:t xml:space="preserve">for empirical work </w:t>
        </w:r>
      </w:ins>
      <w:r w:rsidRPr="00B0403D">
        <w:rPr>
          <w:rFonts w:ascii="Times New Roman" w:hAnsi="Times New Roman" w:cs="Times New Roman"/>
          <w:sz w:val="24"/>
          <w:szCs w:val="24"/>
        </w:rPr>
        <w:t>is that, the Lotka-Volterra model assumes constant intra- and inter-specific competition coefficient with respect to population sizes and time</w:t>
      </w:r>
      <w:r w:rsidR="00FE1382">
        <w:rPr>
          <w:rFonts w:ascii="Times New Roman" w:hAnsi="Times New Roman" w:cs="Times New Roman"/>
          <w:sz w:val="24"/>
          <w:szCs w:val="24"/>
        </w:rPr>
        <w:t xml:space="preserve">, which means </w:t>
      </w:r>
      <w:r w:rsidRPr="00B0403D">
        <w:rPr>
          <w:rFonts w:ascii="Times New Roman" w:hAnsi="Times New Roman" w:cs="Times New Roman"/>
          <w:sz w:val="24"/>
          <w:szCs w:val="24"/>
        </w:rPr>
        <w:t xml:space="preserve">the first individual and the last individual have the same </w:t>
      </w:r>
      <w:r w:rsidRPr="00FE1382">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on the growth rates.</w:t>
      </w:r>
      <w:r w:rsidR="00461E2F">
        <w:rPr>
          <w:rFonts w:ascii="Times New Roman" w:hAnsi="Times New Roman" w:cs="Times New Roman"/>
          <w:sz w:val="24"/>
          <w:szCs w:val="24"/>
        </w:rPr>
        <w:t xml:space="preserve"> </w:t>
      </w:r>
    </w:p>
    <w:p w14:paraId="61114435" w14:textId="69A25A3B" w:rsidR="00794E37" w:rsidRPr="00715006" w:rsidRDefault="00794E37" w:rsidP="00715006">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t xml:space="preserve">Sensitivity </w:t>
      </w:r>
      <w:r w:rsidR="00992ECB">
        <w:rPr>
          <w:rFonts w:ascii="Times New Roman" w:hAnsi="Times New Roman" w:cs="Times New Roman"/>
          <w:i/>
          <w:sz w:val="24"/>
          <w:szCs w:val="24"/>
        </w:rPr>
        <w:t>measurement in mutual invasibility experiments</w:t>
      </w:r>
    </w:p>
    <w:p w14:paraId="6E7290B3" w14:textId="2E2E891F" w:rsidR="00222AD6" w:rsidRDefault="00645B6E"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When doing mutual invasibility experiments (invading one species to the carrying capacity of the competing species), we often measure sensitivity to quantify the impact of resident species on the invading one. </w:t>
      </w:r>
      <w:r w:rsidR="00794E37" w:rsidRPr="00B0403D">
        <w:rPr>
          <w:rFonts w:ascii="Times New Roman" w:hAnsi="Times New Roman" w:cs="Times New Roman"/>
          <w:sz w:val="24"/>
          <w:szCs w:val="24"/>
        </w:rPr>
        <w:t xml:space="preserve">The sensitivity </w:t>
      </w:r>
      <w:r>
        <w:rPr>
          <w:rFonts w:ascii="Times New Roman" w:hAnsi="Times New Roman" w:cs="Times New Roman"/>
          <w:sz w:val="24"/>
          <w:szCs w:val="24"/>
        </w:rPr>
        <w:t>measurement</w:t>
      </w:r>
      <w:r w:rsidR="00794E37" w:rsidRPr="00B0403D">
        <w:rPr>
          <w:rFonts w:ascii="Times New Roman" w:hAnsi="Times New Roman" w:cs="Times New Roman"/>
          <w:sz w:val="24"/>
          <w:szCs w:val="24"/>
        </w:rPr>
        <w:t xml:space="preserve"> is proposed to measure niche difference (ND) and relative fitness difference (RFD) without explicitly estimating the inter-specific competition coefficients</w:t>
      </w:r>
      <w:r w:rsidR="00245856">
        <w:rPr>
          <w:rFonts w:ascii="Times New Roman" w:hAnsi="Times New Roman" w:cs="Times New Roman"/>
          <w:sz w:val="24"/>
          <w:szCs w:val="24"/>
        </w:rPr>
        <w:t xml:space="preserve"> </w:t>
      </w:r>
      <w:r w:rsidR="00245856">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{"citationItems":[{"id":"ITEM-1","itemData":{"DOI":"10.1890/10-0302.1","ISBN":"0012-9658","ISSN":"0012-9658","PMID":"22834388","abstract":"The frequently observed positive correlation between species diversity and community biomass is thought to depend on both the degree of resource partitioning and on competitive dominance between consumers, two properties that are also central to theories of species ...","author":[{"dropping-particle":"","family":"Carroll","given":"Ian T","non-dropping-particle":"","parse-names":false,"suffix":""},{"dropping-particle":"","family":"Cardinale","given":"Bradley J","non-dropping-particle":"","parse-names":false,"suffix":""},{"dropping-particle":"","family":"Nisbet","given":"Roger M","non-dropping-particle":"","parse-names":false,"suffix":""}],"container-title":"Ecology","id":"ITEM-1","issue":"5","issued":{"date-parts":[["2011"]]},"page":"1157-1165","title":"Niche and fitness differences relate the maintenance of diversity to ecosystem function","type":"article-journal","volume":"92"},"uris":["http://www.mendeley.com/documents/?uuid=c2f2b992-9ec0-4b11-b6c1-337e15b0f55a"]}],"mendeley":{"formattedCitation":"(Carroll et al. 2011)","plainTextFormattedCitation":"(Carroll et al. 2011)","previouslyFormattedCitation":"(Carroll et al. 2011)"},"properties":{"noteIndex":0},"schema":"https://github.com/citation-style-language/schema/raw/master/csl-citation.json"}</w:instrText>
      </w:r>
      <w:r w:rsidR="00245856">
        <w:rPr>
          <w:rFonts w:ascii="Times New Roman" w:hAnsi="Times New Roman" w:cs="Times New Roman"/>
          <w:sz w:val="24"/>
          <w:szCs w:val="24"/>
        </w:rPr>
        <w:fldChar w:fldCharType="separate"/>
      </w:r>
      <w:r w:rsidR="00245856" w:rsidRPr="00245856">
        <w:rPr>
          <w:rFonts w:ascii="Times New Roman" w:hAnsi="Times New Roman" w:cs="Times New Roman"/>
          <w:noProof/>
          <w:sz w:val="24"/>
          <w:szCs w:val="24"/>
        </w:rPr>
        <w:t>(Carroll et al. 2011)</w:t>
      </w:r>
      <w:r w:rsidR="00245856">
        <w:rPr>
          <w:rFonts w:ascii="Times New Roman" w:hAnsi="Times New Roman" w:cs="Times New Roman"/>
          <w:sz w:val="24"/>
          <w:szCs w:val="24"/>
        </w:rPr>
        <w:fldChar w:fldCharType="end"/>
      </w:r>
      <w:r w:rsidR="00794E37" w:rsidRPr="00B0403D">
        <w:rPr>
          <w:rFonts w:ascii="Times New Roman" w:hAnsi="Times New Roman" w:cs="Times New Roman"/>
          <w:sz w:val="24"/>
          <w:szCs w:val="24"/>
        </w:rPr>
        <w:t xml:space="preserve">. Instead, sensitivity </w:t>
      </w:r>
      <w:r>
        <w:rPr>
          <w:rFonts w:ascii="Times New Roman" w:hAnsi="Times New Roman" w:cs="Times New Roman"/>
          <w:sz w:val="24"/>
          <w:szCs w:val="24"/>
        </w:rPr>
        <w:t>measurement</w:t>
      </w:r>
      <w:r w:rsidRPr="00B0403D">
        <w:rPr>
          <w:rFonts w:ascii="Times New Roman" w:hAnsi="Times New Roman" w:cs="Times New Roman"/>
          <w:sz w:val="24"/>
          <w:szCs w:val="24"/>
        </w:rPr>
        <w:t xml:space="preserve"> </w:t>
      </w:r>
      <w:r w:rsidR="00794E37" w:rsidRPr="00B0403D">
        <w:rPr>
          <w:rFonts w:ascii="Times New Roman" w:hAnsi="Times New Roman" w:cs="Times New Roman"/>
          <w:sz w:val="24"/>
          <w:szCs w:val="24"/>
        </w:rPr>
        <w:t xml:space="preserve">relies on the effect of inter-specific competition on the population dynamics. </w:t>
      </w:r>
      <w:r w:rsidR="006746D5" w:rsidRPr="00B0403D">
        <w:rPr>
          <w:rFonts w:ascii="Times New Roman" w:hAnsi="Times New Roman" w:cs="Times New Roman"/>
          <w:sz w:val="24"/>
          <w:szCs w:val="24"/>
        </w:rPr>
        <w:t xml:space="preserve">Sensitivity </w:t>
      </w:r>
      <w:r>
        <w:rPr>
          <w:rFonts w:ascii="Times New Roman" w:hAnsi="Times New Roman" w:cs="Times New Roman"/>
          <w:sz w:val="24"/>
          <w:szCs w:val="24"/>
        </w:rPr>
        <w:t>measurement</w:t>
      </w:r>
      <w:r w:rsidRPr="00B0403D">
        <w:rPr>
          <w:rFonts w:ascii="Times New Roman" w:hAnsi="Times New Roman" w:cs="Times New Roman"/>
          <w:sz w:val="24"/>
          <w:szCs w:val="24"/>
        </w:rPr>
        <w:t xml:space="preserve"> </w:t>
      </w:r>
      <w:r w:rsidR="006746D5" w:rsidRPr="00B0403D">
        <w:rPr>
          <w:rFonts w:ascii="Times New Roman" w:hAnsi="Times New Roman" w:cs="Times New Roman"/>
          <w:sz w:val="24"/>
          <w:szCs w:val="24"/>
        </w:rPr>
        <w:t>is also based on the idea of mutual invasibility that species need to be able to invade its competitor from rare in order to coexist</w:t>
      </w:r>
      <w:r w:rsidR="00D163AA">
        <w:rPr>
          <w:rFonts w:ascii="Times New Roman" w:hAnsi="Times New Roman" w:cs="Times New Roman"/>
          <w:sz w:val="24"/>
          <w:szCs w:val="24"/>
        </w:rPr>
        <w:t xml:space="preserve"> (Fig. 3)</w:t>
      </w:r>
      <w:r w:rsidR="006746D5" w:rsidRPr="00B0403D">
        <w:rPr>
          <w:rFonts w:ascii="Times New Roman" w:hAnsi="Times New Roman" w:cs="Times New Roman"/>
          <w:sz w:val="24"/>
          <w:szCs w:val="24"/>
        </w:rPr>
        <w:t xml:space="preserve">. </w:t>
      </w:r>
      <w:r w:rsidR="00AE2061">
        <w:rPr>
          <w:rFonts w:ascii="Times New Roman" w:hAnsi="Times New Roman" w:cs="Times New Roman"/>
          <w:sz w:val="24"/>
          <w:szCs w:val="24"/>
        </w:rPr>
        <w:t xml:space="preserve">The rationale is that when the focal species </w:t>
      </w:r>
      <w:r w:rsidR="00AE2061" w:rsidRPr="00D2074B">
        <w:rPr>
          <w:rFonts w:ascii="Times New Roman" w:hAnsi="Times New Roman" w:cs="Times New Roman"/>
          <w:i/>
          <w:sz w:val="24"/>
          <w:szCs w:val="24"/>
        </w:rPr>
        <w:t>i</w:t>
      </w:r>
      <w:r w:rsidR="00AE2061">
        <w:rPr>
          <w:rFonts w:ascii="Times New Roman" w:hAnsi="Times New Roman" w:cs="Times New Roman"/>
          <w:sz w:val="24"/>
          <w:szCs w:val="24"/>
        </w:rPr>
        <w:t xml:space="preserve"> overlaps its niche with its competitor,</w:t>
      </w:r>
      <w:r w:rsidR="00B1163F">
        <w:rPr>
          <w:rFonts w:ascii="Times New Roman" w:hAnsi="Times New Roman" w:cs="Times New Roman"/>
          <w:sz w:val="24"/>
          <w:szCs w:val="24"/>
        </w:rPr>
        <w:t xml:space="preserve"> the </w:t>
      </w:r>
      <w:r w:rsidR="00B1163F" w:rsidRPr="00B1163F">
        <w:rPr>
          <w:rFonts w:ascii="Times New Roman" w:hAnsi="Times New Roman" w:cs="Times New Roman"/>
          <w:i/>
          <w:sz w:val="24"/>
          <w:szCs w:val="24"/>
        </w:rPr>
        <w:t>per capita</w:t>
      </w:r>
      <w:r w:rsidR="00B1163F">
        <w:rPr>
          <w:rFonts w:ascii="Times New Roman" w:hAnsi="Times New Roman" w:cs="Times New Roman"/>
          <w:sz w:val="24"/>
          <w:szCs w:val="24"/>
        </w:rPr>
        <w:t xml:space="preserve"> growth rate of the focal species </w:t>
      </w:r>
      <w:r w:rsidR="00B1163F" w:rsidRPr="00D2074B">
        <w:rPr>
          <w:rFonts w:ascii="Times New Roman" w:hAnsi="Times New Roman" w:cs="Times New Roman"/>
          <w:i/>
          <w:sz w:val="24"/>
          <w:szCs w:val="24"/>
        </w:rPr>
        <w:t>i</w:t>
      </w:r>
      <w:r w:rsidR="00B1163F">
        <w:rPr>
          <w:rFonts w:ascii="Times New Roman" w:hAnsi="Times New Roman" w:cs="Times New Roman"/>
          <w:sz w:val="24"/>
          <w:szCs w:val="24"/>
        </w:rPr>
        <w:t xml:space="preserve"> should be </w:t>
      </w:r>
      <w:r w:rsidR="006746D5">
        <w:rPr>
          <w:rFonts w:ascii="Times New Roman" w:hAnsi="Times New Roman" w:cs="Times New Roman"/>
          <w:sz w:val="24"/>
          <w:szCs w:val="24"/>
        </w:rPr>
        <w:t>lower</w:t>
      </w:r>
      <w:r w:rsidR="0094303A">
        <w:rPr>
          <w:rFonts w:ascii="Times New Roman" w:hAnsi="Times New Roman" w:cs="Times New Roman"/>
          <w:sz w:val="24"/>
          <w:szCs w:val="24"/>
        </w:rPr>
        <w:t xml:space="preserve"> when invading its competitor</w:t>
      </w:r>
      <w:r w:rsidR="006746D5">
        <w:rPr>
          <w:rFonts w:ascii="Times New Roman" w:hAnsi="Times New Roman" w:cs="Times New Roman"/>
          <w:sz w:val="24"/>
          <w:szCs w:val="24"/>
        </w:rPr>
        <w:t xml:space="preserve"> than when growing alone from rare.</w:t>
      </w:r>
      <w:r w:rsidR="0094303A">
        <w:rPr>
          <w:rFonts w:ascii="Times New Roman" w:hAnsi="Times New Roman" w:cs="Times New Roman"/>
          <w:sz w:val="24"/>
          <w:szCs w:val="24"/>
        </w:rPr>
        <w:t xml:space="preserve"> </w:t>
      </w:r>
      <w:r w:rsidR="006746D5">
        <w:rPr>
          <w:rFonts w:ascii="Times New Roman" w:hAnsi="Times New Roman" w:cs="Times New Roman"/>
          <w:sz w:val="24"/>
          <w:szCs w:val="24"/>
        </w:rPr>
        <w:t xml:space="preserve">The more the </w:t>
      </w:r>
      <w:r w:rsidR="00262248">
        <w:rPr>
          <w:rFonts w:ascii="Times New Roman" w:hAnsi="Times New Roman" w:cs="Times New Roman"/>
          <w:sz w:val="24"/>
          <w:szCs w:val="24"/>
        </w:rPr>
        <w:t xml:space="preserve">focal species </w:t>
      </w:r>
      <w:r w:rsidR="00262248" w:rsidRPr="00262248">
        <w:rPr>
          <w:rFonts w:ascii="Times New Roman" w:hAnsi="Times New Roman" w:cs="Times New Roman"/>
          <w:i/>
          <w:sz w:val="24"/>
          <w:szCs w:val="24"/>
        </w:rPr>
        <w:t>i</w:t>
      </w:r>
      <w:r w:rsidR="00262248">
        <w:rPr>
          <w:rFonts w:ascii="Times New Roman" w:hAnsi="Times New Roman" w:cs="Times New Roman"/>
          <w:sz w:val="24"/>
          <w:szCs w:val="24"/>
        </w:rPr>
        <w:t xml:space="preserve"> overlap</w:t>
      </w:r>
      <w:r w:rsidR="00E71F1A">
        <w:rPr>
          <w:rFonts w:ascii="Times New Roman" w:hAnsi="Times New Roman" w:cs="Times New Roman"/>
          <w:sz w:val="24"/>
          <w:szCs w:val="24"/>
        </w:rPr>
        <w:t>s</w:t>
      </w:r>
      <w:r w:rsidR="00262248">
        <w:rPr>
          <w:rFonts w:ascii="Times New Roman" w:hAnsi="Times New Roman" w:cs="Times New Roman"/>
          <w:sz w:val="24"/>
          <w:szCs w:val="24"/>
        </w:rPr>
        <w:t xml:space="preserve"> its </w:t>
      </w:r>
      <w:r w:rsidR="006746D5">
        <w:rPr>
          <w:rFonts w:ascii="Times New Roman" w:hAnsi="Times New Roman" w:cs="Times New Roman"/>
          <w:sz w:val="24"/>
          <w:szCs w:val="24"/>
        </w:rPr>
        <w:t xml:space="preserve">niche </w:t>
      </w:r>
      <w:r w:rsidR="00262248">
        <w:rPr>
          <w:rFonts w:ascii="Times New Roman" w:hAnsi="Times New Roman" w:cs="Times New Roman"/>
          <w:sz w:val="24"/>
          <w:szCs w:val="24"/>
        </w:rPr>
        <w:t xml:space="preserve">with its competitor, the lower </w:t>
      </w:r>
      <w:r w:rsidR="006746D5">
        <w:rPr>
          <w:rFonts w:ascii="Times New Roman" w:hAnsi="Times New Roman" w:cs="Times New Roman"/>
          <w:sz w:val="24"/>
          <w:szCs w:val="24"/>
        </w:rPr>
        <w:t xml:space="preserve">invading </w:t>
      </w:r>
      <w:r w:rsidR="006746D5" w:rsidRPr="006746D5">
        <w:rPr>
          <w:rFonts w:ascii="Times New Roman" w:hAnsi="Times New Roman" w:cs="Times New Roman"/>
          <w:i/>
          <w:sz w:val="24"/>
          <w:szCs w:val="24"/>
        </w:rPr>
        <w:t>per capita</w:t>
      </w:r>
      <w:r w:rsidR="006746D5">
        <w:rPr>
          <w:rFonts w:ascii="Times New Roman" w:hAnsi="Times New Roman" w:cs="Times New Roman"/>
          <w:sz w:val="24"/>
          <w:szCs w:val="24"/>
        </w:rPr>
        <w:t xml:space="preserve"> growth rate species </w:t>
      </w:r>
      <w:r w:rsidR="006746D5" w:rsidRPr="006746D5">
        <w:rPr>
          <w:rFonts w:ascii="Times New Roman" w:hAnsi="Times New Roman" w:cs="Times New Roman"/>
          <w:i/>
          <w:sz w:val="24"/>
          <w:szCs w:val="24"/>
        </w:rPr>
        <w:t>i</w:t>
      </w:r>
      <w:r w:rsidR="006746D5">
        <w:rPr>
          <w:rFonts w:ascii="Times New Roman" w:hAnsi="Times New Roman" w:cs="Times New Roman"/>
          <w:sz w:val="24"/>
          <w:szCs w:val="24"/>
        </w:rPr>
        <w:t xml:space="preserve"> </w:t>
      </w:r>
      <w:r w:rsidR="00E71F1A">
        <w:rPr>
          <w:rFonts w:ascii="Times New Roman" w:hAnsi="Times New Roman" w:cs="Times New Roman"/>
          <w:sz w:val="24"/>
          <w:szCs w:val="24"/>
        </w:rPr>
        <w:t>should have</w:t>
      </w:r>
      <w:r w:rsidR="006746D5">
        <w:rPr>
          <w:rFonts w:ascii="Times New Roman" w:hAnsi="Times New Roman" w:cs="Times New Roman"/>
          <w:sz w:val="24"/>
          <w:szCs w:val="24"/>
        </w:rPr>
        <w:t>.</w:t>
      </w:r>
      <w:r w:rsidR="00EB2889">
        <w:rPr>
          <w:rFonts w:ascii="Times New Roman" w:hAnsi="Times New Roman" w:cs="Times New Roman"/>
          <w:sz w:val="24"/>
          <w:szCs w:val="24"/>
        </w:rPr>
        <w:t xml:space="preserve"> The sensitivity </w:t>
      </w:r>
      <w:r w:rsidR="000657D1">
        <w:rPr>
          <w:rFonts w:ascii="Times New Roman" w:hAnsi="Times New Roman" w:cs="Times New Roman"/>
          <w:sz w:val="24"/>
          <w:szCs w:val="24"/>
        </w:rPr>
        <w:t>measurement</w:t>
      </w:r>
      <w:r w:rsidR="000657D1" w:rsidRPr="00B0403D">
        <w:rPr>
          <w:rFonts w:ascii="Times New Roman" w:hAnsi="Times New Roman" w:cs="Times New Roman"/>
          <w:sz w:val="24"/>
          <w:szCs w:val="24"/>
        </w:rPr>
        <w:t xml:space="preserve"> </w:t>
      </w:r>
      <w:r w:rsidR="00EB2889">
        <w:rPr>
          <w:rFonts w:ascii="Times New Roman" w:hAnsi="Times New Roman" w:cs="Times New Roman"/>
          <w:sz w:val="24"/>
          <w:szCs w:val="24"/>
        </w:rPr>
        <w:t>(</w:t>
      </w:r>
      <w:r w:rsidR="00EB2889" w:rsidRPr="00EB2889">
        <w:rPr>
          <w:rFonts w:ascii="Times New Roman" w:hAnsi="Times New Roman" w:cs="Times New Roman"/>
          <w:i/>
          <w:sz w:val="24"/>
          <w:szCs w:val="24"/>
        </w:rPr>
        <w:t>S</w:t>
      </w:r>
      <w:r w:rsidR="00EB2889" w:rsidRPr="00EB2889">
        <w:rPr>
          <w:rFonts w:ascii="Times New Roman" w:hAnsi="Times New Roman" w:cs="Times New Roman"/>
          <w:i/>
          <w:sz w:val="24"/>
          <w:szCs w:val="24"/>
          <w:vertAlign w:val="subscript"/>
        </w:rPr>
        <w:t>i</w:t>
      </w:r>
      <w:r w:rsidR="00EB2889">
        <w:rPr>
          <w:rFonts w:ascii="Times New Roman" w:hAnsi="Times New Roman" w:cs="Times New Roman"/>
          <w:sz w:val="24"/>
          <w:szCs w:val="24"/>
        </w:rPr>
        <w:t>)</w:t>
      </w:r>
      <w:r w:rsidR="006746D5">
        <w:rPr>
          <w:rFonts w:ascii="Times New Roman" w:hAnsi="Times New Roman" w:cs="Times New Roman"/>
          <w:sz w:val="24"/>
          <w:szCs w:val="24"/>
        </w:rPr>
        <w:t xml:space="preserve"> </w:t>
      </w:r>
      <w:r w:rsidR="00EB2889">
        <w:rPr>
          <w:rFonts w:ascii="Times New Roman" w:hAnsi="Times New Roman" w:cs="Times New Roman"/>
          <w:sz w:val="24"/>
          <w:szCs w:val="24"/>
        </w:rPr>
        <w:t>is being designed to quantify such decrease and thus t</w:t>
      </w:r>
      <w:r w:rsidR="00794E37" w:rsidRPr="00B0403D">
        <w:rPr>
          <w:rFonts w:ascii="Times New Roman" w:hAnsi="Times New Roman" w:cs="Times New Roman"/>
          <w:sz w:val="24"/>
          <w:szCs w:val="24"/>
        </w:rPr>
        <w:t xml:space="preserve">o quantify the effect of the competitor on the focal species </w:t>
      </w:r>
      <w:r w:rsidR="00794E37" w:rsidRPr="00EB2889">
        <w:rPr>
          <w:rFonts w:ascii="Times New Roman" w:hAnsi="Times New Roman" w:cs="Times New Roman"/>
          <w:i/>
          <w:sz w:val="24"/>
          <w:szCs w:val="24"/>
        </w:rPr>
        <w:t>i</w:t>
      </w:r>
      <w:r w:rsidR="00EB2889">
        <w:rPr>
          <w:rFonts w:ascii="Times New Roman" w:hAnsi="Times New Roman" w:cs="Times New Roman"/>
          <w:sz w:val="24"/>
          <w:szCs w:val="24"/>
        </w:rPr>
        <w:t>. Specifically, t</w:t>
      </w:r>
      <w:r w:rsidR="00794E37" w:rsidRPr="00B0403D">
        <w:rPr>
          <w:rFonts w:ascii="Times New Roman" w:hAnsi="Times New Roman" w:cs="Times New Roman"/>
          <w:sz w:val="24"/>
          <w:szCs w:val="24"/>
        </w:rPr>
        <w:t xml:space="preserve">he sensitivity </w:t>
      </w:r>
      <w:r w:rsidR="000657D1">
        <w:rPr>
          <w:rFonts w:ascii="Times New Roman" w:hAnsi="Times New Roman" w:cs="Times New Roman"/>
          <w:sz w:val="24"/>
          <w:szCs w:val="24"/>
        </w:rPr>
        <w:t>measurement</w:t>
      </w:r>
      <w:r w:rsidR="000657D1" w:rsidRPr="00B0403D">
        <w:rPr>
          <w:rFonts w:ascii="Times New Roman" w:hAnsi="Times New Roman" w:cs="Times New Roman"/>
          <w:sz w:val="24"/>
          <w:szCs w:val="24"/>
        </w:rPr>
        <w:t xml:space="preserve"> </w:t>
      </w:r>
      <w:r w:rsidR="00794E37" w:rsidRPr="00B0403D">
        <w:rPr>
          <w:rFonts w:ascii="Times New Roman" w:hAnsi="Times New Roman" w:cs="Times New Roman"/>
          <w:sz w:val="24"/>
          <w:szCs w:val="24"/>
        </w:rPr>
        <w:t>(</w:t>
      </w:r>
      <w:r w:rsidR="00794E37" w:rsidRPr="00EB2889">
        <w:rPr>
          <w:rFonts w:ascii="Times New Roman" w:hAnsi="Times New Roman" w:cs="Times New Roman"/>
          <w:i/>
          <w:sz w:val="24"/>
          <w:szCs w:val="24"/>
        </w:rPr>
        <w:t>Si</w:t>
      </w:r>
      <w:r w:rsidR="00794E37" w:rsidRPr="00B0403D">
        <w:rPr>
          <w:rFonts w:ascii="Times New Roman" w:hAnsi="Times New Roman" w:cs="Times New Roman"/>
          <w:sz w:val="24"/>
          <w:szCs w:val="24"/>
        </w:rPr>
        <w:t xml:space="preserve">) compares the focal species </w:t>
      </w:r>
      <w:r w:rsidR="00794E37" w:rsidRPr="00EB2889">
        <w:rPr>
          <w:rFonts w:ascii="Times New Roman" w:hAnsi="Times New Roman" w:cs="Times New Roman"/>
          <w:i/>
          <w:sz w:val="24"/>
          <w:szCs w:val="24"/>
        </w:rPr>
        <w:t>i</w:t>
      </w:r>
      <w:r w:rsidR="00794E37" w:rsidRPr="00B0403D">
        <w:rPr>
          <w:rFonts w:ascii="Times New Roman" w:hAnsi="Times New Roman" w:cs="Times New Roman"/>
          <w:sz w:val="24"/>
          <w:szCs w:val="24"/>
        </w:rPr>
        <w:t xml:space="preserve">’s </w:t>
      </w:r>
      <w:r w:rsidR="00794E37" w:rsidRPr="00EB2889">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growth rate when invading it</w:t>
      </w:r>
      <w:r w:rsidR="007D2365">
        <w:rPr>
          <w:rFonts w:ascii="Times New Roman" w:hAnsi="Times New Roman" w:cs="Times New Roman"/>
          <w:sz w:val="24"/>
          <w:szCs w:val="24"/>
        </w:rPr>
        <w:t>s</w:t>
      </w:r>
      <w:r w:rsidR="00794E37" w:rsidRPr="00B0403D">
        <w:rPr>
          <w:rFonts w:ascii="Times New Roman" w:hAnsi="Times New Roman" w:cs="Times New Roman"/>
          <w:sz w:val="24"/>
          <w:szCs w:val="24"/>
        </w:rPr>
        <w:t xml:space="preserve"> competitor versus the focal species </w:t>
      </w:r>
      <w:r w:rsidR="00794E37" w:rsidRPr="00EB2889">
        <w:rPr>
          <w:rFonts w:ascii="Times New Roman" w:hAnsi="Times New Roman" w:cs="Times New Roman"/>
          <w:i/>
          <w:sz w:val="24"/>
          <w:szCs w:val="24"/>
        </w:rPr>
        <w:t>i</w:t>
      </w:r>
      <w:r w:rsidR="00794E37" w:rsidRPr="00B0403D">
        <w:rPr>
          <w:rFonts w:ascii="Times New Roman" w:hAnsi="Times New Roman" w:cs="Times New Roman"/>
          <w:sz w:val="24"/>
          <w:szCs w:val="24"/>
        </w:rPr>
        <w:t xml:space="preserve">’s </w:t>
      </w:r>
      <w:r w:rsidR="00794E37" w:rsidRPr="00EB2889">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growth rate when growing alone from rare. The difference between the two growth rates is then the proxy of the effect of competitor on the focal species </w:t>
      </w:r>
      <w:r w:rsidR="00794E37" w:rsidRPr="00EB2889">
        <w:rPr>
          <w:rFonts w:ascii="Times New Roman" w:hAnsi="Times New Roman" w:cs="Times New Roman"/>
          <w:i/>
          <w:sz w:val="24"/>
          <w:szCs w:val="24"/>
        </w:rPr>
        <w:t>i</w:t>
      </w:r>
      <w:r w:rsidR="00794E37" w:rsidRPr="00B0403D">
        <w:rPr>
          <w:rFonts w:ascii="Times New Roman" w:hAnsi="Times New Roman" w:cs="Times New Roman"/>
          <w:sz w:val="24"/>
          <w:szCs w:val="24"/>
        </w:rPr>
        <w:t xml:space="preserve">. </w:t>
      </w:r>
      <w:r w:rsidR="001E1092" w:rsidRPr="00B0403D">
        <w:rPr>
          <w:rFonts w:ascii="Times New Roman" w:hAnsi="Times New Roman" w:cs="Times New Roman"/>
          <w:sz w:val="24"/>
          <w:szCs w:val="24"/>
        </w:rPr>
        <w:t xml:space="preserve">If either species has a growth rate less than or equal to zero when invading, </w:t>
      </w:r>
      <w:r w:rsidR="001E1092">
        <w:rPr>
          <w:rFonts w:ascii="Times New Roman" w:hAnsi="Times New Roman" w:cs="Times New Roman"/>
          <w:sz w:val="24"/>
          <w:szCs w:val="24"/>
        </w:rPr>
        <w:t xml:space="preserve">the </w:t>
      </w:r>
      <w:r w:rsidR="001E1092" w:rsidRPr="001E1092">
        <w:rPr>
          <w:rFonts w:ascii="Times New Roman" w:hAnsi="Times New Roman" w:cs="Times New Roman"/>
          <w:i/>
          <w:sz w:val="24"/>
          <w:szCs w:val="24"/>
        </w:rPr>
        <w:t>S</w:t>
      </w:r>
      <w:r w:rsidR="001E1092" w:rsidRPr="001E1092">
        <w:rPr>
          <w:rFonts w:ascii="Times New Roman" w:hAnsi="Times New Roman" w:cs="Times New Roman"/>
          <w:i/>
          <w:sz w:val="24"/>
          <w:szCs w:val="24"/>
          <w:vertAlign w:val="subscript"/>
        </w:rPr>
        <w:t>i</w:t>
      </w:r>
      <w:r w:rsidR="001E1092">
        <w:rPr>
          <w:rFonts w:ascii="Times New Roman" w:hAnsi="Times New Roman" w:cs="Times New Roman"/>
          <w:sz w:val="24"/>
          <w:szCs w:val="24"/>
        </w:rPr>
        <w:t xml:space="preserve"> is then no less than 1, which mean</w:t>
      </w:r>
      <w:r w:rsidR="001E1092" w:rsidRPr="00B0403D">
        <w:rPr>
          <w:rFonts w:ascii="Times New Roman" w:hAnsi="Times New Roman" w:cs="Times New Roman"/>
          <w:sz w:val="24"/>
          <w:szCs w:val="24"/>
        </w:rPr>
        <w:t xml:space="preserve">s that there will not be coexistence (mutual invasion </w:t>
      </w:r>
      <w:r w:rsidR="000657D1">
        <w:rPr>
          <w:rFonts w:ascii="Times New Roman" w:hAnsi="Times New Roman" w:cs="Times New Roman"/>
          <w:sz w:val="24"/>
          <w:szCs w:val="24"/>
        </w:rPr>
        <w:t>criteria</w:t>
      </w:r>
      <w:r w:rsidR="001E1092" w:rsidRPr="00B0403D">
        <w:rPr>
          <w:rFonts w:ascii="Times New Roman" w:hAnsi="Times New Roman" w:cs="Times New Roman"/>
          <w:sz w:val="24"/>
          <w:szCs w:val="24"/>
        </w:rPr>
        <w:t xml:space="preserve">). </w:t>
      </w:r>
      <w:r w:rsidR="00EB2889">
        <w:rPr>
          <w:rFonts w:ascii="Times New Roman" w:hAnsi="Times New Roman" w:cs="Times New Roman" w:hint="eastAsia"/>
          <w:sz w:val="24"/>
          <w:szCs w:val="24"/>
          <w:lang w:eastAsia="zh-TW"/>
        </w:rPr>
        <w:t>A</w:t>
      </w:r>
      <w:r w:rsidR="00794E37" w:rsidRPr="00B0403D">
        <w:rPr>
          <w:rFonts w:ascii="Times New Roman" w:hAnsi="Times New Roman" w:cs="Times New Roman"/>
          <w:sz w:val="24"/>
          <w:szCs w:val="24"/>
        </w:rPr>
        <w:t xml:space="preserve">ccording to Carroll et al. 2011, sensitivity </w:t>
      </w:r>
      <w:r w:rsidR="000657D1">
        <w:rPr>
          <w:rFonts w:ascii="Times New Roman" w:hAnsi="Times New Roman" w:cs="Times New Roman"/>
          <w:sz w:val="24"/>
          <w:szCs w:val="24"/>
        </w:rPr>
        <w:t>measurement</w:t>
      </w:r>
      <w:r w:rsidR="000657D1" w:rsidRPr="00B0403D">
        <w:rPr>
          <w:rFonts w:ascii="Times New Roman" w:hAnsi="Times New Roman" w:cs="Times New Roman"/>
          <w:sz w:val="24"/>
          <w:szCs w:val="24"/>
        </w:rPr>
        <w:t xml:space="preserve"> </w:t>
      </w:r>
      <w:r w:rsidR="00794E37" w:rsidRPr="00B0403D">
        <w:rPr>
          <w:rFonts w:ascii="Times New Roman" w:hAnsi="Times New Roman" w:cs="Times New Roman"/>
          <w:sz w:val="24"/>
          <w:szCs w:val="24"/>
        </w:rPr>
        <w:t>(</w:t>
      </w:r>
      <w:r w:rsidR="00794E37" w:rsidRPr="00EB2889">
        <w:rPr>
          <w:rFonts w:ascii="Times New Roman" w:hAnsi="Times New Roman" w:cs="Times New Roman"/>
          <w:i/>
          <w:sz w:val="24"/>
          <w:szCs w:val="24"/>
        </w:rPr>
        <w:t>S</w:t>
      </w:r>
      <w:r w:rsidR="00794E37" w:rsidRPr="00EB2889">
        <w:rPr>
          <w:rFonts w:ascii="Times New Roman" w:hAnsi="Times New Roman" w:cs="Times New Roman"/>
          <w:i/>
          <w:sz w:val="24"/>
          <w:szCs w:val="24"/>
          <w:vertAlign w:val="subscript"/>
        </w:rPr>
        <w:t>i</w:t>
      </w:r>
      <w:r w:rsidR="00794E37" w:rsidRPr="00B0403D">
        <w:rPr>
          <w:rFonts w:ascii="Times New Roman" w:hAnsi="Times New Roman" w:cs="Times New Roman"/>
          <w:sz w:val="24"/>
          <w:szCs w:val="24"/>
        </w:rPr>
        <w:t>) is calculated by the following formula.</w:t>
      </w:r>
      <w:r w:rsidR="00222AD6" w:rsidRPr="00B0403D">
        <w:rPr>
          <w:rFonts w:ascii="Times New Roman" w:hAnsi="Times New Roman" w:cs="Times New Roman"/>
          <w:sz w:val="24"/>
          <w:szCs w:val="24"/>
        </w:rPr>
        <w:t xml:space="preserve"> </w:t>
      </w:r>
    </w:p>
    <w:p w14:paraId="3C260F00" w14:textId="6EFD7418" w:rsidR="001E1092" w:rsidRDefault="00DC5055" w:rsidP="00715006">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hint="eastAsia"/>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oMath>
      <w:r w:rsidR="00B24FC3">
        <w:rPr>
          <w:rFonts w:ascii="Times New Roman" w:hAnsi="Times New Roman" w:cs="Times New Roman"/>
          <w:sz w:val="24"/>
          <w:szCs w:val="24"/>
        </w:rPr>
        <w:tab/>
        <w:t>(</w:t>
      </w:r>
      <w:r w:rsidR="00245856">
        <w:rPr>
          <w:rFonts w:ascii="Times New Roman" w:hAnsi="Times New Roman" w:cs="Times New Roman"/>
          <w:sz w:val="24"/>
          <w:szCs w:val="24"/>
        </w:rPr>
        <w:t>5</w:t>
      </w:r>
      <w:r w:rsidR="00B24FC3">
        <w:rPr>
          <w:rFonts w:ascii="Times New Roman" w:hAnsi="Times New Roman" w:cs="Times New Roman"/>
          <w:sz w:val="24"/>
          <w:szCs w:val="24"/>
        </w:rPr>
        <w:t>)</w:t>
      </w:r>
    </w:p>
    <w:p w14:paraId="1B1A431A" w14:textId="0921883B" w:rsidR="001C2812" w:rsidRDefault="00B24FC3"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I</w:t>
      </w:r>
      <w:r w:rsidR="00222AD6" w:rsidRPr="00B0403D">
        <w:rPr>
          <w:rFonts w:ascii="Times New Roman" w:hAnsi="Times New Roman" w:cs="Times New Roman"/>
          <w:sz w:val="24"/>
          <w:szCs w:val="24"/>
        </w:rPr>
        <w:t xml:space="preserve">n equation </w:t>
      </w:r>
      <w:r w:rsidR="00D163AA">
        <w:rPr>
          <w:rFonts w:ascii="Times New Roman" w:hAnsi="Times New Roman" w:cs="Times New Roman"/>
          <w:sz w:val="24"/>
          <w:szCs w:val="24"/>
        </w:rPr>
        <w:t>5</w:t>
      </w:r>
      <w:r w:rsidR="00222AD6" w:rsidRPr="00B0403D">
        <w:rPr>
          <w:rFonts w:ascii="Times New Roman" w:hAnsi="Times New Roman" w:cs="Times New Roman"/>
          <w:sz w:val="24"/>
          <w:szCs w:val="24"/>
        </w:rPr>
        <w:t xml:space="preserve">, </w:t>
      </w:r>
      <w:r w:rsidR="00222AD6" w:rsidRPr="00B24FC3">
        <w:rPr>
          <w:rFonts w:ascii="Times New Roman" w:hAnsi="Times New Roman" w:cs="Times New Roman"/>
          <w:i/>
          <w:sz w:val="24"/>
          <w:szCs w:val="24"/>
        </w:rPr>
        <w:t>μ</w:t>
      </w:r>
      <w:r w:rsidR="00222AD6" w:rsidRPr="00B24FC3">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is the </w:t>
      </w:r>
      <w:r w:rsidR="00222AD6" w:rsidRPr="00B24FC3">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growth rate of species </w:t>
      </w:r>
      <w:r w:rsidR="00222AD6" w:rsidRPr="00B24FC3">
        <w:rPr>
          <w:rFonts w:ascii="Times New Roman" w:hAnsi="Times New Roman" w:cs="Times New Roman"/>
          <w:i/>
          <w:sz w:val="24"/>
          <w:szCs w:val="24"/>
        </w:rPr>
        <w:t>i</w:t>
      </w:r>
      <w:r w:rsidR="00222AD6" w:rsidRPr="00B0403D">
        <w:rPr>
          <w:rFonts w:ascii="Times New Roman" w:hAnsi="Times New Roman" w:cs="Times New Roman"/>
          <w:sz w:val="24"/>
          <w:szCs w:val="24"/>
        </w:rPr>
        <w:t xml:space="preserve"> when growing alone from rare and </w:t>
      </w:r>
      <w:r w:rsidR="00222AD6" w:rsidRPr="00B24FC3">
        <w:rPr>
          <w:rFonts w:ascii="Times New Roman" w:hAnsi="Times New Roman" w:cs="Times New Roman"/>
          <w:i/>
          <w:sz w:val="24"/>
          <w:szCs w:val="24"/>
        </w:rPr>
        <w:t>μ</w:t>
      </w:r>
      <w:r w:rsidR="00222AD6" w:rsidRPr="00B24FC3">
        <w:rPr>
          <w:rFonts w:ascii="Times New Roman" w:hAnsi="Times New Roman" w:cs="Times New Roman"/>
          <w:i/>
          <w:sz w:val="24"/>
          <w:szCs w:val="24"/>
          <w:vertAlign w:val="subscript"/>
        </w:rPr>
        <w:t>ij</w:t>
      </w:r>
      <w:r w:rsidR="00222AD6" w:rsidRPr="00B0403D">
        <w:rPr>
          <w:rFonts w:ascii="Times New Roman" w:hAnsi="Times New Roman" w:cs="Times New Roman"/>
          <w:sz w:val="24"/>
          <w:szCs w:val="24"/>
        </w:rPr>
        <w:t xml:space="preserve"> is the </w:t>
      </w:r>
      <w:r w:rsidR="00222AD6" w:rsidRPr="00D163AA">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growth rate of species </w:t>
      </w:r>
      <w:r w:rsidR="00222AD6" w:rsidRPr="00B24FC3">
        <w:rPr>
          <w:rFonts w:ascii="Times New Roman" w:hAnsi="Times New Roman" w:cs="Times New Roman"/>
          <w:i/>
          <w:sz w:val="24"/>
          <w:szCs w:val="24"/>
        </w:rPr>
        <w:t>i</w:t>
      </w:r>
      <w:r w:rsidR="00222AD6" w:rsidRPr="00B0403D">
        <w:rPr>
          <w:rFonts w:ascii="Times New Roman" w:hAnsi="Times New Roman" w:cs="Times New Roman"/>
          <w:sz w:val="24"/>
          <w:szCs w:val="24"/>
        </w:rPr>
        <w:t xml:space="preserve"> when it</w:t>
      </w:r>
      <w:ins w:id="161" w:author="Godwin, Casey" w:date="2018-10-24T09:50:00Z">
        <w:r w:rsidR="00410070">
          <w:rPr>
            <w:rFonts w:ascii="Times New Roman" w:hAnsi="Times New Roman" w:cs="Times New Roman"/>
            <w:sz w:val="24"/>
            <w:szCs w:val="24"/>
          </w:rPr>
          <w:t>s</w:t>
        </w:r>
      </w:ins>
      <w:r w:rsidR="00222AD6" w:rsidRPr="00B0403D">
        <w:rPr>
          <w:rFonts w:ascii="Times New Roman" w:hAnsi="Times New Roman" w:cs="Times New Roman"/>
          <w:sz w:val="24"/>
          <w:szCs w:val="24"/>
        </w:rPr>
        <w:t xml:space="preserve"> competitor (species </w:t>
      </w:r>
      <w:r w:rsidR="00222AD6" w:rsidRPr="00B24FC3">
        <w:rPr>
          <w:rFonts w:ascii="Times New Roman" w:hAnsi="Times New Roman" w:cs="Times New Roman"/>
          <w:i/>
          <w:sz w:val="24"/>
          <w:szCs w:val="24"/>
        </w:rPr>
        <w:t>j</w:t>
      </w:r>
      <w:r w:rsidR="00222AD6" w:rsidRPr="00B0403D">
        <w:rPr>
          <w:rFonts w:ascii="Times New Roman" w:hAnsi="Times New Roman" w:cs="Times New Roman"/>
          <w:sz w:val="24"/>
          <w:szCs w:val="24"/>
        </w:rPr>
        <w:t xml:space="preserve">) is at its carrying capacity. </w:t>
      </w:r>
      <w:r w:rsidR="001E1092">
        <w:rPr>
          <w:rFonts w:ascii="Times New Roman" w:hAnsi="Times New Roman" w:cs="Times New Roman"/>
          <w:sz w:val="24"/>
          <w:szCs w:val="24"/>
        </w:rPr>
        <w:t>Such</w:t>
      </w:r>
      <w:r w:rsidR="00222AD6" w:rsidRPr="00B0403D">
        <w:rPr>
          <w:rFonts w:ascii="Times New Roman" w:hAnsi="Times New Roman" w:cs="Times New Roman"/>
          <w:sz w:val="24"/>
          <w:szCs w:val="24"/>
        </w:rPr>
        <w:t xml:space="preserve"> mutual invasion experiment not only directly test</w:t>
      </w:r>
      <w:r w:rsidR="004960EB">
        <w:rPr>
          <w:rFonts w:ascii="Times New Roman" w:hAnsi="Times New Roman" w:cs="Times New Roman"/>
          <w:sz w:val="24"/>
          <w:szCs w:val="24"/>
        </w:rPr>
        <w:t>s</w:t>
      </w:r>
      <w:r w:rsidR="00222AD6" w:rsidRPr="00B0403D">
        <w:rPr>
          <w:rFonts w:ascii="Times New Roman" w:hAnsi="Times New Roman" w:cs="Times New Roman"/>
          <w:sz w:val="24"/>
          <w:szCs w:val="24"/>
        </w:rPr>
        <w:t xml:space="preserve"> for mutual invasibility, but also</w:t>
      </w:r>
      <w:r w:rsidR="004960EB">
        <w:rPr>
          <w:rFonts w:ascii="Times New Roman" w:hAnsi="Times New Roman" w:cs="Times New Roman"/>
          <w:sz w:val="24"/>
          <w:szCs w:val="24"/>
        </w:rPr>
        <w:t xml:space="preserve"> </w:t>
      </w:r>
      <w:r w:rsidR="00222AD6" w:rsidRPr="00B0403D">
        <w:rPr>
          <w:rFonts w:ascii="Times New Roman" w:hAnsi="Times New Roman" w:cs="Times New Roman"/>
          <w:sz w:val="24"/>
          <w:szCs w:val="24"/>
        </w:rPr>
        <w:t>empirically estimate</w:t>
      </w:r>
      <w:r w:rsidR="004960EB">
        <w:rPr>
          <w:rFonts w:ascii="Times New Roman" w:hAnsi="Times New Roman" w:cs="Times New Roman"/>
          <w:sz w:val="24"/>
          <w:szCs w:val="24"/>
        </w:rPr>
        <w:t>s</w:t>
      </w:r>
      <w:r w:rsidR="00222AD6" w:rsidRPr="00B0403D">
        <w:rPr>
          <w:rFonts w:ascii="Times New Roman" w:hAnsi="Times New Roman" w:cs="Times New Roman"/>
          <w:sz w:val="24"/>
          <w:szCs w:val="24"/>
        </w:rPr>
        <w:t xml:space="preserve"> ND and RFD [</w:t>
      </w:r>
      <w:r>
        <w:rPr>
          <w:rFonts w:ascii="Times New Roman" w:hAnsi="Times New Roman" w:cs="Times New Roman"/>
          <w:sz w:val="24"/>
          <w:szCs w:val="24"/>
        </w:rPr>
        <w:t>Carroll 2011</w:t>
      </w:r>
      <w:r w:rsidR="00222AD6" w:rsidRPr="00B0403D">
        <w:rPr>
          <w:rFonts w:ascii="Times New Roman" w:hAnsi="Times New Roman" w:cs="Times New Roman"/>
          <w:sz w:val="24"/>
          <w:szCs w:val="24"/>
        </w:rPr>
        <w:t>].</w:t>
      </w:r>
      <w:r>
        <w:rPr>
          <w:rFonts w:ascii="Times New Roman" w:hAnsi="Times New Roman" w:cs="Times New Roman"/>
          <w:sz w:val="24"/>
          <w:szCs w:val="24"/>
        </w:rPr>
        <w:t xml:space="preserve"> </w:t>
      </w:r>
      <w:r w:rsidR="00303135">
        <w:rPr>
          <w:rFonts w:ascii="Times New Roman" w:hAnsi="Times New Roman" w:cs="Times New Roman"/>
          <w:sz w:val="24"/>
          <w:szCs w:val="24"/>
        </w:rPr>
        <w:t>Therefore</w:t>
      </w:r>
      <w:r w:rsidR="001E1092">
        <w:rPr>
          <w:rFonts w:ascii="Times New Roman" w:hAnsi="Times New Roman" w:cs="Times New Roman"/>
          <w:sz w:val="24"/>
          <w:szCs w:val="24"/>
        </w:rPr>
        <w:t>,</w:t>
      </w:r>
      <w:r w:rsidR="00303135">
        <w:rPr>
          <w:rFonts w:ascii="Times New Roman" w:hAnsi="Times New Roman" w:cs="Times New Roman"/>
          <w:sz w:val="24"/>
          <w:szCs w:val="24"/>
        </w:rPr>
        <w:t xml:space="preserve"> the </w:t>
      </w:r>
      <w:r w:rsidR="00303135" w:rsidRPr="00B0403D">
        <w:rPr>
          <w:rFonts w:ascii="Times New Roman" w:hAnsi="Times New Roman" w:cs="Times New Roman"/>
          <w:sz w:val="24"/>
          <w:szCs w:val="24"/>
        </w:rPr>
        <w:t>mutual invasion experiment</w:t>
      </w:r>
      <w:r w:rsidR="00303135">
        <w:rPr>
          <w:rFonts w:ascii="Times New Roman" w:hAnsi="Times New Roman" w:cs="Times New Roman"/>
          <w:sz w:val="24"/>
          <w:szCs w:val="24"/>
        </w:rPr>
        <w:t xml:space="preserve"> used to </w:t>
      </w:r>
      <w:r w:rsidR="001E1092">
        <w:rPr>
          <w:rFonts w:ascii="Times New Roman" w:hAnsi="Times New Roman" w:cs="Times New Roman"/>
          <w:sz w:val="24"/>
          <w:szCs w:val="24"/>
        </w:rPr>
        <w:t xml:space="preserve">estimate the sensitivity </w:t>
      </w:r>
      <w:r w:rsidR="000657D1">
        <w:rPr>
          <w:rFonts w:ascii="Times New Roman" w:hAnsi="Times New Roman" w:cs="Times New Roman"/>
          <w:sz w:val="24"/>
          <w:szCs w:val="24"/>
        </w:rPr>
        <w:t>measurement</w:t>
      </w:r>
      <w:r w:rsidR="000657D1" w:rsidRPr="00B0403D">
        <w:rPr>
          <w:rFonts w:ascii="Times New Roman" w:hAnsi="Times New Roman" w:cs="Times New Roman"/>
          <w:sz w:val="24"/>
          <w:szCs w:val="24"/>
        </w:rPr>
        <w:t xml:space="preserve"> </w:t>
      </w:r>
      <w:r w:rsidR="001E1092">
        <w:rPr>
          <w:rFonts w:ascii="Times New Roman" w:hAnsi="Times New Roman" w:cs="Times New Roman"/>
          <w:sz w:val="24"/>
          <w:szCs w:val="24"/>
        </w:rPr>
        <w:t>(</w:t>
      </w:r>
      <w:r w:rsidR="001E1092" w:rsidRPr="001E1092">
        <w:rPr>
          <w:rFonts w:ascii="Times New Roman" w:hAnsi="Times New Roman" w:cs="Times New Roman"/>
          <w:i/>
          <w:sz w:val="24"/>
          <w:szCs w:val="24"/>
        </w:rPr>
        <w:t>S</w:t>
      </w:r>
      <w:r w:rsidR="001E1092" w:rsidRPr="001E1092">
        <w:rPr>
          <w:rFonts w:ascii="Times New Roman" w:hAnsi="Times New Roman" w:cs="Times New Roman"/>
          <w:i/>
          <w:sz w:val="24"/>
          <w:szCs w:val="24"/>
          <w:vertAlign w:val="subscript"/>
        </w:rPr>
        <w:t>i</w:t>
      </w:r>
      <w:r w:rsidR="001E1092">
        <w:rPr>
          <w:rFonts w:ascii="Times New Roman" w:hAnsi="Times New Roman" w:cs="Times New Roman"/>
          <w:sz w:val="24"/>
          <w:szCs w:val="24"/>
        </w:rPr>
        <w:t xml:space="preserve">) is not restricted to a specific competition model, </w:t>
      </w:r>
      <w:r w:rsidR="00D163AA">
        <w:rPr>
          <w:rFonts w:ascii="Times New Roman" w:hAnsi="Times New Roman" w:cs="Times New Roman"/>
          <w:sz w:val="24"/>
          <w:szCs w:val="24"/>
        </w:rPr>
        <w:t>and</w:t>
      </w:r>
      <w:r w:rsidR="001E1092">
        <w:rPr>
          <w:rFonts w:ascii="Times New Roman" w:hAnsi="Times New Roman" w:cs="Times New Roman"/>
          <w:sz w:val="24"/>
          <w:szCs w:val="24"/>
        </w:rPr>
        <w:t xml:space="preserve"> intuitively connects competition and population dynamics </w:t>
      </w:r>
      <w:r w:rsidR="001E1092" w:rsidRPr="00B0403D">
        <w:rPr>
          <w:rFonts w:ascii="Times New Roman" w:hAnsi="Times New Roman" w:cs="Times New Roman"/>
          <w:sz w:val="24"/>
          <w:szCs w:val="24"/>
        </w:rPr>
        <w:t>[</w:t>
      </w:r>
      <w:r w:rsidR="001E1092">
        <w:rPr>
          <w:rFonts w:ascii="Times New Roman" w:hAnsi="Times New Roman" w:cs="Times New Roman"/>
          <w:sz w:val="24"/>
          <w:szCs w:val="24"/>
        </w:rPr>
        <w:t>Carroll 2011</w:t>
      </w:r>
      <w:r w:rsidR="001E1092" w:rsidRPr="00B0403D">
        <w:rPr>
          <w:rFonts w:ascii="Times New Roman" w:hAnsi="Times New Roman" w:cs="Times New Roman"/>
          <w:sz w:val="24"/>
          <w:szCs w:val="24"/>
        </w:rPr>
        <w:t>]</w:t>
      </w:r>
      <w:r w:rsidR="001E1092">
        <w:rPr>
          <w:rFonts w:ascii="Times New Roman" w:hAnsi="Times New Roman" w:cs="Times New Roman"/>
          <w:sz w:val="24"/>
          <w:szCs w:val="24"/>
        </w:rPr>
        <w:t xml:space="preserve">. Here, we further this intuitive connection by showing that </w:t>
      </w:r>
      <w:r w:rsidR="001C2812">
        <w:rPr>
          <w:rFonts w:ascii="Times New Roman" w:hAnsi="Times New Roman" w:cs="Times New Roman"/>
          <w:sz w:val="24"/>
          <w:szCs w:val="24"/>
        </w:rPr>
        <w:t xml:space="preserve">the sensitivity </w:t>
      </w:r>
      <w:r w:rsidR="000657D1">
        <w:rPr>
          <w:rFonts w:ascii="Times New Roman" w:hAnsi="Times New Roman" w:cs="Times New Roman"/>
          <w:sz w:val="24"/>
          <w:szCs w:val="24"/>
        </w:rPr>
        <w:t>measurement</w:t>
      </w:r>
      <w:r w:rsidR="000657D1" w:rsidRPr="00B0403D">
        <w:rPr>
          <w:rFonts w:ascii="Times New Roman" w:hAnsi="Times New Roman" w:cs="Times New Roman"/>
          <w:sz w:val="24"/>
          <w:szCs w:val="24"/>
        </w:rPr>
        <w:t xml:space="preserve"> </w:t>
      </w:r>
      <w:r w:rsidR="001C2812">
        <w:rPr>
          <w:rFonts w:ascii="Times New Roman" w:hAnsi="Times New Roman" w:cs="Times New Roman"/>
          <w:sz w:val="24"/>
          <w:szCs w:val="24"/>
        </w:rPr>
        <w:t>actually describe</w:t>
      </w:r>
      <w:ins w:id="162" w:author="Godwin, Casey" w:date="2018-10-24T09:51:00Z">
        <w:r w:rsidR="00410070">
          <w:rPr>
            <w:rFonts w:ascii="Times New Roman" w:hAnsi="Times New Roman" w:cs="Times New Roman"/>
            <w:sz w:val="24"/>
            <w:szCs w:val="24"/>
          </w:rPr>
          <w:t>s</w:t>
        </w:r>
      </w:ins>
      <w:r w:rsidR="001C2812">
        <w:rPr>
          <w:rFonts w:ascii="Times New Roman" w:hAnsi="Times New Roman" w:cs="Times New Roman"/>
          <w:sz w:val="24"/>
          <w:szCs w:val="24"/>
        </w:rPr>
        <w:t xml:space="preserve"> the impact of the entire competitor population on the </w:t>
      </w:r>
      <w:r w:rsidR="001C2812" w:rsidRPr="001C2812">
        <w:rPr>
          <w:rFonts w:ascii="Times New Roman" w:hAnsi="Times New Roman" w:cs="Times New Roman"/>
          <w:i/>
          <w:sz w:val="24"/>
          <w:szCs w:val="24"/>
        </w:rPr>
        <w:t>per capita</w:t>
      </w:r>
      <w:r w:rsidR="001C2812">
        <w:rPr>
          <w:rFonts w:ascii="Times New Roman" w:hAnsi="Times New Roman" w:cs="Times New Roman"/>
          <w:sz w:val="24"/>
          <w:szCs w:val="24"/>
        </w:rPr>
        <w:t xml:space="preserve"> growth rate of focal species </w:t>
      </w:r>
      <w:r w:rsidR="001C2812" w:rsidRPr="001C2812">
        <w:rPr>
          <w:rFonts w:ascii="Times New Roman" w:hAnsi="Times New Roman" w:cs="Times New Roman"/>
          <w:i/>
          <w:sz w:val="24"/>
          <w:szCs w:val="24"/>
        </w:rPr>
        <w:t>i</w:t>
      </w:r>
      <w:r w:rsidR="001C2812">
        <w:rPr>
          <w:rFonts w:ascii="Times New Roman" w:hAnsi="Times New Roman" w:cs="Times New Roman"/>
          <w:sz w:val="24"/>
          <w:szCs w:val="24"/>
        </w:rPr>
        <w:t>. From</w:t>
      </w:r>
      <w:r w:rsidR="00222AD6" w:rsidRPr="00B0403D">
        <w:rPr>
          <w:rFonts w:ascii="Times New Roman" w:hAnsi="Times New Roman" w:cs="Times New Roman"/>
          <w:sz w:val="24"/>
          <w:szCs w:val="24"/>
        </w:rPr>
        <w:t xml:space="preserve"> equation </w:t>
      </w:r>
      <w:r w:rsidR="00245856">
        <w:rPr>
          <w:rFonts w:ascii="Times New Roman" w:hAnsi="Times New Roman" w:cs="Times New Roman"/>
          <w:sz w:val="24"/>
          <w:szCs w:val="24"/>
        </w:rPr>
        <w:t>5</w:t>
      </w:r>
      <w:r w:rsidR="00222AD6" w:rsidRPr="00B0403D">
        <w:rPr>
          <w:rFonts w:ascii="Times New Roman" w:hAnsi="Times New Roman" w:cs="Times New Roman"/>
          <w:sz w:val="24"/>
          <w:szCs w:val="24"/>
        </w:rPr>
        <w:t xml:space="preserve">, the reduction of species </w:t>
      </w:r>
      <w:r w:rsidR="00222AD6" w:rsidRPr="00EF42D4">
        <w:rPr>
          <w:rFonts w:ascii="Times New Roman" w:hAnsi="Times New Roman" w:cs="Times New Roman"/>
          <w:i/>
          <w:sz w:val="24"/>
          <w:szCs w:val="24"/>
        </w:rPr>
        <w:t>i</w:t>
      </w:r>
      <w:r w:rsidR="00222AD6" w:rsidRPr="00B0403D">
        <w:rPr>
          <w:rFonts w:ascii="Times New Roman" w:hAnsi="Times New Roman" w:cs="Times New Roman"/>
          <w:sz w:val="24"/>
          <w:szCs w:val="24"/>
        </w:rPr>
        <w:t xml:space="preserve">’s per capita growth rate, i.e. the nominator, is actually caused by the entire population of the other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because the invasion growth rate (</w:t>
      </w:r>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ij</w:t>
      </w:r>
      <w:r w:rsidR="00222AD6" w:rsidRPr="00B0403D">
        <w:rPr>
          <w:rFonts w:ascii="Times New Roman" w:hAnsi="Times New Roman" w:cs="Times New Roman"/>
          <w:sz w:val="24"/>
          <w:szCs w:val="24"/>
        </w:rPr>
        <w:t xml:space="preserve">) is measured when the other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is at the carrying capacity. Accordingly, the sensitivity (</w:t>
      </w:r>
      <w:r w:rsidR="00222AD6" w:rsidRPr="00EF42D4">
        <w:rPr>
          <w:rFonts w:ascii="Times New Roman" w:hAnsi="Times New Roman" w:cs="Times New Roman"/>
          <w:i/>
          <w:sz w:val="24"/>
          <w:szCs w:val="24"/>
        </w:rPr>
        <w:t>S</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measures </w:t>
      </w:r>
      <w:r w:rsidR="001C2812" w:rsidRPr="00B0403D">
        <w:rPr>
          <w:rFonts w:ascii="Times New Roman" w:hAnsi="Times New Roman" w:cs="Times New Roman"/>
          <w:sz w:val="24"/>
          <w:szCs w:val="24"/>
        </w:rPr>
        <w:t>the</w:t>
      </w:r>
      <w:r w:rsidR="001C2812">
        <w:rPr>
          <w:rFonts w:ascii="Times New Roman" w:hAnsi="Times New Roman" w:cs="Times New Roman"/>
          <w:sz w:val="24"/>
          <w:szCs w:val="24"/>
        </w:rPr>
        <w:t xml:space="preserve"> </w:t>
      </w:r>
      <w:r w:rsidR="001C2812" w:rsidRPr="00B0403D">
        <w:rPr>
          <w:rFonts w:ascii="Times New Roman" w:hAnsi="Times New Roman" w:cs="Times New Roman"/>
          <w:sz w:val="24"/>
          <w:szCs w:val="24"/>
        </w:rPr>
        <w:t>”population</w:t>
      </w:r>
      <w:r w:rsidR="00222AD6" w:rsidRPr="00B0403D">
        <w:rPr>
          <w:rFonts w:ascii="Times New Roman" w:hAnsi="Times New Roman" w:cs="Times New Roman"/>
          <w:sz w:val="24"/>
          <w:szCs w:val="24"/>
        </w:rPr>
        <w:t xml:space="preserve">” impact of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but not the per capita impact of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on the focal species </w:t>
      </w:r>
      <w:r w:rsidR="00222AD6" w:rsidRPr="00EF42D4">
        <w:rPr>
          <w:rFonts w:ascii="Times New Roman" w:hAnsi="Times New Roman" w:cs="Times New Roman"/>
          <w:i/>
          <w:sz w:val="24"/>
          <w:szCs w:val="24"/>
        </w:rPr>
        <w:t>i</w:t>
      </w:r>
      <w:r w:rsidR="00222AD6" w:rsidRPr="00B0403D">
        <w:rPr>
          <w:rFonts w:ascii="Times New Roman" w:hAnsi="Times New Roman" w:cs="Times New Roman"/>
          <w:sz w:val="24"/>
          <w:szCs w:val="24"/>
        </w:rPr>
        <w:t xml:space="preserve">. </w:t>
      </w:r>
    </w:p>
    <w:p w14:paraId="598CF697" w14:textId="01E2683E" w:rsidR="00222AD6" w:rsidRDefault="00222AD6"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To show that sensitivity is actually the population level impacts, not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level, we derive the sensitivity </w:t>
      </w:r>
      <w:r w:rsidR="001C2812">
        <w:rPr>
          <w:rFonts w:ascii="Times New Roman" w:hAnsi="Times New Roman" w:cs="Times New Roman"/>
          <w:sz w:val="24"/>
          <w:szCs w:val="24"/>
        </w:rPr>
        <w:t xml:space="preserve">metric </w:t>
      </w:r>
      <w:r w:rsidRPr="00B0403D">
        <w:rPr>
          <w:rFonts w:ascii="Times New Roman" w:hAnsi="Times New Roman" w:cs="Times New Roman"/>
          <w:sz w:val="24"/>
          <w:szCs w:val="24"/>
        </w:rPr>
        <w:t>(</w:t>
      </w:r>
      <w:r w:rsidRPr="00EF42D4">
        <w:rPr>
          <w:rFonts w:ascii="Times New Roman" w:hAnsi="Times New Roman" w:cs="Times New Roman"/>
          <w:i/>
          <w:sz w:val="24"/>
          <w:szCs w:val="24"/>
        </w:rPr>
        <w:t>S</w:t>
      </w:r>
      <w:r w:rsidRPr="00EF42D4">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from the classic Lotka-Volterra competition model (equation </w:t>
      </w:r>
      <w:r w:rsidR="00D163AA">
        <w:rPr>
          <w:rFonts w:ascii="Times New Roman" w:hAnsi="Times New Roman" w:cs="Times New Roman"/>
          <w:sz w:val="24"/>
          <w:szCs w:val="24"/>
        </w:rPr>
        <w:t>4</w:t>
      </w:r>
      <w:r w:rsidRPr="00B0403D">
        <w:rPr>
          <w:rFonts w:ascii="Times New Roman" w:hAnsi="Times New Roman" w:cs="Times New Roman"/>
          <w:sz w:val="24"/>
          <w:szCs w:val="24"/>
        </w:rPr>
        <w:t xml:space="preserve">). The </w:t>
      </w:r>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t>
      </w:r>
      <w:r w:rsidR="00EF42D4">
        <w:rPr>
          <w:rFonts w:ascii="Times New Roman" w:hAnsi="Times New Roman" w:cs="Times New Roman"/>
          <w:sz w:val="24"/>
          <w:szCs w:val="24"/>
        </w:rPr>
        <w:t xml:space="preserve">and </w:t>
      </w:r>
      <w:r w:rsidR="00EF42D4" w:rsidRPr="00EF42D4">
        <w:rPr>
          <w:rFonts w:ascii="Times New Roman" w:hAnsi="Times New Roman" w:cs="Times New Roman"/>
          <w:i/>
          <w:sz w:val="24"/>
          <w:szCs w:val="24"/>
        </w:rPr>
        <w:t>μ</w:t>
      </w:r>
      <w:r w:rsidR="00EF42D4" w:rsidRPr="00EF42D4">
        <w:rPr>
          <w:rFonts w:ascii="Times New Roman" w:hAnsi="Times New Roman" w:cs="Times New Roman"/>
          <w:i/>
          <w:sz w:val="24"/>
          <w:szCs w:val="24"/>
          <w:vertAlign w:val="subscript"/>
        </w:rPr>
        <w:t>ij</w:t>
      </w:r>
      <w:r w:rsidR="00EF42D4" w:rsidRPr="00B0403D">
        <w:rPr>
          <w:rFonts w:ascii="Times New Roman" w:hAnsi="Times New Roman" w:cs="Times New Roman"/>
          <w:sz w:val="24"/>
          <w:szCs w:val="24"/>
        </w:rPr>
        <w:t xml:space="preserve"> </w:t>
      </w:r>
      <w:r w:rsidR="00EF42D4">
        <w:rPr>
          <w:rFonts w:ascii="Times New Roman" w:hAnsi="Times New Roman" w:cs="Times New Roman"/>
          <w:sz w:val="24"/>
          <w:szCs w:val="24"/>
        </w:rPr>
        <w:t xml:space="preserve">in equation </w:t>
      </w:r>
      <w:r w:rsidR="00D163AA">
        <w:rPr>
          <w:rFonts w:ascii="Times New Roman" w:hAnsi="Times New Roman" w:cs="Times New Roman"/>
          <w:sz w:val="24"/>
          <w:szCs w:val="24"/>
        </w:rPr>
        <w:t>5</w:t>
      </w:r>
      <w:r w:rsidR="00EF42D4">
        <w:rPr>
          <w:rFonts w:ascii="Times New Roman" w:hAnsi="Times New Roman" w:cs="Times New Roman"/>
          <w:sz w:val="24"/>
          <w:szCs w:val="24"/>
        </w:rPr>
        <w:t xml:space="preserve"> are</w:t>
      </w:r>
      <w:r w:rsidRPr="00B0403D">
        <w:rPr>
          <w:rFonts w:ascii="Times New Roman" w:hAnsi="Times New Roman" w:cs="Times New Roman"/>
          <w:sz w:val="24"/>
          <w:szCs w:val="24"/>
        </w:rPr>
        <w:t xml:space="preserve"> therefore </w:t>
      </w:r>
      <w:r w:rsidRPr="00EF42D4">
        <w:rPr>
          <w:rFonts w:ascii="Times New Roman" w:hAnsi="Times New Roman" w:cs="Times New Roman"/>
          <w:i/>
          <w:sz w:val="24"/>
          <w:szCs w:val="24"/>
        </w:rPr>
        <w:t>r</w:t>
      </w:r>
      <w:r w:rsidRPr="00EF42D4">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and </w:t>
      </w:r>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w:rPr>
                <w:rFonts w:ascii="Cambria Math" w:hAnsi="Cambria Math" w:cs="Times New Roman"/>
                <w:sz w:val="24"/>
                <w:szCs w:val="24"/>
              </w:rPr>
              <m:t>*</m:t>
            </m:r>
          </m:sup>
        </m:sSubSup>
        <m:r>
          <w:rPr>
            <w:rFonts w:ascii="Cambria Math" w:hAnsi="Cambria Math" w:cs="Times New Roman"/>
            <w:sz w:val="24"/>
            <w:szCs w:val="24"/>
          </w:rPr>
          <m:t>)</m:t>
        </m:r>
      </m:oMath>
      <w:r w:rsidR="00EF42D4">
        <w:rPr>
          <w:rFonts w:ascii="Times New Roman" w:hAnsi="Times New Roman" w:cs="Times New Roman"/>
          <w:sz w:val="24"/>
          <w:szCs w:val="24"/>
        </w:rPr>
        <w:t xml:space="preserve"> respectively. </w:t>
      </w:r>
      <w:r w:rsidRPr="00B0403D">
        <w:rPr>
          <w:rFonts w:ascii="Times New Roman" w:hAnsi="Times New Roman" w:cs="Times New Roman"/>
          <w:sz w:val="24"/>
          <w:szCs w:val="24"/>
        </w:rPr>
        <w:t>Accordingly,</w:t>
      </w:r>
    </w:p>
    <w:p w14:paraId="0FDCD6E6" w14:textId="47184182" w:rsidR="00222AD6" w:rsidRPr="00B0403D" w:rsidRDefault="00DC5055" w:rsidP="00715006">
      <w:pPr>
        <w:pStyle w:val="Normal1"/>
        <w:tabs>
          <w:tab w:val="left" w:pos="8730"/>
        </w:tabs>
        <w:spacing w:line="360" w:lineRule="auto"/>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sz w:val="24"/>
                    <w:szCs w:val="24"/>
                  </w:rPr>
                </m:ctrlPr>
              </m:d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e>
            </m:d>
          </m:num>
          <m:den>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1F6144">
        <w:rPr>
          <w:rFonts w:ascii="Times New Roman" w:hAnsi="Times New Roman" w:cs="Times New Roman"/>
          <w:sz w:val="24"/>
          <w:szCs w:val="24"/>
        </w:rPr>
        <w:tab/>
      </w:r>
      <w:r w:rsidR="00301BB0">
        <w:rPr>
          <w:rFonts w:ascii="Times New Roman" w:hAnsi="Times New Roman" w:cs="Times New Roman"/>
          <w:sz w:val="24"/>
          <w:szCs w:val="24"/>
        </w:rPr>
        <w:t>(</w:t>
      </w:r>
      <w:r w:rsidR="00245856">
        <w:rPr>
          <w:rFonts w:ascii="Times New Roman" w:hAnsi="Times New Roman" w:cs="Times New Roman"/>
          <w:sz w:val="24"/>
          <w:szCs w:val="24"/>
        </w:rPr>
        <w:t>6</w:t>
      </w:r>
      <w:r w:rsidR="00301BB0">
        <w:rPr>
          <w:rFonts w:ascii="Times New Roman" w:hAnsi="Times New Roman" w:cs="Times New Roman"/>
          <w:sz w:val="24"/>
          <w:szCs w:val="24"/>
        </w:rPr>
        <w:t>)</w:t>
      </w:r>
    </w:p>
    <w:p w14:paraId="262CF971" w14:textId="4F8343E7" w:rsidR="00222AD6" w:rsidRPr="00B0403D" w:rsidRDefault="00222AD6"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From equation </w:t>
      </w:r>
      <w:r w:rsidR="00245856">
        <w:rPr>
          <w:rFonts w:ascii="Times New Roman" w:hAnsi="Times New Roman" w:cs="Times New Roman"/>
          <w:sz w:val="24"/>
          <w:szCs w:val="24"/>
        </w:rPr>
        <w:t>6</w:t>
      </w:r>
      <w:r w:rsidRPr="00B0403D">
        <w:rPr>
          <w:rFonts w:ascii="Times New Roman" w:hAnsi="Times New Roman" w:cs="Times New Roman"/>
          <w:sz w:val="24"/>
          <w:szCs w:val="24"/>
        </w:rPr>
        <w:t>, we see that sensitivity (</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equilibrium density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Pr="00B0403D">
        <w:rPr>
          <w:rFonts w:ascii="Times New Roman" w:hAnsi="Times New Roman" w:cs="Times New Roman"/>
          <w:sz w:val="24"/>
          <w:szCs w:val="24"/>
        </w:rPr>
        <w:t xml:space="preserve">) times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competition coefficient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The sensitivity thus is a measurement of the overall population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on focal species i but not the ”</w:t>
      </w:r>
      <w:r w:rsidRPr="00301BB0">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w:ins w:id="163" w:author="Godwin, Casey" w:date="2018-10-24T09:51:00Z">
        <w:r w:rsidR="00410070">
          <w:rPr>
            <w:rFonts w:ascii="Times New Roman" w:hAnsi="Times New Roman" w:cs="Times New Roman"/>
            <w:sz w:val="24"/>
            <w:szCs w:val="24"/>
          </w:rPr>
          <w:t xml:space="preserve">This correction allows </w:t>
        </w:r>
      </w:ins>
      <w:del w:id="164" w:author="Godwin, Casey" w:date="2018-10-24T09:52:00Z">
        <w:r w:rsidRPr="00B0403D" w:rsidDel="00410070">
          <w:rPr>
            <w:rFonts w:ascii="Times New Roman" w:hAnsi="Times New Roman" w:cs="Times New Roman"/>
            <w:sz w:val="24"/>
            <w:szCs w:val="24"/>
          </w:rPr>
          <w:delText>Small tweak should be implemented when using the sensitivity method</w:delText>
        </w:r>
      </w:del>
      <w:ins w:id="165" w:author="Godwin, Casey" w:date="2018-10-24T09:52:00Z">
        <w:r w:rsidR="00410070">
          <w:rPr>
            <w:rFonts w:ascii="Times New Roman" w:hAnsi="Times New Roman" w:cs="Times New Roman"/>
            <w:sz w:val="24"/>
            <w:szCs w:val="24"/>
          </w:rPr>
          <w:t xml:space="preserve">for measured sensitivity coefficients to be converted to </w:t>
        </w:r>
      </w:ins>
      <w:del w:id="166" w:author="Godwin, Casey" w:date="2018-10-24T09:52:00Z">
        <w:r w:rsidRPr="00B0403D" w:rsidDel="00410070">
          <w:rPr>
            <w:rFonts w:ascii="Times New Roman" w:hAnsi="Times New Roman" w:cs="Times New Roman"/>
            <w:sz w:val="24"/>
            <w:szCs w:val="24"/>
          </w:rPr>
          <w:delText xml:space="preserve"> to estimate per capita </w:delText>
        </w:r>
      </w:del>
      <w:r w:rsidRPr="00B0403D">
        <w:rPr>
          <w:rFonts w:ascii="Times New Roman" w:hAnsi="Times New Roman" w:cs="Times New Roman"/>
          <w:sz w:val="24"/>
          <w:szCs w:val="24"/>
        </w:rPr>
        <w:t>inter-specific competition coefficients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sidRPr="00B0403D">
        <w:rPr>
          <w:rFonts w:ascii="Times New Roman" w:hAnsi="Times New Roman" w:cs="Times New Roman"/>
          <w:sz w:val="24"/>
          <w:szCs w:val="24"/>
        </w:rPr>
        <w:t>)</w:t>
      </w:r>
      <w:ins w:id="167" w:author="Godwin, Casey" w:date="2018-10-24T09:52:00Z">
        <w:r w:rsidR="00410070">
          <w:rPr>
            <w:rFonts w:ascii="Times New Roman" w:hAnsi="Times New Roman" w:cs="Times New Roman"/>
            <w:sz w:val="24"/>
            <w:szCs w:val="24"/>
          </w:rPr>
          <w:t>, though this is not necessary for calculating ND and RFD</w:t>
        </w:r>
      </w:ins>
      <w:r w:rsidRPr="00B0403D">
        <w:rPr>
          <w:rFonts w:ascii="Times New Roman" w:hAnsi="Times New Roman" w:cs="Times New Roman"/>
          <w:sz w:val="24"/>
          <w:szCs w:val="24"/>
        </w:rPr>
        <w:t>.</w:t>
      </w:r>
    </w:p>
    <w:p w14:paraId="266A2D42" w14:textId="77777777" w:rsidR="00205033" w:rsidRDefault="00222AD6"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Moreover, </w:t>
      </w:r>
      <w:r w:rsidR="001C2812" w:rsidRPr="00B0403D">
        <w:rPr>
          <w:rFonts w:ascii="Times New Roman" w:hAnsi="Times New Roman" w:cs="Times New Roman"/>
          <w:sz w:val="24"/>
          <w:szCs w:val="24"/>
        </w:rPr>
        <w:t xml:space="preserve">Carroll et al. 2011 </w:t>
      </w:r>
      <w:r w:rsidR="001C2812">
        <w:rPr>
          <w:rFonts w:ascii="Times New Roman" w:hAnsi="Times New Roman" w:cs="Times New Roman"/>
          <w:sz w:val="24"/>
          <w:szCs w:val="24"/>
        </w:rPr>
        <w:t xml:space="preserve">verbally </w:t>
      </w:r>
      <w:r w:rsidR="001C2812" w:rsidRPr="00B0403D">
        <w:rPr>
          <w:rFonts w:ascii="Times New Roman" w:hAnsi="Times New Roman" w:cs="Times New Roman"/>
          <w:sz w:val="24"/>
          <w:szCs w:val="24"/>
        </w:rPr>
        <w:t>argued that niche difference (ND) and relative fitness difference (RFD)</w:t>
      </w:r>
      <w:r w:rsidR="001C2812">
        <w:rPr>
          <w:rFonts w:ascii="Times New Roman" w:hAnsi="Times New Roman" w:cs="Times New Roman"/>
          <w:sz w:val="24"/>
          <w:szCs w:val="24"/>
        </w:rPr>
        <w:t xml:space="preserve"> </w:t>
      </w:r>
      <w:r w:rsidR="001C2812" w:rsidRPr="00B0403D">
        <w:rPr>
          <w:rFonts w:ascii="Times New Roman" w:hAnsi="Times New Roman" w:cs="Times New Roman"/>
          <w:sz w:val="24"/>
          <w:szCs w:val="24"/>
        </w:rPr>
        <w:t>can be defined as the geometric mean</w:t>
      </w:r>
      <w:r w:rsidR="001C2812">
        <w:rPr>
          <w:rFonts w:ascii="Times New Roman" w:hAnsi="Times New Roman" w:cs="Times New Roman"/>
          <w:sz w:val="24"/>
          <w:szCs w:val="24"/>
        </w:rPr>
        <w:t xml:space="preserve"> and standard deviation</w:t>
      </w:r>
      <w:r w:rsidR="001C2812" w:rsidRPr="00B0403D">
        <w:rPr>
          <w:rFonts w:ascii="Times New Roman" w:hAnsi="Times New Roman" w:cs="Times New Roman"/>
          <w:sz w:val="24"/>
          <w:szCs w:val="24"/>
        </w:rPr>
        <w:t xml:space="preserve"> of </w:t>
      </w:r>
      <w:r w:rsidR="001C2812">
        <w:rPr>
          <w:rFonts w:ascii="Times New Roman" w:hAnsi="Times New Roman" w:cs="Times New Roman"/>
          <w:sz w:val="24"/>
          <w:szCs w:val="24"/>
        </w:rPr>
        <w:t xml:space="preserve">the </w:t>
      </w:r>
      <w:r w:rsidR="001C2812" w:rsidRPr="00B0403D">
        <w:rPr>
          <w:rFonts w:ascii="Times New Roman" w:hAnsi="Times New Roman" w:cs="Times New Roman"/>
          <w:sz w:val="24"/>
          <w:szCs w:val="24"/>
        </w:rPr>
        <w:t>sensitivity metric</w:t>
      </w:r>
      <w:r w:rsidR="001C2812">
        <w:rPr>
          <w:rFonts w:ascii="Times New Roman" w:hAnsi="Times New Roman" w:cs="Times New Roman"/>
          <w:sz w:val="24"/>
          <w:szCs w:val="24"/>
        </w:rPr>
        <w:t xml:space="preserve"> (</w:t>
      </w:r>
      <w:r w:rsidR="001C2812" w:rsidRPr="001C2812">
        <w:rPr>
          <w:rFonts w:ascii="Times New Roman" w:hAnsi="Times New Roman" w:cs="Times New Roman"/>
          <w:i/>
          <w:sz w:val="24"/>
          <w:szCs w:val="24"/>
        </w:rPr>
        <w:t>S</w:t>
      </w:r>
      <w:r w:rsidR="001C2812" w:rsidRPr="001C2812">
        <w:rPr>
          <w:rFonts w:ascii="Times New Roman" w:hAnsi="Times New Roman" w:cs="Times New Roman"/>
          <w:i/>
          <w:sz w:val="24"/>
          <w:szCs w:val="24"/>
          <w:vertAlign w:val="subscript"/>
        </w:rPr>
        <w:t>i</w:t>
      </w:r>
      <w:r w:rsidR="001C2812">
        <w:rPr>
          <w:rFonts w:ascii="Times New Roman" w:hAnsi="Times New Roman" w:cs="Times New Roman"/>
          <w:sz w:val="24"/>
          <w:szCs w:val="24"/>
        </w:rPr>
        <w:t>)</w:t>
      </w:r>
      <w:r w:rsidR="001C2812" w:rsidRPr="00B0403D">
        <w:rPr>
          <w:rFonts w:ascii="Times New Roman" w:hAnsi="Times New Roman" w:cs="Times New Roman"/>
          <w:sz w:val="24"/>
          <w:szCs w:val="24"/>
        </w:rPr>
        <w:t xml:space="preserve"> </w:t>
      </w:r>
      <w:r w:rsidR="001C2812">
        <w:rPr>
          <w:rFonts w:ascii="Times New Roman" w:hAnsi="Times New Roman" w:cs="Times New Roman"/>
          <w:sz w:val="24"/>
          <w:szCs w:val="24"/>
        </w:rPr>
        <w:t xml:space="preserve">respectively. </w:t>
      </w:r>
      <w:r w:rsidRPr="00B0403D">
        <w:rPr>
          <w:rFonts w:ascii="Times New Roman" w:hAnsi="Times New Roman" w:cs="Times New Roman"/>
          <w:sz w:val="24"/>
          <w:szCs w:val="24"/>
        </w:rPr>
        <w:t>Here we show that geometric mean and standard deviation of sensitivity metrics are theoretical valid definitions of ND and RFD. In the Lotka-Volterra</w:t>
      </w:r>
      <w:r w:rsidR="00301BB0">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model, species’ density at the equilibrium (</w:t>
      </w:r>
      <w:r w:rsidR="00301BB0" w:rsidRPr="00301BB0">
        <w:rPr>
          <w:rFonts w:ascii="Times New Roman" w:hAnsi="Times New Roman" w:cs="Times New Roman" w:hint="eastAsia"/>
          <w:i/>
          <w:sz w:val="24"/>
          <w:szCs w:val="24"/>
          <w:lang w:eastAsia="zh-TW"/>
        </w:rPr>
        <w:t>N*</w:t>
      </w:r>
      <w:r w:rsidRPr="00B0403D">
        <w:rPr>
          <w:rFonts w:ascii="Times New Roman" w:hAnsi="Times New Roman" w:cs="Times New Roman"/>
          <w:sz w:val="24"/>
          <w:szCs w:val="24"/>
        </w:rPr>
        <w:t>) is actually</w:t>
      </w:r>
      <w:r w:rsidR="00CC4294">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oMath>
      <w:r w:rsidRPr="00B0403D">
        <w:rPr>
          <w:rFonts w:ascii="Times New Roman" w:hAnsi="Times New Roman" w:cs="Times New Roman"/>
          <w:sz w:val="24"/>
          <w:szCs w:val="24"/>
        </w:rPr>
        <w:t>. Therefore, sensitivity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i</w:t>
      </w:r>
      <w:r w:rsidRPr="00B0403D">
        <w:rPr>
          <w:rFonts w:ascii="Times New Roman" w:hAnsi="Times New Roman" w:cs="Times New Roman"/>
          <w:sz w:val="24"/>
          <w:szCs w:val="24"/>
        </w:rPr>
        <w:t>) can be expressed as</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oMath>
      <w:r w:rsidRPr="00B0403D">
        <w:rPr>
          <w:rFonts w:ascii="Times New Roman" w:hAnsi="Times New Roman" w:cs="Times New Roman"/>
          <w:sz w:val="24"/>
          <w:szCs w:val="24"/>
        </w:rPr>
        <w:t>, which represents the inter-specific competition scaled on intra-specific competition coefficient. According to Chesson (1990), niche overlap (</w:t>
      </w:r>
      <m:oMath>
        <m:r>
          <w:rPr>
            <w:rFonts w:ascii="Cambria Math" w:hAnsi="Cambria Math" w:cs="Times New Roman"/>
            <w:sz w:val="24"/>
            <w:szCs w:val="24"/>
          </w:rPr>
          <m:t>ρ</m:t>
        </m:r>
      </m:oMath>
      <w:r w:rsidRPr="00B0403D">
        <w:rPr>
          <w:rFonts w:ascii="Times New Roman" w:hAnsi="Times New Roman" w:cs="Times New Roman"/>
          <w:sz w:val="24"/>
          <w:szCs w:val="24"/>
        </w:rPr>
        <w:t xml:space="preserve">) is defined as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sidR="00CC4294">
        <w:rPr>
          <w:rFonts w:ascii="Times New Roman" w:hAnsi="Times New Roman" w:cs="Times New Roman"/>
          <w:sz w:val="24"/>
          <w:szCs w:val="24"/>
        </w:rPr>
        <w:t xml:space="preserve">.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sidR="00CC4294">
        <w:rPr>
          <w:rFonts w:ascii="Times New Roman" w:hAnsi="Times New Roman" w:cs="Times New Roman"/>
          <w:sz w:val="24"/>
          <w:szCs w:val="24"/>
        </w:rPr>
        <w:t xml:space="preserve"> </w:t>
      </w:r>
      <w:r w:rsidR="00CC4294" w:rsidRPr="00CC4294">
        <w:rPr>
          <w:rFonts w:ascii="Times New Roman" w:hAnsi="Times New Roman" w:cs="Times New Roman"/>
          <w:sz w:val="24"/>
          <w:szCs w:val="24"/>
        </w:rPr>
        <w:t xml:space="preserve">can then be </w:t>
      </w:r>
      <w:r w:rsidR="00CC4294" w:rsidRPr="00CC4294">
        <w:rPr>
          <w:rFonts w:ascii="Times New Roman" w:hAnsi="Times New Roman" w:cs="Times New Roman"/>
          <w:sz w:val="24"/>
          <w:szCs w:val="24"/>
        </w:rPr>
        <w:lastRenderedPageBreak/>
        <w:t xml:space="preserve">expressed as </w:t>
      </w:r>
      <m:oMath>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r w:rsidR="00CC4294" w:rsidRPr="004B260E">
        <w:rPr>
          <w:rFonts w:ascii="Times New Roman" w:hAnsi="Times New Roman" w:cs="Times New Roman"/>
          <w:i/>
          <w:sz w:val="24"/>
          <w:szCs w:val="24"/>
        </w:rPr>
        <w:t>,</w:t>
      </w:r>
      <w:r w:rsidR="00CC4294" w:rsidRPr="00CC4294">
        <w:rPr>
          <w:rFonts w:ascii="Times New Roman" w:hAnsi="Times New Roman" w:cs="Times New Roman"/>
          <w:sz w:val="24"/>
          <w:szCs w:val="24"/>
        </w:rPr>
        <w:t xml:space="preserve"> which is the geometric mean of sensitivity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i</w:t>
      </w:r>
      <w:r w:rsidR="00CC4294">
        <w:rPr>
          <w:rFonts w:ascii="Times New Roman" w:hAnsi="Times New Roman" w:cs="Times New Roman"/>
          <w:sz w:val="24"/>
          <w:szCs w:val="24"/>
        </w:rPr>
        <w:t xml:space="preserve"> and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j</w:t>
      </w:r>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The niche difference (ND) is therefore </w:t>
      </w:r>
      <m:oMath>
        <m:r>
          <w:rPr>
            <w:rFonts w:ascii="Cambria Math" w:hAnsi="Cambria Math" w:cs="Times New Roman"/>
            <w:sz w:val="24"/>
            <w:szCs w:val="24"/>
          </w:rPr>
          <m:t>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Sj</m:t>
            </m:r>
          </m:e>
        </m:rad>
      </m:oMath>
      <w:r w:rsidRPr="004B260E">
        <w:rPr>
          <w:rFonts w:ascii="Times New Roman" w:hAnsi="Times New Roman" w:cs="Times New Roman"/>
          <w:i/>
          <w:sz w:val="24"/>
          <w:szCs w:val="24"/>
        </w:rPr>
        <w:t>.</w:t>
      </w:r>
      <w:r w:rsidRPr="00B0403D">
        <w:rPr>
          <w:rFonts w:ascii="Times New Roman" w:hAnsi="Times New Roman" w:cs="Times New Roman"/>
          <w:sz w:val="24"/>
          <w:szCs w:val="24"/>
        </w:rPr>
        <w:t xml:space="preserve"> In addition,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and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is the definition of the inverse of relative fitness difference of species </w:t>
      </w:r>
      <w:r w:rsidRPr="00205033">
        <w:rPr>
          <w:rFonts w:ascii="Times New Roman" w:hAnsi="Times New Roman" w:cs="Times New Roman"/>
          <w:i/>
          <w:sz w:val="24"/>
          <w:szCs w:val="24"/>
        </w:rPr>
        <w:t>j</w:t>
      </w:r>
      <w:r w:rsidRPr="00B0403D">
        <w:rPr>
          <w:rFonts w:ascii="Times New Roman" w:hAnsi="Times New Roman" w:cs="Times New Roman"/>
          <w:sz w:val="24"/>
          <w:szCs w:val="24"/>
        </w:rPr>
        <w:t xml:space="preserve"> over species </w:t>
      </w:r>
      <w:r w:rsidRPr="00205033">
        <w:rPr>
          <w:rFonts w:ascii="Times New Roman" w:hAnsi="Times New Roman" w:cs="Times New Roman"/>
          <w:i/>
          <w:sz w:val="24"/>
          <w:szCs w:val="24"/>
        </w:rPr>
        <w:t>i</w:t>
      </w:r>
      <w:r w:rsidRPr="00B0403D">
        <w:rPr>
          <w:rFonts w:ascii="Times New Roman" w:hAnsi="Times New Roman" w:cs="Times New Roman"/>
          <w:sz w:val="24"/>
          <w:szCs w:val="24"/>
        </w:rPr>
        <w:t xml:space="preserve"> (RFD;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den>
        </m:f>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in Chesson 1990).</w:t>
      </w:r>
    </w:p>
    <w:p w14:paraId="52570236" w14:textId="77777777" w:rsidR="004F6B56" w:rsidRDefault="004F6B56" w:rsidP="00715006">
      <w:pPr>
        <w:pStyle w:val="Normal1"/>
        <w:spacing w:line="360" w:lineRule="auto"/>
        <w:ind w:firstLine="360"/>
        <w:rPr>
          <w:rFonts w:ascii="Times New Roman" w:hAnsi="Times New Roman" w:cs="Times New Roman"/>
          <w:sz w:val="24"/>
          <w:szCs w:val="24"/>
        </w:rPr>
      </w:pPr>
      <w:commentRangeStart w:id="168"/>
      <w:r w:rsidRPr="00B0403D">
        <w:rPr>
          <w:rFonts w:ascii="Times New Roman" w:hAnsi="Times New Roman" w:cs="Times New Roman"/>
          <w:sz w:val="24"/>
          <w:szCs w:val="24"/>
        </w:rPr>
        <w:t xml:space="preserve">With the above derivation, we can also derive </w:t>
      </w:r>
      <w:r w:rsidR="00205033">
        <w:rPr>
          <w:rFonts w:ascii="Times New Roman" w:hAnsi="Times New Roman" w:cs="Times New Roman"/>
          <w:sz w:val="24"/>
          <w:szCs w:val="24"/>
        </w:rPr>
        <w:t>the</w:t>
      </w:r>
      <w:r w:rsidRPr="00B0403D">
        <w:rPr>
          <w:rFonts w:ascii="Times New Roman" w:hAnsi="Times New Roman" w:cs="Times New Roman"/>
          <w:sz w:val="24"/>
          <w:szCs w:val="24"/>
        </w:rPr>
        <w:t xml:space="preserve"> coexistence criteria using the sensitivity metric</w:t>
      </w:r>
      <w:commentRangeEnd w:id="168"/>
      <w:r w:rsidR="004C3CBA">
        <w:rPr>
          <w:rStyle w:val="CommentReference"/>
        </w:rPr>
        <w:commentReference w:id="168"/>
      </w:r>
      <w:r w:rsidRPr="00B0403D">
        <w:rPr>
          <w:rFonts w:ascii="Times New Roman" w:hAnsi="Times New Roman" w:cs="Times New Roman"/>
          <w:sz w:val="24"/>
          <w:szCs w:val="24"/>
        </w:rPr>
        <w:t>. From the Lotka-Volterra model model, intra-specific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ii</w:t>
      </w:r>
      <w:r w:rsidRPr="00B0403D">
        <w:rPr>
          <w:rFonts w:ascii="Times New Roman" w:hAnsi="Times New Roman" w:cs="Times New Roman"/>
          <w:sz w:val="24"/>
          <w:szCs w:val="24"/>
        </w:rPr>
        <w:t>) must be greater than the inter-specific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to guarantee stable coexistence. </w:t>
      </w:r>
      <w:r w:rsidR="00205033" w:rsidRPr="00B0403D">
        <w:rPr>
          <w:rFonts w:ascii="Times New Roman" w:hAnsi="Times New Roman" w:cs="Times New Roman"/>
          <w:sz w:val="24"/>
          <w:szCs w:val="24"/>
        </w:rPr>
        <w:t>Therefore,</w:t>
      </w:r>
      <w:r w:rsidRPr="00B0403D">
        <w:rPr>
          <w:rFonts w:ascii="Times New Roman" w:hAnsi="Times New Roman" w:cs="Times New Roman"/>
          <w:sz w:val="24"/>
          <w:szCs w:val="24"/>
        </w:rPr>
        <w:t xml:space="preserve"> we can have the following deduction.</w:t>
      </w:r>
    </w:p>
    <w:p w14:paraId="6EFCA529" w14:textId="65C5C1F3" w:rsidR="00205033" w:rsidRPr="00B0403D" w:rsidRDefault="00DC5055" w:rsidP="00715006">
      <w:pPr>
        <w:pStyle w:val="Normal1"/>
        <w:tabs>
          <w:tab w:val="left" w:pos="873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×ρ&lt;1</m:t>
        </m:r>
      </m:oMath>
      <w:r w:rsidR="00205033">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205033">
        <w:rPr>
          <w:rFonts w:ascii="Times New Roman" w:hAnsi="Times New Roman" w:cs="Times New Roman"/>
          <w:sz w:val="24"/>
          <w:szCs w:val="24"/>
        </w:rPr>
        <w:tab/>
        <w:t>(</w:t>
      </w:r>
      <w:r w:rsidR="00D163AA">
        <w:rPr>
          <w:rFonts w:ascii="Times New Roman" w:hAnsi="Times New Roman" w:cs="Times New Roman"/>
          <w:sz w:val="24"/>
          <w:szCs w:val="24"/>
        </w:rPr>
        <w:t>7</w:t>
      </w:r>
      <w:r w:rsidR="00205033">
        <w:rPr>
          <w:rFonts w:ascii="Times New Roman" w:hAnsi="Times New Roman" w:cs="Times New Roman"/>
          <w:sz w:val="24"/>
          <w:szCs w:val="24"/>
        </w:rPr>
        <w:t>)</w:t>
      </w:r>
    </w:p>
    <w:p w14:paraId="6D590409" w14:textId="6EAE86A8" w:rsidR="00205033" w:rsidRPr="00B0403D" w:rsidRDefault="00DC5055" w:rsidP="00715006">
      <w:pPr>
        <w:pStyle w:val="Normal1"/>
        <w:tabs>
          <w:tab w:val="left" w:pos="873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&lt;1</m:t>
        </m:r>
      </m:oMath>
      <w:r w:rsidR="00205033">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&gt;ρ</m:t>
        </m:r>
      </m:oMath>
      <w:r w:rsidR="00205033">
        <w:rPr>
          <w:rFonts w:ascii="Times New Roman" w:hAnsi="Times New Roman" w:cs="Times New Roman"/>
          <w:sz w:val="24"/>
          <w:szCs w:val="24"/>
        </w:rPr>
        <w:tab/>
        <w:t>(</w:t>
      </w:r>
      <w:r w:rsidR="00D163AA">
        <w:rPr>
          <w:rFonts w:ascii="Times New Roman" w:hAnsi="Times New Roman" w:cs="Times New Roman"/>
          <w:sz w:val="24"/>
          <w:szCs w:val="24"/>
        </w:rPr>
        <w:t>8</w:t>
      </w:r>
      <w:r w:rsidR="00205033">
        <w:rPr>
          <w:rFonts w:ascii="Times New Roman" w:hAnsi="Times New Roman" w:cs="Times New Roman"/>
          <w:sz w:val="24"/>
          <w:szCs w:val="24"/>
        </w:rPr>
        <w:t>)</w:t>
      </w:r>
    </w:p>
    <w:p w14:paraId="668C31FF" w14:textId="5913A719" w:rsidR="001F4F32" w:rsidRPr="00DD3906" w:rsidRDefault="004F6B56"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Combining equation </w:t>
      </w:r>
      <w:r w:rsidR="00D163AA">
        <w:rPr>
          <w:rFonts w:ascii="Times New Roman" w:hAnsi="Times New Roman" w:cs="Times New Roman"/>
          <w:sz w:val="24"/>
          <w:szCs w:val="24"/>
        </w:rPr>
        <w:t>7</w:t>
      </w:r>
      <w:r w:rsidRPr="00B0403D">
        <w:rPr>
          <w:rFonts w:ascii="Times New Roman" w:hAnsi="Times New Roman" w:cs="Times New Roman"/>
          <w:sz w:val="24"/>
          <w:szCs w:val="24"/>
        </w:rPr>
        <w:t xml:space="preserve"> and </w:t>
      </w:r>
      <w:r w:rsidR="00D163AA">
        <w:rPr>
          <w:rFonts w:ascii="Times New Roman" w:hAnsi="Times New Roman" w:cs="Times New Roman"/>
          <w:sz w:val="24"/>
          <w:szCs w:val="24"/>
        </w:rPr>
        <w:t>8</w:t>
      </w:r>
      <w:r w:rsidRPr="00B0403D">
        <w:rPr>
          <w:rFonts w:ascii="Times New Roman" w:hAnsi="Times New Roman" w:cs="Times New Roman"/>
          <w:sz w:val="24"/>
          <w:szCs w:val="24"/>
        </w:rPr>
        <w:t xml:space="preserve">, we have an inequality for coexistence expressed with sensitivity metrics,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Pr="00B0403D">
        <w:rPr>
          <w:rFonts w:ascii="Times New Roman" w:hAnsi="Times New Roman" w:cs="Times New Roman"/>
          <w:sz w:val="24"/>
          <w:szCs w:val="24"/>
        </w:rPr>
        <w:t xml:space="preserve">, which is in the same form as in Chesson’s coexistence framework. In brief, the sensitivity </w:t>
      </w:r>
      <w:r w:rsidR="000657D1">
        <w:rPr>
          <w:rFonts w:ascii="Times New Roman" w:hAnsi="Times New Roman" w:cs="Times New Roman"/>
          <w:sz w:val="24"/>
          <w:szCs w:val="24"/>
        </w:rPr>
        <w:t>measurement</w:t>
      </w:r>
      <w:r w:rsidR="000657D1" w:rsidRPr="00B0403D">
        <w:rPr>
          <w:rFonts w:ascii="Times New Roman" w:hAnsi="Times New Roman" w:cs="Times New Roman"/>
          <w:sz w:val="24"/>
          <w:szCs w:val="24"/>
        </w:rPr>
        <w:t xml:space="preserve"> </w:t>
      </w:r>
      <w:r w:rsidRPr="00B0403D">
        <w:rPr>
          <w:rFonts w:ascii="Times New Roman" w:hAnsi="Times New Roman" w:cs="Times New Roman"/>
          <w:sz w:val="24"/>
          <w:szCs w:val="24"/>
        </w:rPr>
        <w:t>(</w:t>
      </w:r>
      <w:r w:rsidRPr="008643A1">
        <w:rPr>
          <w:rFonts w:ascii="Times New Roman" w:hAnsi="Times New Roman" w:cs="Times New Roman"/>
          <w:i/>
          <w:sz w:val="24"/>
          <w:szCs w:val="24"/>
        </w:rPr>
        <w:t>S</w:t>
      </w:r>
      <w:r w:rsidRPr="008643A1">
        <w:rPr>
          <w:rFonts w:ascii="Times New Roman" w:hAnsi="Times New Roman" w:cs="Times New Roman"/>
          <w:i/>
          <w:sz w:val="24"/>
          <w:szCs w:val="24"/>
          <w:vertAlign w:val="subscript"/>
        </w:rPr>
        <w:t>i</w:t>
      </w:r>
      <w:r w:rsidRPr="00B0403D">
        <w:rPr>
          <w:rFonts w:ascii="Times New Roman" w:hAnsi="Times New Roman" w:cs="Times New Roman"/>
          <w:sz w:val="24"/>
          <w:szCs w:val="24"/>
        </w:rPr>
        <w:t>) is not equivalent to the competition coefficient (</w:t>
      </w:r>
      <w:r w:rsidRPr="008643A1">
        <w:rPr>
          <w:rFonts w:ascii="Times New Roman" w:hAnsi="Times New Roman" w:cs="Times New Roman"/>
          <w:i/>
          <w:sz w:val="24"/>
          <w:szCs w:val="24"/>
        </w:rPr>
        <w:t>α</w:t>
      </w:r>
      <w:r w:rsidRPr="008643A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in the Lotka-Volterra model), but due to its </w:t>
      </w:r>
      <w:r w:rsidR="000657D1" w:rsidRPr="00B0403D">
        <w:rPr>
          <w:rFonts w:ascii="Times New Roman" w:hAnsi="Times New Roman" w:cs="Times New Roman"/>
          <w:sz w:val="24"/>
          <w:szCs w:val="24"/>
        </w:rPr>
        <w:t>mathematic</w:t>
      </w:r>
      <w:r w:rsidRPr="00B0403D">
        <w:rPr>
          <w:rFonts w:ascii="Times New Roman" w:hAnsi="Times New Roman" w:cs="Times New Roman"/>
          <w:sz w:val="24"/>
          <w:szCs w:val="24"/>
        </w:rPr>
        <w:t xml:space="preserve"> attributes, it can be used to calculate ND and RFD </w:t>
      </w:r>
      <w:r w:rsidR="004B260E">
        <w:rPr>
          <w:rFonts w:ascii="Times New Roman" w:hAnsi="Times New Roman" w:cs="Times New Roman"/>
          <w:sz w:val="24"/>
          <w:szCs w:val="24"/>
        </w:rPr>
        <w:t xml:space="preserve">and to predict coexistence </w:t>
      </w:r>
      <w:r w:rsidRPr="00B0403D">
        <w:rPr>
          <w:rFonts w:ascii="Times New Roman" w:hAnsi="Times New Roman" w:cs="Times New Roman"/>
          <w:sz w:val="24"/>
          <w:szCs w:val="24"/>
        </w:rPr>
        <w:t>directly.</w:t>
      </w:r>
    </w:p>
    <w:p w14:paraId="1FF26AE2" w14:textId="61FE42F2" w:rsidR="005B0147" w:rsidRPr="00715006" w:rsidRDefault="00794E37" w:rsidP="00715006">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t>MacArthur’s consumer resource model</w:t>
      </w:r>
    </w:p>
    <w:p w14:paraId="31FB2496" w14:textId="62D2A674" w:rsidR="004F6B56" w:rsidRDefault="000E201E"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consumer resource model proposed by </w:t>
      </w:r>
      <w:r w:rsidRPr="005B0147">
        <w:rPr>
          <w:rFonts w:ascii="Times New Roman" w:hAnsi="Times New Roman" w:cs="Times New Roman"/>
          <w:sz w:val="24"/>
          <w:szCs w:val="24"/>
        </w:rPr>
        <w:t>MacArthur</w:t>
      </w:r>
      <w:r>
        <w:rPr>
          <w:rFonts w:ascii="Times New Roman" w:hAnsi="Times New Roman" w:cs="Times New Roman"/>
          <w:sz w:val="24"/>
          <w:szCs w:val="24"/>
        </w:rPr>
        <w:t xml:space="preserve"> in 1970s is used to </w:t>
      </w:r>
      <w:r w:rsidR="004F6B56" w:rsidRPr="005B0147">
        <w:rPr>
          <w:rFonts w:ascii="Times New Roman" w:hAnsi="Times New Roman" w:cs="Times New Roman"/>
          <w:sz w:val="24"/>
          <w:szCs w:val="24"/>
        </w:rPr>
        <w:t>describe how species compete for different prey resources</w:t>
      </w:r>
      <w:r w:rsidR="00D163AA">
        <w:rPr>
          <w:rFonts w:ascii="Times New Roman" w:hAnsi="Times New Roman" w:cs="Times New Roman"/>
          <w:sz w:val="24"/>
          <w:szCs w:val="24"/>
        </w:rPr>
        <w:t xml:space="preserve"> </w:t>
      </w:r>
      <w:r w:rsidR="00D163AA">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{"citationItems":[{"id":"ITEM-1","itemData":{"DOI":"10.1016/0040-5809(70)90039-0","ISSN":"0040-5809","author":[{"dropping-particle":"","family":"MacArthur","given":"Robert","non-dropping-particle":"","parse-names":false,"suffix":""}],"container-title":"Theoretical Population Biology","id":"ITEM-1","issue":"1","issued":{"date-parts":[["1970","5","1"]]},"page":"1-11","publisher":"Academic Press","title":"Species packing and competitive equilibrium for many species","type":"article-journal","volume":"1"},"uris":["http://www.mendeley.com/documents/?uuid=c3e8f7b3-7769-3c62-84ed-1c66fce3e6de"]},{"id":"ITEM-2","itemData":{"DOI":"10.1073/PNAS.64.4.1369","ISSN":"0027-8424","PMID":"16591810","abstract":"Species competing exclusively for renewing resources are shown to obey simultaneous differential equations equivalent to the conditions for minimizing a certain quadratic form. In this sense competition acts to select species abundances giving the best least-squares fit in an expression [Formula: see text] Thus the number of species which can coexist competitively is limited mostly by the inequality of the interspecies competition coefficients and not appreciably by their magnitude. Seasonality and number of resources become the main factors limiting the number of coexisting species.","author":[{"dropping-particle":"","family":"MacArthur","given":"Robert","non-dropping-particle":"","parse-names":false,"suffix":""}],"container-title":"Proceedings of the National Academy of Sciences of the United States of America","id":"ITEM-2","issue":"4","issued":{"date-parts":[["1969","12","1"]]},"page":"1369-71","publisher":"National Academy of Sciences","title":"Species packing, and what competition minimizes.","type":"article-journal","volume":"64"},"uris":["http://www.mendeley.com/documents/?uuid=fe78089c-d9bb-3d25-b69b-1eaeb3810a68"]}],"mendeley":{"formattedCitation":"(MacArthur 1969, 1970)","plainTextFormattedCitation":"(MacArthur 1969, 1970)","previouslyFormattedCitation":"(MacArthur 1969, 1970)"},"properties":{"noteIndex":0},"schema":"https://github.com/citation-style-language/schema/raw/master/csl-citation.json"}</w:instrText>
      </w:r>
      <w:r w:rsidR="00D163AA">
        <w:rPr>
          <w:rFonts w:ascii="Times New Roman" w:hAnsi="Times New Roman" w:cs="Times New Roman"/>
          <w:sz w:val="24"/>
          <w:szCs w:val="24"/>
        </w:rPr>
        <w:fldChar w:fldCharType="separate"/>
      </w:r>
      <w:r w:rsidR="00D163AA" w:rsidRPr="00D163AA">
        <w:rPr>
          <w:rFonts w:ascii="Times New Roman" w:hAnsi="Times New Roman" w:cs="Times New Roman"/>
          <w:noProof/>
          <w:sz w:val="24"/>
          <w:szCs w:val="24"/>
        </w:rPr>
        <w:t>(MacArthur 1969, 1970)</w:t>
      </w:r>
      <w:r w:rsidR="00D163AA">
        <w:rPr>
          <w:rFonts w:ascii="Times New Roman" w:hAnsi="Times New Roman" w:cs="Times New Roman"/>
          <w:sz w:val="24"/>
          <w:szCs w:val="24"/>
        </w:rPr>
        <w:fldChar w:fldCharType="end"/>
      </w:r>
      <w:r w:rsidR="004F6B56" w:rsidRPr="005B0147">
        <w:rPr>
          <w:rFonts w:ascii="Times New Roman" w:hAnsi="Times New Roman" w:cs="Times New Roman"/>
          <w:sz w:val="24"/>
          <w:szCs w:val="24"/>
        </w:rPr>
        <w:t xml:space="preserve">. </w:t>
      </w:r>
      <w:commentRangeStart w:id="169"/>
      <w:r w:rsidR="004F6B56" w:rsidRPr="005B0147">
        <w:rPr>
          <w:rFonts w:ascii="Times New Roman" w:hAnsi="Times New Roman" w:cs="Times New Roman"/>
          <w:sz w:val="24"/>
          <w:szCs w:val="24"/>
        </w:rPr>
        <w:t>This</w:t>
      </w:r>
      <w:commentRangeEnd w:id="169"/>
      <w:r w:rsidR="00440476">
        <w:rPr>
          <w:rStyle w:val="CommentReference"/>
        </w:rPr>
        <w:commentReference w:id="169"/>
      </w:r>
      <w:r w:rsidR="004F6B56" w:rsidRPr="005B0147">
        <w:rPr>
          <w:rFonts w:ascii="Times New Roman" w:hAnsi="Times New Roman" w:cs="Times New Roman"/>
          <w:sz w:val="24"/>
          <w:szCs w:val="24"/>
        </w:rPr>
        <w:t xml:space="preserve"> model </w:t>
      </w:r>
      <w:r>
        <w:rPr>
          <w:rFonts w:ascii="Times New Roman" w:hAnsi="Times New Roman" w:cs="Times New Roman"/>
          <w:sz w:val="24"/>
          <w:szCs w:val="24"/>
        </w:rPr>
        <w:t>is</w:t>
      </w:r>
      <w:r w:rsidR="004F6B56" w:rsidRPr="005B0147">
        <w:rPr>
          <w:rFonts w:ascii="Times New Roman" w:hAnsi="Times New Roman" w:cs="Times New Roman"/>
          <w:sz w:val="24"/>
          <w:szCs w:val="24"/>
        </w:rPr>
        <w:t xml:space="preserve"> reorganized into</w:t>
      </w:r>
      <w:r>
        <w:rPr>
          <w:rFonts w:ascii="Times New Roman" w:hAnsi="Times New Roman" w:cs="Times New Roman"/>
          <w:sz w:val="24"/>
          <w:szCs w:val="24"/>
        </w:rPr>
        <w:t xml:space="preserve"> a</w:t>
      </w:r>
      <w:r w:rsidR="004F6B56" w:rsidRPr="005B0147">
        <w:rPr>
          <w:rFonts w:ascii="Times New Roman" w:hAnsi="Times New Roman" w:cs="Times New Roman"/>
          <w:sz w:val="24"/>
          <w:szCs w:val="24"/>
        </w:rPr>
        <w:t xml:space="preserve"> Lokta-Volterra form to more closely understand the rather </w:t>
      </w:r>
      <w:del w:id="170" w:author="Godwin, Casey" w:date="2018-10-24T09:58:00Z">
        <w:r w:rsidR="004F6B56" w:rsidRPr="005B0147" w:rsidDel="00440476">
          <w:rPr>
            <w:rFonts w:ascii="Times New Roman" w:hAnsi="Times New Roman" w:cs="Times New Roman"/>
            <w:sz w:val="24"/>
            <w:szCs w:val="24"/>
          </w:rPr>
          <w:delText>phonological</w:delText>
        </w:r>
      </w:del>
      <w:ins w:id="171" w:author="Godwin, Casey" w:date="2018-10-24T09:58:00Z">
        <w:r w:rsidR="00440476" w:rsidRPr="005B0147">
          <w:rPr>
            <w:rFonts w:ascii="Times New Roman" w:hAnsi="Times New Roman" w:cs="Times New Roman"/>
            <w:sz w:val="24"/>
            <w:szCs w:val="24"/>
          </w:rPr>
          <w:t>ph</w:t>
        </w:r>
        <w:r w:rsidR="00440476">
          <w:rPr>
            <w:rFonts w:ascii="Times New Roman" w:hAnsi="Times New Roman" w:cs="Times New Roman"/>
            <w:sz w:val="24"/>
            <w:szCs w:val="24"/>
          </w:rPr>
          <w:t>enomen</w:t>
        </w:r>
        <w:r w:rsidR="00440476" w:rsidRPr="005B0147">
          <w:rPr>
            <w:rFonts w:ascii="Times New Roman" w:hAnsi="Times New Roman" w:cs="Times New Roman"/>
            <w:sz w:val="24"/>
            <w:szCs w:val="24"/>
          </w:rPr>
          <w:t>ological</w:t>
        </w:r>
      </w:ins>
      <w:r w:rsidR="004F6B56" w:rsidRPr="005B0147">
        <w:rPr>
          <w:rFonts w:ascii="Times New Roman" w:hAnsi="Times New Roman" w:cs="Times New Roman"/>
          <w:sz w:val="24"/>
          <w:szCs w:val="24"/>
        </w:rPr>
        <w:t xml:space="preserve"> competition coefficients (</w:t>
      </w:r>
      <w:r w:rsidR="004F6B56" w:rsidRPr="00D163AA">
        <w:rPr>
          <w:rFonts w:ascii="Times New Roman" w:hAnsi="Times New Roman" w:cs="Times New Roman"/>
          <w:i/>
          <w:sz w:val="24"/>
          <w:szCs w:val="24"/>
        </w:rPr>
        <w:t>α</w:t>
      </w:r>
      <w:r w:rsidR="004F6B56" w:rsidRPr="005B0147">
        <w:rPr>
          <w:rFonts w:ascii="Times New Roman" w:hAnsi="Times New Roman" w:cs="Times New Roman"/>
          <w:sz w:val="24"/>
          <w:szCs w:val="24"/>
        </w:rPr>
        <w:t>) between competing species</w:t>
      </w:r>
      <w:r w:rsidR="00D163AA">
        <w:rPr>
          <w:rFonts w:ascii="Times New Roman" w:hAnsi="Times New Roman" w:cs="Times New Roman"/>
          <w:sz w:val="24"/>
          <w:szCs w:val="24"/>
        </w:rPr>
        <w:t xml:space="preserve"> </w:t>
      </w:r>
      <w:r w:rsidR="00D163AA">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1990, 2000)","plainTextFormattedCitation":"(Chesson 1990, 2000)","previouslyFormattedCitation":"(Chesson 1990, 2000)"},"properties":{"noteIndex":0},"schema":"https://github.com/citation-style-language/schema/raw/master/csl-citation.json"}</w:instrText>
      </w:r>
      <w:r w:rsidR="00D163AA">
        <w:rPr>
          <w:rFonts w:ascii="Times New Roman" w:hAnsi="Times New Roman" w:cs="Times New Roman"/>
          <w:sz w:val="24"/>
          <w:szCs w:val="24"/>
        </w:rPr>
        <w:fldChar w:fldCharType="separate"/>
      </w:r>
      <w:r w:rsidR="00D163AA" w:rsidRPr="00D163AA">
        <w:rPr>
          <w:rFonts w:ascii="Times New Roman" w:hAnsi="Times New Roman" w:cs="Times New Roman"/>
          <w:noProof/>
          <w:sz w:val="24"/>
          <w:szCs w:val="24"/>
        </w:rPr>
        <w:t>(Chesson 1990, 2000)</w:t>
      </w:r>
      <w:r w:rsidR="00D163AA">
        <w:rPr>
          <w:rFonts w:ascii="Times New Roman" w:hAnsi="Times New Roman" w:cs="Times New Roman"/>
          <w:sz w:val="24"/>
          <w:szCs w:val="24"/>
        </w:rPr>
        <w:fldChar w:fldCharType="end"/>
      </w:r>
      <w:r w:rsidR="004F6B56" w:rsidRPr="005B0147">
        <w:rPr>
          <w:rFonts w:ascii="Times New Roman" w:hAnsi="Times New Roman" w:cs="Times New Roman"/>
          <w:sz w:val="24"/>
          <w:szCs w:val="24"/>
        </w:rPr>
        <w:t>. After the reorganization shown in</w:t>
      </w:r>
      <w:r>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model","type":"article-journal","volume":"37"},"uris":["http://www.mendeley.com/documents/?uuid=dae427a2-c52b-4d81-8893-2fe0014121dc"]}],"mendeley":{"formattedCitation":"(Chesson 1990)","plainTextFormattedCitation":"(Chesson 1990)","previouslyFormattedCitation":"(Chesson 1990)"},"properties":{"noteIndex":0},"schema":"https://github.com/citation-style-language/schema/raw/master/csl-citation.json"}</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(Chesson 1990)</w:t>
      </w:r>
      <w:r>
        <w:rPr>
          <w:rFonts w:ascii="Times New Roman" w:hAnsi="Times New Roman" w:cs="Times New Roman"/>
          <w:sz w:val="24"/>
          <w:szCs w:val="24"/>
        </w:rPr>
        <w:fldChar w:fldCharType="end"/>
      </w:r>
      <w:r w:rsidR="004F6B56" w:rsidRPr="005B0147">
        <w:rPr>
          <w:rFonts w:ascii="Times New Roman" w:hAnsi="Times New Roman" w:cs="Times New Roman"/>
          <w:sz w:val="24"/>
          <w:szCs w:val="24"/>
        </w:rPr>
        <w:t>, the following equation represent the linkage between the Lottka-Volterra model and the parameters of MacArthur’s consumer resource model.</w:t>
      </w:r>
    </w:p>
    <w:p w14:paraId="0AB76916" w14:textId="57D70186" w:rsidR="005B0147" w:rsidRDefault="00DC5055" w:rsidP="00715006">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ij</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jl</m:t>
            </m:r>
          </m:sub>
        </m:sSub>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ctrlPr>
              <w:rPr>
                <w:rFonts w:ascii="Cambria Math" w:hAnsi="Cambria Math" w:cs="Times New Roman"/>
                <w:i/>
                <w:sz w:val="24"/>
                <w:szCs w:val="24"/>
              </w:rPr>
            </m:ctrlPr>
          </m:den>
        </m:f>
      </m:oMath>
      <w:r w:rsidR="005B0147">
        <w:rPr>
          <w:rFonts w:ascii="Times New Roman" w:hAnsi="Times New Roman" w:cs="Times New Roman"/>
          <w:sz w:val="24"/>
          <w:szCs w:val="24"/>
        </w:rPr>
        <w:tab/>
        <w:t>(</w:t>
      </w:r>
      <w:r w:rsidR="000E201E">
        <w:rPr>
          <w:rFonts w:ascii="Times New Roman" w:hAnsi="Times New Roman" w:cs="Times New Roman"/>
          <w:sz w:val="24"/>
          <w:szCs w:val="24"/>
        </w:rPr>
        <w:t>9</w:t>
      </w:r>
      <w:r w:rsidR="005B0147">
        <w:rPr>
          <w:rFonts w:ascii="Times New Roman" w:hAnsi="Times New Roman" w:cs="Times New Roman"/>
          <w:sz w:val="24"/>
          <w:szCs w:val="24"/>
        </w:rPr>
        <w:t>)</w:t>
      </w:r>
    </w:p>
    <w:p w14:paraId="39471542" w14:textId="50D33057" w:rsidR="005B0147" w:rsidRDefault="00DC5055" w:rsidP="00715006">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005B0147">
        <w:rPr>
          <w:rFonts w:ascii="Times New Roman" w:hAnsi="Times New Roman" w:cs="Times New Roman"/>
          <w:sz w:val="24"/>
          <w:szCs w:val="24"/>
        </w:rPr>
        <w:tab/>
        <w:t>(</w:t>
      </w:r>
      <w:r w:rsidR="000E201E">
        <w:rPr>
          <w:rFonts w:ascii="Times New Roman" w:hAnsi="Times New Roman" w:cs="Times New Roman"/>
          <w:sz w:val="24"/>
          <w:szCs w:val="24"/>
        </w:rPr>
        <w:t>10</w:t>
      </w:r>
      <w:r w:rsidR="005B0147">
        <w:rPr>
          <w:rFonts w:ascii="Times New Roman" w:hAnsi="Times New Roman" w:cs="Times New Roman"/>
          <w:sz w:val="24"/>
          <w:szCs w:val="24"/>
        </w:rPr>
        <w:t>)</w:t>
      </w:r>
    </w:p>
    <w:p w14:paraId="6955E075" w14:textId="27994E12" w:rsidR="001F4F32" w:rsidRPr="000657D1" w:rsidRDefault="004F6B56"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Left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of equation </w:t>
      </w:r>
      <w:r w:rsidR="000E201E">
        <w:rPr>
          <w:rFonts w:ascii="Times New Roman" w:hAnsi="Times New Roman" w:cs="Times New Roman"/>
          <w:sz w:val="24"/>
          <w:szCs w:val="24"/>
        </w:rPr>
        <w:t>9</w:t>
      </w:r>
      <w:r w:rsidRPr="00B0403D">
        <w:rPr>
          <w:rFonts w:ascii="Times New Roman" w:hAnsi="Times New Roman" w:cs="Times New Roman"/>
          <w:sz w:val="24"/>
          <w:szCs w:val="24"/>
        </w:rPr>
        <w:t xml:space="preserve"> and </w:t>
      </w:r>
      <w:r w:rsidR="000E201E">
        <w:rPr>
          <w:rFonts w:ascii="Times New Roman" w:hAnsi="Times New Roman" w:cs="Times New Roman"/>
          <w:sz w:val="24"/>
          <w:szCs w:val="24"/>
        </w:rPr>
        <w:t>10</w:t>
      </w:r>
      <w:r w:rsidRPr="00B0403D">
        <w:rPr>
          <w:rFonts w:ascii="Times New Roman" w:hAnsi="Times New Roman" w:cs="Times New Roman"/>
          <w:sz w:val="24"/>
          <w:szCs w:val="24"/>
        </w:rPr>
        <w:t xml:space="preserve"> consists of parameters in the Lotka-Volterra model, while the right</w:t>
      </w:r>
      <w:r w:rsidR="005B0147">
        <w:rPr>
          <w:rFonts w:ascii="Times New Roman" w:hAnsi="Times New Roman" w:cs="Times New Roman"/>
          <w:sz w:val="24"/>
          <w:szCs w:val="24"/>
        </w:rPr>
        <w:t>-</w:t>
      </w:r>
      <w:r w:rsidRPr="00B0403D">
        <w:rPr>
          <w:rFonts w:ascii="Times New Roman" w:hAnsi="Times New Roman" w:cs="Times New Roman"/>
          <w:sz w:val="24"/>
          <w:szCs w:val="24"/>
        </w:rPr>
        <w:t>hand side consists of parameters from MacArthur’s consumer resource model. On the left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the competition coefficient and </w:t>
      </w:r>
      <w:r w:rsidRPr="005B0147">
        <w:rPr>
          <w:rFonts w:ascii="Times New Roman" w:hAnsi="Times New Roman" w:cs="Times New Roman"/>
          <w:i/>
          <w:sz w:val="24"/>
          <w:szCs w:val="24"/>
        </w:rPr>
        <w:t>f</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per capita growth rates of the species </w:t>
      </w:r>
      <w:r w:rsidRPr="005B0147">
        <w:rPr>
          <w:rFonts w:ascii="Times New Roman" w:hAnsi="Times New Roman" w:cs="Times New Roman"/>
          <w:i/>
          <w:sz w:val="24"/>
          <w:szCs w:val="24"/>
        </w:rPr>
        <w:lastRenderedPageBreak/>
        <w:t>i</w:t>
      </w:r>
      <w:r w:rsidRPr="00B0403D">
        <w:rPr>
          <w:rFonts w:ascii="Times New Roman" w:hAnsi="Times New Roman" w:cs="Times New Roman"/>
          <w:sz w:val="24"/>
          <w:szCs w:val="24"/>
        </w:rPr>
        <w:t xml:space="preserve"> in the absence of resource limitation, which determines the winner of the competition</w:t>
      </w:r>
      <w:r w:rsidR="000E201E">
        <w:rPr>
          <w:rFonts w:ascii="Times New Roman" w:hAnsi="Times New Roman" w:cs="Times New Roman"/>
          <w:sz w:val="24"/>
          <w:szCs w:val="24"/>
        </w:rPr>
        <w:t xml:space="preserve"> </w:t>
      </w:r>
      <w:r w:rsidR="000E201E">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diversity","type":"article-journal","volume":"31"},"uris":["http://www.mendeley.com/documents/?uuid=3d7ffd7b-0c30-443b-9167-5c89b4815856"]}],"mendeley":{"formattedCitation":"(Chesson 2000)","plainTextFormattedCitation":"(Chesson 2000)","previouslyFormattedCitation":"(Chesson 2000)"},"properties":{"noteIndex":0},"schema":"https://github.com/citation-style-language/schema/raw/master/csl-citation.json"}</w:instrText>
      </w:r>
      <w:r w:rsidR="000E201E">
        <w:rPr>
          <w:rFonts w:ascii="Times New Roman" w:hAnsi="Times New Roman" w:cs="Times New Roman"/>
          <w:sz w:val="24"/>
          <w:szCs w:val="24"/>
        </w:rPr>
        <w:fldChar w:fldCharType="separate"/>
      </w:r>
      <w:r w:rsidR="000E201E" w:rsidRPr="000E201E">
        <w:rPr>
          <w:rFonts w:ascii="Times New Roman" w:hAnsi="Times New Roman" w:cs="Times New Roman"/>
          <w:noProof/>
          <w:sz w:val="24"/>
          <w:szCs w:val="24"/>
        </w:rPr>
        <w:t>(Chesson 2000)</w:t>
      </w:r>
      <w:r w:rsidR="000E201E">
        <w:rPr>
          <w:rFonts w:ascii="Times New Roman" w:hAnsi="Times New Roman" w:cs="Times New Roman"/>
          <w:sz w:val="24"/>
          <w:szCs w:val="24"/>
        </w:rPr>
        <w:fldChar w:fldCharType="end"/>
      </w:r>
      <w:r w:rsidRPr="00B0403D">
        <w:rPr>
          <w:rFonts w:ascii="Times New Roman" w:hAnsi="Times New Roman" w:cs="Times New Roman"/>
          <w:sz w:val="24"/>
          <w:szCs w:val="24"/>
        </w:rPr>
        <w:t>. On the right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w:t>
      </w:r>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the consumption </w:t>
      </w:r>
      <w:ins w:id="172" w:author="Godwin, Casey" w:date="2018-10-24T09:56:00Z">
        <w:r w:rsidR="00440476">
          <w:rPr>
            <w:rFonts w:ascii="Times New Roman" w:hAnsi="Times New Roman" w:cs="Times New Roman"/>
            <w:sz w:val="24"/>
            <w:szCs w:val="24"/>
          </w:rPr>
          <w:t xml:space="preserve">rate? </w:t>
        </w:r>
      </w:ins>
      <w:commentRangeStart w:id="173"/>
      <w:r w:rsidRPr="00B0403D">
        <w:rPr>
          <w:rFonts w:ascii="Times New Roman" w:hAnsi="Times New Roman" w:cs="Times New Roman"/>
          <w:sz w:val="24"/>
          <w:szCs w:val="24"/>
        </w:rPr>
        <w:t>of</w:t>
      </w:r>
      <w:commentRangeEnd w:id="173"/>
      <w:r w:rsidR="00440476">
        <w:rPr>
          <w:rStyle w:val="CommentReference"/>
        </w:rPr>
        <w:commentReference w:id="173"/>
      </w:r>
      <w:r w:rsidRPr="00B0403D">
        <w:rPr>
          <w:rFonts w:ascii="Times New Roman" w:hAnsi="Times New Roman" w:cs="Times New Roman"/>
          <w:sz w:val="24"/>
          <w:szCs w:val="24"/>
        </w:rPr>
        <w:t xml:space="preserve"> species </w:t>
      </w:r>
      <w:r w:rsidR="005B0147"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respectively, </w:t>
      </w:r>
      <w:r w:rsidRPr="005B0147">
        <w:rPr>
          <w:rFonts w:ascii="Times New Roman" w:hAnsi="Times New Roman" w:cs="Times New Roman"/>
          <w:i/>
          <w:sz w:val="24"/>
          <w:szCs w:val="24"/>
        </w:rPr>
        <w:t>m</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mortality of species </w:t>
      </w:r>
      <w:r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w:t>
      </w:r>
      <w:r w:rsidRPr="005B0147">
        <w:rPr>
          <w:rFonts w:ascii="Times New Roman" w:hAnsi="Times New Roman" w:cs="Times New Roman"/>
          <w:i/>
          <w:sz w:val="24"/>
          <w:szCs w:val="24"/>
        </w:rPr>
        <w:t>w</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value of one unit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to the species, and </w:t>
      </w:r>
      <w:r w:rsidRPr="005B0147">
        <w:rPr>
          <w:rFonts w:ascii="Times New Roman" w:hAnsi="Times New Roman" w:cs="Times New Roman"/>
          <w:i/>
          <w:sz w:val="24"/>
          <w:szCs w:val="24"/>
        </w:rPr>
        <w:t>r</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K</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are the </w:t>
      </w:r>
      <w:r w:rsidRPr="005B014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and carrying capacity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Through this linkage, empirically measured parameters in MacArthur’s consumer resource model can be translated into parameters in Lotka-Volterra model and thus be used to calculate niche difference (ND) and relative fitness difference (RFD)</w:t>
      </w:r>
      <w:r w:rsidR="000E201E">
        <w:rPr>
          <w:rFonts w:ascii="Times New Roman" w:hAnsi="Times New Roman" w:cs="Times New Roman"/>
          <w:sz w:val="24"/>
          <w:szCs w:val="24"/>
        </w:rPr>
        <w:t xml:space="preserve"> and finally access </w:t>
      </w:r>
      <w:r w:rsidR="000E201E">
        <w:rPr>
          <w:rFonts w:ascii="Times New Roman" w:hAnsi="Times New Roman" w:cs="Times New Roman" w:hint="eastAsia"/>
          <w:sz w:val="24"/>
          <w:szCs w:val="24"/>
          <w:lang w:eastAsia="zh-TW"/>
        </w:rPr>
        <w:t>Ch</w:t>
      </w:r>
      <w:r w:rsidR="000E201E">
        <w:rPr>
          <w:rFonts w:ascii="Times New Roman" w:hAnsi="Times New Roman" w:cs="Times New Roman"/>
          <w:sz w:val="24"/>
          <w:szCs w:val="24"/>
          <w:lang w:eastAsia="zh-TW"/>
        </w:rPr>
        <w:t>esson’s coexistence inequality</w:t>
      </w:r>
      <w:r w:rsidRPr="00B0403D">
        <w:rPr>
          <w:rFonts w:ascii="Times New Roman" w:hAnsi="Times New Roman" w:cs="Times New Roman"/>
          <w:sz w:val="24"/>
          <w:szCs w:val="24"/>
        </w:rPr>
        <w:t>.</w:t>
      </w:r>
    </w:p>
    <w:p w14:paraId="58097DBE" w14:textId="45D8DC93" w:rsidR="00794E37" w:rsidRPr="00715006" w:rsidRDefault="00794E37" w:rsidP="00715006">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t>Tilman’s resource ratio model</w:t>
      </w:r>
    </w:p>
    <w:p w14:paraId="7F29C2E7" w14:textId="7344A84D" w:rsidR="00351A06" w:rsidRDefault="00507DFC"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Similar to MacArthur’s consumer resource model, Tilman’s resource ratio consumer resource model </w:t>
      </w:r>
      <w:r w:rsidR="000E201E">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author":[{"dropping-particle":"","family":"Tilman","given":"David","non-dropping-particle":"","parse-names":false,"suffix":""}],"container-title":"EcologyEcology","id":"ITEM-1","issue":"2","issued":{"date-parts":[["1977"]]},"page":"338-348","title":"Resource competition between plankton algae: An experimental and theoretical approach","type":"article-journal","volume":"58"},"uris":["http://www.mendeley.com/documents/?uuid=a4b38280-1946-445f-a76c-d9b3e70e1978"]}],"mendeley":{"formattedCitation":"(Tilman 1977)","plainTextFormattedCitation":"(Tilman 1977)","previouslyFormattedCitation":"(Tilman 1977)"},"properties":{"noteIndex":0},"schema":"https://github.com/citation-style-language/schema/raw/master/csl-citation.json"}</w:instrText>
      </w:r>
      <w:r w:rsidR="000E201E">
        <w:rPr>
          <w:rFonts w:ascii="Times New Roman" w:hAnsi="Times New Roman" w:cs="Times New Roman"/>
          <w:sz w:val="24"/>
          <w:szCs w:val="24"/>
        </w:rPr>
        <w:fldChar w:fldCharType="separate"/>
      </w:r>
      <w:r w:rsidR="000E201E" w:rsidRPr="000E201E">
        <w:rPr>
          <w:rFonts w:ascii="Times New Roman" w:hAnsi="Times New Roman" w:cs="Times New Roman"/>
          <w:noProof/>
          <w:sz w:val="24"/>
          <w:szCs w:val="24"/>
        </w:rPr>
        <w:t>(Tilman 1977)</w:t>
      </w:r>
      <w:r w:rsidR="000E201E">
        <w:rPr>
          <w:rFonts w:ascii="Times New Roman" w:hAnsi="Times New Roman" w:cs="Times New Roman"/>
          <w:sz w:val="24"/>
          <w:szCs w:val="24"/>
        </w:rPr>
        <w:fldChar w:fldCharType="end"/>
      </w:r>
      <w:r w:rsidRPr="00B0403D">
        <w:rPr>
          <w:rFonts w:ascii="Times New Roman" w:hAnsi="Times New Roman" w:cs="Times New Roman"/>
          <w:sz w:val="24"/>
          <w:szCs w:val="24"/>
        </w:rPr>
        <w:t xml:space="preserve"> can also be translated to a Lotka-Volterra form</w:t>
      </w:r>
      <w:r w:rsidR="000E201E">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theory","type":"article-journal","volume":"87"},"uris":["http://www.mendeley.com/documents/?uuid=85491f9c-2cd9-490d-90f5-0859b3a37d27"]}],"mendeley":{"formattedCitation":"(Letten et al. 2017)","plainTextFormattedCitation":"(Letten et al. 2017)","previouslyFormattedCitation":"(Letten et al. 2017)"},"properties":{"noteIndex":0},"schema":"https://github.com/citation-style-language/schema/raw/master/csl-citation.json"}</w:instrText>
      </w:r>
      <w:r w:rsidR="000E201E">
        <w:rPr>
          <w:rFonts w:ascii="Times New Roman" w:hAnsi="Times New Roman" w:cs="Times New Roman"/>
          <w:sz w:val="24"/>
          <w:szCs w:val="24"/>
        </w:rPr>
        <w:fldChar w:fldCharType="separate"/>
      </w:r>
      <w:r w:rsidR="000E201E" w:rsidRPr="000E201E">
        <w:rPr>
          <w:rFonts w:ascii="Times New Roman" w:hAnsi="Times New Roman" w:cs="Times New Roman"/>
          <w:noProof/>
          <w:sz w:val="24"/>
          <w:szCs w:val="24"/>
        </w:rPr>
        <w:t>(Letten et al. 2017)</w:t>
      </w:r>
      <w:r w:rsidR="000E201E">
        <w:rPr>
          <w:rFonts w:ascii="Times New Roman" w:hAnsi="Times New Roman" w:cs="Times New Roman"/>
          <w:sz w:val="24"/>
          <w:szCs w:val="24"/>
        </w:rPr>
        <w:fldChar w:fldCharType="end"/>
      </w:r>
      <w:r w:rsidRPr="00B0403D">
        <w:rPr>
          <w:rFonts w:ascii="Times New Roman" w:hAnsi="Times New Roman" w:cs="Times New Roman"/>
          <w:sz w:val="24"/>
          <w:szCs w:val="24"/>
        </w:rPr>
        <w:t xml:space="preserve">. Letten et al. 2017 reorganize Tilman’s two-species consumer resource model for two essential resources to the following Lokta-Volterra form (equation 11 to 14), </w:t>
      </w:r>
      <w:del w:id="174" w:author="Godwin, Casey" w:date="2018-10-24T10:01:00Z">
        <w:r w:rsidRPr="00B0403D" w:rsidDel="001263C4">
          <w:rPr>
            <w:rFonts w:ascii="Times New Roman" w:hAnsi="Times New Roman" w:cs="Times New Roman"/>
            <w:sz w:val="24"/>
            <w:szCs w:val="24"/>
          </w:rPr>
          <w:delText xml:space="preserve">so that one can decipher the parameters impacting species’ </w:delText>
        </w:r>
        <w:r w:rsidRPr="000E201E" w:rsidDel="001263C4">
          <w:rPr>
            <w:rFonts w:ascii="Times New Roman" w:hAnsi="Times New Roman" w:cs="Times New Roman"/>
            <w:i/>
            <w:sz w:val="24"/>
            <w:szCs w:val="24"/>
          </w:rPr>
          <w:delText xml:space="preserve">per capita </w:delText>
        </w:r>
        <w:r w:rsidRPr="00B0403D" w:rsidDel="001263C4">
          <w:rPr>
            <w:rFonts w:ascii="Times New Roman" w:hAnsi="Times New Roman" w:cs="Times New Roman"/>
            <w:sz w:val="24"/>
            <w:szCs w:val="24"/>
          </w:rPr>
          <w:delText>growth rate</w:delText>
        </w:r>
      </w:del>
      <w:ins w:id="175" w:author="Godwin, Casey" w:date="2018-10-24T10:01:00Z">
        <w:r w:rsidR="001263C4">
          <w:rPr>
            <w:rFonts w:ascii="Times New Roman" w:hAnsi="Times New Roman" w:cs="Times New Roman"/>
            <w:sz w:val="24"/>
            <w:szCs w:val="24"/>
          </w:rPr>
          <w:t>which can be expressed as inter- and intr</w:t>
        </w:r>
      </w:ins>
      <w:ins w:id="176" w:author="Godwin, Casey" w:date="2018-10-24T10:02:00Z">
        <w:r w:rsidR="001263C4">
          <w:rPr>
            <w:rFonts w:ascii="Times New Roman" w:hAnsi="Times New Roman" w:cs="Times New Roman"/>
            <w:sz w:val="24"/>
            <w:szCs w:val="24"/>
          </w:rPr>
          <w:t>a-specific interaction coefficients consistent with Chesson’s equations for ND and RFD.</w:t>
        </w:r>
      </w:ins>
      <w:del w:id="177" w:author="Godwin, Casey" w:date="2018-10-24T10:02:00Z">
        <w:r w:rsidRPr="00B0403D" w:rsidDel="001263C4">
          <w:rPr>
            <w:rFonts w:ascii="Times New Roman" w:hAnsi="Times New Roman" w:cs="Times New Roman"/>
            <w:sz w:val="24"/>
            <w:szCs w:val="24"/>
          </w:rPr>
          <w:delText>.</w:delText>
        </w:r>
      </w:del>
      <w:r w:rsidRPr="00B0403D">
        <w:rPr>
          <w:rFonts w:ascii="Times New Roman" w:hAnsi="Times New Roman" w:cs="Times New Roman"/>
          <w:sz w:val="24"/>
          <w:szCs w:val="24"/>
        </w:rPr>
        <w:t xml:space="preserve"> According to Letten et al. the inter- and intra-specific competition coefficients can be expressed as following, </w:t>
      </w:r>
    </w:p>
    <w:p w14:paraId="002712CE" w14:textId="6002B357" w:rsidR="00D3751B" w:rsidRDefault="00DC5055" w:rsidP="00715006">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(11)</w:t>
      </w:r>
    </w:p>
    <w:p w14:paraId="7609181D" w14:textId="4F930A06" w:rsidR="00D3751B" w:rsidRPr="00D3751B" w:rsidRDefault="00DC5055" w:rsidP="00715006">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(12)</w:t>
      </w:r>
    </w:p>
    <w:p w14:paraId="55EF01FA" w14:textId="2D1B1446" w:rsidR="00D3751B" w:rsidRPr="00D3751B" w:rsidRDefault="00DC5055" w:rsidP="00715006">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(13)</w:t>
      </w:r>
    </w:p>
    <w:p w14:paraId="4D2BBC32" w14:textId="4D4B471A" w:rsidR="00D3751B" w:rsidRDefault="00DC5055" w:rsidP="00715006">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(14)</w:t>
      </w:r>
    </w:p>
    <w:p w14:paraId="21DFA4FB" w14:textId="2B92C693" w:rsidR="00D3751B" w:rsidRDefault="00507DFC"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In the above equations, </w:t>
      </w:r>
      <w:r w:rsidRPr="00D3751B">
        <w:rPr>
          <w:rFonts w:ascii="Times New Roman" w:hAnsi="Times New Roman" w:cs="Times New Roman"/>
          <w:i/>
          <w:sz w:val="24"/>
          <w:szCs w:val="24"/>
        </w:rPr>
        <w:t>c</w:t>
      </w:r>
      <w:r w:rsidRPr="00D3751B">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the consumption term of consumer species </w:t>
      </w:r>
      <w:r w:rsidRPr="00D3751B">
        <w:rPr>
          <w:rFonts w:ascii="Times New Roman" w:hAnsi="Times New Roman" w:cs="Times New Roman"/>
          <w:i/>
          <w:sz w:val="24"/>
          <w:szCs w:val="24"/>
        </w:rPr>
        <w:t>i</w:t>
      </w:r>
      <w:r w:rsidRPr="00B0403D">
        <w:rPr>
          <w:rFonts w:ascii="Times New Roman" w:hAnsi="Times New Roman" w:cs="Times New Roman"/>
          <w:sz w:val="24"/>
          <w:szCs w:val="24"/>
        </w:rPr>
        <w:t xml:space="preserve"> on resource </w:t>
      </w:r>
      <w:r w:rsidRPr="00D3751B">
        <w:rPr>
          <w:rFonts w:ascii="Times New Roman" w:hAnsi="Times New Roman" w:cs="Times New Roman"/>
          <w:i/>
          <w:sz w:val="24"/>
          <w:szCs w:val="24"/>
        </w:rPr>
        <w:t>j</w:t>
      </w:r>
      <w:r w:rsidRPr="00B0403D">
        <w:rPr>
          <w:rFonts w:ascii="Times New Roman" w:hAnsi="Times New Roman" w:cs="Times New Roman"/>
          <w:sz w:val="24"/>
          <w:szCs w:val="24"/>
        </w:rPr>
        <w:t xml:space="preserve">, so it contains a parameter </w:t>
      </w:r>
      <w:r w:rsidRPr="00D3751B">
        <w:rPr>
          <w:rFonts w:ascii="Times New Roman" w:hAnsi="Times New Roman" w:cs="Times New Roman"/>
          <w:i/>
          <w:sz w:val="24"/>
          <w:szCs w:val="24"/>
        </w:rPr>
        <w:t>y</w:t>
      </w:r>
      <w:r w:rsidRPr="00D3751B">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that representt the yield of consumer species </w:t>
      </w:r>
      <w:r w:rsidRPr="00D3751B">
        <w:rPr>
          <w:rFonts w:ascii="Times New Roman" w:hAnsi="Times New Roman" w:cs="Times New Roman"/>
          <w:i/>
          <w:sz w:val="24"/>
          <w:szCs w:val="24"/>
        </w:rPr>
        <w:t>i</w:t>
      </w:r>
      <w:r w:rsidRPr="00B0403D">
        <w:rPr>
          <w:rFonts w:ascii="Times New Roman" w:hAnsi="Times New Roman" w:cs="Times New Roman"/>
          <w:sz w:val="24"/>
          <w:szCs w:val="24"/>
        </w:rPr>
        <w:t xml:space="preserve"> per resource </w:t>
      </w:r>
      <w:r w:rsidRPr="00D3751B">
        <w:rPr>
          <w:rFonts w:ascii="Times New Roman" w:hAnsi="Times New Roman" w:cs="Times New Roman"/>
          <w:i/>
          <w:sz w:val="24"/>
          <w:szCs w:val="24"/>
        </w:rPr>
        <w:t>j</w:t>
      </w:r>
      <w:r w:rsidRPr="00B0403D">
        <w:rPr>
          <w:rFonts w:ascii="Times New Roman" w:hAnsi="Times New Roman" w:cs="Times New Roman"/>
          <w:sz w:val="24"/>
          <w:szCs w:val="24"/>
        </w:rPr>
        <w:t xml:space="preserve">. </w:t>
      </w:r>
      <w:r w:rsidRPr="00D3751B">
        <w:rPr>
          <w:rFonts w:ascii="Times New Roman" w:hAnsi="Times New Roman" w:cs="Times New Roman"/>
          <w:i/>
          <w:sz w:val="24"/>
          <w:szCs w:val="24"/>
        </w:rPr>
        <w:t>D</w:t>
      </w:r>
      <w:r w:rsidRPr="00B0403D">
        <w:rPr>
          <w:rFonts w:ascii="Times New Roman" w:hAnsi="Times New Roman" w:cs="Times New Roman"/>
          <w:sz w:val="24"/>
          <w:szCs w:val="24"/>
        </w:rPr>
        <w:t xml:space="preserve"> is the dilution rate, </w:t>
      </w:r>
      <w:r w:rsidRPr="00D3751B">
        <w:rPr>
          <w:rFonts w:ascii="Times New Roman" w:hAnsi="Times New Roman" w:cs="Times New Roman"/>
          <w:i/>
          <w:sz w:val="24"/>
          <w:szCs w:val="24"/>
        </w:rPr>
        <w:t>S</w:t>
      </w:r>
      <w:r w:rsidRPr="00B0403D">
        <w:rPr>
          <w:rFonts w:ascii="Times New Roman" w:hAnsi="Times New Roman" w:cs="Times New Roman"/>
          <w:sz w:val="24"/>
          <w:szCs w:val="24"/>
        </w:rPr>
        <w:t xml:space="preserve"> is the supply rate of resource </w:t>
      </w:r>
      <w:r w:rsidRPr="00D3751B">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00D3751B" w:rsidRPr="000C2981">
        <w:rPr>
          <w:rFonts w:ascii="Times New Roman" w:hAnsi="Times New Roman" w:cs="Times New Roman"/>
          <w:sz w:val="24"/>
          <w:szCs w:val="24"/>
        </w:rPr>
        <w:t>R</w:t>
      </w:r>
      <w:r w:rsidR="00D3751B" w:rsidRPr="00026027">
        <w:rPr>
          <w:rFonts w:ascii="Times New Roman" w:hAnsi="Times New Roman" w:cs="Times New Roman"/>
          <w:sz w:val="24"/>
          <w:szCs w:val="24"/>
          <w:vertAlign w:val="superscript"/>
        </w:rPr>
        <w:t>*</w:t>
      </w:r>
      <w:r w:rsidRPr="00B0403D">
        <w:rPr>
          <w:rFonts w:ascii="Times New Roman" w:hAnsi="Times New Roman" w:cs="Times New Roman"/>
          <w:sz w:val="24"/>
          <w:szCs w:val="24"/>
        </w:rPr>
        <w:t xml:space="preserve"> is the minimum resource density of resource </w:t>
      </w:r>
      <w:r w:rsidRPr="00D3751B">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the species </w:t>
      </w:r>
      <w:r w:rsidRPr="00D3751B">
        <w:rPr>
          <w:rFonts w:ascii="Times New Roman" w:hAnsi="Times New Roman" w:cs="Times New Roman"/>
          <w:i/>
          <w:sz w:val="24"/>
          <w:szCs w:val="24"/>
        </w:rPr>
        <w:t>i</w:t>
      </w:r>
      <w:r w:rsidRPr="00B0403D">
        <w:rPr>
          <w:rFonts w:ascii="Times New Roman" w:hAnsi="Times New Roman" w:cs="Times New Roman"/>
          <w:sz w:val="24"/>
          <w:szCs w:val="24"/>
        </w:rPr>
        <w:t xml:space="preserve"> to have positive </w:t>
      </w:r>
      <w:r w:rsidRPr="004E6E9D">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w:t>
      </w:r>
    </w:p>
    <w:p w14:paraId="481D6A8D" w14:textId="0B4197D6" w:rsidR="0008291C" w:rsidRDefault="00507DFC" w:rsidP="00715006">
      <w:pPr>
        <w:pStyle w:val="Normal1"/>
        <w:spacing w:line="360" w:lineRule="auto"/>
        <w:ind w:firstLine="360"/>
        <w:rPr>
          <w:rFonts w:ascii="Times New Roman" w:hAnsi="Times New Roman" w:cs="Times New Roman"/>
          <w:sz w:val="24"/>
          <w:szCs w:val="24"/>
          <w:lang w:eastAsia="zh-TW"/>
        </w:rPr>
      </w:pPr>
      <w:r w:rsidRPr="001263C4">
        <w:rPr>
          <w:rFonts w:ascii="Times New Roman" w:hAnsi="Times New Roman" w:cs="Times New Roman"/>
          <w:sz w:val="24"/>
          <w:szCs w:val="24"/>
          <w:highlight w:val="yellow"/>
          <w:rPrChange w:id="178" w:author="Godwin, Casey" w:date="2018-10-24T10:02:00Z">
            <w:rPr>
              <w:rFonts w:ascii="Times New Roman" w:hAnsi="Times New Roman" w:cs="Times New Roman"/>
              <w:sz w:val="24"/>
              <w:szCs w:val="24"/>
            </w:rPr>
          </w:rPrChange>
        </w:rPr>
        <w:t xml:space="preserve">Note that, in </w:t>
      </w:r>
      <w:r w:rsidR="00BA3C0C" w:rsidRPr="001263C4">
        <w:rPr>
          <w:rFonts w:ascii="Times New Roman" w:hAnsi="Times New Roman" w:cs="Times New Roman"/>
          <w:sz w:val="24"/>
          <w:szCs w:val="24"/>
          <w:highlight w:val="yellow"/>
          <w:rPrChange w:id="179" w:author="Godwin, Casey" w:date="2018-10-24T10:02:00Z">
            <w:rPr>
              <w:rFonts w:ascii="Times New Roman" w:hAnsi="Times New Roman" w:cs="Times New Roman"/>
              <w:sz w:val="24"/>
              <w:szCs w:val="24"/>
            </w:rPr>
          </w:rPrChange>
        </w:rPr>
        <w:t>the</w:t>
      </w:r>
      <w:r w:rsidRPr="001263C4">
        <w:rPr>
          <w:rFonts w:ascii="Times New Roman" w:hAnsi="Times New Roman" w:cs="Times New Roman"/>
          <w:sz w:val="24"/>
          <w:szCs w:val="24"/>
          <w:highlight w:val="yellow"/>
          <w:rPrChange w:id="180" w:author="Godwin, Casey" w:date="2018-10-24T10:02:00Z">
            <w:rPr>
              <w:rFonts w:ascii="Times New Roman" w:hAnsi="Times New Roman" w:cs="Times New Roman"/>
              <w:sz w:val="24"/>
              <w:szCs w:val="24"/>
            </w:rPr>
          </w:rPrChange>
        </w:rPr>
        <w:t xml:space="preserve"> generic consumer resource model, </w:t>
      </w:r>
      <w:r w:rsidR="00BA3C0C" w:rsidRPr="001263C4">
        <w:rPr>
          <w:rFonts w:ascii="Times New Roman" w:hAnsi="Times New Roman" w:cs="Times New Roman"/>
          <w:sz w:val="24"/>
          <w:szCs w:val="24"/>
          <w:highlight w:val="yellow"/>
          <w:rPrChange w:id="181" w:author="Godwin, Casey" w:date="2018-10-24T10:02:00Z">
            <w:rPr>
              <w:rFonts w:ascii="Times New Roman" w:hAnsi="Times New Roman" w:cs="Times New Roman"/>
              <w:sz w:val="24"/>
              <w:szCs w:val="24"/>
            </w:rPr>
          </w:rPrChange>
        </w:rPr>
        <w:t>each</w:t>
      </w:r>
      <w:r w:rsidRPr="001263C4">
        <w:rPr>
          <w:rFonts w:ascii="Times New Roman" w:hAnsi="Times New Roman" w:cs="Times New Roman"/>
          <w:sz w:val="24"/>
          <w:szCs w:val="24"/>
          <w:highlight w:val="yellow"/>
          <w:rPrChange w:id="182" w:author="Godwin, Casey" w:date="2018-10-24T10:02:00Z">
            <w:rPr>
              <w:rFonts w:ascii="Times New Roman" w:hAnsi="Times New Roman" w:cs="Times New Roman"/>
              <w:sz w:val="24"/>
              <w:szCs w:val="24"/>
            </w:rPr>
          </w:rPrChange>
        </w:rPr>
        <w:t xml:space="preserve"> consumption term</w:t>
      </w:r>
      <w:del w:id="183" w:author="Godwin, Casey" w:date="2018-10-24T10:03:00Z">
        <w:r w:rsidR="00BA3C0C" w:rsidRPr="001263C4" w:rsidDel="001263C4">
          <w:rPr>
            <w:rFonts w:ascii="Times New Roman" w:hAnsi="Times New Roman" w:cs="Times New Roman"/>
            <w:sz w:val="24"/>
            <w:szCs w:val="24"/>
            <w:highlight w:val="yellow"/>
            <w:rPrChange w:id="184" w:author="Godwin, Casey" w:date="2018-10-24T10:02:00Z">
              <w:rPr>
                <w:rFonts w:ascii="Times New Roman" w:hAnsi="Times New Roman" w:cs="Times New Roman"/>
                <w:sz w:val="24"/>
                <w:szCs w:val="24"/>
              </w:rPr>
            </w:rPrChange>
          </w:rPr>
          <w:delText>s</w:delText>
        </w:r>
      </w:del>
      <w:r w:rsidRPr="001263C4">
        <w:rPr>
          <w:rFonts w:ascii="Times New Roman" w:hAnsi="Times New Roman" w:cs="Times New Roman"/>
          <w:sz w:val="24"/>
          <w:szCs w:val="24"/>
          <w:highlight w:val="yellow"/>
          <w:rPrChange w:id="185" w:author="Godwin, Casey" w:date="2018-10-24T10:02:00Z">
            <w:rPr>
              <w:rFonts w:ascii="Times New Roman" w:hAnsi="Times New Roman" w:cs="Times New Roman"/>
              <w:sz w:val="24"/>
              <w:szCs w:val="24"/>
            </w:rPr>
          </w:rPrChange>
        </w:rPr>
        <w:t xml:space="preserve"> (</w:t>
      </w:r>
      <w:r w:rsidRPr="001263C4">
        <w:rPr>
          <w:rFonts w:ascii="Times New Roman" w:hAnsi="Times New Roman" w:cs="Times New Roman"/>
          <w:i/>
          <w:sz w:val="24"/>
          <w:szCs w:val="24"/>
          <w:highlight w:val="yellow"/>
          <w:rPrChange w:id="186" w:author="Godwin, Casey" w:date="2018-10-24T10:02:00Z">
            <w:rPr>
              <w:rFonts w:ascii="Times New Roman" w:hAnsi="Times New Roman" w:cs="Times New Roman"/>
              <w:i/>
              <w:sz w:val="24"/>
              <w:szCs w:val="24"/>
            </w:rPr>
          </w:rPrChange>
        </w:rPr>
        <w:t>c</w:t>
      </w:r>
      <w:r w:rsidRPr="001263C4">
        <w:rPr>
          <w:rFonts w:ascii="Times New Roman" w:hAnsi="Times New Roman" w:cs="Times New Roman"/>
          <w:i/>
          <w:sz w:val="24"/>
          <w:szCs w:val="24"/>
          <w:highlight w:val="yellow"/>
          <w:vertAlign w:val="subscript"/>
          <w:rPrChange w:id="187" w:author="Godwin, Casey" w:date="2018-10-24T10:02:00Z">
            <w:rPr>
              <w:rFonts w:ascii="Times New Roman" w:hAnsi="Times New Roman" w:cs="Times New Roman"/>
              <w:i/>
              <w:sz w:val="24"/>
              <w:szCs w:val="24"/>
              <w:vertAlign w:val="subscript"/>
            </w:rPr>
          </w:rPrChange>
        </w:rPr>
        <w:t>ij</w:t>
      </w:r>
      <w:r w:rsidRPr="001263C4">
        <w:rPr>
          <w:rFonts w:ascii="Times New Roman" w:hAnsi="Times New Roman" w:cs="Times New Roman"/>
          <w:sz w:val="24"/>
          <w:szCs w:val="24"/>
          <w:highlight w:val="yellow"/>
          <w:rPrChange w:id="188" w:author="Godwin, Casey" w:date="2018-10-24T10:02:00Z">
            <w:rPr>
              <w:rFonts w:ascii="Times New Roman" w:hAnsi="Times New Roman" w:cs="Times New Roman"/>
              <w:sz w:val="24"/>
              <w:szCs w:val="24"/>
            </w:rPr>
          </w:rPrChange>
        </w:rPr>
        <w:t xml:space="preserve">) </w:t>
      </w:r>
      <w:r w:rsidR="00BA3C0C" w:rsidRPr="001263C4">
        <w:rPr>
          <w:rFonts w:ascii="Times New Roman" w:hAnsi="Times New Roman" w:cs="Times New Roman"/>
          <w:sz w:val="24"/>
          <w:szCs w:val="24"/>
          <w:highlight w:val="yellow"/>
          <w:rPrChange w:id="189" w:author="Godwin, Casey" w:date="2018-10-24T10:02:00Z">
            <w:rPr>
              <w:rFonts w:ascii="Times New Roman" w:hAnsi="Times New Roman" w:cs="Times New Roman"/>
              <w:sz w:val="24"/>
              <w:szCs w:val="24"/>
            </w:rPr>
          </w:rPrChange>
        </w:rPr>
        <w:t>is</w:t>
      </w:r>
      <w:r w:rsidRPr="001263C4">
        <w:rPr>
          <w:rFonts w:ascii="Times New Roman" w:hAnsi="Times New Roman" w:cs="Times New Roman"/>
          <w:sz w:val="24"/>
          <w:szCs w:val="24"/>
          <w:highlight w:val="yellow"/>
          <w:rPrChange w:id="190" w:author="Godwin, Casey" w:date="2018-10-24T10:02:00Z">
            <w:rPr>
              <w:rFonts w:ascii="Times New Roman" w:hAnsi="Times New Roman" w:cs="Times New Roman"/>
              <w:sz w:val="24"/>
              <w:szCs w:val="24"/>
            </w:rPr>
          </w:rPrChange>
        </w:rPr>
        <w:t xml:space="preserve"> a function of resource density</w:t>
      </w:r>
      <w:ins w:id="191" w:author="Godwin, Casey" w:date="2018-10-24T10:03:00Z">
        <w:r w:rsidR="001263C4">
          <w:rPr>
            <w:rFonts w:ascii="Times New Roman" w:hAnsi="Times New Roman" w:cs="Times New Roman"/>
            <w:sz w:val="24"/>
            <w:szCs w:val="24"/>
            <w:highlight w:val="yellow"/>
          </w:rPr>
          <w:t xml:space="preserve"> (</w:t>
        </w:r>
      </w:ins>
      <w:del w:id="192" w:author="Godwin, Casey" w:date="2018-10-24T10:03:00Z">
        <w:r w:rsidRPr="001263C4" w:rsidDel="001263C4">
          <w:rPr>
            <w:rFonts w:ascii="Times New Roman" w:hAnsi="Times New Roman" w:cs="Times New Roman"/>
            <w:sz w:val="24"/>
            <w:szCs w:val="24"/>
            <w:highlight w:val="yellow"/>
            <w:rPrChange w:id="193" w:author="Godwin, Casey" w:date="2018-10-24T10:02:00Z">
              <w:rPr>
                <w:rFonts w:ascii="Times New Roman" w:hAnsi="Times New Roman" w:cs="Times New Roman"/>
                <w:sz w:val="24"/>
                <w:szCs w:val="24"/>
              </w:rPr>
            </w:rPrChange>
          </w:rPr>
          <w:delText>,</w:delText>
        </w:r>
      </w:del>
      <w:r w:rsidRPr="001263C4">
        <w:rPr>
          <w:rFonts w:ascii="Times New Roman" w:hAnsi="Times New Roman" w:cs="Times New Roman"/>
          <w:sz w:val="24"/>
          <w:szCs w:val="24"/>
          <w:highlight w:val="yellow"/>
          <w:rPrChange w:id="194" w:author="Godwin, Casey" w:date="2018-10-24T10:02:00Z">
            <w:rPr>
              <w:rFonts w:ascii="Times New Roman" w:hAnsi="Times New Roman" w:cs="Times New Roman"/>
              <w:sz w:val="24"/>
              <w:szCs w:val="24"/>
            </w:rPr>
          </w:rPrChange>
        </w:rPr>
        <w:t xml:space="preserve"> e.g. </w:t>
      </w:r>
      <m:oMath>
        <m:sSub>
          <m:sSubPr>
            <m:ctrlPr>
              <w:rPr>
                <w:rFonts w:ascii="Cambria Math" w:hAnsi="Cambria Math" w:cs="Times New Roman"/>
                <w:i/>
                <w:sz w:val="24"/>
                <w:szCs w:val="24"/>
                <w:highlight w:val="yellow"/>
                <w:rPrChange w:id="195" w:author="Godwin, Casey" w:date="2018-10-24T10:02:00Z">
                  <w:rPr>
                    <w:rFonts w:ascii="Cambria Math" w:hAnsi="Cambria Math" w:cs="Times New Roman"/>
                    <w:i/>
                    <w:sz w:val="24"/>
                    <w:szCs w:val="24"/>
                  </w:rPr>
                </w:rPrChange>
              </w:rPr>
            </m:ctrlPr>
          </m:sSubPr>
          <m:e>
            <m:r>
              <w:rPr>
                <w:rFonts w:ascii="Cambria Math" w:hAnsi="Cambria Math" w:cs="Times New Roman"/>
                <w:sz w:val="24"/>
                <w:szCs w:val="24"/>
                <w:highlight w:val="yellow"/>
                <w:rPrChange w:id="196" w:author="Godwin, Casey" w:date="2018-10-24T10:02:00Z">
                  <w:rPr>
                    <w:rFonts w:ascii="Cambria Math" w:hAnsi="Cambria Math" w:cs="Times New Roman"/>
                    <w:sz w:val="24"/>
                    <w:szCs w:val="24"/>
                  </w:rPr>
                </w:rPrChange>
              </w:rPr>
              <m:t>c</m:t>
            </m:r>
          </m:e>
          <m:sub>
            <m:r>
              <w:rPr>
                <w:rFonts w:ascii="Cambria Math" w:hAnsi="Cambria Math" w:cs="Times New Roman"/>
                <w:sz w:val="24"/>
                <w:szCs w:val="24"/>
                <w:highlight w:val="yellow"/>
                <w:rPrChange w:id="197" w:author="Godwin, Casey" w:date="2018-10-24T10:02:00Z">
                  <w:rPr>
                    <w:rFonts w:ascii="Cambria Math" w:hAnsi="Cambria Math" w:cs="Times New Roman"/>
                    <w:sz w:val="24"/>
                    <w:szCs w:val="24"/>
                  </w:rPr>
                </w:rPrChange>
              </w:rPr>
              <m:t>ij</m:t>
            </m:r>
          </m:sub>
        </m:sSub>
        <m:r>
          <w:rPr>
            <w:rFonts w:ascii="Cambria Math" w:hAnsi="Cambria Math" w:cs="Times New Roman"/>
            <w:sz w:val="24"/>
            <w:szCs w:val="24"/>
            <w:highlight w:val="yellow"/>
            <w:rPrChange w:id="198" w:author="Godwin, Casey" w:date="2018-10-24T10:02:00Z">
              <w:rPr>
                <w:rFonts w:ascii="Cambria Math" w:hAnsi="Cambria Math" w:cs="Times New Roman"/>
                <w:sz w:val="24"/>
                <w:szCs w:val="24"/>
              </w:rPr>
            </w:rPrChange>
          </w:rPr>
          <m:t>=</m:t>
        </m:r>
        <m:f>
          <m:fPr>
            <m:ctrlPr>
              <w:rPr>
                <w:rFonts w:ascii="Cambria Math" w:hAnsi="Cambria Math" w:cs="Times New Roman"/>
                <w:sz w:val="24"/>
                <w:szCs w:val="24"/>
                <w:highlight w:val="yellow"/>
                <w:rPrChange w:id="199" w:author="Godwin, Casey" w:date="2018-10-24T10:02:00Z">
                  <w:rPr>
                    <w:rFonts w:ascii="Cambria Math" w:hAnsi="Cambria Math" w:cs="Times New Roman"/>
                    <w:sz w:val="24"/>
                    <w:szCs w:val="24"/>
                  </w:rPr>
                </w:rPrChange>
              </w:rPr>
            </m:ctrlPr>
          </m:fPr>
          <m:num>
            <m:sSub>
              <m:sSubPr>
                <m:ctrlPr>
                  <w:rPr>
                    <w:rFonts w:ascii="Cambria Math" w:hAnsi="Cambria Math" w:cs="Times New Roman"/>
                    <w:i/>
                    <w:sz w:val="24"/>
                    <w:szCs w:val="24"/>
                    <w:highlight w:val="yellow"/>
                    <w:rPrChange w:id="200" w:author="Godwin, Casey" w:date="2018-10-24T10:02:00Z">
                      <w:rPr>
                        <w:rFonts w:ascii="Cambria Math" w:hAnsi="Cambria Math" w:cs="Times New Roman"/>
                        <w:i/>
                        <w:sz w:val="24"/>
                        <w:szCs w:val="24"/>
                      </w:rPr>
                    </w:rPrChange>
                  </w:rPr>
                </m:ctrlPr>
              </m:sSubPr>
              <m:e>
                <m:r>
                  <w:rPr>
                    <w:rFonts w:ascii="Cambria Math" w:hAnsi="Cambria Math" w:cs="Times New Roman"/>
                    <w:sz w:val="24"/>
                    <w:szCs w:val="24"/>
                    <w:highlight w:val="yellow"/>
                    <w:rPrChange w:id="201" w:author="Godwin, Casey" w:date="2018-10-24T10:02:00Z">
                      <w:rPr>
                        <w:rFonts w:ascii="Cambria Math" w:hAnsi="Cambria Math" w:cs="Times New Roman"/>
                        <w:sz w:val="24"/>
                        <w:szCs w:val="24"/>
                      </w:rPr>
                    </w:rPrChange>
                  </w:rPr>
                  <m:t>r</m:t>
                </m:r>
              </m:e>
              <m:sub>
                <m:r>
                  <w:rPr>
                    <w:rFonts w:ascii="Cambria Math" w:hAnsi="Cambria Math" w:cs="Times New Roman"/>
                    <w:sz w:val="24"/>
                    <w:szCs w:val="24"/>
                    <w:highlight w:val="yellow"/>
                    <w:rPrChange w:id="202" w:author="Godwin, Casey" w:date="2018-10-24T10:02:00Z">
                      <w:rPr>
                        <w:rFonts w:ascii="Cambria Math" w:hAnsi="Cambria Math" w:cs="Times New Roman"/>
                        <w:sz w:val="24"/>
                        <w:szCs w:val="24"/>
                      </w:rPr>
                    </w:rPrChange>
                  </w:rPr>
                  <m:t>i</m:t>
                </m:r>
              </m:sub>
            </m:sSub>
            <m:sSub>
              <m:sSubPr>
                <m:ctrlPr>
                  <w:rPr>
                    <w:rFonts w:ascii="Cambria Math" w:hAnsi="Cambria Math" w:cs="Times New Roman"/>
                    <w:i/>
                    <w:sz w:val="24"/>
                    <w:szCs w:val="24"/>
                    <w:highlight w:val="yellow"/>
                    <w:rPrChange w:id="203" w:author="Godwin, Casey" w:date="2018-10-24T10:02:00Z">
                      <w:rPr>
                        <w:rFonts w:ascii="Cambria Math" w:hAnsi="Cambria Math" w:cs="Times New Roman"/>
                        <w:i/>
                        <w:sz w:val="24"/>
                        <w:szCs w:val="24"/>
                      </w:rPr>
                    </w:rPrChange>
                  </w:rPr>
                </m:ctrlPr>
              </m:sSubPr>
              <m:e>
                <m:r>
                  <w:rPr>
                    <w:rFonts w:ascii="Cambria Math" w:hAnsi="Cambria Math" w:cs="Times New Roman"/>
                    <w:sz w:val="24"/>
                    <w:szCs w:val="24"/>
                    <w:highlight w:val="yellow"/>
                    <w:rPrChange w:id="204" w:author="Godwin, Casey" w:date="2018-10-24T10:02:00Z">
                      <w:rPr>
                        <w:rFonts w:ascii="Cambria Math" w:hAnsi="Cambria Math" w:cs="Times New Roman"/>
                        <w:sz w:val="24"/>
                        <w:szCs w:val="24"/>
                      </w:rPr>
                    </w:rPrChange>
                  </w:rPr>
                  <m:t>R</m:t>
                </m:r>
              </m:e>
              <m:sub>
                <m:r>
                  <w:rPr>
                    <w:rFonts w:ascii="Cambria Math" w:hAnsi="Cambria Math" w:cs="Times New Roman"/>
                    <w:sz w:val="24"/>
                    <w:szCs w:val="24"/>
                    <w:highlight w:val="yellow"/>
                    <w:rPrChange w:id="205" w:author="Godwin, Casey" w:date="2018-10-24T10:02:00Z">
                      <w:rPr>
                        <w:rFonts w:ascii="Cambria Math" w:hAnsi="Cambria Math" w:cs="Times New Roman"/>
                        <w:sz w:val="24"/>
                        <w:szCs w:val="24"/>
                      </w:rPr>
                    </w:rPrChange>
                  </w:rPr>
                  <m:t>j</m:t>
                </m:r>
              </m:sub>
            </m:sSub>
            <m:ctrlPr>
              <w:rPr>
                <w:rFonts w:ascii="Cambria Math" w:hAnsi="Cambria Math" w:cs="Times New Roman"/>
                <w:i/>
                <w:sz w:val="24"/>
                <w:szCs w:val="24"/>
                <w:highlight w:val="yellow"/>
                <w:rPrChange w:id="206" w:author="Godwin, Casey" w:date="2018-10-24T10:02:00Z">
                  <w:rPr>
                    <w:rFonts w:ascii="Cambria Math" w:hAnsi="Cambria Math" w:cs="Times New Roman"/>
                    <w:i/>
                    <w:sz w:val="24"/>
                    <w:szCs w:val="24"/>
                  </w:rPr>
                </w:rPrChange>
              </w:rPr>
            </m:ctrlPr>
          </m:num>
          <m:den>
            <m:sSub>
              <m:sSubPr>
                <m:ctrlPr>
                  <w:rPr>
                    <w:rFonts w:ascii="Cambria Math" w:hAnsi="Cambria Math" w:cs="Times New Roman"/>
                    <w:i/>
                    <w:sz w:val="24"/>
                    <w:szCs w:val="24"/>
                    <w:highlight w:val="yellow"/>
                    <w:rPrChange w:id="207" w:author="Godwin, Casey" w:date="2018-10-24T10:02:00Z">
                      <w:rPr>
                        <w:rFonts w:ascii="Cambria Math" w:hAnsi="Cambria Math" w:cs="Times New Roman"/>
                        <w:i/>
                        <w:sz w:val="24"/>
                        <w:szCs w:val="24"/>
                      </w:rPr>
                    </w:rPrChange>
                  </w:rPr>
                </m:ctrlPr>
              </m:sSubPr>
              <m:e>
                <m:r>
                  <w:rPr>
                    <w:rFonts w:ascii="Cambria Math" w:hAnsi="Cambria Math" w:cs="Times New Roman"/>
                    <w:sz w:val="24"/>
                    <w:szCs w:val="24"/>
                    <w:highlight w:val="yellow"/>
                    <w:rPrChange w:id="208" w:author="Godwin, Casey" w:date="2018-10-24T10:02:00Z">
                      <w:rPr>
                        <w:rFonts w:ascii="Cambria Math" w:hAnsi="Cambria Math" w:cs="Times New Roman"/>
                        <w:sz w:val="24"/>
                        <w:szCs w:val="24"/>
                      </w:rPr>
                    </w:rPrChange>
                  </w:rPr>
                  <m:t>y</m:t>
                </m:r>
              </m:e>
              <m:sub>
                <m:r>
                  <w:rPr>
                    <w:rFonts w:ascii="Cambria Math" w:hAnsi="Cambria Math" w:cs="Times New Roman"/>
                    <w:sz w:val="24"/>
                    <w:szCs w:val="24"/>
                    <w:highlight w:val="yellow"/>
                    <w:rPrChange w:id="209" w:author="Godwin, Casey" w:date="2018-10-24T10:02:00Z">
                      <w:rPr>
                        <w:rFonts w:ascii="Cambria Math" w:hAnsi="Cambria Math" w:cs="Times New Roman"/>
                        <w:sz w:val="24"/>
                        <w:szCs w:val="24"/>
                      </w:rPr>
                    </w:rPrChange>
                  </w:rPr>
                  <m:t>ji</m:t>
                </m:r>
              </m:sub>
            </m:sSub>
            <m:d>
              <m:dPr>
                <m:ctrlPr>
                  <w:rPr>
                    <w:rFonts w:ascii="Cambria Math" w:hAnsi="Cambria Math" w:cs="Times New Roman"/>
                    <w:i/>
                    <w:sz w:val="24"/>
                    <w:szCs w:val="24"/>
                    <w:highlight w:val="yellow"/>
                    <w:rPrChange w:id="210" w:author="Godwin, Casey" w:date="2018-10-24T10:02:00Z">
                      <w:rPr>
                        <w:rFonts w:ascii="Cambria Math" w:hAnsi="Cambria Math" w:cs="Times New Roman"/>
                        <w:i/>
                        <w:sz w:val="24"/>
                        <w:szCs w:val="24"/>
                      </w:rPr>
                    </w:rPrChange>
                  </w:rPr>
                </m:ctrlPr>
              </m:dPr>
              <m:e>
                <m:sSub>
                  <m:sSubPr>
                    <m:ctrlPr>
                      <w:rPr>
                        <w:rFonts w:ascii="Cambria Math" w:hAnsi="Cambria Math" w:cs="Times New Roman"/>
                        <w:i/>
                        <w:sz w:val="24"/>
                        <w:szCs w:val="24"/>
                        <w:highlight w:val="yellow"/>
                        <w:rPrChange w:id="211" w:author="Godwin, Casey" w:date="2018-10-24T10:02:00Z">
                          <w:rPr>
                            <w:rFonts w:ascii="Cambria Math" w:hAnsi="Cambria Math" w:cs="Times New Roman"/>
                            <w:i/>
                            <w:sz w:val="24"/>
                            <w:szCs w:val="24"/>
                          </w:rPr>
                        </w:rPrChange>
                      </w:rPr>
                    </m:ctrlPr>
                  </m:sSubPr>
                  <m:e>
                    <m:r>
                      <w:rPr>
                        <w:rFonts w:ascii="Cambria Math" w:hAnsi="Cambria Math" w:cs="Times New Roman"/>
                        <w:sz w:val="24"/>
                        <w:szCs w:val="24"/>
                        <w:highlight w:val="yellow"/>
                        <w:rPrChange w:id="212" w:author="Godwin, Casey" w:date="2018-10-24T10:02:00Z">
                          <w:rPr>
                            <w:rFonts w:ascii="Cambria Math" w:hAnsi="Cambria Math" w:cs="Times New Roman"/>
                            <w:sz w:val="24"/>
                            <w:szCs w:val="24"/>
                          </w:rPr>
                        </w:rPrChange>
                      </w:rPr>
                      <m:t>R</m:t>
                    </m:r>
                  </m:e>
                  <m:sub>
                    <m:r>
                      <w:rPr>
                        <w:rFonts w:ascii="Cambria Math" w:hAnsi="Cambria Math" w:cs="Times New Roman"/>
                        <w:sz w:val="24"/>
                        <w:szCs w:val="24"/>
                        <w:highlight w:val="yellow"/>
                        <w:rPrChange w:id="213" w:author="Godwin, Casey" w:date="2018-10-24T10:02:00Z">
                          <w:rPr>
                            <w:rFonts w:ascii="Cambria Math" w:hAnsi="Cambria Math" w:cs="Times New Roman"/>
                            <w:sz w:val="24"/>
                            <w:szCs w:val="24"/>
                          </w:rPr>
                        </w:rPrChange>
                      </w:rPr>
                      <m:t>j</m:t>
                    </m:r>
                  </m:sub>
                </m:sSub>
                <m:r>
                  <w:rPr>
                    <w:rFonts w:ascii="Cambria Math" w:hAnsi="Cambria Math" w:cs="Times New Roman"/>
                    <w:sz w:val="24"/>
                    <w:szCs w:val="24"/>
                    <w:highlight w:val="yellow"/>
                    <w:rPrChange w:id="214" w:author="Godwin, Casey" w:date="2018-10-24T10:02:00Z">
                      <w:rPr>
                        <w:rFonts w:ascii="Cambria Math" w:hAnsi="Cambria Math" w:cs="Times New Roman"/>
                        <w:sz w:val="24"/>
                        <w:szCs w:val="24"/>
                      </w:rPr>
                    </w:rPrChange>
                  </w:rPr>
                  <m:t>+</m:t>
                </m:r>
                <m:sSub>
                  <m:sSubPr>
                    <m:ctrlPr>
                      <w:rPr>
                        <w:rFonts w:ascii="Cambria Math" w:hAnsi="Cambria Math" w:cs="Times New Roman"/>
                        <w:i/>
                        <w:sz w:val="24"/>
                        <w:szCs w:val="24"/>
                        <w:highlight w:val="yellow"/>
                        <w:rPrChange w:id="215" w:author="Godwin, Casey" w:date="2018-10-24T10:02:00Z">
                          <w:rPr>
                            <w:rFonts w:ascii="Cambria Math" w:hAnsi="Cambria Math" w:cs="Times New Roman"/>
                            <w:i/>
                            <w:sz w:val="24"/>
                            <w:szCs w:val="24"/>
                          </w:rPr>
                        </w:rPrChange>
                      </w:rPr>
                    </m:ctrlPr>
                  </m:sSubPr>
                  <m:e>
                    <m:r>
                      <w:rPr>
                        <w:rFonts w:ascii="Cambria Math" w:hAnsi="Cambria Math" w:cs="Times New Roman"/>
                        <w:sz w:val="24"/>
                        <w:szCs w:val="24"/>
                        <w:highlight w:val="yellow"/>
                        <w:rPrChange w:id="216" w:author="Godwin, Casey" w:date="2018-10-24T10:02:00Z">
                          <w:rPr>
                            <w:rFonts w:ascii="Cambria Math" w:hAnsi="Cambria Math" w:cs="Times New Roman"/>
                            <w:sz w:val="24"/>
                            <w:szCs w:val="24"/>
                          </w:rPr>
                        </w:rPrChange>
                      </w:rPr>
                      <m:t>K</m:t>
                    </m:r>
                  </m:e>
                  <m:sub>
                    <m:r>
                      <w:rPr>
                        <w:rFonts w:ascii="Cambria Math" w:hAnsi="Cambria Math" w:cs="Times New Roman"/>
                        <w:sz w:val="24"/>
                        <w:szCs w:val="24"/>
                        <w:highlight w:val="yellow"/>
                        <w:rPrChange w:id="217" w:author="Godwin, Casey" w:date="2018-10-24T10:02:00Z">
                          <w:rPr>
                            <w:rFonts w:ascii="Cambria Math" w:hAnsi="Cambria Math" w:cs="Times New Roman"/>
                            <w:sz w:val="24"/>
                            <w:szCs w:val="24"/>
                          </w:rPr>
                        </w:rPrChange>
                      </w:rPr>
                      <m:t>ij</m:t>
                    </m:r>
                  </m:sub>
                </m:sSub>
              </m:e>
            </m:d>
            <m:ctrlPr>
              <w:rPr>
                <w:rFonts w:ascii="Cambria Math" w:hAnsi="Cambria Math" w:cs="Times New Roman"/>
                <w:i/>
                <w:sz w:val="24"/>
                <w:szCs w:val="24"/>
                <w:highlight w:val="yellow"/>
                <w:rPrChange w:id="218" w:author="Godwin, Casey" w:date="2018-10-24T10:02:00Z">
                  <w:rPr>
                    <w:rFonts w:ascii="Cambria Math" w:hAnsi="Cambria Math" w:cs="Times New Roman"/>
                    <w:i/>
                    <w:sz w:val="24"/>
                    <w:szCs w:val="24"/>
                  </w:rPr>
                </w:rPrChange>
              </w:rPr>
            </m:ctrlPr>
          </m:den>
        </m:f>
      </m:oMath>
      <w:r w:rsidRPr="001263C4">
        <w:rPr>
          <w:rFonts w:ascii="Times New Roman" w:hAnsi="Times New Roman" w:cs="Times New Roman"/>
          <w:sz w:val="24"/>
          <w:szCs w:val="24"/>
          <w:highlight w:val="yellow"/>
          <w:rPrChange w:id="219" w:author="Godwin, Casey" w:date="2018-10-24T10:02:00Z">
            <w:rPr>
              <w:rFonts w:ascii="Times New Roman" w:hAnsi="Times New Roman" w:cs="Times New Roman"/>
              <w:sz w:val="24"/>
              <w:szCs w:val="24"/>
            </w:rPr>
          </w:rPrChange>
        </w:rPr>
        <w:t xml:space="preserve"> in Tilman’s 1977 deduction</w:t>
      </w:r>
      <w:ins w:id="220" w:author="Godwin, Casey" w:date="2018-10-24T10:03:00Z">
        <w:r w:rsidR="001263C4">
          <w:rPr>
            <w:rFonts w:ascii="Times New Roman" w:hAnsi="Times New Roman" w:cs="Times New Roman"/>
            <w:sz w:val="24"/>
            <w:szCs w:val="24"/>
            <w:highlight w:val="yellow"/>
          </w:rPr>
          <w:t>)</w:t>
        </w:r>
      </w:ins>
      <w:r w:rsidRPr="001263C4">
        <w:rPr>
          <w:rFonts w:ascii="Times New Roman" w:hAnsi="Times New Roman" w:cs="Times New Roman"/>
          <w:sz w:val="24"/>
          <w:szCs w:val="24"/>
          <w:highlight w:val="yellow"/>
          <w:rPrChange w:id="221" w:author="Godwin, Casey" w:date="2018-10-24T10:02:00Z">
            <w:rPr>
              <w:rFonts w:ascii="Times New Roman" w:hAnsi="Times New Roman" w:cs="Times New Roman"/>
              <w:sz w:val="24"/>
              <w:szCs w:val="24"/>
            </w:rPr>
          </w:rPrChange>
        </w:rPr>
        <w:t xml:space="preserve">. However, if the consumption term </w:t>
      </w:r>
      <w:commentRangeStart w:id="222"/>
      <w:r w:rsidRPr="001263C4">
        <w:rPr>
          <w:rFonts w:ascii="Times New Roman" w:hAnsi="Times New Roman" w:cs="Times New Roman"/>
          <w:sz w:val="24"/>
          <w:szCs w:val="24"/>
          <w:highlight w:val="yellow"/>
          <w:rPrChange w:id="223" w:author="Godwin, Casey" w:date="2018-10-24T10:02:00Z">
            <w:rPr>
              <w:rFonts w:ascii="Times New Roman" w:hAnsi="Times New Roman" w:cs="Times New Roman"/>
              <w:sz w:val="24"/>
              <w:szCs w:val="24"/>
            </w:rPr>
          </w:rPrChange>
        </w:rPr>
        <w:t>is resource density dependent</w:t>
      </w:r>
      <w:commentRangeEnd w:id="222"/>
      <w:r w:rsidR="00AD618D">
        <w:rPr>
          <w:rStyle w:val="CommentReference"/>
        </w:rPr>
        <w:commentReference w:id="222"/>
      </w:r>
      <w:r w:rsidRPr="001263C4">
        <w:rPr>
          <w:rFonts w:ascii="Times New Roman" w:hAnsi="Times New Roman" w:cs="Times New Roman"/>
          <w:sz w:val="24"/>
          <w:szCs w:val="24"/>
          <w:highlight w:val="yellow"/>
          <w:rPrChange w:id="224" w:author="Godwin, Casey" w:date="2018-10-24T10:02:00Z">
            <w:rPr>
              <w:rFonts w:ascii="Times New Roman" w:hAnsi="Times New Roman" w:cs="Times New Roman"/>
              <w:sz w:val="24"/>
              <w:szCs w:val="24"/>
            </w:rPr>
          </w:rPrChange>
        </w:rPr>
        <w:t>, competition coefficients (</w:t>
      </w:r>
      <w:r w:rsidRPr="001263C4">
        <w:rPr>
          <w:rFonts w:ascii="Times New Roman" w:hAnsi="Times New Roman" w:cs="Times New Roman"/>
          <w:i/>
          <w:sz w:val="24"/>
          <w:szCs w:val="24"/>
          <w:highlight w:val="yellow"/>
          <w:rPrChange w:id="225" w:author="Godwin, Casey" w:date="2018-10-24T10:02:00Z">
            <w:rPr>
              <w:rFonts w:ascii="Times New Roman" w:hAnsi="Times New Roman" w:cs="Times New Roman"/>
              <w:i/>
              <w:sz w:val="24"/>
              <w:szCs w:val="24"/>
            </w:rPr>
          </w:rPrChange>
        </w:rPr>
        <w:t>α</w:t>
      </w:r>
      <w:r w:rsidRPr="001263C4">
        <w:rPr>
          <w:rFonts w:ascii="Times New Roman" w:hAnsi="Times New Roman" w:cs="Times New Roman"/>
          <w:i/>
          <w:sz w:val="24"/>
          <w:szCs w:val="24"/>
          <w:highlight w:val="yellow"/>
          <w:vertAlign w:val="subscript"/>
          <w:rPrChange w:id="226" w:author="Godwin, Casey" w:date="2018-10-24T10:02:00Z">
            <w:rPr>
              <w:rFonts w:ascii="Times New Roman" w:hAnsi="Times New Roman" w:cs="Times New Roman"/>
              <w:i/>
              <w:sz w:val="24"/>
              <w:szCs w:val="24"/>
              <w:vertAlign w:val="subscript"/>
            </w:rPr>
          </w:rPrChange>
        </w:rPr>
        <w:t>ij</w:t>
      </w:r>
      <w:r w:rsidRPr="001263C4">
        <w:rPr>
          <w:rFonts w:ascii="Times New Roman" w:hAnsi="Times New Roman" w:cs="Times New Roman"/>
          <w:sz w:val="24"/>
          <w:szCs w:val="24"/>
          <w:highlight w:val="yellow"/>
          <w:rPrChange w:id="227" w:author="Godwin, Casey" w:date="2018-10-24T10:02:00Z">
            <w:rPr>
              <w:rFonts w:ascii="Times New Roman" w:hAnsi="Times New Roman" w:cs="Times New Roman"/>
              <w:sz w:val="24"/>
              <w:szCs w:val="24"/>
            </w:rPr>
          </w:rPrChange>
        </w:rPr>
        <w:t>) becomes resource dependent</w:t>
      </w:r>
      <w:r w:rsidR="000E201E">
        <w:rPr>
          <w:rFonts w:ascii="Times New Roman" w:hAnsi="Times New Roman" w:cs="Times New Roman"/>
          <w:sz w:val="24"/>
          <w:szCs w:val="24"/>
        </w:rPr>
        <w:t xml:space="preserve">. In other words, </w:t>
      </w:r>
      <w:r w:rsidR="000E201E" w:rsidRPr="00B0403D">
        <w:rPr>
          <w:rFonts w:ascii="Times New Roman" w:hAnsi="Times New Roman" w:cs="Times New Roman"/>
          <w:sz w:val="24"/>
          <w:szCs w:val="24"/>
        </w:rPr>
        <w:t>if the consumption term is resource density dependent</w:t>
      </w:r>
      <w:r w:rsidR="000E201E">
        <w:rPr>
          <w:rFonts w:ascii="Times New Roman" w:hAnsi="Times New Roman" w:cs="Times New Roman"/>
          <w:sz w:val="24"/>
          <w:szCs w:val="24"/>
        </w:rPr>
        <w:t xml:space="preserve"> and thus not fixed, estimate</w:t>
      </w:r>
      <w:ins w:id="228" w:author="Godwin, Casey" w:date="2018-10-24T10:11:00Z">
        <w:r w:rsidR="001573CF">
          <w:rPr>
            <w:rFonts w:ascii="Times New Roman" w:hAnsi="Times New Roman" w:cs="Times New Roman"/>
            <w:sz w:val="24"/>
            <w:szCs w:val="24"/>
          </w:rPr>
          <w:t>s</w:t>
        </w:r>
      </w:ins>
      <w:r w:rsidR="000E201E">
        <w:rPr>
          <w:rFonts w:ascii="Times New Roman" w:hAnsi="Times New Roman" w:cs="Times New Roman"/>
          <w:sz w:val="24"/>
          <w:szCs w:val="24"/>
        </w:rPr>
        <w:t xml:space="preserve"> of </w:t>
      </w:r>
      <w:r w:rsidR="000E201E" w:rsidRPr="00B0403D">
        <w:rPr>
          <w:rFonts w:ascii="Times New Roman" w:hAnsi="Times New Roman" w:cs="Times New Roman"/>
          <w:sz w:val="24"/>
          <w:szCs w:val="24"/>
        </w:rPr>
        <w:t>niche difference (ND)</w:t>
      </w:r>
      <w:r w:rsidR="00BA3C0C">
        <w:rPr>
          <w:rFonts w:ascii="Times New Roman" w:hAnsi="Times New Roman" w:cs="Times New Roman"/>
          <w:sz w:val="24"/>
          <w:szCs w:val="24"/>
        </w:rPr>
        <w:t xml:space="preserve">, </w:t>
      </w:r>
      <w:r w:rsidR="000E201E" w:rsidRPr="00B0403D">
        <w:rPr>
          <w:rFonts w:ascii="Times New Roman" w:hAnsi="Times New Roman" w:cs="Times New Roman"/>
          <w:sz w:val="24"/>
          <w:szCs w:val="24"/>
        </w:rPr>
        <w:t>relative fitness difference (RFD)</w:t>
      </w:r>
      <w:r w:rsidR="000E201E">
        <w:rPr>
          <w:rFonts w:ascii="Times New Roman" w:hAnsi="Times New Roman" w:cs="Times New Roman"/>
          <w:sz w:val="24"/>
          <w:szCs w:val="24"/>
        </w:rPr>
        <w:t xml:space="preserve"> and finally </w:t>
      </w:r>
      <w:r w:rsidR="000E201E">
        <w:rPr>
          <w:rFonts w:ascii="Times New Roman" w:hAnsi="Times New Roman" w:cs="Times New Roman" w:hint="eastAsia"/>
          <w:sz w:val="24"/>
          <w:szCs w:val="24"/>
          <w:lang w:eastAsia="zh-TW"/>
        </w:rPr>
        <w:t>Ch</w:t>
      </w:r>
      <w:r w:rsidR="000E201E">
        <w:rPr>
          <w:rFonts w:ascii="Times New Roman" w:hAnsi="Times New Roman" w:cs="Times New Roman"/>
          <w:sz w:val="24"/>
          <w:szCs w:val="24"/>
          <w:lang w:eastAsia="zh-TW"/>
        </w:rPr>
        <w:t xml:space="preserve">esson’s </w:t>
      </w:r>
      <w:r w:rsidR="000E201E">
        <w:rPr>
          <w:rFonts w:ascii="Times New Roman" w:hAnsi="Times New Roman" w:cs="Times New Roman"/>
          <w:sz w:val="24"/>
          <w:szCs w:val="24"/>
          <w:lang w:eastAsia="zh-TW"/>
        </w:rPr>
        <w:lastRenderedPageBreak/>
        <w:t>coexistence inequality</w:t>
      </w:r>
      <w:r w:rsidR="00BA3C0C">
        <w:rPr>
          <w:rFonts w:ascii="Times New Roman" w:hAnsi="Times New Roman" w:cs="Times New Roman"/>
          <w:sz w:val="24"/>
          <w:szCs w:val="24"/>
          <w:lang w:eastAsia="zh-TW"/>
        </w:rPr>
        <w:t xml:space="preserve"> will also </w:t>
      </w:r>
      <w:commentRangeStart w:id="229"/>
      <w:r w:rsidR="00BA3C0C">
        <w:rPr>
          <w:rFonts w:ascii="Times New Roman" w:hAnsi="Times New Roman" w:cs="Times New Roman"/>
          <w:sz w:val="24"/>
          <w:szCs w:val="24"/>
          <w:lang w:eastAsia="zh-TW"/>
        </w:rPr>
        <w:t>vary</w:t>
      </w:r>
      <w:commentRangeEnd w:id="229"/>
      <w:r w:rsidR="001573CF">
        <w:rPr>
          <w:rStyle w:val="CommentReference"/>
        </w:rPr>
        <w:commentReference w:id="229"/>
      </w:r>
      <w:r w:rsidR="00BA3C0C">
        <w:rPr>
          <w:rFonts w:ascii="Times New Roman" w:hAnsi="Times New Roman" w:cs="Times New Roman"/>
          <w:sz w:val="24"/>
          <w:szCs w:val="24"/>
          <w:lang w:eastAsia="zh-TW"/>
        </w:rPr>
        <w:t xml:space="preserve">. </w:t>
      </w:r>
      <w:r w:rsidR="00073388">
        <w:rPr>
          <w:rFonts w:ascii="Times New Roman" w:hAnsi="Times New Roman" w:cs="Times New Roman"/>
          <w:sz w:val="24"/>
          <w:szCs w:val="24"/>
          <w:lang w:eastAsia="zh-TW"/>
        </w:rPr>
        <w:t xml:space="preserve">Therefore, </w:t>
      </w:r>
      <w:r w:rsidR="00073388" w:rsidRPr="00B0403D">
        <w:rPr>
          <w:rFonts w:ascii="Times New Roman" w:hAnsi="Times New Roman" w:cs="Times New Roman"/>
          <w:sz w:val="24"/>
          <w:szCs w:val="24"/>
        </w:rPr>
        <w:t>Letten et al.’s derivation</w:t>
      </w:r>
      <w:r w:rsidR="00073388">
        <w:rPr>
          <w:rFonts w:ascii="Times New Roman" w:hAnsi="Times New Roman" w:cs="Times New Roman"/>
          <w:sz w:val="24"/>
          <w:szCs w:val="24"/>
        </w:rPr>
        <w:t xml:space="preserve"> should be used </w:t>
      </w:r>
      <w:r w:rsidRPr="00B0403D">
        <w:rPr>
          <w:rFonts w:ascii="Times New Roman" w:hAnsi="Times New Roman" w:cs="Times New Roman"/>
          <w:sz w:val="24"/>
          <w:szCs w:val="24"/>
        </w:rPr>
        <w:t xml:space="preserve">to predict coexistence based on the mutual </w:t>
      </w:r>
      <w:r w:rsidRPr="00073388">
        <w:rPr>
          <w:rFonts w:ascii="Times New Roman" w:hAnsi="Times New Roman" w:cs="Times New Roman"/>
          <w:i/>
          <w:sz w:val="24"/>
          <w:szCs w:val="24"/>
        </w:rPr>
        <w:t>per capita</w:t>
      </w:r>
      <w:r w:rsidRPr="00B0403D">
        <w:rPr>
          <w:rFonts w:ascii="Times New Roman" w:hAnsi="Times New Roman" w:cs="Times New Roman"/>
          <w:sz w:val="24"/>
          <w:szCs w:val="24"/>
        </w:rPr>
        <w:t xml:space="preserve"> effects of each species on the other at</w:t>
      </w:r>
      <w:r w:rsidR="00152118">
        <w:rPr>
          <w:rFonts w:ascii="Times New Roman" w:hAnsi="Times New Roman" w:cs="Times New Roman" w:hint="eastAsia"/>
          <w:sz w:val="24"/>
          <w:szCs w:val="24"/>
          <w:lang w:eastAsia="zh-TW"/>
        </w:rPr>
        <w:t xml:space="preserve"> t</w:t>
      </w:r>
      <w:r w:rsidR="00152118">
        <w:rPr>
          <w:rFonts w:ascii="Times New Roman" w:hAnsi="Times New Roman" w:cs="Times New Roman"/>
          <w:sz w:val="24"/>
          <w:szCs w:val="24"/>
          <w:lang w:eastAsia="zh-TW"/>
        </w:rPr>
        <w:t>he</w:t>
      </w:r>
      <w:r w:rsidRPr="00B0403D">
        <w:rPr>
          <w:rFonts w:ascii="Times New Roman" w:hAnsi="Times New Roman" w:cs="Times New Roman"/>
          <w:sz w:val="24"/>
          <w:szCs w:val="24"/>
        </w:rPr>
        <w:t xml:space="preserve"> equilibrium. To use </w:t>
      </w:r>
      <w:r w:rsidR="00073388" w:rsidRPr="00B0403D">
        <w:rPr>
          <w:rFonts w:ascii="Times New Roman" w:hAnsi="Times New Roman" w:cs="Times New Roman"/>
          <w:sz w:val="24"/>
          <w:szCs w:val="24"/>
        </w:rPr>
        <w:t>Letten et al.’s derivation</w:t>
      </w:r>
      <w:r w:rsidR="00073388">
        <w:rPr>
          <w:rFonts w:ascii="Times New Roman" w:hAnsi="Times New Roman" w:cs="Times New Roman"/>
          <w:sz w:val="24"/>
          <w:szCs w:val="24"/>
        </w:rPr>
        <w:t xml:space="preserve"> (</w:t>
      </w:r>
      <w:r w:rsidRPr="00B0403D">
        <w:rPr>
          <w:rFonts w:ascii="Times New Roman" w:hAnsi="Times New Roman" w:cs="Times New Roman"/>
          <w:sz w:val="24"/>
          <w:szCs w:val="24"/>
        </w:rPr>
        <w:t>equation 11 to 14</w:t>
      </w:r>
      <w:r w:rsidR="00073388">
        <w:rPr>
          <w:rFonts w:ascii="Times New Roman" w:hAnsi="Times New Roman" w:cs="Times New Roman"/>
          <w:sz w:val="24"/>
          <w:szCs w:val="24"/>
        </w:rPr>
        <w:t>)</w:t>
      </w:r>
      <w:r w:rsidRPr="00B0403D">
        <w:rPr>
          <w:rFonts w:ascii="Times New Roman" w:hAnsi="Times New Roman" w:cs="Times New Roman"/>
          <w:sz w:val="24"/>
          <w:szCs w:val="24"/>
        </w:rPr>
        <w:t xml:space="preserve"> to calculate competition coefficients for predicting coexistence at the equilibrium, one would have to assume that the consumption of species </w:t>
      </w:r>
      <w:r w:rsidRPr="000C2981">
        <w:rPr>
          <w:rFonts w:ascii="Times New Roman" w:hAnsi="Times New Roman" w:cs="Times New Roman"/>
          <w:i/>
          <w:sz w:val="24"/>
          <w:szCs w:val="24"/>
        </w:rPr>
        <w:t>i</w:t>
      </w:r>
      <w:r w:rsidRPr="00B0403D">
        <w:rPr>
          <w:rFonts w:ascii="Times New Roman" w:hAnsi="Times New Roman" w:cs="Times New Roman"/>
          <w:sz w:val="24"/>
          <w:szCs w:val="24"/>
        </w:rPr>
        <w:t xml:space="preserve"> on resource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evaluated at the equilibrium. For example, when at equilibrium, consumer’s consumption (</w:t>
      </w:r>
      <w:r w:rsidR="00073388" w:rsidRPr="00073388">
        <w:rPr>
          <w:rFonts w:ascii="Times New Roman" w:hAnsi="Times New Roman" w:cs="Times New Roman"/>
          <w:i/>
          <w:sz w:val="24"/>
          <w:szCs w:val="24"/>
        </w:rPr>
        <w:t>c</w:t>
      </w:r>
      <w:r w:rsidRPr="000C2981">
        <w:rPr>
          <w:rFonts w:ascii="Times New Roman" w:hAnsi="Times New Roman" w:cs="Times New Roman"/>
          <w:i/>
          <w:sz w:val="24"/>
          <w:szCs w:val="24"/>
          <w:vertAlign w:val="subscript"/>
        </w:rPr>
        <w:t>ij</w:t>
      </w:r>
      <w:r w:rsidRPr="00B0403D">
        <w:rPr>
          <w:rFonts w:ascii="Times New Roman" w:hAnsi="Times New Roman" w:cs="Times New Roman"/>
          <w:sz w:val="24"/>
          <w:szCs w:val="24"/>
        </w:rPr>
        <w:t>) should be equal to the dilution rate (</w:t>
      </w:r>
      <w:r w:rsidRPr="000C2981">
        <w:rPr>
          <w:rFonts w:ascii="Times New Roman" w:hAnsi="Times New Roman" w:cs="Times New Roman"/>
          <w:i/>
          <w:sz w:val="24"/>
          <w:szCs w:val="24"/>
        </w:rPr>
        <w:t>D</w:t>
      </w:r>
      <w:r w:rsidRPr="00B0403D">
        <w:rPr>
          <w:rFonts w:ascii="Times New Roman" w:hAnsi="Times New Roman" w:cs="Times New Roman"/>
          <w:sz w:val="24"/>
          <w:szCs w:val="24"/>
        </w:rPr>
        <w:t>) divided by the yield of consumer (</w:t>
      </w:r>
      <w:r w:rsidRPr="000C2981">
        <w:rPr>
          <w:rFonts w:ascii="Times New Roman" w:hAnsi="Times New Roman" w:cs="Times New Roman"/>
          <w:i/>
          <w:sz w:val="24"/>
          <w:szCs w:val="24"/>
        </w:rPr>
        <w:t>y</w:t>
      </w:r>
      <w:r w:rsidRPr="000C298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In another words, the </w:t>
      </w:r>
      <w:r w:rsidRPr="000C2981">
        <w:rPr>
          <w:rFonts w:ascii="Times New Roman" w:hAnsi="Times New Roman" w:cs="Times New Roman"/>
          <w:i/>
          <w:sz w:val="24"/>
          <w:szCs w:val="24"/>
        </w:rPr>
        <w:t>α</w:t>
      </w:r>
      <w:r w:rsidRPr="000C298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describes impact of species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on the </w:t>
      </w:r>
      <w:r w:rsidRPr="00073388">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0C2981">
        <w:rPr>
          <w:rFonts w:ascii="Times New Roman" w:hAnsi="Times New Roman" w:cs="Times New Roman"/>
          <w:i/>
          <w:sz w:val="24"/>
          <w:szCs w:val="24"/>
        </w:rPr>
        <w:t>i</w:t>
      </w:r>
      <w:r w:rsidRPr="00B0403D">
        <w:rPr>
          <w:rFonts w:ascii="Times New Roman" w:hAnsi="Times New Roman" w:cs="Times New Roman"/>
          <w:sz w:val="24"/>
          <w:szCs w:val="24"/>
        </w:rPr>
        <w:t xml:space="preserve"> when the resource that limits species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at the equilibrium, i.e. at the R</w:t>
      </w:r>
      <w:r w:rsidRPr="00073388">
        <w:rPr>
          <w:rFonts w:ascii="Times New Roman" w:hAnsi="Times New Roman" w:cs="Times New Roman"/>
          <w:sz w:val="24"/>
          <w:szCs w:val="24"/>
          <w:vertAlign w:val="superscript"/>
        </w:rPr>
        <w:t>*</w:t>
      </w:r>
      <w:r w:rsidRPr="00B0403D">
        <w:rPr>
          <w:rFonts w:ascii="Times New Roman" w:hAnsi="Times New Roman" w:cs="Times New Roman"/>
          <w:sz w:val="24"/>
          <w:szCs w:val="24"/>
        </w:rPr>
        <w:t xml:space="preserve"> level</w:t>
      </w:r>
      <w:r w:rsidR="00073388">
        <w:rPr>
          <w:rFonts w:ascii="Times New Roman" w:hAnsi="Times New Roman" w:cs="Times New Roman"/>
          <w:sz w:val="24"/>
          <w:szCs w:val="24"/>
        </w:rPr>
        <w:t xml:space="preserve"> (R</w:t>
      </w:r>
      <w:r w:rsidR="00073388" w:rsidRPr="00073388">
        <w:rPr>
          <w:rFonts w:ascii="Times New Roman" w:hAnsi="Times New Roman" w:cs="Times New Roman" w:hint="eastAsia"/>
          <w:sz w:val="24"/>
          <w:szCs w:val="24"/>
          <w:vertAlign w:val="superscript"/>
          <w:lang w:eastAsia="zh-TW"/>
        </w:rPr>
        <w:t>*</w:t>
      </w:r>
      <w:r w:rsidR="00073388" w:rsidRPr="00073388">
        <w:rPr>
          <w:rFonts w:ascii="Times New Roman" w:hAnsi="Times New Roman" w:cs="Times New Roman"/>
          <w:sz w:val="24"/>
          <w:szCs w:val="24"/>
          <w:vertAlign w:val="subscript"/>
        </w:rPr>
        <w:t>jj</w:t>
      </w:r>
      <w:r w:rsidR="00073388" w:rsidRPr="003718F2">
        <w:rPr>
          <w:rFonts w:ascii="Times New Roman" w:hAnsi="Times New Roman" w:cs="Times New Roman"/>
          <w:sz w:val="24"/>
          <w:szCs w:val="24"/>
          <w:highlight w:val="yellow"/>
          <w:rPrChange w:id="230" w:author="Godwin, Casey" w:date="2018-10-24T10:18:00Z">
            <w:rPr>
              <w:rFonts w:ascii="Times New Roman" w:hAnsi="Times New Roman" w:cs="Times New Roman"/>
              <w:sz w:val="24"/>
              <w:szCs w:val="24"/>
            </w:rPr>
          </w:rPrChange>
        </w:rPr>
        <w:t>)</w:t>
      </w:r>
      <w:r w:rsidRPr="003718F2">
        <w:rPr>
          <w:rFonts w:ascii="Times New Roman" w:hAnsi="Times New Roman" w:cs="Times New Roman"/>
          <w:sz w:val="24"/>
          <w:szCs w:val="24"/>
          <w:highlight w:val="yellow"/>
          <w:rPrChange w:id="231" w:author="Godwin, Casey" w:date="2018-10-24T10:18:00Z">
            <w:rPr>
              <w:rFonts w:ascii="Times New Roman" w:hAnsi="Times New Roman" w:cs="Times New Roman"/>
              <w:sz w:val="24"/>
              <w:szCs w:val="24"/>
            </w:rPr>
          </w:rPrChange>
        </w:rPr>
        <w:t xml:space="preserve">. </w:t>
      </w:r>
      <w:ins w:id="232" w:author="Godwin, Casey" w:date="2018-10-24T10:15:00Z">
        <w:r w:rsidR="003718F2" w:rsidRPr="003718F2">
          <w:rPr>
            <w:rFonts w:ascii="Times New Roman" w:hAnsi="Times New Roman" w:cs="Times New Roman"/>
            <w:sz w:val="24"/>
            <w:szCs w:val="24"/>
            <w:highlight w:val="yellow"/>
            <w:rPrChange w:id="233" w:author="Godwin, Casey" w:date="2018-10-24T10:18:00Z">
              <w:rPr>
                <w:rFonts w:ascii="Times New Roman" w:hAnsi="Times New Roman" w:cs="Times New Roman"/>
                <w:sz w:val="24"/>
                <w:szCs w:val="24"/>
              </w:rPr>
            </w:rPrChange>
          </w:rPr>
          <w:t xml:space="preserve">While this means that the interaction coefficients from Letten’s method cannot be used in a Lotka-Volterra model to replicate the </w:t>
        </w:r>
      </w:ins>
      <w:ins w:id="234" w:author="Godwin, Casey" w:date="2018-10-24T10:16:00Z">
        <w:r w:rsidR="003718F2" w:rsidRPr="003718F2">
          <w:rPr>
            <w:rFonts w:ascii="Times New Roman" w:hAnsi="Times New Roman" w:cs="Times New Roman"/>
            <w:sz w:val="24"/>
            <w:szCs w:val="24"/>
            <w:highlight w:val="yellow"/>
            <w:rPrChange w:id="235" w:author="Godwin, Casey" w:date="2018-10-24T10:18:00Z">
              <w:rPr>
                <w:rFonts w:ascii="Times New Roman" w:hAnsi="Times New Roman" w:cs="Times New Roman"/>
                <w:sz w:val="24"/>
                <w:szCs w:val="24"/>
              </w:rPr>
            </w:rPrChange>
          </w:rPr>
          <w:t xml:space="preserve">transient </w:t>
        </w:r>
      </w:ins>
      <w:ins w:id="236" w:author="Godwin, Casey" w:date="2018-10-24T10:15:00Z">
        <w:r w:rsidR="003718F2" w:rsidRPr="003718F2">
          <w:rPr>
            <w:rFonts w:ascii="Times New Roman" w:hAnsi="Times New Roman" w:cs="Times New Roman"/>
            <w:sz w:val="24"/>
            <w:szCs w:val="24"/>
            <w:highlight w:val="yellow"/>
            <w:rPrChange w:id="237" w:author="Godwin, Casey" w:date="2018-10-24T10:18:00Z">
              <w:rPr>
                <w:rFonts w:ascii="Times New Roman" w:hAnsi="Times New Roman" w:cs="Times New Roman"/>
                <w:sz w:val="24"/>
                <w:szCs w:val="24"/>
              </w:rPr>
            </w:rPrChange>
          </w:rPr>
          <w:t xml:space="preserve">dynamics of </w:t>
        </w:r>
      </w:ins>
      <w:ins w:id="238" w:author="Godwin, Casey" w:date="2018-10-24T10:16:00Z">
        <w:r w:rsidR="003718F2" w:rsidRPr="003718F2">
          <w:rPr>
            <w:rFonts w:ascii="Times New Roman" w:hAnsi="Times New Roman" w:cs="Times New Roman"/>
            <w:sz w:val="24"/>
            <w:szCs w:val="24"/>
            <w:highlight w:val="yellow"/>
            <w:rPrChange w:id="239" w:author="Godwin, Casey" w:date="2018-10-24T10:18:00Z">
              <w:rPr>
                <w:rFonts w:ascii="Times New Roman" w:hAnsi="Times New Roman" w:cs="Times New Roman"/>
                <w:sz w:val="24"/>
                <w:szCs w:val="24"/>
              </w:rPr>
            </w:rPrChange>
          </w:rPr>
          <w:t>competition,</w:t>
        </w:r>
      </w:ins>
      <w:del w:id="240" w:author="Godwin, Casey" w:date="2018-10-24T10:13:00Z">
        <w:r w:rsidRPr="003718F2" w:rsidDel="001573CF">
          <w:rPr>
            <w:rFonts w:ascii="Times New Roman" w:hAnsi="Times New Roman" w:cs="Times New Roman"/>
            <w:sz w:val="24"/>
            <w:szCs w:val="24"/>
            <w:highlight w:val="yellow"/>
            <w:rPrChange w:id="241" w:author="Godwin, Casey" w:date="2018-10-24T10:18:00Z">
              <w:rPr>
                <w:rFonts w:ascii="Times New Roman" w:hAnsi="Times New Roman" w:cs="Times New Roman"/>
                <w:sz w:val="24"/>
                <w:szCs w:val="24"/>
              </w:rPr>
            </w:rPrChange>
          </w:rPr>
          <w:delText xml:space="preserve">This assumption is the same as </w:delText>
        </w:r>
      </w:del>
      <w:del w:id="242" w:author="Godwin, Casey" w:date="2018-10-24T10:16:00Z">
        <w:r w:rsidRPr="003718F2" w:rsidDel="003718F2">
          <w:rPr>
            <w:rFonts w:ascii="Times New Roman" w:hAnsi="Times New Roman" w:cs="Times New Roman"/>
            <w:sz w:val="24"/>
            <w:szCs w:val="24"/>
            <w:highlight w:val="yellow"/>
            <w:rPrChange w:id="243" w:author="Godwin, Casey" w:date="2018-10-24T10:18:00Z">
              <w:rPr>
                <w:rFonts w:ascii="Times New Roman" w:hAnsi="Times New Roman" w:cs="Times New Roman"/>
                <w:sz w:val="24"/>
                <w:szCs w:val="24"/>
              </w:rPr>
            </w:rPrChange>
          </w:rPr>
          <w:delText>the sensitivity method</w:delText>
        </w:r>
      </w:del>
      <w:ins w:id="244" w:author="Godwin, Casey" w:date="2018-10-24T10:14:00Z">
        <w:r w:rsidR="001573CF" w:rsidRPr="003718F2">
          <w:rPr>
            <w:rFonts w:ascii="Times New Roman" w:hAnsi="Times New Roman" w:cs="Times New Roman"/>
            <w:sz w:val="24"/>
            <w:szCs w:val="24"/>
            <w:highlight w:val="yellow"/>
            <w:rPrChange w:id="245" w:author="Godwin, Casey" w:date="2018-10-24T10:18:00Z">
              <w:rPr>
                <w:rFonts w:ascii="Times New Roman" w:hAnsi="Times New Roman" w:cs="Times New Roman"/>
                <w:sz w:val="24"/>
                <w:szCs w:val="24"/>
              </w:rPr>
            </w:rPrChange>
          </w:rPr>
          <w:t xml:space="preserve"> </w:t>
        </w:r>
      </w:ins>
      <w:del w:id="246" w:author="Godwin, Casey" w:date="2018-10-24T10:14:00Z">
        <w:r w:rsidRPr="003718F2" w:rsidDel="001573CF">
          <w:rPr>
            <w:rFonts w:ascii="Times New Roman" w:hAnsi="Times New Roman" w:cs="Times New Roman"/>
            <w:sz w:val="24"/>
            <w:szCs w:val="24"/>
            <w:highlight w:val="yellow"/>
            <w:rPrChange w:id="247" w:author="Godwin, Casey" w:date="2018-10-24T10:18:00Z">
              <w:rPr>
                <w:rFonts w:ascii="Times New Roman" w:hAnsi="Times New Roman" w:cs="Times New Roman"/>
                <w:sz w:val="24"/>
                <w:szCs w:val="24"/>
              </w:rPr>
            </w:rPrChange>
          </w:rPr>
          <w:delText xml:space="preserve"> since both method</w:delText>
        </w:r>
        <w:r w:rsidR="007A561A" w:rsidRPr="003718F2" w:rsidDel="001573CF">
          <w:rPr>
            <w:rFonts w:ascii="Times New Roman" w:hAnsi="Times New Roman" w:cs="Times New Roman"/>
            <w:sz w:val="24"/>
            <w:szCs w:val="24"/>
            <w:highlight w:val="yellow"/>
            <w:rPrChange w:id="248" w:author="Godwin, Casey" w:date="2018-10-24T10:18:00Z">
              <w:rPr>
                <w:rFonts w:ascii="Times New Roman" w:hAnsi="Times New Roman" w:cs="Times New Roman"/>
                <w:sz w:val="24"/>
                <w:szCs w:val="24"/>
              </w:rPr>
            </w:rPrChange>
          </w:rPr>
          <w:delText>s</w:delText>
        </w:r>
        <w:r w:rsidRPr="003718F2" w:rsidDel="001573CF">
          <w:rPr>
            <w:rFonts w:ascii="Times New Roman" w:hAnsi="Times New Roman" w:cs="Times New Roman"/>
            <w:sz w:val="24"/>
            <w:szCs w:val="24"/>
            <w:highlight w:val="yellow"/>
            <w:rPrChange w:id="249" w:author="Godwin, Casey" w:date="2018-10-24T10:18:00Z">
              <w:rPr>
                <w:rFonts w:ascii="Times New Roman" w:hAnsi="Times New Roman" w:cs="Times New Roman"/>
                <w:sz w:val="24"/>
                <w:szCs w:val="24"/>
              </w:rPr>
            </w:rPrChange>
          </w:rPr>
          <w:delText xml:space="preserve"> </w:delText>
        </w:r>
        <w:r w:rsidR="007A561A" w:rsidRPr="003718F2" w:rsidDel="001573CF">
          <w:rPr>
            <w:rFonts w:ascii="Times New Roman" w:hAnsi="Times New Roman" w:cs="Times New Roman"/>
            <w:sz w:val="24"/>
            <w:szCs w:val="24"/>
            <w:highlight w:val="yellow"/>
            <w:rPrChange w:id="250" w:author="Godwin, Casey" w:date="2018-10-24T10:18:00Z">
              <w:rPr>
                <w:rFonts w:ascii="Times New Roman" w:hAnsi="Times New Roman" w:cs="Times New Roman"/>
                <w:sz w:val="24"/>
                <w:szCs w:val="24"/>
              </w:rPr>
            </w:rPrChange>
          </w:rPr>
          <w:delText xml:space="preserve">assume the competing species to be at the equilibrium. </w:delText>
        </w:r>
        <w:r w:rsidRPr="003718F2" w:rsidDel="001573CF">
          <w:rPr>
            <w:rFonts w:ascii="Times New Roman" w:hAnsi="Times New Roman" w:cs="Times New Roman"/>
            <w:sz w:val="24"/>
            <w:szCs w:val="24"/>
            <w:highlight w:val="yellow"/>
            <w:rPrChange w:id="251" w:author="Godwin, Casey" w:date="2018-10-24T10:18:00Z">
              <w:rPr>
                <w:rFonts w:ascii="Times New Roman" w:hAnsi="Times New Roman" w:cs="Times New Roman"/>
                <w:sz w:val="24"/>
                <w:szCs w:val="24"/>
              </w:rPr>
            </w:rPrChange>
          </w:rPr>
          <w:delText>This assumption is also valid because the</w:delText>
        </w:r>
      </w:del>
      <w:ins w:id="252" w:author="Godwin, Casey" w:date="2018-10-24T10:14:00Z">
        <w:r w:rsidR="001573CF" w:rsidRPr="003718F2">
          <w:rPr>
            <w:rFonts w:ascii="Times New Roman" w:hAnsi="Times New Roman" w:cs="Times New Roman"/>
            <w:sz w:val="24"/>
            <w:szCs w:val="24"/>
            <w:highlight w:val="yellow"/>
            <w:rPrChange w:id="253" w:author="Godwin, Casey" w:date="2018-10-24T10:18:00Z">
              <w:rPr>
                <w:rFonts w:ascii="Times New Roman" w:hAnsi="Times New Roman" w:cs="Times New Roman"/>
                <w:sz w:val="24"/>
                <w:szCs w:val="24"/>
              </w:rPr>
            </w:rPrChange>
          </w:rPr>
          <w:t>this method is satisfactory for assessing</w:t>
        </w:r>
      </w:ins>
      <w:r w:rsidRPr="003718F2">
        <w:rPr>
          <w:rFonts w:ascii="Times New Roman" w:hAnsi="Times New Roman" w:cs="Times New Roman"/>
          <w:sz w:val="24"/>
          <w:szCs w:val="24"/>
          <w:highlight w:val="yellow"/>
          <w:rPrChange w:id="254" w:author="Godwin, Casey" w:date="2018-10-24T10:18:00Z">
            <w:rPr>
              <w:rFonts w:ascii="Times New Roman" w:hAnsi="Times New Roman" w:cs="Times New Roman"/>
              <w:sz w:val="24"/>
              <w:szCs w:val="24"/>
            </w:rPr>
          </w:rPrChange>
        </w:rPr>
        <w:t xml:space="preserve"> mutual invasibility</w:t>
      </w:r>
      <w:ins w:id="255" w:author="Godwin, Casey" w:date="2018-10-24T10:14:00Z">
        <w:r w:rsidR="001573CF" w:rsidRPr="003718F2">
          <w:rPr>
            <w:rFonts w:ascii="Times New Roman" w:hAnsi="Times New Roman" w:cs="Times New Roman"/>
            <w:sz w:val="24"/>
            <w:szCs w:val="24"/>
            <w:highlight w:val="yellow"/>
            <w:rPrChange w:id="256" w:author="Godwin, Casey" w:date="2018-10-24T10:18:00Z">
              <w:rPr>
                <w:rFonts w:ascii="Times New Roman" w:hAnsi="Times New Roman" w:cs="Times New Roman"/>
                <w:sz w:val="24"/>
                <w:szCs w:val="24"/>
              </w:rPr>
            </w:rPrChange>
          </w:rPr>
          <w:t xml:space="preserve"> since </w:t>
        </w:r>
      </w:ins>
      <w:del w:id="257" w:author="Godwin, Casey" w:date="2018-10-24T10:14:00Z">
        <w:r w:rsidRPr="003718F2" w:rsidDel="001573CF">
          <w:rPr>
            <w:rFonts w:ascii="Times New Roman" w:hAnsi="Times New Roman" w:cs="Times New Roman"/>
            <w:sz w:val="24"/>
            <w:szCs w:val="24"/>
            <w:highlight w:val="yellow"/>
            <w:rPrChange w:id="258" w:author="Godwin, Casey" w:date="2018-10-24T10:18:00Z">
              <w:rPr>
                <w:rFonts w:ascii="Times New Roman" w:hAnsi="Times New Roman" w:cs="Times New Roman"/>
                <w:sz w:val="24"/>
                <w:szCs w:val="24"/>
              </w:rPr>
            </w:rPrChange>
          </w:rPr>
          <w:delText xml:space="preserve"> criteria </w:delText>
        </w:r>
        <w:r w:rsidR="004E6E9D" w:rsidRPr="003718F2" w:rsidDel="001573CF">
          <w:rPr>
            <w:rFonts w:ascii="Times New Roman" w:hAnsi="Times New Roman" w:cs="Times New Roman"/>
            <w:sz w:val="24"/>
            <w:szCs w:val="24"/>
            <w:highlight w:val="yellow"/>
            <w:rPrChange w:id="259" w:author="Godwin, Casey" w:date="2018-10-24T10:18:00Z">
              <w:rPr>
                <w:rFonts w:ascii="Times New Roman" w:hAnsi="Times New Roman" w:cs="Times New Roman"/>
                <w:sz w:val="24"/>
                <w:szCs w:val="24"/>
              </w:rPr>
            </w:rPrChange>
          </w:rPr>
          <w:delText>also assume the</w:delText>
        </w:r>
      </w:del>
      <w:ins w:id="260" w:author="Godwin, Casey" w:date="2018-10-24T10:15:00Z">
        <w:r w:rsidR="001573CF" w:rsidRPr="003718F2">
          <w:rPr>
            <w:rFonts w:ascii="Times New Roman" w:hAnsi="Times New Roman" w:cs="Times New Roman"/>
            <w:sz w:val="24"/>
            <w:szCs w:val="24"/>
            <w:highlight w:val="yellow"/>
            <w:rPrChange w:id="261" w:author="Godwin, Casey" w:date="2018-10-24T10:18:00Z">
              <w:rPr>
                <w:rFonts w:ascii="Times New Roman" w:hAnsi="Times New Roman" w:cs="Times New Roman"/>
                <w:sz w:val="24"/>
                <w:szCs w:val="24"/>
              </w:rPr>
            </w:rPrChange>
          </w:rPr>
          <w:t>the</w:t>
        </w:r>
      </w:ins>
      <w:r w:rsidR="004E6E9D" w:rsidRPr="003718F2">
        <w:rPr>
          <w:rFonts w:ascii="Times New Roman" w:hAnsi="Times New Roman" w:cs="Times New Roman"/>
          <w:sz w:val="24"/>
          <w:szCs w:val="24"/>
          <w:highlight w:val="yellow"/>
          <w:rPrChange w:id="262" w:author="Godwin, Casey" w:date="2018-10-24T10:18:00Z">
            <w:rPr>
              <w:rFonts w:ascii="Times New Roman" w:hAnsi="Times New Roman" w:cs="Times New Roman"/>
              <w:sz w:val="24"/>
              <w:szCs w:val="24"/>
            </w:rPr>
          </w:rPrChange>
        </w:rPr>
        <w:t xml:space="preserve"> </w:t>
      </w:r>
      <w:ins w:id="263" w:author="Godwin, Casey" w:date="2018-10-24T10:16:00Z">
        <w:r w:rsidR="003718F2" w:rsidRPr="003718F2">
          <w:rPr>
            <w:rFonts w:ascii="Times New Roman" w:hAnsi="Times New Roman" w:cs="Times New Roman"/>
            <w:sz w:val="24"/>
            <w:szCs w:val="24"/>
            <w:highlight w:val="yellow"/>
            <w:rPrChange w:id="264" w:author="Godwin, Casey" w:date="2018-10-24T10:18:00Z">
              <w:rPr>
                <w:rFonts w:ascii="Times New Roman" w:hAnsi="Times New Roman" w:cs="Times New Roman"/>
                <w:sz w:val="24"/>
                <w:szCs w:val="24"/>
              </w:rPr>
            </w:rPrChange>
          </w:rPr>
          <w:t xml:space="preserve">interaction coefficients are specific to </w:t>
        </w:r>
      </w:ins>
      <w:ins w:id="265" w:author="Godwin, Casey" w:date="2018-10-24T10:17:00Z">
        <w:r w:rsidR="003718F2" w:rsidRPr="003718F2">
          <w:rPr>
            <w:rFonts w:ascii="Times New Roman" w:hAnsi="Times New Roman" w:cs="Times New Roman"/>
            <w:sz w:val="24"/>
            <w:szCs w:val="24"/>
            <w:highlight w:val="yellow"/>
            <w:rPrChange w:id="266" w:author="Godwin, Casey" w:date="2018-10-24T10:18:00Z">
              <w:rPr>
                <w:rFonts w:ascii="Times New Roman" w:hAnsi="Times New Roman" w:cs="Times New Roman"/>
                <w:sz w:val="24"/>
                <w:szCs w:val="24"/>
              </w:rPr>
            </w:rPrChange>
          </w:rPr>
          <w:t>the same conditions that would result wh</w:t>
        </w:r>
      </w:ins>
      <w:ins w:id="267" w:author="Godwin, Casey" w:date="2018-10-24T10:18:00Z">
        <w:r w:rsidR="003718F2" w:rsidRPr="003718F2">
          <w:rPr>
            <w:rFonts w:ascii="Times New Roman" w:hAnsi="Times New Roman" w:cs="Times New Roman"/>
            <w:sz w:val="24"/>
            <w:szCs w:val="24"/>
            <w:highlight w:val="yellow"/>
            <w:rPrChange w:id="268" w:author="Godwin, Casey" w:date="2018-10-24T10:18:00Z">
              <w:rPr>
                <w:rFonts w:ascii="Times New Roman" w:hAnsi="Times New Roman" w:cs="Times New Roman"/>
                <w:sz w:val="24"/>
                <w:szCs w:val="24"/>
              </w:rPr>
            </w:rPrChange>
          </w:rPr>
          <w:t>en each species invades a steady-state population of the other</w:t>
        </w:r>
      </w:ins>
      <w:ins w:id="269" w:author="Godwin, Casey" w:date="2018-10-24T10:17:00Z">
        <w:r w:rsidR="003718F2" w:rsidRPr="003718F2">
          <w:rPr>
            <w:rFonts w:ascii="Times New Roman" w:hAnsi="Times New Roman" w:cs="Times New Roman"/>
            <w:sz w:val="24"/>
            <w:szCs w:val="24"/>
            <w:highlight w:val="yellow"/>
            <w:rPrChange w:id="270" w:author="Godwin, Casey" w:date="2018-10-24T10:18:00Z">
              <w:rPr>
                <w:rFonts w:ascii="Times New Roman" w:hAnsi="Times New Roman" w:cs="Times New Roman"/>
                <w:sz w:val="24"/>
                <w:szCs w:val="24"/>
              </w:rPr>
            </w:rPrChange>
          </w:rPr>
          <w:t xml:space="preserve"> </w:t>
        </w:r>
      </w:ins>
      <w:del w:id="271" w:author="Godwin, Casey" w:date="2018-10-24T10:17:00Z">
        <w:r w:rsidR="004E6E9D" w:rsidRPr="003718F2" w:rsidDel="003718F2">
          <w:rPr>
            <w:rFonts w:ascii="Times New Roman" w:hAnsi="Times New Roman" w:cs="Times New Roman"/>
            <w:sz w:val="24"/>
            <w:szCs w:val="24"/>
            <w:highlight w:val="yellow"/>
            <w:rPrChange w:id="272" w:author="Godwin, Casey" w:date="2018-10-24T10:18:00Z">
              <w:rPr>
                <w:rFonts w:ascii="Times New Roman" w:hAnsi="Times New Roman" w:cs="Times New Roman"/>
                <w:sz w:val="24"/>
                <w:szCs w:val="24"/>
              </w:rPr>
            </w:rPrChange>
          </w:rPr>
          <w:delText>competing species to be at the equilibrium</w:delText>
        </w:r>
      </w:del>
      <w:r w:rsidR="004E6E9D" w:rsidRPr="003718F2">
        <w:rPr>
          <w:rFonts w:ascii="Times New Roman" w:hAnsi="Times New Roman" w:cs="Times New Roman"/>
          <w:sz w:val="24"/>
          <w:szCs w:val="24"/>
          <w:highlight w:val="yellow"/>
          <w:rPrChange w:id="273" w:author="Godwin, Casey" w:date="2018-10-24T10:18:00Z">
            <w:rPr>
              <w:rFonts w:ascii="Times New Roman" w:hAnsi="Times New Roman" w:cs="Times New Roman"/>
              <w:sz w:val="24"/>
              <w:szCs w:val="24"/>
            </w:rPr>
          </w:rPrChange>
        </w:rPr>
        <w:t>.</w:t>
      </w:r>
      <w:r w:rsidR="00B53CA3">
        <w:rPr>
          <w:rFonts w:ascii="Times New Roman" w:hAnsi="Times New Roman" w:cs="Times New Roman"/>
          <w:sz w:val="24"/>
          <w:szCs w:val="24"/>
          <w:lang w:eastAsia="zh-TW"/>
        </w:rPr>
        <w:t xml:space="preserve"> </w:t>
      </w:r>
    </w:p>
    <w:p w14:paraId="16A8AA7A" w14:textId="3B8E4D63" w:rsidR="0087540E" w:rsidRDefault="0087540E" w:rsidP="0087540E">
      <w:pPr>
        <w:pStyle w:val="Normal1"/>
        <w:spacing w:line="360" w:lineRule="auto"/>
        <w:ind w:firstLine="540"/>
        <w:rPr>
          <w:rFonts w:ascii="Times New Roman" w:hAnsi="Times New Roman" w:cs="Times New Roman"/>
          <w:sz w:val="24"/>
          <w:szCs w:val="24"/>
          <w:lang w:eastAsia="zh-TW"/>
        </w:rPr>
      </w:pPr>
    </w:p>
    <w:p w14:paraId="05D36F3E" w14:textId="347CC5F1" w:rsidR="004044A2" w:rsidRDefault="0087540E" w:rsidP="00715006">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 xml:space="preserve">Part 2. </w:t>
      </w:r>
      <w:del w:id="274" w:author="Godwin, Casey" w:date="2018-10-24T10:18:00Z">
        <w:r w:rsidR="00602093" w:rsidDel="004E7989">
          <w:rPr>
            <w:rFonts w:ascii="Times New Roman" w:hAnsi="Times New Roman" w:cs="Times New Roman"/>
            <w:b/>
            <w:sz w:val="24"/>
            <w:szCs w:val="24"/>
          </w:rPr>
          <w:delText>Empirical method comparisons and</w:delText>
        </w:r>
      </w:del>
      <w:ins w:id="275" w:author="Godwin, Casey" w:date="2018-10-24T10:18:00Z">
        <w:r w:rsidR="004E7989">
          <w:rPr>
            <w:rFonts w:ascii="Times New Roman" w:hAnsi="Times New Roman" w:cs="Times New Roman"/>
            <w:b/>
            <w:sz w:val="24"/>
            <w:szCs w:val="24"/>
          </w:rPr>
          <w:t>An</w:t>
        </w:r>
      </w:ins>
      <w:r w:rsidR="00602093">
        <w:rPr>
          <w:rFonts w:ascii="Times New Roman" w:hAnsi="Times New Roman" w:cs="Times New Roman"/>
          <w:b/>
          <w:sz w:val="24"/>
          <w:szCs w:val="24"/>
        </w:rPr>
        <w:t xml:space="preserve"> empiricist’s guide to w</w:t>
      </w:r>
      <w:r w:rsidR="00794E37" w:rsidRPr="00B0403D">
        <w:rPr>
          <w:rFonts w:ascii="Times New Roman" w:hAnsi="Times New Roman" w:cs="Times New Roman"/>
          <w:b/>
          <w:sz w:val="24"/>
          <w:szCs w:val="24"/>
        </w:rPr>
        <w:t>hen, why, and how each method should be used</w:t>
      </w:r>
      <w:ins w:id="276" w:author="Godwin, Casey" w:date="2018-10-24T10:18:00Z">
        <w:r w:rsidR="004E7989">
          <w:rPr>
            <w:rFonts w:ascii="Times New Roman" w:hAnsi="Times New Roman" w:cs="Times New Roman"/>
            <w:b/>
            <w:sz w:val="24"/>
            <w:szCs w:val="24"/>
          </w:rPr>
          <w:t xml:space="preserve"> to predict coexistence and estimate ND and RFD</w:t>
        </w:r>
      </w:ins>
    </w:p>
    <w:p w14:paraId="22FA3EFB" w14:textId="0CADA298" w:rsidR="000657D1" w:rsidRDefault="000657D1" w:rsidP="000657D1">
      <w:pPr>
        <w:pStyle w:val="Normal1"/>
        <w:spacing w:line="360" w:lineRule="auto"/>
        <w:ind w:firstLine="360"/>
        <w:rPr>
          <w:rFonts w:ascii="Times New Roman" w:hAnsi="Times New Roman" w:cs="Times New Roman"/>
          <w:sz w:val="24"/>
          <w:szCs w:val="24"/>
        </w:rPr>
      </w:pPr>
      <w:commentRangeStart w:id="277"/>
      <w:r>
        <w:rPr>
          <w:rFonts w:ascii="Times New Roman" w:hAnsi="Times New Roman" w:cs="Times New Roman"/>
          <w:sz w:val="24"/>
          <w:szCs w:val="24"/>
        </w:rPr>
        <w:t xml:space="preserve">In this part, we fist compare these five methods in terms </w:t>
      </w:r>
      <w:commentRangeEnd w:id="277"/>
      <w:r w:rsidR="00F0498A">
        <w:rPr>
          <w:rStyle w:val="CommentReference"/>
        </w:rPr>
        <w:commentReference w:id="277"/>
      </w:r>
      <w:r>
        <w:rPr>
          <w:rFonts w:ascii="Times New Roman" w:hAnsi="Times New Roman" w:cs="Times New Roman"/>
          <w:sz w:val="24"/>
          <w:szCs w:val="24"/>
        </w:rPr>
        <w:t xml:space="preserve">of </w:t>
      </w:r>
      <w:r>
        <w:rPr>
          <w:rFonts w:ascii="Times New Roman" w:hAnsi="Times New Roman" w:cs="Times New Roman" w:hint="eastAsia"/>
          <w:sz w:val="24"/>
          <w:szCs w:val="24"/>
          <w:lang w:eastAsia="zh-TW"/>
        </w:rPr>
        <w:t>(</w:t>
      </w:r>
      <w:r>
        <w:rPr>
          <w:rFonts w:ascii="Times New Roman" w:hAnsi="Times New Roman" w:cs="Times New Roman"/>
          <w:sz w:val="24"/>
          <w:szCs w:val="24"/>
          <w:lang w:eastAsia="zh-TW"/>
        </w:rPr>
        <w:t xml:space="preserve">1) </w:t>
      </w:r>
      <w:r>
        <w:rPr>
          <w:rFonts w:ascii="Times New Roman" w:hAnsi="Times New Roman" w:cs="Times New Roman"/>
          <w:sz w:val="24"/>
          <w:szCs w:val="24"/>
        </w:rPr>
        <w:t>whether they are identical with respective to the algebra</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for calculating </w:t>
      </w:r>
      <w:r w:rsidRPr="00B0403D">
        <w:rPr>
          <w:rFonts w:ascii="Times New Roman" w:hAnsi="Times New Roman" w:cs="Times New Roman"/>
          <w:sz w:val="24"/>
          <w:szCs w:val="24"/>
        </w:rPr>
        <w:t>niche difference (ND) and relative fitness difference (RFD)</w:t>
      </w:r>
      <w:r>
        <w:rPr>
          <w:rFonts w:ascii="Times New Roman" w:hAnsi="Times New Roman" w:cs="Times New Roman"/>
          <w:sz w:val="24"/>
          <w:szCs w:val="24"/>
        </w:rPr>
        <w:t xml:space="preserve"> as well as (2) whether they make the same </w:t>
      </w:r>
      <w:ins w:id="278" w:author="Godwin, Casey" w:date="2018-10-24T10:22:00Z">
        <w:r w:rsidR="006D1FDA">
          <w:rPr>
            <w:rFonts w:ascii="Times New Roman" w:hAnsi="Times New Roman" w:cs="Times New Roman"/>
            <w:sz w:val="24"/>
            <w:szCs w:val="24"/>
          </w:rPr>
          <w:t xml:space="preserve">prediction for </w:t>
        </w:r>
      </w:ins>
      <w:r>
        <w:rPr>
          <w:rFonts w:ascii="Times New Roman" w:hAnsi="Times New Roman" w:cs="Times New Roman"/>
          <w:sz w:val="24"/>
          <w:szCs w:val="24"/>
        </w:rPr>
        <w:t xml:space="preserve">coexistence </w:t>
      </w:r>
      <w:del w:id="279" w:author="Godwin, Casey" w:date="2018-10-24T10:22:00Z">
        <w:r w:rsidDel="006D1FDA">
          <w:rPr>
            <w:rFonts w:ascii="Times New Roman" w:hAnsi="Times New Roman" w:cs="Times New Roman"/>
            <w:sz w:val="24"/>
            <w:szCs w:val="24"/>
          </w:rPr>
          <w:delText xml:space="preserve">prediction </w:delText>
        </w:r>
      </w:del>
      <w:ins w:id="280" w:author="Godwin, Casey" w:date="2018-10-24T10:22:00Z">
        <w:r w:rsidR="006D1FDA">
          <w:rPr>
            <w:rFonts w:ascii="Times New Roman" w:hAnsi="Times New Roman" w:cs="Times New Roman"/>
            <w:sz w:val="24"/>
            <w:szCs w:val="24"/>
          </w:rPr>
          <w:t xml:space="preserve">based on the condition of mutual invasibility </w:t>
        </w:r>
      </w:ins>
      <w:r>
        <w:rPr>
          <w:rFonts w:ascii="Times New Roman" w:hAnsi="Times New Roman" w:cs="Times New Roman"/>
          <w:sz w:val="24"/>
          <w:szCs w:val="24"/>
        </w:rPr>
        <w:t xml:space="preserve">(Table 1). We then offer some </w:t>
      </w:r>
      <w:r w:rsidR="0049128C">
        <w:rPr>
          <w:rFonts w:ascii="Times New Roman" w:hAnsi="Times New Roman" w:cs="Times New Roman"/>
          <w:sz w:val="24"/>
          <w:szCs w:val="24"/>
        </w:rPr>
        <w:t xml:space="preserve">guidance for empiricists to determine </w:t>
      </w:r>
      <w:r w:rsidRPr="00B0403D">
        <w:rPr>
          <w:rFonts w:ascii="Times New Roman" w:hAnsi="Times New Roman" w:cs="Times New Roman"/>
          <w:sz w:val="24"/>
          <w:szCs w:val="24"/>
        </w:rPr>
        <w:t>which method(s) are most appropriate for their study system, experimental approach, and goals.</w:t>
      </w:r>
    </w:p>
    <w:p w14:paraId="5E012AE4" w14:textId="7D82A1BF" w:rsidR="00F92F42" w:rsidRPr="00F92F42" w:rsidRDefault="00F92F42" w:rsidP="00F92F42">
      <w:pPr>
        <w:pStyle w:val="Normal1"/>
        <w:numPr>
          <w:ilvl w:val="0"/>
          <w:numId w:val="10"/>
        </w:numPr>
        <w:spacing w:line="360" w:lineRule="auto"/>
        <w:ind w:left="360"/>
        <w:rPr>
          <w:rFonts w:ascii="Times New Roman" w:hAnsi="Times New Roman" w:cs="Times New Roman"/>
          <w:i/>
          <w:sz w:val="24"/>
          <w:szCs w:val="24"/>
        </w:rPr>
      </w:pPr>
      <w:r w:rsidRPr="00F92F42">
        <w:rPr>
          <w:rFonts w:ascii="Times New Roman" w:hAnsi="Times New Roman" w:cs="Times New Roman"/>
          <w:i/>
          <w:sz w:val="24"/>
          <w:szCs w:val="24"/>
        </w:rPr>
        <w:t>Compare the five empirical methods</w:t>
      </w:r>
    </w:p>
    <w:p w14:paraId="532B92D3" w14:textId="6C52644B" w:rsidR="000657D1" w:rsidRDefault="0049128C" w:rsidP="00715006">
      <w:pPr>
        <w:pStyle w:val="Normal1"/>
        <w:spacing w:line="360" w:lineRule="auto"/>
        <w:ind w:firstLine="360"/>
        <w:rPr>
          <w:rFonts w:ascii="Times New Roman" w:hAnsi="Times New Roman" w:cs="Times New Roman"/>
          <w:sz w:val="24"/>
          <w:szCs w:val="24"/>
          <w:lang w:eastAsia="zh-TW"/>
        </w:rPr>
      </w:pPr>
      <w:r>
        <w:rPr>
          <w:rFonts w:ascii="Times New Roman" w:hAnsi="Times New Roman" w:cs="Times New Roman"/>
          <w:sz w:val="24"/>
          <w:szCs w:val="24"/>
        </w:rPr>
        <w:t>To</w:t>
      </w:r>
      <w:r w:rsidR="000657D1">
        <w:rPr>
          <w:rFonts w:ascii="Times New Roman" w:hAnsi="Times New Roman" w:cs="Times New Roman"/>
          <w:sz w:val="24"/>
          <w:szCs w:val="24"/>
        </w:rPr>
        <w:t xml:space="preserve"> </w:t>
      </w:r>
      <w:r>
        <w:rPr>
          <w:rFonts w:ascii="Times New Roman" w:hAnsi="Times New Roman" w:cs="Times New Roman"/>
          <w:sz w:val="24"/>
          <w:szCs w:val="24"/>
        </w:rPr>
        <w:t xml:space="preserve">compare whether the five methods are identical when using </w:t>
      </w:r>
      <w:del w:id="281" w:author="Godwin, Casey" w:date="2018-10-24T10:24:00Z">
        <w:r w:rsidDel="006F768A">
          <w:rPr>
            <w:rFonts w:ascii="Times New Roman" w:hAnsi="Times New Roman" w:cs="Times New Roman"/>
            <w:sz w:val="24"/>
            <w:szCs w:val="24"/>
          </w:rPr>
          <w:delText>their metrics</w:delText>
        </w:r>
      </w:del>
      <w:ins w:id="282" w:author="Godwin, Casey" w:date="2018-10-24T10:24:00Z">
        <w:r w:rsidR="006F768A">
          <w:rPr>
            <w:rFonts w:ascii="Times New Roman" w:hAnsi="Times New Roman" w:cs="Times New Roman"/>
            <w:sz w:val="24"/>
            <w:szCs w:val="24"/>
          </w:rPr>
          <w:t>empirical data</w:t>
        </w:r>
      </w:ins>
      <w:r>
        <w:rPr>
          <w:rFonts w:ascii="Times New Roman" w:hAnsi="Times New Roman" w:cs="Times New Roman"/>
          <w:sz w:val="24"/>
          <w:szCs w:val="24"/>
        </w:rPr>
        <w:t xml:space="preserve"> to calculate niche difference (ND; </w:t>
      </w:r>
      <m:oMath>
        <m:r>
          <m:rPr>
            <m:sty m:val="p"/>
          </m:rPr>
          <w:rPr>
            <w:rFonts w:ascii="Cambria Math" w:hAnsi="Cambria Math" w:cs="Times New Roman" w:hint="eastAsia"/>
            <w:sz w:val="24"/>
            <w:szCs w:val="24"/>
            <w:lang w:eastAsia="zh-TW"/>
          </w:rPr>
          <m:t>1</m:t>
        </m:r>
        <m:r>
          <m:rPr>
            <m:sty m:val="p"/>
          </m:rPr>
          <w:rPr>
            <w:rFonts w:ascii="Cambria Math" w:hAnsi="Cambria Math" w:hint="eastAsia"/>
            <w:sz w:val="24"/>
          </w:rPr>
          <m:t>-</m:t>
        </m:r>
        <m:r>
          <w:rPr>
            <w:rFonts w:ascii="Cambria Math" w:hAnsi="Cambria Math" w:cs="Times New Roman"/>
            <w:sz w:val="24"/>
            <w:szCs w:val="24"/>
            <w:lang w:eastAsia="zh-TW"/>
          </w:rPr>
          <m:t>ρ</m:t>
        </m:r>
        <m:r>
          <m:rPr>
            <m:sty m:val="p"/>
          </m:rPr>
          <w:rPr>
            <w:rFonts w:ascii="Cambria Math" w:hAnsi="Cambria Math" w:cs="Times New Roman" w:hint="eastAsia"/>
            <w:sz w:val="24"/>
            <w:szCs w:val="24"/>
            <w:lang w:eastAsia="zh-TW"/>
          </w:rPr>
          <m:t>=</m:t>
        </m:r>
        <m:r>
          <m:rPr>
            <m:sty m:val="p"/>
          </m:rPr>
          <w:rPr>
            <w:rFonts w:ascii="Cambria Math" w:hAnsi="Cambria Math" w:cs="Times New Roman"/>
            <w:sz w:val="24"/>
            <w:szCs w:val="24"/>
          </w:rPr>
          <m:t>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αjj</m:t>
                </m:r>
              </m:den>
            </m:f>
          </m:e>
        </m:rad>
      </m:oMath>
      <w:r>
        <w:rPr>
          <w:rFonts w:ascii="Times New Roman" w:hAnsi="Times New Roman" w:cs="Times New Roman"/>
          <w:sz w:val="24"/>
          <w:szCs w:val="24"/>
        </w:rPr>
        <w:t xml:space="preserve">) and relative fitness difference (RFD;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hint="eastAsia"/>
            <w:sz w:val="24"/>
            <w:szCs w:val="24"/>
            <w:lang w:eastAsia="zh-TW"/>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Pr>
          <w:rFonts w:ascii="Times New Roman" w:hAnsi="Times New Roman" w:cs="Times New Roman"/>
          <w:sz w:val="24"/>
          <w:szCs w:val="24"/>
        </w:rPr>
        <w:t xml:space="preserve">), we list all pairwise comparisons of all five methods in the left part of Table 1. </w:t>
      </w:r>
      <w:commentRangeStart w:id="283"/>
      <w:r w:rsidR="000657D1">
        <w:rPr>
          <w:rFonts w:ascii="Times New Roman" w:hAnsi="Times New Roman" w:cs="Times New Roman"/>
          <w:sz w:val="24"/>
          <w:szCs w:val="24"/>
        </w:rPr>
        <w:t xml:space="preserve">The metric of each method is listed in the parenthesis following the name of each method. </w:t>
      </w:r>
      <w:commentRangeEnd w:id="283"/>
      <w:r w:rsidR="0094470B">
        <w:rPr>
          <w:rStyle w:val="CommentReference"/>
        </w:rPr>
        <w:commentReference w:id="283"/>
      </w:r>
      <w:r w:rsidR="000657D1">
        <w:rPr>
          <w:rFonts w:ascii="Times New Roman" w:hAnsi="Times New Roman" w:cs="Times New Roman"/>
          <w:sz w:val="24"/>
          <w:szCs w:val="24"/>
        </w:rPr>
        <w:t xml:space="preserve">We see that the negative frequency dependency is the outlier </w:t>
      </w:r>
      <w:ins w:id="284" w:author="Godwin, Casey" w:date="2018-10-24T10:30:00Z">
        <w:r w:rsidR="0094470B">
          <w:rPr>
            <w:rFonts w:ascii="Times New Roman" w:hAnsi="Times New Roman" w:cs="Times New Roman"/>
            <w:sz w:val="24"/>
            <w:szCs w:val="24"/>
          </w:rPr>
          <w:t xml:space="preserve">among the five methods because it </w:t>
        </w:r>
        <w:r w:rsidR="005E19EC">
          <w:rPr>
            <w:rFonts w:ascii="Times New Roman" w:hAnsi="Times New Roman" w:cs="Times New Roman"/>
            <w:sz w:val="24"/>
            <w:szCs w:val="24"/>
          </w:rPr>
          <w:t xml:space="preserve">does not yield per-capita interaction coefficients that can be used to obtain ND and RFD. </w:t>
        </w:r>
      </w:ins>
      <w:del w:id="285" w:author="Godwin, Casey" w:date="2018-10-24T10:30:00Z">
        <w:r w:rsidR="000657D1" w:rsidDel="005E19EC">
          <w:rPr>
            <w:rFonts w:ascii="Times New Roman" w:hAnsi="Times New Roman" w:cs="Times New Roman"/>
            <w:sz w:val="24"/>
            <w:szCs w:val="24"/>
          </w:rPr>
          <w:delText xml:space="preserve">as the slope of frequency is a complex </w:delText>
        </w:r>
        <w:r w:rsidR="000657D1" w:rsidRPr="00B0403D" w:rsidDel="005E19EC">
          <w:rPr>
            <w:rFonts w:ascii="Times New Roman" w:hAnsi="Times New Roman" w:cs="Times New Roman"/>
            <w:sz w:val="24"/>
            <w:szCs w:val="24"/>
          </w:rPr>
          <w:delText xml:space="preserve">combination of </w:delText>
        </w:r>
        <w:r w:rsidR="000657D1" w:rsidRPr="00CE29AE" w:rsidDel="005E19EC">
          <w:rPr>
            <w:rFonts w:ascii="Times New Roman" w:hAnsi="Times New Roman" w:cs="Times New Roman"/>
            <w:i/>
            <w:sz w:val="24"/>
            <w:szCs w:val="24"/>
          </w:rPr>
          <w:delText>per capita</w:delText>
        </w:r>
        <w:r w:rsidR="000657D1" w:rsidRPr="00B0403D" w:rsidDel="005E19EC">
          <w:rPr>
            <w:rFonts w:ascii="Times New Roman" w:hAnsi="Times New Roman" w:cs="Times New Roman"/>
            <w:sz w:val="24"/>
            <w:szCs w:val="24"/>
          </w:rPr>
          <w:delText xml:space="preserve"> growth rate (</w:delText>
        </w:r>
        <w:r w:rsidR="000657D1" w:rsidRPr="00CE29AE" w:rsidDel="005E19EC">
          <w:rPr>
            <w:rFonts w:ascii="Times New Roman" w:hAnsi="Times New Roman" w:cs="Times New Roman"/>
            <w:i/>
            <w:sz w:val="24"/>
            <w:szCs w:val="24"/>
          </w:rPr>
          <w:delText>r</w:delText>
        </w:r>
        <w:r w:rsidR="000657D1" w:rsidRPr="00CE29AE" w:rsidDel="005E19EC">
          <w:rPr>
            <w:rFonts w:ascii="Times New Roman" w:hAnsi="Times New Roman" w:cs="Times New Roman"/>
            <w:i/>
            <w:sz w:val="24"/>
            <w:szCs w:val="24"/>
            <w:vertAlign w:val="subscript"/>
          </w:rPr>
          <w:delText>i</w:delText>
        </w:r>
        <w:r w:rsidR="000657D1" w:rsidRPr="00B0403D" w:rsidDel="005E19EC">
          <w:rPr>
            <w:rFonts w:ascii="Times New Roman" w:hAnsi="Times New Roman" w:cs="Times New Roman"/>
            <w:sz w:val="24"/>
            <w:szCs w:val="24"/>
          </w:rPr>
          <w:delText>) and the fixed community density (</w:delText>
        </w:r>
        <w:r w:rsidR="000657D1" w:rsidRPr="00CE29AE" w:rsidDel="005E19EC">
          <w:rPr>
            <w:rFonts w:ascii="Times New Roman" w:hAnsi="Times New Roman" w:cs="Times New Roman"/>
            <w:i/>
            <w:sz w:val="24"/>
            <w:szCs w:val="24"/>
          </w:rPr>
          <w:delText>B</w:delText>
        </w:r>
        <w:r w:rsidR="000657D1" w:rsidRPr="00B0403D" w:rsidDel="005E19EC">
          <w:rPr>
            <w:rFonts w:ascii="Times New Roman" w:hAnsi="Times New Roman" w:cs="Times New Roman"/>
            <w:sz w:val="24"/>
            <w:szCs w:val="24"/>
          </w:rPr>
          <w:delText xml:space="preserve">) in addition to </w:delText>
        </w:r>
        <w:r w:rsidR="000657D1" w:rsidRPr="00CE29AE" w:rsidDel="005E19EC">
          <w:rPr>
            <w:rFonts w:ascii="Times New Roman" w:hAnsi="Times New Roman" w:cs="Times New Roman"/>
            <w:i/>
            <w:sz w:val="24"/>
            <w:szCs w:val="24"/>
          </w:rPr>
          <w:delText>per capita</w:delText>
        </w:r>
        <w:r w:rsidR="000657D1" w:rsidRPr="00B0403D" w:rsidDel="005E19EC">
          <w:rPr>
            <w:rFonts w:ascii="Times New Roman" w:hAnsi="Times New Roman" w:cs="Times New Roman"/>
            <w:sz w:val="24"/>
            <w:szCs w:val="24"/>
          </w:rPr>
          <w:delText xml:space="preserve"> the intra- and inter-specific competition</w:delText>
        </w:r>
        <w:r w:rsidR="000657D1" w:rsidDel="005E19EC">
          <w:rPr>
            <w:rFonts w:ascii="Times New Roman" w:hAnsi="Times New Roman" w:cs="Times New Roman"/>
            <w:sz w:val="24"/>
            <w:szCs w:val="24"/>
          </w:rPr>
          <w:delText xml:space="preserve"> coefficients. </w:delText>
        </w:r>
      </w:del>
      <w:del w:id="286" w:author="Godwin, Casey" w:date="2018-10-24T10:31:00Z">
        <w:r w:rsidR="000657D1" w:rsidDel="005E19EC">
          <w:rPr>
            <w:rFonts w:ascii="Times New Roman" w:hAnsi="Times New Roman" w:cs="Times New Roman"/>
            <w:sz w:val="24"/>
            <w:szCs w:val="24"/>
          </w:rPr>
          <w:delText>Except</w:delText>
        </w:r>
      </w:del>
      <w:ins w:id="287" w:author="Godwin, Casey" w:date="2018-10-24T10:31:00Z">
        <w:r w:rsidR="005E19EC">
          <w:rPr>
            <w:rFonts w:ascii="Times New Roman" w:hAnsi="Times New Roman" w:cs="Times New Roman"/>
            <w:sz w:val="24"/>
            <w:szCs w:val="24"/>
          </w:rPr>
          <w:t>Aside from</w:t>
        </w:r>
      </w:ins>
      <w:r w:rsidR="000657D1">
        <w:rPr>
          <w:rFonts w:ascii="Times New Roman" w:hAnsi="Times New Roman" w:cs="Times New Roman"/>
          <w:sz w:val="24"/>
          <w:szCs w:val="24"/>
        </w:rPr>
        <w:t xml:space="preserve"> NFD, the Lotka-Volterra model and the sensitivity method are identical in terms of the </w:t>
      </w:r>
      <w:commentRangeStart w:id="288"/>
      <w:r w:rsidR="000657D1">
        <w:rPr>
          <w:rFonts w:ascii="Times New Roman" w:hAnsi="Times New Roman" w:cs="Times New Roman"/>
          <w:sz w:val="24"/>
          <w:szCs w:val="24"/>
        </w:rPr>
        <w:t xml:space="preserve">algebra for ND and RFD </w:t>
      </w:r>
      <w:commentRangeEnd w:id="288"/>
      <w:r w:rsidR="006060EF">
        <w:rPr>
          <w:rStyle w:val="CommentReference"/>
        </w:rPr>
        <w:lastRenderedPageBreak/>
        <w:commentReference w:id="288"/>
      </w:r>
      <w:r w:rsidR="000657D1">
        <w:rPr>
          <w:rFonts w:ascii="Times New Roman" w:hAnsi="Times New Roman" w:cs="Times New Roman"/>
          <w:sz w:val="24"/>
          <w:szCs w:val="24"/>
        </w:rPr>
        <w:t xml:space="preserve">calculation (eqn. 7 and 8). Both consumer-resource models are also identical with the Lotka-Volterra model and the sensitivity method because one can simply reorganize the parameters in the consumer-resource models to the Lotka-Volterra form and derive ND and RFD. </w:t>
      </w:r>
    </w:p>
    <w:p w14:paraId="49AC8E2E" w14:textId="443C60C1" w:rsidR="000657D1" w:rsidRDefault="000657D1" w:rsidP="00715006">
      <w:pPr>
        <w:pStyle w:val="Normal1"/>
        <w:spacing w:line="360" w:lineRule="auto"/>
        <w:ind w:firstLine="360"/>
        <w:rPr>
          <w:rFonts w:ascii="Times New Roman" w:hAnsi="Times New Roman" w:cs="Times New Roman"/>
          <w:sz w:val="24"/>
          <w:szCs w:val="24"/>
          <w:lang w:eastAsia="zh-TW"/>
        </w:rPr>
      </w:pPr>
      <w:r>
        <w:rPr>
          <w:rFonts w:ascii="Times New Roman" w:hAnsi="Times New Roman" w:cs="Times New Roman"/>
          <w:sz w:val="24"/>
          <w:szCs w:val="24"/>
        </w:rPr>
        <w:t xml:space="preserve">In terms of whether the five methods make qualitatively the same coexistence predictions </w:t>
      </w:r>
      <w:r>
        <w:rPr>
          <w:rFonts w:ascii="Times New Roman" w:hAnsi="Times New Roman" w:cs="Times New Roman"/>
          <w:sz w:val="24"/>
          <w:szCs w:val="24"/>
          <w:lang w:eastAsia="zh-TW"/>
        </w:rPr>
        <w:t xml:space="preserve">when applying these methods </w:t>
      </w:r>
      <w:ins w:id="289" w:author="Godwin, Casey" w:date="2018-10-24T10:36:00Z">
        <w:r w:rsidR="0002282F">
          <w:rPr>
            <w:rFonts w:ascii="Times New Roman" w:hAnsi="Times New Roman" w:cs="Times New Roman"/>
            <w:sz w:val="24"/>
            <w:szCs w:val="24"/>
            <w:lang w:eastAsia="zh-TW"/>
          </w:rPr>
          <w:t>to a</w:t>
        </w:r>
      </w:ins>
      <w:del w:id="290" w:author="Godwin, Casey" w:date="2018-10-24T10:36:00Z">
        <w:r w:rsidDel="0002282F">
          <w:rPr>
            <w:rFonts w:ascii="Times New Roman" w:hAnsi="Times New Roman" w:cs="Times New Roman"/>
            <w:sz w:val="24"/>
            <w:szCs w:val="24"/>
            <w:lang w:eastAsia="zh-TW"/>
          </w:rPr>
          <w:delText>in</w:delText>
        </w:r>
      </w:del>
      <w:r>
        <w:rPr>
          <w:rFonts w:ascii="Times New Roman" w:hAnsi="Times New Roman" w:cs="Times New Roman"/>
          <w:sz w:val="24"/>
          <w:szCs w:val="24"/>
          <w:lang w:eastAsia="zh-TW"/>
        </w:rPr>
        <w:t xml:space="preserve"> real experiment </w:t>
      </w:r>
      <w:r>
        <w:rPr>
          <w:rFonts w:ascii="Times New Roman" w:hAnsi="Times New Roman" w:cs="Times New Roman"/>
          <w:sz w:val="24"/>
          <w:szCs w:val="24"/>
        </w:rPr>
        <w:t>(right part of</w:t>
      </w:r>
      <w:del w:id="291" w:author="Godwin, Casey" w:date="2018-10-24T10:36:00Z">
        <w:r w:rsidDel="0002282F">
          <w:rPr>
            <w:rFonts w:ascii="Times New Roman" w:hAnsi="Times New Roman" w:cs="Times New Roman"/>
            <w:sz w:val="24"/>
            <w:szCs w:val="24"/>
          </w:rPr>
          <w:delText xml:space="preserve"> the</w:delText>
        </w:r>
      </w:del>
      <w:r>
        <w:rPr>
          <w:rFonts w:ascii="Times New Roman" w:hAnsi="Times New Roman" w:cs="Times New Roman"/>
          <w:sz w:val="24"/>
          <w:szCs w:val="24"/>
        </w:rPr>
        <w:t xml:space="preserve"> Table 1), we see that, again, the negative frequency dependency (NFD) </w:t>
      </w:r>
      <w:r>
        <w:rPr>
          <w:rFonts w:ascii="Times New Roman" w:hAnsi="Times New Roman" w:cs="Times New Roman" w:hint="eastAsia"/>
          <w:sz w:val="24"/>
          <w:szCs w:val="24"/>
          <w:lang w:eastAsia="zh-TW"/>
        </w:rPr>
        <w:t xml:space="preserve">method differs from the other four. </w:t>
      </w:r>
      <w:commentRangeStart w:id="292"/>
      <w:r>
        <w:rPr>
          <w:rFonts w:ascii="Times New Roman" w:hAnsi="Times New Roman" w:cs="Times New Roman"/>
          <w:sz w:val="24"/>
          <w:szCs w:val="24"/>
          <w:lang w:eastAsia="zh-TW"/>
        </w:rPr>
        <w:t xml:space="preserve">The sign of the NFD slope can be used to predict coexistence and the prediction is the same as the other methods. </w:t>
      </w:r>
      <w:commentRangeEnd w:id="292"/>
      <w:r w:rsidR="0002282F">
        <w:rPr>
          <w:rStyle w:val="CommentReference"/>
        </w:rPr>
        <w:commentReference w:id="292"/>
      </w:r>
      <w:r>
        <w:rPr>
          <w:rFonts w:ascii="Times New Roman" w:hAnsi="Times New Roman" w:cs="Times New Roman"/>
          <w:sz w:val="24"/>
          <w:szCs w:val="24"/>
          <w:lang w:eastAsia="zh-TW"/>
        </w:rPr>
        <w:t xml:space="preserve">However, the value of the NFD slope cannot be used to calculate </w:t>
      </w:r>
      <w:r w:rsidRPr="00B0403D">
        <w:rPr>
          <w:rFonts w:ascii="Times New Roman" w:hAnsi="Times New Roman" w:cs="Times New Roman"/>
          <w:sz w:val="24"/>
          <w:szCs w:val="24"/>
        </w:rPr>
        <w:t>ND and RFD, and to predict species coexistence</w:t>
      </w:r>
      <w:r>
        <w:rPr>
          <w:rFonts w:ascii="Times New Roman" w:hAnsi="Times New Roman" w:cs="Times New Roman"/>
          <w:sz w:val="24"/>
          <w:szCs w:val="24"/>
        </w:rPr>
        <w:t xml:space="preserve"> as the slope is not </w:t>
      </w:r>
      <w:r w:rsidRPr="00B0403D">
        <w:rPr>
          <w:rFonts w:ascii="Times New Roman" w:hAnsi="Times New Roman" w:cs="Times New Roman"/>
          <w:sz w:val="24"/>
          <w:szCs w:val="24"/>
        </w:rPr>
        <w:t>equivalent to the competition coefficients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i</w:t>
      </w:r>
      <w:r w:rsidRPr="00CE29AE">
        <w:rPr>
          <w:rFonts w:ascii="Times New Roman" w:hAnsi="Times New Roman" w:cs="Times New Roman"/>
          <w:sz w:val="24"/>
          <w:szCs w:val="24"/>
        </w:rPr>
        <w:t xml:space="preserve"> and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ij</w:t>
      </w:r>
      <w:r w:rsidRPr="00B0403D">
        <w:rPr>
          <w:rFonts w:ascii="Times New Roman" w:hAnsi="Times New Roman" w:cs="Times New Roman"/>
          <w:sz w:val="24"/>
          <w:szCs w:val="24"/>
        </w:rPr>
        <w:t>).</w:t>
      </w:r>
      <w:r>
        <w:rPr>
          <w:rFonts w:ascii="Times New Roman" w:hAnsi="Times New Roman" w:cs="Times New Roman"/>
          <w:sz w:val="24"/>
          <w:szCs w:val="24"/>
        </w:rPr>
        <w:t xml:space="preserve"> Other then NFD, the other four methods are qualitatively the same when predicting species coexistence as they have the same algebra to calculate ND</w:t>
      </w:r>
      <w:r>
        <w:rPr>
          <w:rFonts w:ascii="Times New Roman" w:hAnsi="Times New Roman" w:cs="Times New Roman" w:hint="eastAsia"/>
          <w:sz w:val="24"/>
          <w:szCs w:val="24"/>
          <w:lang w:eastAsia="zh-TW"/>
        </w:rPr>
        <w:t xml:space="preserve"> and RFD and to predict coexistence. </w:t>
      </w:r>
      <w:r>
        <w:rPr>
          <w:rFonts w:ascii="Times New Roman" w:hAnsi="Times New Roman" w:cs="Times New Roman"/>
          <w:sz w:val="24"/>
          <w:szCs w:val="24"/>
          <w:lang w:eastAsia="zh-TW"/>
        </w:rPr>
        <w:t xml:space="preserve">However, the two consumer models are qualitatively the same with the Lotka-Volterra model and the sensitivity method </w:t>
      </w:r>
      <w:r>
        <w:rPr>
          <w:rFonts w:ascii="Times New Roman" w:hAnsi="Times New Roman" w:cs="Times New Roman"/>
          <w:sz w:val="24"/>
          <w:szCs w:val="24"/>
        </w:rPr>
        <w:t xml:space="preserve">under some assumptions. </w:t>
      </w:r>
      <w:commentRangeStart w:id="293"/>
      <w:r>
        <w:rPr>
          <w:rFonts w:ascii="Times New Roman" w:hAnsi="Times New Roman" w:cs="Times New Roman"/>
          <w:sz w:val="24"/>
          <w:szCs w:val="24"/>
        </w:rPr>
        <w:t xml:space="preserve">Specifically, it is assumed that the </w:t>
      </w:r>
      <w:r w:rsidRPr="00B0403D">
        <w:rPr>
          <w:rFonts w:ascii="Times New Roman" w:hAnsi="Times New Roman" w:cs="Times New Roman"/>
          <w:sz w:val="24"/>
          <w:szCs w:val="24"/>
        </w:rPr>
        <w:t>competition coefficients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i</w:t>
      </w:r>
      <w:r w:rsidRPr="00CE29AE">
        <w:rPr>
          <w:rFonts w:ascii="Times New Roman" w:hAnsi="Times New Roman" w:cs="Times New Roman"/>
          <w:sz w:val="24"/>
          <w:szCs w:val="24"/>
        </w:rPr>
        <w:t xml:space="preserve"> and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ij</w:t>
      </w:r>
      <w:r w:rsidRPr="00B0403D">
        <w:rPr>
          <w:rFonts w:ascii="Times New Roman" w:hAnsi="Times New Roman" w:cs="Times New Roman"/>
          <w:sz w:val="24"/>
          <w:szCs w:val="24"/>
        </w:rPr>
        <w:t>)</w:t>
      </w:r>
      <w:r>
        <w:rPr>
          <w:rFonts w:ascii="Times New Roman" w:hAnsi="Times New Roman" w:cs="Times New Roman"/>
          <w:sz w:val="24"/>
          <w:szCs w:val="24"/>
        </w:rPr>
        <w:t xml:space="preserve"> in the Lotka-Volterra model is density independent, which means the </w:t>
      </w:r>
      <w:r w:rsidRPr="00B0403D">
        <w:rPr>
          <w:rFonts w:ascii="Times New Roman" w:hAnsi="Times New Roman" w:cs="Times New Roman"/>
          <w:sz w:val="24"/>
          <w:szCs w:val="24"/>
        </w:rPr>
        <w:t>competition coefficients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i</w:t>
      </w:r>
      <w:r w:rsidRPr="00CE29AE">
        <w:rPr>
          <w:rFonts w:ascii="Times New Roman" w:hAnsi="Times New Roman" w:cs="Times New Roman"/>
          <w:sz w:val="24"/>
          <w:szCs w:val="24"/>
        </w:rPr>
        <w:t xml:space="preserve"> and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ij</w:t>
      </w:r>
      <w:r w:rsidRPr="00B0403D">
        <w:rPr>
          <w:rFonts w:ascii="Times New Roman" w:hAnsi="Times New Roman" w:cs="Times New Roman"/>
          <w:sz w:val="24"/>
          <w:szCs w:val="24"/>
        </w:rPr>
        <w:t>)</w:t>
      </w:r>
      <w:r>
        <w:rPr>
          <w:rFonts w:ascii="Times New Roman" w:hAnsi="Times New Roman" w:cs="Times New Roman"/>
          <w:sz w:val="24"/>
          <w:szCs w:val="24"/>
        </w:rPr>
        <w:t xml:space="preserve"> is constant with respect to time and population density. </w:t>
      </w:r>
      <w:r>
        <w:rPr>
          <w:rFonts w:ascii="Times New Roman" w:hAnsi="Times New Roman" w:cs="Times New Roman" w:hint="eastAsia"/>
          <w:sz w:val="24"/>
          <w:szCs w:val="24"/>
          <w:lang w:eastAsia="zh-TW"/>
        </w:rPr>
        <w:t>T</w:t>
      </w:r>
      <w:r>
        <w:rPr>
          <w:rFonts w:ascii="Times New Roman" w:hAnsi="Times New Roman" w:cs="Times New Roman"/>
          <w:sz w:val="24"/>
          <w:szCs w:val="24"/>
          <w:lang w:eastAsia="zh-TW"/>
        </w:rPr>
        <w:t xml:space="preserve">he constant </w:t>
      </w:r>
      <w:r w:rsidRPr="00B0403D">
        <w:rPr>
          <w:rFonts w:ascii="Times New Roman" w:hAnsi="Times New Roman" w:cs="Times New Roman"/>
          <w:sz w:val="24"/>
          <w:szCs w:val="24"/>
        </w:rPr>
        <w:t>competition coefficients</w:t>
      </w:r>
      <w:r>
        <w:rPr>
          <w:rFonts w:ascii="Times New Roman" w:hAnsi="Times New Roman" w:cs="Times New Roman"/>
          <w:sz w:val="24"/>
          <w:szCs w:val="24"/>
        </w:rPr>
        <w:t xml:space="preserve"> assumption is also the assumed in the sensitivity method but not necessary in the two consumer-resource models.</w:t>
      </w:r>
      <w:commentRangeEnd w:id="293"/>
      <w:r w:rsidR="0002282F">
        <w:rPr>
          <w:rStyle w:val="CommentReference"/>
        </w:rPr>
        <w:commentReference w:id="293"/>
      </w:r>
    </w:p>
    <w:p w14:paraId="50A0673B" w14:textId="77777777" w:rsidR="0049128C" w:rsidRDefault="000657D1" w:rsidP="00715006">
      <w:pPr>
        <w:pStyle w:val="Normal1"/>
        <w:spacing w:line="360" w:lineRule="auto"/>
        <w:ind w:firstLine="360"/>
        <w:rPr>
          <w:rFonts w:ascii="Times New Roman" w:hAnsi="Times New Roman" w:cs="Times New Roman"/>
          <w:sz w:val="24"/>
          <w:szCs w:val="24"/>
          <w:lang w:eastAsia="zh-TW"/>
        </w:rPr>
      </w:pPr>
      <w:r>
        <w:rPr>
          <w:rFonts w:ascii="Times New Roman" w:hAnsi="Times New Roman" w:cs="Times New Roman"/>
          <w:sz w:val="24"/>
          <w:szCs w:val="24"/>
        </w:rPr>
        <w:t>In the two consumer-resource models, the impact of the competing species (</w:t>
      </w:r>
      <w:r w:rsidRPr="00654BB8">
        <w:rPr>
          <w:rFonts w:ascii="Times New Roman" w:hAnsi="Times New Roman" w:cs="Times New Roman"/>
          <w:i/>
          <w:sz w:val="24"/>
          <w:szCs w:val="24"/>
        </w:rPr>
        <w:t>j</w:t>
      </w:r>
      <w:r>
        <w:rPr>
          <w:rFonts w:ascii="Times New Roman" w:hAnsi="Times New Roman" w:cs="Times New Roman"/>
          <w:sz w:val="24"/>
          <w:szCs w:val="24"/>
        </w:rPr>
        <w:t>) on the focal species (</w:t>
      </w:r>
      <w:r w:rsidRPr="00654BB8">
        <w:rPr>
          <w:rFonts w:ascii="Times New Roman" w:hAnsi="Times New Roman" w:cs="Times New Roman"/>
          <w:i/>
          <w:sz w:val="24"/>
          <w:szCs w:val="24"/>
        </w:rPr>
        <w:t>i</w:t>
      </w:r>
      <w:r>
        <w:rPr>
          <w:rFonts w:ascii="Times New Roman" w:hAnsi="Times New Roman" w:cs="Times New Roman"/>
          <w:sz w:val="24"/>
          <w:szCs w:val="24"/>
        </w:rPr>
        <w:t xml:space="preserve">) one depends on competing species </w:t>
      </w:r>
      <w:r w:rsidRPr="00654BB8">
        <w:rPr>
          <w:rFonts w:ascii="Times New Roman" w:hAnsi="Times New Roman" w:cs="Times New Roman"/>
          <w:i/>
          <w:sz w:val="24"/>
          <w:szCs w:val="24"/>
        </w:rPr>
        <w:t>j</w:t>
      </w:r>
      <w:r>
        <w:rPr>
          <w:rFonts w:ascii="Times New Roman" w:hAnsi="Times New Roman" w:cs="Times New Roman"/>
          <w:sz w:val="24"/>
          <w:szCs w:val="24"/>
        </w:rPr>
        <w:t>’s consumption on the resource that limit the growth of the focal species.</w:t>
      </w:r>
      <w:r>
        <w:rPr>
          <w:rFonts w:ascii="Times New Roman" w:hAnsi="Times New Roman" w:cs="Times New Roman" w:hint="eastAsia"/>
          <w:sz w:val="24"/>
          <w:szCs w:val="24"/>
          <w:lang w:eastAsia="zh-TW"/>
        </w:rPr>
        <w:t xml:space="preserve"> Fo</w:t>
      </w:r>
      <w:r>
        <w:rPr>
          <w:rFonts w:ascii="Times New Roman" w:hAnsi="Times New Roman" w:cs="Times New Roman"/>
          <w:sz w:val="24"/>
          <w:szCs w:val="24"/>
          <w:lang w:eastAsia="zh-TW"/>
        </w:rPr>
        <w:t xml:space="preserve">r example, in Tilman’s consumer-resource model, the </w:t>
      </w:r>
      <w:r w:rsidRPr="00654BB8">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of species </w:t>
      </w:r>
      <w:r w:rsidRPr="00654BB8">
        <w:rPr>
          <w:rFonts w:ascii="Times New Roman" w:hAnsi="Times New Roman" w:cs="Times New Roman"/>
          <w:i/>
          <w:sz w:val="24"/>
          <w:szCs w:val="24"/>
          <w:lang w:eastAsia="zh-TW"/>
        </w:rPr>
        <w:t>j</w:t>
      </w:r>
      <w:r>
        <w:rPr>
          <w:rFonts w:ascii="Times New Roman" w:hAnsi="Times New Roman" w:cs="Times New Roman"/>
          <w:sz w:val="24"/>
          <w:szCs w:val="24"/>
          <w:lang w:eastAsia="zh-TW"/>
        </w:rPr>
        <w:t xml:space="preserve"> on </w:t>
      </w:r>
      <w:r>
        <w:rPr>
          <w:rFonts w:ascii="Times New Roman" w:hAnsi="Times New Roman" w:cs="Times New Roman"/>
          <w:i/>
          <w:sz w:val="24"/>
          <w:szCs w:val="24"/>
          <w:lang w:eastAsia="zh-TW"/>
        </w:rPr>
        <w:t>i</w:t>
      </w:r>
      <w:r>
        <w:rPr>
          <w:rFonts w:ascii="Times New Roman" w:hAnsi="Times New Roman" w:cs="Times New Roman"/>
          <w:sz w:val="24"/>
          <w:szCs w:val="24"/>
          <w:lang w:eastAsia="zh-TW"/>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Pr>
          <w:rFonts w:ascii="Times New Roman" w:hAnsi="Times New Roman" w:cs="Times New Roman"/>
          <w:sz w:val="24"/>
          <w:szCs w:val="24"/>
        </w:rPr>
        <w:t xml:space="preserve">) </w:t>
      </w:r>
      <w:r>
        <w:rPr>
          <w:rFonts w:ascii="Times New Roman" w:hAnsi="Times New Roman" w:cs="Times New Roman"/>
          <w:sz w:val="24"/>
          <w:szCs w:val="24"/>
          <w:lang w:eastAsia="zh-TW"/>
        </w:rPr>
        <w:t xml:space="preserve">depends on the consumption of species </w:t>
      </w:r>
      <w:r w:rsidRPr="00654BB8">
        <w:rPr>
          <w:rFonts w:ascii="Times New Roman" w:hAnsi="Times New Roman" w:cs="Times New Roman"/>
          <w:i/>
          <w:sz w:val="24"/>
          <w:szCs w:val="24"/>
          <w:lang w:eastAsia="zh-TW"/>
        </w:rPr>
        <w:t>j</w:t>
      </w:r>
      <w:r>
        <w:rPr>
          <w:rFonts w:ascii="Times New Roman" w:hAnsi="Times New Roman" w:cs="Times New Roman"/>
          <w:sz w:val="24"/>
          <w:szCs w:val="24"/>
          <w:lang w:eastAsia="zh-TW"/>
        </w:rPr>
        <w:t xml:space="preserve"> on resource </w:t>
      </w:r>
      <w:r w:rsidRPr="00654BB8">
        <w:rPr>
          <w:rFonts w:ascii="Times New Roman" w:hAnsi="Times New Roman" w:cs="Times New Roman"/>
          <w:i/>
          <w:sz w:val="24"/>
          <w:szCs w:val="24"/>
          <w:lang w:eastAsia="zh-TW"/>
        </w:rPr>
        <w:t>j</w:t>
      </w:r>
      <w:r w:rsidRPr="00654BB8">
        <w:rPr>
          <w:rFonts w:ascii="Times New Roman" w:hAnsi="Times New Roman" w:cs="Times New Roman"/>
          <w:sz w:val="24"/>
          <w:szCs w:val="24"/>
          <w:lang w:eastAsia="zh-TW"/>
        </w:rPr>
        <w:t xml:space="preserve"> </w:t>
      </w:r>
      <w:r>
        <w:rPr>
          <w:rFonts w:ascii="Times New Roman" w:hAnsi="Times New Roman" w:cs="Times New Roman"/>
          <w:sz w:val="24"/>
          <w:szCs w:val="24"/>
          <w:lang w:eastAsia="zh-TW"/>
        </w:rPr>
        <w:t>(</w:t>
      </w:r>
      <w:r w:rsidRPr="00120378">
        <w:rPr>
          <w:rFonts w:ascii="Times New Roman" w:hAnsi="Times New Roman" w:cs="Times New Roman"/>
          <w:i/>
          <w:sz w:val="24"/>
          <w:szCs w:val="24"/>
          <w:lang w:eastAsia="zh-TW"/>
        </w:rPr>
        <w:t>c</w:t>
      </w:r>
      <w:r w:rsidRPr="00120378">
        <w:rPr>
          <w:rFonts w:ascii="Times New Roman" w:hAnsi="Times New Roman" w:cs="Times New Roman"/>
          <w:i/>
          <w:sz w:val="24"/>
          <w:szCs w:val="24"/>
          <w:vertAlign w:val="subscript"/>
          <w:lang w:eastAsia="zh-TW"/>
        </w:rPr>
        <w:t>jj</w:t>
      </w:r>
      <w:r>
        <w:rPr>
          <w:rFonts w:ascii="Times New Roman" w:hAnsi="Times New Roman" w:cs="Times New Roman"/>
          <w:sz w:val="24"/>
          <w:szCs w:val="24"/>
          <w:lang w:eastAsia="zh-TW"/>
        </w:rPr>
        <w:t xml:space="preserve">), which is the limiting resource of species </w:t>
      </w:r>
      <w:r w:rsidRPr="00654BB8">
        <w:rPr>
          <w:rFonts w:ascii="Times New Roman" w:hAnsi="Times New Roman" w:cs="Times New Roman"/>
          <w:i/>
          <w:sz w:val="24"/>
          <w:szCs w:val="24"/>
          <w:lang w:eastAsia="zh-TW"/>
        </w:rPr>
        <w:t>i</w:t>
      </w:r>
      <w:r w:rsidRPr="00654BB8">
        <w:rPr>
          <w:rFonts w:ascii="Times New Roman" w:hAnsi="Times New Roman" w:cs="Times New Roman" w:hint="eastAsia"/>
          <w:sz w:val="24"/>
          <w:szCs w:val="24"/>
          <w:lang w:eastAsia="zh-TW"/>
        </w:rPr>
        <w:t>.</w:t>
      </w:r>
      <w:r>
        <w:rPr>
          <w:rFonts w:ascii="Times New Roman" w:hAnsi="Times New Roman" w:cs="Times New Roman"/>
          <w:sz w:val="24"/>
          <w:szCs w:val="24"/>
          <w:lang w:eastAsia="zh-TW"/>
        </w:rPr>
        <w:t xml:space="preserve"> </w:t>
      </w:r>
      <w:commentRangeStart w:id="294"/>
      <w:r>
        <w:rPr>
          <w:rFonts w:ascii="Times New Roman" w:hAnsi="Times New Roman" w:cs="Times New Roman"/>
          <w:sz w:val="24"/>
          <w:szCs w:val="24"/>
          <w:lang w:eastAsia="zh-TW"/>
        </w:rPr>
        <w:t xml:space="preserve">Although we </w:t>
      </w:r>
      <w:r w:rsidRPr="00B0403D">
        <w:rPr>
          <w:rFonts w:ascii="Times New Roman" w:hAnsi="Times New Roman" w:cs="Times New Roman"/>
          <w:sz w:val="24"/>
          <w:szCs w:val="24"/>
        </w:rPr>
        <w:t xml:space="preserve">assume that the consumption of species </w:t>
      </w:r>
      <w:r w:rsidRPr="000C2981">
        <w:rPr>
          <w:rFonts w:ascii="Times New Roman" w:hAnsi="Times New Roman" w:cs="Times New Roman"/>
          <w:i/>
          <w:sz w:val="24"/>
          <w:szCs w:val="24"/>
        </w:rPr>
        <w:t>i</w:t>
      </w:r>
      <w:r w:rsidRPr="00B0403D">
        <w:rPr>
          <w:rFonts w:ascii="Times New Roman" w:hAnsi="Times New Roman" w:cs="Times New Roman"/>
          <w:sz w:val="24"/>
          <w:szCs w:val="24"/>
        </w:rPr>
        <w:t xml:space="preserve"> on resource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evaluated at the equilibrium</w:t>
      </w:r>
      <w:r>
        <w:rPr>
          <w:rFonts w:ascii="Times New Roman" w:hAnsi="Times New Roman" w:cs="Times New Roman"/>
          <w:sz w:val="24"/>
          <w:szCs w:val="24"/>
        </w:rPr>
        <w:t xml:space="preserve"> </w:t>
      </w:r>
      <w:r>
        <w:rPr>
          <w:rFonts w:ascii="Times New Roman" w:hAnsi="Times New Roman" w:cs="Times New Roman"/>
          <w:sz w:val="24"/>
          <w:szCs w:val="24"/>
          <w:lang w:eastAsia="zh-TW"/>
        </w:rPr>
        <w:t>when applying equation 11 to 14,</w:t>
      </w:r>
      <w:r>
        <w:rPr>
          <w:rFonts w:ascii="Times New Roman" w:hAnsi="Times New Roman" w:cs="Times New Roman"/>
          <w:sz w:val="24"/>
          <w:szCs w:val="24"/>
        </w:rPr>
        <w:t xml:space="preserve"> this might not reflect the reality in the experiment system. </w:t>
      </w:r>
      <w:commentRangeEnd w:id="294"/>
      <w:r w:rsidR="0002282F">
        <w:rPr>
          <w:rStyle w:val="CommentReference"/>
        </w:rPr>
        <w:commentReference w:id="294"/>
      </w:r>
      <w:commentRangeStart w:id="295"/>
      <w:r>
        <w:rPr>
          <w:rFonts w:ascii="Times New Roman" w:hAnsi="Times New Roman" w:cs="Times New Roman"/>
          <w:sz w:val="24"/>
          <w:szCs w:val="24"/>
          <w:lang w:eastAsia="zh-TW"/>
        </w:rPr>
        <w:t xml:space="preserve">In addition, the resource levels under which the experiment is conducted can affect the parameter estimation in the consumer resource models and thus affect the calculation of </w:t>
      </w:r>
      <w:r w:rsidRPr="00B0403D">
        <w:rPr>
          <w:rFonts w:ascii="Times New Roman" w:hAnsi="Times New Roman" w:cs="Times New Roman"/>
          <w:sz w:val="24"/>
          <w:szCs w:val="24"/>
        </w:rPr>
        <w:t>competition coefficients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i</w:t>
      </w:r>
      <w:r w:rsidRPr="00CE29AE">
        <w:rPr>
          <w:rFonts w:ascii="Times New Roman" w:hAnsi="Times New Roman" w:cs="Times New Roman"/>
          <w:sz w:val="24"/>
          <w:szCs w:val="24"/>
        </w:rPr>
        <w:t xml:space="preserve"> and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ij</w:t>
      </w:r>
      <w:r w:rsidRPr="00B0403D">
        <w:rPr>
          <w:rFonts w:ascii="Times New Roman" w:hAnsi="Times New Roman" w:cs="Times New Roman"/>
          <w:sz w:val="24"/>
          <w:szCs w:val="24"/>
        </w:rPr>
        <w:t>)</w:t>
      </w:r>
      <w:r>
        <w:rPr>
          <w:rFonts w:ascii="Times New Roman" w:hAnsi="Times New Roman" w:cs="Times New Roman"/>
          <w:sz w:val="24"/>
          <w:szCs w:val="24"/>
        </w:rPr>
        <w:t xml:space="preserve"> and</w:t>
      </w:r>
      <w:commentRangeEnd w:id="295"/>
      <w:r w:rsidR="002166BD">
        <w:rPr>
          <w:rStyle w:val="CommentReference"/>
        </w:rPr>
        <w:commentReference w:id="295"/>
      </w:r>
      <w:r>
        <w:rPr>
          <w:rFonts w:ascii="Times New Roman" w:hAnsi="Times New Roman" w:cs="Times New Roman"/>
          <w:sz w:val="24"/>
          <w:szCs w:val="24"/>
        </w:rPr>
        <w:t xml:space="preserve"> ND</w:t>
      </w:r>
      <w:r>
        <w:rPr>
          <w:rFonts w:ascii="Times New Roman" w:hAnsi="Times New Roman" w:cs="Times New Roman" w:hint="eastAsia"/>
          <w:sz w:val="24"/>
          <w:szCs w:val="24"/>
          <w:lang w:eastAsia="zh-TW"/>
        </w:rPr>
        <w:t xml:space="preserve"> </w:t>
      </w:r>
      <w:r>
        <w:rPr>
          <w:rFonts w:ascii="Times New Roman" w:hAnsi="Times New Roman" w:cs="Times New Roman"/>
          <w:sz w:val="24"/>
          <w:szCs w:val="24"/>
          <w:lang w:eastAsia="zh-TW"/>
        </w:rPr>
        <w:t>and RFD. For example, the R</w:t>
      </w:r>
      <w:r w:rsidRPr="00406D4A">
        <w:rPr>
          <w:rFonts w:ascii="Times New Roman" w:hAnsi="Times New Roman" w:cs="Times New Roman"/>
          <w:sz w:val="24"/>
          <w:szCs w:val="24"/>
          <w:vertAlign w:val="superscript"/>
          <w:lang w:eastAsia="zh-TW"/>
        </w:rPr>
        <w:t>*</w:t>
      </w:r>
      <w:r>
        <w:rPr>
          <w:rFonts w:ascii="Times New Roman" w:hAnsi="Times New Roman" w:cs="Times New Roman"/>
          <w:sz w:val="24"/>
          <w:szCs w:val="24"/>
          <w:lang w:eastAsia="zh-TW"/>
        </w:rPr>
        <w:t xml:space="preserve"> is the Tilman’s consumer-resource model is determined by the dilution rate (</w:t>
      </w:r>
      <w:r w:rsidRPr="00406D4A">
        <w:rPr>
          <w:rFonts w:ascii="Times New Roman" w:hAnsi="Times New Roman" w:cs="Times New Roman"/>
          <w:i/>
          <w:sz w:val="24"/>
          <w:szCs w:val="24"/>
          <w:lang w:eastAsia="zh-TW"/>
        </w:rPr>
        <w:t>D</w:t>
      </w:r>
      <w:r>
        <w:rPr>
          <w:rFonts w:ascii="Times New Roman" w:hAnsi="Times New Roman" w:cs="Times New Roman"/>
          <w:sz w:val="24"/>
          <w:szCs w:val="24"/>
          <w:lang w:eastAsia="zh-TW"/>
        </w:rPr>
        <w:t xml:space="preserve">) so that under different dilution rate, the </w:t>
      </w:r>
      <w:r w:rsidRPr="00654BB8">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(e.g.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Pr>
          <w:rFonts w:ascii="Times New Roman" w:hAnsi="Times New Roman" w:cs="Times New Roman"/>
          <w:sz w:val="24"/>
          <w:szCs w:val="24"/>
        </w:rPr>
        <w:t xml:space="preserve">) </w:t>
      </w:r>
      <w:r>
        <w:rPr>
          <w:rFonts w:ascii="Times New Roman" w:hAnsi="Times New Roman" w:cs="Times New Roman"/>
          <w:sz w:val="24"/>
          <w:szCs w:val="24"/>
          <w:lang w:eastAsia="zh-TW"/>
        </w:rPr>
        <w:t xml:space="preserve">and thus ND and RFD can vary. Consequently, the prediction to species </w:t>
      </w:r>
      <w:r>
        <w:rPr>
          <w:rFonts w:ascii="Times New Roman" w:hAnsi="Times New Roman" w:cs="Times New Roman"/>
          <w:sz w:val="24"/>
          <w:szCs w:val="24"/>
          <w:lang w:eastAsia="zh-TW"/>
        </w:rPr>
        <w:lastRenderedPageBreak/>
        <w:t xml:space="preserve">coexistence can be different from that from the Lotka-Volterra model fitting or sensitivity methods. </w:t>
      </w:r>
    </w:p>
    <w:p w14:paraId="57D4664B" w14:textId="54A445A7" w:rsidR="0049128C" w:rsidRDefault="000657D1" w:rsidP="00715006">
      <w:pPr>
        <w:pStyle w:val="Normal1"/>
        <w:spacing w:line="360" w:lineRule="auto"/>
        <w:ind w:firstLine="360"/>
        <w:rPr>
          <w:rFonts w:ascii="Times New Roman" w:hAnsi="Times New Roman" w:cs="Times New Roman"/>
          <w:sz w:val="24"/>
          <w:szCs w:val="24"/>
          <w:lang w:eastAsia="zh-TW"/>
        </w:rPr>
      </w:pPr>
      <w:r>
        <w:rPr>
          <w:rFonts w:ascii="Times New Roman" w:hAnsi="Times New Roman" w:cs="Times New Roman"/>
          <w:sz w:val="24"/>
          <w:szCs w:val="24"/>
          <w:lang w:eastAsia="zh-TW"/>
        </w:rPr>
        <w:t xml:space="preserve">In conclusion, we argue that, except the NFD method, these five methods are identical in terms of the algebra to calculate </w:t>
      </w:r>
      <w:r w:rsidRPr="00654BB8">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and thus ND and RFD. </w:t>
      </w:r>
      <w:commentRangeStart w:id="296"/>
      <w:r>
        <w:rPr>
          <w:rFonts w:ascii="Times New Roman" w:hAnsi="Times New Roman" w:cs="Times New Roman"/>
          <w:sz w:val="24"/>
          <w:szCs w:val="24"/>
          <w:lang w:eastAsia="zh-TW"/>
        </w:rPr>
        <w:t xml:space="preserve">However, when applying these methods in real experiment, the two consumer-resource models can make qualitatively different coexistence predictions when the </w:t>
      </w:r>
      <w:r w:rsidRPr="00654BB8">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is not constant with respective to time and population size.</w:t>
      </w:r>
      <w:commentRangeEnd w:id="296"/>
      <w:r w:rsidR="00F0498A">
        <w:rPr>
          <w:rStyle w:val="CommentReference"/>
        </w:rPr>
        <w:commentReference w:id="296"/>
      </w:r>
    </w:p>
    <w:p w14:paraId="3D10ECF0" w14:textId="066C084F" w:rsidR="00F92F42" w:rsidRPr="00F92F42" w:rsidRDefault="00F92F42" w:rsidP="00F92F42">
      <w:pPr>
        <w:pStyle w:val="Normal1"/>
        <w:numPr>
          <w:ilvl w:val="0"/>
          <w:numId w:val="10"/>
        </w:numPr>
        <w:spacing w:line="360" w:lineRule="auto"/>
        <w:ind w:left="360"/>
        <w:rPr>
          <w:rFonts w:ascii="Times New Roman" w:hAnsi="Times New Roman" w:cs="Times New Roman"/>
          <w:i/>
          <w:sz w:val="24"/>
          <w:szCs w:val="24"/>
        </w:rPr>
      </w:pPr>
      <w:r>
        <w:rPr>
          <w:rFonts w:ascii="Times New Roman" w:hAnsi="Times New Roman" w:cs="Times New Roman"/>
          <w:i/>
          <w:sz w:val="24"/>
          <w:szCs w:val="24"/>
        </w:rPr>
        <w:t xml:space="preserve">Empiricist’s guide </w:t>
      </w:r>
    </w:p>
    <w:p w14:paraId="6E0FE5CD" w14:textId="080AD613" w:rsidR="00726870" w:rsidRDefault="00794E37" w:rsidP="00726870">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Having summarized each method and its principles of operation, an empiricist is left to determine which method(s) are most appropriate for their study system, experimental approach, and goals. </w:t>
      </w:r>
      <w:r w:rsidR="00F92F42" w:rsidRPr="00B0403D">
        <w:rPr>
          <w:rFonts w:ascii="Times New Roman" w:hAnsi="Times New Roman" w:cs="Times New Roman"/>
          <w:sz w:val="24"/>
          <w:szCs w:val="24"/>
        </w:rPr>
        <w:t>The section ‘</w:t>
      </w:r>
      <w:r w:rsidR="00F92F42">
        <w:rPr>
          <w:rFonts w:ascii="Times New Roman" w:hAnsi="Times New Roman" w:cs="Times New Roman"/>
          <w:sz w:val="24"/>
          <w:szCs w:val="24"/>
        </w:rPr>
        <w:t>Decision Steps’ in Table 2</w:t>
      </w:r>
      <w:r w:rsidR="00F92F42">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is a decision tree that divides the five methods with respect to several sequential bifurcations.</w:t>
      </w:r>
      <w:r w:rsidR="00715006">
        <w:rPr>
          <w:rFonts w:ascii="Times New Roman" w:hAnsi="Times New Roman" w:cs="Times New Roman"/>
          <w:sz w:val="24"/>
          <w:szCs w:val="24"/>
        </w:rPr>
        <w:t xml:space="preserve"> We first isolate the negative frequency dependency method out because</w:t>
      </w:r>
      <w:ins w:id="297" w:author="Godwin, Casey" w:date="2018-10-24T10:50:00Z">
        <w:r w:rsidR="007F61CF">
          <w:rPr>
            <w:rFonts w:ascii="Times New Roman" w:hAnsi="Times New Roman" w:cs="Times New Roman"/>
            <w:sz w:val="24"/>
            <w:szCs w:val="24"/>
          </w:rPr>
          <w:t xml:space="preserve">, which it can accurately predict mutual invasibility </w:t>
        </w:r>
      </w:ins>
      <w:ins w:id="298" w:author="Godwin, Casey" w:date="2018-10-24T10:51:00Z">
        <w:r w:rsidR="007F61CF">
          <w:rPr>
            <w:rFonts w:ascii="Times New Roman" w:hAnsi="Times New Roman" w:cs="Times New Roman"/>
            <w:sz w:val="24"/>
            <w:szCs w:val="24"/>
          </w:rPr>
          <w:t xml:space="preserve">under certain constraints, </w:t>
        </w:r>
      </w:ins>
      <w:del w:id="299" w:author="Godwin, Casey" w:date="2018-10-24T10:51:00Z">
        <w:r w:rsidR="00715006" w:rsidDel="007F61CF">
          <w:rPr>
            <w:rFonts w:ascii="Times New Roman" w:hAnsi="Times New Roman" w:cs="Times New Roman"/>
            <w:sz w:val="24"/>
            <w:szCs w:val="24"/>
          </w:rPr>
          <w:delText xml:space="preserve"> </w:delText>
        </w:r>
      </w:del>
      <w:r w:rsidR="00715006">
        <w:rPr>
          <w:rFonts w:ascii="Times New Roman" w:hAnsi="Times New Roman" w:cs="Times New Roman"/>
          <w:sz w:val="24"/>
          <w:szCs w:val="24"/>
        </w:rPr>
        <w:t xml:space="preserve">it is the only method that cannot be used to estimate ND and RFD </w:t>
      </w:r>
      <w:del w:id="300" w:author="Godwin, Casey" w:date="2018-10-24T10:50:00Z">
        <w:r w:rsidR="00715006" w:rsidDel="00F23A98">
          <w:rPr>
            <w:rFonts w:ascii="Times New Roman" w:hAnsi="Times New Roman" w:cs="Times New Roman"/>
            <w:sz w:val="24"/>
            <w:szCs w:val="24"/>
          </w:rPr>
          <w:delText xml:space="preserve">and </w:delText>
        </w:r>
      </w:del>
      <w:ins w:id="301" w:author="Godwin, Casey" w:date="2018-10-24T10:50:00Z">
        <w:r w:rsidR="00F23A98">
          <w:rPr>
            <w:rFonts w:ascii="Times New Roman" w:hAnsi="Times New Roman" w:cs="Times New Roman"/>
            <w:sz w:val="24"/>
            <w:szCs w:val="24"/>
          </w:rPr>
          <w:t xml:space="preserve">in order to </w:t>
        </w:r>
      </w:ins>
      <w:r w:rsidR="00715006">
        <w:rPr>
          <w:rFonts w:ascii="Times New Roman" w:hAnsi="Times New Roman" w:cs="Times New Roman"/>
          <w:sz w:val="24"/>
          <w:szCs w:val="24"/>
        </w:rPr>
        <w:t>predict species coexistence</w:t>
      </w:r>
      <w:ins w:id="302" w:author="Godwin, Casey" w:date="2018-10-24T10:50:00Z">
        <w:r w:rsidR="00F23A98">
          <w:rPr>
            <w:rFonts w:ascii="Times New Roman" w:hAnsi="Times New Roman" w:cs="Times New Roman"/>
            <w:sz w:val="24"/>
            <w:szCs w:val="24"/>
          </w:rPr>
          <w:t xml:space="preserve"> using Chesson’s inequality</w:t>
        </w:r>
      </w:ins>
      <w:r w:rsidR="00715006">
        <w:rPr>
          <w:rFonts w:ascii="Times New Roman" w:hAnsi="Times New Roman" w:cs="Times New Roman"/>
          <w:sz w:val="24"/>
          <w:szCs w:val="24"/>
        </w:rPr>
        <w:t xml:space="preserve">. </w:t>
      </w:r>
      <w:r w:rsidR="00726870">
        <w:rPr>
          <w:rFonts w:ascii="Times New Roman" w:hAnsi="Times New Roman" w:cs="Times New Roman"/>
          <w:sz w:val="24"/>
          <w:szCs w:val="24"/>
        </w:rPr>
        <w:t>However, the negative frequency dependency method has some advantages since it has been applied to observational data in order to predict coexistence. This advantage is particularly important for</w:t>
      </w:r>
      <w:r w:rsidR="00726870" w:rsidRPr="00371339">
        <w:rPr>
          <w:rFonts w:ascii="Times New Roman" w:hAnsi="Times New Roman" w:cs="Times New Roman"/>
          <w:sz w:val="24"/>
          <w:szCs w:val="24"/>
        </w:rPr>
        <w:t xml:space="preserve"> study systems where manipulation is not feasible</w:t>
      </w:r>
      <w:r w:rsidR="00726870">
        <w:rPr>
          <w:rFonts w:ascii="Times New Roman" w:hAnsi="Times New Roman" w:cs="Times New Roman"/>
          <w:sz w:val="24"/>
          <w:szCs w:val="24"/>
        </w:rPr>
        <w:t xml:space="preserve"> (e.g. </w:t>
      </w:r>
      <w:r w:rsidR="00726870" w:rsidRPr="00371339">
        <w:rPr>
          <w:rFonts w:ascii="Times New Roman" w:hAnsi="Times New Roman" w:cs="Times New Roman"/>
          <w:sz w:val="24"/>
          <w:szCs w:val="24"/>
        </w:rPr>
        <w:t xml:space="preserve">long-lived </w:t>
      </w:r>
      <w:r w:rsidR="00726870">
        <w:rPr>
          <w:rFonts w:ascii="Times New Roman" w:hAnsi="Times New Roman" w:cs="Times New Roman"/>
          <w:sz w:val="24"/>
          <w:szCs w:val="24"/>
        </w:rPr>
        <w:t>species, protected habitats).</w:t>
      </w:r>
      <w:r w:rsidR="00B30763">
        <w:rPr>
          <w:rFonts w:ascii="Times New Roman" w:hAnsi="Times New Roman" w:cs="Times New Roman"/>
          <w:sz w:val="24"/>
          <w:szCs w:val="24"/>
        </w:rPr>
        <w:t xml:space="preserve"> In addition, the</w:t>
      </w:r>
      <w:r w:rsidR="00B30763" w:rsidRPr="00371339">
        <w:rPr>
          <w:rFonts w:ascii="Times New Roman" w:hAnsi="Times New Roman" w:cs="Times New Roman"/>
          <w:sz w:val="24"/>
          <w:szCs w:val="24"/>
        </w:rPr>
        <w:t xml:space="preserve"> negative frequency dependence method does not require monocultures.</w:t>
      </w:r>
      <w:ins w:id="303" w:author="Godwin, Casey" w:date="2018-10-24T10:53:00Z">
        <w:r w:rsidR="00842C71" w:rsidRPr="00842C71">
          <w:rPr>
            <w:rFonts w:ascii="Times New Roman" w:hAnsi="Times New Roman" w:cs="Times New Roman"/>
            <w:sz w:val="24"/>
            <w:szCs w:val="24"/>
          </w:rPr>
          <w:t xml:space="preserve"> </w:t>
        </w:r>
      </w:ins>
      <w:moveToRangeStart w:id="304" w:author="Godwin, Casey" w:date="2018-10-24T10:53:00Z" w:name="move528141730"/>
      <w:moveTo w:id="305" w:author="Godwin, Casey" w:date="2018-10-24T10:53:00Z">
        <w:del w:id="306" w:author="Godwin, Casey" w:date="2018-10-24T10:53:00Z">
          <w:r w:rsidR="00842C71" w:rsidDel="00842C71">
            <w:rPr>
              <w:rFonts w:ascii="Times New Roman" w:hAnsi="Times New Roman" w:cs="Times New Roman"/>
              <w:sz w:val="24"/>
              <w:szCs w:val="24"/>
            </w:rPr>
            <w:delText>Both</w:delText>
          </w:r>
        </w:del>
      </w:moveTo>
      <w:ins w:id="307" w:author="Godwin, Casey" w:date="2018-10-24T10:53:00Z">
        <w:r w:rsidR="00842C71">
          <w:rPr>
            <w:rFonts w:ascii="Times New Roman" w:hAnsi="Times New Roman" w:cs="Times New Roman"/>
            <w:sz w:val="24"/>
            <w:szCs w:val="24"/>
          </w:rPr>
          <w:t>Each</w:t>
        </w:r>
      </w:ins>
      <w:moveTo w:id="308" w:author="Godwin, Casey" w:date="2018-10-24T10:53:00Z">
        <w:r w:rsidR="00842C71">
          <w:rPr>
            <w:rFonts w:ascii="Times New Roman" w:hAnsi="Times New Roman" w:cs="Times New Roman"/>
            <w:sz w:val="24"/>
            <w:szCs w:val="24"/>
          </w:rPr>
          <w:t xml:space="preserve"> </w:t>
        </w:r>
        <w:r w:rsidR="00842C71" w:rsidRPr="00B0403D">
          <w:rPr>
            <w:rFonts w:ascii="Times New Roman" w:hAnsi="Times New Roman" w:cs="Times New Roman"/>
            <w:sz w:val="24"/>
            <w:szCs w:val="24"/>
          </w:rPr>
          <w:t xml:space="preserve">of the </w:t>
        </w:r>
        <w:del w:id="309" w:author="Godwin, Casey" w:date="2018-10-24T10:53:00Z">
          <w:r w:rsidR="00842C71" w:rsidRPr="00B0403D" w:rsidDel="00842C71">
            <w:rPr>
              <w:rFonts w:ascii="Times New Roman" w:hAnsi="Times New Roman" w:cs="Times New Roman"/>
              <w:sz w:val="24"/>
              <w:szCs w:val="24"/>
            </w:rPr>
            <w:delText>consumer resource models</w:delText>
          </w:r>
        </w:del>
      </w:moveTo>
      <w:ins w:id="310" w:author="Godwin, Casey" w:date="2018-10-24T10:53:00Z">
        <w:r w:rsidR="00842C71">
          <w:rPr>
            <w:rFonts w:ascii="Times New Roman" w:hAnsi="Times New Roman" w:cs="Times New Roman"/>
            <w:sz w:val="24"/>
            <w:szCs w:val="24"/>
          </w:rPr>
          <w:t>other methods</w:t>
        </w:r>
      </w:ins>
      <w:moveTo w:id="311" w:author="Godwin, Casey" w:date="2018-10-24T10:53:00Z">
        <w:r w:rsidR="00842C71" w:rsidRPr="00B0403D">
          <w:rPr>
            <w:rFonts w:ascii="Times New Roman" w:hAnsi="Times New Roman" w:cs="Times New Roman"/>
            <w:sz w:val="24"/>
            <w:szCs w:val="24"/>
          </w:rPr>
          <w:t xml:space="preserve"> can be used to estimate interaction coefficients and obtain estimates of ND and RFD.</w:t>
        </w:r>
      </w:moveTo>
      <w:moveToRangeEnd w:id="304"/>
    </w:p>
    <w:p w14:paraId="1E30B87E" w14:textId="1895DFC3" w:rsidR="004044A2" w:rsidRPr="00B0403D" w:rsidRDefault="00715006" w:rsidP="00BA135C">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w:t>
      </w:r>
      <w:r w:rsidR="00BA135C">
        <w:rPr>
          <w:rFonts w:ascii="Times New Roman" w:hAnsi="Times New Roman" w:cs="Times New Roman"/>
          <w:sz w:val="24"/>
          <w:szCs w:val="24"/>
        </w:rPr>
        <w:t xml:space="preserve">next </w:t>
      </w:r>
      <w:r w:rsidR="00794E37" w:rsidRPr="00B0403D">
        <w:rPr>
          <w:rFonts w:ascii="Times New Roman" w:hAnsi="Times New Roman" w:cs="Times New Roman"/>
          <w:sz w:val="24"/>
          <w:szCs w:val="24"/>
        </w:rPr>
        <w:t>bifurcation is whether or the empiricist knows the factors that influence population dynamics in their study system</w:t>
      </w:r>
      <w:r w:rsidR="00BA135C">
        <w:rPr>
          <w:rFonts w:ascii="Times New Roman" w:hAnsi="Times New Roman" w:cs="Times New Roman"/>
          <w:sz w:val="24"/>
          <w:szCs w:val="24"/>
        </w:rPr>
        <w:t xml:space="preserve"> </w:t>
      </w:r>
      <w:ins w:id="312" w:author="Godwin, Casey" w:date="2018-10-24T10:51:00Z">
        <w:r w:rsidR="00842C71">
          <w:rPr>
            <w:rFonts w:ascii="Times New Roman" w:hAnsi="Times New Roman" w:cs="Times New Roman"/>
            <w:sz w:val="24"/>
            <w:szCs w:val="24"/>
          </w:rPr>
          <w:t xml:space="preserve">and can quantify these relationships </w:t>
        </w:r>
      </w:ins>
      <w:r w:rsidR="00BA135C">
        <w:rPr>
          <w:rFonts w:ascii="Times New Roman" w:hAnsi="Times New Roman" w:cs="Times New Roman"/>
          <w:sz w:val="24"/>
          <w:szCs w:val="24"/>
        </w:rPr>
        <w:t>(decision step 2)</w:t>
      </w:r>
      <w:r w:rsidR="00794E37" w:rsidRPr="00B0403D">
        <w:rPr>
          <w:rFonts w:ascii="Times New Roman" w:hAnsi="Times New Roman" w:cs="Times New Roman"/>
          <w:sz w:val="24"/>
          <w:szCs w:val="24"/>
        </w:rPr>
        <w:t xml:space="preserve">. </w:t>
      </w:r>
      <w:r w:rsidR="00794E37" w:rsidRPr="00E43EC9">
        <w:rPr>
          <w:rFonts w:ascii="Times New Roman" w:hAnsi="Times New Roman" w:cs="Times New Roman"/>
          <w:sz w:val="24"/>
          <w:szCs w:val="24"/>
        </w:rPr>
        <w:t>This question divides the five meth</w:t>
      </w:r>
      <w:r w:rsidR="00794E37" w:rsidRPr="00016F51">
        <w:rPr>
          <w:rFonts w:ascii="Times New Roman" w:hAnsi="Times New Roman" w:cs="Times New Roman"/>
          <w:sz w:val="24"/>
          <w:szCs w:val="24"/>
        </w:rPr>
        <w:t>ods into two completely separate groups: phenomenological methods that are informed by quantifying species interactions but make no assumptions about mechanisms</w:t>
      </w:r>
      <w:r w:rsidR="00E43EC9">
        <w:rPr>
          <w:rFonts w:ascii="Times New Roman" w:hAnsi="Times New Roman" w:cs="Times New Roman"/>
          <w:sz w:val="24"/>
          <w:szCs w:val="24"/>
        </w:rPr>
        <w:t xml:space="preserve"> (highlighted in </w:t>
      </w:r>
      <w:r w:rsidR="00BA135C">
        <w:rPr>
          <w:rFonts w:ascii="Times New Roman" w:hAnsi="Times New Roman" w:cs="Times New Roman"/>
          <w:sz w:val="24"/>
          <w:szCs w:val="24"/>
        </w:rPr>
        <w:t>green</w:t>
      </w:r>
      <w:r w:rsidR="00E43EC9">
        <w:rPr>
          <w:rFonts w:ascii="Times New Roman" w:hAnsi="Times New Roman" w:cs="Times New Roman"/>
          <w:sz w:val="24"/>
          <w:szCs w:val="24"/>
        </w:rPr>
        <w:t>)</w:t>
      </w:r>
      <w:r w:rsidR="00794E37" w:rsidRPr="00E43EC9">
        <w:rPr>
          <w:rFonts w:ascii="Times New Roman" w:hAnsi="Times New Roman" w:cs="Times New Roman"/>
          <w:sz w:val="24"/>
          <w:szCs w:val="24"/>
        </w:rPr>
        <w:t xml:space="preserve">, and two methods based on consumer resource models in which species </w:t>
      </w:r>
      <w:r w:rsidR="00D13915" w:rsidRPr="00E43EC9">
        <w:rPr>
          <w:rFonts w:ascii="Times New Roman" w:hAnsi="Times New Roman" w:cs="Times New Roman"/>
          <w:sz w:val="24"/>
          <w:szCs w:val="24"/>
        </w:rPr>
        <w:t xml:space="preserve">are assumed to </w:t>
      </w:r>
      <w:r w:rsidR="00794E37" w:rsidRPr="00E43EC9">
        <w:rPr>
          <w:rFonts w:ascii="Times New Roman" w:hAnsi="Times New Roman" w:cs="Times New Roman"/>
          <w:sz w:val="24"/>
          <w:szCs w:val="24"/>
        </w:rPr>
        <w:t>interact only through specific mechanisms</w:t>
      </w:r>
      <w:r w:rsidR="00E43EC9">
        <w:rPr>
          <w:rFonts w:ascii="Times New Roman" w:hAnsi="Times New Roman" w:cs="Times New Roman"/>
          <w:sz w:val="24"/>
          <w:szCs w:val="24"/>
        </w:rPr>
        <w:t xml:space="preserve"> (highlighted in blue</w:t>
      </w:r>
      <w:r w:rsidR="00734FD8">
        <w:rPr>
          <w:rFonts w:ascii="Times New Roman" w:hAnsi="Times New Roman" w:cs="Times New Roman"/>
          <w:sz w:val="24"/>
          <w:szCs w:val="24"/>
        </w:rPr>
        <w:t>).</w:t>
      </w:r>
      <w:r w:rsidR="00794E37" w:rsidRPr="00E43EC9">
        <w:rPr>
          <w:rFonts w:ascii="Times New Roman" w:hAnsi="Times New Roman" w:cs="Times New Roman"/>
          <w:sz w:val="24"/>
          <w:szCs w:val="24"/>
        </w:rPr>
        <w:t xml:space="preserve"> </w:t>
      </w:r>
      <w:moveFromRangeStart w:id="313" w:author="Godwin, Casey" w:date="2018-10-24T10:53:00Z" w:name="move528141730"/>
      <w:moveFrom w:id="314" w:author="Godwin, Casey" w:date="2018-10-24T10:53:00Z">
        <w:r w:rsidR="00BA135C" w:rsidDel="00842C71">
          <w:rPr>
            <w:rFonts w:ascii="Times New Roman" w:hAnsi="Times New Roman" w:cs="Times New Roman"/>
            <w:sz w:val="24"/>
            <w:szCs w:val="24"/>
          </w:rPr>
          <w:t xml:space="preserve">Both </w:t>
        </w:r>
        <w:r w:rsidR="00794E37" w:rsidRPr="00B0403D" w:rsidDel="00842C71">
          <w:rPr>
            <w:rFonts w:ascii="Times New Roman" w:hAnsi="Times New Roman" w:cs="Times New Roman"/>
            <w:sz w:val="24"/>
            <w:szCs w:val="24"/>
          </w:rPr>
          <w:t xml:space="preserve">of the consumer resource models can be used to estimate interaction coefficients and obtain estimates of ND and RFD. </w:t>
        </w:r>
      </w:moveFrom>
      <w:moveFromRangeEnd w:id="313"/>
      <w:r w:rsidR="00794E37" w:rsidRPr="00B0403D">
        <w:rPr>
          <w:rFonts w:ascii="Times New Roman" w:hAnsi="Times New Roman" w:cs="Times New Roman"/>
          <w:sz w:val="24"/>
          <w:szCs w:val="24"/>
        </w:rPr>
        <w:t xml:space="preserve">However, none of the phenomenological methods can be used to predict the mechanisms by which species interact in consumer-resource models. </w:t>
      </w:r>
      <w:del w:id="315" w:author="Godwin, Casey" w:date="2018-10-24T10:54:00Z">
        <w:r w:rsidR="00794E37" w:rsidRPr="00B0403D" w:rsidDel="00703E71">
          <w:rPr>
            <w:rFonts w:ascii="Times New Roman" w:hAnsi="Times New Roman" w:cs="Times New Roman"/>
            <w:sz w:val="24"/>
            <w:szCs w:val="24"/>
          </w:rPr>
          <w:delText xml:space="preserve">Due to the completely divergent properties of these two classes of models, </w:delText>
        </w:r>
      </w:del>
      <w:del w:id="316" w:author="Godwin, Casey" w:date="2018-10-24T10:53:00Z">
        <w:r w:rsidR="00794E37" w:rsidRPr="00B0403D" w:rsidDel="00703E71">
          <w:rPr>
            <w:rFonts w:ascii="Times New Roman" w:hAnsi="Times New Roman" w:cs="Times New Roman"/>
            <w:sz w:val="24"/>
            <w:szCs w:val="24"/>
          </w:rPr>
          <w:delText xml:space="preserve">several of </w:delText>
        </w:r>
      </w:del>
      <w:del w:id="317" w:author="Godwin, Casey" w:date="2018-10-24T10:54:00Z">
        <w:r w:rsidR="00794E37" w:rsidRPr="00B0403D" w:rsidDel="00703E71">
          <w:rPr>
            <w:rFonts w:ascii="Times New Roman" w:hAnsi="Times New Roman" w:cs="Times New Roman"/>
            <w:sz w:val="24"/>
            <w:szCs w:val="24"/>
          </w:rPr>
          <w:delText xml:space="preserve">the remaining decision steps are specific </w:delText>
        </w:r>
        <w:r w:rsidR="00D13915" w:rsidDel="00703E71">
          <w:rPr>
            <w:rFonts w:ascii="Times New Roman" w:hAnsi="Times New Roman" w:cs="Times New Roman"/>
            <w:sz w:val="24"/>
            <w:szCs w:val="24"/>
          </w:rPr>
          <w:delText>to</w:delText>
        </w:r>
        <w:r w:rsidR="00D13915" w:rsidRPr="00B0403D" w:rsidDel="00703E71">
          <w:rPr>
            <w:rFonts w:ascii="Times New Roman" w:hAnsi="Times New Roman" w:cs="Times New Roman"/>
            <w:sz w:val="24"/>
            <w:szCs w:val="24"/>
          </w:rPr>
          <w:delText xml:space="preserve"> </w:delText>
        </w:r>
        <w:r w:rsidR="00794E37" w:rsidRPr="00B0403D" w:rsidDel="00703E71">
          <w:rPr>
            <w:rFonts w:ascii="Times New Roman" w:hAnsi="Times New Roman" w:cs="Times New Roman"/>
            <w:sz w:val="24"/>
            <w:szCs w:val="24"/>
          </w:rPr>
          <w:delText>either</w:delText>
        </w:r>
        <w:r w:rsidR="00E4489E" w:rsidDel="00703E71">
          <w:rPr>
            <w:rFonts w:ascii="Times New Roman" w:hAnsi="Times New Roman" w:cs="Times New Roman"/>
            <w:sz w:val="24"/>
            <w:szCs w:val="24"/>
          </w:rPr>
          <w:delText xml:space="preserve"> of</w:delText>
        </w:r>
        <w:r w:rsidR="00794E37" w:rsidRPr="00B0403D" w:rsidDel="00703E71">
          <w:rPr>
            <w:rFonts w:ascii="Times New Roman" w:hAnsi="Times New Roman" w:cs="Times New Roman"/>
            <w:sz w:val="24"/>
            <w:szCs w:val="24"/>
          </w:rPr>
          <w:delText xml:space="preserve"> the consumer-resource models or the phenomenological methods.</w:delText>
        </w:r>
      </w:del>
    </w:p>
    <w:p w14:paraId="28F77C31" w14:textId="625F41BD" w:rsidR="006E69F1" w:rsidRDefault="002B309B" w:rsidP="00F92F42">
      <w:pPr>
        <w:pStyle w:val="Normal1"/>
        <w:spacing w:line="360" w:lineRule="auto"/>
        <w:ind w:firstLine="360"/>
        <w:rPr>
          <w:rFonts w:ascii="Times New Roman" w:hAnsi="Times New Roman" w:cs="Times New Roman"/>
          <w:sz w:val="24"/>
          <w:szCs w:val="24"/>
        </w:rPr>
      </w:pPr>
      <w:r w:rsidRPr="00B90B60">
        <w:rPr>
          <w:rFonts w:ascii="Times New Roman" w:hAnsi="Times New Roman" w:cs="Times New Roman"/>
          <w:sz w:val="24"/>
          <w:szCs w:val="24"/>
        </w:rPr>
        <w:t xml:space="preserve">The </w:t>
      </w:r>
      <w:r w:rsidR="00726870">
        <w:rPr>
          <w:rFonts w:ascii="Times New Roman" w:hAnsi="Times New Roman" w:cs="Times New Roman"/>
          <w:sz w:val="24"/>
          <w:szCs w:val="24"/>
        </w:rPr>
        <w:t>two</w:t>
      </w:r>
      <w:r w:rsidRPr="00B90B60">
        <w:rPr>
          <w:rFonts w:ascii="Times New Roman" w:hAnsi="Times New Roman" w:cs="Times New Roman"/>
          <w:sz w:val="24"/>
          <w:szCs w:val="24"/>
        </w:rPr>
        <w:t xml:space="preserve"> phenomenological methods highlighted in </w:t>
      </w:r>
      <w:r w:rsidR="00726870">
        <w:rPr>
          <w:rFonts w:ascii="Times New Roman" w:hAnsi="Times New Roman" w:cs="Times New Roman"/>
          <w:sz w:val="24"/>
          <w:szCs w:val="24"/>
        </w:rPr>
        <w:t>green</w:t>
      </w:r>
      <w:r w:rsidRPr="00B90B60">
        <w:rPr>
          <w:rFonts w:ascii="Times New Roman" w:hAnsi="Times New Roman" w:cs="Times New Roman"/>
          <w:sz w:val="24"/>
          <w:szCs w:val="24"/>
        </w:rPr>
        <w:t xml:space="preserve"> are similar in that </w:t>
      </w:r>
      <w:r w:rsidR="00BC23F1">
        <w:rPr>
          <w:rFonts w:ascii="Times New Roman" w:hAnsi="Times New Roman" w:cs="Times New Roman"/>
          <w:sz w:val="24"/>
          <w:szCs w:val="24"/>
        </w:rPr>
        <w:t xml:space="preserve">an empiricist </w:t>
      </w:r>
      <w:r w:rsidR="00277918">
        <w:rPr>
          <w:rFonts w:ascii="Times New Roman" w:hAnsi="Times New Roman" w:cs="Times New Roman"/>
          <w:sz w:val="24"/>
          <w:szCs w:val="24"/>
        </w:rPr>
        <w:t xml:space="preserve">does not </w:t>
      </w:r>
      <w:r w:rsidR="00BC23F1">
        <w:rPr>
          <w:rFonts w:ascii="Times New Roman" w:hAnsi="Times New Roman" w:cs="Times New Roman"/>
          <w:sz w:val="24"/>
          <w:szCs w:val="24"/>
        </w:rPr>
        <w:t>need to</w:t>
      </w:r>
      <w:r w:rsidR="00277918">
        <w:rPr>
          <w:rFonts w:ascii="Times New Roman" w:hAnsi="Times New Roman" w:cs="Times New Roman"/>
          <w:sz w:val="24"/>
          <w:szCs w:val="24"/>
        </w:rPr>
        <w:t xml:space="preserve"> know </w:t>
      </w:r>
      <w:r w:rsidR="00BC23F1">
        <w:rPr>
          <w:rFonts w:ascii="Times New Roman" w:hAnsi="Times New Roman" w:cs="Times New Roman"/>
          <w:sz w:val="24"/>
          <w:szCs w:val="24"/>
        </w:rPr>
        <w:t xml:space="preserve">which mechanisms regulate population dynamics, whether the species are competing for a resource, or </w:t>
      </w:r>
      <w:r w:rsidR="00277918">
        <w:rPr>
          <w:rFonts w:ascii="Times New Roman" w:hAnsi="Times New Roman" w:cs="Times New Roman"/>
          <w:sz w:val="24"/>
          <w:szCs w:val="24"/>
        </w:rPr>
        <w:t xml:space="preserve">what type of resource (biotic or abiotic) the species are competing </w:t>
      </w:r>
      <w:r w:rsidR="00277918">
        <w:rPr>
          <w:rFonts w:ascii="Times New Roman" w:hAnsi="Times New Roman" w:cs="Times New Roman"/>
          <w:sz w:val="24"/>
          <w:szCs w:val="24"/>
        </w:rPr>
        <w:lastRenderedPageBreak/>
        <w:t xml:space="preserve">for. </w:t>
      </w:r>
      <w:r w:rsidR="00B30763">
        <w:rPr>
          <w:rFonts w:ascii="Times New Roman" w:hAnsi="Times New Roman" w:cs="Times New Roman"/>
          <w:sz w:val="24"/>
          <w:szCs w:val="24"/>
        </w:rPr>
        <w:t xml:space="preserve">Both the </w:t>
      </w:r>
      <w:r w:rsidR="00B30763" w:rsidRPr="00371339">
        <w:rPr>
          <w:rFonts w:ascii="Times New Roman" w:hAnsi="Times New Roman" w:cs="Times New Roman"/>
          <w:sz w:val="24"/>
          <w:szCs w:val="24"/>
        </w:rPr>
        <w:t xml:space="preserve">Lotka-Volterra and Sensitivity </w:t>
      </w:r>
      <w:del w:id="318" w:author="Godwin, Casey" w:date="2018-10-24T10:54:00Z">
        <w:r w:rsidR="00B30763" w:rsidDel="009730B5">
          <w:rPr>
            <w:rFonts w:ascii="Times New Roman" w:hAnsi="Times New Roman" w:cs="Times New Roman"/>
            <w:sz w:val="24"/>
            <w:szCs w:val="24"/>
          </w:rPr>
          <w:delText>measurement</w:delText>
        </w:r>
        <w:r w:rsidR="00E43EC9" w:rsidDel="009730B5">
          <w:rPr>
            <w:rFonts w:ascii="Times New Roman" w:hAnsi="Times New Roman" w:cs="Times New Roman"/>
            <w:sz w:val="24"/>
            <w:szCs w:val="24"/>
          </w:rPr>
          <w:delText xml:space="preserve"> </w:delText>
        </w:r>
      </w:del>
      <w:ins w:id="319" w:author="Godwin, Casey" w:date="2018-10-24T10:54:00Z">
        <w:r w:rsidR="009730B5">
          <w:rPr>
            <w:rFonts w:ascii="Times New Roman" w:hAnsi="Times New Roman" w:cs="Times New Roman"/>
            <w:sz w:val="24"/>
            <w:szCs w:val="24"/>
          </w:rPr>
          <w:t xml:space="preserve">methods </w:t>
        </w:r>
      </w:ins>
      <w:r w:rsidR="00E43EC9">
        <w:rPr>
          <w:rFonts w:ascii="Times New Roman" w:hAnsi="Times New Roman" w:cs="Times New Roman"/>
          <w:sz w:val="24"/>
          <w:szCs w:val="24"/>
        </w:rPr>
        <w:t>will work for manipulative experiments</w:t>
      </w:r>
      <w:r w:rsidR="00B30763">
        <w:rPr>
          <w:rFonts w:ascii="Times New Roman" w:hAnsi="Times New Roman" w:cs="Times New Roman"/>
          <w:sz w:val="24"/>
          <w:szCs w:val="24"/>
        </w:rPr>
        <w:t xml:space="preserve"> and require</w:t>
      </w:r>
      <w:ins w:id="320" w:author="Godwin, Casey" w:date="2018-10-24T10:54:00Z">
        <w:r w:rsidR="009730B5">
          <w:rPr>
            <w:rFonts w:ascii="Times New Roman" w:hAnsi="Times New Roman" w:cs="Times New Roman"/>
            <w:sz w:val="24"/>
            <w:szCs w:val="24"/>
          </w:rPr>
          <w:t xml:space="preserve"> some</w:t>
        </w:r>
      </w:ins>
      <w:r w:rsidR="00B30763">
        <w:rPr>
          <w:rFonts w:ascii="Times New Roman" w:hAnsi="Times New Roman" w:cs="Times New Roman"/>
          <w:sz w:val="24"/>
          <w:szCs w:val="24"/>
        </w:rPr>
        <w:t xml:space="preserve"> data measured in monocultures. </w:t>
      </w:r>
      <w:r w:rsidR="00371339" w:rsidRPr="009730B5">
        <w:rPr>
          <w:rFonts w:ascii="Times New Roman" w:hAnsi="Times New Roman" w:cs="Times New Roman"/>
          <w:sz w:val="24"/>
          <w:szCs w:val="24"/>
          <w:highlight w:val="yellow"/>
          <w:rPrChange w:id="321" w:author="Godwin, Casey" w:date="2018-10-24T10:54:00Z">
            <w:rPr>
              <w:rFonts w:ascii="Times New Roman" w:hAnsi="Times New Roman" w:cs="Times New Roman"/>
              <w:sz w:val="24"/>
              <w:szCs w:val="24"/>
            </w:rPr>
          </w:rPrChange>
        </w:rPr>
        <w:t xml:space="preserve">The Lotka-Volterra and Sensitivity methods are further distinguished by the need for each species to be grown at steady state as monocultures </w:t>
      </w:r>
      <w:r w:rsidR="00B30763" w:rsidRPr="009730B5">
        <w:rPr>
          <w:rFonts w:ascii="Times New Roman" w:hAnsi="Times New Roman" w:cs="Times New Roman"/>
          <w:sz w:val="24"/>
          <w:szCs w:val="24"/>
          <w:highlight w:val="yellow"/>
          <w:rPrChange w:id="322" w:author="Godwin, Casey" w:date="2018-10-24T10:54:00Z">
            <w:rPr>
              <w:rFonts w:ascii="Times New Roman" w:hAnsi="Times New Roman" w:cs="Times New Roman"/>
              <w:sz w:val="24"/>
              <w:szCs w:val="24"/>
            </w:rPr>
          </w:rPrChange>
        </w:rPr>
        <w:t>(decision step 4)</w:t>
      </w:r>
      <w:r w:rsidR="00570EEB" w:rsidRPr="009730B5">
        <w:rPr>
          <w:rFonts w:ascii="Times New Roman" w:hAnsi="Times New Roman" w:cs="Times New Roman"/>
          <w:sz w:val="24"/>
          <w:szCs w:val="24"/>
          <w:highlight w:val="yellow"/>
          <w:rPrChange w:id="323" w:author="Godwin, Casey" w:date="2018-10-24T10:54:00Z">
            <w:rPr>
              <w:rFonts w:ascii="Times New Roman" w:hAnsi="Times New Roman" w:cs="Times New Roman"/>
              <w:sz w:val="24"/>
              <w:szCs w:val="24"/>
            </w:rPr>
          </w:rPrChange>
        </w:rPr>
        <w:t>, either to measure steady-state abundance (i.e. carry capacity) or as a resident population for invasion experiments</w:t>
      </w:r>
      <w:r w:rsidR="00371339" w:rsidRPr="009730B5">
        <w:rPr>
          <w:rFonts w:ascii="Times New Roman" w:hAnsi="Times New Roman" w:cs="Times New Roman"/>
          <w:sz w:val="24"/>
          <w:szCs w:val="24"/>
          <w:highlight w:val="yellow"/>
          <w:rPrChange w:id="324" w:author="Godwin, Casey" w:date="2018-10-24T10:54:00Z">
            <w:rPr>
              <w:rFonts w:ascii="Times New Roman" w:hAnsi="Times New Roman" w:cs="Times New Roman"/>
              <w:sz w:val="24"/>
              <w:szCs w:val="24"/>
            </w:rPr>
          </w:rPrChange>
        </w:rPr>
        <w:t>.</w:t>
      </w:r>
      <w:r w:rsidR="00371339" w:rsidRPr="00371339">
        <w:rPr>
          <w:rFonts w:ascii="Times New Roman" w:hAnsi="Times New Roman" w:cs="Times New Roman"/>
          <w:sz w:val="24"/>
          <w:szCs w:val="24"/>
        </w:rPr>
        <w:t xml:space="preserve"> </w:t>
      </w:r>
      <w:r w:rsidR="00570EEB">
        <w:rPr>
          <w:rFonts w:ascii="Times New Roman" w:hAnsi="Times New Roman" w:cs="Times New Roman"/>
          <w:sz w:val="24"/>
          <w:szCs w:val="24"/>
        </w:rPr>
        <w:t xml:space="preserve">The final determinant among the phenomenological methods is </w:t>
      </w:r>
      <w:r w:rsidR="00277918">
        <w:rPr>
          <w:rFonts w:ascii="Times New Roman" w:hAnsi="Times New Roman" w:cs="Times New Roman"/>
          <w:sz w:val="24"/>
          <w:szCs w:val="24"/>
        </w:rPr>
        <w:t xml:space="preserve">whether </w:t>
      </w:r>
      <w:r w:rsidR="00371339">
        <w:rPr>
          <w:rFonts w:ascii="Times New Roman" w:hAnsi="Times New Roman" w:cs="Times New Roman"/>
          <w:sz w:val="24"/>
          <w:szCs w:val="24"/>
        </w:rPr>
        <w:t xml:space="preserve">the method can be </w:t>
      </w:r>
      <w:del w:id="325" w:author="Godwin, Casey" w:date="2018-10-24T11:08:00Z">
        <w:r w:rsidR="00371339" w:rsidDel="00D04358">
          <w:rPr>
            <w:rFonts w:ascii="Times New Roman" w:hAnsi="Times New Roman" w:cs="Times New Roman"/>
            <w:sz w:val="24"/>
            <w:szCs w:val="24"/>
          </w:rPr>
          <w:delText xml:space="preserve">generalized </w:delText>
        </w:r>
      </w:del>
      <w:ins w:id="326" w:author="Godwin, Casey" w:date="2018-10-24T11:08:00Z">
        <w:r w:rsidR="00D04358">
          <w:rPr>
            <w:rFonts w:ascii="Times New Roman" w:hAnsi="Times New Roman" w:cs="Times New Roman"/>
            <w:sz w:val="24"/>
            <w:szCs w:val="24"/>
          </w:rPr>
          <w:t xml:space="preserve">used </w:t>
        </w:r>
      </w:ins>
      <w:r w:rsidR="00371339">
        <w:rPr>
          <w:rFonts w:ascii="Times New Roman" w:hAnsi="Times New Roman" w:cs="Times New Roman"/>
          <w:sz w:val="24"/>
          <w:szCs w:val="24"/>
        </w:rPr>
        <w:t>to predict</w:t>
      </w:r>
      <w:del w:id="327" w:author="Godwin, Casey" w:date="2018-10-24T11:08:00Z">
        <w:r w:rsidR="00371339" w:rsidDel="00D04358">
          <w:rPr>
            <w:rFonts w:ascii="Times New Roman" w:hAnsi="Times New Roman" w:cs="Times New Roman"/>
            <w:sz w:val="24"/>
            <w:szCs w:val="24"/>
          </w:rPr>
          <w:delText>ing</w:delText>
        </w:r>
      </w:del>
      <w:r w:rsidR="00371339">
        <w:rPr>
          <w:rFonts w:ascii="Times New Roman" w:hAnsi="Times New Roman" w:cs="Times New Roman"/>
          <w:sz w:val="24"/>
          <w:szCs w:val="24"/>
        </w:rPr>
        <w:t xml:space="preserve"> coexistence among multiple species </w:t>
      </w:r>
      <w:r w:rsidR="00B30763">
        <w:rPr>
          <w:rFonts w:ascii="Times New Roman" w:hAnsi="Times New Roman" w:cs="Times New Roman"/>
          <w:sz w:val="24"/>
          <w:szCs w:val="24"/>
        </w:rPr>
        <w:t xml:space="preserve">(decision step 5). </w:t>
      </w:r>
      <w:commentRangeStart w:id="328"/>
      <w:r w:rsidR="0061165B" w:rsidRPr="00B90B60">
        <w:rPr>
          <w:rFonts w:ascii="Times New Roman" w:hAnsi="Times New Roman" w:cs="Times New Roman"/>
          <w:sz w:val="24"/>
          <w:szCs w:val="24"/>
        </w:rPr>
        <w:t>Theoretically, when pr</w:t>
      </w:r>
      <w:r w:rsidR="00D6430E">
        <w:rPr>
          <w:rFonts w:ascii="Times New Roman" w:hAnsi="Times New Roman" w:cs="Times New Roman"/>
          <w:sz w:val="24"/>
          <w:szCs w:val="24"/>
        </w:rPr>
        <w:t>e</w:t>
      </w:r>
      <w:r w:rsidR="0061165B" w:rsidRPr="00B90B60">
        <w:rPr>
          <w:rFonts w:ascii="Times New Roman" w:hAnsi="Times New Roman" w:cs="Times New Roman"/>
          <w:sz w:val="24"/>
          <w:szCs w:val="24"/>
        </w:rPr>
        <w:t xml:space="preserve">dicting species coexistence between multiple species, the Lotka-Volterra </w:t>
      </w:r>
      <w:r w:rsidR="00570EEB">
        <w:rPr>
          <w:rFonts w:ascii="Times New Roman" w:hAnsi="Times New Roman" w:cs="Times New Roman"/>
          <w:sz w:val="24"/>
          <w:szCs w:val="24"/>
        </w:rPr>
        <w:t>model</w:t>
      </w:r>
      <w:r w:rsidR="0061165B" w:rsidRPr="00B90B60">
        <w:rPr>
          <w:rFonts w:ascii="Times New Roman" w:hAnsi="Times New Roman" w:cs="Times New Roman"/>
          <w:sz w:val="24"/>
          <w:szCs w:val="24"/>
        </w:rPr>
        <w:t xml:space="preserve"> can consider other species individually, while the sensitivity </w:t>
      </w:r>
      <w:r w:rsidR="00F92F42">
        <w:rPr>
          <w:rFonts w:ascii="Times New Roman" w:hAnsi="Times New Roman" w:cs="Times New Roman"/>
          <w:sz w:val="24"/>
          <w:szCs w:val="24"/>
        </w:rPr>
        <w:t xml:space="preserve">measurement </w:t>
      </w:r>
      <w:r w:rsidR="00570EEB">
        <w:rPr>
          <w:rFonts w:ascii="Times New Roman" w:hAnsi="Times New Roman" w:cs="Times New Roman"/>
          <w:sz w:val="24"/>
          <w:szCs w:val="24"/>
        </w:rPr>
        <w:t>require</w:t>
      </w:r>
      <w:r w:rsidR="00B30763">
        <w:rPr>
          <w:rFonts w:ascii="Times New Roman" w:hAnsi="Times New Roman" w:cs="Times New Roman"/>
          <w:sz w:val="24"/>
          <w:szCs w:val="24"/>
        </w:rPr>
        <w:t>s</w:t>
      </w:r>
      <w:r w:rsidR="00570EEB">
        <w:rPr>
          <w:rFonts w:ascii="Times New Roman" w:hAnsi="Times New Roman" w:cs="Times New Roman"/>
          <w:sz w:val="24"/>
          <w:szCs w:val="24"/>
        </w:rPr>
        <w:t xml:space="preserve"> that the other species are considered in aggregate</w:t>
      </w:r>
      <w:r w:rsidR="0061165B" w:rsidRPr="00277918">
        <w:rPr>
          <w:rFonts w:ascii="Times New Roman" w:hAnsi="Times New Roman" w:cs="Times New Roman"/>
          <w:sz w:val="24"/>
          <w:szCs w:val="24"/>
        </w:rPr>
        <w:t xml:space="preserve">. </w:t>
      </w:r>
      <w:r w:rsidR="00570EEB">
        <w:rPr>
          <w:rFonts w:ascii="Times New Roman" w:hAnsi="Times New Roman" w:cs="Times New Roman"/>
          <w:sz w:val="24"/>
          <w:szCs w:val="24"/>
        </w:rPr>
        <w:t xml:space="preserve">In other words, </w:t>
      </w:r>
      <w:r w:rsidR="00D6430E">
        <w:rPr>
          <w:rFonts w:ascii="Times New Roman" w:hAnsi="Times New Roman" w:cs="Times New Roman"/>
          <w:sz w:val="24"/>
          <w:szCs w:val="24"/>
        </w:rPr>
        <w:t xml:space="preserve">fitting the Lotka-Volterra model </w:t>
      </w:r>
      <w:r w:rsidR="008A1084">
        <w:rPr>
          <w:rFonts w:ascii="Times New Roman" w:hAnsi="Times New Roman" w:cs="Times New Roman"/>
          <w:sz w:val="24"/>
          <w:szCs w:val="24"/>
        </w:rPr>
        <w:t>allows an empiricist</w:t>
      </w:r>
      <w:r w:rsidR="008A1084" w:rsidRPr="00277918">
        <w:rPr>
          <w:rFonts w:ascii="Times New Roman" w:hAnsi="Times New Roman" w:cs="Times New Roman"/>
          <w:sz w:val="24"/>
          <w:szCs w:val="24"/>
        </w:rPr>
        <w:t xml:space="preserve"> </w:t>
      </w:r>
      <w:r w:rsidR="008A1084">
        <w:rPr>
          <w:rFonts w:ascii="Times New Roman" w:hAnsi="Times New Roman" w:cs="Times New Roman"/>
          <w:sz w:val="24"/>
          <w:szCs w:val="24"/>
        </w:rPr>
        <w:t xml:space="preserve">to </w:t>
      </w:r>
      <w:r w:rsidR="00D6430E">
        <w:rPr>
          <w:rFonts w:ascii="Times New Roman" w:hAnsi="Times New Roman" w:cs="Times New Roman"/>
          <w:sz w:val="24"/>
          <w:szCs w:val="24"/>
        </w:rPr>
        <w:t>obtain the p</w:t>
      </w:r>
      <w:r w:rsidR="00570EEB">
        <w:rPr>
          <w:rFonts w:ascii="Times New Roman" w:hAnsi="Times New Roman" w:cs="Times New Roman"/>
          <w:sz w:val="24"/>
          <w:szCs w:val="24"/>
        </w:rPr>
        <w:t xml:space="preserve">airwise interaction coefficients for all species </w:t>
      </w:r>
      <w:r w:rsidR="00D6430E">
        <w:rPr>
          <w:rFonts w:ascii="Times New Roman" w:hAnsi="Times New Roman" w:cs="Times New Roman"/>
          <w:sz w:val="24"/>
          <w:szCs w:val="24"/>
        </w:rPr>
        <w:t xml:space="preserve">and thus </w:t>
      </w:r>
      <w:r w:rsidR="008A1084">
        <w:rPr>
          <w:rFonts w:ascii="Times New Roman" w:hAnsi="Times New Roman" w:cs="Times New Roman"/>
          <w:sz w:val="24"/>
          <w:szCs w:val="24"/>
        </w:rPr>
        <w:t xml:space="preserve">can </w:t>
      </w:r>
      <w:r w:rsidR="00570EEB">
        <w:rPr>
          <w:rFonts w:ascii="Times New Roman" w:hAnsi="Times New Roman" w:cs="Times New Roman"/>
          <w:sz w:val="24"/>
          <w:szCs w:val="24"/>
        </w:rPr>
        <w:t>predict</w:t>
      </w:r>
      <w:r w:rsidR="008A1084">
        <w:rPr>
          <w:rFonts w:ascii="Times New Roman" w:hAnsi="Times New Roman" w:cs="Times New Roman"/>
          <w:sz w:val="24"/>
          <w:szCs w:val="24"/>
        </w:rPr>
        <w:t xml:space="preserve"> coexistence between the focal species versus the </w:t>
      </w:r>
      <w:r w:rsidR="008A1084" w:rsidRPr="00277918">
        <w:rPr>
          <w:rFonts w:ascii="Times New Roman" w:hAnsi="Times New Roman" w:cs="Times New Roman"/>
          <w:sz w:val="24"/>
          <w:szCs w:val="24"/>
        </w:rPr>
        <w:t xml:space="preserve">multiple </w:t>
      </w:r>
      <w:r w:rsidR="00D6430E">
        <w:rPr>
          <w:rFonts w:ascii="Times New Roman" w:hAnsi="Times New Roman" w:cs="Times New Roman"/>
          <w:sz w:val="24"/>
          <w:szCs w:val="24"/>
        </w:rPr>
        <w:t xml:space="preserve">species in aggregate. </w:t>
      </w:r>
      <w:r w:rsidR="008A1084">
        <w:rPr>
          <w:rFonts w:ascii="Times New Roman" w:hAnsi="Times New Roman" w:cs="Times New Roman"/>
          <w:sz w:val="24"/>
          <w:szCs w:val="24"/>
        </w:rPr>
        <w:t xml:space="preserve">On the other hand, </w:t>
      </w:r>
      <w:r w:rsidR="00570EEB">
        <w:rPr>
          <w:rFonts w:ascii="Times New Roman" w:hAnsi="Times New Roman" w:cs="Times New Roman"/>
          <w:sz w:val="24"/>
          <w:szCs w:val="24"/>
        </w:rPr>
        <w:t xml:space="preserve">the </w:t>
      </w:r>
      <w:r w:rsidR="0061165B" w:rsidRPr="00277918">
        <w:rPr>
          <w:rFonts w:ascii="Times New Roman" w:hAnsi="Times New Roman" w:cs="Times New Roman"/>
          <w:sz w:val="24"/>
          <w:szCs w:val="24"/>
        </w:rPr>
        <w:t xml:space="preserve">sensitivity </w:t>
      </w:r>
      <w:r w:rsidR="00B30763">
        <w:rPr>
          <w:rFonts w:ascii="Times New Roman" w:hAnsi="Times New Roman" w:cs="Times New Roman"/>
          <w:sz w:val="24"/>
          <w:szCs w:val="24"/>
        </w:rPr>
        <w:t>measurement</w:t>
      </w:r>
      <w:r w:rsidR="0061165B" w:rsidRPr="00277918">
        <w:rPr>
          <w:rFonts w:ascii="Times New Roman" w:hAnsi="Times New Roman" w:cs="Times New Roman"/>
          <w:sz w:val="24"/>
          <w:szCs w:val="24"/>
        </w:rPr>
        <w:t xml:space="preserve"> </w:t>
      </w:r>
      <w:r w:rsidR="008A1084">
        <w:rPr>
          <w:rFonts w:ascii="Times New Roman" w:hAnsi="Times New Roman" w:cs="Times New Roman"/>
          <w:sz w:val="24"/>
          <w:szCs w:val="24"/>
        </w:rPr>
        <w:t xml:space="preserve">can only be used to predict coexistence between the focal species versus the </w:t>
      </w:r>
      <w:r w:rsidR="008A1084" w:rsidRPr="00277918">
        <w:rPr>
          <w:rFonts w:ascii="Times New Roman" w:hAnsi="Times New Roman" w:cs="Times New Roman"/>
          <w:sz w:val="24"/>
          <w:szCs w:val="24"/>
        </w:rPr>
        <w:t xml:space="preserve">multiple </w:t>
      </w:r>
      <w:r w:rsidR="008A1084">
        <w:rPr>
          <w:rFonts w:ascii="Times New Roman" w:hAnsi="Times New Roman" w:cs="Times New Roman"/>
          <w:sz w:val="24"/>
          <w:szCs w:val="24"/>
        </w:rPr>
        <w:t>species in aggregate.</w:t>
      </w:r>
      <w:r w:rsidR="00F92F42">
        <w:rPr>
          <w:rFonts w:ascii="Times New Roman" w:hAnsi="Times New Roman" w:cs="Times New Roman"/>
          <w:sz w:val="24"/>
          <w:szCs w:val="24"/>
        </w:rPr>
        <w:t xml:space="preserve"> However, w</w:t>
      </w:r>
      <w:r w:rsidR="00570EEB" w:rsidRPr="008A1084">
        <w:rPr>
          <w:rFonts w:ascii="Times New Roman" w:hAnsi="Times New Roman" w:cs="Times New Roman"/>
          <w:sz w:val="24"/>
          <w:szCs w:val="24"/>
        </w:rPr>
        <w:t xml:space="preserve">hen using any of these </w:t>
      </w:r>
      <w:r w:rsidR="008A1084" w:rsidRPr="008A1084">
        <w:rPr>
          <w:rFonts w:ascii="Times New Roman" w:hAnsi="Times New Roman" w:cs="Times New Roman"/>
          <w:sz w:val="24"/>
          <w:szCs w:val="24"/>
        </w:rPr>
        <w:t>phenomenological</w:t>
      </w:r>
      <w:r w:rsidR="00570EEB" w:rsidRPr="008A1084">
        <w:rPr>
          <w:rFonts w:ascii="Times New Roman" w:hAnsi="Times New Roman" w:cs="Times New Roman"/>
          <w:sz w:val="24"/>
          <w:szCs w:val="24"/>
        </w:rPr>
        <w:t xml:space="preserve"> methods for more than two species at a time, an empiricist</w:t>
      </w:r>
      <w:r w:rsidR="0061165B" w:rsidRPr="008A1084">
        <w:rPr>
          <w:rFonts w:ascii="Times New Roman" w:hAnsi="Times New Roman" w:cs="Times New Roman"/>
          <w:sz w:val="24"/>
          <w:szCs w:val="24"/>
        </w:rPr>
        <w:t xml:space="preserve"> would need to assume that the multiple species consortia </w:t>
      </w:r>
      <w:r w:rsidR="008A1084" w:rsidRPr="008A1084">
        <w:rPr>
          <w:rFonts w:ascii="Times New Roman" w:hAnsi="Times New Roman" w:cs="Times New Roman"/>
          <w:sz w:val="24"/>
          <w:szCs w:val="24"/>
        </w:rPr>
        <w:t>already stably coexist before the presence of the focal species.</w:t>
      </w:r>
      <w:commentRangeEnd w:id="328"/>
      <w:r w:rsidR="00D04358">
        <w:rPr>
          <w:rStyle w:val="CommentReference"/>
        </w:rPr>
        <w:commentReference w:id="328"/>
      </w:r>
      <w:r w:rsidR="008A1084" w:rsidRPr="008A1084">
        <w:rPr>
          <w:rFonts w:ascii="Times New Roman" w:hAnsi="Times New Roman" w:cs="Times New Roman"/>
          <w:sz w:val="24"/>
          <w:szCs w:val="24"/>
        </w:rPr>
        <w:t xml:space="preserve"> </w:t>
      </w:r>
      <w:commentRangeStart w:id="329"/>
      <w:r w:rsidR="008A1084" w:rsidRPr="008A1084">
        <w:rPr>
          <w:rFonts w:ascii="Times New Roman" w:hAnsi="Times New Roman" w:cs="Times New Roman"/>
          <w:sz w:val="24"/>
          <w:szCs w:val="24"/>
        </w:rPr>
        <w:t>In addition, an empiricist would need to assume that with the impact from the multiple species aggregate on the focal species remain the same with the presence of the focal species</w:t>
      </w:r>
      <w:r w:rsidR="008A1084">
        <w:rPr>
          <w:rFonts w:ascii="Times New Roman" w:hAnsi="Times New Roman" w:cs="Times New Roman"/>
          <w:sz w:val="24"/>
          <w:szCs w:val="24"/>
        </w:rPr>
        <w:t xml:space="preserve">. </w:t>
      </w:r>
      <w:r w:rsidR="0061165B" w:rsidRPr="00277918">
        <w:rPr>
          <w:rFonts w:ascii="Times New Roman" w:hAnsi="Times New Roman" w:cs="Times New Roman"/>
          <w:sz w:val="24"/>
          <w:szCs w:val="24"/>
        </w:rPr>
        <w:t>However, none of these three methods can deal with intransitive competition, where</w:t>
      </w:r>
      <w:r w:rsidR="0061165B" w:rsidRPr="00371339">
        <w:rPr>
          <w:rFonts w:ascii="Times New Roman" w:hAnsi="Times New Roman" w:cs="Times New Roman"/>
          <w:sz w:val="24"/>
          <w:szCs w:val="24"/>
        </w:rPr>
        <w:t xml:space="preserve"> competition among species</w:t>
      </w:r>
      <w:r w:rsidR="00570EEB">
        <w:rPr>
          <w:rFonts w:ascii="Times New Roman" w:hAnsi="Times New Roman" w:cs="Times New Roman"/>
          <w:sz w:val="24"/>
          <w:szCs w:val="24"/>
        </w:rPr>
        <w:t xml:space="preserve"> can be</w:t>
      </w:r>
      <w:r w:rsidR="0061165B" w:rsidRPr="00371339">
        <w:rPr>
          <w:rFonts w:ascii="Times New Roman" w:hAnsi="Times New Roman" w:cs="Times New Roman"/>
          <w:sz w:val="24"/>
          <w:szCs w:val="24"/>
        </w:rPr>
        <w:t xml:space="preserve"> non-hierarchical.</w:t>
      </w:r>
      <w:r w:rsidR="00B90B60">
        <w:rPr>
          <w:rFonts w:ascii="Times New Roman" w:hAnsi="Times New Roman" w:cs="Times New Roman"/>
          <w:sz w:val="24"/>
          <w:szCs w:val="24"/>
        </w:rPr>
        <w:t xml:space="preserve"> </w:t>
      </w:r>
      <w:commentRangeEnd w:id="329"/>
      <w:r w:rsidR="00221A46">
        <w:rPr>
          <w:rStyle w:val="CommentReference"/>
        </w:rPr>
        <w:commentReference w:id="329"/>
      </w:r>
    </w:p>
    <w:p w14:paraId="21CFDB77" w14:textId="5CDD574E" w:rsidR="00F92F42" w:rsidRDefault="00F92F42" w:rsidP="00F92F42">
      <w:pPr>
        <w:pStyle w:val="Normal1"/>
        <w:spacing w:line="360" w:lineRule="auto"/>
        <w:ind w:firstLine="360"/>
        <w:rPr>
          <w:rFonts w:ascii="Times New Roman" w:hAnsi="Times New Roman" w:cs="Times New Roman"/>
          <w:sz w:val="24"/>
          <w:szCs w:val="24"/>
        </w:rPr>
      </w:pPr>
      <w:del w:id="330" w:author="Godwin, Casey" w:date="2018-10-24T11:11:00Z">
        <w:r w:rsidDel="00221A46">
          <w:rPr>
            <w:rFonts w:ascii="Times New Roman" w:hAnsi="Times New Roman" w:cs="Times New Roman"/>
            <w:sz w:val="24"/>
            <w:szCs w:val="24"/>
          </w:rPr>
          <w:delText xml:space="preserve">When </w:delText>
        </w:r>
      </w:del>
      <w:ins w:id="331" w:author="Godwin, Casey" w:date="2018-10-24T11:11:00Z">
        <w:r w:rsidR="00221A46">
          <w:rPr>
            <w:rFonts w:ascii="Times New Roman" w:hAnsi="Times New Roman" w:cs="Times New Roman"/>
            <w:sz w:val="24"/>
            <w:szCs w:val="24"/>
          </w:rPr>
          <w:t>If</w:t>
        </w:r>
        <w:r w:rsidR="00221A46">
          <w:rPr>
            <w:rFonts w:ascii="Times New Roman" w:hAnsi="Times New Roman" w:cs="Times New Roman"/>
            <w:sz w:val="24"/>
            <w:szCs w:val="24"/>
          </w:rPr>
          <w:t xml:space="preserve"> </w:t>
        </w:r>
      </w:ins>
      <w:r w:rsidRPr="00B0403D">
        <w:rPr>
          <w:rFonts w:ascii="Times New Roman" w:hAnsi="Times New Roman" w:cs="Times New Roman"/>
          <w:sz w:val="24"/>
          <w:szCs w:val="24"/>
        </w:rPr>
        <w:t>the empiricist knows the factors that influence population dynamics in their study system</w:t>
      </w:r>
      <w:r>
        <w:rPr>
          <w:rFonts w:ascii="Times New Roman" w:hAnsi="Times New Roman" w:cs="Times New Roman"/>
          <w:sz w:val="24"/>
          <w:szCs w:val="24"/>
        </w:rPr>
        <w:t xml:space="preserve">, </w:t>
      </w:r>
      <w:ins w:id="332" w:author="Godwin, Casey" w:date="2018-10-24T11:11:00Z">
        <w:r w:rsidR="00221A46">
          <w:rPr>
            <w:rFonts w:ascii="Times New Roman" w:hAnsi="Times New Roman" w:cs="Times New Roman"/>
            <w:sz w:val="24"/>
            <w:szCs w:val="24"/>
          </w:rPr>
          <w:t xml:space="preserve">methods involving common </w:t>
        </w:r>
      </w:ins>
      <w:r w:rsidRPr="00B0403D">
        <w:rPr>
          <w:rFonts w:ascii="Times New Roman" w:hAnsi="Times New Roman" w:cs="Times New Roman"/>
          <w:sz w:val="24"/>
          <w:szCs w:val="24"/>
        </w:rPr>
        <w:t>consumer-resource models</w:t>
      </w:r>
      <w:r>
        <w:rPr>
          <w:rFonts w:ascii="Times New Roman" w:hAnsi="Times New Roman" w:cs="Times New Roman"/>
          <w:sz w:val="24"/>
          <w:szCs w:val="24"/>
        </w:rPr>
        <w:t xml:space="preserve"> can be implemented. </w:t>
      </w:r>
      <w:r w:rsidR="00794E37" w:rsidRPr="00B0403D">
        <w:rPr>
          <w:rFonts w:ascii="Times New Roman" w:hAnsi="Times New Roman" w:cs="Times New Roman"/>
          <w:sz w:val="24"/>
          <w:szCs w:val="24"/>
        </w:rPr>
        <w:t xml:space="preserve">The </w:t>
      </w:r>
      <w:r>
        <w:rPr>
          <w:rFonts w:ascii="Times New Roman" w:hAnsi="Times New Roman" w:cs="Times New Roman"/>
          <w:sz w:val="24"/>
          <w:szCs w:val="24"/>
        </w:rPr>
        <w:t xml:space="preserve">two </w:t>
      </w:r>
      <w:r w:rsidRPr="00B0403D">
        <w:rPr>
          <w:rFonts w:ascii="Times New Roman" w:hAnsi="Times New Roman" w:cs="Times New Roman"/>
          <w:sz w:val="24"/>
          <w:szCs w:val="24"/>
        </w:rPr>
        <w:t xml:space="preserve">consumer-resource models </w:t>
      </w:r>
      <w:r w:rsidR="00794E37" w:rsidRPr="00B0403D">
        <w:rPr>
          <w:rFonts w:ascii="Times New Roman" w:hAnsi="Times New Roman" w:cs="Times New Roman"/>
          <w:sz w:val="24"/>
          <w:szCs w:val="24"/>
        </w:rPr>
        <w:t xml:space="preserve">are differentiated primarily based on whether the resource is abiotic </w:t>
      </w:r>
      <w:r w:rsidR="00016F51">
        <w:rPr>
          <w:rFonts w:ascii="Times New Roman" w:hAnsi="Times New Roman" w:cs="Times New Roman"/>
          <w:sz w:val="24"/>
          <w:szCs w:val="24"/>
        </w:rPr>
        <w:t xml:space="preserve">and governed by a constant rate of supply </w:t>
      </w:r>
      <w:r w:rsidR="00794E37" w:rsidRPr="00B0403D">
        <w:rPr>
          <w:rFonts w:ascii="Times New Roman" w:hAnsi="Times New Roman" w:cs="Times New Roman"/>
          <w:sz w:val="24"/>
          <w:szCs w:val="24"/>
        </w:rPr>
        <w:t>(e.g. inorganic nutrients consumed by plants) or biotic and has its own population dynamics</w:t>
      </w:r>
      <w:r w:rsidR="005B1A64">
        <w:rPr>
          <w:rFonts w:ascii="Times New Roman" w:hAnsi="Times New Roman" w:cs="Times New Roman"/>
          <w:sz w:val="24"/>
          <w:szCs w:val="24"/>
        </w:rPr>
        <w:t xml:space="preserve"> </w:t>
      </w:r>
      <w:r>
        <w:rPr>
          <w:rFonts w:ascii="Times New Roman" w:hAnsi="Times New Roman" w:cs="Times New Roman"/>
          <w:sz w:val="24"/>
          <w:szCs w:val="24"/>
        </w:rPr>
        <w:t xml:space="preserve">(decision step 6). </w:t>
      </w:r>
      <w:r w:rsidR="00A656E9">
        <w:rPr>
          <w:rFonts w:ascii="Times New Roman" w:hAnsi="Times New Roman" w:cs="Times New Roman"/>
          <w:sz w:val="24"/>
          <w:szCs w:val="24"/>
        </w:rPr>
        <w:t>Another characteristic that distinguishes the consumer-resource models is the number of resources that are considered. Specifically, Letten et al [2017] demonstrated that the consumer-</w:t>
      </w:r>
      <w:del w:id="333" w:author="Godwin, Casey" w:date="2018-10-24T11:11:00Z">
        <w:r w:rsidR="00A656E9" w:rsidDel="00221A46">
          <w:rPr>
            <w:rFonts w:ascii="Times New Roman" w:hAnsi="Times New Roman" w:cs="Times New Roman"/>
            <w:sz w:val="24"/>
            <w:szCs w:val="24"/>
          </w:rPr>
          <w:delText>resouce</w:delText>
        </w:r>
      </w:del>
      <w:ins w:id="334" w:author="Godwin, Casey" w:date="2018-10-24T11:11:00Z">
        <w:r w:rsidR="00221A46">
          <w:rPr>
            <w:rFonts w:ascii="Times New Roman" w:hAnsi="Times New Roman" w:cs="Times New Roman"/>
            <w:sz w:val="24"/>
            <w:szCs w:val="24"/>
          </w:rPr>
          <w:t>resource</w:t>
        </w:r>
      </w:ins>
      <w:r w:rsidR="00A656E9">
        <w:rPr>
          <w:rFonts w:ascii="Times New Roman" w:hAnsi="Times New Roman" w:cs="Times New Roman"/>
          <w:sz w:val="24"/>
          <w:szCs w:val="24"/>
        </w:rPr>
        <w:t xml:space="preserve"> model can be used for two abiotic resour</w:t>
      </w:r>
      <w:r w:rsidR="009C62C1">
        <w:rPr>
          <w:rFonts w:ascii="Times New Roman" w:hAnsi="Times New Roman" w:cs="Times New Roman"/>
          <w:sz w:val="24"/>
          <w:szCs w:val="24"/>
        </w:rPr>
        <w:t xml:space="preserve">ces, so it remains unclear whether the method could be expanded to consider information about additional resources. In contrast, </w:t>
      </w:r>
      <w:r w:rsidR="007F2691">
        <w:rPr>
          <w:rFonts w:ascii="Times New Roman" w:hAnsi="Times New Roman" w:cs="Times New Roman"/>
          <w:sz w:val="24"/>
          <w:szCs w:val="24"/>
        </w:rPr>
        <w:t xml:space="preserve">the </w:t>
      </w:r>
      <w:r w:rsidR="009C62C1">
        <w:rPr>
          <w:rFonts w:ascii="Times New Roman" w:hAnsi="Times New Roman" w:cs="Times New Roman"/>
          <w:sz w:val="24"/>
          <w:szCs w:val="24"/>
        </w:rPr>
        <w:t>method based on MacArthur’s consumer-resource model</w:t>
      </w:r>
      <w:r w:rsidR="007F2691">
        <w:rPr>
          <w:rFonts w:ascii="Times New Roman" w:hAnsi="Times New Roman" w:cs="Times New Roman"/>
          <w:sz w:val="24"/>
          <w:szCs w:val="24"/>
        </w:rPr>
        <w:t xml:space="preserve"> works for systems where the number of relevant resources is very large. </w:t>
      </w:r>
      <w:del w:id="335" w:author="Godwin, Casey" w:date="2018-10-24T11:12:00Z">
        <w:r w:rsidDel="00221A46">
          <w:rPr>
            <w:rFonts w:ascii="Times New Roman" w:hAnsi="Times New Roman" w:cs="Times New Roman"/>
            <w:sz w:val="24"/>
            <w:szCs w:val="24"/>
          </w:rPr>
          <w:delText>However, w</w:delText>
        </w:r>
        <w:r w:rsidR="00016F51" w:rsidRPr="00B0403D" w:rsidDel="00221A46">
          <w:rPr>
            <w:rFonts w:ascii="Times New Roman" w:hAnsi="Times New Roman" w:cs="Times New Roman"/>
            <w:sz w:val="24"/>
            <w:szCs w:val="24"/>
          </w:rPr>
          <w:delText>hile th</w:delText>
        </w:r>
        <w:r w:rsidR="00016F51" w:rsidDel="00221A46">
          <w:rPr>
            <w:rFonts w:ascii="Times New Roman" w:hAnsi="Times New Roman" w:cs="Times New Roman"/>
            <w:sz w:val="24"/>
            <w:szCs w:val="24"/>
          </w:rPr>
          <w:delText>e consumer-resource model methods</w:delText>
        </w:r>
        <w:r w:rsidR="00016F51" w:rsidRPr="00B0403D" w:rsidDel="00221A46">
          <w:rPr>
            <w:rFonts w:ascii="Times New Roman" w:hAnsi="Times New Roman" w:cs="Times New Roman"/>
            <w:sz w:val="24"/>
            <w:szCs w:val="24"/>
          </w:rPr>
          <w:delText xml:space="preserve"> ha</w:delText>
        </w:r>
        <w:r w:rsidR="00016F51" w:rsidDel="00221A46">
          <w:rPr>
            <w:rFonts w:ascii="Times New Roman" w:hAnsi="Times New Roman" w:cs="Times New Roman"/>
            <w:sz w:val="24"/>
            <w:szCs w:val="24"/>
          </w:rPr>
          <w:delText>ve</w:delText>
        </w:r>
        <w:r w:rsidR="00016F51" w:rsidRPr="00B0403D" w:rsidDel="00221A46">
          <w:rPr>
            <w:rFonts w:ascii="Times New Roman" w:hAnsi="Times New Roman" w:cs="Times New Roman"/>
            <w:sz w:val="24"/>
            <w:szCs w:val="24"/>
          </w:rPr>
          <w:delText xml:space="preserve"> certain advantages, these </w:delText>
        </w:r>
        <w:r w:rsidR="00016F51" w:rsidDel="00221A46">
          <w:rPr>
            <w:rFonts w:ascii="Times New Roman" w:hAnsi="Times New Roman" w:cs="Times New Roman"/>
            <w:sz w:val="24"/>
            <w:szCs w:val="24"/>
          </w:rPr>
          <w:delText>methods</w:delText>
        </w:r>
        <w:r w:rsidR="00016F51" w:rsidRPr="00B0403D" w:rsidDel="00221A46">
          <w:rPr>
            <w:rFonts w:ascii="Times New Roman" w:hAnsi="Times New Roman" w:cs="Times New Roman"/>
            <w:sz w:val="24"/>
            <w:szCs w:val="24"/>
          </w:rPr>
          <w:delText xml:space="preserve"> can only be applied in a limited subset of cases where th</w:delText>
        </w:r>
        <w:r w:rsidR="00016F51" w:rsidDel="00221A46">
          <w:rPr>
            <w:rFonts w:ascii="Times New Roman" w:hAnsi="Times New Roman" w:cs="Times New Roman"/>
            <w:sz w:val="24"/>
            <w:szCs w:val="24"/>
          </w:rPr>
          <w:delText xml:space="preserve">e empiricist knows all of the factors that affect the population dynamics of the species. </w:delText>
        </w:r>
      </w:del>
    </w:p>
    <w:p w14:paraId="3A0A11DB" w14:textId="77777777" w:rsidR="00602093" w:rsidRDefault="00794E37" w:rsidP="00602093">
      <w:pPr>
        <w:pStyle w:val="Normal1"/>
        <w:spacing w:line="360" w:lineRule="auto"/>
        <w:ind w:firstLine="360"/>
        <w:rPr>
          <w:rFonts w:ascii="Times New Roman" w:hAnsi="Times New Roman" w:cs="Times New Roman"/>
          <w:sz w:val="24"/>
          <w:szCs w:val="24"/>
        </w:rPr>
      </w:pPr>
      <w:commentRangeStart w:id="336"/>
      <w:r w:rsidRPr="00B0403D">
        <w:rPr>
          <w:rFonts w:ascii="Times New Roman" w:hAnsi="Times New Roman" w:cs="Times New Roman"/>
          <w:sz w:val="24"/>
          <w:szCs w:val="24"/>
        </w:rPr>
        <w:t>Having considered the questions under the section ‘</w:t>
      </w:r>
      <w:r w:rsidR="00EB3CE4">
        <w:rPr>
          <w:rFonts w:ascii="Times New Roman" w:hAnsi="Times New Roman" w:cs="Times New Roman"/>
          <w:sz w:val="24"/>
          <w:szCs w:val="24"/>
        </w:rPr>
        <w:t>Decision Steps’</w:t>
      </w:r>
      <w:r w:rsidR="00016F51">
        <w:rPr>
          <w:rFonts w:ascii="Times New Roman" w:hAnsi="Times New Roman" w:cs="Times New Roman"/>
          <w:sz w:val="24"/>
          <w:szCs w:val="24"/>
        </w:rPr>
        <w:t xml:space="preserve"> in Table </w:t>
      </w:r>
      <w:r w:rsidR="00152118">
        <w:rPr>
          <w:rFonts w:ascii="Times New Roman" w:hAnsi="Times New Roman" w:cs="Times New Roman"/>
          <w:sz w:val="24"/>
          <w:szCs w:val="24"/>
        </w:rPr>
        <w:t>2</w:t>
      </w:r>
      <w:r w:rsidRPr="00B0403D">
        <w:rPr>
          <w:rFonts w:ascii="Times New Roman" w:hAnsi="Times New Roman" w:cs="Times New Roman"/>
          <w:sz w:val="24"/>
          <w:szCs w:val="24"/>
        </w:rPr>
        <w:t xml:space="preserve">, an empiricist should be able to identify the method that is most appropriate. </w:t>
      </w:r>
      <w:r w:rsidRPr="000F21BA">
        <w:rPr>
          <w:rFonts w:ascii="Times New Roman" w:hAnsi="Times New Roman" w:cs="Times New Roman"/>
          <w:sz w:val="24"/>
          <w:szCs w:val="24"/>
        </w:rPr>
        <w:t xml:space="preserve">Using the first half of the table as </w:t>
      </w:r>
      <w:r w:rsidRPr="000F21BA">
        <w:rPr>
          <w:rFonts w:ascii="Times New Roman" w:hAnsi="Times New Roman" w:cs="Times New Roman"/>
          <w:sz w:val="24"/>
          <w:szCs w:val="24"/>
        </w:rPr>
        <w:lastRenderedPageBreak/>
        <w:t>a guide will should result in one preferred method, or in some cases a choice between two (e.g. LV and sensitivity) that can be further informed by the inputs/outputs section of the table (see below).</w:t>
      </w:r>
      <w:r w:rsidR="00016F51" w:rsidRPr="00016F51">
        <w:rPr>
          <w:rFonts w:ascii="Times New Roman" w:hAnsi="Times New Roman" w:cs="Times New Roman"/>
          <w:sz w:val="24"/>
          <w:szCs w:val="24"/>
        </w:rPr>
        <w:t xml:space="preserve"> </w:t>
      </w:r>
      <w:r w:rsidR="00016F51" w:rsidRPr="00B0403D">
        <w:rPr>
          <w:rFonts w:ascii="Times New Roman" w:hAnsi="Times New Roman" w:cs="Times New Roman"/>
          <w:sz w:val="24"/>
          <w:szCs w:val="24"/>
        </w:rPr>
        <w:t>In the ‘Method’</w:t>
      </w:r>
      <w:r w:rsidR="00016F51">
        <w:rPr>
          <w:rFonts w:ascii="Times New Roman" w:hAnsi="Times New Roman" w:cs="Times New Roman"/>
          <w:sz w:val="24"/>
          <w:szCs w:val="24"/>
        </w:rPr>
        <w:t xml:space="preserve"> section of Table </w:t>
      </w:r>
      <w:r w:rsidR="00152118">
        <w:rPr>
          <w:rFonts w:ascii="Times New Roman" w:hAnsi="Times New Roman" w:cs="Times New Roman"/>
          <w:sz w:val="24"/>
          <w:szCs w:val="24"/>
        </w:rPr>
        <w:t>2</w:t>
      </w:r>
      <w:r w:rsidR="00016F51">
        <w:rPr>
          <w:rFonts w:ascii="Times New Roman" w:hAnsi="Times New Roman" w:cs="Times New Roman"/>
          <w:sz w:val="24"/>
          <w:szCs w:val="24"/>
        </w:rPr>
        <w:t>,</w:t>
      </w:r>
      <w:r w:rsidR="00016F51" w:rsidRPr="00B0403D">
        <w:rPr>
          <w:rFonts w:ascii="Times New Roman" w:hAnsi="Times New Roman" w:cs="Times New Roman"/>
          <w:sz w:val="24"/>
          <w:szCs w:val="24"/>
        </w:rPr>
        <w:t xml:space="preserve"> we direct the reader to 1) the foundational paper that describes the underlying model for population dynamics, 2) the theoretical paper that relates the model to Modern Coexistence Theory and Chesson’s Inequality, and 3) an example of an empirical study that employed the method in the context of modern coexistence theory.</w:t>
      </w:r>
      <w:r w:rsidR="00016F51">
        <w:rPr>
          <w:rFonts w:ascii="Times New Roman" w:hAnsi="Times New Roman" w:cs="Times New Roman"/>
          <w:sz w:val="24"/>
          <w:szCs w:val="24"/>
        </w:rPr>
        <w:t xml:space="preserve"> For the consumer resource models, we are unaware of any empirical studies that have used the MacArthur CRM to predict coexistence and the only paper to have applied the </w:t>
      </w:r>
      <w:r w:rsidR="00F92F42">
        <w:rPr>
          <w:rFonts w:ascii="Times New Roman" w:hAnsi="Times New Roman" w:cs="Times New Roman" w:hint="eastAsia"/>
          <w:sz w:val="24"/>
          <w:szCs w:val="24"/>
          <w:lang w:eastAsia="zh-TW"/>
        </w:rPr>
        <w:t>Ti</w:t>
      </w:r>
      <w:r w:rsidR="00F92F42">
        <w:rPr>
          <w:rFonts w:ascii="Times New Roman" w:hAnsi="Times New Roman" w:cs="Times New Roman"/>
          <w:sz w:val="24"/>
          <w:szCs w:val="24"/>
          <w:lang w:eastAsia="zh-TW"/>
        </w:rPr>
        <w:t xml:space="preserve">lman’s </w:t>
      </w:r>
      <w:r w:rsidR="00016F51">
        <w:rPr>
          <w:rFonts w:ascii="Times New Roman" w:hAnsi="Times New Roman" w:cs="Times New Roman"/>
          <w:sz w:val="24"/>
          <w:szCs w:val="24"/>
        </w:rPr>
        <w:t>R</w:t>
      </w:r>
      <w:r w:rsidR="00F92F42" w:rsidRPr="00F92F42">
        <w:rPr>
          <w:rFonts w:ascii="Times New Roman" w:hAnsi="Times New Roman" w:cs="Times New Roman"/>
          <w:sz w:val="24"/>
          <w:szCs w:val="24"/>
          <w:vertAlign w:val="superscript"/>
        </w:rPr>
        <w:t>*</w:t>
      </w:r>
      <w:r w:rsidR="00016F51">
        <w:rPr>
          <w:rFonts w:ascii="Times New Roman" w:hAnsi="Times New Roman" w:cs="Times New Roman"/>
          <w:sz w:val="24"/>
          <w:szCs w:val="24"/>
        </w:rPr>
        <w:t xml:space="preserve"> CRM used previously published data.</w:t>
      </w:r>
      <w:commentRangeEnd w:id="336"/>
      <w:r w:rsidR="00221A46">
        <w:rPr>
          <w:rStyle w:val="CommentReference"/>
        </w:rPr>
        <w:commentReference w:id="336"/>
      </w:r>
    </w:p>
    <w:p w14:paraId="37764AB8" w14:textId="1836EC95" w:rsidR="006A208A" w:rsidRDefault="00602093" w:rsidP="006A208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In the following section of Table 2, we further list out the experimental requirements of the five methods. The major difference between the phenomenological </w:t>
      </w:r>
      <w:r w:rsidR="006A208A">
        <w:rPr>
          <w:rFonts w:ascii="Times New Roman" w:hAnsi="Times New Roman" w:cs="Times New Roman"/>
          <w:sz w:val="24"/>
          <w:szCs w:val="24"/>
        </w:rPr>
        <w:t xml:space="preserve">and the </w:t>
      </w:r>
      <w:r w:rsidRPr="00E43EC9">
        <w:rPr>
          <w:rFonts w:ascii="Times New Roman" w:hAnsi="Times New Roman" w:cs="Times New Roman"/>
          <w:sz w:val="24"/>
          <w:szCs w:val="24"/>
        </w:rPr>
        <w:t>mechanis</w:t>
      </w:r>
      <w:r>
        <w:rPr>
          <w:rFonts w:ascii="Times New Roman" w:hAnsi="Times New Roman" w:cs="Times New Roman"/>
          <w:sz w:val="24"/>
          <w:szCs w:val="24"/>
        </w:rPr>
        <w:t>tic</w:t>
      </w:r>
      <w:del w:id="337" w:author="Godwin, Casey" w:date="2018-10-24T11:16:00Z">
        <w:r w:rsidDel="00221A46">
          <w:rPr>
            <w:rFonts w:ascii="Times New Roman" w:hAnsi="Times New Roman" w:cs="Times New Roman"/>
            <w:sz w:val="24"/>
            <w:szCs w:val="24"/>
          </w:rPr>
          <w:delText>al</w:delText>
        </w:r>
      </w:del>
      <w:r>
        <w:rPr>
          <w:rFonts w:ascii="Times New Roman" w:hAnsi="Times New Roman" w:cs="Times New Roman"/>
          <w:sz w:val="24"/>
          <w:szCs w:val="24"/>
        </w:rPr>
        <w:t xml:space="preserve"> methods is the </w:t>
      </w:r>
      <w:r w:rsidR="00794E37" w:rsidRPr="00B0403D">
        <w:rPr>
          <w:rFonts w:ascii="Times New Roman" w:hAnsi="Times New Roman" w:cs="Times New Roman"/>
          <w:sz w:val="24"/>
          <w:szCs w:val="24"/>
        </w:rPr>
        <w:t xml:space="preserve">number, length, and types of </w:t>
      </w:r>
      <w:del w:id="338" w:author="Godwin, Casey" w:date="2018-10-24T11:16:00Z">
        <w:r w:rsidR="00794E37" w:rsidRPr="00B0403D" w:rsidDel="00221A46">
          <w:rPr>
            <w:rFonts w:ascii="Times New Roman" w:hAnsi="Times New Roman" w:cs="Times New Roman"/>
            <w:sz w:val="24"/>
            <w:szCs w:val="24"/>
          </w:rPr>
          <w:delText>time series</w:delText>
        </w:r>
      </w:del>
      <w:ins w:id="339" w:author="Godwin, Casey" w:date="2018-10-24T11:16:00Z">
        <w:r w:rsidR="00221A46">
          <w:rPr>
            <w:rFonts w:ascii="Times New Roman" w:hAnsi="Times New Roman" w:cs="Times New Roman"/>
            <w:sz w:val="24"/>
            <w:szCs w:val="24"/>
          </w:rPr>
          <w:t>experiments</w:t>
        </w:r>
      </w:ins>
      <w:r w:rsidR="00794E37" w:rsidRPr="00B0403D">
        <w:rPr>
          <w:rFonts w:ascii="Times New Roman" w:hAnsi="Times New Roman" w:cs="Times New Roman"/>
          <w:sz w:val="24"/>
          <w:szCs w:val="24"/>
        </w:rPr>
        <w:t xml:space="preserve"> required. </w:t>
      </w:r>
      <w:r w:rsidR="006A208A">
        <w:rPr>
          <w:rFonts w:ascii="Times New Roman" w:hAnsi="Times New Roman" w:cs="Times New Roman"/>
          <w:sz w:val="24"/>
          <w:szCs w:val="24"/>
        </w:rPr>
        <w:t xml:space="preserve">For the phenomenological methods, </w:t>
      </w:r>
      <w:r w:rsidR="00794E37" w:rsidRPr="00B0403D">
        <w:rPr>
          <w:rFonts w:ascii="Times New Roman" w:hAnsi="Times New Roman" w:cs="Times New Roman"/>
          <w:sz w:val="24"/>
          <w:szCs w:val="24"/>
        </w:rPr>
        <w:t xml:space="preserve">the number of new experiments required </w:t>
      </w:r>
      <w:r w:rsidR="005505D8">
        <w:rPr>
          <w:rFonts w:ascii="Times New Roman" w:hAnsi="Times New Roman" w:cs="Times New Roman"/>
          <w:sz w:val="24"/>
          <w:szCs w:val="24"/>
        </w:rPr>
        <w:t xml:space="preserve">for all pairwise combinations of species </w:t>
      </w:r>
      <w:r w:rsidR="00794E37" w:rsidRPr="00B0403D">
        <w:rPr>
          <w:rFonts w:ascii="Times New Roman" w:hAnsi="Times New Roman" w:cs="Times New Roman"/>
          <w:sz w:val="24"/>
          <w:szCs w:val="24"/>
        </w:rPr>
        <w:t xml:space="preserve">increase linearly or exponentially with each additional species. </w:t>
      </w:r>
      <w:ins w:id="340" w:author="Godwin, Casey" w:date="2018-10-24T11:17:00Z">
        <w:r w:rsidR="00221A46">
          <w:rPr>
            <w:rFonts w:ascii="Times New Roman" w:hAnsi="Times New Roman" w:cs="Times New Roman"/>
            <w:sz w:val="24"/>
            <w:szCs w:val="24"/>
          </w:rPr>
          <w:t xml:space="preserve">Since these methods require long-time series and species at equilibrium, empirical studies involving several species could be arduous. </w:t>
        </w:r>
      </w:ins>
      <w:r w:rsidR="00794E37" w:rsidRPr="00B0403D">
        <w:rPr>
          <w:rFonts w:ascii="Times New Roman" w:hAnsi="Times New Roman" w:cs="Times New Roman"/>
          <w:sz w:val="24"/>
          <w:szCs w:val="24"/>
        </w:rPr>
        <w:t xml:space="preserve">In contrast, </w:t>
      </w:r>
      <w:ins w:id="341" w:author="Godwin, Casey" w:date="2018-10-24T11:15:00Z">
        <w:r w:rsidR="00221A46">
          <w:rPr>
            <w:rFonts w:ascii="Times New Roman" w:hAnsi="Times New Roman" w:cs="Times New Roman"/>
            <w:sz w:val="24"/>
            <w:szCs w:val="24"/>
          </w:rPr>
          <w:t xml:space="preserve">for each additional species </w:t>
        </w:r>
      </w:ins>
      <w:r w:rsidR="00794E37" w:rsidRPr="00B0403D">
        <w:rPr>
          <w:rFonts w:ascii="Times New Roman" w:hAnsi="Times New Roman" w:cs="Times New Roman"/>
          <w:sz w:val="24"/>
          <w:szCs w:val="24"/>
        </w:rPr>
        <w:t>the consumer-resource models require only as many additional experiments as the number of resources.</w:t>
      </w:r>
      <w:r w:rsidR="006A208A">
        <w:rPr>
          <w:rFonts w:ascii="Times New Roman" w:hAnsi="Times New Roman" w:cs="Times New Roman"/>
          <w:sz w:val="24"/>
          <w:szCs w:val="24"/>
        </w:rPr>
        <w:t xml:space="preserve"> This is because the </w:t>
      </w:r>
      <w:r w:rsidR="006A208A" w:rsidRPr="00B0403D">
        <w:rPr>
          <w:rFonts w:ascii="Times New Roman" w:hAnsi="Times New Roman" w:cs="Times New Roman"/>
          <w:sz w:val="24"/>
          <w:szCs w:val="24"/>
        </w:rPr>
        <w:t xml:space="preserve">methods based on consumer-resource models do not require any co-culture in order to </w:t>
      </w:r>
      <w:r w:rsidR="006A208A">
        <w:rPr>
          <w:rFonts w:ascii="Times New Roman" w:hAnsi="Times New Roman" w:cs="Times New Roman"/>
          <w:sz w:val="24"/>
          <w:szCs w:val="24"/>
        </w:rPr>
        <w:t>estimate</w:t>
      </w:r>
      <w:r w:rsidR="006A208A" w:rsidRPr="00B0403D">
        <w:rPr>
          <w:rFonts w:ascii="Times New Roman" w:hAnsi="Times New Roman" w:cs="Times New Roman"/>
          <w:sz w:val="24"/>
          <w:szCs w:val="24"/>
        </w:rPr>
        <w:t xml:space="preserve"> </w:t>
      </w:r>
      <w:r w:rsidR="006A208A">
        <w:rPr>
          <w:rFonts w:ascii="Times New Roman" w:hAnsi="Times New Roman" w:cs="Times New Roman"/>
          <w:sz w:val="24"/>
          <w:szCs w:val="24"/>
        </w:rPr>
        <w:t>competition coefficients (</w:t>
      </w:r>
      <w:r w:rsidR="006A208A" w:rsidRPr="005B0147">
        <w:rPr>
          <w:rFonts w:ascii="Times New Roman" w:hAnsi="Times New Roman" w:cs="Times New Roman"/>
          <w:i/>
          <w:sz w:val="24"/>
          <w:szCs w:val="24"/>
        </w:rPr>
        <w:t>α</w:t>
      </w:r>
      <w:r w:rsidR="006A208A" w:rsidRPr="005B0147">
        <w:rPr>
          <w:rFonts w:ascii="Times New Roman" w:hAnsi="Times New Roman" w:cs="Times New Roman"/>
          <w:i/>
          <w:sz w:val="24"/>
          <w:szCs w:val="24"/>
          <w:vertAlign w:val="subscript"/>
        </w:rPr>
        <w:t>i</w:t>
      </w:r>
      <w:r w:rsidR="006A208A">
        <w:rPr>
          <w:rFonts w:ascii="Times New Roman" w:hAnsi="Times New Roman" w:cs="Times New Roman" w:hint="eastAsia"/>
          <w:i/>
          <w:sz w:val="24"/>
          <w:szCs w:val="24"/>
          <w:vertAlign w:val="subscript"/>
          <w:lang w:eastAsia="zh-TW"/>
        </w:rPr>
        <w:t>i</w:t>
      </w:r>
      <w:r w:rsidR="006A208A" w:rsidRPr="00B73CE7">
        <w:rPr>
          <w:rFonts w:ascii="Times New Roman" w:hAnsi="Times New Roman" w:cs="Times New Roman"/>
          <w:sz w:val="24"/>
          <w:szCs w:val="24"/>
          <w:lang w:eastAsia="zh-TW"/>
        </w:rPr>
        <w:t xml:space="preserve"> or </w:t>
      </w:r>
      <w:r w:rsidR="006A208A" w:rsidRPr="005B0147">
        <w:rPr>
          <w:rFonts w:ascii="Times New Roman" w:hAnsi="Times New Roman" w:cs="Times New Roman"/>
          <w:i/>
          <w:sz w:val="24"/>
          <w:szCs w:val="24"/>
        </w:rPr>
        <w:t>α</w:t>
      </w:r>
      <w:r w:rsidR="006A208A">
        <w:rPr>
          <w:rFonts w:ascii="Times New Roman" w:hAnsi="Times New Roman" w:cs="Times New Roman"/>
          <w:i/>
          <w:sz w:val="24"/>
          <w:szCs w:val="24"/>
          <w:vertAlign w:val="subscript"/>
        </w:rPr>
        <w:t>jj</w:t>
      </w:r>
      <w:r w:rsidR="006A208A" w:rsidRPr="00B73CE7">
        <w:rPr>
          <w:rFonts w:ascii="Times New Roman" w:hAnsi="Times New Roman" w:cs="Times New Roman"/>
          <w:sz w:val="24"/>
          <w:szCs w:val="24"/>
        </w:rPr>
        <w:t>)</w:t>
      </w:r>
      <w:r w:rsidR="006A208A">
        <w:rPr>
          <w:rFonts w:ascii="Times New Roman" w:hAnsi="Times New Roman" w:cs="Times New Roman"/>
          <w:sz w:val="24"/>
          <w:szCs w:val="24"/>
        </w:rPr>
        <w:t xml:space="preserve">, </w:t>
      </w:r>
      <w:r>
        <w:rPr>
          <w:rFonts w:ascii="Times New Roman" w:hAnsi="Times New Roman" w:cs="Times New Roman"/>
          <w:sz w:val="24"/>
          <w:szCs w:val="24"/>
        </w:rPr>
        <w:t>w</w:t>
      </w:r>
      <w:r w:rsidR="00794E37" w:rsidRPr="00B0403D">
        <w:rPr>
          <w:rFonts w:ascii="Times New Roman" w:hAnsi="Times New Roman" w:cs="Times New Roman"/>
          <w:sz w:val="24"/>
          <w:szCs w:val="24"/>
        </w:rPr>
        <w:t xml:space="preserve">hile all of the phenomenological methods require at least one co-culture of each species pair in order to quantify the </w:t>
      </w:r>
      <w:r w:rsidR="006A208A">
        <w:rPr>
          <w:rFonts w:ascii="Times New Roman" w:hAnsi="Times New Roman" w:cs="Times New Roman"/>
          <w:sz w:val="24"/>
          <w:szCs w:val="24"/>
        </w:rPr>
        <w:t>competition coefficients</w:t>
      </w:r>
      <w:r w:rsidR="00794E37" w:rsidRPr="00B0403D">
        <w:rPr>
          <w:rFonts w:ascii="Times New Roman" w:hAnsi="Times New Roman" w:cs="Times New Roman"/>
          <w:sz w:val="24"/>
          <w:szCs w:val="24"/>
        </w:rPr>
        <w:t xml:space="preserve">. </w:t>
      </w:r>
    </w:p>
    <w:p w14:paraId="2B62D03C" w14:textId="6758FADD" w:rsidR="004044A2" w:rsidRPr="00B0403D" w:rsidRDefault="00E44EB7" w:rsidP="00C9580C">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Finally, i</w:t>
      </w:r>
      <w:r w:rsidR="00794E37" w:rsidRPr="00B0403D">
        <w:rPr>
          <w:rFonts w:ascii="Times New Roman" w:hAnsi="Times New Roman" w:cs="Times New Roman"/>
          <w:sz w:val="24"/>
          <w:szCs w:val="24"/>
        </w:rPr>
        <w:t>n terms of model output</w:t>
      </w:r>
      <w:ins w:id="342" w:author="Godwin, Casey" w:date="2018-10-24T11:17:00Z">
        <w:r w:rsidR="00221A46">
          <w:rPr>
            <w:rFonts w:ascii="Times New Roman" w:hAnsi="Times New Roman" w:cs="Times New Roman"/>
            <w:sz w:val="24"/>
            <w:szCs w:val="24"/>
          </w:rPr>
          <w:t>s</w:t>
        </w:r>
      </w:ins>
      <w:del w:id="343" w:author="Godwin, Casey" w:date="2018-10-24T11:17:00Z">
        <w:r w:rsidR="00794E37" w:rsidRPr="00B0403D" w:rsidDel="00221A46">
          <w:rPr>
            <w:rFonts w:ascii="Times New Roman" w:hAnsi="Times New Roman" w:cs="Times New Roman"/>
            <w:sz w:val="24"/>
            <w:szCs w:val="24"/>
          </w:rPr>
          <w:delText xml:space="preserve"> then</w:delText>
        </w:r>
      </w:del>
      <w:r w:rsidR="00794E37" w:rsidRPr="00B0403D">
        <w:rPr>
          <w:rFonts w:ascii="Times New Roman" w:hAnsi="Times New Roman" w:cs="Times New Roman"/>
          <w:sz w:val="24"/>
          <w:szCs w:val="24"/>
        </w:rPr>
        <w:t xml:space="preserve">, the key differences are between phenomenological and consumer-resource methods. Only the consumer resource models are able to predict the potential for coexistence among combinations of species without growing those species together simultaneously. </w:t>
      </w:r>
      <w:r w:rsidR="00C9580C">
        <w:rPr>
          <w:rFonts w:ascii="Times New Roman" w:hAnsi="Times New Roman" w:cs="Times New Roman"/>
          <w:sz w:val="24"/>
          <w:szCs w:val="24"/>
        </w:rPr>
        <w:t xml:space="preserve">Moreover, </w:t>
      </w:r>
      <w:r w:rsidR="00C9580C" w:rsidRPr="00B0403D">
        <w:rPr>
          <w:rFonts w:ascii="Times New Roman" w:hAnsi="Times New Roman" w:cs="Times New Roman"/>
          <w:sz w:val="24"/>
          <w:szCs w:val="24"/>
        </w:rPr>
        <w:t>consumer resource models can be used to predict ND and RFD under limited sets of different environmental conditions.</w:t>
      </w:r>
      <w:r w:rsidR="00C9580C">
        <w:rPr>
          <w:rFonts w:ascii="Times New Roman" w:hAnsi="Times New Roman" w:cs="Times New Roman"/>
          <w:sz w:val="24"/>
          <w:szCs w:val="24"/>
        </w:rPr>
        <w:t xml:space="preserve"> However, n</w:t>
      </w:r>
      <w:r w:rsidR="00794E37" w:rsidRPr="00B0403D">
        <w:rPr>
          <w:rFonts w:ascii="Times New Roman" w:hAnsi="Times New Roman" w:cs="Times New Roman"/>
          <w:sz w:val="24"/>
          <w:szCs w:val="24"/>
        </w:rPr>
        <w:t xml:space="preserve">one of the phenomenological methods can be used to make predictions about novel combinations of species or different environmental contexts. </w:t>
      </w:r>
      <w:r w:rsidR="00C9580C">
        <w:rPr>
          <w:rFonts w:ascii="Times New Roman" w:hAnsi="Times New Roman" w:cs="Times New Roman"/>
          <w:sz w:val="24"/>
          <w:szCs w:val="24"/>
        </w:rPr>
        <w:t>For</w:t>
      </w:r>
      <w:r w:rsidR="00794E37" w:rsidRPr="00B0403D">
        <w:rPr>
          <w:rFonts w:ascii="Times New Roman" w:hAnsi="Times New Roman" w:cs="Times New Roman"/>
          <w:sz w:val="24"/>
          <w:szCs w:val="24"/>
        </w:rPr>
        <w:t xml:space="preserve"> instance, Letten et al show that the Tilman R* model can be used to predict the ND and RFD at different </w:t>
      </w:r>
      <w:r w:rsidR="00016F51">
        <w:rPr>
          <w:rFonts w:ascii="Times New Roman" w:hAnsi="Times New Roman" w:cs="Times New Roman"/>
          <w:sz w:val="24"/>
          <w:szCs w:val="24"/>
        </w:rPr>
        <w:t>nutrient</w:t>
      </w:r>
      <w:r w:rsidR="00016F51" w:rsidRPr="00B0403D">
        <w:rPr>
          <w:rFonts w:ascii="Times New Roman" w:hAnsi="Times New Roman" w:cs="Times New Roman"/>
          <w:sz w:val="24"/>
          <w:szCs w:val="24"/>
        </w:rPr>
        <w:t xml:space="preserve"> </w:t>
      </w:r>
      <w:r w:rsidR="00794E37" w:rsidRPr="00B0403D">
        <w:rPr>
          <w:rFonts w:ascii="Times New Roman" w:hAnsi="Times New Roman" w:cs="Times New Roman"/>
          <w:sz w:val="24"/>
          <w:szCs w:val="24"/>
        </w:rPr>
        <w:t xml:space="preserve">supply </w:t>
      </w:r>
      <w:r w:rsidR="00016F51">
        <w:rPr>
          <w:rFonts w:ascii="Times New Roman" w:hAnsi="Times New Roman" w:cs="Times New Roman"/>
          <w:sz w:val="24"/>
          <w:szCs w:val="24"/>
        </w:rPr>
        <w:t>rates or</w:t>
      </w:r>
      <w:r w:rsidR="00794E37" w:rsidRPr="00B0403D">
        <w:rPr>
          <w:rFonts w:ascii="Times New Roman" w:hAnsi="Times New Roman" w:cs="Times New Roman"/>
          <w:sz w:val="24"/>
          <w:szCs w:val="24"/>
        </w:rPr>
        <w:t xml:space="preserve"> dilution rates [Letten et al 2017], but if for example, temperature were changed, the model </w:t>
      </w:r>
      <w:ins w:id="344" w:author="Godwin, Casey" w:date="2018-10-24T11:19:00Z">
        <w:r w:rsidR="00221A46">
          <w:rPr>
            <w:rFonts w:ascii="Times New Roman" w:hAnsi="Times New Roman" w:cs="Times New Roman"/>
            <w:sz w:val="24"/>
            <w:szCs w:val="24"/>
          </w:rPr>
          <w:t xml:space="preserve">could </w:t>
        </w:r>
      </w:ins>
      <w:del w:id="345" w:author="Godwin, Casey" w:date="2018-10-24T11:19:00Z">
        <w:r w:rsidR="009E6952" w:rsidDel="00221A46">
          <w:rPr>
            <w:rFonts w:ascii="Times New Roman" w:hAnsi="Times New Roman" w:cs="Times New Roman"/>
            <w:sz w:val="24"/>
            <w:szCs w:val="24"/>
          </w:rPr>
          <w:delText>can</w:delText>
        </w:r>
      </w:del>
      <w:r w:rsidR="009E6952">
        <w:rPr>
          <w:rFonts w:ascii="Times New Roman" w:hAnsi="Times New Roman" w:cs="Times New Roman"/>
          <w:sz w:val="24"/>
          <w:szCs w:val="24"/>
        </w:rPr>
        <w:t>not be used to make predictions</w:t>
      </w:r>
      <w:r w:rsidR="00794E37" w:rsidRPr="00B0403D">
        <w:rPr>
          <w:rFonts w:ascii="Times New Roman" w:hAnsi="Times New Roman" w:cs="Times New Roman"/>
          <w:sz w:val="24"/>
          <w:szCs w:val="24"/>
        </w:rPr>
        <w:t xml:space="preserve">. </w:t>
      </w:r>
    </w:p>
    <w:p w14:paraId="08DB538F" w14:textId="77777777" w:rsidR="004044A2" w:rsidRPr="00B0403D" w:rsidRDefault="004044A2" w:rsidP="00016F51">
      <w:pPr>
        <w:pStyle w:val="Normal1"/>
        <w:pBdr>
          <w:top w:val="nil"/>
          <w:left w:val="nil"/>
          <w:bottom w:val="nil"/>
          <w:right w:val="nil"/>
          <w:between w:val="nil"/>
        </w:pBdr>
        <w:spacing w:line="360" w:lineRule="auto"/>
        <w:contextualSpacing w:val="0"/>
        <w:rPr>
          <w:rFonts w:ascii="Times New Roman" w:hAnsi="Times New Roman" w:cs="Times New Roman"/>
          <w:sz w:val="24"/>
          <w:szCs w:val="24"/>
        </w:rPr>
      </w:pPr>
    </w:p>
    <w:p w14:paraId="61214C8B" w14:textId="7990FD3D" w:rsidR="004044A2" w:rsidRDefault="001F4F32" w:rsidP="00715006">
      <w:pPr>
        <w:pStyle w:val="Normal1"/>
        <w:spacing w:line="360" w:lineRule="auto"/>
        <w:rPr>
          <w:ins w:id="346" w:author="Godwin, Casey" w:date="2018-10-24T11:19:00Z"/>
          <w:rFonts w:ascii="Times New Roman" w:hAnsi="Times New Roman" w:cs="Times New Roman"/>
          <w:b/>
          <w:sz w:val="24"/>
          <w:szCs w:val="24"/>
        </w:rPr>
      </w:pPr>
      <w:r>
        <w:rPr>
          <w:rFonts w:ascii="Times New Roman" w:hAnsi="Times New Roman" w:cs="Times New Roman"/>
          <w:b/>
          <w:sz w:val="24"/>
          <w:szCs w:val="24"/>
        </w:rPr>
        <w:t xml:space="preserve">Part 3. </w:t>
      </w:r>
      <w:r w:rsidR="00794E37" w:rsidRPr="00B0403D">
        <w:rPr>
          <w:rFonts w:ascii="Times New Roman" w:hAnsi="Times New Roman" w:cs="Times New Roman"/>
          <w:b/>
          <w:sz w:val="24"/>
          <w:szCs w:val="24"/>
        </w:rPr>
        <w:t>Cautions and future directions</w:t>
      </w:r>
    </w:p>
    <w:p w14:paraId="4A500C17" w14:textId="52D3BECB" w:rsidR="00221A46" w:rsidRPr="002A2FBF" w:rsidRDefault="00221A46" w:rsidP="00715006">
      <w:pPr>
        <w:pStyle w:val="Normal1"/>
        <w:spacing w:line="360" w:lineRule="auto"/>
        <w:rPr>
          <w:rFonts w:ascii="Times New Roman" w:hAnsi="Times New Roman" w:cs="Times New Roman"/>
          <w:sz w:val="24"/>
          <w:szCs w:val="24"/>
        </w:rPr>
      </w:pPr>
      <w:ins w:id="347" w:author="Godwin, Casey" w:date="2018-10-24T11:19:00Z">
        <w:r w:rsidRPr="002A2FBF">
          <w:rPr>
            <w:rFonts w:ascii="Times New Roman" w:hAnsi="Times New Roman" w:cs="Times New Roman"/>
            <w:sz w:val="24"/>
            <w:szCs w:val="24"/>
          </w:rPr>
          <w:lastRenderedPageBreak/>
          <w:t xml:space="preserve">Having described and compared the methods for </w:t>
        </w:r>
      </w:ins>
      <w:ins w:id="348" w:author="Godwin, Casey" w:date="2018-10-24T11:21:00Z">
        <w:r w:rsidR="00257214">
          <w:rPr>
            <w:rFonts w:ascii="Times New Roman" w:hAnsi="Times New Roman" w:cs="Times New Roman"/>
            <w:sz w:val="24"/>
            <w:szCs w:val="24"/>
          </w:rPr>
          <w:t>implementing</w:t>
        </w:r>
      </w:ins>
      <w:ins w:id="349" w:author="Godwin, Casey" w:date="2018-10-24T11:19:00Z">
        <w:r w:rsidRPr="002A2FBF">
          <w:rPr>
            <w:rFonts w:ascii="Times New Roman" w:hAnsi="Times New Roman" w:cs="Times New Roman"/>
            <w:sz w:val="24"/>
            <w:szCs w:val="24"/>
          </w:rPr>
          <w:t xml:space="preserve"> modern coexistence theory, we of</w:t>
        </w:r>
      </w:ins>
      <w:ins w:id="350" w:author="Godwin, Casey" w:date="2018-10-24T11:20:00Z">
        <w:r w:rsidRPr="002A2FBF">
          <w:rPr>
            <w:rFonts w:ascii="Times New Roman" w:hAnsi="Times New Roman" w:cs="Times New Roman"/>
            <w:sz w:val="24"/>
            <w:szCs w:val="24"/>
          </w:rPr>
          <w:t xml:space="preserve">fer several cautions for this </w:t>
        </w:r>
      </w:ins>
      <w:ins w:id="351" w:author="Godwin, Casey" w:date="2018-10-24T11:21:00Z">
        <w:r w:rsidR="00257214">
          <w:rPr>
            <w:rFonts w:ascii="Times New Roman" w:hAnsi="Times New Roman" w:cs="Times New Roman"/>
            <w:sz w:val="24"/>
            <w:szCs w:val="24"/>
          </w:rPr>
          <w:t>area of research</w:t>
        </w:r>
      </w:ins>
      <w:ins w:id="352" w:author="Godwin, Casey" w:date="2018-10-24T11:20:00Z">
        <w:r w:rsidRPr="002A2FBF">
          <w:rPr>
            <w:rFonts w:ascii="Times New Roman" w:hAnsi="Times New Roman" w:cs="Times New Roman"/>
            <w:sz w:val="24"/>
            <w:szCs w:val="24"/>
          </w:rPr>
          <w:t xml:space="preserve"> as more empirical studies are performed </w:t>
        </w:r>
      </w:ins>
      <w:ins w:id="353" w:author="Godwin, Casey" w:date="2018-10-24T11:21:00Z">
        <w:r w:rsidR="00257214">
          <w:rPr>
            <w:rFonts w:ascii="Times New Roman" w:hAnsi="Times New Roman" w:cs="Times New Roman"/>
            <w:sz w:val="24"/>
            <w:szCs w:val="24"/>
          </w:rPr>
          <w:t xml:space="preserve">and, eventually, </w:t>
        </w:r>
      </w:ins>
      <w:ins w:id="354" w:author="Godwin, Casey" w:date="2018-10-24T11:22:00Z">
        <w:r w:rsidR="00257214">
          <w:rPr>
            <w:rFonts w:ascii="Times New Roman" w:hAnsi="Times New Roman" w:cs="Times New Roman"/>
            <w:sz w:val="24"/>
            <w:szCs w:val="24"/>
          </w:rPr>
          <w:t>outcomes are synthesized from different experiments.</w:t>
        </w:r>
      </w:ins>
    </w:p>
    <w:p w14:paraId="255E5F3D" w14:textId="77777777" w:rsidR="009E12E1" w:rsidRDefault="00E249DA" w:rsidP="00DE2DDE">
      <w:pPr>
        <w:pStyle w:val="Normal1"/>
        <w:spacing w:line="360" w:lineRule="auto"/>
        <w:rPr>
          <w:rFonts w:ascii="Times New Roman" w:hAnsi="Times New Roman" w:cs="Times New Roman"/>
          <w:sz w:val="24"/>
          <w:szCs w:val="24"/>
        </w:rPr>
      </w:pPr>
      <w:r w:rsidRPr="009E12E1">
        <w:rPr>
          <w:rFonts w:ascii="Times New Roman" w:hAnsi="Times New Roman" w:cs="Times New Roman"/>
          <w:i/>
          <w:sz w:val="24"/>
          <w:szCs w:val="24"/>
        </w:rPr>
        <w:t>Caution 1</w:t>
      </w:r>
      <w:r w:rsidR="000F21BA" w:rsidRPr="009E12E1">
        <w:rPr>
          <w:rFonts w:ascii="Times New Roman" w:hAnsi="Times New Roman" w:cs="Times New Roman"/>
          <w:i/>
          <w:sz w:val="24"/>
          <w:szCs w:val="24"/>
        </w:rPr>
        <w:t>: Need to empirically demonstrate equivalence of the methods.</w:t>
      </w:r>
      <w:r w:rsidR="000F21BA">
        <w:rPr>
          <w:rFonts w:ascii="Times New Roman" w:hAnsi="Times New Roman" w:cs="Times New Roman"/>
          <w:sz w:val="24"/>
          <w:szCs w:val="24"/>
        </w:rPr>
        <w:t xml:space="preserve"> </w:t>
      </w:r>
    </w:p>
    <w:p w14:paraId="6456A98C" w14:textId="76A0B98D" w:rsidR="009E12E1" w:rsidRDefault="000F21BA" w:rsidP="009E12E1">
      <w:pPr>
        <w:pStyle w:val="Normal1"/>
        <w:spacing w:line="360" w:lineRule="auto"/>
        <w:ind w:firstLine="360"/>
        <w:rPr>
          <w:rFonts w:ascii="Times New Roman" w:hAnsi="Times New Roman" w:cs="Times New Roman"/>
          <w:sz w:val="24"/>
          <w:szCs w:val="24"/>
        </w:rPr>
      </w:pPr>
      <w:r w:rsidRPr="0027496F">
        <w:rPr>
          <w:rFonts w:ascii="Times New Roman" w:hAnsi="Times New Roman" w:cs="Times New Roman"/>
          <w:sz w:val="24"/>
          <w:szCs w:val="24"/>
        </w:rPr>
        <w:t xml:space="preserve">To date, we are unaware of any empirical studies that have </w:t>
      </w:r>
      <w:r w:rsidR="00794E37" w:rsidRPr="0027496F">
        <w:rPr>
          <w:rFonts w:ascii="Times New Roman" w:hAnsi="Times New Roman" w:cs="Times New Roman"/>
          <w:sz w:val="24"/>
          <w:szCs w:val="24"/>
        </w:rPr>
        <w:t>applied more than one of these methods to the same</w:t>
      </w:r>
      <w:r w:rsidRPr="0027496F">
        <w:rPr>
          <w:rFonts w:ascii="Times New Roman" w:hAnsi="Times New Roman" w:cs="Times New Roman"/>
          <w:sz w:val="24"/>
          <w:szCs w:val="24"/>
        </w:rPr>
        <w:t xml:space="preserve"> study system</w:t>
      </w:r>
      <w:r w:rsidR="00794E37" w:rsidRPr="0027496F">
        <w:rPr>
          <w:rFonts w:ascii="Times New Roman" w:hAnsi="Times New Roman" w:cs="Times New Roman"/>
          <w:sz w:val="24"/>
          <w:szCs w:val="24"/>
        </w:rPr>
        <w:t xml:space="preserve">. </w:t>
      </w:r>
      <w:r w:rsidR="00BD7D2B" w:rsidRPr="0027496F">
        <w:rPr>
          <w:rFonts w:ascii="Times New Roman" w:hAnsi="Times New Roman" w:cs="Times New Roman"/>
          <w:sz w:val="24"/>
          <w:szCs w:val="24"/>
        </w:rPr>
        <w:t xml:space="preserve">According to what we have </w:t>
      </w:r>
      <w:r w:rsidR="00A57201" w:rsidRPr="0027496F">
        <w:rPr>
          <w:rFonts w:ascii="Times New Roman" w:hAnsi="Times New Roman" w:cs="Times New Roman"/>
          <w:sz w:val="24"/>
          <w:szCs w:val="24"/>
        </w:rPr>
        <w:t xml:space="preserve">mathematically </w:t>
      </w:r>
      <w:r w:rsidR="00BD7D2B" w:rsidRPr="0027496F">
        <w:rPr>
          <w:rFonts w:ascii="Times New Roman" w:hAnsi="Times New Roman" w:cs="Times New Roman"/>
          <w:sz w:val="24"/>
          <w:szCs w:val="24"/>
        </w:rPr>
        <w:t>shown in the previous section, the</w:t>
      </w:r>
      <w:r w:rsidR="00A57201" w:rsidRPr="0027496F">
        <w:rPr>
          <w:rFonts w:ascii="Times New Roman" w:hAnsi="Times New Roman" w:cs="Times New Roman"/>
          <w:sz w:val="24"/>
          <w:szCs w:val="24"/>
        </w:rPr>
        <w:t>se five</w:t>
      </w:r>
      <w:r w:rsidR="00BD7D2B" w:rsidRPr="0027496F">
        <w:rPr>
          <w:rFonts w:ascii="Times New Roman" w:hAnsi="Times New Roman" w:cs="Times New Roman"/>
          <w:sz w:val="24"/>
          <w:szCs w:val="24"/>
        </w:rPr>
        <w:t xml:space="preserve"> methods are</w:t>
      </w:r>
      <w:r w:rsidR="00A57201" w:rsidRPr="0027496F">
        <w:rPr>
          <w:rFonts w:ascii="Times New Roman" w:hAnsi="Times New Roman" w:cs="Times New Roman"/>
          <w:sz w:val="24"/>
          <w:szCs w:val="24"/>
        </w:rPr>
        <w:t xml:space="preserve"> not identical to each other </w:t>
      </w:r>
      <w:r w:rsidR="00D70762" w:rsidRPr="0027496F">
        <w:rPr>
          <w:rFonts w:ascii="Times New Roman" w:hAnsi="Times New Roman" w:cs="Times New Roman"/>
          <w:sz w:val="24"/>
          <w:szCs w:val="24"/>
        </w:rPr>
        <w:t xml:space="preserve">in terms of </w:t>
      </w:r>
      <w:r w:rsidR="0027496F" w:rsidRPr="0027496F">
        <w:rPr>
          <w:rFonts w:ascii="Times New Roman" w:hAnsi="Times New Roman" w:cs="Times New Roman"/>
          <w:sz w:val="24"/>
          <w:szCs w:val="24"/>
        </w:rPr>
        <w:t>how the derive ND and RFD,</w:t>
      </w:r>
      <w:r w:rsidR="00A57201" w:rsidRPr="0027496F">
        <w:rPr>
          <w:rFonts w:ascii="Times New Roman" w:hAnsi="Times New Roman" w:cs="Times New Roman"/>
          <w:sz w:val="24"/>
          <w:szCs w:val="24"/>
        </w:rPr>
        <w:t xml:space="preserve"> </w:t>
      </w:r>
      <w:r w:rsidR="0027496F" w:rsidRPr="0027496F">
        <w:rPr>
          <w:rFonts w:ascii="Times New Roman" w:hAnsi="Times New Roman" w:cs="Times New Roman"/>
          <w:sz w:val="24"/>
          <w:szCs w:val="24"/>
        </w:rPr>
        <w:t>but there is good correspondence in terms of predicting coexistence</w:t>
      </w:r>
      <w:r w:rsidR="00A57201" w:rsidRPr="0027496F">
        <w:rPr>
          <w:rFonts w:ascii="Times New Roman" w:hAnsi="Times New Roman" w:cs="Times New Roman"/>
          <w:sz w:val="24"/>
          <w:szCs w:val="24"/>
        </w:rPr>
        <w:t xml:space="preserve">. </w:t>
      </w:r>
      <w:r w:rsidR="0027496F">
        <w:rPr>
          <w:rFonts w:ascii="Times New Roman" w:hAnsi="Times New Roman" w:cs="Times New Roman"/>
          <w:sz w:val="24"/>
          <w:szCs w:val="24"/>
        </w:rPr>
        <w:t xml:space="preserve">This means that values of ND and RFD from different experimental approaches </w:t>
      </w:r>
      <w:del w:id="355" w:author="Godwin, Casey" w:date="2018-10-24T11:23:00Z">
        <w:r w:rsidR="0027496F" w:rsidDel="00CE35F7">
          <w:rPr>
            <w:rFonts w:ascii="Times New Roman" w:hAnsi="Times New Roman" w:cs="Times New Roman"/>
            <w:sz w:val="24"/>
            <w:szCs w:val="24"/>
          </w:rPr>
          <w:delText xml:space="preserve">are </w:delText>
        </w:r>
      </w:del>
      <w:ins w:id="356" w:author="Godwin, Casey" w:date="2018-10-24T11:23:00Z">
        <w:r w:rsidR="00CE35F7">
          <w:rPr>
            <w:rFonts w:ascii="Times New Roman" w:hAnsi="Times New Roman" w:cs="Times New Roman"/>
            <w:sz w:val="24"/>
            <w:szCs w:val="24"/>
          </w:rPr>
          <w:t>may</w:t>
        </w:r>
        <w:r w:rsidR="00CE35F7">
          <w:rPr>
            <w:rFonts w:ascii="Times New Roman" w:hAnsi="Times New Roman" w:cs="Times New Roman"/>
            <w:sz w:val="24"/>
            <w:szCs w:val="24"/>
          </w:rPr>
          <w:t xml:space="preserve"> </w:t>
        </w:r>
      </w:ins>
      <w:r w:rsidR="0027496F">
        <w:rPr>
          <w:rFonts w:ascii="Times New Roman" w:hAnsi="Times New Roman" w:cs="Times New Roman"/>
          <w:sz w:val="24"/>
          <w:szCs w:val="24"/>
        </w:rPr>
        <w:t xml:space="preserve">not </w:t>
      </w:r>
      <w:ins w:id="357" w:author="Godwin, Casey" w:date="2018-10-24T11:23:00Z">
        <w:r w:rsidR="00CE35F7">
          <w:rPr>
            <w:rFonts w:ascii="Times New Roman" w:hAnsi="Times New Roman" w:cs="Times New Roman"/>
            <w:sz w:val="24"/>
            <w:szCs w:val="24"/>
          </w:rPr>
          <w:t xml:space="preserve">be </w:t>
        </w:r>
      </w:ins>
      <w:r w:rsidR="0027496F">
        <w:rPr>
          <w:rFonts w:ascii="Times New Roman" w:hAnsi="Times New Roman" w:cs="Times New Roman"/>
          <w:sz w:val="24"/>
          <w:szCs w:val="24"/>
        </w:rPr>
        <w:t xml:space="preserve">comparable. As we show here, </w:t>
      </w:r>
      <w:r w:rsidR="0027496F" w:rsidRPr="0027496F">
        <w:rPr>
          <w:rFonts w:ascii="Times New Roman" w:hAnsi="Times New Roman" w:cs="Times New Roman"/>
          <w:sz w:val="24"/>
          <w:szCs w:val="24"/>
        </w:rPr>
        <w:t>a few papers have applied empirically-derived parameter values to show that two methods are comparable (Letten et al 2017</w:t>
      </w:r>
      <w:r w:rsidR="0027496F">
        <w:rPr>
          <w:rFonts w:ascii="Times New Roman" w:hAnsi="Times New Roman" w:cs="Times New Roman"/>
          <w:sz w:val="24"/>
          <w:szCs w:val="24"/>
        </w:rPr>
        <w:t xml:space="preserve">; </w:t>
      </w:r>
      <w:r w:rsidR="0027496F" w:rsidRPr="00F65828">
        <w:rPr>
          <w:rFonts w:ascii="Times New Roman" w:hAnsi="Times New Roman" w:cs="Times New Roman"/>
          <w:sz w:val="24"/>
          <w:szCs w:val="24"/>
        </w:rPr>
        <w:t>Levine and HilleRisLambers 2009</w:t>
      </w:r>
      <w:r w:rsidR="0027496F" w:rsidRPr="0027496F">
        <w:rPr>
          <w:rFonts w:ascii="Times New Roman" w:hAnsi="Times New Roman" w:cs="Times New Roman"/>
          <w:sz w:val="24"/>
          <w:szCs w:val="24"/>
        </w:rPr>
        <w:t xml:space="preserve">), </w:t>
      </w:r>
      <w:r w:rsidR="0027496F">
        <w:rPr>
          <w:rFonts w:ascii="Times New Roman" w:hAnsi="Times New Roman" w:cs="Times New Roman"/>
          <w:sz w:val="24"/>
          <w:szCs w:val="24"/>
        </w:rPr>
        <w:t xml:space="preserve">but </w:t>
      </w:r>
      <w:r w:rsidR="0027496F" w:rsidRPr="0027496F">
        <w:rPr>
          <w:rFonts w:ascii="Times New Roman" w:hAnsi="Times New Roman" w:cs="Times New Roman"/>
          <w:sz w:val="24"/>
          <w:szCs w:val="24"/>
        </w:rPr>
        <w:t>th</w:t>
      </w:r>
      <w:r w:rsidR="0027496F">
        <w:rPr>
          <w:rFonts w:ascii="Times New Roman" w:hAnsi="Times New Roman" w:cs="Times New Roman"/>
          <w:sz w:val="24"/>
          <w:szCs w:val="24"/>
        </w:rPr>
        <w:t>ese</w:t>
      </w:r>
      <w:r w:rsidR="0027496F" w:rsidRPr="0027496F">
        <w:rPr>
          <w:rFonts w:ascii="Times New Roman" w:hAnsi="Times New Roman" w:cs="Times New Roman"/>
          <w:sz w:val="24"/>
          <w:szCs w:val="24"/>
        </w:rPr>
        <w:t xml:space="preserve"> ad hoc test</w:t>
      </w:r>
      <w:r w:rsidR="0027496F">
        <w:rPr>
          <w:rFonts w:ascii="Times New Roman" w:hAnsi="Times New Roman" w:cs="Times New Roman"/>
          <w:sz w:val="24"/>
          <w:szCs w:val="24"/>
        </w:rPr>
        <w:t xml:space="preserve">s </w:t>
      </w:r>
      <w:r w:rsidR="0027496F" w:rsidRPr="0027496F">
        <w:rPr>
          <w:rFonts w:ascii="Times New Roman" w:hAnsi="Times New Roman" w:cs="Times New Roman"/>
          <w:sz w:val="24"/>
          <w:szCs w:val="24"/>
        </w:rPr>
        <w:t xml:space="preserve">do not reflect the differences in experimental design, assumptions, and </w:t>
      </w:r>
      <w:r w:rsidR="0027496F">
        <w:rPr>
          <w:rFonts w:ascii="Times New Roman" w:hAnsi="Times New Roman" w:cs="Times New Roman"/>
          <w:sz w:val="24"/>
          <w:szCs w:val="24"/>
        </w:rPr>
        <w:t>calculations</w:t>
      </w:r>
      <w:r w:rsidR="0027496F" w:rsidRPr="0027496F">
        <w:rPr>
          <w:rFonts w:ascii="Times New Roman" w:hAnsi="Times New Roman" w:cs="Times New Roman"/>
          <w:sz w:val="24"/>
          <w:szCs w:val="24"/>
        </w:rPr>
        <w:t xml:space="preserve"> that are outlined in Table 2.</w:t>
      </w:r>
      <w:r w:rsidR="009E12E1">
        <w:rPr>
          <w:rFonts w:ascii="Times New Roman" w:hAnsi="Times New Roman" w:cs="Times New Roman"/>
          <w:sz w:val="24"/>
          <w:szCs w:val="24"/>
        </w:rPr>
        <w:t xml:space="preserve"> </w:t>
      </w:r>
    </w:p>
    <w:p w14:paraId="564140E1" w14:textId="06C91465" w:rsidR="00F90AF9" w:rsidRDefault="0027496F" w:rsidP="009E12E1">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fact that ND and RFD are not comparable among different experimental approaches limits the </w:t>
      </w:r>
      <w:del w:id="358" w:author="Godwin, Casey" w:date="2018-10-24T11:24:00Z">
        <w:r w:rsidDel="00CE35F7">
          <w:rPr>
            <w:rFonts w:ascii="Times New Roman" w:hAnsi="Times New Roman" w:cs="Times New Roman"/>
            <w:sz w:val="24"/>
            <w:szCs w:val="24"/>
          </w:rPr>
          <w:delText xml:space="preserve">possibilities </w:delText>
        </w:r>
      </w:del>
      <w:ins w:id="359" w:author="Godwin, Casey" w:date="2018-10-24T11:24:00Z">
        <w:r w:rsidR="00CE35F7">
          <w:rPr>
            <w:rFonts w:ascii="Times New Roman" w:hAnsi="Times New Roman" w:cs="Times New Roman"/>
            <w:sz w:val="24"/>
            <w:szCs w:val="24"/>
          </w:rPr>
          <w:t>potential</w:t>
        </w:r>
        <w:r w:rsidR="00CE35F7">
          <w:rPr>
            <w:rFonts w:ascii="Times New Roman" w:hAnsi="Times New Roman" w:cs="Times New Roman"/>
            <w:sz w:val="24"/>
            <w:szCs w:val="24"/>
          </w:rPr>
          <w:t xml:space="preserve"> </w:t>
        </w:r>
      </w:ins>
      <w:r>
        <w:rPr>
          <w:rFonts w:ascii="Times New Roman" w:hAnsi="Times New Roman" w:cs="Times New Roman"/>
          <w:sz w:val="24"/>
          <w:szCs w:val="24"/>
        </w:rPr>
        <w:t xml:space="preserve">for synthesis. For example, studies that relate ND and RFD to phylogenetic or functional divergence among species </w:t>
      </w:r>
      <w:del w:id="360" w:author="Godwin, Casey" w:date="2018-10-24T11:25:00Z">
        <w:r w:rsidDel="00CE35F7">
          <w:rPr>
            <w:rFonts w:ascii="Times New Roman" w:hAnsi="Times New Roman" w:cs="Times New Roman"/>
            <w:sz w:val="24"/>
            <w:szCs w:val="24"/>
          </w:rPr>
          <w:delText>(Narwani et al 2013)</w:delText>
        </w:r>
      </w:del>
      <w:r>
        <w:rPr>
          <w:rFonts w:ascii="Times New Roman" w:hAnsi="Times New Roman" w:cs="Times New Roman"/>
          <w:sz w:val="24"/>
          <w:szCs w:val="24"/>
        </w:rPr>
        <w:t xml:space="preserve"> </w:t>
      </w:r>
      <w:del w:id="361" w:author="Godwin, Casey" w:date="2018-10-24T11:25:00Z">
        <w:r w:rsidDel="00CE35F7">
          <w:rPr>
            <w:rFonts w:ascii="Times New Roman" w:hAnsi="Times New Roman" w:cs="Times New Roman"/>
            <w:sz w:val="24"/>
            <w:szCs w:val="24"/>
          </w:rPr>
          <w:delText>would</w:delText>
        </w:r>
      </w:del>
      <w:ins w:id="362" w:author="Godwin, Casey" w:date="2018-10-24T11:25:00Z">
        <w:r w:rsidR="00CE35F7">
          <w:rPr>
            <w:rFonts w:ascii="Times New Roman" w:hAnsi="Times New Roman" w:cs="Times New Roman"/>
            <w:sz w:val="24"/>
            <w:szCs w:val="24"/>
          </w:rPr>
          <w:t>must</w:t>
        </w:r>
      </w:ins>
      <w:del w:id="363" w:author="Godwin, Casey" w:date="2018-10-24T11:25:00Z">
        <w:r w:rsidDel="00CE35F7">
          <w:rPr>
            <w:rFonts w:ascii="Times New Roman" w:hAnsi="Times New Roman" w:cs="Times New Roman"/>
            <w:sz w:val="24"/>
            <w:szCs w:val="24"/>
          </w:rPr>
          <w:delText xml:space="preserve"> need to</w:delText>
        </w:r>
      </w:del>
      <w:r>
        <w:rPr>
          <w:rFonts w:ascii="Times New Roman" w:hAnsi="Times New Roman" w:cs="Times New Roman"/>
          <w:sz w:val="24"/>
          <w:szCs w:val="24"/>
        </w:rPr>
        <w:t xml:space="preserve"> use the same empirical approach and experimental conditions for all of the species</w:t>
      </w:r>
      <w:ins w:id="364" w:author="Godwin, Casey" w:date="2018-10-24T11:25:00Z">
        <w:r w:rsidR="00CE35F7">
          <w:rPr>
            <w:rFonts w:ascii="Times New Roman" w:hAnsi="Times New Roman" w:cs="Times New Roman"/>
            <w:sz w:val="24"/>
            <w:szCs w:val="24"/>
          </w:rPr>
          <w:t xml:space="preserve"> </w:t>
        </w:r>
        <w:r w:rsidR="00CE35F7">
          <w:rPr>
            <w:rFonts w:ascii="Times New Roman" w:hAnsi="Times New Roman" w:cs="Times New Roman"/>
            <w:sz w:val="24"/>
            <w:szCs w:val="24"/>
          </w:rPr>
          <w:t>(Narwani et al 2013)</w:t>
        </w:r>
      </w:ins>
      <w:r>
        <w:rPr>
          <w:rFonts w:ascii="Times New Roman" w:hAnsi="Times New Roman" w:cs="Times New Roman"/>
          <w:sz w:val="24"/>
          <w:szCs w:val="24"/>
        </w:rPr>
        <w:t xml:space="preserve">. </w:t>
      </w:r>
      <w:ins w:id="365" w:author="Godwin, Casey" w:date="2018-10-24T11:25:00Z">
        <w:r w:rsidR="00CE35F7">
          <w:rPr>
            <w:rFonts w:ascii="Times New Roman" w:hAnsi="Times New Roman" w:cs="Times New Roman"/>
            <w:sz w:val="24"/>
            <w:szCs w:val="24"/>
          </w:rPr>
          <w:t>In contrast, it would be inappro</w:t>
        </w:r>
      </w:ins>
      <w:ins w:id="366" w:author="Godwin, Casey" w:date="2018-10-24T11:26:00Z">
        <w:r w:rsidR="00CE35F7">
          <w:rPr>
            <w:rFonts w:ascii="Times New Roman" w:hAnsi="Times New Roman" w:cs="Times New Roman"/>
            <w:sz w:val="24"/>
            <w:szCs w:val="24"/>
          </w:rPr>
          <w:t xml:space="preserve">priate to combine data from different empirical studies in order to examine </w:t>
        </w:r>
      </w:ins>
      <w:ins w:id="367" w:author="Godwin, Casey" w:date="2018-10-24T11:27:00Z">
        <w:r w:rsidR="00CE35F7">
          <w:rPr>
            <w:rFonts w:ascii="Times New Roman" w:hAnsi="Times New Roman" w:cs="Times New Roman"/>
            <w:sz w:val="24"/>
            <w:szCs w:val="24"/>
          </w:rPr>
          <w:t xml:space="preserve">which physiological or ecological parameters influence the balance of ND and </w:t>
        </w:r>
        <w:commentRangeStart w:id="368"/>
        <w:r w:rsidR="00CE35F7">
          <w:rPr>
            <w:rFonts w:ascii="Times New Roman" w:hAnsi="Times New Roman" w:cs="Times New Roman"/>
            <w:sz w:val="24"/>
            <w:szCs w:val="24"/>
          </w:rPr>
          <w:t>RFD</w:t>
        </w:r>
        <w:commentRangeEnd w:id="368"/>
        <w:r w:rsidR="00CE35F7">
          <w:rPr>
            <w:rStyle w:val="CommentReference"/>
          </w:rPr>
          <w:commentReference w:id="368"/>
        </w:r>
        <w:r w:rsidR="00CE35F7">
          <w:rPr>
            <w:rFonts w:ascii="Times New Roman" w:hAnsi="Times New Roman" w:cs="Times New Roman"/>
            <w:sz w:val="24"/>
            <w:szCs w:val="24"/>
          </w:rPr>
          <w:t>.</w:t>
        </w:r>
      </w:ins>
    </w:p>
    <w:p w14:paraId="34D20B00" w14:textId="77777777" w:rsidR="009E12E1" w:rsidRPr="009E12E1" w:rsidRDefault="0027496F" w:rsidP="00E249DA">
      <w:pPr>
        <w:pStyle w:val="Normal1"/>
        <w:spacing w:line="360" w:lineRule="auto"/>
        <w:rPr>
          <w:rFonts w:ascii="Times New Roman" w:hAnsi="Times New Roman" w:cs="Times New Roman"/>
          <w:i/>
          <w:sz w:val="24"/>
          <w:szCs w:val="24"/>
        </w:rPr>
      </w:pPr>
      <w:r w:rsidRPr="009E12E1">
        <w:rPr>
          <w:rFonts w:ascii="Times New Roman" w:hAnsi="Times New Roman" w:cs="Times New Roman"/>
          <w:i/>
          <w:sz w:val="24"/>
          <w:szCs w:val="24"/>
        </w:rPr>
        <w:t xml:space="preserve">Caution </w:t>
      </w:r>
      <w:r w:rsidR="00E249DA" w:rsidRPr="009E12E1">
        <w:rPr>
          <w:rFonts w:ascii="Times New Roman" w:hAnsi="Times New Roman" w:cs="Times New Roman"/>
          <w:i/>
          <w:sz w:val="24"/>
          <w:szCs w:val="24"/>
        </w:rPr>
        <w:t>2</w:t>
      </w:r>
      <w:r w:rsidRPr="009E12E1">
        <w:rPr>
          <w:rFonts w:ascii="Times New Roman" w:hAnsi="Times New Roman" w:cs="Times New Roman"/>
          <w:i/>
          <w:sz w:val="24"/>
          <w:szCs w:val="24"/>
        </w:rPr>
        <w:t xml:space="preserve">: Adherence to assumptions. </w:t>
      </w:r>
    </w:p>
    <w:p w14:paraId="32CF774F" w14:textId="124CEA32" w:rsidR="009E12E1" w:rsidRDefault="0027496F" w:rsidP="009E12E1">
      <w:pPr>
        <w:pStyle w:val="Normal1"/>
        <w:spacing w:line="360" w:lineRule="auto"/>
        <w:ind w:firstLine="360"/>
        <w:rPr>
          <w:lang w:val="en-US"/>
        </w:rPr>
      </w:pPr>
      <w:r>
        <w:rPr>
          <w:rFonts w:ascii="Times New Roman" w:hAnsi="Times New Roman" w:cs="Times New Roman"/>
          <w:sz w:val="24"/>
          <w:szCs w:val="24"/>
        </w:rPr>
        <w:t xml:space="preserve">Although we have shown that </w:t>
      </w:r>
      <w:del w:id="369" w:author="Godwin, Casey" w:date="2018-10-24T11:29:00Z">
        <w:r w:rsidDel="00002401">
          <w:rPr>
            <w:rFonts w:ascii="Times New Roman" w:hAnsi="Times New Roman" w:cs="Times New Roman"/>
            <w:sz w:val="24"/>
            <w:szCs w:val="24"/>
          </w:rPr>
          <w:delText xml:space="preserve">several of </w:delText>
        </w:r>
      </w:del>
      <w:r>
        <w:rPr>
          <w:rFonts w:ascii="Times New Roman" w:hAnsi="Times New Roman" w:cs="Times New Roman"/>
          <w:sz w:val="24"/>
          <w:szCs w:val="24"/>
        </w:rPr>
        <w:t>the empirical approaches for predicting coexistence among species</w:t>
      </w:r>
      <w:r w:rsidR="00CA292C">
        <w:rPr>
          <w:rFonts w:ascii="Times New Roman" w:hAnsi="Times New Roman" w:cs="Times New Roman"/>
          <w:sz w:val="24"/>
          <w:szCs w:val="24"/>
        </w:rPr>
        <w:t xml:space="preserve"> </w:t>
      </w:r>
      <w:ins w:id="370" w:author="Godwin, Casey" w:date="2018-10-24T11:29:00Z">
        <w:r w:rsidR="00002401">
          <w:rPr>
            <w:rFonts w:ascii="Times New Roman" w:hAnsi="Times New Roman" w:cs="Times New Roman"/>
            <w:sz w:val="24"/>
            <w:szCs w:val="24"/>
          </w:rPr>
          <w:t xml:space="preserve">can </w:t>
        </w:r>
      </w:ins>
      <w:r w:rsidR="00CA292C">
        <w:rPr>
          <w:rFonts w:ascii="Times New Roman" w:hAnsi="Times New Roman" w:cs="Times New Roman"/>
          <w:sz w:val="24"/>
          <w:szCs w:val="24"/>
        </w:rPr>
        <w:t>give the same qualitative outcome, this is true only under certain assumptions and conditions. When those assumptions are not recognized and justified, any of these three methods can give misleading predictions. For instance, the Lotka-Volterra method assumes that the per-capita effect of species i on species j is independent of the density of either species i or species j.</w:t>
      </w:r>
      <w:r w:rsidR="00CA292C" w:rsidRPr="00CA292C">
        <w:rPr>
          <w:rFonts w:ascii="Times New Roman" w:hAnsi="Times New Roman" w:cs="Times New Roman"/>
          <w:sz w:val="24"/>
          <w:szCs w:val="24"/>
        </w:rPr>
        <w:t xml:space="preserve"> </w:t>
      </w:r>
      <w:r w:rsidR="00CA292C">
        <w:rPr>
          <w:rFonts w:ascii="Times New Roman" w:hAnsi="Times New Roman" w:cs="Times New Roman"/>
          <w:sz w:val="24"/>
          <w:szCs w:val="24"/>
        </w:rPr>
        <w:t xml:space="preserve">However, there are cases where this assumption is clearly not met. For example, if species were limited by resources (e.g. nutrients), a positive saturating relationship between the availability of resources and per-capita growth rate means that density-dependence is weak at low population sizes and stronger at higher population densities. Thus, both the inter and intraspecific </w:t>
      </w:r>
      <w:r w:rsidR="009E12E1">
        <w:rPr>
          <w:rFonts w:ascii="Times New Roman" w:hAnsi="Times New Roman" w:cs="Times New Roman"/>
          <w:sz w:val="24"/>
          <w:szCs w:val="24"/>
        </w:rPr>
        <w:t>competition</w:t>
      </w:r>
      <w:r w:rsidR="00CA292C">
        <w:rPr>
          <w:rFonts w:ascii="Times New Roman" w:hAnsi="Times New Roman" w:cs="Times New Roman"/>
          <w:sz w:val="24"/>
          <w:szCs w:val="24"/>
        </w:rPr>
        <w:t xml:space="preserve"> coefficients would appear to be very small if measured at low population densities and very high if measured at population densities approaching the steady-state biomass. In </w:t>
      </w:r>
      <w:r w:rsidR="00CA292C">
        <w:rPr>
          <w:rFonts w:ascii="Times New Roman" w:hAnsi="Times New Roman" w:cs="Times New Roman"/>
          <w:sz w:val="24"/>
          <w:szCs w:val="24"/>
        </w:rPr>
        <w:lastRenderedPageBreak/>
        <w:t>designing and interpreting experiments, it would be unclear which value to select for the interaction coefficients. This example shows how empirically comparing two methods can reveal differences among the methods which are not readily apparent from their derivation.</w:t>
      </w:r>
    </w:p>
    <w:p w14:paraId="6D5B9BAA" w14:textId="77777777" w:rsidR="009E12E1" w:rsidRDefault="00794E37" w:rsidP="00E249DA">
      <w:pPr>
        <w:pStyle w:val="Normal1"/>
        <w:spacing w:line="360" w:lineRule="auto"/>
        <w:rPr>
          <w:rFonts w:ascii="Times New Roman" w:hAnsi="Times New Roman" w:cs="Times New Roman"/>
          <w:sz w:val="24"/>
          <w:szCs w:val="24"/>
        </w:rPr>
      </w:pPr>
      <w:r w:rsidRPr="009E12E1">
        <w:rPr>
          <w:rFonts w:ascii="Times New Roman" w:hAnsi="Times New Roman" w:cs="Times New Roman"/>
          <w:i/>
          <w:sz w:val="24"/>
          <w:szCs w:val="24"/>
        </w:rPr>
        <w:t xml:space="preserve">Caution </w:t>
      </w:r>
      <w:r w:rsidR="009E2CCD" w:rsidRPr="009E12E1">
        <w:rPr>
          <w:rFonts w:ascii="Times New Roman" w:hAnsi="Times New Roman" w:cs="Times New Roman"/>
          <w:i/>
          <w:sz w:val="24"/>
          <w:szCs w:val="24"/>
        </w:rPr>
        <w:t>3</w:t>
      </w:r>
      <w:r w:rsidRPr="009E12E1">
        <w:rPr>
          <w:rFonts w:ascii="Times New Roman" w:hAnsi="Times New Roman" w:cs="Times New Roman"/>
          <w:i/>
          <w:sz w:val="24"/>
          <w:szCs w:val="24"/>
        </w:rPr>
        <w:t xml:space="preserve">: </w:t>
      </w:r>
      <w:r w:rsidR="00A96538" w:rsidRPr="009E12E1">
        <w:rPr>
          <w:rFonts w:ascii="Times New Roman" w:hAnsi="Times New Roman" w:cs="Times New Roman"/>
          <w:i/>
          <w:sz w:val="24"/>
          <w:szCs w:val="24"/>
        </w:rPr>
        <w:t>Limits to the applicability of CRM.</w:t>
      </w:r>
    </w:p>
    <w:p w14:paraId="2B19D9C0" w14:textId="30D61647" w:rsidR="00CA292C" w:rsidRPr="009E12E1" w:rsidRDefault="00CA292C" w:rsidP="009E12E1">
      <w:pPr>
        <w:pStyle w:val="Normal1"/>
        <w:spacing w:line="360" w:lineRule="auto"/>
        <w:ind w:firstLine="360"/>
        <w:rPr>
          <w:lang w:val="en-US"/>
        </w:rPr>
      </w:pPr>
      <w:r>
        <w:rPr>
          <w:rFonts w:ascii="Times New Roman" w:hAnsi="Times New Roman" w:cs="Times New Roman"/>
          <w:sz w:val="24"/>
          <w:szCs w:val="24"/>
        </w:rPr>
        <w:t>As shown in table 1, using either of</w:t>
      </w:r>
      <w:r w:rsidR="00794E37" w:rsidRPr="00A96538">
        <w:rPr>
          <w:rFonts w:ascii="Times New Roman" w:hAnsi="Times New Roman" w:cs="Times New Roman"/>
          <w:sz w:val="24"/>
          <w:szCs w:val="24"/>
        </w:rPr>
        <w:t xml:space="preserve"> the methods based on consumer-resource models requires that the empiricist knows the environmental factors that determine the outcome of competition, and specifically, that those factors are resources. </w:t>
      </w:r>
      <w:r w:rsidR="00A96538">
        <w:rPr>
          <w:rFonts w:ascii="Times New Roman" w:hAnsi="Times New Roman" w:cs="Times New Roman"/>
          <w:sz w:val="24"/>
          <w:szCs w:val="24"/>
        </w:rPr>
        <w:t xml:space="preserve">This is more easily achieved for certain experimental systems (e.g. </w:t>
      </w:r>
      <w:r w:rsidR="00F246A4">
        <w:rPr>
          <w:rFonts w:ascii="Times New Roman" w:hAnsi="Times New Roman" w:cs="Times New Roman"/>
          <w:sz w:val="24"/>
          <w:szCs w:val="24"/>
        </w:rPr>
        <w:t>microbes grown under laboratory conditions) than others (e.g. ungulate herbivores).</w:t>
      </w:r>
      <w:r>
        <w:rPr>
          <w:rFonts w:ascii="Times New Roman" w:hAnsi="Times New Roman" w:cs="Times New Roman"/>
          <w:sz w:val="24"/>
          <w:szCs w:val="24"/>
        </w:rPr>
        <w:t xml:space="preserve"> </w:t>
      </w:r>
      <w:r w:rsidR="0025241C">
        <w:rPr>
          <w:rFonts w:ascii="Times New Roman" w:hAnsi="Times New Roman" w:cs="Times New Roman"/>
          <w:sz w:val="24"/>
          <w:szCs w:val="24"/>
        </w:rPr>
        <w:t xml:space="preserve">Outside of abstract experiments, it is hard to know for sure which resources or factors govern population dynamics. While these experiments are useful for isolating the </w:t>
      </w:r>
      <w:r w:rsidR="0025241C" w:rsidRPr="0025241C">
        <w:rPr>
          <w:rFonts w:ascii="Times New Roman" w:hAnsi="Times New Roman" w:cs="Times New Roman"/>
          <w:i/>
          <w:sz w:val="24"/>
          <w:szCs w:val="24"/>
        </w:rPr>
        <w:t>mechanism</w:t>
      </w:r>
      <w:r w:rsidR="0025241C">
        <w:rPr>
          <w:rFonts w:ascii="Times New Roman" w:hAnsi="Times New Roman" w:cs="Times New Roman"/>
          <w:sz w:val="24"/>
          <w:szCs w:val="24"/>
        </w:rPr>
        <w:t xml:space="preserve"> of competition, they require detailed knowledge about</w:t>
      </w:r>
      <w:r w:rsidR="0025241C">
        <w:rPr>
          <w:rFonts w:ascii="Times New Roman" w:hAnsi="Times New Roman" w:cs="Times New Roman"/>
          <w:sz w:val="24"/>
          <w:szCs w:val="24"/>
          <w:lang w:eastAsia="zh-TW"/>
        </w:rPr>
        <w:t xml:space="preserve"> natural history of the organisms, which in many cases is unknown.</w:t>
      </w:r>
      <w:r w:rsidR="0025241C" w:rsidRPr="0061153E">
        <w:rPr>
          <w:rFonts w:ascii="Times New Roman" w:hAnsi="Times New Roman" w:cs="Times New Roman"/>
          <w:sz w:val="24"/>
          <w:szCs w:val="24"/>
          <w:lang w:eastAsia="zh-TW"/>
        </w:rPr>
        <w:t xml:space="preserve"> </w:t>
      </w:r>
    </w:p>
    <w:p w14:paraId="2D02CABB" w14:textId="77777777" w:rsidR="009E12E1" w:rsidRPr="009E12E1" w:rsidRDefault="004204E8" w:rsidP="00E249DA">
      <w:pPr>
        <w:pStyle w:val="Normal1"/>
        <w:spacing w:line="360" w:lineRule="auto"/>
        <w:rPr>
          <w:rFonts w:ascii="Times New Roman" w:hAnsi="Times New Roman" w:cs="Times New Roman"/>
          <w:i/>
          <w:sz w:val="24"/>
          <w:szCs w:val="24"/>
        </w:rPr>
      </w:pPr>
      <w:r w:rsidRPr="009E12E1">
        <w:rPr>
          <w:rFonts w:ascii="Times New Roman" w:hAnsi="Times New Roman" w:cs="Times New Roman"/>
          <w:i/>
          <w:sz w:val="24"/>
          <w:szCs w:val="24"/>
        </w:rPr>
        <w:t>Caution 4: Chesson’s inequality for predicting coexistence is only applicable to two-species system.</w:t>
      </w:r>
    </w:p>
    <w:p w14:paraId="7F034AD9" w14:textId="7BC76F39" w:rsidR="0025241C" w:rsidRPr="00F13328" w:rsidRDefault="00493E47" w:rsidP="009E12E1">
      <w:pPr>
        <w:pStyle w:val="Normal1"/>
        <w:spacing w:line="360" w:lineRule="auto"/>
        <w:ind w:firstLine="360"/>
        <w:rPr>
          <w:rFonts w:ascii="Times New Roman" w:hAnsi="Times New Roman" w:cs="Times New Roman"/>
          <w:sz w:val="24"/>
          <w:szCs w:val="24"/>
        </w:rPr>
      </w:pPr>
      <w:r w:rsidRPr="005B757E">
        <w:rPr>
          <w:rFonts w:ascii="Times New Roman" w:hAnsi="Times New Roman" w:cs="Times New Roman"/>
          <w:sz w:val="24"/>
          <w:szCs w:val="24"/>
        </w:rPr>
        <w:t>Ches</w:t>
      </w:r>
      <w:r w:rsidRPr="0061153E">
        <w:rPr>
          <w:rFonts w:ascii="Times New Roman" w:hAnsi="Times New Roman" w:cs="Times New Roman"/>
          <w:sz w:val="24"/>
          <w:szCs w:val="24"/>
        </w:rPr>
        <w:t xml:space="preserve">son’s coexistence </w:t>
      </w:r>
      <w:r>
        <w:rPr>
          <w:rFonts w:ascii="Times New Roman" w:hAnsi="Times New Roman" w:cs="Times New Roman"/>
          <w:sz w:val="24"/>
          <w:szCs w:val="24"/>
        </w:rPr>
        <w:t>framework,</w:t>
      </w:r>
      <w:r w:rsidRPr="0061153E">
        <w:rPr>
          <w:rFonts w:ascii="Times New Roman" w:hAnsi="Times New Roman" w:cs="Times New Roman"/>
          <w:sz w:val="24"/>
          <w:szCs w:val="24"/>
        </w:rPr>
        <w:t xml:space="preserve"> and the methods </w:t>
      </w:r>
      <w:r>
        <w:rPr>
          <w:rFonts w:ascii="Times New Roman" w:hAnsi="Times New Roman" w:cs="Times New Roman"/>
          <w:sz w:val="24"/>
          <w:szCs w:val="24"/>
        </w:rPr>
        <w:t>derived from it, are designed</w:t>
      </w:r>
      <w:r w:rsidRPr="0061153E">
        <w:rPr>
          <w:rFonts w:ascii="Times New Roman" w:hAnsi="Times New Roman" w:cs="Times New Roman"/>
          <w:sz w:val="24"/>
          <w:szCs w:val="24"/>
        </w:rPr>
        <w:t xml:space="preserve"> </w:t>
      </w:r>
      <w:r>
        <w:rPr>
          <w:rFonts w:ascii="Times New Roman" w:hAnsi="Times New Roman" w:cs="Times New Roman"/>
          <w:sz w:val="24"/>
          <w:szCs w:val="24"/>
        </w:rPr>
        <w:t>to predict coexistence among pairs of species</w:t>
      </w:r>
      <w:r w:rsidRPr="0061153E">
        <w:rPr>
          <w:rFonts w:ascii="Times New Roman" w:hAnsi="Times New Roman" w:cs="Times New Roman"/>
          <w:sz w:val="24"/>
          <w:szCs w:val="24"/>
        </w:rPr>
        <w:t xml:space="preserve">. This ND/RFD framework has not </w:t>
      </w:r>
      <w:r>
        <w:rPr>
          <w:rFonts w:ascii="Times New Roman" w:hAnsi="Times New Roman" w:cs="Times New Roman"/>
          <w:sz w:val="24"/>
          <w:szCs w:val="24"/>
        </w:rPr>
        <w:t>been</w:t>
      </w:r>
      <w:r w:rsidRPr="0061153E">
        <w:rPr>
          <w:rFonts w:ascii="Times New Roman" w:hAnsi="Times New Roman" w:cs="Times New Roman"/>
          <w:sz w:val="24"/>
          <w:szCs w:val="24"/>
        </w:rPr>
        <w:t xml:space="preserve"> generalized to multi-species </w:t>
      </w:r>
      <w:r>
        <w:rPr>
          <w:rFonts w:ascii="Times New Roman" w:hAnsi="Times New Roman" w:cs="Times New Roman"/>
          <w:sz w:val="24"/>
          <w:szCs w:val="24"/>
        </w:rPr>
        <w:t>communities (but see Carroll et al 2011)</w:t>
      </w:r>
      <w:r w:rsidRPr="0061153E">
        <w:rPr>
          <w:rFonts w:ascii="Times New Roman" w:hAnsi="Times New Roman" w:cs="Times New Roman"/>
          <w:sz w:val="24"/>
          <w:szCs w:val="24"/>
        </w:rPr>
        <w:t xml:space="preserve">. For example, the ND between three species is not as straightforward as the ND between two species. </w:t>
      </w:r>
      <w:r>
        <w:rPr>
          <w:rFonts w:ascii="Times New Roman" w:hAnsi="Times New Roman" w:cs="Times New Roman"/>
          <w:sz w:val="24"/>
          <w:szCs w:val="24"/>
        </w:rPr>
        <w:t>In terms of experimentation</w:t>
      </w:r>
      <w:r w:rsidRPr="0061153E">
        <w:rPr>
          <w:rFonts w:ascii="Times New Roman" w:hAnsi="Times New Roman" w:cs="Times New Roman"/>
          <w:sz w:val="24"/>
          <w:szCs w:val="24"/>
        </w:rPr>
        <w:t xml:space="preserve">, the sensitivity and the negative frequency dependency method can be used in one-to-many </w:t>
      </w:r>
      <w:r>
        <w:rPr>
          <w:rFonts w:ascii="Times New Roman" w:hAnsi="Times New Roman" w:cs="Times New Roman"/>
          <w:sz w:val="24"/>
          <w:szCs w:val="24"/>
        </w:rPr>
        <w:t>species contexts, provided</w:t>
      </w:r>
      <w:r w:rsidRPr="0061153E">
        <w:rPr>
          <w:rFonts w:ascii="Times New Roman" w:hAnsi="Times New Roman" w:cs="Times New Roman"/>
          <w:sz w:val="24"/>
          <w:szCs w:val="24"/>
        </w:rPr>
        <w:t xml:space="preserve"> some assumptions </w:t>
      </w:r>
      <w:r>
        <w:rPr>
          <w:rFonts w:ascii="Times New Roman" w:hAnsi="Times New Roman" w:cs="Times New Roman"/>
          <w:sz w:val="24"/>
          <w:szCs w:val="24"/>
        </w:rPr>
        <w:t>discussed previously</w:t>
      </w:r>
      <w:r w:rsidRPr="0061153E">
        <w:rPr>
          <w:rFonts w:ascii="Times New Roman" w:hAnsi="Times New Roman" w:cs="Times New Roman"/>
          <w:sz w:val="24"/>
          <w:szCs w:val="24"/>
        </w:rPr>
        <w:t xml:space="preserve">. </w:t>
      </w:r>
      <w:r>
        <w:rPr>
          <w:rFonts w:ascii="Times New Roman" w:hAnsi="Times New Roman" w:cs="Times New Roman"/>
          <w:sz w:val="24"/>
          <w:szCs w:val="24"/>
        </w:rPr>
        <w:t>Importantly, this emphasis on pairwise interactions and experimentation means that</w:t>
      </w:r>
      <w:r w:rsidRPr="0061153E">
        <w:rPr>
          <w:rFonts w:ascii="Times New Roman" w:hAnsi="Times New Roman" w:cs="Times New Roman"/>
          <w:sz w:val="24"/>
          <w:szCs w:val="24"/>
        </w:rPr>
        <w:t xml:space="preserve"> </w:t>
      </w:r>
      <w:r w:rsidRPr="005B757E">
        <w:rPr>
          <w:rFonts w:ascii="Times New Roman" w:hAnsi="Times New Roman" w:cs="Times New Roman"/>
          <w:sz w:val="24"/>
          <w:szCs w:val="24"/>
        </w:rPr>
        <w:t xml:space="preserve">intransitive </w:t>
      </w:r>
      <w:r>
        <w:rPr>
          <w:rFonts w:ascii="Times New Roman" w:hAnsi="Times New Roman" w:cs="Times New Roman"/>
          <w:sz w:val="24"/>
          <w:szCs w:val="24"/>
        </w:rPr>
        <w:t xml:space="preserve">competitive interactions, if present, are unaccounted for. </w:t>
      </w:r>
      <w:r w:rsidR="0025241C" w:rsidRPr="00F13328">
        <w:rPr>
          <w:rFonts w:ascii="Times New Roman" w:hAnsi="Times New Roman" w:cs="Times New Roman"/>
          <w:sz w:val="24"/>
          <w:szCs w:val="24"/>
        </w:rPr>
        <w:br w:type="page"/>
      </w:r>
    </w:p>
    <w:p w14:paraId="03F34C09" w14:textId="77777777" w:rsidR="004044A2" w:rsidRPr="0025241C" w:rsidRDefault="00794E37" w:rsidP="00B0403D">
      <w:pPr>
        <w:pStyle w:val="Normal1"/>
        <w:spacing w:line="360" w:lineRule="auto"/>
        <w:rPr>
          <w:rFonts w:ascii="Times New Roman" w:hAnsi="Times New Roman" w:cs="Times New Roman"/>
          <w:b/>
          <w:sz w:val="24"/>
          <w:szCs w:val="24"/>
        </w:rPr>
      </w:pPr>
      <w:r w:rsidRPr="0025241C">
        <w:rPr>
          <w:rFonts w:ascii="Times New Roman" w:hAnsi="Times New Roman" w:cs="Times New Roman"/>
          <w:b/>
          <w:sz w:val="24"/>
          <w:szCs w:val="24"/>
        </w:rPr>
        <w:lastRenderedPageBreak/>
        <w:t>Tables</w:t>
      </w:r>
    </w:p>
    <w:p w14:paraId="2A71BE0F" w14:textId="64450281" w:rsidR="00BA0996" w:rsidRDefault="00396647" w:rsidP="00B0403D">
      <w:pPr>
        <w:pStyle w:val="Normal1"/>
        <w:spacing w:line="360" w:lineRule="auto"/>
        <w:rPr>
          <w:rFonts w:ascii="Times New Roman" w:hAnsi="Times New Roman" w:cs="Times New Roman"/>
          <w:sz w:val="24"/>
          <w:szCs w:val="24"/>
          <w:lang w:eastAsia="zh-TW"/>
        </w:rPr>
      </w:pPr>
      <w:r>
        <w:rPr>
          <w:rFonts w:ascii="Times New Roman" w:hAnsi="Times New Roman" w:cs="Times New Roman"/>
          <w:sz w:val="24"/>
          <w:szCs w:val="24"/>
        </w:rPr>
        <w:t>Table 1</w:t>
      </w:r>
      <w:r w:rsidR="004E4F0B">
        <w:rPr>
          <w:rFonts w:ascii="Times New Roman" w:hAnsi="Times New Roman" w:cs="Times New Roman"/>
          <w:sz w:val="24"/>
          <w:szCs w:val="24"/>
        </w:rPr>
        <w:t>. Pairwise comparisons among the five empirical methods in terms of the algebra cal</w:t>
      </w:r>
      <w:r w:rsidR="004E4F0B">
        <w:rPr>
          <w:rFonts w:ascii="Times New Roman" w:hAnsi="Times New Roman" w:cs="Times New Roman" w:hint="eastAsia"/>
          <w:sz w:val="24"/>
          <w:szCs w:val="24"/>
          <w:lang w:eastAsia="zh-TW"/>
        </w:rPr>
        <w:t>c</w:t>
      </w:r>
      <w:r w:rsidR="004E4F0B">
        <w:rPr>
          <w:rFonts w:ascii="Times New Roman" w:hAnsi="Times New Roman" w:cs="Times New Roman"/>
          <w:sz w:val="24"/>
          <w:szCs w:val="24"/>
          <w:lang w:eastAsia="zh-TW"/>
        </w:rPr>
        <w:t xml:space="preserve">ulating ND and RFD </w:t>
      </w:r>
      <w:r w:rsidR="00AF006C">
        <w:rPr>
          <w:rFonts w:ascii="Times New Roman" w:hAnsi="Times New Roman" w:cs="Times New Roman" w:hint="eastAsia"/>
          <w:sz w:val="24"/>
          <w:szCs w:val="24"/>
          <w:lang w:eastAsia="zh-TW"/>
        </w:rPr>
        <w:t>(</w:t>
      </w:r>
      <w:r w:rsidR="00AF006C">
        <w:rPr>
          <w:rFonts w:ascii="Times New Roman" w:hAnsi="Times New Roman" w:cs="Times New Roman"/>
          <w:sz w:val="24"/>
          <w:szCs w:val="24"/>
          <w:lang w:eastAsia="zh-TW"/>
        </w:rPr>
        <w:t xml:space="preserve">left) </w:t>
      </w:r>
      <w:r w:rsidR="004E4F0B">
        <w:rPr>
          <w:rFonts w:ascii="Times New Roman" w:hAnsi="Times New Roman" w:cs="Times New Roman"/>
          <w:sz w:val="24"/>
          <w:szCs w:val="24"/>
          <w:lang w:eastAsia="zh-TW"/>
        </w:rPr>
        <w:t xml:space="preserve">as well as the prediction of species </w:t>
      </w:r>
      <w:r w:rsidR="00AF006C">
        <w:rPr>
          <w:rFonts w:ascii="Times New Roman" w:hAnsi="Times New Roman" w:cs="Times New Roman"/>
          <w:sz w:val="24"/>
          <w:szCs w:val="24"/>
          <w:lang w:eastAsia="zh-TW"/>
        </w:rPr>
        <w:t>coexistence (right)</w:t>
      </w:r>
      <w:r w:rsidR="004E4F0B">
        <w:rPr>
          <w:rFonts w:ascii="Times New Roman" w:hAnsi="Times New Roman" w:cs="Times New Roman"/>
          <w:sz w:val="24"/>
          <w:szCs w:val="24"/>
          <w:lang w:eastAsia="zh-TW"/>
        </w:rPr>
        <w:t xml:space="preserve">. </w:t>
      </w:r>
    </w:p>
    <w:p w14:paraId="1CA35072" w14:textId="4A3EA5FF" w:rsidR="00BA0996" w:rsidRDefault="00A93810" w:rsidP="00B0403D">
      <w:pPr>
        <w:pStyle w:val="Normal1"/>
        <w:spacing w:line="360" w:lineRule="auto"/>
        <w:rPr>
          <w:rFonts w:ascii="Times New Roman" w:hAnsi="Times New Roman" w:cs="Times New Roman"/>
          <w:sz w:val="24"/>
          <w:szCs w:val="24"/>
        </w:rPr>
      </w:pPr>
      <w:r w:rsidRPr="00715006">
        <w:rPr>
          <w:rFonts w:ascii="Times New Roman" w:hAnsi="Times New Roman"/>
          <w:noProof/>
          <w:sz w:val="24"/>
          <w:lang w:val="en-US"/>
        </w:rPr>
        <w:drawing>
          <wp:inline distT="0" distB="0" distL="0" distR="0" wp14:anchorId="6072FCD4" wp14:editId="48482515">
            <wp:extent cx="5966460" cy="412422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ble1.jpg"/>
                    <pic:cNvPicPr/>
                  </pic:nvPicPr>
                  <pic:blipFill rotWithShape="1">
                    <a:blip r:embed="rId11"/>
                    <a:srcRect l="20770" t="7521" r="14872" b="13390"/>
                    <a:stretch/>
                  </pic:blipFill>
                  <pic:spPr bwMode="auto">
                    <a:xfrm>
                      <a:off x="0" y="0"/>
                      <a:ext cx="5997426" cy="4145631"/>
                    </a:xfrm>
                    <a:prstGeom prst="rect">
                      <a:avLst/>
                    </a:prstGeom>
                    <a:ln>
                      <a:noFill/>
                    </a:ln>
                    <a:extLst>
                      <a:ext uri="{53640926-AAD7-44D8-BBD7-CCE9431645EC}">
                        <a14:shadowObscured xmlns:a14="http://schemas.microsoft.com/office/drawing/2010/main"/>
                      </a:ext>
                    </a:extLst>
                  </pic:spPr>
                </pic:pic>
              </a:graphicData>
            </a:graphic>
          </wp:inline>
        </w:drawing>
      </w:r>
    </w:p>
    <w:p w14:paraId="6FAFE56D" w14:textId="3196DD41" w:rsidR="00396647" w:rsidRDefault="00396647">
      <w:pPr>
        <w:rPr>
          <w:rFonts w:ascii="Times New Roman" w:hAnsi="Times New Roman" w:cs="Times New Roman"/>
          <w:sz w:val="24"/>
          <w:szCs w:val="24"/>
        </w:rPr>
      </w:pPr>
      <w:r>
        <w:rPr>
          <w:rFonts w:ascii="Times New Roman" w:hAnsi="Times New Roman" w:cs="Times New Roman"/>
          <w:sz w:val="24"/>
          <w:szCs w:val="24"/>
        </w:rPr>
        <w:br w:type="page"/>
      </w:r>
    </w:p>
    <w:p w14:paraId="318223DD" w14:textId="77777777" w:rsidR="00E91710" w:rsidRDefault="00E91710" w:rsidP="00B0403D">
      <w:pPr>
        <w:pStyle w:val="Normal1"/>
        <w:spacing w:line="360" w:lineRule="auto"/>
        <w:rPr>
          <w:rFonts w:ascii="Times New Roman" w:hAnsi="Times New Roman" w:cs="Times New Roman"/>
          <w:sz w:val="24"/>
          <w:szCs w:val="24"/>
        </w:rPr>
        <w:sectPr w:rsidR="00E91710" w:rsidSect="00784767">
          <w:pgSz w:w="12240" w:h="15840" w:code="1"/>
          <w:pgMar w:top="1440" w:right="1440" w:bottom="1440" w:left="1440" w:header="0" w:footer="720" w:gutter="0"/>
          <w:lnNumType w:countBy="5" w:restart="continuous"/>
          <w:pgNumType w:start="1"/>
          <w:cols w:space="720"/>
          <w:docGrid w:linePitch="299"/>
        </w:sectPr>
      </w:pPr>
    </w:p>
    <w:p w14:paraId="3DECC185" w14:textId="1A32227E" w:rsidR="00396647" w:rsidRDefault="00396647" w:rsidP="00AF006C">
      <w:pPr>
        <w:rPr>
          <w:rFonts w:ascii="Times New Roman" w:hAnsi="Times New Roman" w:cs="Times New Roman"/>
          <w:sz w:val="24"/>
          <w:szCs w:val="24"/>
        </w:rPr>
      </w:pPr>
      <w:r>
        <w:rPr>
          <w:rFonts w:ascii="Times New Roman" w:hAnsi="Times New Roman" w:cs="Times New Roman"/>
          <w:sz w:val="24"/>
          <w:szCs w:val="24"/>
        </w:rPr>
        <w:lastRenderedPageBreak/>
        <w:t>Table 2</w:t>
      </w:r>
      <w:r w:rsidR="00AF006C">
        <w:rPr>
          <w:rFonts w:ascii="Times New Roman" w:hAnsi="Times New Roman" w:cs="Times New Roman"/>
          <w:sz w:val="24"/>
          <w:szCs w:val="24"/>
        </w:rPr>
        <w:t xml:space="preserve">. The table showing the equivalent of a decision tree that helps empiricists determining when, why, and how each method should be used (Section “Decision steps”). Experimental requirements and outputs of each empirical experiment are also listed. </w:t>
      </w:r>
    </w:p>
    <w:p w14:paraId="376A0250" w14:textId="6A1C4F37" w:rsidR="00BA5CE2" w:rsidRPr="00B0403D" w:rsidRDefault="00BA0996" w:rsidP="00B0403D">
      <w:pPr>
        <w:pStyle w:val="Normal1"/>
        <w:spacing w:line="360" w:lineRule="auto"/>
        <w:rPr>
          <w:rFonts w:ascii="Times New Roman" w:hAnsi="Times New Roman" w:cs="Times New Roman"/>
          <w:sz w:val="24"/>
          <w:szCs w:val="24"/>
        </w:rPr>
      </w:pPr>
      <w:r w:rsidRPr="00715006">
        <w:rPr>
          <w:rFonts w:ascii="Times New Roman" w:hAnsi="Times New Roman"/>
          <w:noProof/>
          <w:sz w:val="24"/>
          <w:lang w:val="en-US"/>
        </w:rPr>
        <w:drawing>
          <wp:inline distT="0" distB="0" distL="0" distR="0" wp14:anchorId="47AF6D60" wp14:editId="6FCE1A4B">
            <wp:extent cx="8267700" cy="51094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2.jpg"/>
                    <pic:cNvPicPr/>
                  </pic:nvPicPr>
                  <pic:blipFill rotWithShape="1">
                    <a:blip r:embed="rId12"/>
                    <a:srcRect l="2130" r="6852"/>
                    <a:stretch/>
                  </pic:blipFill>
                  <pic:spPr bwMode="auto">
                    <a:xfrm>
                      <a:off x="0" y="0"/>
                      <a:ext cx="8280278" cy="5117262"/>
                    </a:xfrm>
                    <a:prstGeom prst="rect">
                      <a:avLst/>
                    </a:prstGeom>
                    <a:ln>
                      <a:noFill/>
                    </a:ln>
                    <a:extLst>
                      <a:ext uri="{53640926-AAD7-44D8-BBD7-CCE9431645EC}">
                        <a14:shadowObscured xmlns:a14="http://schemas.microsoft.com/office/drawing/2010/main"/>
                      </a:ext>
                    </a:extLst>
                  </pic:spPr>
                </pic:pic>
              </a:graphicData>
            </a:graphic>
          </wp:inline>
        </w:drawing>
      </w:r>
    </w:p>
    <w:p w14:paraId="115FD223" w14:textId="77777777" w:rsidR="00EA0D10" w:rsidRDefault="00EA0D10">
      <w:pPr>
        <w:rPr>
          <w:rFonts w:ascii="Times New Roman" w:hAnsi="Times New Roman" w:cs="Times New Roman"/>
          <w:b/>
          <w:sz w:val="24"/>
          <w:szCs w:val="24"/>
        </w:rPr>
      </w:pPr>
      <w:r>
        <w:rPr>
          <w:rFonts w:ascii="Times New Roman" w:hAnsi="Times New Roman" w:cs="Times New Roman"/>
          <w:b/>
          <w:sz w:val="24"/>
          <w:szCs w:val="24"/>
        </w:rPr>
        <w:br w:type="page"/>
      </w:r>
    </w:p>
    <w:p w14:paraId="344485BE" w14:textId="77777777" w:rsidR="00BA5CE2" w:rsidRDefault="00BA5CE2" w:rsidP="00B0403D">
      <w:pPr>
        <w:pStyle w:val="Normal1"/>
        <w:spacing w:line="360" w:lineRule="auto"/>
        <w:rPr>
          <w:rFonts w:ascii="Times New Roman" w:hAnsi="Times New Roman" w:cs="Times New Roman"/>
          <w:b/>
          <w:sz w:val="24"/>
          <w:szCs w:val="24"/>
        </w:rPr>
        <w:sectPr w:rsidR="00BA5CE2" w:rsidSect="00BA5CE2">
          <w:pgSz w:w="15840" w:h="12240" w:orient="landscape" w:code="1"/>
          <w:pgMar w:top="1440" w:right="1440" w:bottom="1440" w:left="1440" w:header="0" w:footer="720" w:gutter="0"/>
          <w:lnNumType w:countBy="1" w:restart="continuous"/>
          <w:pgNumType w:start="1"/>
          <w:cols w:space="720"/>
          <w:docGrid w:linePitch="299"/>
        </w:sectPr>
      </w:pPr>
    </w:p>
    <w:p w14:paraId="240D49AE" w14:textId="68FFB15F" w:rsidR="00EA0D10" w:rsidRDefault="00EA0D10" w:rsidP="00B0403D">
      <w:pPr>
        <w:pStyle w:val="Normal1"/>
        <w:spacing w:line="360" w:lineRule="auto"/>
        <w:rPr>
          <w:rFonts w:ascii="Times New Roman" w:hAnsi="Times New Roman" w:cs="Times New Roman"/>
          <w:b/>
          <w:sz w:val="24"/>
          <w:szCs w:val="24"/>
        </w:rPr>
      </w:pPr>
      <w:commentRangeStart w:id="371"/>
      <w:r w:rsidRPr="00176B97">
        <w:rPr>
          <w:rFonts w:ascii="Times New Roman" w:hAnsi="Times New Roman" w:cs="Times New Roman"/>
          <w:b/>
          <w:sz w:val="24"/>
          <w:szCs w:val="24"/>
        </w:rPr>
        <w:lastRenderedPageBreak/>
        <w:t>Figures</w:t>
      </w:r>
      <w:commentRangeEnd w:id="371"/>
      <w:r w:rsidR="00417181">
        <w:rPr>
          <w:rStyle w:val="CommentReference"/>
        </w:rPr>
        <w:commentReference w:id="371"/>
      </w:r>
    </w:p>
    <w:p w14:paraId="5B757871" w14:textId="0A111940" w:rsidR="00026027" w:rsidRPr="00026027" w:rsidRDefault="00026027" w:rsidP="00B0403D">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t>Fi</w:t>
      </w:r>
      <w:r w:rsidRPr="00026027">
        <w:rPr>
          <w:rFonts w:ascii="Times New Roman" w:hAnsi="Times New Roman" w:cs="Times New Roman"/>
          <w:sz w:val="24"/>
          <w:szCs w:val="24"/>
          <w:lang w:eastAsia="zh-TW"/>
        </w:rPr>
        <w:t>gure 1</w:t>
      </w:r>
    </w:p>
    <w:p w14:paraId="148F86AF" w14:textId="77777777" w:rsidR="00026027" w:rsidRPr="00B0403D" w:rsidRDefault="00026027" w:rsidP="00026027">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57D3474B" wp14:editId="5F62EFCC">
            <wp:extent cx="5596255" cy="3837567"/>
            <wp:effectExtent l="0" t="0" r="4445"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stretch>
                      <a:fillRect/>
                    </a:stretch>
                  </pic:blipFill>
                  <pic:spPr bwMode="auto">
                    <a:xfrm>
                      <a:off x="0" y="0"/>
                      <a:ext cx="5596255" cy="3837567"/>
                    </a:xfrm>
                    <a:prstGeom prst="rect">
                      <a:avLst/>
                    </a:prstGeom>
                    <a:noFill/>
                    <a:ln>
                      <a:noFill/>
                    </a:ln>
                  </pic:spPr>
                </pic:pic>
              </a:graphicData>
            </a:graphic>
          </wp:inline>
        </w:drawing>
      </w:r>
    </w:p>
    <w:p w14:paraId="249C5546" w14:textId="77777777" w:rsidR="00BA5CE2" w:rsidRDefault="00026027" w:rsidP="00BA0996">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Pr>
          <w:rFonts w:ascii="Times New Roman" w:hAnsi="Times New Roman" w:cs="Times New Roman"/>
          <w:sz w:val="24"/>
          <w:szCs w:val="24"/>
        </w:rPr>
        <w:t>1</w:t>
      </w:r>
      <w:r w:rsidRPr="00B0403D">
        <w:rPr>
          <w:rFonts w:ascii="Times New Roman" w:hAnsi="Times New Roman" w:cs="Times New Roman"/>
          <w:sz w:val="24"/>
          <w:szCs w:val="24"/>
        </w:rPr>
        <w:t xml:space="preserve">. An example plot showing the negative frequency dependency (NFD) of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(panel b.). To calculate NFD, we first determined an arbitrary community biomass (B) and gradually increased the frequency of the focal species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in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in panel b.) to calculate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the focal species. Note that we directly calculated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from equations of the Lotka-Volterra model not from numerical simulations. As the figure shows, the NFD depends on the arbitrarily community biomass (</w:t>
      </w:r>
      <w:r w:rsidRPr="00176B97">
        <w:rPr>
          <w:rFonts w:ascii="Times New Roman" w:hAnsi="Times New Roman" w:cs="Times New Roman"/>
          <w:i/>
          <w:sz w:val="24"/>
          <w:szCs w:val="24"/>
        </w:rPr>
        <w:t>B</w:t>
      </w:r>
      <w:r w:rsidRPr="00B0403D">
        <w:rPr>
          <w:rFonts w:ascii="Times New Roman" w:hAnsi="Times New Roman" w:cs="Times New Roman"/>
          <w:sz w:val="24"/>
          <w:szCs w:val="24"/>
        </w:rPr>
        <w:t>). The resulting NFDs (slopes) match that are expected by equation 7. For example, when community biomass is 1 (dashed line in the middle), NFD of species i is -0.02 and NFD of species j is -0.045.</w:t>
      </w:r>
    </w:p>
    <w:p w14:paraId="100D8F46" w14:textId="74FF40EB" w:rsidR="00026027" w:rsidRPr="00026027" w:rsidRDefault="00026027" w:rsidP="00026027">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t>Fi</w:t>
      </w:r>
      <w:r w:rsidRPr="00026027">
        <w:rPr>
          <w:rFonts w:ascii="Times New Roman" w:hAnsi="Times New Roman" w:cs="Times New Roman"/>
          <w:sz w:val="24"/>
          <w:szCs w:val="24"/>
          <w:lang w:eastAsia="zh-TW"/>
        </w:rPr>
        <w:t xml:space="preserve">gure </w:t>
      </w:r>
      <w:r>
        <w:rPr>
          <w:rFonts w:ascii="Times New Roman" w:hAnsi="Times New Roman" w:cs="Times New Roman"/>
          <w:sz w:val="24"/>
          <w:szCs w:val="24"/>
          <w:lang w:eastAsia="zh-TW"/>
        </w:rPr>
        <w:t>2</w:t>
      </w:r>
    </w:p>
    <w:p w14:paraId="5983CAA2" w14:textId="3040D637" w:rsidR="00026027" w:rsidRDefault="0002602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lastRenderedPageBreak/>
        <w:drawing>
          <wp:inline distT="0" distB="0" distL="0" distR="0" wp14:anchorId="4266BEBE" wp14:editId="7AB052CA">
            <wp:extent cx="5672455" cy="3889820"/>
            <wp:effectExtent l="0" t="0" r="4445" b="0"/>
            <wp:docPr id="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stretch>
                      <a:fillRect/>
                    </a:stretch>
                  </pic:blipFill>
                  <pic:spPr bwMode="auto">
                    <a:xfrm>
                      <a:off x="0" y="0"/>
                      <a:ext cx="5672455" cy="3889820"/>
                    </a:xfrm>
                    <a:prstGeom prst="rect">
                      <a:avLst/>
                    </a:prstGeom>
                    <a:noFill/>
                    <a:ln>
                      <a:noFill/>
                    </a:ln>
                  </pic:spPr>
                </pic:pic>
              </a:graphicData>
            </a:graphic>
          </wp:inline>
        </w:drawing>
      </w:r>
    </w:p>
    <w:p w14:paraId="7D982C8D" w14:textId="0F5E226E" w:rsidR="00BA5CE2" w:rsidRDefault="00794E3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2</w:t>
      </w:r>
      <w:r w:rsidR="00107107" w:rsidRPr="00B0403D">
        <w:rPr>
          <w:rFonts w:ascii="Times New Roman" w:hAnsi="Times New Roman" w:cs="Times New Roman"/>
          <w:sz w:val="24"/>
          <w:szCs w:val="24"/>
        </w:rPr>
        <w:t xml:space="preserve">. An example plot showing the estimation of αij from fitting Lotka-Volterra model to time series. The points represent the density of species i (open circles) and j (solid dots) respectively. The dashed lines are the two fitted growth curve. The species densities were generated by a Lotka- Volterra model and added some random noise. </w:t>
      </w:r>
    </w:p>
    <w:p w14:paraId="295B9341" w14:textId="77777777" w:rsidR="00BA5CE2" w:rsidRDefault="00BA5CE2">
      <w:pPr>
        <w:rPr>
          <w:rFonts w:ascii="Times New Roman" w:hAnsi="Times New Roman" w:cs="Times New Roman"/>
          <w:sz w:val="24"/>
          <w:szCs w:val="24"/>
        </w:rPr>
      </w:pPr>
      <w:r>
        <w:rPr>
          <w:rFonts w:ascii="Times New Roman" w:hAnsi="Times New Roman" w:cs="Times New Roman"/>
          <w:sz w:val="24"/>
          <w:szCs w:val="24"/>
        </w:rPr>
        <w:br w:type="page"/>
      </w:r>
    </w:p>
    <w:p w14:paraId="6E74CEF0" w14:textId="77777777" w:rsidR="00BA5CE2" w:rsidRDefault="0002602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 xml:space="preserve">Figure </w:t>
      </w:r>
      <w:r>
        <w:rPr>
          <w:rFonts w:ascii="Times New Roman" w:hAnsi="Times New Roman" w:cs="Times New Roman"/>
          <w:sz w:val="24"/>
          <w:szCs w:val="24"/>
        </w:rPr>
        <w:t>3</w:t>
      </w:r>
    </w:p>
    <w:p w14:paraId="4211981F" w14:textId="1DA56DDF" w:rsidR="00107107" w:rsidRPr="00B0403D" w:rsidRDefault="0010710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6EDDDC02" wp14:editId="504E2273">
            <wp:extent cx="5528945" cy="3791410"/>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stretch>
                      <a:fillRect/>
                    </a:stretch>
                  </pic:blipFill>
                  <pic:spPr bwMode="auto">
                    <a:xfrm>
                      <a:off x="0" y="0"/>
                      <a:ext cx="5528945" cy="3791410"/>
                    </a:xfrm>
                    <a:prstGeom prst="rect">
                      <a:avLst/>
                    </a:prstGeom>
                    <a:noFill/>
                    <a:ln>
                      <a:noFill/>
                    </a:ln>
                  </pic:spPr>
                </pic:pic>
              </a:graphicData>
            </a:graphic>
          </wp:inline>
        </w:drawing>
      </w:r>
    </w:p>
    <w:p w14:paraId="7EB8962C" w14:textId="0639985D" w:rsidR="00026027" w:rsidRDefault="00794E3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3</w:t>
      </w:r>
      <w:r w:rsidR="00107107" w:rsidRPr="00B0403D">
        <w:rPr>
          <w:rFonts w:ascii="Times New Roman" w:hAnsi="Times New Roman" w:cs="Times New Roman"/>
          <w:sz w:val="24"/>
          <w:szCs w:val="24"/>
        </w:rPr>
        <w:t>. An example plot showing the estimation of sensitivity (</w:t>
      </w:r>
      <w:r w:rsidR="00107107" w:rsidRPr="00176B97">
        <w:rPr>
          <w:rFonts w:ascii="Times New Roman" w:hAnsi="Times New Roman" w:cs="Times New Roman"/>
          <w:i/>
          <w:sz w:val="24"/>
          <w:szCs w:val="24"/>
        </w:rPr>
        <w:t>S</w:t>
      </w:r>
      <w:r w:rsidR="00107107" w:rsidRPr="00176B97">
        <w:rPr>
          <w:rFonts w:ascii="Times New Roman" w:hAnsi="Times New Roman" w:cs="Times New Roman"/>
          <w:i/>
          <w:sz w:val="24"/>
          <w:szCs w:val="24"/>
          <w:vertAlign w:val="subscript"/>
        </w:rPr>
        <w:t>ij</w:t>
      </w:r>
      <w:r w:rsidR="00107107" w:rsidRPr="00B0403D">
        <w:rPr>
          <w:rFonts w:ascii="Times New Roman" w:hAnsi="Times New Roman" w:cs="Times New Roman"/>
          <w:sz w:val="24"/>
          <w:szCs w:val="24"/>
        </w:rPr>
        <w:t xml:space="preserve">) of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invading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(panel a.) or the reverse (panel b.). In both panels, solid dots are the growth curve species when growing alone and the open circles are the growth curve of species when invading the carrying capacity of the other species. To estimate the sensitivity of the focal species (e.g.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the competing species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is fixed at the equilibrium and invade the focus species to estimate the invading growth rate of the focal species. </w:t>
      </w:r>
    </w:p>
    <w:p w14:paraId="6A96E3A7" w14:textId="77777777" w:rsidR="00026027" w:rsidRDefault="00026027">
      <w:pPr>
        <w:rPr>
          <w:rFonts w:ascii="Times New Roman" w:hAnsi="Times New Roman" w:cs="Times New Roman"/>
          <w:sz w:val="24"/>
          <w:szCs w:val="24"/>
        </w:rPr>
      </w:pPr>
      <w:r>
        <w:rPr>
          <w:rFonts w:ascii="Times New Roman" w:hAnsi="Times New Roman" w:cs="Times New Roman"/>
          <w:sz w:val="24"/>
          <w:szCs w:val="24"/>
        </w:rPr>
        <w:br w:type="page"/>
      </w:r>
    </w:p>
    <w:p w14:paraId="08F5469F" w14:textId="1B8FE76A" w:rsidR="00107107"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4</w:t>
      </w:r>
    </w:p>
    <w:p w14:paraId="3533E97D" w14:textId="05B8AD2A" w:rsidR="00026027" w:rsidRPr="00B0403D"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18D7D0B1" wp14:editId="2A6DE521">
            <wp:extent cx="5757545" cy="3948170"/>
            <wp:effectExtent l="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tretch>
                      <a:fillRect/>
                    </a:stretch>
                  </pic:blipFill>
                  <pic:spPr bwMode="auto">
                    <a:xfrm>
                      <a:off x="0" y="0"/>
                      <a:ext cx="5757545" cy="3948170"/>
                    </a:xfrm>
                    <a:prstGeom prst="rect">
                      <a:avLst/>
                    </a:prstGeom>
                    <a:noFill/>
                    <a:ln>
                      <a:noFill/>
                    </a:ln>
                  </pic:spPr>
                </pic:pic>
              </a:graphicData>
            </a:graphic>
          </wp:inline>
        </w:drawing>
      </w:r>
    </w:p>
    <w:p w14:paraId="15407EFD" w14:textId="3A460C7D" w:rsidR="00BA5CE2" w:rsidRDefault="00107107" w:rsidP="00BA5CE2">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4</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An example plot demonstrating the idea of niche difference (ND;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in MacArthur’s con- sumer resource model.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plotted against consumption of species </w:t>
      </w:r>
      <w:r w:rsidRPr="002710F9">
        <w:rPr>
          <w:rFonts w:ascii="Times New Roman" w:hAnsi="Times New Roman" w:cs="Times New Roman"/>
          <w:i/>
          <w:sz w:val="24"/>
          <w:szCs w:val="24"/>
        </w:rPr>
        <w:t>i</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The closeness between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and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the closeness between these points to the 1:1 line and is expressed as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For example, if all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equal to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which means all points are on the 1:1 line,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is 1 and ND between species </w:t>
      </w:r>
      <w:r w:rsidRPr="002710F9">
        <w:rPr>
          <w:rFonts w:ascii="Times New Roman" w:hAnsi="Times New Roman" w:cs="Times New Roman"/>
          <w:i/>
          <w:sz w:val="24"/>
          <w:szCs w:val="24"/>
        </w:rPr>
        <w:t>i</w:t>
      </w:r>
      <w:r w:rsidRPr="00B0403D">
        <w:rPr>
          <w:rFonts w:ascii="Times New Roman" w:hAnsi="Times New Roman" w:cs="Times New Roman"/>
          <w:sz w:val="24"/>
          <w:szCs w:val="24"/>
        </w:rPr>
        <w:t xml:space="preserve"> and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is 1−</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 0. The inset plot is an example plot showing the data required to measure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w:t>
      </w:r>
      <w:r w:rsidR="00BA5CE2">
        <w:rPr>
          <w:rFonts w:ascii="Times New Roman" w:hAnsi="Times New Roman" w:cs="Times New Roman"/>
          <w:sz w:val="24"/>
          <w:szCs w:val="24"/>
        </w:rPr>
        <w:t>.</w:t>
      </w:r>
      <w:r w:rsidR="00BA5CE2">
        <w:rPr>
          <w:rFonts w:ascii="Times New Roman" w:hAnsi="Times New Roman" w:cs="Times New Roman"/>
          <w:sz w:val="24"/>
          <w:szCs w:val="24"/>
        </w:rPr>
        <w:br w:type="page"/>
      </w:r>
    </w:p>
    <w:p w14:paraId="2B6F82B3" w14:textId="77777777" w:rsidR="00BA5CE2"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5</w:t>
      </w:r>
    </w:p>
    <w:p w14:paraId="7B82B696" w14:textId="62672E7E" w:rsidR="00107107" w:rsidRPr="00B0403D" w:rsidRDefault="00905F2D" w:rsidP="00B0403D">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44F48AC8" wp14:editId="568CB488">
            <wp:extent cx="5934075" cy="4067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r w:rsidR="00107107" w:rsidRPr="00B0403D">
        <w:rPr>
          <w:rFonts w:ascii="Times New Roman" w:hAnsi="Times New Roman" w:cs="Times New Roman"/>
          <w:sz w:val="24"/>
          <w:szCs w:val="24"/>
        </w:rPr>
        <w:t xml:space="preserve"> </w:t>
      </w:r>
    </w:p>
    <w:p w14:paraId="450D05EA" w14:textId="4AAE2561" w:rsidR="00BA5CE2" w:rsidRDefault="00107107" w:rsidP="00BA0996">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5</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Example plots showing the empirical data required to estimate </w:t>
      </w:r>
      <w:r w:rsidR="00176B97">
        <w:rPr>
          <w:rFonts w:ascii="Times New Roman" w:hAnsi="Times New Roman" w:cs="Times New Roman"/>
          <w:sz w:val="24"/>
          <w:szCs w:val="24"/>
        </w:rPr>
        <w:t>R*</w:t>
      </w:r>
      <w:r w:rsidRPr="00B0403D">
        <w:rPr>
          <w:rFonts w:ascii="Times New Roman" w:hAnsi="Times New Roman" w:cs="Times New Roman"/>
          <w:sz w:val="24"/>
          <w:szCs w:val="24"/>
        </w:rPr>
        <w:t xml:space="preserve"> in Tilman’s consumer resource model for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w:t>
      </w:r>
      <w:r w:rsidR="00176B97">
        <w:rPr>
          <w:rFonts w:ascii="Times New Roman" w:hAnsi="Times New Roman" w:cs="Times New Roman"/>
          <w:sz w:val="24"/>
          <w:szCs w:val="24"/>
        </w:rPr>
        <w:t xml:space="preserve"> To obtain data one would need to grow the focal species (</w:t>
      </w:r>
      <w:r w:rsidR="00176B97" w:rsidRPr="00176B97">
        <w:rPr>
          <w:rFonts w:ascii="Times New Roman" w:hAnsi="Times New Roman" w:cs="Times New Roman"/>
          <w:i/>
          <w:sz w:val="24"/>
          <w:szCs w:val="24"/>
        </w:rPr>
        <w:t>i</w:t>
      </w:r>
      <w:r w:rsidR="00176B97">
        <w:rPr>
          <w:rFonts w:ascii="Times New Roman" w:hAnsi="Times New Roman" w:cs="Times New Roman"/>
          <w:sz w:val="24"/>
          <w:szCs w:val="24"/>
        </w:rPr>
        <w:t xml:space="preserve"> and </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 xml:space="preserve">) under different resource level and measure the corresponding </w:t>
      </w:r>
      <w:r w:rsidR="00176B97" w:rsidRPr="00176B97">
        <w:rPr>
          <w:rFonts w:ascii="Times New Roman" w:hAnsi="Times New Roman" w:cs="Times New Roman"/>
          <w:i/>
          <w:sz w:val="24"/>
          <w:szCs w:val="24"/>
        </w:rPr>
        <w:t xml:space="preserve">per capita </w:t>
      </w:r>
      <w:r w:rsidR="00176B97">
        <w:rPr>
          <w:rFonts w:ascii="Times New Roman" w:hAnsi="Times New Roman" w:cs="Times New Roman"/>
          <w:sz w:val="24"/>
          <w:szCs w:val="24"/>
        </w:rPr>
        <w:t xml:space="preserve">growth rate. </w:t>
      </w:r>
      <w:r w:rsidRPr="00176B97">
        <w:rPr>
          <w:rFonts w:ascii="Times New Roman" w:hAnsi="Times New Roman" w:cs="Times New Roman"/>
          <w:i/>
          <w:sz w:val="24"/>
          <w:szCs w:val="24"/>
        </w:rPr>
        <w:t>R</w:t>
      </w:r>
      <w:r w:rsidRPr="00176B9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means the minimum level of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to have positive per capita growth rate. In this example scenario,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w:t>
      </w:r>
      <w:r w:rsidR="00176B97">
        <w:rPr>
          <w:rFonts w:ascii="Times New Roman" w:hAnsi="Times New Roman" w:cs="Times New Roman"/>
          <w:sz w:val="24"/>
          <w:szCs w:val="24"/>
        </w:rPr>
        <w:t>(</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w:t>
      </w:r>
      <w:r w:rsidRPr="00B0403D">
        <w:rPr>
          <w:rFonts w:ascii="Times New Roman" w:hAnsi="Times New Roman" w:cs="Times New Roman"/>
          <w:sz w:val="24"/>
          <w:szCs w:val="24"/>
        </w:rPr>
        <w:t xml:space="preserve">is limited by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so that the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is greater than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w:t>
      </w:r>
      <w:r w:rsidRPr="00B0403D">
        <w:rPr>
          <w:rFonts w:ascii="Times New Roman" w:hAnsi="Times New Roman" w:cs="Times New Roman"/>
          <w:sz w:val="24"/>
          <w:szCs w:val="24"/>
        </w:rPr>
        <w:t xml:space="preserve">. The </w:t>
      </w:r>
      <w:r w:rsidR="00176B97">
        <w:rPr>
          <w:rFonts w:ascii="Times New Roman" w:hAnsi="Times New Roman" w:cs="Times New Roman"/>
          <w:sz w:val="24"/>
          <w:szCs w:val="24"/>
        </w:rPr>
        <w:t xml:space="preserve">R* </w:t>
      </w:r>
      <w:r w:rsidRPr="00B0403D">
        <w:rPr>
          <w:rFonts w:ascii="Times New Roman" w:hAnsi="Times New Roman" w:cs="Times New Roman"/>
          <w:sz w:val="24"/>
          <w:szCs w:val="24"/>
        </w:rPr>
        <w:t xml:space="preserve">is the one being used to calculate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because </w:t>
      </w:r>
      <w:r w:rsidR="00176B97">
        <w:rPr>
          <w:rFonts w:ascii="Times New Roman" w:hAnsi="Times New Roman" w:cs="Times New Roman" w:hint="eastAsia"/>
          <w:sz w:val="24"/>
          <w:szCs w:val="24"/>
          <w:lang w:eastAsia="zh-TW"/>
        </w:rPr>
        <w:t>t</w:t>
      </w:r>
      <w:r w:rsidR="00176B97">
        <w:rPr>
          <w:rFonts w:ascii="Times New Roman" w:hAnsi="Times New Roman" w:cs="Times New Roman"/>
          <w:sz w:val="24"/>
          <w:szCs w:val="24"/>
          <w:lang w:eastAsia="zh-TW"/>
        </w:rPr>
        <w:t>hey</w:t>
      </w:r>
      <w:r w:rsidRPr="00B0403D">
        <w:rPr>
          <w:rFonts w:ascii="Times New Roman" w:hAnsi="Times New Roman" w:cs="Times New Roman"/>
          <w:sz w:val="24"/>
          <w:szCs w:val="24"/>
        </w:rPr>
        <w:t xml:space="preserve"> determine how sensitivity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will be affected by the resource (resoruce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limits the growth rate of species </w:t>
      </w:r>
      <w:r w:rsidRPr="00176B97">
        <w:rPr>
          <w:rFonts w:ascii="Times New Roman" w:hAnsi="Times New Roman" w:cs="Times New Roman"/>
          <w:i/>
          <w:sz w:val="24"/>
          <w:szCs w:val="24"/>
        </w:rPr>
        <w:t>i</w:t>
      </w:r>
      <w:r w:rsidR="007C083B" w:rsidRPr="00B0403D">
        <w:rPr>
          <w:rFonts w:ascii="Times New Roman" w:hAnsi="Times New Roman" w:cs="Times New Roman"/>
          <w:sz w:val="24"/>
          <w:szCs w:val="24"/>
        </w:rPr>
        <w:t>.</w:t>
      </w:r>
    </w:p>
    <w:p w14:paraId="15DCD3A1" w14:textId="77777777" w:rsidR="00BA5CE2" w:rsidRDefault="00BA5CE2">
      <w:pPr>
        <w:rPr>
          <w:rFonts w:ascii="Times New Roman" w:hAnsi="Times New Roman" w:cs="Times New Roman"/>
          <w:sz w:val="24"/>
          <w:szCs w:val="24"/>
        </w:rPr>
      </w:pPr>
      <w:r>
        <w:rPr>
          <w:rFonts w:ascii="Times New Roman" w:hAnsi="Times New Roman" w:cs="Times New Roman"/>
          <w:sz w:val="24"/>
          <w:szCs w:val="24"/>
        </w:rPr>
        <w:br w:type="page"/>
      </w:r>
    </w:p>
    <w:p w14:paraId="2AE15BC6" w14:textId="77777777" w:rsidR="00BA5CE2" w:rsidRPr="00BA5CE2" w:rsidRDefault="00BA5CE2" w:rsidP="00BA5CE2">
      <w:pPr>
        <w:spacing w:line="360" w:lineRule="auto"/>
        <w:rPr>
          <w:rFonts w:ascii="Times New Roman" w:hAnsi="Times New Roman" w:cs="Times New Roman"/>
          <w:b/>
          <w:sz w:val="24"/>
          <w:szCs w:val="24"/>
        </w:rPr>
      </w:pPr>
      <w:r w:rsidRPr="00BA5CE2">
        <w:rPr>
          <w:rFonts w:ascii="Times New Roman" w:hAnsi="Times New Roman" w:cs="Times New Roman"/>
          <w:b/>
          <w:sz w:val="24"/>
          <w:szCs w:val="24"/>
        </w:rPr>
        <w:lastRenderedPageBreak/>
        <w:t>Supplement</w:t>
      </w:r>
    </w:p>
    <w:p w14:paraId="228A7873" w14:textId="6CEEAC00" w:rsidR="00BA5CE2" w:rsidRDefault="00BA5CE2" w:rsidP="00BA5CE2">
      <w:pPr>
        <w:spacing w:line="360" w:lineRule="auto"/>
        <w:ind w:firstLine="720"/>
        <w:rPr>
          <w:rFonts w:ascii="Times New Roman" w:hAnsi="Times New Roman" w:cs="Times New Roman"/>
          <w:sz w:val="24"/>
          <w:szCs w:val="24"/>
        </w:rPr>
      </w:pPr>
      <w:r>
        <w:rPr>
          <w:rFonts w:ascii="Times New Roman" w:hAnsi="Times New Roman" w:cs="Times New Roman"/>
          <w:sz w:val="24"/>
          <w:szCs w:val="24"/>
        </w:rPr>
        <w:t>In the following supplement, we perform numerical simulations to first show that per capita growth rate does not linearly depend on species’ frequency, i.e. the NFD slope is not constant, under the assumptions that the community biomass is saturated and that the two species are capable of mutual invasion. We then show that depending on the frequency at which the NFD slope is evaluated, predictions of species coexistence is different and can be misleading. To show that the NFD slope is not constant, we perform</w:t>
      </w:r>
      <w:r>
        <w:rPr>
          <w:rFonts w:ascii="Times New Roman" w:hAnsi="Times New Roman" w:cs="Times New Roman" w:hint="eastAsia"/>
          <w:sz w:val="24"/>
          <w:szCs w:val="24"/>
          <w:lang w:eastAsia="zh-TW"/>
        </w:rPr>
        <w:t>e</w:t>
      </w:r>
      <w:r>
        <w:rPr>
          <w:rFonts w:ascii="Times New Roman" w:hAnsi="Times New Roman" w:cs="Times New Roman"/>
          <w:sz w:val="24"/>
          <w:szCs w:val="24"/>
          <w:lang w:eastAsia="zh-TW"/>
        </w:rPr>
        <w:t>d</w:t>
      </w:r>
      <w:r>
        <w:rPr>
          <w:rFonts w:ascii="Times New Roman" w:hAnsi="Times New Roman" w:cs="Times New Roman"/>
          <w:sz w:val="24"/>
          <w:szCs w:val="24"/>
        </w:rPr>
        <w:t xml:space="preserve"> numerical simulation using Tilman’s consumer-resource model with two species of phytoplankton. The equations and parameter values are taken exactly from Tilman 1977. </w:t>
      </w:r>
      <w:ins w:id="372" w:author="Godwin, Casey" w:date="2018-10-24T11:43:00Z">
        <w:r w:rsidR="00EC0F3A">
          <w:rPr>
            <w:rFonts w:ascii="Times New Roman" w:hAnsi="Times New Roman" w:cs="Times New Roman"/>
            <w:sz w:val="24"/>
            <w:szCs w:val="24"/>
          </w:rPr>
          <w:t>Annotate</w:t>
        </w:r>
      </w:ins>
      <w:ins w:id="373" w:author="Godwin, Casey" w:date="2018-10-24T11:44:00Z">
        <w:r w:rsidR="00EC0F3A">
          <w:rPr>
            <w:rFonts w:ascii="Times New Roman" w:hAnsi="Times New Roman" w:cs="Times New Roman"/>
            <w:sz w:val="24"/>
            <w:szCs w:val="24"/>
          </w:rPr>
          <w:t>d</w:t>
        </w:r>
      </w:ins>
      <w:bookmarkStart w:id="374" w:name="_GoBack"/>
      <w:bookmarkEnd w:id="374"/>
      <w:ins w:id="375" w:author="Godwin, Casey" w:date="2018-10-24T11:43:00Z">
        <w:r w:rsidR="00EC0F3A">
          <w:rPr>
            <w:rFonts w:ascii="Times New Roman" w:hAnsi="Times New Roman" w:cs="Times New Roman"/>
            <w:sz w:val="24"/>
            <w:szCs w:val="24"/>
          </w:rPr>
          <w:t xml:space="preserve"> code for the simulations is provided in a summplemental file. </w:t>
        </w:r>
      </w:ins>
      <w:r>
        <w:rPr>
          <w:rFonts w:ascii="Times New Roman" w:hAnsi="Times New Roman" w:cs="Times New Roman"/>
          <w:sz w:val="24"/>
          <w:szCs w:val="24"/>
        </w:rPr>
        <w:t xml:space="preserve">Simulations were performed using the function NDSolve in Mathematica 11.2 (Wolfram Research), employing a variable step size. For each set of resource supply concentrations, we performed four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From simulations 3 and 4, we used the time series to obtain pairs of each species frequency and its growth rate. These values were used to construct the relationships depicted in panels a and b. From panel a and b of Figure S1, we see that the frequency dependency is nonlinear for both species, i.e. the NFD slope is non-constant. The </w:t>
      </w:r>
      <w:ins w:id="376" w:author="Godwin, Casey" w:date="2018-10-24T11:34:00Z">
        <w:r w:rsidR="00C256F2">
          <w:rPr>
            <w:rFonts w:ascii="Times New Roman" w:hAnsi="Times New Roman" w:cs="Times New Roman"/>
            <w:sz w:val="24"/>
            <w:szCs w:val="24"/>
          </w:rPr>
          <w:t>n</w:t>
        </w:r>
      </w:ins>
      <w:del w:id="377" w:author="Godwin, Casey" w:date="2018-10-24T11:34:00Z">
        <w:r w:rsidDel="00C256F2">
          <w:rPr>
            <w:rFonts w:ascii="Times New Roman" w:hAnsi="Times New Roman" w:cs="Times New Roman"/>
            <w:sz w:val="24"/>
            <w:szCs w:val="24"/>
          </w:rPr>
          <w:delText>c</w:delText>
        </w:r>
      </w:del>
      <w:r>
        <w:rPr>
          <w:rFonts w:ascii="Times New Roman" w:hAnsi="Times New Roman" w:cs="Times New Roman"/>
          <w:sz w:val="24"/>
          <w:szCs w:val="24"/>
        </w:rPr>
        <w:t xml:space="preserve">on-constant slope can lead to incorrect prediction of species coexistence. For example, under the supply ratio of panel a and b, two species can coexist. However, when evaluating the NFD slope at the frequency in the red regions, species are not predicted to coexist. </w:t>
      </w:r>
    </w:p>
    <w:p w14:paraId="353B8C20" w14:textId="77777777" w:rsidR="00BA5CE2" w:rsidRPr="00002648" w:rsidRDefault="00BA5CE2" w:rsidP="00BA5CE2">
      <w:pPr>
        <w:spacing w:line="360" w:lineRule="auto"/>
        <w:rPr>
          <w:rFonts w:ascii="Times New Roman" w:hAnsi="Times New Roman" w:cs="Times New Roman"/>
          <w:sz w:val="24"/>
          <w:szCs w:val="24"/>
        </w:rPr>
      </w:pPr>
      <w:r>
        <w:rPr>
          <w:rFonts w:ascii="Times New Roman" w:hAnsi="Times New Roman" w:cs="Times New Roman"/>
          <w:sz w:val="24"/>
          <w:szCs w:val="24"/>
        </w:rPr>
        <w:tab/>
        <w:t>To further show that non-constant NFD slope is problematic in predicting species coexistence, we again perform simulations using Tilman’s consumer-resource model with two species of phytoplankton. We the show whether different methods, including the sensitivity method, Letten’s method, fitting Lokta-Volterra method and the NFD method, give the same prediction under a limited range of resource supply concentrations. We perform an additional numerical simulation (“competition experiment”, panel a) to determine whether the species can coexist when both are introduced at low densities and allowed to reach equilibrium biomass.</w:t>
      </w:r>
    </w:p>
    <w:p w14:paraId="487B71E1" w14:textId="75FB983E" w:rsidR="00BA5CE2" w:rsidRPr="00002648" w:rsidRDefault="00BA5CE2" w:rsidP="00BA5CE2">
      <w:pPr>
        <w:spacing w:line="360" w:lineRule="auto"/>
        <w:rPr>
          <w:rFonts w:ascii="Times New Roman" w:hAnsi="Times New Roman" w:cs="Times New Roman"/>
          <w:sz w:val="24"/>
          <w:szCs w:val="24"/>
        </w:rPr>
      </w:pPr>
      <w:r>
        <w:rPr>
          <w:rFonts w:ascii="Times New Roman" w:hAnsi="Times New Roman" w:cs="Times New Roman"/>
          <w:sz w:val="24"/>
          <w:szCs w:val="24"/>
        </w:rPr>
        <w:t>For each simulation, the parameter values were taken directly from Tilman 1977 and only the supply concentration of phosphate and silicate were varied.</w:t>
      </w:r>
      <w:r w:rsidRPr="00AC35BA">
        <w:rPr>
          <w:rFonts w:ascii="Times New Roman" w:hAnsi="Times New Roman" w:cs="Times New Roman"/>
          <w:sz w:val="24"/>
          <w:szCs w:val="24"/>
        </w:rPr>
        <w:t xml:space="preserve"> </w:t>
      </w:r>
      <w:r>
        <w:rPr>
          <w:rFonts w:ascii="Times New Roman" w:hAnsi="Times New Roman" w:cs="Times New Roman"/>
          <w:sz w:val="24"/>
          <w:szCs w:val="24"/>
        </w:rPr>
        <w:t xml:space="preserve">For each set of resource conditions, </w:t>
      </w:r>
      <w:r>
        <w:rPr>
          <w:rFonts w:ascii="Times New Roman" w:hAnsi="Times New Roman" w:cs="Times New Roman"/>
          <w:sz w:val="24"/>
          <w:szCs w:val="24"/>
        </w:rPr>
        <w:lastRenderedPageBreak/>
        <w:t xml:space="preserve">we performed four different numerical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Note that for the NFD method (panel e-j), because the NFD slope depends on species’ frequency, we used the NFD slope evaluated at three frequencies, including near 0% (panel e and h), 50% (panel f and i) and near 100% (panel g and j), and each complimented with (panel e-g) or without (panel h-j) extrapolated vertical intercept that represent the expected growth rate when at rare. For the NFD methods, we see that only when using the NFD slope evaluated at near 0% frequency and complimented with extrapolated vertical intercept, the predictions of species coexistence based on NFD method match the those of the other methods. </w:t>
      </w:r>
      <w:ins w:id="378" w:author="Godwin, Casey" w:date="2018-10-24T11:38:00Z">
        <w:r w:rsidR="00C256F2">
          <w:rPr>
            <w:rFonts w:ascii="Times New Roman" w:hAnsi="Times New Roman" w:cs="Times New Roman"/>
            <w:sz w:val="24"/>
            <w:szCs w:val="24"/>
          </w:rPr>
          <w:t>While certain intermediate frequencies of the two species can be used to m</w:t>
        </w:r>
      </w:ins>
      <w:ins w:id="379" w:author="Godwin, Casey" w:date="2018-10-24T11:39:00Z">
        <w:r w:rsidR="00C256F2">
          <w:rPr>
            <w:rFonts w:ascii="Times New Roman" w:hAnsi="Times New Roman" w:cs="Times New Roman"/>
            <w:sz w:val="24"/>
            <w:szCs w:val="24"/>
          </w:rPr>
          <w:t xml:space="preserve">ake accurate </w:t>
        </w:r>
      </w:ins>
      <w:ins w:id="380" w:author="Godwin, Casey" w:date="2018-10-24T11:41:00Z">
        <w:r w:rsidR="00EC0F3A">
          <w:rPr>
            <w:rFonts w:ascii="Times New Roman" w:hAnsi="Times New Roman" w:cs="Times New Roman"/>
            <w:sz w:val="24"/>
            <w:szCs w:val="24"/>
          </w:rPr>
          <w:t>predictions</w:t>
        </w:r>
      </w:ins>
      <w:ins w:id="381" w:author="Godwin, Casey" w:date="2018-10-24T11:39:00Z">
        <w:r w:rsidR="00C256F2">
          <w:rPr>
            <w:rFonts w:ascii="Times New Roman" w:hAnsi="Times New Roman" w:cs="Times New Roman"/>
            <w:sz w:val="24"/>
            <w:szCs w:val="24"/>
          </w:rPr>
          <w:t xml:space="preserve"> (Figure S1), an empiricist would not know these frequencies without performing the competition experiments or examining frequency dependence across the entire range of frequencies. </w:t>
        </w:r>
      </w:ins>
    </w:p>
    <w:p w14:paraId="42CC9ECD" w14:textId="77777777" w:rsidR="00BA5CE2" w:rsidRDefault="00BA5CE2" w:rsidP="00BA5CE2">
      <w:pPr>
        <w:rPr>
          <w:rFonts w:ascii="Times New Roman" w:hAnsi="Times New Roman" w:cs="Times New Roman"/>
        </w:rPr>
      </w:pPr>
      <w:r>
        <w:rPr>
          <w:rFonts w:ascii="Times New Roman" w:hAnsi="Times New Roman" w:cs="Times New Roman"/>
        </w:rPr>
        <w:br w:type="page"/>
      </w:r>
    </w:p>
    <w:p w14:paraId="3EF5050D" w14:textId="77777777" w:rsidR="00BA5CE2" w:rsidRDefault="00BA5CE2" w:rsidP="00BA5CE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Figure S1</w:t>
      </w:r>
    </w:p>
    <w:p w14:paraId="58CF90BF" w14:textId="77777777" w:rsidR="00BA5CE2" w:rsidRDefault="00BA5CE2" w:rsidP="00BA5CE2">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D7E251" wp14:editId="6D1210E5">
            <wp:extent cx="5219700" cy="4629150"/>
            <wp:effectExtent l="0" t="0" r="0" b="0"/>
            <wp:docPr id="6" name="Picture 6"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1.jpg"/>
                    <pic:cNvPicPr/>
                  </pic:nvPicPr>
                  <pic:blipFill rotWithShape="1">
                    <a:blip r:embed="rId18"/>
                    <a:srcRect l="7963" r="28611"/>
                    <a:stretch/>
                  </pic:blipFill>
                  <pic:spPr bwMode="auto">
                    <a:xfrm>
                      <a:off x="0" y="0"/>
                      <a:ext cx="5219700" cy="4629150"/>
                    </a:xfrm>
                    <a:prstGeom prst="rect">
                      <a:avLst/>
                    </a:prstGeom>
                    <a:ln>
                      <a:noFill/>
                    </a:ln>
                    <a:extLst>
                      <a:ext uri="{53640926-AAD7-44D8-BBD7-CCE9431645EC}">
                        <a14:shadowObscured xmlns:a14="http://schemas.microsoft.com/office/drawing/2010/main"/>
                      </a:ext>
                    </a:extLst>
                  </pic:spPr>
                </pic:pic>
              </a:graphicData>
            </a:graphic>
          </wp:inline>
        </w:drawing>
      </w:r>
    </w:p>
    <w:p w14:paraId="2DF0E51A" w14:textId="17A64835" w:rsidR="00BA5CE2" w:rsidRDefault="00BA5CE2" w:rsidP="00BA5CE2">
      <w:pPr>
        <w:spacing w:line="360" w:lineRule="auto"/>
        <w:rPr>
          <w:rFonts w:ascii="Times New Roman" w:hAnsi="Times New Roman" w:cs="Times New Roman"/>
          <w:sz w:val="24"/>
          <w:szCs w:val="24"/>
          <w:lang w:val="en-US"/>
        </w:rPr>
      </w:pPr>
      <w:r>
        <w:rPr>
          <w:rFonts w:ascii="Times New Roman" w:hAnsi="Times New Roman" w:cs="Times New Roman"/>
          <w:sz w:val="24"/>
          <w:szCs w:val="24"/>
        </w:rPr>
        <w:t>Figure S1. Figures showing the simulation results of per capita growth rate versus frequency of species 1 and 2 (panel a and b) and the growth rate dependency across different resource ratio (panel c) At any frequency of the two species, the NFD method requires that we use the slope to extrapolate and estimate the growth rate when a frequency approaching zero (the extrapolated vertical intercept). For frequencies where this method predicts mutual invasibility for both species, i.e. species can coexist, the lines are blue.</w:t>
      </w:r>
      <w:ins w:id="382" w:author="Godwin, Casey" w:date="2018-10-16T09:53:00Z">
        <w:r>
          <w:rPr>
            <w:rFonts w:ascii="Times New Roman" w:hAnsi="Times New Roman" w:cs="Times New Roman"/>
            <w:sz w:val="24"/>
            <w:szCs w:val="24"/>
          </w:rPr>
          <w:t xml:space="preserve"> </w:t>
        </w:r>
      </w:ins>
      <w:r>
        <w:rPr>
          <w:rFonts w:ascii="Times New Roman" w:hAnsi="Times New Roman" w:cs="Times New Roman"/>
          <w:sz w:val="24"/>
          <w:szCs w:val="24"/>
        </w:rPr>
        <w:t>For frequencies</w:t>
      </w:r>
      <w:ins w:id="383" w:author="Godwin, Casey" w:date="2018-10-24T11:37:00Z">
        <w:r w:rsidR="00C256F2">
          <w:rPr>
            <w:rFonts w:ascii="Times New Roman" w:hAnsi="Times New Roman" w:cs="Times New Roman"/>
            <w:sz w:val="24"/>
            <w:szCs w:val="24"/>
          </w:rPr>
          <w:t xml:space="preserve"> of the two species</w:t>
        </w:r>
      </w:ins>
      <w:r>
        <w:rPr>
          <w:rFonts w:ascii="Times New Roman" w:hAnsi="Times New Roman" w:cs="Times New Roman"/>
          <w:sz w:val="24"/>
          <w:szCs w:val="24"/>
        </w:rPr>
        <w:t xml:space="preserve"> where the method leads to the incorrect prediction, the lines are red. B</w:t>
      </w:r>
      <w:r w:rsidRPr="000A064D">
        <w:rPr>
          <w:rFonts w:ascii="Times New Roman" w:hAnsi="Times New Roman" w:cs="Times New Roman"/>
          <w:sz w:val="24"/>
          <w:szCs w:val="24"/>
          <w:lang w:val="en-US"/>
        </w:rPr>
        <w:t>oth species have positive growth rates when their frequency approaches zero, indicating that they are mutually invasible.</w:t>
      </w:r>
      <w:r>
        <w:rPr>
          <w:rFonts w:ascii="Times New Roman" w:hAnsi="Times New Roman" w:cs="Times New Roman"/>
          <w:sz w:val="24"/>
          <w:szCs w:val="24"/>
          <w:lang w:val="en-US"/>
        </w:rPr>
        <w:t xml:space="preserve"> The coexistence equilibrium occurs at a frequency of 0.88 for species 1 and 0.12 for species 2. </w:t>
      </w:r>
      <w:r w:rsidRPr="000A064D">
        <w:rPr>
          <w:rFonts w:ascii="Times New Roman" w:hAnsi="Times New Roman" w:cs="Times New Roman"/>
          <w:sz w:val="24"/>
          <w:szCs w:val="24"/>
          <w:lang w:val="en-US"/>
        </w:rPr>
        <w:t xml:space="preserve">At point A, corresponding to frequency of 0.5 for each species, this method does not predict coexistence because while species 1 would be expected to have a positive growth rate when rare (also has negative NFD slope), species 2 is predicted to have a negative growth rate when rare </w:t>
      </w:r>
      <w:r w:rsidRPr="000A064D">
        <w:rPr>
          <w:rFonts w:ascii="Times New Roman" w:hAnsi="Times New Roman" w:cs="Times New Roman"/>
          <w:sz w:val="24"/>
          <w:szCs w:val="24"/>
          <w:lang w:val="en-US"/>
        </w:rPr>
        <w:lastRenderedPageBreak/>
        <w:t>(positive slope of NFD). If an empiricist did their work between species 1 frequency of ~0.05 to ~0.85, and used the slope of NFD, they would incorrectly predict that the species will not coexist. At point B, which is close to their equilibrium frequencies, both species have negative NFD slope and should have positive growth rates when rare based on this method. </w:t>
      </w:r>
      <w:r>
        <w:rPr>
          <w:rFonts w:ascii="Times New Roman" w:hAnsi="Times New Roman" w:cs="Times New Roman"/>
          <w:sz w:val="24"/>
          <w:szCs w:val="24"/>
        </w:rPr>
        <w:t xml:space="preserve">Panel </w:t>
      </w:r>
      <w:r w:rsidRPr="00002648">
        <w:rPr>
          <w:rFonts w:ascii="Times New Roman" w:hAnsi="Times New Roman" w:cs="Times New Roman"/>
          <w:sz w:val="24"/>
          <w:szCs w:val="24"/>
        </w:rPr>
        <w:t>c</w:t>
      </w:r>
      <w:r w:rsidRPr="00002648">
        <w:rPr>
          <w:rFonts w:ascii="Times New Roman" w:hAnsi="Times New Roman" w:cs="Times New Roman"/>
          <w:sz w:val="24"/>
          <w:szCs w:val="24"/>
          <w:lang w:val="en-US"/>
        </w:rPr>
        <w:t xml:space="preserve"> shows the fidelity of prediction from the NFD method as a function of Si:P ratio and the frequency of the two species. The vertical dashed line represents the slice depicted in panels a and b. For all of the Si:P ratios shown in panel c, the species are mutually invasible and will coexist.</w:t>
      </w:r>
      <w:r w:rsidRPr="00002648">
        <w:rPr>
          <w:rFonts w:ascii="Times New Roman" w:hAnsi="Times New Roman" w:cs="Times New Roman"/>
          <w:sz w:val="24"/>
          <w:szCs w:val="24"/>
        </w:rPr>
        <w:t xml:space="preserve"> </w:t>
      </w:r>
      <w:r w:rsidRPr="00002648">
        <w:rPr>
          <w:rFonts w:ascii="Times New Roman" w:hAnsi="Times New Roman" w:cs="Times New Roman"/>
          <w:sz w:val="24"/>
          <w:szCs w:val="24"/>
          <w:lang w:val="en-US"/>
        </w:rPr>
        <w:t>This plot indicates</w:t>
      </w:r>
      <w:r w:rsidRPr="000A064D">
        <w:rPr>
          <w:rFonts w:ascii="Times New Roman" w:hAnsi="Times New Roman" w:cs="Times New Roman"/>
          <w:sz w:val="24"/>
          <w:szCs w:val="24"/>
          <w:lang w:val="en-US"/>
        </w:rPr>
        <w:t xml:space="preserve"> that using NFD will often predict that the species will not coexist, when in fact they do coexist. This is important because without doing the full range of species frequencies in an experiment, one would not know whether and where the relationship between frequency and growth rate is non-linear. </w:t>
      </w:r>
    </w:p>
    <w:p w14:paraId="0D91D7A3" w14:textId="77777777" w:rsidR="00BA5CE2" w:rsidRDefault="00BA5CE2" w:rsidP="00BA5CE2">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4BDFC5A" w14:textId="77777777" w:rsidR="00BA5CE2" w:rsidRDefault="00BA5CE2" w:rsidP="00BA5CE2">
      <w:pPr>
        <w:spacing w:line="360" w:lineRule="auto"/>
        <w:rPr>
          <w:rFonts w:ascii="Times New Roman" w:hAnsi="Times New Roman" w:cs="Times New Roman"/>
          <w:sz w:val="24"/>
          <w:szCs w:val="24"/>
        </w:rPr>
        <w:sectPr w:rsidR="00BA5CE2" w:rsidSect="00BA5CE2">
          <w:pgSz w:w="12240" w:h="15840" w:code="1"/>
          <w:pgMar w:top="1440" w:right="1440" w:bottom="1440" w:left="1440" w:header="0" w:footer="720" w:gutter="0"/>
          <w:lnNumType w:countBy="1" w:restart="continuous"/>
          <w:pgNumType w:start="1"/>
          <w:cols w:space="720"/>
          <w:docGrid w:linePitch="299"/>
        </w:sectPr>
      </w:pPr>
    </w:p>
    <w:p w14:paraId="463871FF" w14:textId="6768A63A" w:rsidR="00BA5CE2" w:rsidRDefault="00BA5CE2" w:rsidP="00BA5CE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Figure S2.</w:t>
      </w:r>
    </w:p>
    <w:p w14:paraId="421B7092" w14:textId="0250B7F4" w:rsidR="00BA5CE2" w:rsidRDefault="00BA5CE2" w:rsidP="00BA5CE2">
      <w:pPr>
        <w:spacing w:line="360" w:lineRule="auto"/>
        <w:rPr>
          <w:rFonts w:ascii="Times New Roman" w:hAnsi="Times New Roman" w:cs="Times New Roman"/>
          <w:sz w:val="24"/>
          <w:szCs w:val="24"/>
        </w:rPr>
      </w:pPr>
      <w:r w:rsidRPr="00F65FDE">
        <w:rPr>
          <w:rFonts w:ascii="Times New Roman" w:hAnsi="Times New Roman" w:cs="Times New Roman"/>
          <w:noProof/>
          <w:sz w:val="24"/>
          <w:szCs w:val="24"/>
        </w:rPr>
        <w:drawing>
          <wp:inline distT="0" distB="0" distL="0" distR="0" wp14:anchorId="6DADC34F" wp14:editId="52230CFD">
            <wp:extent cx="5943600" cy="4418051"/>
            <wp:effectExtent l="0" t="0" r="0" b="1905"/>
            <wp:docPr id="3" name="Picture 2">
              <a:extLst xmlns:a="http://schemas.openxmlformats.org/drawingml/2006/main">
                <a:ext uri="{FF2B5EF4-FFF2-40B4-BE49-F238E27FC236}">
                  <a16:creationId xmlns:a16="http://schemas.microsoft.com/office/drawing/2014/main" id="{E38BD8C5-F254-4B29-924D-1B0E0DF3BE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38BD8C5-F254-4B29-924D-1B0E0DF3BE72}"/>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43600" cy="4418051"/>
                    </a:xfrm>
                    <a:prstGeom prst="rect">
                      <a:avLst/>
                    </a:prstGeom>
                  </pic:spPr>
                </pic:pic>
              </a:graphicData>
            </a:graphic>
          </wp:inline>
        </w:drawing>
      </w:r>
    </w:p>
    <w:p w14:paraId="36C9052A" w14:textId="68378EDC" w:rsidR="00BA5CE2" w:rsidRPr="00CF2794" w:rsidRDefault="00BA5CE2" w:rsidP="00BA5CE2">
      <w:pPr>
        <w:spacing w:line="360" w:lineRule="auto"/>
        <w:rPr>
          <w:rFonts w:ascii="Times New Roman" w:hAnsi="Times New Roman" w:cs="Times New Roman"/>
          <w:sz w:val="24"/>
          <w:szCs w:val="24"/>
        </w:rPr>
      </w:pPr>
      <w:r>
        <w:rPr>
          <w:rFonts w:ascii="Times New Roman" w:hAnsi="Times New Roman" w:cs="Times New Roman"/>
          <w:sz w:val="24"/>
          <w:szCs w:val="24"/>
        </w:rPr>
        <w:t xml:space="preserve">Figure S2. Simulation results showing the parameter space in which two species are predicted to stably coexist using different methods. Panel a (the “competition experiment”) is the simulation of both species growing from rare and allowed to reach equilibrium biomass. Panel b shows the predictions from Letten’s method, which is not based on numerical simulation, but uses the parameter values and resource supply concentrations to predict the inter- and intra-specific interaction coefficients as specified by the original </w:t>
      </w:r>
      <w:r>
        <w:rPr>
          <w:rFonts w:ascii="Times New Roman" w:hAnsi="Times New Roman" w:cs="Times New Roman"/>
          <w:sz w:val="24"/>
          <w:szCs w:val="24"/>
        </w:rPr>
        <w:lastRenderedPageBreak/>
        <w:t xml:space="preserve">authors. Panel c shows the predictions based on the sensitivity method, where growth rates were determined from simulations 1-4 and used to compute sensitivities as directed by Carroll et al 2011. Panel d shows the prediction based on computing Lotka-Volterra interaction coefficients. </w:t>
      </w:r>
      <w:r w:rsidRPr="006E0547">
        <w:rPr>
          <w:rFonts w:ascii="Times New Roman" w:hAnsi="Times New Roman" w:cs="Times New Roman"/>
          <w:sz w:val="24"/>
          <w:szCs w:val="24"/>
        </w:rPr>
        <w:t xml:space="preserve">In this method, the per - capita impact of an invader on the resident' s per - capita growth rate </w:t>
      </w:r>
      <w:r>
        <w:rPr>
          <w:rFonts w:ascii="Times New Roman" w:hAnsi="Times New Roman" w:cs="Times New Roman"/>
          <w:sz w:val="24"/>
          <w:szCs w:val="24"/>
        </w:rPr>
        <w:t>wa</w:t>
      </w:r>
      <w:r w:rsidRPr="006E0547">
        <w:rPr>
          <w:rFonts w:ascii="Times New Roman" w:hAnsi="Times New Roman" w:cs="Times New Roman"/>
          <w:sz w:val="24"/>
          <w:szCs w:val="24"/>
        </w:rPr>
        <w:t xml:space="preserve">s calculated </w:t>
      </w:r>
      <w:r>
        <w:rPr>
          <w:rFonts w:ascii="Times New Roman" w:hAnsi="Times New Roman" w:cs="Times New Roman"/>
          <w:sz w:val="24"/>
          <w:szCs w:val="24"/>
        </w:rPr>
        <w:t xml:space="preserve">using the time series from simulations 3 and 4. Additionally, the intraspecific interaction coefficient was determined as the per-capita impact of each species on its own growth rate when the population size approaches 99% of its equilibrium value (simulations 1 and 2). Panels e-j show the predictions based on the NFD method, evaluated at different frequencies of the two species and both using only the slope of NFD (e-g) and the extrapolation to estimate growth rates when rare (h-j). </w:t>
      </w:r>
    </w:p>
    <w:p w14:paraId="1BBD5D39" w14:textId="77777777" w:rsidR="00BA5CE2" w:rsidRDefault="00BA5CE2" w:rsidP="00BA0996">
      <w:pPr>
        <w:spacing w:line="360" w:lineRule="auto"/>
        <w:rPr>
          <w:rFonts w:ascii="Times New Roman" w:hAnsi="Times New Roman" w:cs="Times New Roman"/>
          <w:sz w:val="24"/>
          <w:szCs w:val="24"/>
        </w:rPr>
      </w:pPr>
    </w:p>
    <w:p w14:paraId="7D6F7700" w14:textId="77777777" w:rsidR="00BA5CE2" w:rsidRDefault="00BA5CE2">
      <w:pPr>
        <w:rPr>
          <w:rFonts w:ascii="Times New Roman" w:hAnsi="Times New Roman" w:cs="Times New Roman"/>
          <w:sz w:val="24"/>
          <w:szCs w:val="24"/>
        </w:rPr>
      </w:pPr>
      <w:r>
        <w:rPr>
          <w:rFonts w:ascii="Times New Roman" w:hAnsi="Times New Roman" w:cs="Times New Roman"/>
          <w:sz w:val="24"/>
          <w:szCs w:val="24"/>
        </w:rPr>
        <w:br w:type="page"/>
      </w:r>
    </w:p>
    <w:p w14:paraId="3AABE017" w14:textId="77777777" w:rsidR="00BA5CE2" w:rsidRDefault="00BA5CE2">
      <w:pPr>
        <w:rPr>
          <w:rFonts w:ascii="Times New Roman" w:hAnsi="Times New Roman" w:cs="Times New Roman"/>
          <w:b/>
          <w:sz w:val="24"/>
          <w:szCs w:val="24"/>
        </w:rPr>
        <w:sectPr w:rsidR="00BA5CE2" w:rsidSect="00BA5CE2">
          <w:pgSz w:w="15840" w:h="12240" w:orient="landscape" w:code="1"/>
          <w:pgMar w:top="1440" w:right="1440" w:bottom="1440" w:left="1440" w:header="0" w:footer="720" w:gutter="0"/>
          <w:lnNumType w:countBy="1" w:restart="continuous"/>
          <w:pgNumType w:start="1"/>
          <w:cols w:space="720"/>
          <w:docGrid w:linePitch="299"/>
        </w:sectPr>
      </w:pPr>
    </w:p>
    <w:p w14:paraId="4DEEF371" w14:textId="31E1B364" w:rsidR="00A20955" w:rsidRDefault="00A20955">
      <w:pPr>
        <w:rPr>
          <w:rFonts w:ascii="Times New Roman" w:hAnsi="Times New Roman" w:cs="Times New Roman"/>
          <w:b/>
          <w:sz w:val="24"/>
          <w:szCs w:val="24"/>
        </w:rPr>
      </w:pPr>
      <w:r w:rsidRPr="00A20955">
        <w:rPr>
          <w:rFonts w:ascii="Times New Roman" w:hAnsi="Times New Roman" w:cs="Times New Roman"/>
          <w:b/>
          <w:sz w:val="24"/>
          <w:szCs w:val="24"/>
        </w:rPr>
        <w:lastRenderedPageBreak/>
        <w:t>Reference</w:t>
      </w:r>
    </w:p>
    <w:p w14:paraId="24F98AB3" w14:textId="7EE8F2A4" w:rsidR="00FA6582" w:rsidRPr="00FA6582" w:rsidRDefault="00FA6582" w:rsidP="00FA6582">
      <w:pPr>
        <w:widowControl w:val="0"/>
        <w:autoSpaceDE w:val="0"/>
        <w:autoSpaceDN w:val="0"/>
        <w:adjustRightInd w:val="0"/>
        <w:spacing w:line="36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Pr="00FA6582">
        <w:rPr>
          <w:rFonts w:ascii="Times New Roman" w:hAnsi="Times New Roman" w:cs="Times New Roman"/>
          <w:noProof/>
          <w:sz w:val="24"/>
          <w:szCs w:val="24"/>
        </w:rPr>
        <w:t>Adler, P. B., J.HilleRislambers, andJ. M.Levine. 2007.A niche for neutrality. Ecology Letters 10:95–104.</w:t>
      </w:r>
    </w:p>
    <w:p w14:paraId="144AB339" w14:textId="77777777" w:rsidR="00FA6582" w:rsidRPr="00FA6582" w:rsidRDefault="00FA6582" w:rsidP="00FA6582">
      <w:pPr>
        <w:widowControl w:val="0"/>
        <w:autoSpaceDE w:val="0"/>
        <w:autoSpaceDN w:val="0"/>
        <w:adjustRightInd w:val="0"/>
        <w:spacing w:line="360" w:lineRule="auto"/>
        <w:ind w:left="480" w:hanging="480"/>
        <w:rPr>
          <w:rFonts w:ascii="Times New Roman" w:hAnsi="Times New Roman" w:cs="Times New Roman"/>
          <w:noProof/>
          <w:sz w:val="24"/>
          <w:szCs w:val="24"/>
        </w:rPr>
      </w:pPr>
      <w:r w:rsidRPr="00FA6582">
        <w:rPr>
          <w:rFonts w:ascii="Times New Roman" w:hAnsi="Times New Roman" w:cs="Times New Roman"/>
          <w:noProof/>
          <w:sz w:val="24"/>
          <w:szCs w:val="24"/>
        </w:rPr>
        <w:t>Carroll, I. T., B. J.Cardinale, andR. M.Nisbet. 2011.Niche and fitness differences relate the maintenance of diversity to ecosystem function. Ecology 92:1157–1165.</w:t>
      </w:r>
    </w:p>
    <w:p w14:paraId="10CA3C0B" w14:textId="77777777" w:rsidR="00FA6582" w:rsidRPr="00FA6582" w:rsidRDefault="00FA6582" w:rsidP="00FA6582">
      <w:pPr>
        <w:widowControl w:val="0"/>
        <w:autoSpaceDE w:val="0"/>
        <w:autoSpaceDN w:val="0"/>
        <w:adjustRightInd w:val="0"/>
        <w:spacing w:line="360" w:lineRule="auto"/>
        <w:ind w:left="480" w:hanging="480"/>
        <w:rPr>
          <w:rFonts w:ascii="Times New Roman" w:hAnsi="Times New Roman" w:cs="Times New Roman"/>
          <w:noProof/>
          <w:sz w:val="24"/>
          <w:szCs w:val="24"/>
        </w:rPr>
      </w:pPr>
      <w:r w:rsidRPr="00FA6582">
        <w:rPr>
          <w:rFonts w:ascii="Times New Roman" w:hAnsi="Times New Roman" w:cs="Times New Roman"/>
          <w:noProof/>
          <w:sz w:val="24"/>
          <w:szCs w:val="24"/>
        </w:rPr>
        <w:t>Chesson, P. 1990.MacArthur’s consumer-resource model. Theoretical Population Biology 37:26–38.</w:t>
      </w:r>
    </w:p>
    <w:p w14:paraId="396E3D86" w14:textId="77777777" w:rsidR="00FA6582" w:rsidRPr="00FA6582" w:rsidRDefault="00FA6582" w:rsidP="00FA6582">
      <w:pPr>
        <w:widowControl w:val="0"/>
        <w:autoSpaceDE w:val="0"/>
        <w:autoSpaceDN w:val="0"/>
        <w:adjustRightInd w:val="0"/>
        <w:spacing w:line="360" w:lineRule="auto"/>
        <w:ind w:left="480" w:hanging="480"/>
        <w:rPr>
          <w:rFonts w:ascii="Times New Roman" w:hAnsi="Times New Roman" w:cs="Times New Roman"/>
          <w:noProof/>
          <w:sz w:val="24"/>
          <w:szCs w:val="24"/>
        </w:rPr>
      </w:pPr>
      <w:r w:rsidRPr="00FA6582">
        <w:rPr>
          <w:rFonts w:ascii="Times New Roman" w:hAnsi="Times New Roman" w:cs="Times New Roman"/>
          <w:noProof/>
          <w:sz w:val="24"/>
          <w:szCs w:val="24"/>
        </w:rPr>
        <w:t>Chesson, P. 2000.Mechanisms of maintenance of species diversity. Annual Review of Ecology and Systematics 31:343–366.</w:t>
      </w:r>
    </w:p>
    <w:p w14:paraId="553B1B1D" w14:textId="77777777" w:rsidR="00FA6582" w:rsidRPr="00FA6582" w:rsidRDefault="00FA6582" w:rsidP="00FA6582">
      <w:pPr>
        <w:widowControl w:val="0"/>
        <w:autoSpaceDE w:val="0"/>
        <w:autoSpaceDN w:val="0"/>
        <w:adjustRightInd w:val="0"/>
        <w:spacing w:line="360" w:lineRule="auto"/>
        <w:ind w:left="480" w:hanging="480"/>
        <w:rPr>
          <w:rFonts w:ascii="Times New Roman" w:hAnsi="Times New Roman" w:cs="Times New Roman"/>
          <w:noProof/>
          <w:sz w:val="24"/>
          <w:szCs w:val="24"/>
        </w:rPr>
      </w:pPr>
      <w:r w:rsidRPr="00FA6582">
        <w:rPr>
          <w:rFonts w:ascii="Times New Roman" w:hAnsi="Times New Roman" w:cs="Times New Roman"/>
          <w:noProof/>
          <w:sz w:val="24"/>
          <w:szCs w:val="24"/>
        </w:rPr>
        <w:t>Letten, A. D., P. J.Ke, andT.Fukami. 2017.Linking modern coexistence theory and contemporary niche theory. Ecological Monographs 87:161–177.</w:t>
      </w:r>
    </w:p>
    <w:p w14:paraId="578C14C8" w14:textId="77777777" w:rsidR="00FA6582" w:rsidRPr="00FA6582" w:rsidRDefault="00FA6582" w:rsidP="00FA6582">
      <w:pPr>
        <w:widowControl w:val="0"/>
        <w:autoSpaceDE w:val="0"/>
        <w:autoSpaceDN w:val="0"/>
        <w:adjustRightInd w:val="0"/>
        <w:spacing w:line="360" w:lineRule="auto"/>
        <w:ind w:left="480" w:hanging="480"/>
        <w:rPr>
          <w:rFonts w:ascii="Times New Roman" w:hAnsi="Times New Roman" w:cs="Times New Roman"/>
          <w:noProof/>
          <w:sz w:val="24"/>
          <w:szCs w:val="24"/>
        </w:rPr>
      </w:pPr>
      <w:r w:rsidRPr="00FA6582">
        <w:rPr>
          <w:rFonts w:ascii="Times New Roman" w:hAnsi="Times New Roman" w:cs="Times New Roman"/>
          <w:noProof/>
          <w:sz w:val="24"/>
          <w:szCs w:val="24"/>
        </w:rPr>
        <w:t>Levine, J. M., andJ.HilleRisLambers. 2009.The importance of niches for the maintenance of species diversity. Nature 461:254–7.</w:t>
      </w:r>
    </w:p>
    <w:p w14:paraId="3406100D" w14:textId="77777777" w:rsidR="00FA6582" w:rsidRPr="00FA6582" w:rsidRDefault="00FA6582" w:rsidP="00FA6582">
      <w:pPr>
        <w:widowControl w:val="0"/>
        <w:autoSpaceDE w:val="0"/>
        <w:autoSpaceDN w:val="0"/>
        <w:adjustRightInd w:val="0"/>
        <w:spacing w:line="360" w:lineRule="auto"/>
        <w:ind w:left="480" w:hanging="480"/>
        <w:rPr>
          <w:rFonts w:ascii="Times New Roman" w:hAnsi="Times New Roman" w:cs="Times New Roman"/>
          <w:noProof/>
          <w:sz w:val="24"/>
          <w:szCs w:val="24"/>
        </w:rPr>
      </w:pPr>
      <w:r w:rsidRPr="00FA6582">
        <w:rPr>
          <w:rFonts w:ascii="Times New Roman" w:hAnsi="Times New Roman" w:cs="Times New Roman"/>
          <w:noProof/>
          <w:sz w:val="24"/>
          <w:szCs w:val="24"/>
        </w:rPr>
        <w:t>MacArthur, R. 1969.Species packing, and what competition minimizes. Proceedings of the National Academy of Sciences of the United States of America 64:1369–71.</w:t>
      </w:r>
    </w:p>
    <w:p w14:paraId="67A2A2EE" w14:textId="77777777" w:rsidR="00FA6582" w:rsidRPr="00FA6582" w:rsidRDefault="00FA6582" w:rsidP="00FA6582">
      <w:pPr>
        <w:widowControl w:val="0"/>
        <w:autoSpaceDE w:val="0"/>
        <w:autoSpaceDN w:val="0"/>
        <w:adjustRightInd w:val="0"/>
        <w:spacing w:line="360" w:lineRule="auto"/>
        <w:ind w:left="480" w:hanging="480"/>
        <w:rPr>
          <w:rFonts w:ascii="Times New Roman" w:hAnsi="Times New Roman" w:cs="Times New Roman"/>
          <w:noProof/>
          <w:sz w:val="24"/>
          <w:szCs w:val="24"/>
        </w:rPr>
      </w:pPr>
      <w:r w:rsidRPr="00FA6582">
        <w:rPr>
          <w:rFonts w:ascii="Times New Roman" w:hAnsi="Times New Roman" w:cs="Times New Roman"/>
          <w:noProof/>
          <w:sz w:val="24"/>
          <w:szCs w:val="24"/>
        </w:rPr>
        <w:t>MacArthur, R. 1970.Species packing and competitive equilibrium for many species. Theoretical Population Biology 1:1–11.</w:t>
      </w:r>
    </w:p>
    <w:p w14:paraId="655166FD" w14:textId="77777777" w:rsidR="00FA6582" w:rsidRPr="00FA6582" w:rsidRDefault="00FA6582" w:rsidP="00FA6582">
      <w:pPr>
        <w:widowControl w:val="0"/>
        <w:autoSpaceDE w:val="0"/>
        <w:autoSpaceDN w:val="0"/>
        <w:adjustRightInd w:val="0"/>
        <w:spacing w:line="360" w:lineRule="auto"/>
        <w:ind w:left="480" w:hanging="480"/>
        <w:rPr>
          <w:rFonts w:ascii="Times New Roman" w:hAnsi="Times New Roman" w:cs="Times New Roman"/>
          <w:noProof/>
          <w:sz w:val="24"/>
        </w:rPr>
      </w:pPr>
      <w:r w:rsidRPr="00FA6582">
        <w:rPr>
          <w:rFonts w:ascii="Times New Roman" w:hAnsi="Times New Roman" w:cs="Times New Roman"/>
          <w:noProof/>
          <w:sz w:val="24"/>
          <w:szCs w:val="24"/>
        </w:rPr>
        <w:t>Tilman, D. 1977.Resource competition between plankton algae: An experimental and theoretical approach. EcologyEcology 58:338–348.</w:t>
      </w:r>
    </w:p>
    <w:p w14:paraId="27AE109A" w14:textId="6727DB2A" w:rsidR="004044A2" w:rsidRPr="00B0403D" w:rsidRDefault="00FA6582" w:rsidP="00BA0996">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sectPr w:rsidR="004044A2" w:rsidRPr="00B0403D" w:rsidSect="00BA5CE2">
      <w:pgSz w:w="12240" w:h="15840" w:code="1"/>
      <w:pgMar w:top="1440" w:right="1440" w:bottom="1440" w:left="1440" w:header="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Godwin, Casey" w:date="2018-10-22T08:42:00Z" w:initials="GC">
    <w:p w14:paraId="67EFC48D" w14:textId="4C3C24AC" w:rsidR="00D04358" w:rsidRDefault="00D04358">
      <w:pPr>
        <w:pStyle w:val="CommentText"/>
      </w:pPr>
      <w:r>
        <w:rPr>
          <w:rStyle w:val="CommentReference"/>
        </w:rPr>
        <w:annotationRef/>
      </w:r>
      <w:r>
        <w:t>Not commented yet</w:t>
      </w:r>
    </w:p>
  </w:comment>
  <w:comment w:id="16" w:author="Godwin, Casey" w:date="2018-10-22T15:18:00Z" w:initials="GC">
    <w:p w14:paraId="50DDE421" w14:textId="2955A995" w:rsidR="00D04358" w:rsidRDefault="00D04358">
      <w:pPr>
        <w:pStyle w:val="CommentText"/>
      </w:pPr>
      <w:r>
        <w:rPr>
          <w:rStyle w:val="CommentReference"/>
        </w:rPr>
        <w:annotationRef/>
      </w:r>
      <w:r>
        <w:t>This introduction does a nice job covering a large amount of work, but it’s not until this paragraph that we see where the paper is headed. I suggest collapsing the paragraph on neutral theory – it is not clear to me why it needs its own paragraph. Similarly, the introduction of Chesson’s inequality spans two paragraphs of the intro. Two paragraphs of history/background before we get to the point that Chesson’s framework did not come with a prescribed empirical method for empirical work</w:t>
      </w:r>
    </w:p>
  </w:comment>
  <w:comment w:id="19" w:author="Godwin, Casey" w:date="2018-10-22T15:26:00Z" w:initials="GC">
    <w:p w14:paraId="4F81921C" w14:textId="4E55EFE0" w:rsidR="00D04358" w:rsidRDefault="00D04358">
      <w:pPr>
        <w:pStyle w:val="CommentText"/>
      </w:pPr>
      <w:r>
        <w:rPr>
          <w:rStyle w:val="CommentReference"/>
        </w:rPr>
        <w:annotationRef/>
      </w:r>
      <w:r>
        <w:t xml:space="preserve">Established? Without going into more detail on the development of the fields, we need a clear &amp; referenced statement for why Chesson’s framework is accepted as the present state of the field and previous approaches based on niche differences only or neutral theory alone are inadequate. </w:t>
      </w:r>
    </w:p>
  </w:comment>
  <w:comment w:id="20" w:author="Godwin, Casey" w:date="2018-10-22T15:50:00Z" w:initials="GC">
    <w:p w14:paraId="6CB101AB" w14:textId="291D3992" w:rsidR="00D04358" w:rsidRDefault="00D04358">
      <w:pPr>
        <w:pStyle w:val="CommentText"/>
      </w:pPr>
      <w:r>
        <w:rPr>
          <w:rStyle w:val="CommentReference"/>
        </w:rPr>
        <w:annotationRef/>
      </w:r>
      <w:r>
        <w:t xml:space="preserve">Is it safe to say that Chesson did not prescribe a means of quantifying ND and RFD in these original papers? If so, then I think that we should say that here. </w:t>
      </w:r>
    </w:p>
  </w:comment>
  <w:comment w:id="24" w:author="Godwin, Casey" w:date="2018-10-22T15:29:00Z" w:initials="GC">
    <w:p w14:paraId="4C35CB3C" w14:textId="42392F96" w:rsidR="00D04358" w:rsidRDefault="00D04358">
      <w:pPr>
        <w:pStyle w:val="CommentText"/>
      </w:pPr>
      <w:r>
        <w:rPr>
          <w:rStyle w:val="CommentReference"/>
        </w:rPr>
        <w:annotationRef/>
      </w:r>
      <w:r>
        <w:t xml:space="preserve">Strength of competition should be interaction coefficients, but neither of the papers that introduced this method showed how sensitivity coefficiencts can be turned into interaction coefficients. </w:t>
      </w:r>
    </w:p>
  </w:comment>
  <w:comment w:id="32" w:author="Godwin, Casey" w:date="2018-10-22T16:00:00Z" w:initials="GC">
    <w:p w14:paraId="4B8C2C39" w14:textId="098C113B" w:rsidR="00D04358" w:rsidRDefault="00D04358">
      <w:pPr>
        <w:pStyle w:val="CommentText"/>
      </w:pPr>
      <w:r>
        <w:rPr>
          <w:rStyle w:val="CommentReference"/>
        </w:rPr>
        <w:annotationRef/>
      </w:r>
      <w:r>
        <w:t xml:space="preserve">We need to clarify our definitions of methods and models. The highlighted sentence above does this well. Models are sets of equations that govern population dynamics, but by themselves make no prediction for MCT. Methods are empirical approaches toward quantifying ND/RFD. Multiple methods can rely upon the same model. </w:t>
      </w:r>
    </w:p>
  </w:comment>
  <w:comment w:id="38" w:author="Godwin, Casey" w:date="2018-10-24T07:00:00Z" w:initials="GC">
    <w:p w14:paraId="173BCFDC" w14:textId="4A193C2F" w:rsidR="00D04358" w:rsidRDefault="00D04358">
      <w:pPr>
        <w:pStyle w:val="CommentText"/>
      </w:pPr>
      <w:r>
        <w:rPr>
          <w:rStyle w:val="CommentReference"/>
        </w:rPr>
        <w:annotationRef/>
      </w:r>
      <w:r>
        <w:t xml:space="preserve">Recurring issue. I agree with how this is stated, but later in part 1 it becomes the measurements used to get alphas to get ND and RFD. Note that in the original papers describing the sensitivity method the alphas were not the parameter of interest, but instead they correctly showed how sensitivities relate to ND and RFD. </w:t>
      </w:r>
    </w:p>
  </w:comment>
  <w:comment w:id="40" w:author="Godwin, Casey" w:date="2018-10-24T06:41:00Z" w:initials="GC">
    <w:p w14:paraId="058136DB" w14:textId="1245199F" w:rsidR="00D04358" w:rsidRDefault="00D04358">
      <w:pPr>
        <w:pStyle w:val="CommentText"/>
      </w:pPr>
      <w:r>
        <w:rPr>
          <w:rStyle w:val="CommentReference"/>
        </w:rPr>
        <w:annotationRef/>
      </w:r>
      <w:r>
        <w:t>Frequency or fluctuation?</w:t>
      </w:r>
    </w:p>
    <w:p w14:paraId="506C4466" w14:textId="5CC17A64" w:rsidR="00D04358" w:rsidRDefault="00D04358">
      <w:pPr>
        <w:pStyle w:val="CommentText"/>
      </w:pPr>
    </w:p>
  </w:comment>
  <w:comment w:id="43" w:author="Godwin, Casey" w:date="2018-10-24T06:46:00Z" w:initials="GC">
    <w:p w14:paraId="309B5C75" w14:textId="280404D0" w:rsidR="00D04358" w:rsidRDefault="00D04358">
      <w:pPr>
        <w:pStyle w:val="CommentText"/>
      </w:pPr>
      <w:r>
        <w:rPr>
          <w:rStyle w:val="CommentReference"/>
        </w:rPr>
        <w:annotationRef/>
      </w:r>
      <w:r>
        <w:t xml:space="preserve">If we are going to make this distinction up-front we need to actually explain what fluctuation-dependent mechanisms are. This can be one sentence with a reference to the relevant literature. </w:t>
      </w:r>
    </w:p>
  </w:comment>
  <w:comment w:id="49" w:author="Godwin, Casey" w:date="2018-10-24T06:48:00Z" w:initials="GC">
    <w:p w14:paraId="6F8CDF2A" w14:textId="49C690B8" w:rsidR="00D04358" w:rsidRDefault="00D04358">
      <w:pPr>
        <w:pStyle w:val="CommentText"/>
      </w:pPr>
      <w:r>
        <w:rPr>
          <w:rStyle w:val="CommentReference"/>
        </w:rPr>
        <w:annotationRef/>
      </w:r>
      <w:r>
        <w:t xml:space="preserve">I’m not sure that the population needs to be at its carrying capacity, but it does need to be at steady-state non-zero equilibrium. For instance, if there were a density-independent loss term like a dilution rate, the populations would not reach the value of K specified in the LV equations. </w:t>
      </w:r>
    </w:p>
  </w:comment>
  <w:comment w:id="52" w:author="Godwin, Casey" w:date="2018-10-24T06:54:00Z" w:initials="GC">
    <w:p w14:paraId="679D40F4" w14:textId="77AB59FD" w:rsidR="00D04358" w:rsidRDefault="00D04358">
      <w:pPr>
        <w:pStyle w:val="CommentText"/>
      </w:pPr>
      <w:r>
        <w:rPr>
          <w:rStyle w:val="CommentReference"/>
        </w:rPr>
        <w:annotationRef/>
      </w:r>
      <w:r>
        <w:t>Does this also assume that the two-species have the same steady-state population sizes as monocultures (K1=K2)?</w:t>
      </w:r>
    </w:p>
  </w:comment>
  <w:comment w:id="74" w:author="Godwin, Casey" w:date="2018-10-24T06:59:00Z" w:initials="GC">
    <w:p w14:paraId="5142288D" w14:textId="17B3BE07" w:rsidR="00D04358" w:rsidRDefault="00D04358">
      <w:pPr>
        <w:pStyle w:val="CommentText"/>
      </w:pPr>
      <w:r>
        <w:rPr>
          <w:rStyle w:val="CommentReference"/>
        </w:rPr>
        <w:annotationRef/>
      </w:r>
      <w:r>
        <w:t>Not the right word</w:t>
      </w:r>
    </w:p>
  </w:comment>
  <w:comment w:id="86" w:author="Godwin, Casey" w:date="2018-10-22T16:03:00Z" w:initials="GC">
    <w:p w14:paraId="5DD85DCD" w14:textId="42F623FB" w:rsidR="00D04358" w:rsidRDefault="00D04358" w:rsidP="00F44A42">
      <w:pPr>
        <w:pStyle w:val="CommentText"/>
        <w:numPr>
          <w:ilvl w:val="0"/>
          <w:numId w:val="11"/>
        </w:numPr>
      </w:pPr>
      <w:r>
        <w:rPr>
          <w:rStyle w:val="CommentReference"/>
        </w:rPr>
        <w:annotationRef/>
      </w:r>
      <w:r>
        <w:t>Not sure that this is the most common method to get these 2. NFD doesn’t give per-capita coefficients</w:t>
      </w:r>
    </w:p>
  </w:comment>
  <w:comment w:id="130" w:author="Godwin, Casey" w:date="2018-10-24T07:21:00Z" w:initials="GC">
    <w:p w14:paraId="6E4A77C0" w14:textId="29F272D3" w:rsidR="00D04358" w:rsidRDefault="00D04358">
      <w:pPr>
        <w:pStyle w:val="CommentText"/>
      </w:pPr>
      <w:r>
        <w:rPr>
          <w:rStyle w:val="CommentReference"/>
        </w:rPr>
        <w:annotationRef/>
      </w:r>
      <w:r>
        <w:t xml:space="preserve">I wonder if this is the right place to emphasize the difference between using negative slopes alone and using the ‘extrapolation’ method as shown in Figure S2. If we feel that the ‘slopes only’ approach is adequately shown to be wrong, then the third column of Figure S3 can be deleted. </w:t>
      </w:r>
    </w:p>
  </w:comment>
  <w:comment w:id="158" w:author="Godwin, Casey" w:date="2018-10-24T09:35:00Z" w:initials="GC">
    <w:p w14:paraId="16C3ACE2" w14:textId="05876950" w:rsidR="00D04358" w:rsidRDefault="00D04358">
      <w:pPr>
        <w:pStyle w:val="CommentText"/>
      </w:pPr>
      <w:r>
        <w:rPr>
          <w:rStyle w:val="CommentReference"/>
        </w:rPr>
        <w:annotationRef/>
      </w:r>
      <w:r>
        <w:t>Again, the 1 in this equation assumes that the same species have the same  value of K?</w:t>
      </w:r>
    </w:p>
  </w:comment>
  <w:comment w:id="159" w:author="Godwin, Casey" w:date="2018-10-24T09:45:00Z" w:initials="GC">
    <w:p w14:paraId="5BA1C660" w14:textId="6935821C" w:rsidR="00D04358" w:rsidRDefault="00D04358">
      <w:pPr>
        <w:pStyle w:val="CommentText"/>
      </w:pPr>
      <w:r>
        <w:rPr>
          <w:rStyle w:val="CommentReference"/>
        </w:rPr>
        <w:annotationRef/>
      </w:r>
      <w:r>
        <w:t>K?</w:t>
      </w:r>
    </w:p>
  </w:comment>
  <w:comment w:id="168" w:author="Godwin, Casey" w:date="2018-10-24T09:53:00Z" w:initials="GC">
    <w:p w14:paraId="7A3F8683" w14:textId="4CD188FF" w:rsidR="00D04358" w:rsidRDefault="00D04358">
      <w:pPr>
        <w:pStyle w:val="CommentText"/>
      </w:pPr>
      <w:r>
        <w:rPr>
          <w:rStyle w:val="CommentReference"/>
        </w:rPr>
        <w:annotationRef/>
      </w:r>
      <w:r>
        <w:t xml:space="preserve">I suggest we move this to the supplement. </w:t>
      </w:r>
    </w:p>
  </w:comment>
  <w:comment w:id="169" w:author="Godwin, Casey" w:date="2018-10-24T09:59:00Z" w:initials="GC">
    <w:p w14:paraId="58DDA9BE" w14:textId="61FB5BD0" w:rsidR="00D04358" w:rsidRDefault="00D04358">
      <w:pPr>
        <w:pStyle w:val="CommentText"/>
      </w:pPr>
      <w:r>
        <w:rPr>
          <w:rStyle w:val="CommentReference"/>
        </w:rPr>
        <w:annotationRef/>
      </w:r>
      <w:r>
        <w:t xml:space="preserve">For the other methods, we give some of the key assumptions. I suggest we do the same for this method as well. </w:t>
      </w:r>
    </w:p>
  </w:comment>
  <w:comment w:id="173" w:author="Godwin, Casey" w:date="2018-10-24T09:56:00Z" w:initials="GC">
    <w:p w14:paraId="3F54CED2" w14:textId="7875EAAC" w:rsidR="00D04358" w:rsidRDefault="00D04358">
      <w:pPr>
        <w:pStyle w:val="CommentText"/>
      </w:pPr>
      <w:r>
        <w:rPr>
          <w:rStyle w:val="CommentReference"/>
        </w:rPr>
        <w:annotationRef/>
      </w:r>
      <w:r>
        <w:t>Is this a per-capita term?</w:t>
      </w:r>
    </w:p>
  </w:comment>
  <w:comment w:id="222" w:author="Godwin, Casey" w:date="2018-10-24T10:10:00Z" w:initials="GC">
    <w:p w14:paraId="358B539E" w14:textId="41D40D41" w:rsidR="00D04358" w:rsidRDefault="00D04358">
      <w:pPr>
        <w:pStyle w:val="CommentText"/>
      </w:pPr>
      <w:r>
        <w:rPr>
          <w:rStyle w:val="CommentReference"/>
        </w:rPr>
        <w:annotationRef/>
      </w:r>
      <w:r>
        <w:t>I am confused, is this different from the previous sentence?</w:t>
      </w:r>
    </w:p>
  </w:comment>
  <w:comment w:id="229" w:author="Godwin, Casey" w:date="2018-10-24T10:11:00Z" w:initials="GC">
    <w:p w14:paraId="174FAF2A" w14:textId="206400CB" w:rsidR="00D04358" w:rsidRDefault="00D04358">
      <w:pPr>
        <w:pStyle w:val="CommentText"/>
      </w:pPr>
      <w:r>
        <w:rPr>
          <w:rStyle w:val="CommentReference"/>
        </w:rPr>
        <w:annotationRef/>
      </w:r>
      <w:r>
        <w:t>We make the point elsewhere, but is it not true that whenever growth rates are dependent upon an abiotic or biotic factor in a non-linear relationship (e.g. temperature, light, predation), that there is a risk of the interaction coefficients being density depndent?</w:t>
      </w:r>
    </w:p>
  </w:comment>
  <w:comment w:id="277" w:author="Godwin, Casey" w:date="2018-10-24T10:48:00Z" w:initials="GC">
    <w:p w14:paraId="152BD4BF" w14:textId="79635655" w:rsidR="00D04358" w:rsidRDefault="00D04358">
      <w:pPr>
        <w:pStyle w:val="CommentText"/>
      </w:pPr>
      <w:r>
        <w:rPr>
          <w:rStyle w:val="CommentReference"/>
        </w:rPr>
        <w:annotationRef/>
      </w:r>
      <w:r>
        <w:t>I propose that this should be part of Part 1</w:t>
      </w:r>
    </w:p>
  </w:comment>
  <w:comment w:id="283" w:author="Godwin, Casey" w:date="2018-10-24T10:29:00Z" w:initials="GC">
    <w:p w14:paraId="5F792AB1" w14:textId="1E6E1BAE" w:rsidR="00D04358" w:rsidRDefault="00D04358">
      <w:pPr>
        <w:pStyle w:val="CommentText"/>
      </w:pPr>
      <w:r>
        <w:rPr>
          <w:rStyle w:val="CommentReference"/>
        </w:rPr>
        <w:annotationRef/>
      </w:r>
      <w:r>
        <w:t>What is the value of adding this? I think that this serves to confuse the reader</w:t>
      </w:r>
    </w:p>
  </w:comment>
  <w:comment w:id="288" w:author="Godwin, Casey" w:date="2018-10-24T10:31:00Z" w:initials="GC">
    <w:p w14:paraId="796BFED9" w14:textId="7B6DB62D" w:rsidR="00D04358" w:rsidRDefault="00D04358">
      <w:pPr>
        <w:pStyle w:val="CommentText"/>
      </w:pPr>
      <w:r>
        <w:rPr>
          <w:rStyle w:val="CommentReference"/>
        </w:rPr>
        <w:annotationRef/>
      </w:r>
      <w:r>
        <w:t xml:space="preserve">By this logic, the Letten’s method is also identical. There is no reason to expect that the alphas from the sensitivity method are density-independent. They are specific to the condition of species invasion, just like Letten’s method. I suggest writing this as a single sentence and updating the table. If a ‘tweak’ makes the sensitivity method match LV, then a re-arrangement of the other two methods is no different. </w:t>
      </w:r>
    </w:p>
  </w:comment>
  <w:comment w:id="292" w:author="Godwin, Casey" w:date="2018-10-24T10:37:00Z" w:initials="GC">
    <w:p w14:paraId="2A181FE4" w14:textId="5461ED59" w:rsidR="00D04358" w:rsidRDefault="00D04358">
      <w:pPr>
        <w:pStyle w:val="CommentText"/>
      </w:pPr>
      <w:r>
        <w:rPr>
          <w:rStyle w:val="CommentReference"/>
        </w:rPr>
        <w:annotationRef/>
      </w:r>
      <w:r>
        <w:t>This is not consistent with what we argue in Part 1 and in the supplemental simulations</w:t>
      </w:r>
    </w:p>
  </w:comment>
  <w:comment w:id="293" w:author="Godwin, Casey" w:date="2018-10-24T10:38:00Z" w:initials="GC">
    <w:p w14:paraId="37763A9D" w14:textId="4856217A" w:rsidR="00D04358" w:rsidRDefault="00D04358">
      <w:pPr>
        <w:pStyle w:val="CommentText"/>
      </w:pPr>
      <w:r>
        <w:rPr>
          <w:rStyle w:val="CommentReference"/>
        </w:rPr>
        <w:annotationRef/>
      </w:r>
      <w:r>
        <w:t>Not where this belongs</w:t>
      </w:r>
    </w:p>
  </w:comment>
  <w:comment w:id="294" w:author="Godwin, Casey" w:date="2018-10-24T10:39:00Z" w:initials="GC">
    <w:p w14:paraId="712FC3C0" w14:textId="34747864" w:rsidR="00D04358" w:rsidRDefault="00D04358">
      <w:pPr>
        <w:pStyle w:val="CommentText"/>
      </w:pPr>
      <w:r>
        <w:rPr>
          <w:rStyle w:val="CommentReference"/>
        </w:rPr>
        <w:annotationRef/>
      </w:r>
      <w:r>
        <w:t xml:space="preserve">Is this saying that if you don’t do the experiment right, you should not apply the calculations specified in the method? </w:t>
      </w:r>
    </w:p>
  </w:comment>
  <w:comment w:id="295" w:author="Godwin, Casey" w:date="2018-10-24T10:44:00Z" w:initials="GC">
    <w:p w14:paraId="0D415D25" w14:textId="733C80BE" w:rsidR="00D04358" w:rsidRDefault="00D04358">
      <w:pPr>
        <w:pStyle w:val="CommentText"/>
      </w:pPr>
      <w:r>
        <w:rPr>
          <w:rStyle w:val="CommentReference"/>
        </w:rPr>
        <w:annotationRef/>
      </w:r>
      <w:r>
        <w:t>Now we skip ahead to the middle of Table 2?</w:t>
      </w:r>
    </w:p>
  </w:comment>
  <w:comment w:id="296" w:author="Godwin, Casey" w:date="2018-10-24T10:46:00Z" w:initials="GC">
    <w:p w14:paraId="79429E26" w14:textId="19EF578D" w:rsidR="00D04358" w:rsidRDefault="00D04358">
      <w:pPr>
        <w:pStyle w:val="CommentText"/>
      </w:pPr>
      <w:r>
        <w:rPr>
          <w:rStyle w:val="CommentReference"/>
        </w:rPr>
        <w:annotationRef/>
      </w:r>
      <w:r>
        <w:t xml:space="preserve">See my previous comments. These methods produce density-dependent estimates of alpha when evaluated as models outside the specified conditions. In en experiment, there is no guarantee that the other three methods would not do the same thing. The only place where this is a major issue that we need to highlight is NFD, otherwise, if you do the experiments right and meet their assumptions, density-dependence of alphas does not matter. </w:t>
      </w:r>
    </w:p>
  </w:comment>
  <w:comment w:id="328" w:author="Godwin, Casey" w:date="2018-10-24T11:08:00Z" w:initials="GC">
    <w:p w14:paraId="76F13D00" w14:textId="1F70D057" w:rsidR="00D04358" w:rsidRDefault="00D04358">
      <w:pPr>
        <w:pStyle w:val="CommentText"/>
      </w:pPr>
      <w:r>
        <w:rPr>
          <w:rStyle w:val="CommentReference"/>
        </w:rPr>
        <w:annotationRef/>
      </w:r>
      <w:r>
        <w:t>Redundant and needs to be condensed.</w:t>
      </w:r>
    </w:p>
  </w:comment>
  <w:comment w:id="329" w:author="Godwin, Casey" w:date="2018-10-24T11:09:00Z" w:initials="GC">
    <w:p w14:paraId="3E0550A6" w14:textId="66469346" w:rsidR="00221A46" w:rsidRDefault="00221A46">
      <w:pPr>
        <w:pStyle w:val="CommentText"/>
      </w:pPr>
      <w:r>
        <w:rPr>
          <w:rStyle w:val="CommentReference"/>
        </w:rPr>
        <w:annotationRef/>
      </w:r>
      <w:r>
        <w:t>I’m lost by this point in the paragraph. Can this be shortened to three sentences? 1. Only sensitivity method works for more than 2 spp. 2. Need to assume that resident consortium is self-stable. 3. The last sentece you have already</w:t>
      </w:r>
    </w:p>
  </w:comment>
  <w:comment w:id="336" w:author="Godwin, Casey" w:date="2018-10-24T11:13:00Z" w:initials="GC">
    <w:p w14:paraId="0A668D86" w14:textId="66F41CB7" w:rsidR="00221A46" w:rsidRDefault="00221A46">
      <w:pPr>
        <w:pStyle w:val="CommentText"/>
      </w:pPr>
      <w:r>
        <w:rPr>
          <w:rStyle w:val="CommentReference"/>
        </w:rPr>
        <w:annotationRef/>
      </w:r>
      <w:r>
        <w:t>This feels out of place. Should this be moved to the first paragraph describing the table?</w:t>
      </w:r>
    </w:p>
  </w:comment>
  <w:comment w:id="368" w:author="Godwin, Casey" w:date="2018-10-24T11:27:00Z" w:initials="GC">
    <w:p w14:paraId="6B20130C" w14:textId="13EBC16B" w:rsidR="00CE35F7" w:rsidRDefault="00CE35F7">
      <w:pPr>
        <w:pStyle w:val="CommentText"/>
      </w:pPr>
      <w:r>
        <w:rPr>
          <w:rStyle w:val="CommentReference"/>
        </w:rPr>
        <w:annotationRef/>
      </w:r>
      <w:r>
        <w:t>This feels unfinished to me. It is unclear whether the message is 1) don’t synthesize, 2) synthesize with caution, or 3) There are specific ways that synthesis could be appropriate</w:t>
      </w:r>
    </w:p>
  </w:comment>
  <w:comment w:id="371" w:author="Godwin, Casey" w:date="2018-10-24T11:31:00Z" w:initials="GC">
    <w:p w14:paraId="42FCF9AF" w14:textId="27EE1705" w:rsidR="00417181" w:rsidRDefault="00417181">
      <w:pPr>
        <w:pStyle w:val="CommentText"/>
      </w:pPr>
      <w:r>
        <w:rPr>
          <w:rStyle w:val="CommentReference"/>
        </w:rPr>
        <w:annotationRef/>
      </w:r>
      <w:r>
        <w:t>Please see my comments in Powerpoint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7EFC48D" w15:done="0"/>
  <w15:commentEx w15:paraId="50DDE421" w15:done="0"/>
  <w15:commentEx w15:paraId="4F81921C" w15:done="0"/>
  <w15:commentEx w15:paraId="6CB101AB" w15:done="0"/>
  <w15:commentEx w15:paraId="4C35CB3C" w15:done="0"/>
  <w15:commentEx w15:paraId="4B8C2C39" w15:done="0"/>
  <w15:commentEx w15:paraId="173BCFDC" w15:done="0"/>
  <w15:commentEx w15:paraId="506C4466" w15:done="0"/>
  <w15:commentEx w15:paraId="309B5C75" w15:done="0"/>
  <w15:commentEx w15:paraId="6F8CDF2A" w15:done="0"/>
  <w15:commentEx w15:paraId="679D40F4" w15:done="0"/>
  <w15:commentEx w15:paraId="5142288D" w15:done="0"/>
  <w15:commentEx w15:paraId="5DD85DCD" w15:done="0"/>
  <w15:commentEx w15:paraId="6E4A77C0" w15:done="0"/>
  <w15:commentEx w15:paraId="16C3ACE2" w15:done="0"/>
  <w15:commentEx w15:paraId="5BA1C660" w15:done="0"/>
  <w15:commentEx w15:paraId="7A3F8683" w15:done="0"/>
  <w15:commentEx w15:paraId="58DDA9BE" w15:done="0"/>
  <w15:commentEx w15:paraId="3F54CED2" w15:done="0"/>
  <w15:commentEx w15:paraId="358B539E" w15:done="0"/>
  <w15:commentEx w15:paraId="174FAF2A" w15:done="0"/>
  <w15:commentEx w15:paraId="152BD4BF" w15:done="0"/>
  <w15:commentEx w15:paraId="5F792AB1" w15:done="0"/>
  <w15:commentEx w15:paraId="796BFED9" w15:done="0"/>
  <w15:commentEx w15:paraId="2A181FE4" w15:done="0"/>
  <w15:commentEx w15:paraId="37763A9D" w15:done="0"/>
  <w15:commentEx w15:paraId="712FC3C0" w15:done="0"/>
  <w15:commentEx w15:paraId="0D415D25" w15:done="0"/>
  <w15:commentEx w15:paraId="79429E26" w15:done="0"/>
  <w15:commentEx w15:paraId="76F13D00" w15:done="0"/>
  <w15:commentEx w15:paraId="3E0550A6" w15:done="0"/>
  <w15:commentEx w15:paraId="0A668D86" w15:done="0"/>
  <w15:commentEx w15:paraId="6B20130C" w15:done="0"/>
  <w15:commentEx w15:paraId="42FCF9A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7EFC48D" w16cid:durableId="1F780C0E"/>
  <w16cid:commentId w16cid:paraId="50DDE421" w16cid:durableId="1F7868D3"/>
  <w16cid:commentId w16cid:paraId="4F81921C" w16cid:durableId="1F786A9B"/>
  <w16cid:commentId w16cid:paraId="6CB101AB" w16cid:durableId="1F78705C"/>
  <w16cid:commentId w16cid:paraId="4C35CB3C" w16cid:durableId="1F786B5A"/>
  <w16cid:commentId w16cid:paraId="4B8C2C39" w16cid:durableId="1F7872B7"/>
  <w16cid:commentId w16cid:paraId="173BCFDC" w16cid:durableId="1F7A9701"/>
  <w16cid:commentId w16cid:paraId="506C4466" w16cid:durableId="1F7A92A2"/>
  <w16cid:commentId w16cid:paraId="309B5C75" w16cid:durableId="1F7A93C8"/>
  <w16cid:commentId w16cid:paraId="6F8CDF2A" w16cid:durableId="1F7A9447"/>
  <w16cid:commentId w16cid:paraId="679D40F4" w16cid:durableId="1F7A958E"/>
  <w16cid:commentId w16cid:paraId="5142288D" w16cid:durableId="1F7A96DA"/>
  <w16cid:commentId w16cid:paraId="5DD85DCD" w16cid:durableId="1F787348"/>
  <w16cid:commentId w16cid:paraId="6E4A77C0" w16cid:durableId="1F7A9C08"/>
  <w16cid:commentId w16cid:paraId="16C3ACE2" w16cid:durableId="1F7ABB7F"/>
  <w16cid:commentId w16cid:paraId="5BA1C660" w16cid:durableId="1F7ABDD7"/>
  <w16cid:commentId w16cid:paraId="7A3F8683" w16cid:durableId="1F7ABF8F"/>
  <w16cid:commentId w16cid:paraId="58DDA9BE" w16cid:durableId="1F7AC10A"/>
  <w16cid:commentId w16cid:paraId="3F54CED2" w16cid:durableId="1F7AC046"/>
  <w16cid:commentId w16cid:paraId="358B539E" w16cid:durableId="1F7AC399"/>
  <w16cid:commentId w16cid:paraId="174FAF2A" w16cid:durableId="1F7AC3D3"/>
  <w16cid:commentId w16cid:paraId="152BD4BF" w16cid:durableId="1F7ACC99"/>
  <w16cid:commentId w16cid:paraId="5F792AB1" w16cid:durableId="1F7AC7F6"/>
  <w16cid:commentId w16cid:paraId="796BFED9" w16cid:durableId="1F7AC87A"/>
  <w16cid:commentId w16cid:paraId="2A181FE4" w16cid:durableId="1F7AC9DD"/>
  <w16cid:commentId w16cid:paraId="37763A9D" w16cid:durableId="1F7ACA0C"/>
  <w16cid:commentId w16cid:paraId="712FC3C0" w16cid:durableId="1F7ACA5D"/>
  <w16cid:commentId w16cid:paraId="0D415D25" w16cid:durableId="1F7ACB74"/>
  <w16cid:commentId w16cid:paraId="79429E26" w16cid:durableId="1F7ACC16"/>
  <w16cid:commentId w16cid:paraId="76F13D00" w16cid:durableId="1F7AD13E"/>
  <w16cid:commentId w16cid:paraId="3E0550A6" w16cid:durableId="1F7AD169"/>
  <w16cid:commentId w16cid:paraId="0A668D86" w16cid:durableId="1F7AD23D"/>
  <w16cid:commentId w16cid:paraId="6B20130C" w16cid:durableId="1F7AD5AC"/>
  <w16cid:commentId w16cid:paraId="42FCF9AF" w16cid:durableId="1F7AD69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3CD938" w14:textId="77777777" w:rsidR="00D02C6B" w:rsidRDefault="00D02C6B" w:rsidP="00EF42D4">
      <w:pPr>
        <w:spacing w:line="240" w:lineRule="auto"/>
      </w:pPr>
      <w:r>
        <w:separator/>
      </w:r>
    </w:p>
  </w:endnote>
  <w:endnote w:type="continuationSeparator" w:id="0">
    <w:p w14:paraId="4C15509F" w14:textId="77777777" w:rsidR="00D02C6B" w:rsidRDefault="00D02C6B" w:rsidP="00EF42D4">
      <w:pPr>
        <w:spacing w:line="240" w:lineRule="auto"/>
      </w:pPr>
      <w:r>
        <w:continuationSeparator/>
      </w:r>
    </w:p>
  </w:endnote>
  <w:endnote w:type="continuationNotice" w:id="1">
    <w:p w14:paraId="13777D08" w14:textId="77777777" w:rsidR="00D02C6B" w:rsidRDefault="00D02C6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Lucida Grande">
    <w:altName w:val="Arial"/>
    <w:panose1 w:val="020B0600040502020204"/>
    <w:charset w:val="00"/>
    <w:family w:val="swiss"/>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ACF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362E8E" w14:textId="77777777" w:rsidR="00D02C6B" w:rsidRDefault="00D02C6B" w:rsidP="00EF42D4">
      <w:pPr>
        <w:spacing w:line="240" w:lineRule="auto"/>
      </w:pPr>
      <w:r>
        <w:separator/>
      </w:r>
    </w:p>
  </w:footnote>
  <w:footnote w:type="continuationSeparator" w:id="0">
    <w:p w14:paraId="783FA9E6" w14:textId="77777777" w:rsidR="00D02C6B" w:rsidRDefault="00D02C6B" w:rsidP="00EF42D4">
      <w:pPr>
        <w:spacing w:line="240" w:lineRule="auto"/>
      </w:pPr>
      <w:r>
        <w:continuationSeparator/>
      </w:r>
    </w:p>
  </w:footnote>
  <w:footnote w:type="continuationNotice" w:id="1">
    <w:p w14:paraId="03F31CEB" w14:textId="77777777" w:rsidR="00D02C6B" w:rsidRDefault="00D02C6B">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40C6B"/>
    <w:multiLevelType w:val="hybridMultilevel"/>
    <w:tmpl w:val="EA764752"/>
    <w:lvl w:ilvl="0" w:tplc="003098FE">
      <w:start w:val="1"/>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10FAD"/>
    <w:multiLevelType w:val="multilevel"/>
    <w:tmpl w:val="1FFAFE8A"/>
    <w:lvl w:ilvl="0">
      <w:start w:val="1"/>
      <w:numFmt w:val="decimal"/>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1AC3131"/>
    <w:multiLevelType w:val="hybridMultilevel"/>
    <w:tmpl w:val="BEAC5C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7D27C4E"/>
    <w:multiLevelType w:val="hybridMultilevel"/>
    <w:tmpl w:val="27B22B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FF175A"/>
    <w:multiLevelType w:val="hybridMultilevel"/>
    <w:tmpl w:val="9F749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7F7D5B"/>
    <w:multiLevelType w:val="hybridMultilevel"/>
    <w:tmpl w:val="F5EC1A52"/>
    <w:lvl w:ilvl="0" w:tplc="B76AD9E6">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786F6C"/>
    <w:multiLevelType w:val="hybridMultilevel"/>
    <w:tmpl w:val="DA14B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A34747E"/>
    <w:multiLevelType w:val="hybridMultilevel"/>
    <w:tmpl w:val="41C49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CB878D1"/>
    <w:multiLevelType w:val="multilevel"/>
    <w:tmpl w:val="BEAC5C0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9" w15:restartNumberingAfterBreak="0">
    <w:nsid w:val="601E2FEB"/>
    <w:multiLevelType w:val="hybridMultilevel"/>
    <w:tmpl w:val="FBC673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7EC23D90"/>
    <w:multiLevelType w:val="hybridMultilevel"/>
    <w:tmpl w:val="D81C3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9"/>
  </w:num>
  <w:num w:numId="3">
    <w:abstractNumId w:val="2"/>
  </w:num>
  <w:num w:numId="4">
    <w:abstractNumId w:val="8"/>
  </w:num>
  <w:num w:numId="5">
    <w:abstractNumId w:val="5"/>
  </w:num>
  <w:num w:numId="6">
    <w:abstractNumId w:val="4"/>
  </w:num>
  <w:num w:numId="7">
    <w:abstractNumId w:val="0"/>
  </w:num>
  <w:num w:numId="8">
    <w:abstractNumId w:val="6"/>
  </w:num>
  <w:num w:numId="9">
    <w:abstractNumId w:val="3"/>
  </w:num>
  <w:num w:numId="10">
    <w:abstractNumId w:val="10"/>
  </w:num>
  <w:num w:numId="11">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odwin, Casey">
    <w15:presenceInfo w15:providerId="Windows Live" w15:userId="f4598c88-1037-4f04-a103-89f4c9d8bc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cology&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x0z2evrjt2tvdefdrmved2kr5z5apftstrd&quot;&gt;Refs&lt;record-ids&gt;&lt;item&gt;533&lt;/item&gt;&lt;item&gt;1855&lt;/item&gt;&lt;item&gt;2019&lt;/item&gt;&lt;item&gt;2043&lt;/item&gt;&lt;item&gt;2059&lt;/item&gt;&lt;item&gt;2377&lt;/item&gt;&lt;item&gt;2457&lt;/item&gt;&lt;item&gt;2466&lt;/item&gt;&lt;item&gt;3049&lt;/item&gt;&lt;item&gt;3293&lt;/item&gt;&lt;item&gt;4743&lt;/item&gt;&lt;item&gt;4841&lt;/item&gt;&lt;item&gt;5012&lt;/item&gt;&lt;item&gt;5560&lt;/item&gt;&lt;item&gt;5693&lt;/item&gt;&lt;item&gt;5710&lt;/item&gt;&lt;item&gt;6364&lt;/item&gt;&lt;item&gt;6481&lt;/item&gt;&lt;item&gt;6482&lt;/item&gt;&lt;item&gt;6485&lt;/item&gt;&lt;/record-ids&gt;&lt;/item&gt;&lt;/Libraries&gt;"/>
  </w:docVars>
  <w:rsids>
    <w:rsidRoot w:val="004044A2"/>
    <w:rsid w:val="00002401"/>
    <w:rsid w:val="00002648"/>
    <w:rsid w:val="00010ED7"/>
    <w:rsid w:val="00011BB8"/>
    <w:rsid w:val="000150D1"/>
    <w:rsid w:val="00016F51"/>
    <w:rsid w:val="0002282F"/>
    <w:rsid w:val="00026027"/>
    <w:rsid w:val="000357A8"/>
    <w:rsid w:val="00037DD9"/>
    <w:rsid w:val="0005123C"/>
    <w:rsid w:val="000657D1"/>
    <w:rsid w:val="000677FA"/>
    <w:rsid w:val="00073388"/>
    <w:rsid w:val="00073AD3"/>
    <w:rsid w:val="0008291C"/>
    <w:rsid w:val="0008493E"/>
    <w:rsid w:val="000865C1"/>
    <w:rsid w:val="00093C67"/>
    <w:rsid w:val="000A064D"/>
    <w:rsid w:val="000A2417"/>
    <w:rsid w:val="000A2482"/>
    <w:rsid w:val="000A3C20"/>
    <w:rsid w:val="000B0707"/>
    <w:rsid w:val="000B5960"/>
    <w:rsid w:val="000C2981"/>
    <w:rsid w:val="000D1B82"/>
    <w:rsid w:val="000D69FA"/>
    <w:rsid w:val="000E201E"/>
    <w:rsid w:val="000E65B9"/>
    <w:rsid w:val="000F21BA"/>
    <w:rsid w:val="00103FFB"/>
    <w:rsid w:val="00107107"/>
    <w:rsid w:val="00110B8F"/>
    <w:rsid w:val="0011682C"/>
    <w:rsid w:val="00120378"/>
    <w:rsid w:val="0012326E"/>
    <w:rsid w:val="001263C4"/>
    <w:rsid w:val="00133E4D"/>
    <w:rsid w:val="00144BB6"/>
    <w:rsid w:val="0014663E"/>
    <w:rsid w:val="00152118"/>
    <w:rsid w:val="001573CF"/>
    <w:rsid w:val="0017234A"/>
    <w:rsid w:val="00176B97"/>
    <w:rsid w:val="001A7559"/>
    <w:rsid w:val="001B56F2"/>
    <w:rsid w:val="001C16F8"/>
    <w:rsid w:val="001C1ABD"/>
    <w:rsid w:val="001C2812"/>
    <w:rsid w:val="001C2A2C"/>
    <w:rsid w:val="001D22A2"/>
    <w:rsid w:val="001D468D"/>
    <w:rsid w:val="001E1092"/>
    <w:rsid w:val="001E52B3"/>
    <w:rsid w:val="001F41ED"/>
    <w:rsid w:val="001F4B16"/>
    <w:rsid w:val="001F4F32"/>
    <w:rsid w:val="001F6144"/>
    <w:rsid w:val="00205033"/>
    <w:rsid w:val="002166BD"/>
    <w:rsid w:val="00217247"/>
    <w:rsid w:val="00221A46"/>
    <w:rsid w:val="00222AD6"/>
    <w:rsid w:val="00244FA8"/>
    <w:rsid w:val="00245856"/>
    <w:rsid w:val="0025241C"/>
    <w:rsid w:val="00257214"/>
    <w:rsid w:val="00257A11"/>
    <w:rsid w:val="00262248"/>
    <w:rsid w:val="002653EA"/>
    <w:rsid w:val="002710F9"/>
    <w:rsid w:val="002719BF"/>
    <w:rsid w:val="0027496F"/>
    <w:rsid w:val="00277918"/>
    <w:rsid w:val="00290D67"/>
    <w:rsid w:val="0029101D"/>
    <w:rsid w:val="00294556"/>
    <w:rsid w:val="002A2FBF"/>
    <w:rsid w:val="002B309B"/>
    <w:rsid w:val="002B3371"/>
    <w:rsid w:val="002F2925"/>
    <w:rsid w:val="003004E2"/>
    <w:rsid w:val="00301BB0"/>
    <w:rsid w:val="00303135"/>
    <w:rsid w:val="0030436C"/>
    <w:rsid w:val="00307DBE"/>
    <w:rsid w:val="00311B8A"/>
    <w:rsid w:val="0032042E"/>
    <w:rsid w:val="003236B8"/>
    <w:rsid w:val="00350690"/>
    <w:rsid w:val="00351A06"/>
    <w:rsid w:val="00371339"/>
    <w:rsid w:val="003718F2"/>
    <w:rsid w:val="00371AE2"/>
    <w:rsid w:val="00372CB1"/>
    <w:rsid w:val="00373549"/>
    <w:rsid w:val="00385FA6"/>
    <w:rsid w:val="00396647"/>
    <w:rsid w:val="003A336D"/>
    <w:rsid w:val="003C59E3"/>
    <w:rsid w:val="003D123F"/>
    <w:rsid w:val="003E0E34"/>
    <w:rsid w:val="003E1E8D"/>
    <w:rsid w:val="003E3CE9"/>
    <w:rsid w:val="003F4BFC"/>
    <w:rsid w:val="004044A2"/>
    <w:rsid w:val="00406D4A"/>
    <w:rsid w:val="00410070"/>
    <w:rsid w:val="00411B9B"/>
    <w:rsid w:val="00412528"/>
    <w:rsid w:val="00412E32"/>
    <w:rsid w:val="00417181"/>
    <w:rsid w:val="004204E8"/>
    <w:rsid w:val="004227B0"/>
    <w:rsid w:val="004230EC"/>
    <w:rsid w:val="00440476"/>
    <w:rsid w:val="00457DD7"/>
    <w:rsid w:val="00460213"/>
    <w:rsid w:val="00461E2F"/>
    <w:rsid w:val="0049128C"/>
    <w:rsid w:val="00492A43"/>
    <w:rsid w:val="00493E47"/>
    <w:rsid w:val="004960EB"/>
    <w:rsid w:val="004A06CB"/>
    <w:rsid w:val="004A3870"/>
    <w:rsid w:val="004A606E"/>
    <w:rsid w:val="004A7794"/>
    <w:rsid w:val="004B260E"/>
    <w:rsid w:val="004B5E55"/>
    <w:rsid w:val="004C3CBA"/>
    <w:rsid w:val="004C66D1"/>
    <w:rsid w:val="004E1C7A"/>
    <w:rsid w:val="004E3C75"/>
    <w:rsid w:val="004E4F0B"/>
    <w:rsid w:val="004E6E9D"/>
    <w:rsid w:val="004E7989"/>
    <w:rsid w:val="004F2DE7"/>
    <w:rsid w:val="004F4786"/>
    <w:rsid w:val="004F6B56"/>
    <w:rsid w:val="0050450E"/>
    <w:rsid w:val="0050474B"/>
    <w:rsid w:val="00506AF9"/>
    <w:rsid w:val="00507DFC"/>
    <w:rsid w:val="00507EF7"/>
    <w:rsid w:val="0051418D"/>
    <w:rsid w:val="00517CE2"/>
    <w:rsid w:val="00534CD5"/>
    <w:rsid w:val="00543372"/>
    <w:rsid w:val="005465FF"/>
    <w:rsid w:val="005505D8"/>
    <w:rsid w:val="005546E3"/>
    <w:rsid w:val="005629D3"/>
    <w:rsid w:val="00566AB3"/>
    <w:rsid w:val="00570EEB"/>
    <w:rsid w:val="0057587E"/>
    <w:rsid w:val="00580812"/>
    <w:rsid w:val="00581453"/>
    <w:rsid w:val="00582E9D"/>
    <w:rsid w:val="00582F46"/>
    <w:rsid w:val="00583CE3"/>
    <w:rsid w:val="00584038"/>
    <w:rsid w:val="005A406C"/>
    <w:rsid w:val="005A5909"/>
    <w:rsid w:val="005B0147"/>
    <w:rsid w:val="005B1A64"/>
    <w:rsid w:val="005B6D56"/>
    <w:rsid w:val="005B757E"/>
    <w:rsid w:val="005C1D36"/>
    <w:rsid w:val="005C49C8"/>
    <w:rsid w:val="005C6399"/>
    <w:rsid w:val="005D17A7"/>
    <w:rsid w:val="005D5244"/>
    <w:rsid w:val="005E19EC"/>
    <w:rsid w:val="005E2F4C"/>
    <w:rsid w:val="005F4379"/>
    <w:rsid w:val="005F6553"/>
    <w:rsid w:val="00602093"/>
    <w:rsid w:val="006060EF"/>
    <w:rsid w:val="00611362"/>
    <w:rsid w:val="0061153E"/>
    <w:rsid w:val="0061165B"/>
    <w:rsid w:val="006165E6"/>
    <w:rsid w:val="0062166B"/>
    <w:rsid w:val="00625364"/>
    <w:rsid w:val="00645B6E"/>
    <w:rsid w:val="006521F0"/>
    <w:rsid w:val="00654BB8"/>
    <w:rsid w:val="00656FEF"/>
    <w:rsid w:val="00670F67"/>
    <w:rsid w:val="006746D5"/>
    <w:rsid w:val="00685B08"/>
    <w:rsid w:val="00694F7B"/>
    <w:rsid w:val="0069689A"/>
    <w:rsid w:val="006A208A"/>
    <w:rsid w:val="006A6A7F"/>
    <w:rsid w:val="006B264D"/>
    <w:rsid w:val="006B3871"/>
    <w:rsid w:val="006B3A7E"/>
    <w:rsid w:val="006C451A"/>
    <w:rsid w:val="006D1FDA"/>
    <w:rsid w:val="006E0547"/>
    <w:rsid w:val="006E6139"/>
    <w:rsid w:val="006E69F1"/>
    <w:rsid w:val="006F768A"/>
    <w:rsid w:val="0070393F"/>
    <w:rsid w:val="00703E71"/>
    <w:rsid w:val="00715006"/>
    <w:rsid w:val="00717E8B"/>
    <w:rsid w:val="00725D3C"/>
    <w:rsid w:val="00726870"/>
    <w:rsid w:val="00734FD8"/>
    <w:rsid w:val="00737B71"/>
    <w:rsid w:val="0076155A"/>
    <w:rsid w:val="00764333"/>
    <w:rsid w:val="0077598A"/>
    <w:rsid w:val="00784767"/>
    <w:rsid w:val="00794E37"/>
    <w:rsid w:val="00796325"/>
    <w:rsid w:val="007A561A"/>
    <w:rsid w:val="007C0630"/>
    <w:rsid w:val="007C083B"/>
    <w:rsid w:val="007C3B2C"/>
    <w:rsid w:val="007D2365"/>
    <w:rsid w:val="007E2CE1"/>
    <w:rsid w:val="007F2691"/>
    <w:rsid w:val="007F61CF"/>
    <w:rsid w:val="008035B7"/>
    <w:rsid w:val="00803600"/>
    <w:rsid w:val="00803A21"/>
    <w:rsid w:val="008109E5"/>
    <w:rsid w:val="0082257B"/>
    <w:rsid w:val="00824BB4"/>
    <w:rsid w:val="0083226F"/>
    <w:rsid w:val="00834358"/>
    <w:rsid w:val="00842C71"/>
    <w:rsid w:val="00847AD2"/>
    <w:rsid w:val="008507A4"/>
    <w:rsid w:val="00857924"/>
    <w:rsid w:val="00857975"/>
    <w:rsid w:val="0086054F"/>
    <w:rsid w:val="008643A1"/>
    <w:rsid w:val="008667CF"/>
    <w:rsid w:val="00872C56"/>
    <w:rsid w:val="00873754"/>
    <w:rsid w:val="0087540E"/>
    <w:rsid w:val="008812D7"/>
    <w:rsid w:val="00883AA0"/>
    <w:rsid w:val="008846E0"/>
    <w:rsid w:val="008A1084"/>
    <w:rsid w:val="008A1B23"/>
    <w:rsid w:val="008A2DBA"/>
    <w:rsid w:val="008B3DD2"/>
    <w:rsid w:val="008D1F87"/>
    <w:rsid w:val="008F0F14"/>
    <w:rsid w:val="008F5F30"/>
    <w:rsid w:val="00900E3F"/>
    <w:rsid w:val="00905F2D"/>
    <w:rsid w:val="00910192"/>
    <w:rsid w:val="00915EE2"/>
    <w:rsid w:val="009208E9"/>
    <w:rsid w:val="00921E26"/>
    <w:rsid w:val="00922CD4"/>
    <w:rsid w:val="0092330A"/>
    <w:rsid w:val="00926697"/>
    <w:rsid w:val="00942458"/>
    <w:rsid w:val="0094303A"/>
    <w:rsid w:val="0094470B"/>
    <w:rsid w:val="00955FA3"/>
    <w:rsid w:val="009730B5"/>
    <w:rsid w:val="00987613"/>
    <w:rsid w:val="00992ECB"/>
    <w:rsid w:val="009A2907"/>
    <w:rsid w:val="009A32BB"/>
    <w:rsid w:val="009A4E83"/>
    <w:rsid w:val="009A7A0E"/>
    <w:rsid w:val="009B4840"/>
    <w:rsid w:val="009B53A2"/>
    <w:rsid w:val="009B721E"/>
    <w:rsid w:val="009C53A1"/>
    <w:rsid w:val="009C62C1"/>
    <w:rsid w:val="009E0D39"/>
    <w:rsid w:val="009E12E1"/>
    <w:rsid w:val="009E2CCD"/>
    <w:rsid w:val="009E3B6D"/>
    <w:rsid w:val="009E5FED"/>
    <w:rsid w:val="009E6952"/>
    <w:rsid w:val="009F0993"/>
    <w:rsid w:val="009F29C6"/>
    <w:rsid w:val="009F328C"/>
    <w:rsid w:val="00A07639"/>
    <w:rsid w:val="00A122B9"/>
    <w:rsid w:val="00A20955"/>
    <w:rsid w:val="00A20C2B"/>
    <w:rsid w:val="00A21DAB"/>
    <w:rsid w:val="00A2668C"/>
    <w:rsid w:val="00A43FB1"/>
    <w:rsid w:val="00A4438F"/>
    <w:rsid w:val="00A57201"/>
    <w:rsid w:val="00A60FE8"/>
    <w:rsid w:val="00A62853"/>
    <w:rsid w:val="00A656E9"/>
    <w:rsid w:val="00A66529"/>
    <w:rsid w:val="00A70F62"/>
    <w:rsid w:val="00A7339A"/>
    <w:rsid w:val="00A74DF5"/>
    <w:rsid w:val="00A91870"/>
    <w:rsid w:val="00A93810"/>
    <w:rsid w:val="00A96538"/>
    <w:rsid w:val="00AA1D9C"/>
    <w:rsid w:val="00AC0D57"/>
    <w:rsid w:val="00AC2B77"/>
    <w:rsid w:val="00AC35BA"/>
    <w:rsid w:val="00AC3B74"/>
    <w:rsid w:val="00AC55F4"/>
    <w:rsid w:val="00AD618D"/>
    <w:rsid w:val="00AD7F50"/>
    <w:rsid w:val="00AE0B43"/>
    <w:rsid w:val="00AE2061"/>
    <w:rsid w:val="00AE5D8D"/>
    <w:rsid w:val="00AE60AE"/>
    <w:rsid w:val="00AF006C"/>
    <w:rsid w:val="00AF79DB"/>
    <w:rsid w:val="00B0403D"/>
    <w:rsid w:val="00B047B2"/>
    <w:rsid w:val="00B105BA"/>
    <w:rsid w:val="00B10E8D"/>
    <w:rsid w:val="00B1163F"/>
    <w:rsid w:val="00B1291C"/>
    <w:rsid w:val="00B24FC3"/>
    <w:rsid w:val="00B30763"/>
    <w:rsid w:val="00B3508F"/>
    <w:rsid w:val="00B51AF7"/>
    <w:rsid w:val="00B52C74"/>
    <w:rsid w:val="00B53294"/>
    <w:rsid w:val="00B53CA3"/>
    <w:rsid w:val="00B6050D"/>
    <w:rsid w:val="00B71ACF"/>
    <w:rsid w:val="00B73CE7"/>
    <w:rsid w:val="00B76E7F"/>
    <w:rsid w:val="00B84357"/>
    <w:rsid w:val="00B90B60"/>
    <w:rsid w:val="00B93068"/>
    <w:rsid w:val="00BA0996"/>
    <w:rsid w:val="00BA135C"/>
    <w:rsid w:val="00BA1AEB"/>
    <w:rsid w:val="00BA3C0C"/>
    <w:rsid w:val="00BA5CE2"/>
    <w:rsid w:val="00BB1220"/>
    <w:rsid w:val="00BB2EB2"/>
    <w:rsid w:val="00BC04AA"/>
    <w:rsid w:val="00BC23F1"/>
    <w:rsid w:val="00BD3A7B"/>
    <w:rsid w:val="00BD7D2B"/>
    <w:rsid w:val="00BE5EBA"/>
    <w:rsid w:val="00C2189E"/>
    <w:rsid w:val="00C23696"/>
    <w:rsid w:val="00C246EE"/>
    <w:rsid w:val="00C256F2"/>
    <w:rsid w:val="00C44A63"/>
    <w:rsid w:val="00C4550E"/>
    <w:rsid w:val="00C51B59"/>
    <w:rsid w:val="00C54394"/>
    <w:rsid w:val="00C611F4"/>
    <w:rsid w:val="00C6492E"/>
    <w:rsid w:val="00C903A3"/>
    <w:rsid w:val="00C9580C"/>
    <w:rsid w:val="00CA292C"/>
    <w:rsid w:val="00CA55C7"/>
    <w:rsid w:val="00CB7848"/>
    <w:rsid w:val="00CC4294"/>
    <w:rsid w:val="00CE29AE"/>
    <w:rsid w:val="00CE35F7"/>
    <w:rsid w:val="00CF2794"/>
    <w:rsid w:val="00D02C6B"/>
    <w:rsid w:val="00D04358"/>
    <w:rsid w:val="00D0738E"/>
    <w:rsid w:val="00D07EFB"/>
    <w:rsid w:val="00D13915"/>
    <w:rsid w:val="00D163AA"/>
    <w:rsid w:val="00D2074B"/>
    <w:rsid w:val="00D20E7A"/>
    <w:rsid w:val="00D239E5"/>
    <w:rsid w:val="00D23D1D"/>
    <w:rsid w:val="00D25414"/>
    <w:rsid w:val="00D34EB0"/>
    <w:rsid w:val="00D35FC3"/>
    <w:rsid w:val="00D3751B"/>
    <w:rsid w:val="00D37F9C"/>
    <w:rsid w:val="00D526F1"/>
    <w:rsid w:val="00D6430E"/>
    <w:rsid w:val="00D70762"/>
    <w:rsid w:val="00D86582"/>
    <w:rsid w:val="00DB6518"/>
    <w:rsid w:val="00DC47E9"/>
    <w:rsid w:val="00DC5055"/>
    <w:rsid w:val="00DC535B"/>
    <w:rsid w:val="00DD371C"/>
    <w:rsid w:val="00DD3906"/>
    <w:rsid w:val="00DE2DDE"/>
    <w:rsid w:val="00DE4F2C"/>
    <w:rsid w:val="00DE62AA"/>
    <w:rsid w:val="00DE6B0C"/>
    <w:rsid w:val="00DF0C8E"/>
    <w:rsid w:val="00DF153E"/>
    <w:rsid w:val="00DF442A"/>
    <w:rsid w:val="00E04F80"/>
    <w:rsid w:val="00E10F6B"/>
    <w:rsid w:val="00E152D2"/>
    <w:rsid w:val="00E15436"/>
    <w:rsid w:val="00E249DA"/>
    <w:rsid w:val="00E43EC9"/>
    <w:rsid w:val="00E4489E"/>
    <w:rsid w:val="00E44EB7"/>
    <w:rsid w:val="00E71F1A"/>
    <w:rsid w:val="00E8424A"/>
    <w:rsid w:val="00E91710"/>
    <w:rsid w:val="00E95056"/>
    <w:rsid w:val="00EA0D10"/>
    <w:rsid w:val="00EB2889"/>
    <w:rsid w:val="00EB3CE4"/>
    <w:rsid w:val="00EC0F3A"/>
    <w:rsid w:val="00EC1BD5"/>
    <w:rsid w:val="00EC2AEA"/>
    <w:rsid w:val="00EC421F"/>
    <w:rsid w:val="00EC57D9"/>
    <w:rsid w:val="00EF2766"/>
    <w:rsid w:val="00EF341F"/>
    <w:rsid w:val="00EF42D4"/>
    <w:rsid w:val="00EF616A"/>
    <w:rsid w:val="00EF7E9C"/>
    <w:rsid w:val="00F007F5"/>
    <w:rsid w:val="00F0498A"/>
    <w:rsid w:val="00F13328"/>
    <w:rsid w:val="00F23A98"/>
    <w:rsid w:val="00F246A4"/>
    <w:rsid w:val="00F34BB5"/>
    <w:rsid w:val="00F44A42"/>
    <w:rsid w:val="00F65828"/>
    <w:rsid w:val="00F65FDE"/>
    <w:rsid w:val="00F71328"/>
    <w:rsid w:val="00F72867"/>
    <w:rsid w:val="00F72BD3"/>
    <w:rsid w:val="00F75215"/>
    <w:rsid w:val="00F90AF9"/>
    <w:rsid w:val="00F92F42"/>
    <w:rsid w:val="00FA1A3B"/>
    <w:rsid w:val="00FA6582"/>
    <w:rsid w:val="00FB7B21"/>
    <w:rsid w:val="00FC5C6B"/>
    <w:rsid w:val="00FD0D28"/>
    <w:rsid w:val="00FD4CDD"/>
    <w:rsid w:val="00FD7F77"/>
    <w:rsid w:val="00FE1382"/>
    <w:rsid w:val="00FE21F6"/>
    <w:rsid w:val="00FE5586"/>
    <w:rsid w:val="00FF20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470D928"/>
  <w15:docId w15:val="{D6CA8EA6-CBEA-46DC-A3DC-B673E4E9A7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PMingLiU"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style>
  <w:style w:type="paragraph" w:styleId="Title">
    <w:name w:val="Title"/>
    <w:basedOn w:val="Normal1"/>
    <w:next w:val="Normal1"/>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5A590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A5909"/>
    <w:rPr>
      <w:rFonts w:ascii="Lucida Grande"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222AD6"/>
    <w:rPr>
      <w:b/>
      <w:bCs/>
      <w:sz w:val="20"/>
      <w:szCs w:val="20"/>
    </w:rPr>
  </w:style>
  <w:style w:type="character" w:customStyle="1" w:styleId="CommentSubjectChar">
    <w:name w:val="Comment Subject Char"/>
    <w:basedOn w:val="CommentTextChar"/>
    <w:link w:val="CommentSubject"/>
    <w:uiPriority w:val="99"/>
    <w:semiHidden/>
    <w:rsid w:val="00222AD6"/>
    <w:rPr>
      <w:b/>
      <w:bCs/>
      <w:sz w:val="20"/>
      <w:szCs w:val="20"/>
    </w:rPr>
  </w:style>
  <w:style w:type="character" w:styleId="PlaceholderText">
    <w:name w:val="Placeholder Text"/>
    <w:basedOn w:val="DefaultParagraphFont"/>
    <w:uiPriority w:val="99"/>
    <w:semiHidden/>
    <w:rsid w:val="00A66529"/>
    <w:rPr>
      <w:color w:val="808080"/>
    </w:rPr>
  </w:style>
  <w:style w:type="paragraph" w:styleId="Header">
    <w:name w:val="header"/>
    <w:basedOn w:val="Normal"/>
    <w:link w:val="HeaderChar"/>
    <w:uiPriority w:val="99"/>
    <w:unhideWhenUsed/>
    <w:rsid w:val="00EF42D4"/>
    <w:pPr>
      <w:tabs>
        <w:tab w:val="center" w:pos="4320"/>
        <w:tab w:val="right" w:pos="8640"/>
      </w:tabs>
      <w:spacing w:line="240" w:lineRule="auto"/>
    </w:pPr>
  </w:style>
  <w:style w:type="character" w:customStyle="1" w:styleId="HeaderChar">
    <w:name w:val="Header Char"/>
    <w:basedOn w:val="DefaultParagraphFont"/>
    <w:link w:val="Header"/>
    <w:uiPriority w:val="99"/>
    <w:rsid w:val="00EF42D4"/>
  </w:style>
  <w:style w:type="paragraph" w:styleId="Footer">
    <w:name w:val="footer"/>
    <w:basedOn w:val="Normal"/>
    <w:link w:val="FooterChar"/>
    <w:uiPriority w:val="99"/>
    <w:unhideWhenUsed/>
    <w:rsid w:val="00EF42D4"/>
    <w:pPr>
      <w:tabs>
        <w:tab w:val="center" w:pos="4320"/>
        <w:tab w:val="right" w:pos="8640"/>
      </w:tabs>
      <w:spacing w:line="240" w:lineRule="auto"/>
    </w:pPr>
  </w:style>
  <w:style w:type="character" w:customStyle="1" w:styleId="FooterChar">
    <w:name w:val="Footer Char"/>
    <w:basedOn w:val="DefaultParagraphFont"/>
    <w:link w:val="Footer"/>
    <w:uiPriority w:val="99"/>
    <w:rsid w:val="00EF42D4"/>
  </w:style>
  <w:style w:type="table" w:styleId="TableGrid">
    <w:name w:val="Table Grid"/>
    <w:basedOn w:val="TableNormal"/>
    <w:uiPriority w:val="59"/>
    <w:rsid w:val="0050474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8F0F14"/>
  </w:style>
  <w:style w:type="paragraph" w:styleId="NormalWeb">
    <w:name w:val="Normal (Web)"/>
    <w:basedOn w:val="Normal"/>
    <w:uiPriority w:val="99"/>
    <w:semiHidden/>
    <w:unhideWhenUsed/>
    <w:rsid w:val="0027496F"/>
    <w:pPr>
      <w:spacing w:before="100" w:beforeAutospacing="1" w:after="100" w:afterAutospacing="1" w:line="240" w:lineRule="auto"/>
      <w:contextualSpacing w:val="0"/>
    </w:pPr>
    <w:rPr>
      <w:rFonts w:ascii="Times New Roman" w:eastAsia="Times New Roman" w:hAnsi="Times New Roman" w:cs="Times New Roman"/>
      <w:sz w:val="24"/>
      <w:szCs w:val="24"/>
      <w:lang w:val="en-US"/>
    </w:rPr>
  </w:style>
  <w:style w:type="paragraph" w:customStyle="1" w:styleId="EndNoteBibliographyTitle">
    <w:name w:val="EndNote Bibliography Title"/>
    <w:basedOn w:val="Normal"/>
    <w:link w:val="EndNoteBibliographyTitleChar"/>
    <w:rsid w:val="0017234A"/>
    <w:pPr>
      <w:jc w:val="center"/>
    </w:pPr>
    <w:rPr>
      <w:noProof/>
      <w:lang w:val="en-US"/>
    </w:rPr>
  </w:style>
  <w:style w:type="character" w:customStyle="1" w:styleId="Normal1Char">
    <w:name w:val="Normal1 Char"/>
    <w:basedOn w:val="DefaultParagraphFont"/>
    <w:link w:val="Normal1"/>
    <w:rsid w:val="0017234A"/>
  </w:style>
  <w:style w:type="character" w:customStyle="1" w:styleId="EndNoteBibliographyTitleChar">
    <w:name w:val="EndNote Bibliography Title Char"/>
    <w:basedOn w:val="Normal1Char"/>
    <w:link w:val="EndNoteBibliographyTitle"/>
    <w:rsid w:val="0017234A"/>
    <w:rPr>
      <w:noProof/>
      <w:lang w:val="en-US"/>
    </w:rPr>
  </w:style>
  <w:style w:type="paragraph" w:customStyle="1" w:styleId="EndNoteBibliography">
    <w:name w:val="EndNote Bibliography"/>
    <w:basedOn w:val="Normal"/>
    <w:link w:val="EndNoteBibliographyChar"/>
    <w:rsid w:val="0017234A"/>
    <w:pPr>
      <w:spacing w:line="240" w:lineRule="auto"/>
    </w:pPr>
    <w:rPr>
      <w:noProof/>
      <w:lang w:val="en-US"/>
    </w:rPr>
  </w:style>
  <w:style w:type="character" w:customStyle="1" w:styleId="EndNoteBibliographyChar">
    <w:name w:val="EndNote Bibliography Char"/>
    <w:basedOn w:val="Normal1Char"/>
    <w:link w:val="EndNoteBibliography"/>
    <w:rsid w:val="0017234A"/>
    <w:rPr>
      <w:noProo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401393">
      <w:bodyDiv w:val="1"/>
      <w:marLeft w:val="0"/>
      <w:marRight w:val="0"/>
      <w:marTop w:val="0"/>
      <w:marBottom w:val="0"/>
      <w:divBdr>
        <w:top w:val="none" w:sz="0" w:space="0" w:color="auto"/>
        <w:left w:val="none" w:sz="0" w:space="0" w:color="auto"/>
        <w:bottom w:val="none" w:sz="0" w:space="0" w:color="auto"/>
        <w:right w:val="none" w:sz="0" w:space="0" w:color="auto"/>
      </w:divBdr>
      <w:divsChild>
        <w:div w:id="1392656402">
          <w:marLeft w:val="0"/>
          <w:marRight w:val="0"/>
          <w:marTop w:val="0"/>
          <w:marBottom w:val="0"/>
          <w:divBdr>
            <w:top w:val="none" w:sz="0" w:space="0" w:color="auto"/>
            <w:left w:val="none" w:sz="0" w:space="0" w:color="auto"/>
            <w:bottom w:val="none" w:sz="0" w:space="0" w:color="auto"/>
            <w:right w:val="none" w:sz="0" w:space="0" w:color="auto"/>
          </w:divBdr>
        </w:div>
      </w:divsChild>
    </w:div>
    <w:div w:id="883173335">
      <w:bodyDiv w:val="1"/>
      <w:marLeft w:val="0"/>
      <w:marRight w:val="0"/>
      <w:marTop w:val="0"/>
      <w:marBottom w:val="0"/>
      <w:divBdr>
        <w:top w:val="none" w:sz="0" w:space="0" w:color="auto"/>
        <w:left w:val="none" w:sz="0" w:space="0" w:color="auto"/>
        <w:bottom w:val="none" w:sz="0" w:space="0" w:color="auto"/>
        <w:right w:val="none" w:sz="0" w:space="0" w:color="auto"/>
      </w:divBdr>
      <w:divsChild>
        <w:div w:id="5898764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42968715">
              <w:marLeft w:val="0"/>
              <w:marRight w:val="0"/>
              <w:marTop w:val="0"/>
              <w:marBottom w:val="0"/>
              <w:divBdr>
                <w:top w:val="none" w:sz="0" w:space="0" w:color="auto"/>
                <w:left w:val="none" w:sz="0" w:space="0" w:color="auto"/>
                <w:bottom w:val="none" w:sz="0" w:space="0" w:color="auto"/>
                <w:right w:val="none" w:sz="0" w:space="0" w:color="auto"/>
              </w:divBdr>
              <w:divsChild>
                <w:div w:id="138348301">
                  <w:marLeft w:val="0"/>
                  <w:marRight w:val="0"/>
                  <w:marTop w:val="0"/>
                  <w:marBottom w:val="0"/>
                  <w:divBdr>
                    <w:top w:val="none" w:sz="0" w:space="0" w:color="auto"/>
                    <w:left w:val="none" w:sz="0" w:space="0" w:color="auto"/>
                    <w:bottom w:val="none" w:sz="0" w:space="0" w:color="auto"/>
                    <w:right w:val="none" w:sz="0" w:space="0" w:color="auto"/>
                  </w:divBdr>
                  <w:divsChild>
                    <w:div w:id="32682964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205563043">
                          <w:marLeft w:val="0"/>
                          <w:marRight w:val="0"/>
                          <w:marTop w:val="0"/>
                          <w:marBottom w:val="0"/>
                          <w:divBdr>
                            <w:top w:val="none" w:sz="0" w:space="0" w:color="auto"/>
                            <w:left w:val="none" w:sz="0" w:space="0" w:color="auto"/>
                            <w:bottom w:val="none" w:sz="0" w:space="0" w:color="auto"/>
                            <w:right w:val="none" w:sz="0" w:space="0" w:color="auto"/>
                          </w:divBdr>
                          <w:divsChild>
                            <w:div w:id="271085194">
                              <w:marLeft w:val="0"/>
                              <w:marRight w:val="0"/>
                              <w:marTop w:val="0"/>
                              <w:marBottom w:val="0"/>
                              <w:divBdr>
                                <w:top w:val="none" w:sz="0" w:space="0" w:color="auto"/>
                                <w:left w:val="none" w:sz="0" w:space="0" w:color="auto"/>
                                <w:bottom w:val="none" w:sz="0" w:space="0" w:color="auto"/>
                                <w:right w:val="none" w:sz="0" w:space="0" w:color="auto"/>
                              </w:divBdr>
                            </w:div>
                            <w:div w:id="638532380">
                              <w:marLeft w:val="0"/>
                              <w:marRight w:val="0"/>
                              <w:marTop w:val="0"/>
                              <w:marBottom w:val="0"/>
                              <w:divBdr>
                                <w:top w:val="none" w:sz="0" w:space="0" w:color="auto"/>
                                <w:left w:val="none" w:sz="0" w:space="0" w:color="auto"/>
                                <w:bottom w:val="none" w:sz="0" w:space="0" w:color="auto"/>
                                <w:right w:val="none" w:sz="0" w:space="0" w:color="auto"/>
                              </w:divBdr>
                            </w:div>
                            <w:div w:id="985552760">
                              <w:marLeft w:val="0"/>
                              <w:marRight w:val="0"/>
                              <w:marTop w:val="0"/>
                              <w:marBottom w:val="0"/>
                              <w:divBdr>
                                <w:top w:val="none" w:sz="0" w:space="0" w:color="auto"/>
                                <w:left w:val="none" w:sz="0" w:space="0" w:color="auto"/>
                                <w:bottom w:val="none" w:sz="0" w:space="0" w:color="auto"/>
                                <w:right w:val="none" w:sz="0" w:space="0" w:color="auto"/>
                              </w:divBdr>
                            </w:div>
                            <w:div w:id="1101754957">
                              <w:marLeft w:val="0"/>
                              <w:marRight w:val="0"/>
                              <w:marTop w:val="0"/>
                              <w:marBottom w:val="0"/>
                              <w:divBdr>
                                <w:top w:val="none" w:sz="0" w:space="0" w:color="auto"/>
                                <w:left w:val="none" w:sz="0" w:space="0" w:color="auto"/>
                                <w:bottom w:val="none" w:sz="0" w:space="0" w:color="auto"/>
                                <w:right w:val="none" w:sz="0" w:space="0" w:color="auto"/>
                              </w:divBdr>
                            </w:div>
                            <w:div w:id="172779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036595">
      <w:bodyDiv w:val="1"/>
      <w:marLeft w:val="0"/>
      <w:marRight w:val="0"/>
      <w:marTop w:val="0"/>
      <w:marBottom w:val="0"/>
      <w:divBdr>
        <w:top w:val="none" w:sz="0" w:space="0" w:color="auto"/>
        <w:left w:val="none" w:sz="0" w:space="0" w:color="auto"/>
        <w:bottom w:val="none" w:sz="0" w:space="0" w:color="auto"/>
        <w:right w:val="none" w:sz="0" w:space="0" w:color="auto"/>
      </w:divBdr>
      <w:divsChild>
        <w:div w:id="1658075217">
          <w:marLeft w:val="0"/>
          <w:marRight w:val="0"/>
          <w:marTop w:val="0"/>
          <w:marBottom w:val="0"/>
          <w:divBdr>
            <w:top w:val="none" w:sz="0" w:space="0" w:color="auto"/>
            <w:left w:val="none" w:sz="0" w:space="0" w:color="auto"/>
            <w:bottom w:val="none" w:sz="0" w:space="0" w:color="auto"/>
            <w:right w:val="none" w:sz="0" w:space="0" w:color="auto"/>
          </w:divBdr>
        </w:div>
        <w:div w:id="555968243">
          <w:marLeft w:val="0"/>
          <w:marRight w:val="0"/>
          <w:marTop w:val="0"/>
          <w:marBottom w:val="0"/>
          <w:divBdr>
            <w:top w:val="none" w:sz="0" w:space="0" w:color="auto"/>
            <w:left w:val="none" w:sz="0" w:space="0" w:color="auto"/>
            <w:bottom w:val="none" w:sz="0" w:space="0" w:color="auto"/>
            <w:right w:val="none" w:sz="0" w:space="0" w:color="auto"/>
          </w:divBdr>
        </w:div>
        <w:div w:id="336226691">
          <w:marLeft w:val="0"/>
          <w:marRight w:val="0"/>
          <w:marTop w:val="0"/>
          <w:marBottom w:val="0"/>
          <w:divBdr>
            <w:top w:val="none" w:sz="0" w:space="0" w:color="auto"/>
            <w:left w:val="none" w:sz="0" w:space="0" w:color="auto"/>
            <w:bottom w:val="none" w:sz="0" w:space="0" w:color="auto"/>
            <w:right w:val="none" w:sz="0" w:space="0" w:color="auto"/>
          </w:divBdr>
        </w:div>
      </w:divsChild>
    </w:div>
    <w:div w:id="19260647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jpeg"/><Relationship Id="rId18" Type="http://schemas.openxmlformats.org/officeDocument/2006/relationships/image" Target="media/image8.jp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5" Type="http://schemas.openxmlformats.org/officeDocument/2006/relationships/webSettings" Target="webSettings.xml"/><Relationship Id="rId15" Type="http://schemas.openxmlformats.org/officeDocument/2006/relationships/image" Target="media/image5.jpeg"/><Relationship Id="rId10" Type="http://schemas.microsoft.com/office/2016/09/relationships/commentsIds" Target="commentsIds.xml"/><Relationship Id="rId19" Type="http://schemas.openxmlformats.org/officeDocument/2006/relationships/image" Target="media/image9.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93EAF9-DD02-F54F-B15F-BD0D7D16AF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34</Pages>
  <Words>15516</Words>
  <Characters>88447</Characters>
  <Application>Microsoft Office Word</Application>
  <DocSecurity>0</DocSecurity>
  <Lines>737</Lines>
  <Paragraphs>207</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103756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OSCAR Chang</dc:creator>
  <cp:lastModifiedBy>Godwin, Casey</cp:lastModifiedBy>
  <cp:revision>50</cp:revision>
  <dcterms:created xsi:type="dcterms:W3CDTF">2018-10-22T12:42:00Z</dcterms:created>
  <dcterms:modified xsi:type="dcterms:W3CDTF">2018-10-24T15:44:00Z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http://www.zotero.org/styles/ecology</vt:lpwstr>
  </property>
  <property fmtid="{D5CDD505-2E9C-101B-9397-08002B2CF9AE}" pid="13" name="Mendeley Recent Style Name 5_1">
    <vt:lpwstr>Ecology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cf670fdc-c98e-3472-a855-66dec5693413</vt:lpwstr>
  </property>
  <property fmtid="{D5CDD505-2E9C-101B-9397-08002B2CF9AE}" pid="24" name="Mendeley Citation Style_1">
    <vt:lpwstr>http://www.zotero.org/styles/ecology</vt:lpwstr>
  </property>
</Properties>
</file>