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lastRenderedPageBreak/>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3CFCC26D" w14:textId="4F7D3813" w:rsidR="003F4BFC" w:rsidRDefault="00E04F80" w:rsidP="003F4BFC">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728D7585" w14:textId="58F80455" w:rsidR="00DF442A" w:rsidRDefault="003F4BFC" w:rsidP="00DD371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465FF">
        <w:rPr>
          <w:rFonts w:ascii="Times New Roman" w:hAnsi="Times New Roman" w:cs="Times New Roman"/>
          <w:sz w:val="24"/>
          <w:szCs w:val="24"/>
        </w:rPr>
        <w:t>One</w:t>
      </w:r>
      <w:r>
        <w:rPr>
          <w:rFonts w:ascii="Times New Roman" w:hAnsi="Times New Roman" w:cs="Times New Roman"/>
          <w:sz w:val="24"/>
          <w:szCs w:val="24"/>
        </w:rPr>
        <w:t xml:space="preserve"> key assumption of NFD method is that a community is saturated </w:t>
      </w:r>
      <w:r w:rsidR="00DF442A">
        <w:rPr>
          <w:rFonts w:ascii="Times New Roman" w:hAnsi="Times New Roman" w:cs="Times New Roman"/>
          <w:sz w:val="24"/>
          <w:szCs w:val="24"/>
        </w:rPr>
        <w:t xml:space="preserve">with respect to biomass, </w:t>
      </w:r>
      <w:r>
        <w:rPr>
          <w:rFonts w:ascii="Times New Roman" w:hAnsi="Times New Roman" w:cs="Times New Roman"/>
          <w:sz w:val="24"/>
          <w:szCs w:val="24"/>
        </w:rPr>
        <w:t xml:space="preserve">so all the resources or niche are being occupied by either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or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w:t>
      </w:r>
      <w:r>
        <w:rPr>
          <w:rFonts w:ascii="Times New Roman" w:hAnsi="Times New Roman" w:cs="Times New Roman"/>
          <w:sz w:val="24"/>
          <w:szCs w:val="24"/>
        </w:rPr>
        <w:lastRenderedPageBreak/>
        <w:t xml:space="preserve">frequency of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frees the resources for its competitor</w:t>
      </w:r>
      <w:r w:rsidR="00DF442A">
        <w:rPr>
          <w:rFonts w:ascii="Times New Roman" w:hAnsi="Times New Roman" w:cs="Times New Roman"/>
          <w:sz w:val="24"/>
          <w:szCs w:val="24"/>
        </w:rPr>
        <w:t>, which increases in abundance</w:t>
      </w:r>
      <w:r>
        <w:rPr>
          <w:rFonts w:ascii="Times New Roman" w:hAnsi="Times New Roman" w:cs="Times New Roman"/>
          <w:sz w:val="24"/>
          <w:szCs w:val="24"/>
        </w:rPr>
        <w:t xml:space="preserve">. Therefore, decreasing the frequency of focal species </w:t>
      </w:r>
      <w:proofErr w:type="spellStart"/>
      <w:r w:rsidRPr="00B105BA">
        <w:rPr>
          <w:rFonts w:ascii="Times New Roman" w:hAnsi="Times New Roman" w:cs="Times New Roman"/>
          <w:i/>
          <w:sz w:val="24"/>
          <w:szCs w:val="24"/>
        </w:rPr>
        <w:t>i</w:t>
      </w:r>
      <w:proofErr w:type="spellEnd"/>
      <w:r>
        <w:rPr>
          <w:rFonts w:ascii="Times New Roman" w:hAnsi="Times New Roman" w:cs="Times New Roman"/>
          <w:sz w:val="24"/>
          <w:szCs w:val="24"/>
        </w:rPr>
        <w:t xml:space="preserve"> means the focal species </w:t>
      </w:r>
      <w:proofErr w:type="spellStart"/>
      <w:r w:rsidRPr="004F2DE7">
        <w:rPr>
          <w:rFonts w:ascii="Times New Roman" w:hAnsi="Times New Roman" w:cs="Times New Roman"/>
          <w:i/>
          <w:sz w:val="24"/>
          <w:szCs w:val="24"/>
        </w:rPr>
        <w:t>i</w:t>
      </w:r>
      <w:proofErr w:type="spellEnd"/>
      <w:r>
        <w:rPr>
          <w:rFonts w:ascii="Times New Roman" w:hAnsi="Times New Roman" w:cs="Times New Roman"/>
          <w:sz w:val="24"/>
          <w:szCs w:val="24"/>
        </w:rPr>
        <w:t xml:space="preserve"> are competing with less individuals of its own kind than individual of the competitor. </w:t>
      </w:r>
      <w:r w:rsidR="00DF442A">
        <w:rPr>
          <w:rFonts w:ascii="Times New Roman" w:hAnsi="Times New Roman" w:cs="Times New Roman"/>
          <w:sz w:val="24"/>
          <w:szCs w:val="24"/>
        </w:rPr>
        <w:t>I</w:t>
      </w:r>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r w:rsidR="00DF442A">
        <w:rPr>
          <w:rFonts w:ascii="Times New Roman" w:hAnsi="Times New Roman" w:cs="Times New Roman"/>
          <w:sz w:val="24"/>
          <w:szCs w:val="24"/>
        </w:rPr>
        <w:t xml:space="preserve"> and </w:t>
      </w:r>
      <w:r>
        <w:rPr>
          <w:rFonts w:ascii="Times New Roman" w:hAnsi="Times New Roman" w:cs="Times New Roman"/>
          <w:sz w:val="24"/>
          <w:szCs w:val="24"/>
        </w:rPr>
        <w:t xml:space="preserve">frequency should thus </w:t>
      </w:r>
      <w:r w:rsidR="00DF442A">
        <w:rPr>
          <w:rFonts w:ascii="Times New Roman" w:hAnsi="Times New Roman" w:cs="Times New Roman"/>
          <w:sz w:val="24"/>
          <w:szCs w:val="24"/>
        </w:rPr>
        <w:t xml:space="preserve">have a </w:t>
      </w:r>
      <w:r>
        <w:rPr>
          <w:rFonts w:ascii="Times New Roman" w:hAnsi="Times New Roman" w:cs="Times New Roman"/>
          <w:sz w:val="24"/>
          <w:szCs w:val="24"/>
        </w:rPr>
        <w:t>negative</w:t>
      </w:r>
      <w:r w:rsidR="00DF442A">
        <w:rPr>
          <w:rFonts w:ascii="Times New Roman" w:hAnsi="Times New Roman" w:cs="Times New Roman"/>
          <w:sz w:val="24"/>
          <w:szCs w:val="24"/>
        </w:rPr>
        <w:t xml:space="preserve"> slope</w:t>
      </w:r>
      <w:r>
        <w:rPr>
          <w:rFonts w:ascii="Times New Roman" w:hAnsi="Times New Roman" w:cs="Times New Roman"/>
          <w:sz w:val="24"/>
          <w:szCs w:val="24"/>
        </w:rPr>
        <w:t xml:space="preserve">. </w:t>
      </w:r>
      <w:r w:rsidR="00DF442A">
        <w:rPr>
          <w:rFonts w:ascii="Times New Roman" w:hAnsi="Times New Roman" w:cs="Times New Roman"/>
          <w:sz w:val="24"/>
          <w:szCs w:val="24"/>
        </w:rPr>
        <w:t>I</w:t>
      </w:r>
      <w:r>
        <w:rPr>
          <w:rFonts w:ascii="Times New Roman" w:hAnsi="Times New Roman" w:cs="Times New Roman"/>
          <w:sz w:val="24"/>
          <w:szCs w:val="24"/>
        </w:rPr>
        <w:t>f inter-specific competition is greater</w:t>
      </w:r>
      <w:r w:rsidR="00DF442A">
        <w:rPr>
          <w:rFonts w:ascii="Times New Roman" w:hAnsi="Times New Roman" w:cs="Times New Roman"/>
          <w:sz w:val="24"/>
          <w:szCs w:val="24"/>
        </w:rPr>
        <w:t xml:space="preserve"> than intra-specific competition</w:t>
      </w:r>
      <w:r>
        <w:rPr>
          <w:rFonts w:ascii="Times New Roman" w:hAnsi="Times New Roman" w:cs="Times New Roman"/>
          <w:sz w:val="24"/>
          <w:szCs w:val="24"/>
        </w:rPr>
        <w:t xml:space="preserve">,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proofErr w:type="spellStart"/>
      <w:r w:rsidRPr="008F5F30">
        <w:rPr>
          <w:rFonts w:ascii="Times New Roman" w:hAnsi="Times New Roman" w:cs="Times New Roman"/>
          <w:i/>
          <w:sz w:val="24"/>
          <w:szCs w:val="24"/>
        </w:rPr>
        <w:t>i</w:t>
      </w:r>
      <w:proofErr w:type="spellEnd"/>
      <w:r w:rsidRPr="008F5F30">
        <w:rPr>
          <w:rFonts w:ascii="Times New Roman" w:hAnsi="Times New Roman" w:cs="Times New Roman"/>
          <w:sz w:val="24"/>
          <w:szCs w:val="24"/>
        </w:rPr>
        <w:t xml:space="preserve"> </w:t>
      </w:r>
      <w:r>
        <w:rPr>
          <w:rFonts w:ascii="Times New Roman" w:hAnsi="Times New Roman" w:cs="Times New Roman"/>
          <w:sz w:val="24"/>
          <w:szCs w:val="24"/>
        </w:rPr>
        <w:t>increase</w:t>
      </w:r>
      <w:r w:rsidR="00DF442A">
        <w:rPr>
          <w:rFonts w:ascii="Times New Roman" w:hAnsi="Times New Roman" w:cs="Times New Roman"/>
          <w:sz w:val="24"/>
          <w:szCs w:val="24"/>
        </w:rPr>
        <w:t>s</w:t>
      </w:r>
      <w:r>
        <w:rPr>
          <w:rFonts w:ascii="Times New Roman" w:hAnsi="Times New Roman" w:cs="Times New Roman"/>
          <w:sz w:val="24"/>
          <w:szCs w:val="24"/>
        </w:rPr>
        <w:t xml:space="preserve"> with its own frequency.</w:t>
      </w:r>
      <w:r w:rsidRPr="00B0403D">
        <w:rPr>
          <w:rFonts w:ascii="Times New Roman" w:hAnsi="Times New Roman" w:cs="Times New Roman"/>
          <w:sz w:val="24"/>
          <w:szCs w:val="24"/>
        </w:rPr>
        <w:t xml:space="preserve"> Therefore,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w:t>
      </w:r>
      <w:r w:rsidR="00534CD5">
        <w:rPr>
          <w:rFonts w:ascii="Times New Roman" w:hAnsi="Times New Roman" w:cs="Times New Roman"/>
          <w:sz w:val="24"/>
          <w:szCs w:val="24"/>
        </w:rPr>
        <w:t xml:space="preserve"> and both species have positive growth rate when rare</w:t>
      </w:r>
      <w:r>
        <w:rPr>
          <w:rFonts w:ascii="Times New Roman" w:hAnsi="Times New Roman" w:cs="Times New Roman"/>
          <w:sz w:val="24"/>
          <w:szCs w:val="24"/>
        </w:rPr>
        <w:t xml:space="preserv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w:t>
      </w:r>
      <w:r w:rsidR="00DF442A">
        <w:rPr>
          <w:rFonts w:ascii="Times New Roman" w:hAnsi="Times New Roman" w:cs="Times New Roman"/>
          <w:sz w:val="24"/>
          <w:szCs w:val="24"/>
        </w:rPr>
        <w:t xml:space="preserve">Adler et al [2007] expanded upon this definition and showed that, in addition to the requirement for a negative slope of frequency dependence, both species must have positive </w:t>
      </w:r>
      <w:r w:rsidR="008507A4">
        <w:rPr>
          <w:rFonts w:ascii="Times New Roman" w:hAnsi="Times New Roman" w:cs="Times New Roman"/>
          <w:sz w:val="24"/>
          <w:szCs w:val="24"/>
        </w:rPr>
        <w:t>approaching</w:t>
      </w:r>
      <w:r w:rsidR="00DF442A">
        <w:rPr>
          <w:rFonts w:ascii="Times New Roman" w:hAnsi="Times New Roman" w:cs="Times New Roman"/>
          <w:sz w:val="24"/>
          <w:szCs w:val="24"/>
        </w:rPr>
        <w:t xml:space="preserve"> zero frequency (i.e. their intercepts are positive in figure 1). This constraint is the definition of mutual </w:t>
      </w:r>
      <w:proofErr w:type="spellStart"/>
      <w:r w:rsidR="00DF442A">
        <w:rPr>
          <w:rFonts w:ascii="Times New Roman" w:hAnsi="Times New Roman" w:cs="Times New Roman"/>
          <w:sz w:val="24"/>
          <w:szCs w:val="24"/>
        </w:rPr>
        <w:t>invasibility</w:t>
      </w:r>
      <w:proofErr w:type="spellEnd"/>
      <w:r w:rsidR="00DF442A">
        <w:rPr>
          <w:rFonts w:ascii="Times New Roman" w:hAnsi="Times New Roman" w:cs="Times New Roman"/>
          <w:sz w:val="24"/>
          <w:szCs w:val="24"/>
        </w:rPr>
        <w:t xml:space="preserve">, and </w:t>
      </w:r>
      <w:r w:rsidR="008507A4">
        <w:rPr>
          <w:rFonts w:ascii="Times New Roman" w:hAnsi="Times New Roman" w:cs="Times New Roman"/>
          <w:sz w:val="24"/>
          <w:szCs w:val="24"/>
        </w:rPr>
        <w:t>as long as the relationship between a species frequency and its growth rate is linear, knowing the growth rate and slope at an intermediate frequency could allow an empiricist to extrapolate to predict the growth rate approaching zero frequenc</w:t>
      </w:r>
      <w:r w:rsidR="00926697">
        <w:rPr>
          <w:rFonts w:ascii="Times New Roman" w:hAnsi="Times New Roman" w:cs="Times New Roman"/>
          <w:sz w:val="24"/>
          <w:szCs w:val="24"/>
        </w:rPr>
        <w:t xml:space="preserve">y and determine whether both species are mutually </w:t>
      </w:r>
      <w:proofErr w:type="spellStart"/>
      <w:r w:rsidR="00926697">
        <w:rPr>
          <w:rFonts w:ascii="Times New Roman" w:hAnsi="Times New Roman" w:cs="Times New Roman"/>
          <w:sz w:val="24"/>
          <w:szCs w:val="24"/>
        </w:rPr>
        <w:t>invasible</w:t>
      </w:r>
      <w:proofErr w:type="spellEnd"/>
      <w:r w:rsidR="008507A4">
        <w:rPr>
          <w:rFonts w:ascii="Times New Roman" w:hAnsi="Times New Roman" w:cs="Times New Roman"/>
          <w:sz w:val="24"/>
          <w:szCs w:val="24"/>
        </w:rPr>
        <w:t xml:space="preserve">. </w:t>
      </w:r>
    </w:p>
    <w:p w14:paraId="055B9E86" w14:textId="266CA09D" w:rsidR="003F4BFC" w:rsidRDefault="008507A4" w:rsidP="00DD371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W</w:t>
      </w:r>
      <w:r w:rsidR="003F4BFC" w:rsidRPr="00B0403D">
        <w:rPr>
          <w:rFonts w:ascii="Times New Roman" w:hAnsi="Times New Roman" w:cs="Times New Roman"/>
          <w:sz w:val="24"/>
          <w:szCs w:val="24"/>
        </w:rPr>
        <w:t xml:space="preserve">e </w:t>
      </w:r>
      <w:r w:rsidR="00DD371C">
        <w:rPr>
          <w:rFonts w:ascii="Times New Roman" w:hAnsi="Times New Roman" w:cs="Times New Roman"/>
          <w:sz w:val="24"/>
          <w:szCs w:val="24"/>
        </w:rPr>
        <w:t>note</w:t>
      </w:r>
      <w:r w:rsidR="00DD371C" w:rsidRPr="00B0403D">
        <w:rPr>
          <w:rFonts w:ascii="Times New Roman" w:hAnsi="Times New Roman" w:cs="Times New Roman"/>
          <w:sz w:val="24"/>
          <w:szCs w:val="24"/>
        </w:rPr>
        <w:t xml:space="preserve"> </w:t>
      </w:r>
      <w:r w:rsidR="003F4BFC" w:rsidRPr="00B0403D">
        <w:rPr>
          <w:rFonts w:ascii="Times New Roman" w:hAnsi="Times New Roman" w:cs="Times New Roman"/>
          <w:sz w:val="24"/>
          <w:szCs w:val="24"/>
        </w:rPr>
        <w:t xml:space="preserve">that </w:t>
      </w:r>
      <w:r w:rsidR="003F4BFC">
        <w:rPr>
          <w:rFonts w:ascii="Times New Roman" w:hAnsi="Times New Roman" w:cs="Times New Roman"/>
          <w:sz w:val="24"/>
          <w:szCs w:val="24"/>
        </w:rPr>
        <w:t xml:space="preserve">there are two issues associated with the NFD method. First, </w:t>
      </w:r>
      <w:r w:rsidR="003F4BFC"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sidR="003F4BFC">
        <w:rPr>
          <w:rFonts w:ascii="Times New Roman" w:hAnsi="Times New Roman" w:cs="Times New Roman"/>
          <w:sz w:val="24"/>
          <w:szCs w:val="24"/>
        </w:rPr>
        <w:t>but a rather complex combination between both</w:t>
      </w:r>
      <w:r w:rsidR="003F4BFC" w:rsidRPr="00B0403D">
        <w:rPr>
          <w:rFonts w:ascii="Times New Roman" w:hAnsi="Times New Roman" w:cs="Times New Roman"/>
          <w:sz w:val="24"/>
          <w:szCs w:val="24"/>
        </w:rPr>
        <w:t>.</w:t>
      </w:r>
      <w:r>
        <w:rPr>
          <w:rFonts w:ascii="Times New Roman" w:hAnsi="Times New Roman" w:cs="Times New Roman"/>
          <w:sz w:val="24"/>
          <w:szCs w:val="24"/>
        </w:rPr>
        <w:t xml:space="preserve"> As a result, the slope of NFD cannot be used to determine ND and RFD. </w:t>
      </w:r>
      <w:r w:rsidR="003F4BFC" w:rsidRPr="00B0403D">
        <w:rPr>
          <w:rFonts w:ascii="Times New Roman" w:hAnsi="Times New Roman" w:cs="Times New Roman"/>
          <w:sz w:val="24"/>
          <w:szCs w:val="24"/>
        </w:rPr>
        <w:t xml:space="preserve"> </w:t>
      </w:r>
      <w:r w:rsidR="003F4BFC">
        <w:rPr>
          <w:rFonts w:ascii="Times New Roman" w:hAnsi="Times New Roman" w:cs="Times New Roman"/>
          <w:sz w:val="24"/>
          <w:szCs w:val="24"/>
        </w:rPr>
        <w:t>Second, while</w:t>
      </w:r>
      <w:r w:rsidR="003F4BFC" w:rsidRPr="006E6139">
        <w:rPr>
          <w:rFonts w:ascii="Times New Roman" w:hAnsi="Times New Roman" w:cs="Times New Roman"/>
          <w:sz w:val="24"/>
          <w:szCs w:val="24"/>
        </w:rPr>
        <w:t xml:space="preserve"> th</w:t>
      </w:r>
      <w:r w:rsidR="003F4BFC">
        <w:rPr>
          <w:rFonts w:ascii="Times New Roman" w:hAnsi="Times New Roman" w:cs="Times New Roman"/>
          <w:sz w:val="24"/>
          <w:szCs w:val="24"/>
        </w:rPr>
        <w:t>e NFD</w:t>
      </w:r>
      <w:r w:rsidR="003F4BFC" w:rsidRPr="006E6139">
        <w:rPr>
          <w:rFonts w:ascii="Times New Roman" w:hAnsi="Times New Roman" w:cs="Times New Roman"/>
          <w:sz w:val="24"/>
          <w:szCs w:val="24"/>
        </w:rPr>
        <w:t xml:space="preserve"> method is consistent with Chesson’s </w:t>
      </w:r>
      <w:r w:rsidR="003F4BFC">
        <w:rPr>
          <w:rFonts w:ascii="Times New Roman" w:hAnsi="Times New Roman" w:cs="Times New Roman"/>
          <w:sz w:val="24"/>
          <w:szCs w:val="24"/>
        </w:rPr>
        <w:t xml:space="preserve">coexistence </w:t>
      </w:r>
      <w:r w:rsidR="003F4BFC" w:rsidRPr="006E6139">
        <w:rPr>
          <w:rFonts w:ascii="Times New Roman" w:hAnsi="Times New Roman" w:cs="Times New Roman"/>
          <w:sz w:val="24"/>
          <w:szCs w:val="24"/>
        </w:rPr>
        <w:t xml:space="preserve">requirement that coexisting species are mutually </w:t>
      </w:r>
      <w:proofErr w:type="spellStart"/>
      <w:r w:rsidR="003F4BFC" w:rsidRPr="006E6139">
        <w:rPr>
          <w:rFonts w:ascii="Times New Roman" w:hAnsi="Times New Roman" w:cs="Times New Roman"/>
          <w:sz w:val="24"/>
          <w:szCs w:val="24"/>
        </w:rPr>
        <w:t>invasible</w:t>
      </w:r>
      <w:proofErr w:type="spellEnd"/>
      <w:r w:rsidR="003F4BFC" w:rsidRPr="006E6139">
        <w:rPr>
          <w:rFonts w:ascii="Times New Roman" w:hAnsi="Times New Roman" w:cs="Times New Roman"/>
          <w:sz w:val="24"/>
          <w:szCs w:val="24"/>
        </w:rPr>
        <w:t>, we argue that the assumption that NFD is constant across frequencies</w:t>
      </w:r>
      <w:r w:rsidR="003F4BFC">
        <w:rPr>
          <w:rFonts w:ascii="Times New Roman" w:hAnsi="Times New Roman" w:cs="Times New Roman"/>
          <w:sz w:val="24"/>
          <w:szCs w:val="24"/>
        </w:rPr>
        <w:t xml:space="preserve"> (constant NFD slope)</w:t>
      </w:r>
      <w:r w:rsidR="003F4BFC" w:rsidRPr="006E6139">
        <w:rPr>
          <w:rFonts w:ascii="Times New Roman" w:hAnsi="Times New Roman" w:cs="Times New Roman"/>
          <w:sz w:val="24"/>
          <w:szCs w:val="24"/>
        </w:rPr>
        <w:t xml:space="preserve"> is problematic in practice. </w:t>
      </w:r>
    </w:p>
    <w:p w14:paraId="26DD2C95" w14:textId="52D698AC" w:rsidR="003F4BFC" w:rsidRDefault="008507A4" w:rsidP="003F4BF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T</w:t>
      </w:r>
      <w:r w:rsidR="003F4BFC">
        <w:rPr>
          <w:rFonts w:ascii="Times New Roman" w:hAnsi="Times New Roman" w:cs="Times New Roman"/>
          <w:sz w:val="24"/>
          <w:szCs w:val="24"/>
        </w:rPr>
        <w:t xml:space="preserve">o show that NFD slope is a complex combination of intra- and inter specific competition coefficients, we attempt to </w:t>
      </w:r>
      <w:r>
        <w:rPr>
          <w:rFonts w:ascii="Times New Roman" w:hAnsi="Times New Roman" w:cs="Times New Roman"/>
          <w:sz w:val="24"/>
          <w:szCs w:val="24"/>
        </w:rPr>
        <w:t xml:space="preserve">derive </w:t>
      </w:r>
      <w:r w:rsidR="003F4BFC">
        <w:rPr>
          <w:rFonts w:ascii="Times New Roman" w:hAnsi="Times New Roman" w:cs="Times New Roman"/>
          <w:sz w:val="24"/>
          <w:szCs w:val="24"/>
        </w:rPr>
        <w:t xml:space="preserve">the NFD slope based on the </w:t>
      </w:r>
      <w:proofErr w:type="spellStart"/>
      <w:r w:rsidR="003F4BFC" w:rsidRPr="00B0403D">
        <w:rPr>
          <w:rFonts w:ascii="Times New Roman" w:hAnsi="Times New Roman" w:cs="Times New Roman"/>
          <w:sz w:val="24"/>
          <w:szCs w:val="24"/>
        </w:rPr>
        <w:t>the</w:t>
      </w:r>
      <w:proofErr w:type="spellEnd"/>
      <w:r w:rsidR="003F4BFC" w:rsidRPr="00B0403D">
        <w:rPr>
          <w:rFonts w:ascii="Times New Roman" w:hAnsi="Times New Roman" w:cs="Times New Roman"/>
          <w:sz w:val="24"/>
          <w:szCs w:val="24"/>
        </w:rPr>
        <w:t xml:space="preserve"> </w:t>
      </w:r>
      <w:proofErr w:type="spellStart"/>
      <w:r w:rsidR="003F4BFC" w:rsidRPr="00B0403D">
        <w:rPr>
          <w:rFonts w:ascii="Times New Roman" w:hAnsi="Times New Roman" w:cs="Times New Roman"/>
          <w:sz w:val="24"/>
          <w:szCs w:val="24"/>
        </w:rPr>
        <w:t>Lotka</w:t>
      </w:r>
      <w:proofErr w:type="spellEnd"/>
      <w:r w:rsidR="003F4BFC" w:rsidRPr="00B0403D">
        <w:rPr>
          <w:rFonts w:ascii="Times New Roman" w:hAnsi="Times New Roman" w:cs="Times New Roman"/>
          <w:sz w:val="24"/>
          <w:szCs w:val="24"/>
        </w:rPr>
        <w:t>-Volterra model</w:t>
      </w:r>
      <w:r w:rsidR="003F4BFC">
        <w:rPr>
          <w:rFonts w:ascii="Times New Roman" w:hAnsi="Times New Roman" w:cs="Times New Roman"/>
          <w:sz w:val="24"/>
          <w:szCs w:val="24"/>
        </w:rPr>
        <w:t xml:space="preserve">. Conceptually, when </w:t>
      </w:r>
      <w:r w:rsidR="003F4BFC" w:rsidRPr="00B0403D">
        <w:rPr>
          <w:rFonts w:ascii="Times New Roman" w:hAnsi="Times New Roman" w:cs="Times New Roman"/>
          <w:sz w:val="24"/>
          <w:szCs w:val="24"/>
        </w:rPr>
        <w:t xml:space="preserve">the per capita growth rate is being plotted against the frequency of the focal species, </w:t>
      </w:r>
      <w:r w:rsidR="003F4BFC">
        <w:rPr>
          <w:rFonts w:ascii="Times New Roman" w:hAnsi="Times New Roman" w:cs="Times New Roman"/>
          <w:sz w:val="24"/>
          <w:szCs w:val="24"/>
        </w:rPr>
        <w:t>the NFD slope</w:t>
      </w:r>
      <w:r w:rsidR="003F4BFC" w:rsidRPr="00B0403D">
        <w:rPr>
          <w:rFonts w:ascii="Times New Roman" w:hAnsi="Times New Roman" w:cs="Times New Roman"/>
          <w:sz w:val="24"/>
          <w:szCs w:val="24"/>
        </w:rPr>
        <w:t xml:space="preserve"> is actually </w:t>
      </w:r>
      <w:proofErr w:type="gramStart"/>
      <w:r w:rsidR="003F4BFC" w:rsidRPr="00B0403D">
        <w:rPr>
          <w:rFonts w:ascii="Times New Roman" w:hAnsi="Times New Roman" w:cs="Times New Roman"/>
          <w:sz w:val="24"/>
          <w:szCs w:val="24"/>
        </w:rPr>
        <w:t>the ”per</w:t>
      </w:r>
      <w:proofErr w:type="gramEnd"/>
      <w:r w:rsidR="003F4BFC" w:rsidRPr="00B0403D">
        <w:rPr>
          <w:rFonts w:ascii="Times New Roman" w:hAnsi="Times New Roman" w:cs="Times New Roman"/>
          <w:sz w:val="24"/>
          <w:szCs w:val="24"/>
        </w:rPr>
        <w:t xml:space="preserve"> %” impact on the per capita growth rate.</w:t>
      </w:r>
      <w:r w:rsidR="003F4BFC">
        <w:rPr>
          <w:rFonts w:ascii="Times New Roman" w:hAnsi="Times New Roman" w:cs="Times New Roman"/>
          <w:sz w:val="24"/>
          <w:szCs w:val="24"/>
        </w:rPr>
        <w:t xml:space="preserve"> </w:t>
      </w:r>
      <w:r w:rsidR="003F4BFC" w:rsidRPr="00B0403D">
        <w:rPr>
          <w:rFonts w:ascii="Times New Roman" w:hAnsi="Times New Roman" w:cs="Times New Roman"/>
          <w:sz w:val="24"/>
          <w:szCs w:val="24"/>
        </w:rPr>
        <w:t xml:space="preserve">To show that negative frequency dependency (NFD) </w:t>
      </w:r>
      <w:r w:rsidR="003F4BFC">
        <w:rPr>
          <w:rFonts w:ascii="Times New Roman" w:hAnsi="Times New Roman" w:cs="Times New Roman"/>
          <w:sz w:val="24"/>
          <w:szCs w:val="24"/>
        </w:rPr>
        <w:t>slope</w:t>
      </w:r>
      <w:r w:rsidR="003F4BFC" w:rsidRPr="00B0403D">
        <w:rPr>
          <w:rFonts w:ascii="Times New Roman" w:hAnsi="Times New Roman" w:cs="Times New Roman"/>
          <w:sz w:val="24"/>
          <w:szCs w:val="24"/>
        </w:rPr>
        <w:t xml:space="preserve"> cannot be used directly to measure competition coefficients (</w:t>
      </w:r>
      <w:r w:rsidR="003F4BFC" w:rsidRPr="00D07EFB">
        <w:rPr>
          <w:rFonts w:ascii="Times New Roman" w:hAnsi="Times New Roman" w:cs="Times New Roman"/>
          <w:i/>
          <w:sz w:val="24"/>
          <w:szCs w:val="24"/>
        </w:rPr>
        <w:t>α</w:t>
      </w:r>
      <w:r w:rsidR="003F4BFC" w:rsidRPr="00B0403D">
        <w:rPr>
          <w:rFonts w:ascii="Times New Roman" w:hAnsi="Times New Roman" w:cs="Times New Roman"/>
          <w:sz w:val="24"/>
          <w:szCs w:val="24"/>
        </w:rPr>
        <w:t xml:space="preserve">), we attempt to derive the NFD </w:t>
      </w:r>
      <w:r w:rsidR="003F4BFC">
        <w:rPr>
          <w:rFonts w:ascii="Times New Roman" w:hAnsi="Times New Roman" w:cs="Times New Roman"/>
          <w:sz w:val="24"/>
          <w:szCs w:val="24"/>
        </w:rPr>
        <w:lastRenderedPageBreak/>
        <w:t>slope</w:t>
      </w:r>
      <w:r w:rsidR="003F4BFC" w:rsidRPr="00B0403D">
        <w:rPr>
          <w:rFonts w:ascii="Times New Roman" w:hAnsi="Times New Roman" w:cs="Times New Roman"/>
          <w:sz w:val="24"/>
          <w:szCs w:val="24"/>
        </w:rPr>
        <w:t xml:space="preserve"> from the </w:t>
      </w:r>
      <w:proofErr w:type="spellStart"/>
      <w:r w:rsidR="003F4BFC" w:rsidRPr="00B0403D">
        <w:rPr>
          <w:rFonts w:ascii="Times New Roman" w:hAnsi="Times New Roman" w:cs="Times New Roman"/>
          <w:sz w:val="24"/>
          <w:szCs w:val="24"/>
        </w:rPr>
        <w:t>Lotka</w:t>
      </w:r>
      <w:proofErr w:type="spellEnd"/>
      <w:r w:rsidR="003F4BFC" w:rsidRPr="00B0403D">
        <w:rPr>
          <w:rFonts w:ascii="Times New Roman" w:hAnsi="Times New Roman" w:cs="Times New Roman"/>
          <w:sz w:val="24"/>
          <w:szCs w:val="24"/>
        </w:rPr>
        <w:t>-Volterra mode</w:t>
      </w:r>
      <w:r w:rsidR="003F4BFC">
        <w:rPr>
          <w:rFonts w:ascii="Times New Roman" w:hAnsi="Times New Roman" w:cs="Times New Roman"/>
          <w:sz w:val="24"/>
          <w:szCs w:val="24"/>
        </w:rPr>
        <w:t>l</w:t>
      </w:r>
      <w:r w:rsidR="003F4BFC" w:rsidRPr="00B0403D">
        <w:rPr>
          <w:rFonts w:ascii="Times New Roman" w:hAnsi="Times New Roman" w:cs="Times New Roman"/>
          <w:sz w:val="24"/>
          <w:szCs w:val="24"/>
        </w:rPr>
        <w:t xml:space="preserve">. We found that, the NFD </w:t>
      </w:r>
      <w:r w:rsidR="003F4BFC">
        <w:rPr>
          <w:rFonts w:ascii="Times New Roman" w:hAnsi="Times New Roman" w:cs="Times New Roman"/>
          <w:sz w:val="24"/>
          <w:szCs w:val="24"/>
        </w:rPr>
        <w:t>slope</w:t>
      </w:r>
      <w:r w:rsidR="003F4BFC" w:rsidRPr="00B0403D">
        <w:rPr>
          <w:rFonts w:ascii="Times New Roman" w:hAnsi="Times New Roman" w:cs="Times New Roman"/>
          <w:sz w:val="24"/>
          <w:szCs w:val="24"/>
        </w:rPr>
        <w:t xml:space="preserve"> cannot be readily derived from the </w:t>
      </w:r>
      <w:proofErr w:type="spellStart"/>
      <w:r w:rsidR="003F4BFC" w:rsidRPr="00B0403D">
        <w:rPr>
          <w:rFonts w:ascii="Times New Roman" w:hAnsi="Times New Roman" w:cs="Times New Roman"/>
          <w:sz w:val="24"/>
          <w:szCs w:val="24"/>
        </w:rPr>
        <w:t>Lotka</w:t>
      </w:r>
      <w:proofErr w:type="spellEnd"/>
      <w:r w:rsidR="003F4BFC" w:rsidRPr="00B0403D">
        <w:rPr>
          <w:rFonts w:ascii="Times New Roman" w:hAnsi="Times New Roman" w:cs="Times New Roman"/>
          <w:sz w:val="24"/>
          <w:szCs w:val="24"/>
        </w:rPr>
        <w:t xml:space="preserve">-Volterra model without making </w:t>
      </w:r>
      <w:r w:rsidR="00534CD5">
        <w:rPr>
          <w:rFonts w:ascii="Times New Roman" w:hAnsi="Times New Roman" w:cs="Times New Roman"/>
          <w:sz w:val="24"/>
          <w:szCs w:val="24"/>
        </w:rPr>
        <w:t xml:space="preserve">following additional </w:t>
      </w:r>
      <w:r w:rsidR="003F4BFC" w:rsidRPr="00B0403D">
        <w:rPr>
          <w:rFonts w:ascii="Times New Roman" w:hAnsi="Times New Roman" w:cs="Times New Roman"/>
          <w:sz w:val="24"/>
          <w:szCs w:val="24"/>
        </w:rPr>
        <w:t xml:space="preserve">assumptions. </w:t>
      </w:r>
      <w:r w:rsidR="003F4BFC">
        <w:rPr>
          <w:rFonts w:ascii="Times New Roman" w:hAnsi="Times New Roman" w:cs="Times New Roman"/>
          <w:sz w:val="24"/>
          <w:szCs w:val="24"/>
        </w:rPr>
        <w:t xml:space="preserve">First, there is only density term but no frequency term in the </w:t>
      </w:r>
      <w:proofErr w:type="spellStart"/>
      <w:r w:rsidR="003F4BFC">
        <w:rPr>
          <w:rFonts w:ascii="Times New Roman" w:hAnsi="Times New Roman" w:cs="Times New Roman"/>
          <w:sz w:val="24"/>
          <w:szCs w:val="24"/>
        </w:rPr>
        <w:t>Lotka</w:t>
      </w:r>
      <w:proofErr w:type="spellEnd"/>
      <w:r w:rsidR="003F4BFC">
        <w:rPr>
          <w:rFonts w:ascii="Times New Roman" w:hAnsi="Times New Roman" w:cs="Times New Roman"/>
          <w:sz w:val="24"/>
          <w:szCs w:val="24"/>
        </w:rPr>
        <w:t>-Volterra model. O</w:t>
      </w:r>
      <w:r w:rsidR="003F4BFC" w:rsidRPr="00B0403D">
        <w:rPr>
          <w:rFonts w:ascii="Times New Roman" w:hAnsi="Times New Roman" w:cs="Times New Roman"/>
          <w:sz w:val="24"/>
          <w:szCs w:val="24"/>
        </w:rPr>
        <w:t>nly when the community density is fixed,</w:t>
      </w:r>
      <w:r w:rsidR="003F4BFC">
        <w:rPr>
          <w:rFonts w:ascii="Times New Roman" w:hAnsi="Times New Roman" w:cs="Times New Roman"/>
          <w:sz w:val="24"/>
          <w:szCs w:val="24"/>
        </w:rPr>
        <w:t xml:space="preserve"> the density dependency, </w:t>
      </w:r>
      <w:r w:rsidR="003F4BFC" w:rsidRPr="00D07EFB">
        <w:rPr>
          <w:rFonts w:ascii="Times New Roman" w:hAnsi="Times New Roman" w:cs="Times New Roman"/>
          <w:i/>
          <w:sz w:val="24"/>
          <w:szCs w:val="24"/>
        </w:rPr>
        <w:t>α</w:t>
      </w:r>
      <w:proofErr w:type="spellStart"/>
      <w:r w:rsidR="003F4BFC" w:rsidRPr="00D07EFB">
        <w:rPr>
          <w:rFonts w:ascii="Times New Roman" w:hAnsi="Times New Roman" w:cs="Times New Roman"/>
          <w:i/>
          <w:sz w:val="24"/>
          <w:szCs w:val="24"/>
          <w:vertAlign w:val="subscript"/>
        </w:rPr>
        <w:t>ij</w:t>
      </w:r>
      <w:proofErr w:type="spellEnd"/>
      <w:r w:rsidR="003F4BFC">
        <w:rPr>
          <w:rFonts w:ascii="Times New Roman" w:hAnsi="Times New Roman" w:cs="Times New Roman"/>
          <w:sz w:val="24"/>
          <w:szCs w:val="24"/>
        </w:rPr>
        <w:t xml:space="preserve">, is </w:t>
      </w:r>
      <w:r w:rsidR="003F4BFC" w:rsidRPr="00B0403D">
        <w:rPr>
          <w:rFonts w:ascii="Times New Roman" w:hAnsi="Times New Roman" w:cs="Times New Roman"/>
          <w:sz w:val="24"/>
          <w:szCs w:val="24"/>
        </w:rPr>
        <w:t>equivalent to density dependency</w:t>
      </w:r>
      <w:r w:rsidR="003F4BFC">
        <w:rPr>
          <w:rFonts w:ascii="Times New Roman" w:hAnsi="Times New Roman" w:cs="Times New Roman"/>
          <w:sz w:val="24"/>
          <w:szCs w:val="24"/>
        </w:rPr>
        <w:t xml:space="preserve"> </w:t>
      </w:r>
      <w:r w:rsidR="003F4BFC">
        <w:rPr>
          <w:rFonts w:ascii="Times New Roman" w:hAnsi="Times New Roman" w:cs="Times New Roman"/>
          <w:sz w:val="24"/>
          <w:szCs w:val="24"/>
        </w:rPr>
        <w:fldChar w:fldCharType="begin" w:fldLock="1"/>
      </w:r>
      <w:r w:rsidR="003F4BF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3F4BFC">
        <w:rPr>
          <w:rFonts w:ascii="Times New Roman" w:hAnsi="Times New Roman" w:cs="Times New Roman"/>
          <w:sz w:val="24"/>
          <w:szCs w:val="24"/>
        </w:rPr>
        <w:fldChar w:fldCharType="separate"/>
      </w:r>
      <w:r w:rsidR="003F4BFC" w:rsidRPr="001C2A2C">
        <w:rPr>
          <w:rFonts w:ascii="Times New Roman" w:hAnsi="Times New Roman" w:cs="Times New Roman"/>
          <w:noProof/>
          <w:sz w:val="24"/>
          <w:szCs w:val="24"/>
        </w:rPr>
        <w:t>(Adler et al. 2007)</w:t>
      </w:r>
      <w:r w:rsidR="003F4BFC">
        <w:rPr>
          <w:rFonts w:ascii="Times New Roman" w:hAnsi="Times New Roman" w:cs="Times New Roman"/>
          <w:sz w:val="24"/>
          <w:szCs w:val="24"/>
        </w:rPr>
        <w:fldChar w:fldCharType="end"/>
      </w:r>
      <w:r w:rsidR="003F4BFC" w:rsidRPr="00B0403D">
        <w:rPr>
          <w:rFonts w:ascii="Times New Roman" w:hAnsi="Times New Roman" w:cs="Times New Roman"/>
          <w:sz w:val="24"/>
          <w:szCs w:val="24"/>
        </w:rPr>
        <w:t xml:space="preserve">. </w:t>
      </w:r>
      <w:r w:rsidR="003F4BFC">
        <w:rPr>
          <w:rFonts w:ascii="Times New Roman" w:hAnsi="Times New Roman" w:cs="Times New Roman"/>
          <w:sz w:val="24"/>
          <w:szCs w:val="24"/>
        </w:rPr>
        <w:t xml:space="preserve">In addition, since the density dependency, </w:t>
      </w:r>
      <w:r w:rsidR="003F4BFC" w:rsidRPr="00D07EFB">
        <w:rPr>
          <w:rFonts w:ascii="Times New Roman" w:hAnsi="Times New Roman" w:cs="Times New Roman"/>
          <w:i/>
          <w:sz w:val="24"/>
          <w:szCs w:val="24"/>
        </w:rPr>
        <w:t>α</w:t>
      </w:r>
      <w:proofErr w:type="spellStart"/>
      <w:r w:rsidR="003F4BFC" w:rsidRPr="00D07EFB">
        <w:rPr>
          <w:rFonts w:ascii="Times New Roman" w:hAnsi="Times New Roman" w:cs="Times New Roman"/>
          <w:i/>
          <w:sz w:val="24"/>
          <w:szCs w:val="24"/>
          <w:vertAlign w:val="subscript"/>
        </w:rPr>
        <w:t>ij</w:t>
      </w:r>
      <w:proofErr w:type="spellEnd"/>
      <w:r w:rsidR="003F4BFC">
        <w:rPr>
          <w:rFonts w:ascii="Times New Roman" w:hAnsi="Times New Roman" w:cs="Times New Roman"/>
          <w:sz w:val="24"/>
          <w:szCs w:val="24"/>
        </w:rPr>
        <w:t xml:space="preserve">, is modeled in </w:t>
      </w:r>
      <w:r w:rsidR="003F4BFC" w:rsidRPr="00D07EFB">
        <w:rPr>
          <w:rFonts w:ascii="Times New Roman" w:hAnsi="Times New Roman" w:cs="Times New Roman"/>
          <w:i/>
          <w:sz w:val="24"/>
          <w:szCs w:val="24"/>
        </w:rPr>
        <w:t>per capita</w:t>
      </w:r>
      <w:r w:rsidR="003F4BFC">
        <w:rPr>
          <w:rFonts w:ascii="Times New Roman" w:hAnsi="Times New Roman" w:cs="Times New Roman"/>
          <w:sz w:val="24"/>
          <w:szCs w:val="24"/>
        </w:rPr>
        <w:t xml:space="preserve"> fashion, one-to-one conversion between the focal species </w:t>
      </w:r>
      <w:proofErr w:type="spellStart"/>
      <w:r w:rsidR="003F4BFC" w:rsidRPr="00D07EFB">
        <w:rPr>
          <w:rFonts w:ascii="Times New Roman" w:hAnsi="Times New Roman" w:cs="Times New Roman"/>
          <w:i/>
          <w:sz w:val="24"/>
          <w:szCs w:val="24"/>
        </w:rPr>
        <w:t>i</w:t>
      </w:r>
      <w:proofErr w:type="spellEnd"/>
      <w:r w:rsidR="003F4BFC">
        <w:rPr>
          <w:rFonts w:ascii="Times New Roman" w:hAnsi="Times New Roman" w:cs="Times New Roman"/>
          <w:sz w:val="24"/>
          <w:szCs w:val="24"/>
        </w:rPr>
        <w:t xml:space="preserve"> and its competitor also needs to be assumed. </w:t>
      </w:r>
      <w:r w:rsidR="003F4BFC" w:rsidRPr="00B0403D">
        <w:rPr>
          <w:rFonts w:ascii="Times New Roman" w:hAnsi="Times New Roman" w:cs="Times New Roman"/>
          <w:sz w:val="24"/>
          <w:szCs w:val="24"/>
        </w:rPr>
        <w:t xml:space="preserve">By doing so, the </w:t>
      </w:r>
      <w:proofErr w:type="spellStart"/>
      <w:r w:rsidR="003F4BFC" w:rsidRPr="00B0403D">
        <w:rPr>
          <w:rFonts w:ascii="Times New Roman" w:hAnsi="Times New Roman" w:cs="Times New Roman"/>
          <w:sz w:val="24"/>
          <w:szCs w:val="24"/>
        </w:rPr>
        <w:t>Lotka</w:t>
      </w:r>
      <w:proofErr w:type="spellEnd"/>
      <w:r w:rsidR="003F4BFC" w:rsidRPr="00B0403D">
        <w:rPr>
          <w:rFonts w:ascii="Times New Roman" w:hAnsi="Times New Roman" w:cs="Times New Roman"/>
          <w:sz w:val="24"/>
          <w:szCs w:val="24"/>
        </w:rPr>
        <w:t>-Volterra competition model can be rewritten as followed.</w:t>
      </w:r>
    </w:p>
    <w:p w14:paraId="0E0428EC" w14:textId="77777777" w:rsidR="003F4BFC" w:rsidRDefault="00F65FDE" w:rsidP="003F4BFC">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3F4BFC">
        <w:rPr>
          <w:rFonts w:ascii="Times New Roman" w:hAnsi="Times New Roman" w:cs="Times New Roman"/>
          <w:sz w:val="24"/>
          <w:szCs w:val="24"/>
        </w:rPr>
        <w:tab/>
        <w:t>(2)</w:t>
      </w:r>
    </w:p>
    <w:p w14:paraId="50A2A293" w14:textId="77777777" w:rsidR="003F4BFC" w:rsidRDefault="003F4BFC" w:rsidP="003F4BFC">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0A43CE20" w14:textId="77777777" w:rsidR="003F4BFC" w:rsidRDefault="003F4BFC" w:rsidP="003F4BFC">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66476A9A" w14:textId="7F93B030" w:rsidR="003F4BFC" w:rsidRPr="00B0403D" w:rsidRDefault="003F4BFC" w:rsidP="003F4BFC">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w:t>
      </w:r>
      <w:r w:rsidR="008507A4">
        <w:rPr>
          <w:rFonts w:ascii="Times New Roman" w:hAnsi="Times New Roman" w:cs="Times New Roman"/>
          <w:sz w:val="24"/>
          <w:szCs w:val="24"/>
        </w:rPr>
        <w:t xml:space="preserve"> </w:t>
      </w:r>
      <w:proofErr w:type="gramStart"/>
      <w:r w:rsidR="008507A4">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species coexistence.</w:t>
      </w:r>
    </w:p>
    <w:p w14:paraId="5FC8F3A7" w14:textId="6CD3B3A0" w:rsidR="00883AA0" w:rsidRDefault="003F4BFC" w:rsidP="004A387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To demonstrate that non-constant intra- and inter specific competition coefficients can lead to non-constant NFD slope and incorrect prediction of species coexistence, we </w:t>
      </w:r>
      <w:r w:rsidR="008507A4">
        <w:rPr>
          <w:rFonts w:ascii="Times New Roman" w:hAnsi="Times New Roman" w:cs="Times New Roman"/>
          <w:sz w:val="24"/>
          <w:szCs w:val="24"/>
        </w:rPr>
        <w:lastRenderedPageBreak/>
        <w:t>used numerical simulation of a well-known two species consumer-resource model [</w:t>
      </w:r>
      <w:r>
        <w:rPr>
          <w:rFonts w:ascii="Times New Roman" w:hAnsi="Times New Roman" w:cs="Times New Roman"/>
          <w:sz w:val="24"/>
          <w:szCs w:val="24"/>
        </w:rPr>
        <w:t>Tilman</w:t>
      </w:r>
      <w:r w:rsidR="008507A4">
        <w:rPr>
          <w:rFonts w:ascii="Times New Roman" w:hAnsi="Times New Roman" w:cs="Times New Roman"/>
          <w:sz w:val="24"/>
          <w:szCs w:val="24"/>
        </w:rPr>
        <w:t xml:space="preserve"> 1977]</w:t>
      </w:r>
      <w:r>
        <w:rPr>
          <w:rFonts w:ascii="Times New Roman" w:hAnsi="Times New Roman" w:cs="Times New Roman"/>
          <w:sz w:val="24"/>
          <w:szCs w:val="24"/>
        </w:rPr>
        <w:t xml:space="preserve"> </w:t>
      </w:r>
      <w:r w:rsidR="008507A4">
        <w:rPr>
          <w:rFonts w:ascii="Times New Roman" w:hAnsi="Times New Roman" w:cs="Times New Roman"/>
          <w:sz w:val="24"/>
          <w:szCs w:val="24"/>
        </w:rPr>
        <w:t>to show that a species growth rate is non-linearly related to its frequency, even when the community is saturated with respect to biomass</w:t>
      </w:r>
      <w:r w:rsidR="00217247">
        <w:rPr>
          <w:rFonts w:ascii="Times New Roman" w:hAnsi="Times New Roman" w:cs="Times New Roman"/>
          <w:sz w:val="24"/>
          <w:szCs w:val="24"/>
        </w:rPr>
        <w:t xml:space="preserve"> and both species are known to coexist</w:t>
      </w:r>
      <w:r>
        <w:rPr>
          <w:rFonts w:ascii="Times New Roman" w:hAnsi="Times New Roman" w:cs="Times New Roman"/>
          <w:sz w:val="24"/>
          <w:szCs w:val="24"/>
        </w:rPr>
        <w:t xml:space="preserve"> (Figure S1)</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883AA0">
        <w:rPr>
          <w:rFonts w:ascii="Times New Roman" w:hAnsi="Times New Roman" w:cs="Times New Roman"/>
          <w:sz w:val="24"/>
          <w:szCs w:val="24"/>
        </w:rPr>
        <w:t xml:space="preserve">Specifically, evaluating NFD at different frequencies of the species in a saturated community can lead to the incorrect prediction regarding coexistence. When frequency dependence is evaluated when each species is approaching a frequency of 1, the method fails to predict that both species have positive growth rates when rare and, thus, fails to predict coexistence. When frequency dependence is evaluated when both species are at frequency of 0.5, the method fails to predict coexistence in most cases. We found that NFD led to correct predictions only when evaluated at frequency approaching zero for each species. </w:t>
      </w:r>
      <w:r w:rsidR="009C53A1">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r w:rsidR="00883AA0">
        <w:rPr>
          <w:rFonts w:ascii="Times New Roman" w:hAnsi="Times New Roman" w:cs="Times New Roman"/>
          <w:sz w:val="24"/>
          <w:szCs w:val="24"/>
        </w:rPr>
        <w:t>This finding means that</w:t>
      </w:r>
      <w:r w:rsidR="00C2189E">
        <w:rPr>
          <w:rFonts w:ascii="Times New Roman" w:hAnsi="Times New Roman" w:cs="Times New Roman"/>
          <w:sz w:val="24"/>
          <w:szCs w:val="24"/>
        </w:rPr>
        <w:t xml:space="preserve"> for</w:t>
      </w:r>
      <w:r w:rsidR="00883AA0">
        <w:rPr>
          <w:rFonts w:ascii="Times New Roman" w:hAnsi="Times New Roman" w:cs="Times New Roman"/>
          <w:sz w:val="24"/>
          <w:szCs w:val="24"/>
        </w:rPr>
        <w:t xml:space="preserve"> an empiricist </w:t>
      </w:r>
      <w:r w:rsidR="00C2189E">
        <w:rPr>
          <w:rFonts w:ascii="Times New Roman" w:hAnsi="Times New Roman" w:cs="Times New Roman"/>
          <w:sz w:val="24"/>
          <w:szCs w:val="24"/>
        </w:rPr>
        <w:t xml:space="preserve">to use the NFD method, they </w:t>
      </w:r>
      <w:r w:rsidR="00883AA0">
        <w:rPr>
          <w:rFonts w:ascii="Times New Roman" w:hAnsi="Times New Roman" w:cs="Times New Roman"/>
          <w:sz w:val="24"/>
          <w:szCs w:val="24"/>
        </w:rPr>
        <w:t>would need to</w:t>
      </w:r>
      <w:r w:rsidR="00C2189E">
        <w:rPr>
          <w:rFonts w:ascii="Times New Roman" w:hAnsi="Times New Roman" w:cs="Times New Roman"/>
          <w:sz w:val="24"/>
          <w:szCs w:val="24"/>
        </w:rPr>
        <w:t xml:space="preserve"> either 1)</w:t>
      </w:r>
      <w:r w:rsidR="007C0630" w:rsidRPr="007C0630">
        <w:rPr>
          <w:rFonts w:ascii="Times New Roman" w:hAnsi="Times New Roman" w:cs="Times New Roman"/>
          <w:sz w:val="24"/>
          <w:szCs w:val="24"/>
        </w:rPr>
        <w:t xml:space="preserve"> </w:t>
      </w:r>
      <w:r w:rsidR="007C0630">
        <w:rPr>
          <w:rFonts w:ascii="Times New Roman" w:hAnsi="Times New Roman" w:cs="Times New Roman"/>
          <w:sz w:val="24"/>
          <w:szCs w:val="24"/>
        </w:rPr>
        <w:t>measure the growth rate of each species across the full range of frequencies to establish that</w:t>
      </w:r>
      <w:r w:rsidR="00C2189E">
        <w:rPr>
          <w:rFonts w:ascii="Times New Roman" w:hAnsi="Times New Roman" w:cs="Times New Roman"/>
          <w:sz w:val="24"/>
          <w:szCs w:val="24"/>
        </w:rPr>
        <w:t xml:space="preserve"> the growth rate of each species is linearly related to its frequency</w:t>
      </w:r>
      <w:r w:rsidR="007C0630">
        <w:rPr>
          <w:rFonts w:ascii="Times New Roman" w:hAnsi="Times New Roman" w:cs="Times New Roman"/>
          <w:sz w:val="24"/>
          <w:szCs w:val="24"/>
        </w:rPr>
        <w:t xml:space="preserve"> or</w:t>
      </w:r>
      <w:r w:rsidR="00C2189E">
        <w:rPr>
          <w:rFonts w:ascii="Times New Roman" w:hAnsi="Times New Roman" w:cs="Times New Roman"/>
          <w:sz w:val="24"/>
          <w:szCs w:val="24"/>
        </w:rPr>
        <w:t xml:space="preserve"> 2) evaluate the growth rate of each species when rare (i.e. directly demonstrate mutual </w:t>
      </w:r>
      <w:proofErr w:type="spellStart"/>
      <w:r w:rsidR="00C2189E">
        <w:rPr>
          <w:rFonts w:ascii="Times New Roman" w:hAnsi="Times New Roman" w:cs="Times New Roman"/>
          <w:sz w:val="24"/>
          <w:szCs w:val="24"/>
        </w:rPr>
        <w:t>invasibilit</w:t>
      </w:r>
      <w:r w:rsidR="00A20C2B">
        <w:rPr>
          <w:rFonts w:ascii="Times New Roman" w:hAnsi="Times New Roman" w:cs="Times New Roman"/>
          <w:sz w:val="24"/>
          <w:szCs w:val="24"/>
        </w:rPr>
        <w:t>y</w:t>
      </w:r>
      <w:proofErr w:type="spellEnd"/>
      <w:r w:rsidR="00C2189E">
        <w:rPr>
          <w:rFonts w:ascii="Times New Roman" w:hAnsi="Times New Roman" w:cs="Times New Roman"/>
          <w:sz w:val="24"/>
          <w:szCs w:val="24"/>
        </w:rPr>
        <w:t xml:space="preserve">). </w:t>
      </w:r>
    </w:p>
    <w:p w14:paraId="11DD1A55" w14:textId="41310FD3" w:rsidR="003F4BFC" w:rsidRDefault="00803A21" w:rsidP="00803A21">
      <w:pPr>
        <w:pStyle w:val="Normal1"/>
        <w:spacing w:line="360" w:lineRule="auto"/>
        <w:ind w:left="720" w:firstLine="720"/>
        <w:rPr>
          <w:rFonts w:ascii="Times New Roman" w:hAnsi="Times New Roman" w:cs="Times New Roman"/>
          <w:b/>
          <w:sz w:val="24"/>
          <w:szCs w:val="24"/>
        </w:rPr>
      </w:pPr>
      <w:r>
        <w:rPr>
          <w:rFonts w:ascii="Times New Roman" w:hAnsi="Times New Roman" w:cs="Times New Roman"/>
          <w:sz w:val="24"/>
          <w:szCs w:val="24"/>
          <w:lang w:eastAsia="zh-TW"/>
        </w:rPr>
        <w:t xml:space="preserve"> </w:t>
      </w:r>
    </w:p>
    <w:p w14:paraId="79A134AF" w14:textId="1173F752" w:rsidR="00794E37" w:rsidRPr="003F4BFC" w:rsidRDefault="00B3508F" w:rsidP="003F4BFC">
      <w:pPr>
        <w:pStyle w:val="Normal1"/>
        <w:numPr>
          <w:ilvl w:val="1"/>
          <w:numId w:val="1"/>
        </w:numPr>
        <w:spacing w:line="360" w:lineRule="auto"/>
        <w:rPr>
          <w:rFonts w:ascii="Times New Roman" w:hAnsi="Times New Roman" w:cs="Times New Roman"/>
          <w:b/>
          <w:sz w:val="24"/>
          <w:szCs w:val="24"/>
        </w:rPr>
      </w:pPr>
      <w:r w:rsidRPr="003F4BFC">
        <w:rPr>
          <w:rFonts w:ascii="Times New Roman" w:hAnsi="Times New Roman" w:cs="Times New Roman"/>
          <w:b/>
          <w:sz w:val="24"/>
          <w:szCs w:val="24"/>
        </w:rPr>
        <w:t>Fitting t</w:t>
      </w:r>
      <w:r w:rsidR="00794E37" w:rsidRPr="003F4BFC">
        <w:rPr>
          <w:rFonts w:ascii="Times New Roman" w:hAnsi="Times New Roman" w:cs="Times New Roman"/>
          <w:b/>
          <w:sz w:val="24"/>
          <w:szCs w:val="24"/>
        </w:rPr>
        <w:t xml:space="preserve">he classic </w:t>
      </w:r>
      <w:proofErr w:type="spellStart"/>
      <w:r w:rsidR="00794E37" w:rsidRPr="003F4BFC">
        <w:rPr>
          <w:rFonts w:ascii="Times New Roman" w:hAnsi="Times New Roman" w:cs="Times New Roman"/>
          <w:b/>
          <w:sz w:val="24"/>
          <w:szCs w:val="24"/>
        </w:rPr>
        <w:t>Lotka</w:t>
      </w:r>
      <w:proofErr w:type="spellEnd"/>
      <w:r w:rsidR="00794E37" w:rsidRPr="003F4BFC">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F65FDE"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w:t>
      </w:r>
      <w:r w:rsidRPr="00B0403D">
        <w:rPr>
          <w:rFonts w:ascii="Times New Roman" w:hAnsi="Times New Roman" w:cs="Times New Roman"/>
          <w:sz w:val="24"/>
          <w:szCs w:val="24"/>
        </w:rPr>
        <w:lastRenderedPageBreak/>
        <w:t xml:space="preserve">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ADAE145"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However, in practice, it is difficult to </w:t>
      </w:r>
      <w:bookmarkStart w:id="0" w:name="_GoBack"/>
      <w:bookmarkEnd w:id="0"/>
      <w:r w:rsidRPr="00B0403D">
        <w:rPr>
          <w:rFonts w:ascii="Times New Roman" w:hAnsi="Times New Roman" w:cs="Times New Roman"/>
          <w:sz w:val="24"/>
          <w:szCs w:val="24"/>
        </w:rPr>
        <w:t>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w:t>
      </w:r>
      <w:commentRangeStart w:id="1"/>
      <w:commentRangeStart w:id="2"/>
      <w:r w:rsidRPr="00B0403D">
        <w:rPr>
          <w:rFonts w:ascii="Times New Roman" w:hAnsi="Times New Roman" w:cs="Times New Roman"/>
          <w:sz w:val="24"/>
          <w:szCs w:val="24"/>
        </w:rPr>
        <w:t>rates</w:t>
      </w:r>
      <w:commentRangeEnd w:id="1"/>
      <w:r w:rsidR="00A20C2B">
        <w:rPr>
          <w:rStyle w:val="CommentReference"/>
        </w:rPr>
        <w:commentReference w:id="1"/>
      </w:r>
      <w:commentRangeEnd w:id="2"/>
      <w:r w:rsidR="00C611F4">
        <w:rPr>
          <w:rStyle w:val="CommentReference"/>
        </w:rPr>
        <w:commentReference w:id="2"/>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 xml:space="preserve">per </w:t>
      </w:r>
      <w:r w:rsidRPr="00EB2889">
        <w:rPr>
          <w:rFonts w:ascii="Times New Roman" w:hAnsi="Times New Roman" w:cs="Times New Roman"/>
          <w:i/>
          <w:sz w:val="24"/>
          <w:szCs w:val="24"/>
        </w:rPr>
        <w:lastRenderedPageBreak/>
        <w:t>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Pr="00EB288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w:t>
      </w:r>
      <w:proofErr w:type="spellStart"/>
      <w:r w:rsidR="00222AD6" w:rsidRPr="00B0403D">
        <w:rPr>
          <w:rFonts w:ascii="Times New Roman" w:hAnsi="Times New Roman" w:cs="Times New Roman"/>
          <w:sz w:val="24"/>
          <w:szCs w:val="24"/>
        </w:rPr>
        <w:t>Lotka</w:t>
      </w:r>
      <w:proofErr w:type="spellEnd"/>
      <w:r w:rsidR="00222AD6"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F65FDE"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proofErr w:type="spellStart"/>
      <w:r w:rsidRPr="00B0403D">
        <w:rPr>
          <w:rFonts w:ascii="Times New Roman" w:hAnsi="Times New Roman" w:cs="Times New Roman"/>
          <w:sz w:val="24"/>
          <w:szCs w:val="24"/>
        </w:rPr>
        <w:t>methmatic</w:t>
      </w:r>
      <w:proofErr w:type="spellEnd"/>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w:t>
      </w:r>
      <w:r w:rsidR="004F6B56" w:rsidRPr="005B0147">
        <w:rPr>
          <w:rFonts w:ascii="Times New Roman" w:hAnsi="Times New Roman" w:cs="Times New Roman"/>
          <w:sz w:val="24"/>
          <w:szCs w:val="24"/>
        </w:rPr>
        <w:lastRenderedPageBreak/>
        <w:t xml:space="preserve">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F65FDE"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F65FDE"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F65FDE"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F65FDE"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F65FDE"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F65FDE"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proofErr w:type="spellStart"/>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is the consumption term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proofErr w:type="spellStart"/>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that </w:t>
      </w:r>
      <w:proofErr w:type="spellStart"/>
      <w:r w:rsidR="00507DFC" w:rsidRPr="00B0403D">
        <w:rPr>
          <w:rFonts w:ascii="Times New Roman" w:hAnsi="Times New Roman" w:cs="Times New Roman"/>
          <w:sz w:val="24"/>
          <w:szCs w:val="24"/>
        </w:rPr>
        <w:t>representt</w:t>
      </w:r>
      <w:proofErr w:type="spellEnd"/>
      <w:r w:rsidR="00507DFC" w:rsidRPr="00B0403D">
        <w:rPr>
          <w:rFonts w:ascii="Times New Roman" w:hAnsi="Times New Roman" w:cs="Times New Roman"/>
          <w:sz w:val="24"/>
          <w:szCs w:val="24"/>
        </w:rPr>
        <w:t xml:space="preserve"> the yield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 xml:space="preserve">Table 1, we compare whether the five </w:t>
      </w:r>
      <w:r w:rsidR="005D17A7">
        <w:rPr>
          <w:rFonts w:ascii="Times New Roman" w:hAnsi="Times New Roman" w:cs="Times New Roman"/>
          <w:sz w:val="24"/>
          <w:szCs w:val="24"/>
        </w:rPr>
        <w:lastRenderedPageBreak/>
        <w:t>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w:t>
      </w:r>
      <w:proofErr w:type="spellStart"/>
      <w:r w:rsidR="00AC2B77">
        <w:rPr>
          <w:rFonts w:ascii="Times New Roman" w:hAnsi="Times New Roman" w:cs="Times New Roman"/>
          <w:sz w:val="24"/>
          <w:szCs w:val="24"/>
          <w:lang w:eastAsia="zh-TW"/>
        </w:rPr>
        <w:t>Lotka</w:t>
      </w:r>
      <w:proofErr w:type="spellEnd"/>
      <w:r w:rsidR="00AC2B77">
        <w:rPr>
          <w:rFonts w:ascii="Times New Roman" w:hAnsi="Times New Roman" w:cs="Times New Roman"/>
          <w:sz w:val="24"/>
          <w:szCs w:val="24"/>
          <w:lang w:eastAsia="zh-TW"/>
        </w:rPr>
        <w:t xml:space="preserve">-Volterra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w:t>
      </w:r>
      <w:r w:rsidR="00120378" w:rsidRPr="00B0403D">
        <w:rPr>
          <w:rFonts w:ascii="Times New Roman" w:hAnsi="Times New Roman" w:cs="Times New Roman"/>
          <w:sz w:val="24"/>
          <w:szCs w:val="24"/>
        </w:rPr>
        <w:lastRenderedPageBreak/>
        <w:t xml:space="preserve">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lastRenderedPageBreak/>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demonstrated that the consumer-</w:t>
      </w:r>
      <w:proofErr w:type="spellStart"/>
      <w:r>
        <w:rPr>
          <w:rFonts w:ascii="Times New Roman" w:hAnsi="Times New Roman" w:cs="Times New Roman"/>
          <w:sz w:val="24"/>
          <w:szCs w:val="24"/>
        </w:rPr>
        <w:t>resouce</w:t>
      </w:r>
      <w:proofErr w:type="spellEnd"/>
      <w:r>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a guide will should result in one preferred method, or in some cases a choice between two (e.g. LV and sensitivity) that can be further informed by the </w:t>
      </w:r>
      <w:r w:rsidRPr="000F21BA">
        <w:rPr>
          <w:rFonts w:ascii="Times New Roman" w:hAnsi="Times New Roman" w:cs="Times New Roman"/>
          <w:sz w:val="24"/>
          <w:szCs w:val="24"/>
        </w:rPr>
        <w:lastRenderedPageBreak/>
        <w:t>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phenomenological methods require at least one co-culture of each species pair in order to quantify the strength of their interaction. The direct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w:t>
      </w:r>
      <w:r w:rsidRPr="00B0403D">
        <w:rPr>
          <w:rFonts w:ascii="Times New Roman" w:hAnsi="Times New Roman" w:cs="Times New Roman"/>
          <w:sz w:val="24"/>
          <w:szCs w:val="24"/>
        </w:rPr>
        <w:lastRenderedPageBreak/>
        <w:t xml:space="preserve">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lastRenderedPageBreak/>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 xml:space="preserve">species </w:t>
      </w:r>
      <w:r w:rsidR="00493E47">
        <w:rPr>
          <w:rFonts w:ascii="Times New Roman" w:hAnsi="Times New Roman" w:cs="Times New Roman"/>
          <w:sz w:val="24"/>
          <w:szCs w:val="24"/>
        </w:rPr>
        <w:lastRenderedPageBreak/>
        <w:t>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33146698"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107107" w:rsidRPr="00B0403D">
        <w:rPr>
          <w:rFonts w:ascii="Times New Roman" w:hAnsi="Times New Roman" w:cs="Times New Roman"/>
          <w:sz w:val="24"/>
          <w:szCs w:val="24"/>
        </w:rPr>
        <w:t xml:space="preserve"> </w:t>
      </w:r>
    </w:p>
    <w:p w14:paraId="5855F3C0" w14:textId="61FAB457" w:rsidR="00CF2794" w:rsidRPr="00B0403D" w:rsidRDefault="00CF2794" w:rsidP="00B0403D">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548CA" wp14:editId="1C266FC3">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27AE109A" w14:textId="41E8D8C3" w:rsidR="00CF2794"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w:t>
      </w:r>
      <w:r w:rsidRPr="00B0403D">
        <w:rPr>
          <w:rFonts w:ascii="Times New Roman" w:hAnsi="Times New Roman" w:cs="Times New Roman"/>
          <w:sz w:val="24"/>
          <w:szCs w:val="24"/>
        </w:rPr>
        <w:lastRenderedPageBreak/>
        <w:t xml:space="preserve">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CD07627" w14:textId="77777777" w:rsidR="00CF2794" w:rsidRDefault="00CF2794">
      <w:pPr>
        <w:rPr>
          <w:rFonts w:ascii="Times New Roman" w:hAnsi="Times New Roman" w:cs="Times New Roman"/>
          <w:sz w:val="24"/>
          <w:szCs w:val="24"/>
        </w:rPr>
      </w:pPr>
      <w:r>
        <w:rPr>
          <w:rFonts w:ascii="Times New Roman" w:hAnsi="Times New Roman" w:cs="Times New Roman"/>
          <w:sz w:val="24"/>
          <w:szCs w:val="24"/>
        </w:rPr>
        <w:br w:type="page"/>
      </w:r>
    </w:p>
    <w:p w14:paraId="030069D6" w14:textId="62B1E86A" w:rsidR="004044A2" w:rsidRDefault="00CF2794" w:rsidP="00BA099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Supplement</w:t>
      </w:r>
    </w:p>
    <w:p w14:paraId="5E2E162E" w14:textId="1EBDA51B" w:rsidR="00002648" w:rsidRDefault="00002648" w:rsidP="003D123F">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following supplement, we</w:t>
      </w:r>
      <w:r w:rsidR="003D123F">
        <w:rPr>
          <w:rFonts w:ascii="Times New Roman" w:hAnsi="Times New Roman" w:cs="Times New Roman"/>
          <w:sz w:val="24"/>
          <w:szCs w:val="24"/>
        </w:rPr>
        <w:t xml:space="preserve"> perform numerical simulations to first show that per capita growth rate does not linearly depend on species’ frequency, i.e. the NFD slope is not constant, under the assumptions that the community biomass is saturated and that the two species are capable of mutual invasion. We then show that depending on the frequency at which the NFD slope is evaluated, predictions of species coexistence is different and can be misleading. To show that the NFD slope is not constant, we perform</w:t>
      </w:r>
      <w:r w:rsidR="005E2F4C">
        <w:rPr>
          <w:rFonts w:ascii="Times New Roman" w:hAnsi="Times New Roman" w:cs="Times New Roman" w:hint="eastAsia"/>
          <w:sz w:val="24"/>
          <w:szCs w:val="24"/>
          <w:lang w:eastAsia="zh-TW"/>
        </w:rPr>
        <w:t>e</w:t>
      </w:r>
      <w:r w:rsidR="005E2F4C">
        <w:rPr>
          <w:rFonts w:ascii="Times New Roman" w:hAnsi="Times New Roman" w:cs="Times New Roman"/>
          <w:sz w:val="24"/>
          <w:szCs w:val="24"/>
          <w:lang w:eastAsia="zh-TW"/>
        </w:rPr>
        <w:t>d</w:t>
      </w:r>
      <w:r w:rsidR="003D123F">
        <w:rPr>
          <w:rFonts w:ascii="Times New Roman" w:hAnsi="Times New Roman" w:cs="Times New Roman"/>
          <w:sz w:val="24"/>
          <w:szCs w:val="24"/>
        </w:rPr>
        <w:t xml:space="preserve"> numerical simulation using Tilman’s consumer-resource model with two species of phytoplankton. The equations and parameter values </w:t>
      </w:r>
      <w:r w:rsidR="005E2F4C">
        <w:rPr>
          <w:rFonts w:ascii="Times New Roman" w:hAnsi="Times New Roman" w:cs="Times New Roman"/>
          <w:sz w:val="24"/>
          <w:szCs w:val="24"/>
        </w:rPr>
        <w:t>are</w:t>
      </w:r>
      <w:r w:rsidR="003D123F">
        <w:rPr>
          <w:rFonts w:ascii="Times New Roman" w:hAnsi="Times New Roman" w:cs="Times New Roman"/>
          <w:sz w:val="24"/>
          <w:szCs w:val="24"/>
        </w:rPr>
        <w:t xml:space="preserve"> taken exactly from Tilman 1977. Simulations were performed using the function </w:t>
      </w:r>
      <w:proofErr w:type="spellStart"/>
      <w:r w:rsidR="003D123F">
        <w:rPr>
          <w:rFonts w:ascii="Times New Roman" w:hAnsi="Times New Roman" w:cs="Times New Roman"/>
          <w:sz w:val="24"/>
          <w:szCs w:val="24"/>
        </w:rPr>
        <w:t>NDSolve</w:t>
      </w:r>
      <w:proofErr w:type="spellEnd"/>
      <w:r w:rsidR="003D123F">
        <w:rPr>
          <w:rFonts w:ascii="Times New Roman" w:hAnsi="Times New Roman" w:cs="Times New Roman"/>
          <w:sz w:val="24"/>
          <w:szCs w:val="24"/>
        </w:rPr>
        <w:t xml:space="preserve"> in Mathematica 11.2 (Wolfram Research), employing a variable step size. For each set of resource supply concentrations, </w:t>
      </w:r>
      <w:commentRangeStart w:id="3"/>
      <w:r w:rsidR="003D123F">
        <w:rPr>
          <w:rFonts w:ascii="Times New Roman" w:hAnsi="Times New Roman" w:cs="Times New Roman"/>
          <w:sz w:val="24"/>
          <w:szCs w:val="24"/>
        </w:rPr>
        <w:t xml:space="preserve">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w:t>
      </w:r>
      <w:commentRangeEnd w:id="3"/>
      <w:r w:rsidR="00093C67">
        <w:rPr>
          <w:rFonts w:ascii="Times New Roman" w:hAnsi="Times New Roman" w:cs="Times New Roman"/>
          <w:sz w:val="24"/>
          <w:szCs w:val="24"/>
        </w:rPr>
        <w:t xml:space="preserve">From panel a and b of Figure S1, we see that the frequency dependency is nonlinear for both species, i.e. </w:t>
      </w:r>
      <w:r w:rsidR="003D123F">
        <w:rPr>
          <w:rStyle w:val="CommentReference"/>
        </w:rPr>
        <w:commentReference w:id="3"/>
      </w:r>
      <w:r w:rsidR="00093C67">
        <w:rPr>
          <w:rFonts w:ascii="Times New Roman" w:hAnsi="Times New Roman" w:cs="Times New Roman"/>
          <w:sz w:val="24"/>
          <w:szCs w:val="24"/>
        </w:rPr>
        <w:t>the NFD slope is non-constant. The con-constant slope can lead to incorrect prediction of species coexistence</w:t>
      </w:r>
      <w:r w:rsidR="0008493E">
        <w:rPr>
          <w:rFonts w:ascii="Times New Roman" w:hAnsi="Times New Roman" w:cs="Times New Roman"/>
          <w:sz w:val="24"/>
          <w:szCs w:val="24"/>
        </w:rPr>
        <w:t>. For example, under the supply ratio of panel a and b, two species can coexist. However, when evaluating the NFD slope at the frequency in</w:t>
      </w:r>
      <w:r w:rsidR="005E2F4C">
        <w:rPr>
          <w:rFonts w:ascii="Times New Roman" w:hAnsi="Times New Roman" w:cs="Times New Roman"/>
          <w:sz w:val="24"/>
          <w:szCs w:val="24"/>
        </w:rPr>
        <w:t xml:space="preserve"> the</w:t>
      </w:r>
      <w:r w:rsidR="0008493E">
        <w:rPr>
          <w:rFonts w:ascii="Times New Roman" w:hAnsi="Times New Roman" w:cs="Times New Roman"/>
          <w:sz w:val="24"/>
          <w:szCs w:val="24"/>
        </w:rPr>
        <w:t xml:space="preserve"> </w:t>
      </w:r>
      <w:r w:rsidR="00093C67">
        <w:rPr>
          <w:rFonts w:ascii="Times New Roman" w:hAnsi="Times New Roman" w:cs="Times New Roman"/>
          <w:sz w:val="24"/>
          <w:szCs w:val="24"/>
        </w:rPr>
        <w:t>red region</w:t>
      </w:r>
      <w:r w:rsidR="0008493E">
        <w:rPr>
          <w:rFonts w:ascii="Times New Roman" w:hAnsi="Times New Roman" w:cs="Times New Roman"/>
          <w:sz w:val="24"/>
          <w:szCs w:val="24"/>
        </w:rPr>
        <w:t xml:space="preserve">s, species are not predicted to coexist. </w:t>
      </w:r>
    </w:p>
    <w:p w14:paraId="6E00DE4F" w14:textId="1882FDE8" w:rsidR="00AC35BA" w:rsidRPr="00002648" w:rsidRDefault="003D123F" w:rsidP="00AC35BA">
      <w:pPr>
        <w:spacing w:line="360" w:lineRule="auto"/>
        <w:rPr>
          <w:rFonts w:ascii="Times New Roman" w:hAnsi="Times New Roman" w:cs="Times New Roman"/>
          <w:sz w:val="24"/>
          <w:szCs w:val="24"/>
        </w:rPr>
      </w:pPr>
      <w:r>
        <w:rPr>
          <w:rFonts w:ascii="Times New Roman" w:hAnsi="Times New Roman" w:cs="Times New Roman"/>
          <w:sz w:val="24"/>
          <w:szCs w:val="24"/>
        </w:rPr>
        <w:tab/>
        <w:t>To</w:t>
      </w:r>
      <w:r w:rsidR="0008493E">
        <w:rPr>
          <w:rFonts w:ascii="Times New Roman" w:hAnsi="Times New Roman" w:cs="Times New Roman"/>
          <w:sz w:val="24"/>
          <w:szCs w:val="24"/>
        </w:rPr>
        <w:t xml:space="preserve"> further</w:t>
      </w:r>
      <w:r>
        <w:rPr>
          <w:rFonts w:ascii="Times New Roman" w:hAnsi="Times New Roman" w:cs="Times New Roman"/>
          <w:sz w:val="24"/>
          <w:szCs w:val="24"/>
        </w:rPr>
        <w:t xml:space="preserve"> show that non-constant NFD slope is problematic in predicting species coexistence, we </w:t>
      </w:r>
      <w:r w:rsidR="00AC35BA">
        <w:rPr>
          <w:rFonts w:ascii="Times New Roman" w:hAnsi="Times New Roman" w:cs="Times New Roman"/>
          <w:sz w:val="24"/>
          <w:szCs w:val="24"/>
        </w:rPr>
        <w:t xml:space="preserve">again perform simulations using Tilman’s consumer-resource model with two species of phytoplankton. We the show whether different methods, including the sensitivity method, </w:t>
      </w:r>
      <w:proofErr w:type="spellStart"/>
      <w:r w:rsidR="00AC35BA">
        <w:rPr>
          <w:rFonts w:ascii="Times New Roman" w:hAnsi="Times New Roman" w:cs="Times New Roman"/>
          <w:sz w:val="24"/>
          <w:szCs w:val="24"/>
        </w:rPr>
        <w:t>Letten’s</w:t>
      </w:r>
      <w:proofErr w:type="spellEnd"/>
      <w:r w:rsidR="00AC35BA">
        <w:rPr>
          <w:rFonts w:ascii="Times New Roman" w:hAnsi="Times New Roman" w:cs="Times New Roman"/>
          <w:sz w:val="24"/>
          <w:szCs w:val="24"/>
        </w:rPr>
        <w:t xml:space="preserve"> method, fitting </w:t>
      </w:r>
      <w:proofErr w:type="spellStart"/>
      <w:r w:rsidR="00AC35BA">
        <w:rPr>
          <w:rFonts w:ascii="Times New Roman" w:hAnsi="Times New Roman" w:cs="Times New Roman"/>
          <w:sz w:val="24"/>
          <w:szCs w:val="24"/>
        </w:rPr>
        <w:t>Lokta</w:t>
      </w:r>
      <w:proofErr w:type="spellEnd"/>
      <w:r w:rsidR="00AC35BA">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 to determine whether the species can coexist when both are introduced at low densities and allowed to reach equilibrium biomass.</w:t>
      </w:r>
    </w:p>
    <w:p w14:paraId="28870DA1" w14:textId="549C8777" w:rsidR="003D123F" w:rsidRPr="00002648" w:rsidRDefault="00AC35BA" w:rsidP="00AC35BA">
      <w:pPr>
        <w:spacing w:line="360" w:lineRule="auto"/>
        <w:rPr>
          <w:rFonts w:ascii="Times New Roman" w:hAnsi="Times New Roman" w:cs="Times New Roman"/>
          <w:sz w:val="24"/>
          <w:szCs w:val="24"/>
        </w:rPr>
      </w:pP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 xml:space="preserve">For each set of resource conditions, we performed four different numerical simulations: (1) species 1 as a </w:t>
      </w:r>
      <w:r>
        <w:rPr>
          <w:rFonts w:ascii="Times New Roman" w:hAnsi="Times New Roman" w:cs="Times New Roman"/>
          <w:sz w:val="24"/>
          <w:szCs w:val="24"/>
        </w:rPr>
        <w:lastRenderedPageBreak/>
        <w:t>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w:t>
      </w:r>
      <w:r w:rsidR="00093C67">
        <w:rPr>
          <w:rFonts w:ascii="Times New Roman" w:hAnsi="Times New Roman" w:cs="Times New Roman"/>
          <w:sz w:val="24"/>
          <w:szCs w:val="24"/>
        </w:rPr>
        <w:t xml:space="preserve"> Note that for the NFD method</w:t>
      </w:r>
      <w:r w:rsidR="005E2F4C">
        <w:rPr>
          <w:rFonts w:ascii="Times New Roman" w:hAnsi="Times New Roman" w:cs="Times New Roman"/>
          <w:sz w:val="24"/>
          <w:szCs w:val="24"/>
        </w:rPr>
        <w:t xml:space="preserve"> (panel e-j)</w:t>
      </w:r>
      <w:r w:rsidR="00093C67">
        <w:rPr>
          <w:rFonts w:ascii="Times New Roman" w:hAnsi="Times New Roman" w:cs="Times New Roman"/>
          <w:sz w:val="24"/>
          <w:szCs w:val="24"/>
        </w:rPr>
        <w:t>, because the NFD slope depends on species</w:t>
      </w:r>
      <w:r w:rsidR="005E2F4C">
        <w:rPr>
          <w:rFonts w:ascii="Times New Roman" w:hAnsi="Times New Roman" w:cs="Times New Roman"/>
          <w:sz w:val="24"/>
          <w:szCs w:val="24"/>
        </w:rPr>
        <w:t xml:space="preserve">’ </w:t>
      </w:r>
      <w:r w:rsidR="00093C67">
        <w:rPr>
          <w:rFonts w:ascii="Times New Roman" w:hAnsi="Times New Roman" w:cs="Times New Roman"/>
          <w:sz w:val="24"/>
          <w:szCs w:val="24"/>
        </w:rPr>
        <w:t xml:space="preserve">frequency, we </w:t>
      </w:r>
      <w:r w:rsidR="005E2F4C">
        <w:rPr>
          <w:rFonts w:ascii="Times New Roman" w:hAnsi="Times New Roman" w:cs="Times New Roman"/>
          <w:sz w:val="24"/>
          <w:szCs w:val="24"/>
        </w:rPr>
        <w:t xml:space="preserve">used </w:t>
      </w:r>
      <w:r w:rsidR="00093C67">
        <w:rPr>
          <w:rFonts w:ascii="Times New Roman" w:hAnsi="Times New Roman" w:cs="Times New Roman"/>
          <w:sz w:val="24"/>
          <w:szCs w:val="24"/>
        </w:rPr>
        <w:t xml:space="preserve">the NFD slope </w:t>
      </w:r>
      <w:r w:rsidR="005E2F4C">
        <w:rPr>
          <w:rFonts w:ascii="Times New Roman" w:hAnsi="Times New Roman" w:cs="Times New Roman"/>
          <w:sz w:val="24"/>
          <w:szCs w:val="24"/>
        </w:rPr>
        <w:t xml:space="preserve">evaluated </w:t>
      </w:r>
      <w:r w:rsidR="00093C67">
        <w:rPr>
          <w:rFonts w:ascii="Times New Roman" w:hAnsi="Times New Roman" w:cs="Times New Roman"/>
          <w:sz w:val="24"/>
          <w:szCs w:val="24"/>
        </w:rPr>
        <w:t>at three freq</w:t>
      </w:r>
      <w:r w:rsidR="005E2F4C">
        <w:rPr>
          <w:rFonts w:ascii="Times New Roman" w:hAnsi="Times New Roman" w:cs="Times New Roman"/>
          <w:sz w:val="24"/>
          <w:szCs w:val="24"/>
        </w:rPr>
        <w:t>u</w:t>
      </w:r>
      <w:r w:rsidR="00093C67">
        <w:rPr>
          <w:rFonts w:ascii="Times New Roman" w:hAnsi="Times New Roman" w:cs="Times New Roman"/>
          <w:sz w:val="24"/>
          <w:szCs w:val="24"/>
        </w:rPr>
        <w:t>enc</w:t>
      </w:r>
      <w:r w:rsidR="005E2F4C">
        <w:rPr>
          <w:rFonts w:ascii="Times New Roman" w:hAnsi="Times New Roman" w:cs="Times New Roman"/>
          <w:sz w:val="24"/>
          <w:szCs w:val="24"/>
        </w:rPr>
        <w:t xml:space="preserve">ies, including near 0% (panel e and h), 50% (panel f and </w:t>
      </w:r>
      <w:proofErr w:type="spellStart"/>
      <w:r w:rsidR="005E2F4C">
        <w:rPr>
          <w:rFonts w:ascii="Times New Roman" w:hAnsi="Times New Roman" w:cs="Times New Roman"/>
          <w:sz w:val="24"/>
          <w:szCs w:val="24"/>
        </w:rPr>
        <w:t>i</w:t>
      </w:r>
      <w:proofErr w:type="spellEnd"/>
      <w:r w:rsidR="005E2F4C">
        <w:rPr>
          <w:rFonts w:ascii="Times New Roman" w:hAnsi="Times New Roman" w:cs="Times New Roman"/>
          <w:sz w:val="24"/>
          <w:szCs w:val="24"/>
        </w:rPr>
        <w:t>) and near 100% (panel g and j), and each complimented with (panel e-g) or without (panel h-j) extrapolated vertical intercept that represent the expected growth rate when at rare. For the NFD methods, we see that only when using the NFD slope evaluated at near 0% frequency and complimented with extrapolated vertical intercept</w:t>
      </w:r>
      <w:r w:rsidR="0062166B">
        <w:rPr>
          <w:rFonts w:ascii="Times New Roman" w:hAnsi="Times New Roman" w:cs="Times New Roman"/>
          <w:sz w:val="24"/>
          <w:szCs w:val="24"/>
        </w:rPr>
        <w:t>, the prediction</w:t>
      </w:r>
      <w:r w:rsidR="00C611F4">
        <w:rPr>
          <w:rFonts w:ascii="Times New Roman" w:hAnsi="Times New Roman" w:cs="Times New Roman"/>
          <w:sz w:val="24"/>
          <w:szCs w:val="24"/>
        </w:rPr>
        <w:t>s</w:t>
      </w:r>
      <w:r w:rsidR="0062166B">
        <w:rPr>
          <w:rFonts w:ascii="Times New Roman" w:hAnsi="Times New Roman" w:cs="Times New Roman"/>
          <w:sz w:val="24"/>
          <w:szCs w:val="24"/>
        </w:rPr>
        <w:t xml:space="preserve"> of species coexistence based on NFD method match</w:t>
      </w:r>
      <w:r w:rsidR="00C611F4">
        <w:rPr>
          <w:rFonts w:ascii="Times New Roman" w:hAnsi="Times New Roman" w:cs="Times New Roman"/>
          <w:sz w:val="24"/>
          <w:szCs w:val="24"/>
        </w:rPr>
        <w:t xml:space="preserve"> the those of the other methods. </w:t>
      </w:r>
    </w:p>
    <w:p w14:paraId="1EE43E4E" w14:textId="77777777" w:rsidR="00002648" w:rsidRDefault="00002648">
      <w:pPr>
        <w:rPr>
          <w:rFonts w:ascii="Times New Roman" w:hAnsi="Times New Roman" w:cs="Times New Roman"/>
        </w:rPr>
      </w:pPr>
      <w:r>
        <w:rPr>
          <w:rFonts w:ascii="Times New Roman" w:hAnsi="Times New Roman" w:cs="Times New Roman"/>
        </w:rPr>
        <w:br w:type="page"/>
      </w:r>
    </w:p>
    <w:p w14:paraId="787E7FF7" w14:textId="7DD53643" w:rsidR="00CF2794" w:rsidRDefault="00CF2794" w:rsidP="00BA099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S1</w:t>
      </w:r>
    </w:p>
    <w:p w14:paraId="3F438E7E" w14:textId="2E77E9BF" w:rsidR="0012326E" w:rsidRDefault="00CF2794" w:rsidP="00BA0996">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AD737" wp14:editId="5F59C49C">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7A098B3" w14:textId="3112478F" w:rsidR="00F65FDE" w:rsidRDefault="0012326E" w:rsidP="000A064D">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Figure S1. </w:t>
      </w:r>
      <w:r w:rsidR="00002648">
        <w:rPr>
          <w:rFonts w:ascii="Times New Roman" w:hAnsi="Times New Roman" w:cs="Times New Roman"/>
          <w:sz w:val="24"/>
          <w:szCs w:val="24"/>
        </w:rPr>
        <w:t>Figures showing the simulation results of per capita growth rate versus frequency of species 1 and 2 (panel a and b)</w:t>
      </w:r>
      <w:r w:rsidR="006B3871">
        <w:rPr>
          <w:rFonts w:ascii="Times New Roman" w:hAnsi="Times New Roman" w:cs="Times New Roman"/>
          <w:sz w:val="24"/>
          <w:szCs w:val="24"/>
        </w:rPr>
        <w:t xml:space="preserve"> and the growth rate dependency across different resource ratio (panel c) </w:t>
      </w:r>
      <w:r w:rsidR="000A064D">
        <w:rPr>
          <w:rFonts w:ascii="Times New Roman" w:hAnsi="Times New Roman" w:cs="Times New Roman"/>
          <w:sz w:val="24"/>
          <w:szCs w:val="24"/>
        </w:rPr>
        <w:t xml:space="preserve">At any frequency of the two species, the NFD method requires that we use the slope to extrapolate and estimate the growth rate </w:t>
      </w:r>
      <w:r w:rsidR="00CF2794">
        <w:rPr>
          <w:rFonts w:ascii="Times New Roman" w:hAnsi="Times New Roman" w:cs="Times New Roman"/>
          <w:sz w:val="24"/>
          <w:szCs w:val="24"/>
        </w:rPr>
        <w:t>when</w:t>
      </w:r>
      <w:r w:rsidR="000A064D">
        <w:rPr>
          <w:rFonts w:ascii="Times New Roman" w:hAnsi="Times New Roman" w:cs="Times New Roman"/>
          <w:sz w:val="24"/>
          <w:szCs w:val="24"/>
        </w:rPr>
        <w:t xml:space="preserve"> a frequency approaching zero</w:t>
      </w:r>
      <w:r w:rsidR="00CF2794">
        <w:rPr>
          <w:rFonts w:ascii="Times New Roman" w:hAnsi="Times New Roman" w:cs="Times New Roman"/>
          <w:sz w:val="24"/>
          <w:szCs w:val="24"/>
        </w:rPr>
        <w:t xml:space="preserve"> (the extrapolated vertical intercept)</w:t>
      </w:r>
      <w:r w:rsidR="00311B8A">
        <w:rPr>
          <w:rFonts w:ascii="Times New Roman" w:hAnsi="Times New Roman" w:cs="Times New Roman"/>
          <w:sz w:val="24"/>
          <w:szCs w:val="24"/>
        </w:rPr>
        <w:t xml:space="preserve">. For frequencies where this method predicts mutual </w:t>
      </w:r>
      <w:proofErr w:type="spellStart"/>
      <w:r w:rsidR="00311B8A">
        <w:rPr>
          <w:rFonts w:ascii="Times New Roman" w:hAnsi="Times New Roman" w:cs="Times New Roman"/>
          <w:sz w:val="24"/>
          <w:szCs w:val="24"/>
        </w:rPr>
        <w:t>invasibility</w:t>
      </w:r>
      <w:proofErr w:type="spellEnd"/>
      <w:r w:rsidR="00311B8A">
        <w:rPr>
          <w:rFonts w:ascii="Times New Roman" w:hAnsi="Times New Roman" w:cs="Times New Roman"/>
          <w:sz w:val="24"/>
          <w:szCs w:val="24"/>
        </w:rPr>
        <w:t xml:space="preserve"> for both species</w:t>
      </w:r>
      <w:r w:rsidR="006165E6">
        <w:rPr>
          <w:rFonts w:ascii="Times New Roman" w:hAnsi="Times New Roman" w:cs="Times New Roman"/>
          <w:sz w:val="24"/>
          <w:szCs w:val="24"/>
        </w:rPr>
        <w:t>, i.e. species can coexist</w:t>
      </w:r>
      <w:r w:rsidR="00311B8A">
        <w:rPr>
          <w:rFonts w:ascii="Times New Roman" w:hAnsi="Times New Roman" w:cs="Times New Roman"/>
          <w:sz w:val="24"/>
          <w:szCs w:val="24"/>
        </w:rPr>
        <w:t>, the lines are blue.</w:t>
      </w:r>
      <w:ins w:id="4" w:author="Godwin, Casey" w:date="2018-10-16T09:53:00Z">
        <w:r w:rsidR="00311B8A">
          <w:rPr>
            <w:rFonts w:ascii="Times New Roman" w:hAnsi="Times New Roman" w:cs="Times New Roman"/>
            <w:sz w:val="24"/>
            <w:szCs w:val="24"/>
          </w:rPr>
          <w:t xml:space="preserve"> </w:t>
        </w:r>
      </w:ins>
      <w:r w:rsidR="00311B8A">
        <w:rPr>
          <w:rFonts w:ascii="Times New Roman" w:hAnsi="Times New Roman" w:cs="Times New Roman"/>
          <w:sz w:val="24"/>
          <w:szCs w:val="24"/>
        </w:rPr>
        <w:t xml:space="preserve">For </w:t>
      </w:r>
      <w:r w:rsidR="00311B8A">
        <w:rPr>
          <w:rFonts w:ascii="Times New Roman" w:hAnsi="Times New Roman" w:cs="Times New Roman"/>
          <w:sz w:val="24"/>
          <w:szCs w:val="24"/>
        </w:rPr>
        <w:lastRenderedPageBreak/>
        <w:t>frequencies where the method leads to the incorrect prediction, the lines are red. B</w:t>
      </w:r>
      <w:proofErr w:type="spellStart"/>
      <w:r w:rsidR="00311B8A" w:rsidRPr="000A064D">
        <w:rPr>
          <w:rFonts w:ascii="Times New Roman" w:hAnsi="Times New Roman" w:cs="Times New Roman"/>
          <w:sz w:val="24"/>
          <w:szCs w:val="24"/>
          <w:lang w:val="en-US"/>
        </w:rPr>
        <w:t>oth</w:t>
      </w:r>
      <w:proofErr w:type="spellEnd"/>
      <w:r w:rsidR="00311B8A"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00311B8A" w:rsidRPr="000A064D">
        <w:rPr>
          <w:rFonts w:ascii="Times New Roman" w:hAnsi="Times New Roman" w:cs="Times New Roman"/>
          <w:sz w:val="24"/>
          <w:szCs w:val="24"/>
          <w:lang w:val="en-US"/>
        </w:rPr>
        <w:t>invasible</w:t>
      </w:r>
      <w:proofErr w:type="spellEnd"/>
      <w:r w:rsidR="00311B8A" w:rsidRPr="000A064D">
        <w:rPr>
          <w:rFonts w:ascii="Times New Roman" w:hAnsi="Times New Roman" w:cs="Times New Roman"/>
          <w:sz w:val="24"/>
          <w:szCs w:val="24"/>
          <w:lang w:val="en-US"/>
        </w:rPr>
        <w:t>.</w:t>
      </w:r>
      <w:r w:rsidR="00311B8A">
        <w:rPr>
          <w:rFonts w:ascii="Times New Roman" w:hAnsi="Times New Roman" w:cs="Times New Roman"/>
          <w:sz w:val="24"/>
          <w:szCs w:val="24"/>
          <w:lang w:val="en-US"/>
        </w:rPr>
        <w:t xml:space="preserve"> The coexistence equilibrium occurs at a frequency of 0.88 for species 1 and 0.12 for species 2. </w:t>
      </w:r>
      <w:r w:rsidR="00311B8A"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00311B8A" w:rsidRPr="000A064D">
        <w:rPr>
          <w:rFonts w:ascii="Times New Roman" w:hAnsi="Times New Roman" w:cs="Times New Roman"/>
          <w:sz w:val="24"/>
          <w:szCs w:val="24"/>
          <w:lang w:val="en-US"/>
        </w:rPr>
        <w:t>positive growth</w:t>
      </w:r>
      <w:proofErr w:type="gramEnd"/>
      <w:r w:rsidR="00311B8A" w:rsidRPr="000A064D">
        <w:rPr>
          <w:rFonts w:ascii="Times New Roman" w:hAnsi="Times New Roman" w:cs="Times New Roman"/>
          <w:sz w:val="24"/>
          <w:szCs w:val="24"/>
          <w:lang w:val="en-US"/>
        </w:rPr>
        <w:t xml:space="preserve"> rates when rare based on this method. </w:t>
      </w:r>
      <w:r w:rsidR="000A064D">
        <w:rPr>
          <w:rFonts w:ascii="Times New Roman" w:hAnsi="Times New Roman" w:cs="Times New Roman"/>
          <w:sz w:val="24"/>
          <w:szCs w:val="24"/>
        </w:rPr>
        <w:t xml:space="preserve">Panel </w:t>
      </w:r>
      <w:r w:rsidR="000A064D" w:rsidRPr="00002648">
        <w:rPr>
          <w:rFonts w:ascii="Times New Roman" w:hAnsi="Times New Roman" w:cs="Times New Roman"/>
          <w:sz w:val="24"/>
          <w:szCs w:val="24"/>
        </w:rPr>
        <w:t>c</w:t>
      </w:r>
      <w:r w:rsidR="000A064D" w:rsidRPr="00002648">
        <w:rPr>
          <w:rFonts w:ascii="Times New Roman" w:hAnsi="Times New Roman" w:cs="Times New Roman"/>
          <w:sz w:val="24"/>
          <w:szCs w:val="24"/>
          <w:lang w:val="en-US"/>
        </w:rPr>
        <w:t xml:space="preserve"> shows the fidelity of prediction from the NFD method as a function of </w:t>
      </w:r>
      <w:proofErr w:type="spellStart"/>
      <w:r w:rsidR="000A064D" w:rsidRPr="00002648">
        <w:rPr>
          <w:rFonts w:ascii="Times New Roman" w:hAnsi="Times New Roman" w:cs="Times New Roman"/>
          <w:sz w:val="24"/>
          <w:szCs w:val="24"/>
          <w:lang w:val="en-US"/>
        </w:rPr>
        <w:t>Si:P</w:t>
      </w:r>
      <w:proofErr w:type="spellEnd"/>
      <w:r w:rsidR="000A064D"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000A064D" w:rsidRPr="00002648">
        <w:rPr>
          <w:rFonts w:ascii="Times New Roman" w:hAnsi="Times New Roman" w:cs="Times New Roman"/>
          <w:sz w:val="24"/>
          <w:szCs w:val="24"/>
          <w:lang w:val="en-US"/>
        </w:rPr>
        <w:t>Si:P</w:t>
      </w:r>
      <w:proofErr w:type="spellEnd"/>
      <w:r w:rsidR="000A064D" w:rsidRPr="00002648">
        <w:rPr>
          <w:rFonts w:ascii="Times New Roman" w:hAnsi="Times New Roman" w:cs="Times New Roman"/>
          <w:sz w:val="24"/>
          <w:szCs w:val="24"/>
          <w:lang w:val="en-US"/>
        </w:rPr>
        <w:t xml:space="preserve"> ratios shown in panel c, the species are mutually </w:t>
      </w:r>
      <w:proofErr w:type="spellStart"/>
      <w:r w:rsidR="000A064D" w:rsidRPr="00002648">
        <w:rPr>
          <w:rFonts w:ascii="Times New Roman" w:hAnsi="Times New Roman" w:cs="Times New Roman"/>
          <w:sz w:val="24"/>
          <w:szCs w:val="24"/>
          <w:lang w:val="en-US"/>
        </w:rPr>
        <w:t>invasible</w:t>
      </w:r>
      <w:proofErr w:type="spellEnd"/>
      <w:r w:rsidR="000A064D" w:rsidRPr="00002648">
        <w:rPr>
          <w:rFonts w:ascii="Times New Roman" w:hAnsi="Times New Roman" w:cs="Times New Roman"/>
          <w:sz w:val="24"/>
          <w:szCs w:val="24"/>
          <w:lang w:val="en-US"/>
        </w:rPr>
        <w:t xml:space="preserve"> and will coexist.</w:t>
      </w:r>
      <w:r w:rsidR="00311B8A" w:rsidRPr="00002648">
        <w:rPr>
          <w:rFonts w:ascii="Times New Roman" w:hAnsi="Times New Roman" w:cs="Times New Roman"/>
          <w:sz w:val="24"/>
          <w:szCs w:val="24"/>
        </w:rPr>
        <w:t xml:space="preserve"> </w:t>
      </w:r>
      <w:r w:rsidR="000A064D" w:rsidRPr="00002648">
        <w:rPr>
          <w:rFonts w:ascii="Times New Roman" w:hAnsi="Times New Roman" w:cs="Times New Roman"/>
          <w:sz w:val="24"/>
          <w:szCs w:val="24"/>
          <w:lang w:val="en-US"/>
        </w:rPr>
        <w:t>Th</w:t>
      </w:r>
      <w:r w:rsidR="00311B8A" w:rsidRPr="00002648">
        <w:rPr>
          <w:rFonts w:ascii="Times New Roman" w:hAnsi="Times New Roman" w:cs="Times New Roman"/>
          <w:sz w:val="24"/>
          <w:szCs w:val="24"/>
          <w:lang w:val="en-US"/>
        </w:rPr>
        <w:t>is</w:t>
      </w:r>
      <w:r w:rsidR="000A064D" w:rsidRPr="00002648">
        <w:rPr>
          <w:rFonts w:ascii="Times New Roman" w:hAnsi="Times New Roman" w:cs="Times New Roman"/>
          <w:sz w:val="24"/>
          <w:szCs w:val="24"/>
          <w:lang w:val="en-US"/>
        </w:rPr>
        <w:t xml:space="preserve"> plot indicates</w:t>
      </w:r>
      <w:r w:rsidR="000A064D"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2578EF8A" w14:textId="77777777" w:rsidR="00F65FDE" w:rsidRDefault="00F65F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7A4D6EA" w14:textId="040A259E" w:rsidR="00011BB8" w:rsidRDefault="00F65FDE" w:rsidP="000A064D">
      <w:pPr>
        <w:spacing w:line="360" w:lineRule="auto"/>
        <w:rPr>
          <w:rFonts w:ascii="Times New Roman" w:hAnsi="Times New Roman" w:cs="Times New Roman"/>
          <w:sz w:val="24"/>
          <w:szCs w:val="24"/>
        </w:rPr>
      </w:pPr>
      <w:r w:rsidRPr="00F65FDE">
        <w:rPr>
          <w:rFonts w:ascii="Times New Roman" w:hAnsi="Times New Roman" w:cs="Times New Roman"/>
          <w:sz w:val="24"/>
          <w:szCs w:val="24"/>
        </w:rPr>
        <w:lastRenderedPageBreak/>
        <w:drawing>
          <wp:inline distT="0" distB="0" distL="0" distR="0" wp14:anchorId="1451DBC5" wp14:editId="2368BEFA">
            <wp:extent cx="7995920" cy="5943600"/>
            <wp:effectExtent l="0" t="0" r="508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995920" cy="5943600"/>
                    </a:xfrm>
                    <a:prstGeom prst="rect">
                      <a:avLst/>
                    </a:prstGeom>
                  </pic:spPr>
                </pic:pic>
              </a:graphicData>
            </a:graphic>
          </wp:inline>
        </w:drawing>
      </w:r>
    </w:p>
    <w:p w14:paraId="6BF57BA4" w14:textId="2EEE8D9B" w:rsidR="00372CB1" w:rsidRPr="00CF2794" w:rsidRDefault="00011BB8" w:rsidP="006E054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S2. </w:t>
      </w:r>
      <w:r w:rsidR="00AC35BA">
        <w:rPr>
          <w:rFonts w:ascii="Times New Roman" w:hAnsi="Times New Roman" w:cs="Times New Roman"/>
          <w:sz w:val="24"/>
          <w:szCs w:val="24"/>
        </w:rPr>
        <w:t xml:space="preserve">Simulation results showing the parameter space in which two species are predicted to stably coexist using different methods. Panel a (the “competition experiment”) is the simulation of both species growing from rare </w:t>
      </w:r>
      <w:r w:rsidR="00093C67">
        <w:rPr>
          <w:rFonts w:ascii="Times New Roman" w:hAnsi="Times New Roman" w:cs="Times New Roman"/>
          <w:sz w:val="24"/>
          <w:szCs w:val="24"/>
        </w:rPr>
        <w:t xml:space="preserve">and allowed to reach equilibrium biomass. </w:t>
      </w:r>
      <w:r w:rsidR="006E0547">
        <w:rPr>
          <w:rFonts w:ascii="Times New Roman" w:hAnsi="Times New Roman" w:cs="Times New Roman"/>
          <w:sz w:val="24"/>
          <w:szCs w:val="24"/>
        </w:rPr>
        <w:t xml:space="preserve">Panel b shows the predictions from </w:t>
      </w:r>
      <w:proofErr w:type="spellStart"/>
      <w:r w:rsidR="006E0547">
        <w:rPr>
          <w:rFonts w:ascii="Times New Roman" w:hAnsi="Times New Roman" w:cs="Times New Roman"/>
          <w:sz w:val="24"/>
          <w:szCs w:val="24"/>
        </w:rPr>
        <w:t>Letten’s</w:t>
      </w:r>
      <w:proofErr w:type="spellEnd"/>
      <w:r w:rsidR="006E0547">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w:t>
      </w:r>
      <w:r w:rsidR="00093C67">
        <w:rPr>
          <w:rFonts w:ascii="Times New Roman" w:hAnsi="Times New Roman" w:cs="Times New Roman"/>
          <w:sz w:val="24"/>
          <w:szCs w:val="24"/>
        </w:rPr>
        <w:t xml:space="preserve"> </w:t>
      </w:r>
      <w:r w:rsidR="006E0547">
        <w:rPr>
          <w:rFonts w:ascii="Times New Roman" w:hAnsi="Times New Roman" w:cs="Times New Roman"/>
          <w:sz w:val="24"/>
          <w:szCs w:val="24"/>
        </w:rPr>
        <w:t xml:space="preserve">Panel c shows the predictions based on the sensitivity method, where growth rates were determined from simulations 1-4 and used to compute sensitivities as directed by Carroll et al </w:t>
      </w:r>
      <w:r w:rsidR="00CF2794">
        <w:rPr>
          <w:rFonts w:ascii="Times New Roman" w:hAnsi="Times New Roman" w:cs="Times New Roman"/>
          <w:sz w:val="24"/>
          <w:szCs w:val="24"/>
        </w:rPr>
        <w:t>2011</w:t>
      </w:r>
      <w:r w:rsidR="006E0547">
        <w:rPr>
          <w:rFonts w:ascii="Times New Roman" w:hAnsi="Times New Roman" w:cs="Times New Roman"/>
          <w:sz w:val="24"/>
          <w:szCs w:val="24"/>
        </w:rPr>
        <w:t xml:space="preserve">. Panel d shows the prediction based on computing </w:t>
      </w:r>
      <w:proofErr w:type="spellStart"/>
      <w:r w:rsidR="006E0547">
        <w:rPr>
          <w:rFonts w:ascii="Times New Roman" w:hAnsi="Times New Roman" w:cs="Times New Roman"/>
          <w:sz w:val="24"/>
          <w:szCs w:val="24"/>
        </w:rPr>
        <w:t>Lotka</w:t>
      </w:r>
      <w:proofErr w:type="spellEnd"/>
      <w:r w:rsidR="006E0547">
        <w:rPr>
          <w:rFonts w:ascii="Times New Roman" w:hAnsi="Times New Roman" w:cs="Times New Roman"/>
          <w:sz w:val="24"/>
          <w:szCs w:val="24"/>
        </w:rPr>
        <w:t xml:space="preserve">-Volterra interaction coefficients. </w:t>
      </w:r>
      <w:r w:rsidR="006E0547" w:rsidRPr="006E0547">
        <w:rPr>
          <w:rFonts w:ascii="Times New Roman" w:hAnsi="Times New Roman" w:cs="Times New Roman"/>
          <w:sz w:val="24"/>
          <w:szCs w:val="24"/>
        </w:rPr>
        <w:t xml:space="preserve">In this method, the per - capita impact of an invader on the resident' s per - capita growth rate </w:t>
      </w:r>
      <w:r w:rsidR="006E0547">
        <w:rPr>
          <w:rFonts w:ascii="Times New Roman" w:hAnsi="Times New Roman" w:cs="Times New Roman"/>
          <w:sz w:val="24"/>
          <w:szCs w:val="24"/>
        </w:rPr>
        <w:t>wa</w:t>
      </w:r>
      <w:r w:rsidR="006E0547" w:rsidRPr="006E0547">
        <w:rPr>
          <w:rFonts w:ascii="Times New Roman" w:hAnsi="Times New Roman" w:cs="Times New Roman"/>
          <w:sz w:val="24"/>
          <w:szCs w:val="24"/>
        </w:rPr>
        <w:t xml:space="preserve">s calculated </w:t>
      </w:r>
      <w:r w:rsidR="006E0547">
        <w:rPr>
          <w:rFonts w:ascii="Times New Roman" w:hAnsi="Times New Roman" w:cs="Times New Roman"/>
          <w:sz w:val="24"/>
          <w:szCs w:val="24"/>
        </w:rPr>
        <w:t xml:space="preserve">using the time series from simulations 3 and 4. Additionally, the intraspecific interaction coefficient was </w:t>
      </w:r>
      <w:r w:rsidR="00A70F62">
        <w:rPr>
          <w:rFonts w:ascii="Times New Roman" w:hAnsi="Times New Roman" w:cs="Times New Roman"/>
          <w:sz w:val="24"/>
          <w:szCs w:val="24"/>
        </w:rPr>
        <w:t xml:space="preserve">determined as the per-capita impact of each species on its own growth rate when the population size approaches 99% of its equilibrium value (simulations 1 and 2). </w:t>
      </w:r>
      <w:r w:rsidR="00372CB1">
        <w:rPr>
          <w:rFonts w:ascii="Times New Roman" w:hAnsi="Times New Roman" w:cs="Times New Roman"/>
          <w:sz w:val="24"/>
          <w:szCs w:val="24"/>
        </w:rPr>
        <w:t xml:space="preserve">Panels e-j show the predictions based on the NFD method, evaluated at different frequencies of the two species and both using only the slope of NFD (e-g) and the extrapolation to estimate growth rates when rare (h-j). </w:t>
      </w:r>
    </w:p>
    <w:p w14:paraId="1A16F12E" w14:textId="77777777" w:rsidR="000A064D" w:rsidRPr="00B0403D" w:rsidRDefault="000A064D" w:rsidP="00BA0996">
      <w:pPr>
        <w:spacing w:line="360" w:lineRule="auto"/>
        <w:rPr>
          <w:rFonts w:ascii="Times New Roman" w:hAnsi="Times New Roman" w:cs="Times New Roman"/>
          <w:sz w:val="24"/>
          <w:szCs w:val="24"/>
        </w:rPr>
      </w:pPr>
    </w:p>
    <w:sectPr w:rsidR="000A064D"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10-16T07:35:00Z" w:initials="GC">
    <w:p w14:paraId="1AE62EDE" w14:textId="5A545A55" w:rsidR="0062166B" w:rsidRDefault="0062166B">
      <w:pPr>
        <w:pStyle w:val="CommentText"/>
      </w:pPr>
      <w:r>
        <w:rPr>
          <w:rStyle w:val="CommentReference"/>
        </w:rPr>
        <w:annotationRef/>
      </w:r>
      <w:r>
        <w:t xml:space="preserve">I agree, but these only need to be evaluated near the zero and 1 for this method to work. From what I can tell, this works. </w:t>
      </w:r>
    </w:p>
  </w:comment>
  <w:comment w:id="2" w:author="OSCAR Chang" w:date="2018-10-16T16:29:00Z" w:initials="OC">
    <w:p w14:paraId="7C74D252" w14:textId="5A3E54CE" w:rsidR="00C611F4" w:rsidRDefault="00C611F4">
      <w:pPr>
        <w:pStyle w:val="CommentText"/>
        <w:rPr>
          <w:rFonts w:hint="eastAsia"/>
          <w:lang w:eastAsia="zh-TW"/>
        </w:rPr>
      </w:pPr>
      <w:r>
        <w:rPr>
          <w:rStyle w:val="CommentReference"/>
        </w:rPr>
        <w:annotationRef/>
      </w:r>
      <w:r>
        <w:rPr>
          <w:rFonts w:hint="eastAsia"/>
          <w:lang w:eastAsia="zh-TW"/>
        </w:rPr>
        <w:t>I</w:t>
      </w:r>
      <w:r>
        <w:rPr>
          <w:lang w:eastAsia="zh-TW"/>
        </w:rPr>
        <w:t>’</w:t>
      </w:r>
      <w:r>
        <w:rPr>
          <w:rFonts w:hint="eastAsia"/>
          <w:lang w:eastAsia="zh-TW"/>
        </w:rPr>
        <w:t>m</w:t>
      </w:r>
      <w:r>
        <w:rPr>
          <w:lang w:eastAsia="zh-TW"/>
        </w:rPr>
        <w:t xml:space="preserve"> not following your comment here.</w:t>
      </w:r>
    </w:p>
  </w:comment>
  <w:comment w:id="3" w:author="OSCAR Chang" w:date="2018-10-16T14:37:00Z" w:initials="OC">
    <w:p w14:paraId="62D51BD2" w14:textId="77777777" w:rsidR="0062166B" w:rsidRDefault="0062166B" w:rsidP="003D123F">
      <w:pPr>
        <w:pStyle w:val="CommentText"/>
      </w:pPr>
      <w:r>
        <w:rPr>
          <w:rStyle w:val="CommentReference"/>
        </w:rPr>
        <w:annotationRef/>
      </w:r>
      <w:r>
        <w:t>Does the following description sound better or misinterpret the simulations?</w:t>
      </w:r>
    </w:p>
    <w:p w14:paraId="24993C08" w14:textId="77777777" w:rsidR="0062166B" w:rsidRDefault="0062166B" w:rsidP="003D123F">
      <w:pPr>
        <w:pStyle w:val="CommentText"/>
      </w:pPr>
    </w:p>
    <w:p w14:paraId="25A0B23C" w14:textId="5E79BC9C" w:rsidR="0062166B" w:rsidRPr="006165E6" w:rsidRDefault="0062166B" w:rsidP="003D123F">
      <w:pPr>
        <w:pStyle w:val="CommentText"/>
        <w:rPr>
          <w:rFonts w:ascii="Times New Roman" w:hAnsi="Times New Roman" w:cs="Times New Roman"/>
        </w:rPr>
      </w:pPr>
      <w:r w:rsidRPr="006165E6">
        <w:rPr>
          <w:rFonts w:ascii="Times New Roman" w:hAnsi="Times New Roman" w:cs="Times New Roman"/>
        </w:rPr>
        <w:t xml:space="preserve">For each set of resource supply concentrations, we performed two sets of simulations mimicking invasion experiments: (1) grow species 1 as a monoculture to near its equilibrium density and then invade species 2 from rare; (2) grow species 2 as a monoculture to near its equilibrium density and then invade species 1 from rare. By doing so, we used the time series to obtain pairs of each species frequency and its growth rate. These values were used to construct the relationships </w:t>
      </w:r>
      <w:r>
        <w:rPr>
          <w:rFonts w:ascii="Times New Roman" w:hAnsi="Times New Roman" w:cs="Times New Roman"/>
        </w:rPr>
        <w:t>between growth rate versus frequency of species (</w:t>
      </w:r>
      <w:r w:rsidRPr="006165E6">
        <w:rPr>
          <w:rFonts w:ascii="Times New Roman" w:hAnsi="Times New Roman" w:cs="Times New Roman"/>
        </w:rPr>
        <w:t>panels a and b</w:t>
      </w:r>
      <w:r>
        <w:rPr>
          <w:rFonts w:ascii="Times New Roman" w:hAnsi="Times New Roman" w:cs="Times New Roman"/>
        </w:rPr>
        <w:t xml:space="preserve"> of Figure S1)</w:t>
      </w:r>
      <w:r w:rsidRPr="006165E6">
        <w:rPr>
          <w:rFonts w:ascii="Times New Roman" w:hAnsi="Times New Roman" w:cs="Times New Roman"/>
        </w:rPr>
        <w:t>.</w:t>
      </w:r>
      <w:r>
        <w:rPr>
          <w:rFonts w:ascii="Times New Roman" w:hAnsi="Times New Roman" w:cs="Times New Roman"/>
        </w:rPr>
        <w:t xml:space="preserve"> </w:t>
      </w:r>
    </w:p>
    <w:p w14:paraId="20E26B89" w14:textId="77777777" w:rsidR="0062166B" w:rsidRDefault="0062166B" w:rsidP="003D123F">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E62EDE" w15:done="0"/>
  <w15:commentEx w15:paraId="7C74D252" w15:paraIdParent="1AE62EDE" w15:done="0"/>
  <w15:commentEx w15:paraId="20E26B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E62EDE" w16cid:durableId="1F70135B"/>
  <w16cid:commentId w16cid:paraId="7C74D252" w16cid:durableId="1F709085"/>
  <w16cid:commentId w16cid:paraId="20E26B89" w16cid:durableId="1F7082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0C764" w14:textId="77777777" w:rsidR="002719BF" w:rsidRDefault="002719BF" w:rsidP="00EF42D4">
      <w:pPr>
        <w:spacing w:line="240" w:lineRule="auto"/>
      </w:pPr>
      <w:r>
        <w:separator/>
      </w:r>
    </w:p>
  </w:endnote>
  <w:endnote w:type="continuationSeparator" w:id="0">
    <w:p w14:paraId="436A9867" w14:textId="77777777" w:rsidR="002719BF" w:rsidRDefault="002719BF"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2B2E3" w14:textId="77777777" w:rsidR="002719BF" w:rsidRDefault="002719BF" w:rsidP="00EF42D4">
      <w:pPr>
        <w:spacing w:line="240" w:lineRule="auto"/>
      </w:pPr>
      <w:r>
        <w:separator/>
      </w:r>
    </w:p>
  </w:footnote>
  <w:footnote w:type="continuationSeparator" w:id="0">
    <w:p w14:paraId="4280B427" w14:textId="77777777" w:rsidR="002719BF" w:rsidRDefault="002719BF"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02648"/>
    <w:rsid w:val="00011BB8"/>
    <w:rsid w:val="000150D1"/>
    <w:rsid w:val="00016F51"/>
    <w:rsid w:val="00026027"/>
    <w:rsid w:val="000357A8"/>
    <w:rsid w:val="00037DD9"/>
    <w:rsid w:val="0005123C"/>
    <w:rsid w:val="000677FA"/>
    <w:rsid w:val="00073388"/>
    <w:rsid w:val="00073AD3"/>
    <w:rsid w:val="0008291C"/>
    <w:rsid w:val="0008493E"/>
    <w:rsid w:val="000865C1"/>
    <w:rsid w:val="00093C67"/>
    <w:rsid w:val="000A064D"/>
    <w:rsid w:val="000A2482"/>
    <w:rsid w:val="000A3C20"/>
    <w:rsid w:val="000B0707"/>
    <w:rsid w:val="000C2981"/>
    <w:rsid w:val="000D1B82"/>
    <w:rsid w:val="000D69FA"/>
    <w:rsid w:val="000E201E"/>
    <w:rsid w:val="000F21BA"/>
    <w:rsid w:val="00107107"/>
    <w:rsid w:val="00110B8F"/>
    <w:rsid w:val="00120378"/>
    <w:rsid w:val="0012326E"/>
    <w:rsid w:val="00133E4D"/>
    <w:rsid w:val="00144BB6"/>
    <w:rsid w:val="0014663E"/>
    <w:rsid w:val="00152118"/>
    <w:rsid w:val="00176B97"/>
    <w:rsid w:val="001A7559"/>
    <w:rsid w:val="001B56F2"/>
    <w:rsid w:val="001C16F8"/>
    <w:rsid w:val="001C1ABD"/>
    <w:rsid w:val="001C2812"/>
    <w:rsid w:val="001C2A2C"/>
    <w:rsid w:val="001E1092"/>
    <w:rsid w:val="001E52B3"/>
    <w:rsid w:val="001F41ED"/>
    <w:rsid w:val="001F4B16"/>
    <w:rsid w:val="001F6144"/>
    <w:rsid w:val="00205033"/>
    <w:rsid w:val="00217247"/>
    <w:rsid w:val="00222AD6"/>
    <w:rsid w:val="00244FA8"/>
    <w:rsid w:val="00245856"/>
    <w:rsid w:val="0025241C"/>
    <w:rsid w:val="00262248"/>
    <w:rsid w:val="002710F9"/>
    <w:rsid w:val="002719BF"/>
    <w:rsid w:val="0027496F"/>
    <w:rsid w:val="00277918"/>
    <w:rsid w:val="00290D67"/>
    <w:rsid w:val="0029101D"/>
    <w:rsid w:val="00294556"/>
    <w:rsid w:val="002B309B"/>
    <w:rsid w:val="002B3371"/>
    <w:rsid w:val="002F2925"/>
    <w:rsid w:val="003004E2"/>
    <w:rsid w:val="00301BB0"/>
    <w:rsid w:val="00303135"/>
    <w:rsid w:val="0030436C"/>
    <w:rsid w:val="00307DBE"/>
    <w:rsid w:val="00311B8A"/>
    <w:rsid w:val="003236B8"/>
    <w:rsid w:val="00350690"/>
    <w:rsid w:val="00351A06"/>
    <w:rsid w:val="00371339"/>
    <w:rsid w:val="00371AE2"/>
    <w:rsid w:val="00372CB1"/>
    <w:rsid w:val="00396647"/>
    <w:rsid w:val="003D123F"/>
    <w:rsid w:val="003E0E34"/>
    <w:rsid w:val="003E1E8D"/>
    <w:rsid w:val="003E3CE9"/>
    <w:rsid w:val="003F4BFC"/>
    <w:rsid w:val="004044A2"/>
    <w:rsid w:val="00406D4A"/>
    <w:rsid w:val="00411B9B"/>
    <w:rsid w:val="00412E32"/>
    <w:rsid w:val="004204E8"/>
    <w:rsid w:val="004227B0"/>
    <w:rsid w:val="004230EC"/>
    <w:rsid w:val="00457DD7"/>
    <w:rsid w:val="00460213"/>
    <w:rsid w:val="00461E2F"/>
    <w:rsid w:val="00492A43"/>
    <w:rsid w:val="00493E47"/>
    <w:rsid w:val="004960EB"/>
    <w:rsid w:val="004A06CB"/>
    <w:rsid w:val="004A3870"/>
    <w:rsid w:val="004A606E"/>
    <w:rsid w:val="004A7794"/>
    <w:rsid w:val="004B260E"/>
    <w:rsid w:val="004C66D1"/>
    <w:rsid w:val="004E3C75"/>
    <w:rsid w:val="004E6E9D"/>
    <w:rsid w:val="004F2DE7"/>
    <w:rsid w:val="004F6B56"/>
    <w:rsid w:val="0050474B"/>
    <w:rsid w:val="00506AF9"/>
    <w:rsid w:val="00507DFC"/>
    <w:rsid w:val="00507EF7"/>
    <w:rsid w:val="00517CE2"/>
    <w:rsid w:val="00534CD5"/>
    <w:rsid w:val="00543372"/>
    <w:rsid w:val="005465FF"/>
    <w:rsid w:val="005505D8"/>
    <w:rsid w:val="005629D3"/>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E2F4C"/>
    <w:rsid w:val="005F4379"/>
    <w:rsid w:val="005F6553"/>
    <w:rsid w:val="0061153E"/>
    <w:rsid w:val="0061165B"/>
    <w:rsid w:val="006165E6"/>
    <w:rsid w:val="0062166B"/>
    <w:rsid w:val="00625364"/>
    <w:rsid w:val="006521F0"/>
    <w:rsid w:val="00654BB8"/>
    <w:rsid w:val="00656FEF"/>
    <w:rsid w:val="00670F67"/>
    <w:rsid w:val="006746D5"/>
    <w:rsid w:val="00694F7B"/>
    <w:rsid w:val="0069689A"/>
    <w:rsid w:val="006A6A7F"/>
    <w:rsid w:val="006B264D"/>
    <w:rsid w:val="006B3871"/>
    <w:rsid w:val="006C451A"/>
    <w:rsid w:val="006E0547"/>
    <w:rsid w:val="006E6139"/>
    <w:rsid w:val="006E69F1"/>
    <w:rsid w:val="0070393F"/>
    <w:rsid w:val="00725D3C"/>
    <w:rsid w:val="00734FD8"/>
    <w:rsid w:val="00737B71"/>
    <w:rsid w:val="0076155A"/>
    <w:rsid w:val="00764333"/>
    <w:rsid w:val="0077598A"/>
    <w:rsid w:val="00794E37"/>
    <w:rsid w:val="00796325"/>
    <w:rsid w:val="007A561A"/>
    <w:rsid w:val="007C0630"/>
    <w:rsid w:val="007C083B"/>
    <w:rsid w:val="007D2365"/>
    <w:rsid w:val="007E2CE1"/>
    <w:rsid w:val="007F2691"/>
    <w:rsid w:val="008035B7"/>
    <w:rsid w:val="00803600"/>
    <w:rsid w:val="00803A21"/>
    <w:rsid w:val="008109E5"/>
    <w:rsid w:val="00824BB4"/>
    <w:rsid w:val="00834358"/>
    <w:rsid w:val="00847AD2"/>
    <w:rsid w:val="008507A4"/>
    <w:rsid w:val="00857924"/>
    <w:rsid w:val="00857975"/>
    <w:rsid w:val="0086054F"/>
    <w:rsid w:val="008643A1"/>
    <w:rsid w:val="00872C56"/>
    <w:rsid w:val="00873754"/>
    <w:rsid w:val="008812D7"/>
    <w:rsid w:val="00883AA0"/>
    <w:rsid w:val="008846E0"/>
    <w:rsid w:val="008A1084"/>
    <w:rsid w:val="008A1B23"/>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55FA3"/>
    <w:rsid w:val="009A2907"/>
    <w:rsid w:val="009A32BB"/>
    <w:rsid w:val="009A4E83"/>
    <w:rsid w:val="009A7A0E"/>
    <w:rsid w:val="009B4840"/>
    <w:rsid w:val="009B53A2"/>
    <w:rsid w:val="009B721E"/>
    <w:rsid w:val="009C53A1"/>
    <w:rsid w:val="009C62C1"/>
    <w:rsid w:val="009E0D39"/>
    <w:rsid w:val="009E2CCD"/>
    <w:rsid w:val="009E3B6D"/>
    <w:rsid w:val="009E5FED"/>
    <w:rsid w:val="009E6952"/>
    <w:rsid w:val="009F0993"/>
    <w:rsid w:val="009F29C6"/>
    <w:rsid w:val="009F328C"/>
    <w:rsid w:val="00A07639"/>
    <w:rsid w:val="00A122B9"/>
    <w:rsid w:val="00A20C2B"/>
    <w:rsid w:val="00A21DAB"/>
    <w:rsid w:val="00A2668C"/>
    <w:rsid w:val="00A43FB1"/>
    <w:rsid w:val="00A4438F"/>
    <w:rsid w:val="00A57201"/>
    <w:rsid w:val="00A60FE8"/>
    <w:rsid w:val="00A62853"/>
    <w:rsid w:val="00A656E9"/>
    <w:rsid w:val="00A66529"/>
    <w:rsid w:val="00A70F62"/>
    <w:rsid w:val="00A7339A"/>
    <w:rsid w:val="00A91870"/>
    <w:rsid w:val="00A93810"/>
    <w:rsid w:val="00A96538"/>
    <w:rsid w:val="00AA1D9C"/>
    <w:rsid w:val="00AC0D57"/>
    <w:rsid w:val="00AC2B77"/>
    <w:rsid w:val="00AC35BA"/>
    <w:rsid w:val="00AC3B74"/>
    <w:rsid w:val="00AC55F4"/>
    <w:rsid w:val="00AD7F50"/>
    <w:rsid w:val="00AE2061"/>
    <w:rsid w:val="00AE5D8D"/>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84357"/>
    <w:rsid w:val="00B90B60"/>
    <w:rsid w:val="00B93068"/>
    <w:rsid w:val="00BA0996"/>
    <w:rsid w:val="00BA1AEB"/>
    <w:rsid w:val="00BA3C0C"/>
    <w:rsid w:val="00BB1220"/>
    <w:rsid w:val="00BB2EB2"/>
    <w:rsid w:val="00BC04AA"/>
    <w:rsid w:val="00BC23F1"/>
    <w:rsid w:val="00BD3A7B"/>
    <w:rsid w:val="00BD7D2B"/>
    <w:rsid w:val="00BE5EBA"/>
    <w:rsid w:val="00C2189E"/>
    <w:rsid w:val="00C23696"/>
    <w:rsid w:val="00C44A63"/>
    <w:rsid w:val="00C4550E"/>
    <w:rsid w:val="00C51B59"/>
    <w:rsid w:val="00C54394"/>
    <w:rsid w:val="00C611F4"/>
    <w:rsid w:val="00C6492E"/>
    <w:rsid w:val="00C903A3"/>
    <w:rsid w:val="00CA292C"/>
    <w:rsid w:val="00CA55C7"/>
    <w:rsid w:val="00CB7848"/>
    <w:rsid w:val="00CC4294"/>
    <w:rsid w:val="00CE29AE"/>
    <w:rsid w:val="00CF2794"/>
    <w:rsid w:val="00D0738E"/>
    <w:rsid w:val="00D07EFB"/>
    <w:rsid w:val="00D13915"/>
    <w:rsid w:val="00D163AA"/>
    <w:rsid w:val="00D2074B"/>
    <w:rsid w:val="00D20E7A"/>
    <w:rsid w:val="00D239E5"/>
    <w:rsid w:val="00D23D1D"/>
    <w:rsid w:val="00D25414"/>
    <w:rsid w:val="00D35FC3"/>
    <w:rsid w:val="00D3751B"/>
    <w:rsid w:val="00D37F9C"/>
    <w:rsid w:val="00D526F1"/>
    <w:rsid w:val="00D6430E"/>
    <w:rsid w:val="00D70762"/>
    <w:rsid w:val="00D86582"/>
    <w:rsid w:val="00DB6518"/>
    <w:rsid w:val="00DC47E9"/>
    <w:rsid w:val="00DC535B"/>
    <w:rsid w:val="00DD371C"/>
    <w:rsid w:val="00DE2DDE"/>
    <w:rsid w:val="00DE62AA"/>
    <w:rsid w:val="00DE6B0C"/>
    <w:rsid w:val="00DF153E"/>
    <w:rsid w:val="00DF442A"/>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65FDE"/>
    <w:rsid w:val="00F72867"/>
    <w:rsid w:val="00F90AF9"/>
    <w:rsid w:val="00FB7B21"/>
    <w:rsid w:val="00FC5C6B"/>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1727798615">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27108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2082B-5D10-4DC6-B3EC-CF0627DC9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32</Pages>
  <Words>12224</Words>
  <Characters>69682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81743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5</cp:revision>
  <dcterms:created xsi:type="dcterms:W3CDTF">2018-10-16T18:24:00Z</dcterms:created>
  <dcterms:modified xsi:type="dcterms:W3CDTF">2018-10-16T20:30:00Z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